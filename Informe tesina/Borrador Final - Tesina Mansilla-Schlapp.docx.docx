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D3FAD91" w14:textId="503B2AC9" w:rsidR="00830DFC" w:rsidDel="00C13867" w:rsidRDefault="00CF57F7">
      <w:pPr>
        <w:spacing w:line="276" w:lineRule="auto"/>
        <w:jc w:val="center"/>
        <w:rPr>
          <w:del w:id="0" w:author="Agustin Schlapp" w:date="2017-12-21T20:14:00Z"/>
        </w:rPr>
      </w:pPr>
      <w:del w:id="1" w:author="Agustin Schlapp" w:date="2017-12-21T20:14:00Z">
        <w:r w:rsidDel="00C13867">
          <w:rPr>
            <w:rFonts w:ascii="Arial" w:eastAsia="Arial" w:hAnsi="Arial" w:cs="Arial"/>
          </w:rPr>
          <w:delText xml:space="preserve">  </w:delText>
        </w:r>
      </w:del>
    </w:p>
    <w:p w14:paraId="4EF257B6" w14:textId="77777777" w:rsidR="00830DFC" w:rsidRDefault="0043221E">
      <w:pPr>
        <w:spacing w:line="276" w:lineRule="auto"/>
        <w:jc w:val="center"/>
      </w:pPr>
      <w:r>
        <w:rPr>
          <w:noProof/>
          <w:lang w:val="en-US" w:eastAsia="en-US"/>
        </w:rPr>
        <w:drawing>
          <wp:inline distT="0" distB="0" distL="0" distR="0" wp14:anchorId="3B4BEAF8" wp14:editId="6A81FE5D">
            <wp:extent cx="1647825" cy="201332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4943" cy="2034235"/>
                    </a:xfrm>
                    <a:prstGeom prst="rect">
                      <a:avLst/>
                    </a:prstGeom>
                  </pic:spPr>
                </pic:pic>
              </a:graphicData>
            </a:graphic>
          </wp:inline>
        </w:drawing>
      </w:r>
    </w:p>
    <w:p w14:paraId="421BC5E5" w14:textId="77777777" w:rsidR="00830DFC" w:rsidRDefault="00CF57F7">
      <w:pPr>
        <w:spacing w:line="276" w:lineRule="auto"/>
        <w:jc w:val="center"/>
      </w:pPr>
      <w:r>
        <w:rPr>
          <w:rFonts w:ascii="Cambria" w:eastAsia="Cambria" w:hAnsi="Cambria" w:cs="Cambria"/>
          <w:b/>
          <w:sz w:val="36"/>
          <w:szCs w:val="36"/>
        </w:rPr>
        <w:t>Universidad Nacional de la Patagonia San Juan Bosco</w:t>
      </w:r>
    </w:p>
    <w:p w14:paraId="3E83C7CB" w14:textId="77777777" w:rsidR="00830DFC" w:rsidRDefault="00CF57F7">
      <w:pPr>
        <w:spacing w:line="276" w:lineRule="auto"/>
        <w:jc w:val="center"/>
      </w:pPr>
      <w:r>
        <w:rPr>
          <w:rFonts w:ascii="Cambria" w:eastAsia="Cambria" w:hAnsi="Cambria" w:cs="Cambria"/>
          <w:b/>
          <w:sz w:val="48"/>
          <w:szCs w:val="48"/>
        </w:rPr>
        <w:t>Facultad de Ingeniería</w:t>
      </w:r>
    </w:p>
    <w:p w14:paraId="60949C46" w14:textId="77777777" w:rsidR="00830DFC" w:rsidRDefault="00830DFC">
      <w:pPr>
        <w:spacing w:line="276" w:lineRule="auto"/>
        <w:jc w:val="center"/>
      </w:pPr>
    </w:p>
    <w:p w14:paraId="403C07FD" w14:textId="77777777" w:rsidR="00830DFC" w:rsidRDefault="00830DFC">
      <w:pPr>
        <w:spacing w:line="276" w:lineRule="auto"/>
        <w:jc w:val="center"/>
      </w:pPr>
    </w:p>
    <w:p w14:paraId="5A0B5797" w14:textId="77777777" w:rsidR="00830DFC" w:rsidRDefault="00830DFC">
      <w:pPr>
        <w:spacing w:line="276" w:lineRule="auto"/>
        <w:jc w:val="center"/>
      </w:pPr>
    </w:p>
    <w:p w14:paraId="002C1E2A" w14:textId="77777777" w:rsidR="00830DFC" w:rsidRDefault="00830DFC">
      <w:pPr>
        <w:spacing w:line="276" w:lineRule="auto"/>
        <w:jc w:val="center"/>
      </w:pPr>
    </w:p>
    <w:p w14:paraId="378DF0B9" w14:textId="77777777" w:rsidR="00830DFC" w:rsidRDefault="00830DFC">
      <w:pPr>
        <w:spacing w:line="276" w:lineRule="auto"/>
        <w:jc w:val="center"/>
      </w:pPr>
    </w:p>
    <w:p w14:paraId="5B58BD47" w14:textId="77777777" w:rsidR="00830DFC" w:rsidRDefault="00CF57F7">
      <w:pPr>
        <w:spacing w:line="276" w:lineRule="auto"/>
        <w:jc w:val="center"/>
      </w:pPr>
      <w:r>
        <w:rPr>
          <w:rFonts w:ascii="Cambria" w:eastAsia="Cambria" w:hAnsi="Cambria" w:cs="Cambria"/>
          <w:b/>
          <w:sz w:val="36"/>
          <w:szCs w:val="36"/>
        </w:rPr>
        <w:t>Tesina de grado:</w:t>
      </w:r>
    </w:p>
    <w:p w14:paraId="76622D5F" w14:textId="77777777" w:rsidR="00830DFC" w:rsidRDefault="00830DFC">
      <w:pPr>
        <w:spacing w:line="276" w:lineRule="auto"/>
        <w:jc w:val="center"/>
      </w:pPr>
    </w:p>
    <w:p w14:paraId="2F739AE3" w14:textId="77777777" w:rsidR="00830DFC" w:rsidRDefault="00830DFC">
      <w:pPr>
        <w:spacing w:line="276" w:lineRule="auto"/>
        <w:jc w:val="center"/>
      </w:pPr>
    </w:p>
    <w:tbl>
      <w:tblPr>
        <w:tblW w:w="900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2"/>
      </w:tblGrid>
      <w:tr w:rsidR="00830DFC" w14:paraId="6DCCBE2A" w14:textId="77777777">
        <w:trPr>
          <w:trHeight w:val="1240"/>
          <w:jc w:val="center"/>
        </w:trPr>
        <w:tc>
          <w:tcPr>
            <w:tcW w:w="9002" w:type="dxa"/>
            <w:shd w:val="clear" w:color="auto" w:fill="F6FFFD"/>
            <w:tcMar>
              <w:top w:w="100" w:type="dxa"/>
              <w:left w:w="100" w:type="dxa"/>
              <w:bottom w:w="100" w:type="dxa"/>
              <w:right w:w="100" w:type="dxa"/>
            </w:tcMar>
          </w:tcPr>
          <w:p w14:paraId="0109B63C" w14:textId="77777777" w:rsidR="00830DFC" w:rsidRDefault="00CF57F7">
            <w:pPr>
              <w:widowControl w:val="0"/>
              <w:jc w:val="center"/>
            </w:pPr>
            <w:r>
              <w:rPr>
                <w:sz w:val="36"/>
                <w:szCs w:val="36"/>
              </w:rPr>
              <w:t xml:space="preserve">Desarrollo y construcción de un sistema autónomo robótico administrado por una aplicación </w:t>
            </w:r>
            <w:r w:rsidR="00C244FC">
              <w:rPr>
                <w:sz w:val="36"/>
                <w:szCs w:val="36"/>
              </w:rPr>
              <w:t>web</w:t>
            </w:r>
            <w:r>
              <w:rPr>
                <w:sz w:val="36"/>
                <w:szCs w:val="36"/>
              </w:rPr>
              <w:t xml:space="preserve"> para exploración</w:t>
            </w:r>
          </w:p>
          <w:p w14:paraId="6CA0BF03" w14:textId="77777777" w:rsidR="00830DFC" w:rsidRDefault="00830DFC">
            <w:pPr>
              <w:widowControl w:val="0"/>
              <w:jc w:val="left"/>
            </w:pPr>
          </w:p>
        </w:tc>
      </w:tr>
    </w:tbl>
    <w:p w14:paraId="62A8422C" w14:textId="77777777" w:rsidR="00830DFC" w:rsidRDefault="00830DFC">
      <w:pPr>
        <w:spacing w:line="276" w:lineRule="auto"/>
        <w:jc w:val="center"/>
      </w:pPr>
    </w:p>
    <w:p w14:paraId="6BFF87FE" w14:textId="77777777" w:rsidR="00830DFC" w:rsidRDefault="00830DFC">
      <w:pPr>
        <w:spacing w:line="276" w:lineRule="auto"/>
        <w:jc w:val="center"/>
      </w:pPr>
    </w:p>
    <w:p w14:paraId="45111EB3" w14:textId="77777777" w:rsidR="00830DFC" w:rsidRDefault="00CF57F7">
      <w:pPr>
        <w:spacing w:line="276" w:lineRule="auto"/>
        <w:jc w:val="left"/>
      </w:pPr>
      <w:r>
        <w:rPr>
          <w:rFonts w:ascii="Times New Roman" w:eastAsia="Times New Roman" w:hAnsi="Times New Roman" w:cs="Times New Roman"/>
          <w:b/>
          <w:sz w:val="28"/>
          <w:szCs w:val="28"/>
        </w:rPr>
        <w:t xml:space="preserve">Alumnos: </w:t>
      </w:r>
    </w:p>
    <w:p w14:paraId="3CD38395" w14:textId="77777777" w:rsidR="00830DFC" w:rsidRDefault="00A457C5">
      <w:pPr>
        <w:spacing w:line="276" w:lineRule="auto"/>
        <w:ind w:left="720" w:firstLine="720"/>
        <w:jc w:val="left"/>
      </w:pPr>
      <w:r>
        <w:rPr>
          <w:rFonts w:ascii="Times New Roman" w:eastAsia="Times New Roman" w:hAnsi="Times New Roman" w:cs="Times New Roman"/>
          <w:b/>
          <w:sz w:val="28"/>
          <w:szCs w:val="28"/>
        </w:rPr>
        <w:t>Mansilla Fernando</w:t>
      </w:r>
      <w:r w:rsidR="00CF57F7">
        <w:rPr>
          <w:rFonts w:ascii="Times New Roman" w:eastAsia="Times New Roman" w:hAnsi="Times New Roman" w:cs="Times New Roman"/>
          <w:b/>
          <w:sz w:val="28"/>
          <w:szCs w:val="28"/>
        </w:rPr>
        <w:t xml:space="preserve"> Damián</w:t>
      </w:r>
    </w:p>
    <w:p w14:paraId="196BBAB5" w14:textId="77777777" w:rsidR="00830DFC" w:rsidRDefault="00CF57F7">
      <w:pPr>
        <w:spacing w:line="276" w:lineRule="auto"/>
        <w:ind w:left="720" w:firstLine="720"/>
        <w:jc w:val="left"/>
      </w:pPr>
      <w:r>
        <w:rPr>
          <w:rFonts w:ascii="Times New Roman" w:eastAsia="Times New Roman" w:hAnsi="Times New Roman" w:cs="Times New Roman"/>
          <w:b/>
          <w:sz w:val="28"/>
          <w:szCs w:val="28"/>
        </w:rPr>
        <w:t>Schlapp Agustín Pablo</w:t>
      </w:r>
    </w:p>
    <w:p w14:paraId="54E6617B" w14:textId="77777777" w:rsidR="00830DFC" w:rsidRDefault="00CF57F7">
      <w:pPr>
        <w:spacing w:line="276" w:lineRule="auto"/>
        <w:jc w:val="left"/>
      </w:pPr>
      <w:r>
        <w:rPr>
          <w:rFonts w:ascii="Times New Roman" w:eastAsia="Times New Roman" w:hAnsi="Times New Roman" w:cs="Times New Roman"/>
          <w:b/>
          <w:sz w:val="28"/>
          <w:szCs w:val="28"/>
        </w:rPr>
        <w:t>Tutor</w:t>
      </w:r>
      <w:r>
        <w:rPr>
          <w:rFonts w:ascii="Times New Roman" w:eastAsia="Times New Roman" w:hAnsi="Times New Roman" w:cs="Times New Roman"/>
          <w:sz w:val="36"/>
          <w:szCs w:val="36"/>
        </w:rPr>
        <w:t>:</w:t>
      </w:r>
    </w:p>
    <w:p w14:paraId="2536A093" w14:textId="77777777" w:rsidR="00830DFC" w:rsidRDefault="00CF57F7">
      <w:pPr>
        <w:spacing w:line="276" w:lineRule="auto"/>
        <w:jc w:val="left"/>
      </w:pP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b/>
          <w:sz w:val="28"/>
          <w:szCs w:val="28"/>
        </w:rPr>
        <w:t>Lic. Defossé Nahuel</w:t>
      </w:r>
    </w:p>
    <w:p w14:paraId="3BBAE8AA" w14:textId="77777777" w:rsidR="00830DFC" w:rsidRDefault="00830DFC">
      <w:pPr>
        <w:spacing w:line="276" w:lineRule="auto"/>
        <w:jc w:val="left"/>
      </w:pPr>
    </w:p>
    <w:p w14:paraId="0C7CA39E" w14:textId="77777777" w:rsidR="00830DFC" w:rsidRDefault="00CF57F7">
      <w:pPr>
        <w:spacing w:line="276" w:lineRule="auto"/>
        <w:jc w:val="center"/>
      </w:pPr>
      <w:r>
        <w:rPr>
          <w:rFonts w:ascii="Times New Roman" w:eastAsia="Times New Roman" w:hAnsi="Times New Roman" w:cs="Times New Roman"/>
          <w:b/>
          <w:sz w:val="28"/>
          <w:szCs w:val="28"/>
        </w:rPr>
        <w:t xml:space="preserve">Trelew </w:t>
      </w:r>
    </w:p>
    <w:p w14:paraId="249DA06B" w14:textId="77777777" w:rsidR="00830DFC" w:rsidRDefault="00CF57F7">
      <w:pPr>
        <w:spacing w:line="276" w:lineRule="auto"/>
        <w:jc w:val="center"/>
      </w:pPr>
      <w:r>
        <w:rPr>
          <w:rFonts w:ascii="Times New Roman" w:eastAsia="Times New Roman" w:hAnsi="Times New Roman" w:cs="Times New Roman"/>
          <w:b/>
          <w:sz w:val="28"/>
          <w:szCs w:val="28"/>
        </w:rPr>
        <w:t>Año 2017</w:t>
      </w:r>
    </w:p>
    <w:p w14:paraId="4E1FEF4E" w14:textId="77777777" w:rsidR="00830DFC" w:rsidRPr="001872BC" w:rsidRDefault="00CF57F7">
      <w:r>
        <w:br w:type="page"/>
      </w:r>
    </w:p>
    <w:sdt>
      <w:sdtPr>
        <w:rPr>
          <w:rFonts w:ascii="Calibri" w:eastAsia="Calibri" w:hAnsi="Calibri" w:cs="Calibri"/>
          <w:color w:val="000000"/>
          <w:sz w:val="22"/>
          <w:szCs w:val="22"/>
          <w:lang w:val="es-ES"/>
        </w:rPr>
        <w:id w:val="1398245003"/>
        <w:docPartObj>
          <w:docPartGallery w:val="Table of Contents"/>
          <w:docPartUnique/>
        </w:docPartObj>
      </w:sdtPr>
      <w:sdtEndPr>
        <w:rPr>
          <w:b/>
          <w:bCs/>
        </w:rPr>
      </w:sdtEndPr>
      <w:sdtContent>
        <w:p w14:paraId="3A2C5349" w14:textId="77777777" w:rsidR="00A457C5" w:rsidRDefault="006936B7">
          <w:pPr>
            <w:pStyle w:val="TtuloTDC"/>
          </w:pPr>
          <w:r>
            <w:rPr>
              <w:lang w:val="es-ES"/>
            </w:rPr>
            <w:t>Índice</w:t>
          </w:r>
        </w:p>
        <w:p w14:paraId="2A84AE83" w14:textId="2A15BB3C" w:rsidR="004072AD" w:rsidRDefault="00A457C5">
          <w:pPr>
            <w:pStyle w:val="TDC1"/>
            <w:tabs>
              <w:tab w:val="right" w:leader="dot" w:pos="8494"/>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509667080" w:history="1">
            <w:r w:rsidR="004072AD" w:rsidRPr="00130ABD">
              <w:rPr>
                <w:rStyle w:val="Hipervnculo"/>
                <w:noProof/>
              </w:rPr>
              <w:t>Capítulo 1 - Introducción</w:t>
            </w:r>
            <w:r w:rsidR="004072AD">
              <w:rPr>
                <w:noProof/>
                <w:webHidden/>
              </w:rPr>
              <w:tab/>
            </w:r>
            <w:r w:rsidR="004072AD">
              <w:rPr>
                <w:noProof/>
                <w:webHidden/>
              </w:rPr>
              <w:fldChar w:fldCharType="begin"/>
            </w:r>
            <w:r w:rsidR="004072AD">
              <w:rPr>
                <w:noProof/>
                <w:webHidden/>
              </w:rPr>
              <w:instrText xml:space="preserve"> PAGEREF _Toc509667080 \h </w:instrText>
            </w:r>
            <w:r w:rsidR="004072AD">
              <w:rPr>
                <w:noProof/>
                <w:webHidden/>
              </w:rPr>
            </w:r>
            <w:r w:rsidR="004072AD">
              <w:rPr>
                <w:noProof/>
                <w:webHidden/>
              </w:rPr>
              <w:fldChar w:fldCharType="separate"/>
            </w:r>
            <w:r w:rsidR="004072AD">
              <w:rPr>
                <w:noProof/>
                <w:webHidden/>
              </w:rPr>
              <w:t>8</w:t>
            </w:r>
            <w:r w:rsidR="004072AD">
              <w:rPr>
                <w:noProof/>
                <w:webHidden/>
              </w:rPr>
              <w:fldChar w:fldCharType="end"/>
            </w:r>
          </w:hyperlink>
        </w:p>
        <w:p w14:paraId="3F279A93" w14:textId="3C6CBBC9" w:rsidR="004072AD" w:rsidRDefault="004072AD">
          <w:pPr>
            <w:pStyle w:val="TDC2"/>
            <w:tabs>
              <w:tab w:val="right" w:leader="dot" w:pos="8494"/>
            </w:tabs>
            <w:rPr>
              <w:rFonts w:asciiTheme="minorHAnsi" w:eastAsiaTheme="minorEastAsia" w:hAnsiTheme="minorHAnsi" w:cstheme="minorBidi"/>
              <w:noProof/>
              <w:color w:val="auto"/>
            </w:rPr>
          </w:pPr>
          <w:hyperlink w:anchor="_Toc509667081" w:history="1">
            <w:r w:rsidRPr="00130ABD">
              <w:rPr>
                <w:rStyle w:val="Hipervnculo"/>
                <w:b/>
                <w:noProof/>
              </w:rPr>
              <w:t>1.1 Objetivo general</w:t>
            </w:r>
            <w:r>
              <w:rPr>
                <w:noProof/>
                <w:webHidden/>
              </w:rPr>
              <w:tab/>
            </w:r>
            <w:r>
              <w:rPr>
                <w:noProof/>
                <w:webHidden/>
              </w:rPr>
              <w:fldChar w:fldCharType="begin"/>
            </w:r>
            <w:r>
              <w:rPr>
                <w:noProof/>
                <w:webHidden/>
              </w:rPr>
              <w:instrText xml:space="preserve"> PAGEREF _Toc509667081 \h </w:instrText>
            </w:r>
            <w:r>
              <w:rPr>
                <w:noProof/>
                <w:webHidden/>
              </w:rPr>
            </w:r>
            <w:r>
              <w:rPr>
                <w:noProof/>
                <w:webHidden/>
              </w:rPr>
              <w:fldChar w:fldCharType="separate"/>
            </w:r>
            <w:r>
              <w:rPr>
                <w:noProof/>
                <w:webHidden/>
              </w:rPr>
              <w:t>8</w:t>
            </w:r>
            <w:r>
              <w:rPr>
                <w:noProof/>
                <w:webHidden/>
              </w:rPr>
              <w:fldChar w:fldCharType="end"/>
            </w:r>
          </w:hyperlink>
        </w:p>
        <w:p w14:paraId="6D61E213" w14:textId="16917590" w:rsidR="004072AD" w:rsidRDefault="004072AD">
          <w:pPr>
            <w:pStyle w:val="TDC3"/>
            <w:tabs>
              <w:tab w:val="right" w:leader="dot" w:pos="8494"/>
            </w:tabs>
            <w:rPr>
              <w:rFonts w:asciiTheme="minorHAnsi" w:eastAsiaTheme="minorEastAsia" w:hAnsiTheme="minorHAnsi" w:cstheme="minorBidi"/>
              <w:noProof/>
              <w:color w:val="auto"/>
            </w:rPr>
          </w:pPr>
          <w:hyperlink w:anchor="_Toc509667082" w:history="1">
            <w:r w:rsidRPr="00130ABD">
              <w:rPr>
                <w:rStyle w:val="Hipervnculo"/>
                <w:noProof/>
              </w:rPr>
              <w:t>1.1.1 Objetivos específicos</w:t>
            </w:r>
            <w:r>
              <w:rPr>
                <w:noProof/>
                <w:webHidden/>
              </w:rPr>
              <w:tab/>
            </w:r>
            <w:r>
              <w:rPr>
                <w:noProof/>
                <w:webHidden/>
              </w:rPr>
              <w:fldChar w:fldCharType="begin"/>
            </w:r>
            <w:r>
              <w:rPr>
                <w:noProof/>
                <w:webHidden/>
              </w:rPr>
              <w:instrText xml:space="preserve"> PAGEREF _Toc509667082 \h </w:instrText>
            </w:r>
            <w:r>
              <w:rPr>
                <w:noProof/>
                <w:webHidden/>
              </w:rPr>
            </w:r>
            <w:r>
              <w:rPr>
                <w:noProof/>
                <w:webHidden/>
              </w:rPr>
              <w:fldChar w:fldCharType="separate"/>
            </w:r>
            <w:r>
              <w:rPr>
                <w:noProof/>
                <w:webHidden/>
              </w:rPr>
              <w:t>8</w:t>
            </w:r>
            <w:r>
              <w:rPr>
                <w:noProof/>
                <w:webHidden/>
              </w:rPr>
              <w:fldChar w:fldCharType="end"/>
            </w:r>
          </w:hyperlink>
        </w:p>
        <w:p w14:paraId="5F2AE996" w14:textId="67B4F047" w:rsidR="004072AD" w:rsidRDefault="004072AD">
          <w:pPr>
            <w:pStyle w:val="TDC3"/>
            <w:tabs>
              <w:tab w:val="right" w:leader="dot" w:pos="8494"/>
            </w:tabs>
            <w:rPr>
              <w:rFonts w:asciiTheme="minorHAnsi" w:eastAsiaTheme="minorEastAsia" w:hAnsiTheme="minorHAnsi" w:cstheme="minorBidi"/>
              <w:noProof/>
              <w:color w:val="auto"/>
            </w:rPr>
          </w:pPr>
          <w:hyperlink w:anchor="_Toc509667083" w:history="1">
            <w:r w:rsidRPr="00130ABD">
              <w:rPr>
                <w:rStyle w:val="Hipervnculo"/>
                <w:noProof/>
              </w:rPr>
              <w:t>1.1.2 Metodología</w:t>
            </w:r>
            <w:r>
              <w:rPr>
                <w:noProof/>
                <w:webHidden/>
              </w:rPr>
              <w:tab/>
            </w:r>
            <w:r>
              <w:rPr>
                <w:noProof/>
                <w:webHidden/>
              </w:rPr>
              <w:fldChar w:fldCharType="begin"/>
            </w:r>
            <w:r>
              <w:rPr>
                <w:noProof/>
                <w:webHidden/>
              </w:rPr>
              <w:instrText xml:space="preserve"> PAGEREF _Toc509667083 \h </w:instrText>
            </w:r>
            <w:r>
              <w:rPr>
                <w:noProof/>
                <w:webHidden/>
              </w:rPr>
            </w:r>
            <w:r>
              <w:rPr>
                <w:noProof/>
                <w:webHidden/>
              </w:rPr>
              <w:fldChar w:fldCharType="separate"/>
            </w:r>
            <w:r>
              <w:rPr>
                <w:noProof/>
                <w:webHidden/>
              </w:rPr>
              <w:t>8</w:t>
            </w:r>
            <w:r>
              <w:rPr>
                <w:noProof/>
                <w:webHidden/>
              </w:rPr>
              <w:fldChar w:fldCharType="end"/>
            </w:r>
          </w:hyperlink>
        </w:p>
        <w:p w14:paraId="0C5014E9" w14:textId="12462C94" w:rsidR="004072AD" w:rsidRDefault="004072AD">
          <w:pPr>
            <w:pStyle w:val="TDC2"/>
            <w:tabs>
              <w:tab w:val="right" w:leader="dot" w:pos="8494"/>
            </w:tabs>
            <w:rPr>
              <w:rFonts w:asciiTheme="minorHAnsi" w:eastAsiaTheme="minorEastAsia" w:hAnsiTheme="minorHAnsi" w:cstheme="minorBidi"/>
              <w:noProof/>
              <w:color w:val="auto"/>
            </w:rPr>
          </w:pPr>
          <w:hyperlink w:anchor="_Toc509667084" w:history="1">
            <w:r w:rsidRPr="00130ABD">
              <w:rPr>
                <w:rStyle w:val="Hipervnculo"/>
                <w:b/>
                <w:noProof/>
              </w:rPr>
              <w:t>1.2 Motivación</w:t>
            </w:r>
            <w:r>
              <w:rPr>
                <w:noProof/>
                <w:webHidden/>
              </w:rPr>
              <w:tab/>
            </w:r>
            <w:r>
              <w:rPr>
                <w:noProof/>
                <w:webHidden/>
              </w:rPr>
              <w:fldChar w:fldCharType="begin"/>
            </w:r>
            <w:r>
              <w:rPr>
                <w:noProof/>
                <w:webHidden/>
              </w:rPr>
              <w:instrText xml:space="preserve"> PAGEREF _Toc509667084 \h </w:instrText>
            </w:r>
            <w:r>
              <w:rPr>
                <w:noProof/>
                <w:webHidden/>
              </w:rPr>
            </w:r>
            <w:r>
              <w:rPr>
                <w:noProof/>
                <w:webHidden/>
              </w:rPr>
              <w:fldChar w:fldCharType="separate"/>
            </w:r>
            <w:r>
              <w:rPr>
                <w:noProof/>
                <w:webHidden/>
              </w:rPr>
              <w:t>9</w:t>
            </w:r>
            <w:r>
              <w:rPr>
                <w:noProof/>
                <w:webHidden/>
              </w:rPr>
              <w:fldChar w:fldCharType="end"/>
            </w:r>
          </w:hyperlink>
        </w:p>
        <w:p w14:paraId="773ED3F5" w14:textId="1F40A77C" w:rsidR="004072AD" w:rsidRDefault="004072AD">
          <w:pPr>
            <w:pStyle w:val="TDC2"/>
            <w:tabs>
              <w:tab w:val="right" w:leader="dot" w:pos="8494"/>
            </w:tabs>
            <w:rPr>
              <w:rFonts w:asciiTheme="minorHAnsi" w:eastAsiaTheme="minorEastAsia" w:hAnsiTheme="minorHAnsi" w:cstheme="minorBidi"/>
              <w:noProof/>
              <w:color w:val="auto"/>
            </w:rPr>
          </w:pPr>
          <w:hyperlink w:anchor="_Toc509667085" w:history="1">
            <w:r w:rsidRPr="00130ABD">
              <w:rPr>
                <w:rStyle w:val="Hipervnculo"/>
                <w:b/>
                <w:noProof/>
              </w:rPr>
              <w:t>1.3 Desarrollos Propuestos</w:t>
            </w:r>
            <w:r>
              <w:rPr>
                <w:noProof/>
                <w:webHidden/>
              </w:rPr>
              <w:tab/>
            </w:r>
            <w:r>
              <w:rPr>
                <w:noProof/>
                <w:webHidden/>
              </w:rPr>
              <w:fldChar w:fldCharType="begin"/>
            </w:r>
            <w:r>
              <w:rPr>
                <w:noProof/>
                <w:webHidden/>
              </w:rPr>
              <w:instrText xml:space="preserve"> PAGEREF _Toc509667085 \h </w:instrText>
            </w:r>
            <w:r>
              <w:rPr>
                <w:noProof/>
                <w:webHidden/>
              </w:rPr>
            </w:r>
            <w:r>
              <w:rPr>
                <w:noProof/>
                <w:webHidden/>
              </w:rPr>
              <w:fldChar w:fldCharType="separate"/>
            </w:r>
            <w:r>
              <w:rPr>
                <w:noProof/>
                <w:webHidden/>
              </w:rPr>
              <w:t>10</w:t>
            </w:r>
            <w:r>
              <w:rPr>
                <w:noProof/>
                <w:webHidden/>
              </w:rPr>
              <w:fldChar w:fldCharType="end"/>
            </w:r>
          </w:hyperlink>
        </w:p>
        <w:p w14:paraId="40564960" w14:textId="78E1E1AA" w:rsidR="004072AD" w:rsidRDefault="004072AD">
          <w:pPr>
            <w:pStyle w:val="TDC2"/>
            <w:tabs>
              <w:tab w:val="right" w:leader="dot" w:pos="8494"/>
            </w:tabs>
            <w:rPr>
              <w:rFonts w:asciiTheme="minorHAnsi" w:eastAsiaTheme="minorEastAsia" w:hAnsiTheme="minorHAnsi" w:cstheme="minorBidi"/>
              <w:noProof/>
              <w:color w:val="auto"/>
            </w:rPr>
          </w:pPr>
          <w:hyperlink w:anchor="_Toc509667086" w:history="1">
            <w:r w:rsidRPr="00130ABD">
              <w:rPr>
                <w:rStyle w:val="Hipervnculo"/>
                <w:b/>
                <w:noProof/>
              </w:rPr>
              <w:t>1.4 Resultados Esperados</w:t>
            </w:r>
            <w:r>
              <w:rPr>
                <w:noProof/>
                <w:webHidden/>
              </w:rPr>
              <w:tab/>
            </w:r>
            <w:r>
              <w:rPr>
                <w:noProof/>
                <w:webHidden/>
              </w:rPr>
              <w:fldChar w:fldCharType="begin"/>
            </w:r>
            <w:r>
              <w:rPr>
                <w:noProof/>
                <w:webHidden/>
              </w:rPr>
              <w:instrText xml:space="preserve"> PAGEREF _Toc509667086 \h </w:instrText>
            </w:r>
            <w:r>
              <w:rPr>
                <w:noProof/>
                <w:webHidden/>
              </w:rPr>
            </w:r>
            <w:r>
              <w:rPr>
                <w:noProof/>
                <w:webHidden/>
              </w:rPr>
              <w:fldChar w:fldCharType="separate"/>
            </w:r>
            <w:r>
              <w:rPr>
                <w:noProof/>
                <w:webHidden/>
              </w:rPr>
              <w:t>10</w:t>
            </w:r>
            <w:r>
              <w:rPr>
                <w:noProof/>
                <w:webHidden/>
              </w:rPr>
              <w:fldChar w:fldCharType="end"/>
            </w:r>
          </w:hyperlink>
        </w:p>
        <w:p w14:paraId="4949CCF4" w14:textId="104B8734" w:rsidR="004072AD" w:rsidRDefault="004072AD">
          <w:pPr>
            <w:pStyle w:val="TDC1"/>
            <w:tabs>
              <w:tab w:val="right" w:leader="dot" w:pos="8494"/>
            </w:tabs>
            <w:rPr>
              <w:rFonts w:asciiTheme="minorHAnsi" w:eastAsiaTheme="minorEastAsia" w:hAnsiTheme="minorHAnsi" w:cstheme="minorBidi"/>
              <w:noProof/>
              <w:color w:val="auto"/>
            </w:rPr>
          </w:pPr>
          <w:hyperlink w:anchor="_Toc509667087" w:history="1">
            <w:r w:rsidRPr="00130ABD">
              <w:rPr>
                <w:rStyle w:val="Hipervnculo"/>
                <w:noProof/>
              </w:rPr>
              <w:t>Capítulo 2 - La robótica</w:t>
            </w:r>
            <w:r>
              <w:rPr>
                <w:noProof/>
                <w:webHidden/>
              </w:rPr>
              <w:tab/>
            </w:r>
            <w:r>
              <w:rPr>
                <w:noProof/>
                <w:webHidden/>
              </w:rPr>
              <w:fldChar w:fldCharType="begin"/>
            </w:r>
            <w:r>
              <w:rPr>
                <w:noProof/>
                <w:webHidden/>
              </w:rPr>
              <w:instrText xml:space="preserve"> PAGEREF _Toc509667087 \h </w:instrText>
            </w:r>
            <w:r>
              <w:rPr>
                <w:noProof/>
                <w:webHidden/>
              </w:rPr>
            </w:r>
            <w:r>
              <w:rPr>
                <w:noProof/>
                <w:webHidden/>
              </w:rPr>
              <w:fldChar w:fldCharType="separate"/>
            </w:r>
            <w:r>
              <w:rPr>
                <w:noProof/>
                <w:webHidden/>
              </w:rPr>
              <w:t>11</w:t>
            </w:r>
            <w:r>
              <w:rPr>
                <w:noProof/>
                <w:webHidden/>
              </w:rPr>
              <w:fldChar w:fldCharType="end"/>
            </w:r>
          </w:hyperlink>
        </w:p>
        <w:p w14:paraId="2F4887C1" w14:textId="29A8AAD0" w:rsidR="004072AD" w:rsidRDefault="004072AD">
          <w:pPr>
            <w:pStyle w:val="TDC2"/>
            <w:tabs>
              <w:tab w:val="right" w:leader="dot" w:pos="8494"/>
            </w:tabs>
            <w:rPr>
              <w:rFonts w:asciiTheme="minorHAnsi" w:eastAsiaTheme="minorEastAsia" w:hAnsiTheme="minorHAnsi" w:cstheme="minorBidi"/>
              <w:noProof/>
              <w:color w:val="auto"/>
            </w:rPr>
          </w:pPr>
          <w:hyperlink w:anchor="_Toc509667088" w:history="1">
            <w:r w:rsidRPr="00130ABD">
              <w:rPr>
                <w:rStyle w:val="Hipervnculo"/>
                <w:b/>
                <w:noProof/>
              </w:rPr>
              <w:t>2.1 ¿Qué es la robótica?</w:t>
            </w:r>
            <w:r>
              <w:rPr>
                <w:noProof/>
                <w:webHidden/>
              </w:rPr>
              <w:tab/>
            </w:r>
            <w:r>
              <w:rPr>
                <w:noProof/>
                <w:webHidden/>
              </w:rPr>
              <w:fldChar w:fldCharType="begin"/>
            </w:r>
            <w:r>
              <w:rPr>
                <w:noProof/>
                <w:webHidden/>
              </w:rPr>
              <w:instrText xml:space="preserve"> PAGEREF _Toc509667088 \h </w:instrText>
            </w:r>
            <w:r>
              <w:rPr>
                <w:noProof/>
                <w:webHidden/>
              </w:rPr>
            </w:r>
            <w:r>
              <w:rPr>
                <w:noProof/>
                <w:webHidden/>
              </w:rPr>
              <w:fldChar w:fldCharType="separate"/>
            </w:r>
            <w:r>
              <w:rPr>
                <w:noProof/>
                <w:webHidden/>
              </w:rPr>
              <w:t>11</w:t>
            </w:r>
            <w:r>
              <w:rPr>
                <w:noProof/>
                <w:webHidden/>
              </w:rPr>
              <w:fldChar w:fldCharType="end"/>
            </w:r>
          </w:hyperlink>
        </w:p>
        <w:p w14:paraId="0C8CCC29" w14:textId="50470072" w:rsidR="004072AD" w:rsidRDefault="004072AD">
          <w:pPr>
            <w:pStyle w:val="TDC2"/>
            <w:tabs>
              <w:tab w:val="right" w:leader="dot" w:pos="8494"/>
            </w:tabs>
            <w:rPr>
              <w:rFonts w:asciiTheme="minorHAnsi" w:eastAsiaTheme="minorEastAsia" w:hAnsiTheme="minorHAnsi" w:cstheme="minorBidi"/>
              <w:noProof/>
              <w:color w:val="auto"/>
            </w:rPr>
          </w:pPr>
          <w:hyperlink w:anchor="_Toc509667089" w:history="1">
            <w:r w:rsidRPr="00130ABD">
              <w:rPr>
                <w:rStyle w:val="Hipervnculo"/>
                <w:b/>
                <w:noProof/>
              </w:rPr>
              <w:t>2.2 Estructura física de los robots</w:t>
            </w:r>
            <w:r>
              <w:rPr>
                <w:noProof/>
                <w:webHidden/>
              </w:rPr>
              <w:tab/>
            </w:r>
            <w:r>
              <w:rPr>
                <w:noProof/>
                <w:webHidden/>
              </w:rPr>
              <w:fldChar w:fldCharType="begin"/>
            </w:r>
            <w:r>
              <w:rPr>
                <w:noProof/>
                <w:webHidden/>
              </w:rPr>
              <w:instrText xml:space="preserve"> PAGEREF _Toc509667089 \h </w:instrText>
            </w:r>
            <w:r>
              <w:rPr>
                <w:noProof/>
                <w:webHidden/>
              </w:rPr>
            </w:r>
            <w:r>
              <w:rPr>
                <w:noProof/>
                <w:webHidden/>
              </w:rPr>
              <w:fldChar w:fldCharType="separate"/>
            </w:r>
            <w:r>
              <w:rPr>
                <w:noProof/>
                <w:webHidden/>
              </w:rPr>
              <w:t>13</w:t>
            </w:r>
            <w:r>
              <w:rPr>
                <w:noProof/>
                <w:webHidden/>
              </w:rPr>
              <w:fldChar w:fldCharType="end"/>
            </w:r>
          </w:hyperlink>
        </w:p>
        <w:p w14:paraId="1080FA98" w14:textId="57B04FA0" w:rsidR="004072AD" w:rsidRDefault="004072AD">
          <w:pPr>
            <w:pStyle w:val="TDC3"/>
            <w:tabs>
              <w:tab w:val="right" w:leader="dot" w:pos="8494"/>
            </w:tabs>
            <w:rPr>
              <w:rFonts w:asciiTheme="minorHAnsi" w:eastAsiaTheme="minorEastAsia" w:hAnsiTheme="minorHAnsi" w:cstheme="minorBidi"/>
              <w:noProof/>
              <w:color w:val="auto"/>
            </w:rPr>
          </w:pPr>
          <w:hyperlink w:anchor="_Toc509667090" w:history="1">
            <w:r w:rsidRPr="00130ABD">
              <w:rPr>
                <w:rStyle w:val="Hipervnculo"/>
                <w:noProof/>
              </w:rPr>
              <w:t>2.2.1 Poliarticulados</w:t>
            </w:r>
            <w:r>
              <w:rPr>
                <w:noProof/>
                <w:webHidden/>
              </w:rPr>
              <w:tab/>
            </w:r>
            <w:r>
              <w:rPr>
                <w:noProof/>
                <w:webHidden/>
              </w:rPr>
              <w:fldChar w:fldCharType="begin"/>
            </w:r>
            <w:r>
              <w:rPr>
                <w:noProof/>
                <w:webHidden/>
              </w:rPr>
              <w:instrText xml:space="preserve"> PAGEREF _Toc509667090 \h </w:instrText>
            </w:r>
            <w:r>
              <w:rPr>
                <w:noProof/>
                <w:webHidden/>
              </w:rPr>
            </w:r>
            <w:r>
              <w:rPr>
                <w:noProof/>
                <w:webHidden/>
              </w:rPr>
              <w:fldChar w:fldCharType="separate"/>
            </w:r>
            <w:r>
              <w:rPr>
                <w:noProof/>
                <w:webHidden/>
              </w:rPr>
              <w:t>13</w:t>
            </w:r>
            <w:r>
              <w:rPr>
                <w:noProof/>
                <w:webHidden/>
              </w:rPr>
              <w:fldChar w:fldCharType="end"/>
            </w:r>
          </w:hyperlink>
        </w:p>
        <w:p w14:paraId="3F1A4773" w14:textId="4DF0D2E4" w:rsidR="004072AD" w:rsidRDefault="004072AD">
          <w:pPr>
            <w:pStyle w:val="TDC3"/>
            <w:tabs>
              <w:tab w:val="right" w:leader="dot" w:pos="8494"/>
            </w:tabs>
            <w:rPr>
              <w:rFonts w:asciiTheme="minorHAnsi" w:eastAsiaTheme="minorEastAsia" w:hAnsiTheme="minorHAnsi" w:cstheme="minorBidi"/>
              <w:noProof/>
              <w:color w:val="auto"/>
            </w:rPr>
          </w:pPr>
          <w:hyperlink w:anchor="_Toc509667091" w:history="1">
            <w:r w:rsidRPr="00130ABD">
              <w:rPr>
                <w:rStyle w:val="Hipervnculo"/>
                <w:noProof/>
              </w:rPr>
              <w:t>2.2.2 Móviles</w:t>
            </w:r>
            <w:r>
              <w:rPr>
                <w:noProof/>
                <w:webHidden/>
              </w:rPr>
              <w:tab/>
            </w:r>
            <w:r>
              <w:rPr>
                <w:noProof/>
                <w:webHidden/>
              </w:rPr>
              <w:fldChar w:fldCharType="begin"/>
            </w:r>
            <w:r>
              <w:rPr>
                <w:noProof/>
                <w:webHidden/>
              </w:rPr>
              <w:instrText xml:space="preserve"> PAGEREF _Toc509667091 \h </w:instrText>
            </w:r>
            <w:r>
              <w:rPr>
                <w:noProof/>
                <w:webHidden/>
              </w:rPr>
            </w:r>
            <w:r>
              <w:rPr>
                <w:noProof/>
                <w:webHidden/>
              </w:rPr>
              <w:fldChar w:fldCharType="separate"/>
            </w:r>
            <w:r>
              <w:rPr>
                <w:noProof/>
                <w:webHidden/>
              </w:rPr>
              <w:t>13</w:t>
            </w:r>
            <w:r>
              <w:rPr>
                <w:noProof/>
                <w:webHidden/>
              </w:rPr>
              <w:fldChar w:fldCharType="end"/>
            </w:r>
          </w:hyperlink>
        </w:p>
        <w:p w14:paraId="6E33E363" w14:textId="7E227536" w:rsidR="004072AD" w:rsidRDefault="004072AD">
          <w:pPr>
            <w:pStyle w:val="TDC3"/>
            <w:tabs>
              <w:tab w:val="right" w:leader="dot" w:pos="8494"/>
            </w:tabs>
            <w:rPr>
              <w:rFonts w:asciiTheme="minorHAnsi" w:eastAsiaTheme="minorEastAsia" w:hAnsiTheme="minorHAnsi" w:cstheme="minorBidi"/>
              <w:noProof/>
              <w:color w:val="auto"/>
            </w:rPr>
          </w:pPr>
          <w:hyperlink w:anchor="_Toc509667092" w:history="1">
            <w:r w:rsidRPr="00130ABD">
              <w:rPr>
                <w:rStyle w:val="Hipervnculo"/>
                <w:noProof/>
              </w:rPr>
              <w:t>2.2.3 Androides</w:t>
            </w:r>
            <w:r>
              <w:rPr>
                <w:noProof/>
                <w:webHidden/>
              </w:rPr>
              <w:tab/>
            </w:r>
            <w:r>
              <w:rPr>
                <w:noProof/>
                <w:webHidden/>
              </w:rPr>
              <w:fldChar w:fldCharType="begin"/>
            </w:r>
            <w:r>
              <w:rPr>
                <w:noProof/>
                <w:webHidden/>
              </w:rPr>
              <w:instrText xml:space="preserve"> PAGEREF _Toc509667092 \h </w:instrText>
            </w:r>
            <w:r>
              <w:rPr>
                <w:noProof/>
                <w:webHidden/>
              </w:rPr>
            </w:r>
            <w:r>
              <w:rPr>
                <w:noProof/>
                <w:webHidden/>
              </w:rPr>
              <w:fldChar w:fldCharType="separate"/>
            </w:r>
            <w:r>
              <w:rPr>
                <w:noProof/>
                <w:webHidden/>
              </w:rPr>
              <w:t>14</w:t>
            </w:r>
            <w:r>
              <w:rPr>
                <w:noProof/>
                <w:webHidden/>
              </w:rPr>
              <w:fldChar w:fldCharType="end"/>
            </w:r>
          </w:hyperlink>
        </w:p>
        <w:p w14:paraId="57A73A49" w14:textId="20A57E64" w:rsidR="004072AD" w:rsidRDefault="004072AD">
          <w:pPr>
            <w:pStyle w:val="TDC3"/>
            <w:tabs>
              <w:tab w:val="right" w:leader="dot" w:pos="8494"/>
            </w:tabs>
            <w:rPr>
              <w:rFonts w:asciiTheme="minorHAnsi" w:eastAsiaTheme="minorEastAsia" w:hAnsiTheme="minorHAnsi" w:cstheme="minorBidi"/>
              <w:noProof/>
              <w:color w:val="auto"/>
            </w:rPr>
          </w:pPr>
          <w:hyperlink w:anchor="_Toc509667093" w:history="1">
            <w:r w:rsidRPr="00130ABD">
              <w:rPr>
                <w:rStyle w:val="Hipervnculo"/>
                <w:noProof/>
              </w:rPr>
              <w:t>2.2.4 Zoomórficos</w:t>
            </w:r>
            <w:r>
              <w:rPr>
                <w:noProof/>
                <w:webHidden/>
              </w:rPr>
              <w:tab/>
            </w:r>
            <w:r>
              <w:rPr>
                <w:noProof/>
                <w:webHidden/>
              </w:rPr>
              <w:fldChar w:fldCharType="begin"/>
            </w:r>
            <w:r>
              <w:rPr>
                <w:noProof/>
                <w:webHidden/>
              </w:rPr>
              <w:instrText xml:space="preserve"> PAGEREF _Toc509667093 \h </w:instrText>
            </w:r>
            <w:r>
              <w:rPr>
                <w:noProof/>
                <w:webHidden/>
              </w:rPr>
            </w:r>
            <w:r>
              <w:rPr>
                <w:noProof/>
                <w:webHidden/>
              </w:rPr>
              <w:fldChar w:fldCharType="separate"/>
            </w:r>
            <w:r>
              <w:rPr>
                <w:noProof/>
                <w:webHidden/>
              </w:rPr>
              <w:t>14</w:t>
            </w:r>
            <w:r>
              <w:rPr>
                <w:noProof/>
                <w:webHidden/>
              </w:rPr>
              <w:fldChar w:fldCharType="end"/>
            </w:r>
          </w:hyperlink>
        </w:p>
        <w:p w14:paraId="4573DCF5" w14:textId="03CEC113" w:rsidR="004072AD" w:rsidRDefault="004072AD">
          <w:pPr>
            <w:pStyle w:val="TDC3"/>
            <w:tabs>
              <w:tab w:val="right" w:leader="dot" w:pos="8494"/>
            </w:tabs>
            <w:rPr>
              <w:rFonts w:asciiTheme="minorHAnsi" w:eastAsiaTheme="minorEastAsia" w:hAnsiTheme="minorHAnsi" w:cstheme="minorBidi"/>
              <w:noProof/>
              <w:color w:val="auto"/>
            </w:rPr>
          </w:pPr>
          <w:hyperlink w:anchor="_Toc509667094" w:history="1">
            <w:r w:rsidRPr="00130ABD">
              <w:rPr>
                <w:rStyle w:val="Hipervnculo"/>
                <w:noProof/>
              </w:rPr>
              <w:t>2.2.5 Híbridos</w:t>
            </w:r>
            <w:r>
              <w:rPr>
                <w:noProof/>
                <w:webHidden/>
              </w:rPr>
              <w:tab/>
            </w:r>
            <w:r>
              <w:rPr>
                <w:noProof/>
                <w:webHidden/>
              </w:rPr>
              <w:fldChar w:fldCharType="begin"/>
            </w:r>
            <w:r>
              <w:rPr>
                <w:noProof/>
                <w:webHidden/>
              </w:rPr>
              <w:instrText xml:space="preserve"> PAGEREF _Toc509667094 \h </w:instrText>
            </w:r>
            <w:r>
              <w:rPr>
                <w:noProof/>
                <w:webHidden/>
              </w:rPr>
            </w:r>
            <w:r>
              <w:rPr>
                <w:noProof/>
                <w:webHidden/>
              </w:rPr>
              <w:fldChar w:fldCharType="separate"/>
            </w:r>
            <w:r>
              <w:rPr>
                <w:noProof/>
                <w:webHidden/>
              </w:rPr>
              <w:t>14</w:t>
            </w:r>
            <w:r>
              <w:rPr>
                <w:noProof/>
                <w:webHidden/>
              </w:rPr>
              <w:fldChar w:fldCharType="end"/>
            </w:r>
          </w:hyperlink>
        </w:p>
        <w:p w14:paraId="08F08610" w14:textId="179C6CCA" w:rsidR="004072AD" w:rsidRDefault="004072AD">
          <w:pPr>
            <w:pStyle w:val="TDC2"/>
            <w:tabs>
              <w:tab w:val="right" w:leader="dot" w:pos="8494"/>
            </w:tabs>
            <w:rPr>
              <w:rFonts w:asciiTheme="minorHAnsi" w:eastAsiaTheme="minorEastAsia" w:hAnsiTheme="minorHAnsi" w:cstheme="minorBidi"/>
              <w:noProof/>
              <w:color w:val="auto"/>
            </w:rPr>
          </w:pPr>
          <w:hyperlink w:anchor="_Toc509667095" w:history="1">
            <w:r w:rsidRPr="00130ABD">
              <w:rPr>
                <w:rStyle w:val="Hipervnculo"/>
                <w:b/>
                <w:noProof/>
              </w:rPr>
              <w:t>2.3 Distintas tecnologías para la robótica educativa</w:t>
            </w:r>
            <w:r>
              <w:rPr>
                <w:noProof/>
                <w:webHidden/>
              </w:rPr>
              <w:tab/>
            </w:r>
            <w:r>
              <w:rPr>
                <w:noProof/>
                <w:webHidden/>
              </w:rPr>
              <w:fldChar w:fldCharType="begin"/>
            </w:r>
            <w:r>
              <w:rPr>
                <w:noProof/>
                <w:webHidden/>
              </w:rPr>
              <w:instrText xml:space="preserve"> PAGEREF _Toc509667095 \h </w:instrText>
            </w:r>
            <w:r>
              <w:rPr>
                <w:noProof/>
                <w:webHidden/>
              </w:rPr>
            </w:r>
            <w:r>
              <w:rPr>
                <w:noProof/>
                <w:webHidden/>
              </w:rPr>
              <w:fldChar w:fldCharType="separate"/>
            </w:r>
            <w:r>
              <w:rPr>
                <w:noProof/>
                <w:webHidden/>
              </w:rPr>
              <w:t>15</w:t>
            </w:r>
            <w:r>
              <w:rPr>
                <w:noProof/>
                <w:webHidden/>
              </w:rPr>
              <w:fldChar w:fldCharType="end"/>
            </w:r>
          </w:hyperlink>
        </w:p>
        <w:p w14:paraId="0E53CC3D" w14:textId="434B038D" w:rsidR="004072AD" w:rsidRDefault="004072AD">
          <w:pPr>
            <w:pStyle w:val="TDC2"/>
            <w:tabs>
              <w:tab w:val="right" w:leader="dot" w:pos="8494"/>
            </w:tabs>
            <w:rPr>
              <w:rFonts w:asciiTheme="minorHAnsi" w:eastAsiaTheme="minorEastAsia" w:hAnsiTheme="minorHAnsi" w:cstheme="minorBidi"/>
              <w:noProof/>
              <w:color w:val="auto"/>
            </w:rPr>
          </w:pPr>
          <w:hyperlink w:anchor="_Toc509667096" w:history="1">
            <w:r w:rsidRPr="00130ABD">
              <w:rPr>
                <w:rStyle w:val="Hipervnculo"/>
                <w:b/>
                <w:noProof/>
              </w:rPr>
              <w:t>2.4 Microcontroladores y computadora de placa reducida (SBC)</w:t>
            </w:r>
            <w:r>
              <w:rPr>
                <w:noProof/>
                <w:webHidden/>
              </w:rPr>
              <w:tab/>
            </w:r>
            <w:r>
              <w:rPr>
                <w:noProof/>
                <w:webHidden/>
              </w:rPr>
              <w:fldChar w:fldCharType="begin"/>
            </w:r>
            <w:r>
              <w:rPr>
                <w:noProof/>
                <w:webHidden/>
              </w:rPr>
              <w:instrText xml:space="preserve"> PAGEREF _Toc509667096 \h </w:instrText>
            </w:r>
            <w:r>
              <w:rPr>
                <w:noProof/>
                <w:webHidden/>
              </w:rPr>
            </w:r>
            <w:r>
              <w:rPr>
                <w:noProof/>
                <w:webHidden/>
              </w:rPr>
              <w:fldChar w:fldCharType="separate"/>
            </w:r>
            <w:r>
              <w:rPr>
                <w:noProof/>
                <w:webHidden/>
              </w:rPr>
              <w:t>15</w:t>
            </w:r>
            <w:r>
              <w:rPr>
                <w:noProof/>
                <w:webHidden/>
              </w:rPr>
              <w:fldChar w:fldCharType="end"/>
            </w:r>
          </w:hyperlink>
        </w:p>
        <w:p w14:paraId="3FCEEB05" w14:textId="627E8D80" w:rsidR="004072AD" w:rsidRDefault="004072AD">
          <w:pPr>
            <w:pStyle w:val="TDC2"/>
            <w:tabs>
              <w:tab w:val="right" w:leader="dot" w:pos="8494"/>
            </w:tabs>
            <w:rPr>
              <w:rFonts w:asciiTheme="minorHAnsi" w:eastAsiaTheme="minorEastAsia" w:hAnsiTheme="minorHAnsi" w:cstheme="minorBidi"/>
              <w:noProof/>
              <w:color w:val="auto"/>
            </w:rPr>
          </w:pPr>
          <w:hyperlink w:anchor="_Toc509667097" w:history="1">
            <w:r w:rsidRPr="00130ABD">
              <w:rPr>
                <w:rStyle w:val="Hipervnculo"/>
                <w:b/>
                <w:noProof/>
              </w:rPr>
              <w:t>2.5. Comunicación entre distintas arquitecturas de cómputo</w:t>
            </w:r>
            <w:r>
              <w:rPr>
                <w:noProof/>
                <w:webHidden/>
              </w:rPr>
              <w:tab/>
            </w:r>
            <w:r>
              <w:rPr>
                <w:noProof/>
                <w:webHidden/>
              </w:rPr>
              <w:fldChar w:fldCharType="begin"/>
            </w:r>
            <w:r>
              <w:rPr>
                <w:noProof/>
                <w:webHidden/>
              </w:rPr>
              <w:instrText xml:space="preserve"> PAGEREF _Toc509667097 \h </w:instrText>
            </w:r>
            <w:r>
              <w:rPr>
                <w:noProof/>
                <w:webHidden/>
              </w:rPr>
            </w:r>
            <w:r>
              <w:rPr>
                <w:noProof/>
                <w:webHidden/>
              </w:rPr>
              <w:fldChar w:fldCharType="separate"/>
            </w:r>
            <w:r>
              <w:rPr>
                <w:noProof/>
                <w:webHidden/>
              </w:rPr>
              <w:t>17</w:t>
            </w:r>
            <w:r>
              <w:rPr>
                <w:noProof/>
                <w:webHidden/>
              </w:rPr>
              <w:fldChar w:fldCharType="end"/>
            </w:r>
          </w:hyperlink>
        </w:p>
        <w:p w14:paraId="001AF4C3" w14:textId="61674A3F" w:rsidR="004072AD" w:rsidRDefault="004072AD">
          <w:pPr>
            <w:pStyle w:val="TDC3"/>
            <w:tabs>
              <w:tab w:val="right" w:leader="dot" w:pos="8494"/>
            </w:tabs>
            <w:rPr>
              <w:rFonts w:asciiTheme="minorHAnsi" w:eastAsiaTheme="minorEastAsia" w:hAnsiTheme="minorHAnsi" w:cstheme="minorBidi"/>
              <w:noProof/>
              <w:color w:val="auto"/>
            </w:rPr>
          </w:pPr>
          <w:hyperlink w:anchor="_Toc509667098" w:history="1">
            <w:r w:rsidRPr="00130ABD">
              <w:rPr>
                <w:rStyle w:val="Hipervnculo"/>
                <w:noProof/>
              </w:rPr>
              <w:t>2.5.1 Formas de comunicación</w:t>
            </w:r>
            <w:r>
              <w:rPr>
                <w:noProof/>
                <w:webHidden/>
              </w:rPr>
              <w:tab/>
            </w:r>
            <w:r>
              <w:rPr>
                <w:noProof/>
                <w:webHidden/>
              </w:rPr>
              <w:fldChar w:fldCharType="begin"/>
            </w:r>
            <w:r>
              <w:rPr>
                <w:noProof/>
                <w:webHidden/>
              </w:rPr>
              <w:instrText xml:space="preserve"> PAGEREF _Toc509667098 \h </w:instrText>
            </w:r>
            <w:r>
              <w:rPr>
                <w:noProof/>
                <w:webHidden/>
              </w:rPr>
            </w:r>
            <w:r>
              <w:rPr>
                <w:noProof/>
                <w:webHidden/>
              </w:rPr>
              <w:fldChar w:fldCharType="separate"/>
            </w:r>
            <w:r>
              <w:rPr>
                <w:noProof/>
                <w:webHidden/>
              </w:rPr>
              <w:t>17</w:t>
            </w:r>
            <w:r>
              <w:rPr>
                <w:noProof/>
                <w:webHidden/>
              </w:rPr>
              <w:fldChar w:fldCharType="end"/>
            </w:r>
          </w:hyperlink>
        </w:p>
        <w:p w14:paraId="252C9D6E" w14:textId="1C02B242" w:rsidR="004072AD" w:rsidRDefault="004072AD">
          <w:pPr>
            <w:pStyle w:val="TDC3"/>
            <w:tabs>
              <w:tab w:val="right" w:leader="dot" w:pos="8494"/>
            </w:tabs>
            <w:rPr>
              <w:rFonts w:asciiTheme="minorHAnsi" w:eastAsiaTheme="minorEastAsia" w:hAnsiTheme="minorHAnsi" w:cstheme="minorBidi"/>
              <w:noProof/>
              <w:color w:val="auto"/>
            </w:rPr>
          </w:pPr>
          <w:hyperlink w:anchor="_Toc509667099" w:history="1">
            <w:r w:rsidRPr="00130ABD">
              <w:rPr>
                <w:rStyle w:val="Hipervnculo"/>
                <w:noProof/>
              </w:rPr>
              <w:t>2.5.2 Tipos de Medios de transmisión</w:t>
            </w:r>
            <w:r>
              <w:rPr>
                <w:noProof/>
                <w:webHidden/>
              </w:rPr>
              <w:tab/>
            </w:r>
            <w:r>
              <w:rPr>
                <w:noProof/>
                <w:webHidden/>
              </w:rPr>
              <w:fldChar w:fldCharType="begin"/>
            </w:r>
            <w:r>
              <w:rPr>
                <w:noProof/>
                <w:webHidden/>
              </w:rPr>
              <w:instrText xml:space="preserve"> PAGEREF _Toc509667099 \h </w:instrText>
            </w:r>
            <w:r>
              <w:rPr>
                <w:noProof/>
                <w:webHidden/>
              </w:rPr>
            </w:r>
            <w:r>
              <w:rPr>
                <w:noProof/>
                <w:webHidden/>
              </w:rPr>
              <w:fldChar w:fldCharType="separate"/>
            </w:r>
            <w:r>
              <w:rPr>
                <w:noProof/>
                <w:webHidden/>
              </w:rPr>
              <w:t>17</w:t>
            </w:r>
            <w:r>
              <w:rPr>
                <w:noProof/>
                <w:webHidden/>
              </w:rPr>
              <w:fldChar w:fldCharType="end"/>
            </w:r>
          </w:hyperlink>
        </w:p>
        <w:p w14:paraId="3BA04E78" w14:textId="317B7F16" w:rsidR="004072AD" w:rsidRDefault="004072AD">
          <w:pPr>
            <w:pStyle w:val="TDC2"/>
            <w:tabs>
              <w:tab w:val="right" w:leader="dot" w:pos="8494"/>
            </w:tabs>
            <w:rPr>
              <w:rFonts w:asciiTheme="minorHAnsi" w:eastAsiaTheme="minorEastAsia" w:hAnsiTheme="minorHAnsi" w:cstheme="minorBidi"/>
              <w:noProof/>
              <w:color w:val="auto"/>
            </w:rPr>
          </w:pPr>
          <w:hyperlink w:anchor="_Toc509667100" w:history="1">
            <w:r w:rsidRPr="00130ABD">
              <w:rPr>
                <w:rStyle w:val="Hipervnculo"/>
                <w:b/>
                <w:noProof/>
              </w:rPr>
              <w:t>2.6 ¿Qué es un SAR (Sistema Autónomo Robótico)?</w:t>
            </w:r>
            <w:r>
              <w:rPr>
                <w:noProof/>
                <w:webHidden/>
              </w:rPr>
              <w:tab/>
            </w:r>
            <w:r>
              <w:rPr>
                <w:noProof/>
                <w:webHidden/>
              </w:rPr>
              <w:fldChar w:fldCharType="begin"/>
            </w:r>
            <w:r>
              <w:rPr>
                <w:noProof/>
                <w:webHidden/>
              </w:rPr>
              <w:instrText xml:space="preserve"> PAGEREF _Toc509667100 \h </w:instrText>
            </w:r>
            <w:r>
              <w:rPr>
                <w:noProof/>
                <w:webHidden/>
              </w:rPr>
            </w:r>
            <w:r>
              <w:rPr>
                <w:noProof/>
                <w:webHidden/>
              </w:rPr>
              <w:fldChar w:fldCharType="separate"/>
            </w:r>
            <w:r>
              <w:rPr>
                <w:noProof/>
                <w:webHidden/>
              </w:rPr>
              <w:t>18</w:t>
            </w:r>
            <w:r>
              <w:rPr>
                <w:noProof/>
                <w:webHidden/>
              </w:rPr>
              <w:fldChar w:fldCharType="end"/>
            </w:r>
          </w:hyperlink>
        </w:p>
        <w:p w14:paraId="0FEF1ABA" w14:textId="25D53F02" w:rsidR="004072AD" w:rsidRDefault="004072AD">
          <w:pPr>
            <w:pStyle w:val="TDC2"/>
            <w:tabs>
              <w:tab w:val="right" w:leader="dot" w:pos="8494"/>
            </w:tabs>
            <w:rPr>
              <w:rFonts w:asciiTheme="minorHAnsi" w:eastAsiaTheme="minorEastAsia" w:hAnsiTheme="minorHAnsi" w:cstheme="minorBidi"/>
              <w:noProof/>
              <w:color w:val="auto"/>
            </w:rPr>
          </w:pPr>
          <w:hyperlink w:anchor="_Toc509667101" w:history="1">
            <w:r w:rsidRPr="00130ABD">
              <w:rPr>
                <w:rStyle w:val="Hipervnculo"/>
                <w:b/>
                <w:noProof/>
              </w:rPr>
              <w:t>2.7 La robótica en la educación</w:t>
            </w:r>
            <w:r>
              <w:rPr>
                <w:noProof/>
                <w:webHidden/>
              </w:rPr>
              <w:tab/>
            </w:r>
            <w:r>
              <w:rPr>
                <w:noProof/>
                <w:webHidden/>
              </w:rPr>
              <w:fldChar w:fldCharType="begin"/>
            </w:r>
            <w:r>
              <w:rPr>
                <w:noProof/>
                <w:webHidden/>
              </w:rPr>
              <w:instrText xml:space="preserve"> PAGEREF _Toc509667101 \h </w:instrText>
            </w:r>
            <w:r>
              <w:rPr>
                <w:noProof/>
                <w:webHidden/>
              </w:rPr>
            </w:r>
            <w:r>
              <w:rPr>
                <w:noProof/>
                <w:webHidden/>
              </w:rPr>
              <w:fldChar w:fldCharType="separate"/>
            </w:r>
            <w:r>
              <w:rPr>
                <w:noProof/>
                <w:webHidden/>
              </w:rPr>
              <w:t>18</w:t>
            </w:r>
            <w:r>
              <w:rPr>
                <w:noProof/>
                <w:webHidden/>
              </w:rPr>
              <w:fldChar w:fldCharType="end"/>
            </w:r>
          </w:hyperlink>
        </w:p>
        <w:p w14:paraId="62E10FD5" w14:textId="2067EB6E" w:rsidR="004072AD" w:rsidRDefault="004072AD">
          <w:pPr>
            <w:pStyle w:val="TDC2"/>
            <w:tabs>
              <w:tab w:val="right" w:leader="dot" w:pos="8494"/>
            </w:tabs>
            <w:rPr>
              <w:rFonts w:asciiTheme="minorHAnsi" w:eastAsiaTheme="minorEastAsia" w:hAnsiTheme="minorHAnsi" w:cstheme="minorBidi"/>
              <w:noProof/>
              <w:color w:val="auto"/>
            </w:rPr>
          </w:pPr>
          <w:hyperlink w:anchor="_Toc509667102" w:history="1">
            <w:r w:rsidRPr="00130ABD">
              <w:rPr>
                <w:rStyle w:val="Hipervnculo"/>
                <w:b/>
                <w:noProof/>
              </w:rPr>
              <w:t>2.7 Diseño conceptual del SAR</w:t>
            </w:r>
            <w:r>
              <w:rPr>
                <w:noProof/>
                <w:webHidden/>
              </w:rPr>
              <w:tab/>
            </w:r>
            <w:r>
              <w:rPr>
                <w:noProof/>
                <w:webHidden/>
              </w:rPr>
              <w:fldChar w:fldCharType="begin"/>
            </w:r>
            <w:r>
              <w:rPr>
                <w:noProof/>
                <w:webHidden/>
              </w:rPr>
              <w:instrText xml:space="preserve"> PAGEREF _Toc509667102 \h </w:instrText>
            </w:r>
            <w:r>
              <w:rPr>
                <w:noProof/>
                <w:webHidden/>
              </w:rPr>
            </w:r>
            <w:r>
              <w:rPr>
                <w:noProof/>
                <w:webHidden/>
              </w:rPr>
              <w:fldChar w:fldCharType="separate"/>
            </w:r>
            <w:r>
              <w:rPr>
                <w:noProof/>
                <w:webHidden/>
              </w:rPr>
              <w:t>20</w:t>
            </w:r>
            <w:r>
              <w:rPr>
                <w:noProof/>
                <w:webHidden/>
              </w:rPr>
              <w:fldChar w:fldCharType="end"/>
            </w:r>
          </w:hyperlink>
        </w:p>
        <w:p w14:paraId="6F295C68" w14:textId="3A891DB3" w:rsidR="004072AD" w:rsidRDefault="004072AD">
          <w:pPr>
            <w:pStyle w:val="TDC2"/>
            <w:tabs>
              <w:tab w:val="right" w:leader="dot" w:pos="8494"/>
            </w:tabs>
            <w:rPr>
              <w:rFonts w:asciiTheme="minorHAnsi" w:eastAsiaTheme="minorEastAsia" w:hAnsiTheme="minorHAnsi" w:cstheme="minorBidi"/>
              <w:noProof/>
              <w:color w:val="auto"/>
            </w:rPr>
          </w:pPr>
          <w:hyperlink w:anchor="_Toc509667103" w:history="1">
            <w:r w:rsidRPr="00130ABD">
              <w:rPr>
                <w:rStyle w:val="Hipervnculo"/>
                <w:b/>
                <w:noProof/>
              </w:rPr>
              <w:t>Resumen</w:t>
            </w:r>
            <w:r>
              <w:rPr>
                <w:noProof/>
                <w:webHidden/>
              </w:rPr>
              <w:tab/>
            </w:r>
            <w:r>
              <w:rPr>
                <w:noProof/>
                <w:webHidden/>
              </w:rPr>
              <w:fldChar w:fldCharType="begin"/>
            </w:r>
            <w:r>
              <w:rPr>
                <w:noProof/>
                <w:webHidden/>
              </w:rPr>
              <w:instrText xml:space="preserve"> PAGEREF _Toc509667103 \h </w:instrText>
            </w:r>
            <w:r>
              <w:rPr>
                <w:noProof/>
                <w:webHidden/>
              </w:rPr>
            </w:r>
            <w:r>
              <w:rPr>
                <w:noProof/>
                <w:webHidden/>
              </w:rPr>
              <w:fldChar w:fldCharType="separate"/>
            </w:r>
            <w:r>
              <w:rPr>
                <w:noProof/>
                <w:webHidden/>
              </w:rPr>
              <w:t>21</w:t>
            </w:r>
            <w:r>
              <w:rPr>
                <w:noProof/>
                <w:webHidden/>
              </w:rPr>
              <w:fldChar w:fldCharType="end"/>
            </w:r>
          </w:hyperlink>
        </w:p>
        <w:p w14:paraId="20CAEF8E" w14:textId="039D4630" w:rsidR="004072AD" w:rsidRDefault="004072AD">
          <w:pPr>
            <w:pStyle w:val="TDC1"/>
            <w:tabs>
              <w:tab w:val="right" w:leader="dot" w:pos="8494"/>
            </w:tabs>
            <w:rPr>
              <w:rFonts w:asciiTheme="minorHAnsi" w:eastAsiaTheme="minorEastAsia" w:hAnsiTheme="minorHAnsi" w:cstheme="minorBidi"/>
              <w:noProof/>
              <w:color w:val="auto"/>
            </w:rPr>
          </w:pPr>
          <w:hyperlink w:anchor="_Toc509667104" w:history="1">
            <w:r w:rsidRPr="00130ABD">
              <w:rPr>
                <w:rStyle w:val="Hipervnculo"/>
                <w:noProof/>
              </w:rPr>
              <w:t>Capítulo 3 – Arduino</w:t>
            </w:r>
            <w:r>
              <w:rPr>
                <w:noProof/>
                <w:webHidden/>
              </w:rPr>
              <w:tab/>
            </w:r>
            <w:r>
              <w:rPr>
                <w:noProof/>
                <w:webHidden/>
              </w:rPr>
              <w:fldChar w:fldCharType="begin"/>
            </w:r>
            <w:r>
              <w:rPr>
                <w:noProof/>
                <w:webHidden/>
              </w:rPr>
              <w:instrText xml:space="preserve"> PAGEREF _Toc509667104 \h </w:instrText>
            </w:r>
            <w:r>
              <w:rPr>
                <w:noProof/>
                <w:webHidden/>
              </w:rPr>
            </w:r>
            <w:r>
              <w:rPr>
                <w:noProof/>
                <w:webHidden/>
              </w:rPr>
              <w:fldChar w:fldCharType="separate"/>
            </w:r>
            <w:r>
              <w:rPr>
                <w:noProof/>
                <w:webHidden/>
              </w:rPr>
              <w:t>22</w:t>
            </w:r>
            <w:r>
              <w:rPr>
                <w:noProof/>
                <w:webHidden/>
              </w:rPr>
              <w:fldChar w:fldCharType="end"/>
            </w:r>
          </w:hyperlink>
        </w:p>
        <w:p w14:paraId="2454D21C" w14:textId="7925DC1B" w:rsidR="004072AD" w:rsidRDefault="004072AD">
          <w:pPr>
            <w:pStyle w:val="TDC2"/>
            <w:tabs>
              <w:tab w:val="right" w:leader="dot" w:pos="8494"/>
            </w:tabs>
            <w:rPr>
              <w:rFonts w:asciiTheme="minorHAnsi" w:eastAsiaTheme="minorEastAsia" w:hAnsiTheme="minorHAnsi" w:cstheme="minorBidi"/>
              <w:noProof/>
              <w:color w:val="auto"/>
            </w:rPr>
          </w:pPr>
          <w:hyperlink w:anchor="_Toc509667105" w:history="1">
            <w:r w:rsidRPr="00130ABD">
              <w:rPr>
                <w:rStyle w:val="Hipervnculo"/>
                <w:b/>
                <w:noProof/>
              </w:rPr>
              <w:t>3.1 Arduino</w:t>
            </w:r>
            <w:r>
              <w:rPr>
                <w:noProof/>
                <w:webHidden/>
              </w:rPr>
              <w:tab/>
            </w:r>
            <w:r>
              <w:rPr>
                <w:noProof/>
                <w:webHidden/>
              </w:rPr>
              <w:fldChar w:fldCharType="begin"/>
            </w:r>
            <w:r>
              <w:rPr>
                <w:noProof/>
                <w:webHidden/>
              </w:rPr>
              <w:instrText xml:space="preserve"> PAGEREF _Toc509667105 \h </w:instrText>
            </w:r>
            <w:r>
              <w:rPr>
                <w:noProof/>
                <w:webHidden/>
              </w:rPr>
            </w:r>
            <w:r>
              <w:rPr>
                <w:noProof/>
                <w:webHidden/>
              </w:rPr>
              <w:fldChar w:fldCharType="separate"/>
            </w:r>
            <w:r>
              <w:rPr>
                <w:noProof/>
                <w:webHidden/>
              </w:rPr>
              <w:t>22</w:t>
            </w:r>
            <w:r>
              <w:rPr>
                <w:noProof/>
                <w:webHidden/>
              </w:rPr>
              <w:fldChar w:fldCharType="end"/>
            </w:r>
          </w:hyperlink>
        </w:p>
        <w:p w14:paraId="650D4680" w14:textId="14E4094E" w:rsidR="004072AD" w:rsidRDefault="004072AD">
          <w:pPr>
            <w:pStyle w:val="TDC2"/>
            <w:tabs>
              <w:tab w:val="right" w:leader="dot" w:pos="8494"/>
            </w:tabs>
            <w:rPr>
              <w:rFonts w:asciiTheme="minorHAnsi" w:eastAsiaTheme="minorEastAsia" w:hAnsiTheme="minorHAnsi" w:cstheme="minorBidi"/>
              <w:noProof/>
              <w:color w:val="auto"/>
            </w:rPr>
          </w:pPr>
          <w:hyperlink w:anchor="_Toc509667106" w:history="1">
            <w:r w:rsidRPr="00130ABD">
              <w:rPr>
                <w:rStyle w:val="Hipervnculo"/>
                <w:b/>
                <w:noProof/>
              </w:rPr>
              <w:t>3.2 Historia</w:t>
            </w:r>
            <w:r>
              <w:rPr>
                <w:noProof/>
                <w:webHidden/>
              </w:rPr>
              <w:tab/>
            </w:r>
            <w:r>
              <w:rPr>
                <w:noProof/>
                <w:webHidden/>
              </w:rPr>
              <w:fldChar w:fldCharType="begin"/>
            </w:r>
            <w:r>
              <w:rPr>
                <w:noProof/>
                <w:webHidden/>
              </w:rPr>
              <w:instrText xml:space="preserve"> PAGEREF _Toc509667106 \h </w:instrText>
            </w:r>
            <w:r>
              <w:rPr>
                <w:noProof/>
                <w:webHidden/>
              </w:rPr>
            </w:r>
            <w:r>
              <w:rPr>
                <w:noProof/>
                <w:webHidden/>
              </w:rPr>
              <w:fldChar w:fldCharType="separate"/>
            </w:r>
            <w:r>
              <w:rPr>
                <w:noProof/>
                <w:webHidden/>
              </w:rPr>
              <w:t>22</w:t>
            </w:r>
            <w:r>
              <w:rPr>
                <w:noProof/>
                <w:webHidden/>
              </w:rPr>
              <w:fldChar w:fldCharType="end"/>
            </w:r>
          </w:hyperlink>
        </w:p>
        <w:p w14:paraId="49567D88" w14:textId="2D8A7FBE" w:rsidR="004072AD" w:rsidRDefault="004072AD">
          <w:pPr>
            <w:pStyle w:val="TDC3"/>
            <w:tabs>
              <w:tab w:val="right" w:leader="dot" w:pos="8494"/>
            </w:tabs>
            <w:rPr>
              <w:rFonts w:asciiTheme="minorHAnsi" w:eastAsiaTheme="minorEastAsia" w:hAnsiTheme="minorHAnsi" w:cstheme="minorBidi"/>
              <w:noProof/>
              <w:color w:val="auto"/>
            </w:rPr>
          </w:pPr>
          <w:hyperlink w:anchor="_Toc509667107" w:history="1">
            <w:r w:rsidRPr="00130ABD">
              <w:rPr>
                <w:rStyle w:val="Hipervnculo"/>
                <w:noProof/>
              </w:rPr>
              <w:t>3.2.1 Wiring</w:t>
            </w:r>
            <w:r>
              <w:rPr>
                <w:noProof/>
                <w:webHidden/>
              </w:rPr>
              <w:tab/>
            </w:r>
            <w:r>
              <w:rPr>
                <w:noProof/>
                <w:webHidden/>
              </w:rPr>
              <w:fldChar w:fldCharType="begin"/>
            </w:r>
            <w:r>
              <w:rPr>
                <w:noProof/>
                <w:webHidden/>
              </w:rPr>
              <w:instrText xml:space="preserve"> PAGEREF _Toc509667107 \h </w:instrText>
            </w:r>
            <w:r>
              <w:rPr>
                <w:noProof/>
                <w:webHidden/>
              </w:rPr>
            </w:r>
            <w:r>
              <w:rPr>
                <w:noProof/>
                <w:webHidden/>
              </w:rPr>
              <w:fldChar w:fldCharType="separate"/>
            </w:r>
            <w:r>
              <w:rPr>
                <w:noProof/>
                <w:webHidden/>
              </w:rPr>
              <w:t>23</w:t>
            </w:r>
            <w:r>
              <w:rPr>
                <w:noProof/>
                <w:webHidden/>
              </w:rPr>
              <w:fldChar w:fldCharType="end"/>
            </w:r>
          </w:hyperlink>
        </w:p>
        <w:p w14:paraId="161AACDD" w14:textId="26337F18" w:rsidR="004072AD" w:rsidRDefault="004072AD">
          <w:pPr>
            <w:pStyle w:val="TDC3"/>
            <w:tabs>
              <w:tab w:val="right" w:leader="dot" w:pos="8494"/>
            </w:tabs>
            <w:rPr>
              <w:rFonts w:asciiTheme="minorHAnsi" w:eastAsiaTheme="minorEastAsia" w:hAnsiTheme="minorHAnsi" w:cstheme="minorBidi"/>
              <w:noProof/>
              <w:color w:val="auto"/>
            </w:rPr>
          </w:pPr>
          <w:hyperlink w:anchor="_Toc509667108" w:history="1">
            <w:r w:rsidRPr="00130ABD">
              <w:rPr>
                <w:rStyle w:val="Hipervnculo"/>
                <w:noProof/>
              </w:rPr>
              <w:t>3.2.2 Processing</w:t>
            </w:r>
            <w:r>
              <w:rPr>
                <w:noProof/>
                <w:webHidden/>
              </w:rPr>
              <w:tab/>
            </w:r>
            <w:r>
              <w:rPr>
                <w:noProof/>
                <w:webHidden/>
              </w:rPr>
              <w:fldChar w:fldCharType="begin"/>
            </w:r>
            <w:r>
              <w:rPr>
                <w:noProof/>
                <w:webHidden/>
              </w:rPr>
              <w:instrText xml:space="preserve"> PAGEREF _Toc509667108 \h </w:instrText>
            </w:r>
            <w:r>
              <w:rPr>
                <w:noProof/>
                <w:webHidden/>
              </w:rPr>
            </w:r>
            <w:r>
              <w:rPr>
                <w:noProof/>
                <w:webHidden/>
              </w:rPr>
              <w:fldChar w:fldCharType="separate"/>
            </w:r>
            <w:r>
              <w:rPr>
                <w:noProof/>
                <w:webHidden/>
              </w:rPr>
              <w:t>25</w:t>
            </w:r>
            <w:r>
              <w:rPr>
                <w:noProof/>
                <w:webHidden/>
              </w:rPr>
              <w:fldChar w:fldCharType="end"/>
            </w:r>
          </w:hyperlink>
        </w:p>
        <w:p w14:paraId="186667B0" w14:textId="7528927C" w:rsidR="004072AD" w:rsidRDefault="004072AD">
          <w:pPr>
            <w:pStyle w:val="TDC3"/>
            <w:tabs>
              <w:tab w:val="right" w:leader="dot" w:pos="8494"/>
            </w:tabs>
            <w:rPr>
              <w:rFonts w:asciiTheme="minorHAnsi" w:eastAsiaTheme="minorEastAsia" w:hAnsiTheme="minorHAnsi" w:cstheme="minorBidi"/>
              <w:noProof/>
              <w:color w:val="auto"/>
            </w:rPr>
          </w:pPr>
          <w:hyperlink w:anchor="_Toc509667109" w:history="1">
            <w:r w:rsidRPr="00130ABD">
              <w:rPr>
                <w:rStyle w:val="Hipervnculo"/>
                <w:noProof/>
              </w:rPr>
              <w:t>3.2.3 Fritzing</w:t>
            </w:r>
            <w:r>
              <w:rPr>
                <w:noProof/>
                <w:webHidden/>
              </w:rPr>
              <w:tab/>
            </w:r>
            <w:r>
              <w:rPr>
                <w:noProof/>
                <w:webHidden/>
              </w:rPr>
              <w:fldChar w:fldCharType="begin"/>
            </w:r>
            <w:r>
              <w:rPr>
                <w:noProof/>
                <w:webHidden/>
              </w:rPr>
              <w:instrText xml:space="preserve"> PAGEREF _Toc509667109 \h </w:instrText>
            </w:r>
            <w:r>
              <w:rPr>
                <w:noProof/>
                <w:webHidden/>
              </w:rPr>
            </w:r>
            <w:r>
              <w:rPr>
                <w:noProof/>
                <w:webHidden/>
              </w:rPr>
              <w:fldChar w:fldCharType="separate"/>
            </w:r>
            <w:r>
              <w:rPr>
                <w:noProof/>
                <w:webHidden/>
              </w:rPr>
              <w:t>26</w:t>
            </w:r>
            <w:r>
              <w:rPr>
                <w:noProof/>
                <w:webHidden/>
              </w:rPr>
              <w:fldChar w:fldCharType="end"/>
            </w:r>
          </w:hyperlink>
        </w:p>
        <w:p w14:paraId="2BA496C4" w14:textId="4A413CE5" w:rsidR="004072AD" w:rsidRDefault="004072AD">
          <w:pPr>
            <w:pStyle w:val="TDC2"/>
            <w:tabs>
              <w:tab w:val="right" w:leader="dot" w:pos="8494"/>
            </w:tabs>
            <w:rPr>
              <w:rFonts w:asciiTheme="minorHAnsi" w:eastAsiaTheme="minorEastAsia" w:hAnsiTheme="minorHAnsi" w:cstheme="minorBidi"/>
              <w:noProof/>
              <w:color w:val="auto"/>
            </w:rPr>
          </w:pPr>
          <w:hyperlink w:anchor="_Toc509667110" w:history="1">
            <w:r w:rsidRPr="00130ABD">
              <w:rPr>
                <w:rStyle w:val="Hipervnculo"/>
                <w:b/>
                <w:noProof/>
              </w:rPr>
              <w:t>3.3 Características generales de la plataforma</w:t>
            </w:r>
            <w:r>
              <w:rPr>
                <w:noProof/>
                <w:webHidden/>
              </w:rPr>
              <w:tab/>
            </w:r>
            <w:r>
              <w:rPr>
                <w:noProof/>
                <w:webHidden/>
              </w:rPr>
              <w:fldChar w:fldCharType="begin"/>
            </w:r>
            <w:r>
              <w:rPr>
                <w:noProof/>
                <w:webHidden/>
              </w:rPr>
              <w:instrText xml:space="preserve"> PAGEREF _Toc509667110 \h </w:instrText>
            </w:r>
            <w:r>
              <w:rPr>
                <w:noProof/>
                <w:webHidden/>
              </w:rPr>
            </w:r>
            <w:r>
              <w:rPr>
                <w:noProof/>
                <w:webHidden/>
              </w:rPr>
              <w:fldChar w:fldCharType="separate"/>
            </w:r>
            <w:r>
              <w:rPr>
                <w:noProof/>
                <w:webHidden/>
              </w:rPr>
              <w:t>26</w:t>
            </w:r>
            <w:r>
              <w:rPr>
                <w:noProof/>
                <w:webHidden/>
              </w:rPr>
              <w:fldChar w:fldCharType="end"/>
            </w:r>
          </w:hyperlink>
        </w:p>
        <w:p w14:paraId="6438B026" w14:textId="0B33721E" w:rsidR="004072AD" w:rsidRDefault="004072AD">
          <w:pPr>
            <w:pStyle w:val="TDC2"/>
            <w:tabs>
              <w:tab w:val="right" w:leader="dot" w:pos="8494"/>
            </w:tabs>
            <w:rPr>
              <w:rFonts w:asciiTheme="minorHAnsi" w:eastAsiaTheme="minorEastAsia" w:hAnsiTheme="minorHAnsi" w:cstheme="minorBidi"/>
              <w:noProof/>
              <w:color w:val="auto"/>
            </w:rPr>
          </w:pPr>
          <w:hyperlink w:anchor="_Toc509667111" w:history="1">
            <w:r w:rsidRPr="00130ABD">
              <w:rPr>
                <w:rStyle w:val="Hipervnculo"/>
                <w:b/>
                <w:noProof/>
              </w:rPr>
              <w:t>3.4 Distintas plataformas para Arduino</w:t>
            </w:r>
            <w:r>
              <w:rPr>
                <w:noProof/>
                <w:webHidden/>
              </w:rPr>
              <w:tab/>
            </w:r>
            <w:r>
              <w:rPr>
                <w:noProof/>
                <w:webHidden/>
              </w:rPr>
              <w:fldChar w:fldCharType="begin"/>
            </w:r>
            <w:r>
              <w:rPr>
                <w:noProof/>
                <w:webHidden/>
              </w:rPr>
              <w:instrText xml:space="preserve"> PAGEREF _Toc509667111 \h </w:instrText>
            </w:r>
            <w:r>
              <w:rPr>
                <w:noProof/>
                <w:webHidden/>
              </w:rPr>
            </w:r>
            <w:r>
              <w:rPr>
                <w:noProof/>
                <w:webHidden/>
              </w:rPr>
              <w:fldChar w:fldCharType="separate"/>
            </w:r>
            <w:r>
              <w:rPr>
                <w:noProof/>
                <w:webHidden/>
              </w:rPr>
              <w:t>28</w:t>
            </w:r>
            <w:r>
              <w:rPr>
                <w:noProof/>
                <w:webHidden/>
              </w:rPr>
              <w:fldChar w:fldCharType="end"/>
            </w:r>
          </w:hyperlink>
        </w:p>
        <w:p w14:paraId="6DCA7E90" w14:textId="532EE29A" w:rsidR="004072AD" w:rsidRDefault="004072AD">
          <w:pPr>
            <w:pStyle w:val="TDC2"/>
            <w:tabs>
              <w:tab w:val="right" w:leader="dot" w:pos="8494"/>
            </w:tabs>
            <w:rPr>
              <w:rFonts w:asciiTheme="minorHAnsi" w:eastAsiaTheme="minorEastAsia" w:hAnsiTheme="minorHAnsi" w:cstheme="minorBidi"/>
              <w:noProof/>
              <w:color w:val="auto"/>
            </w:rPr>
          </w:pPr>
          <w:hyperlink w:anchor="_Toc509667112" w:history="1">
            <w:r w:rsidRPr="00130ABD">
              <w:rPr>
                <w:rStyle w:val="Hipervnculo"/>
                <w:b/>
                <w:noProof/>
              </w:rPr>
              <w:t>3.5 Aplicaciones</w:t>
            </w:r>
            <w:r>
              <w:rPr>
                <w:noProof/>
                <w:webHidden/>
              </w:rPr>
              <w:tab/>
            </w:r>
            <w:r>
              <w:rPr>
                <w:noProof/>
                <w:webHidden/>
              </w:rPr>
              <w:fldChar w:fldCharType="begin"/>
            </w:r>
            <w:r>
              <w:rPr>
                <w:noProof/>
                <w:webHidden/>
              </w:rPr>
              <w:instrText xml:space="preserve"> PAGEREF _Toc509667112 \h </w:instrText>
            </w:r>
            <w:r>
              <w:rPr>
                <w:noProof/>
                <w:webHidden/>
              </w:rPr>
            </w:r>
            <w:r>
              <w:rPr>
                <w:noProof/>
                <w:webHidden/>
              </w:rPr>
              <w:fldChar w:fldCharType="separate"/>
            </w:r>
            <w:r>
              <w:rPr>
                <w:noProof/>
                <w:webHidden/>
              </w:rPr>
              <w:t>30</w:t>
            </w:r>
            <w:r>
              <w:rPr>
                <w:noProof/>
                <w:webHidden/>
              </w:rPr>
              <w:fldChar w:fldCharType="end"/>
            </w:r>
          </w:hyperlink>
        </w:p>
        <w:p w14:paraId="0C665593" w14:textId="68DCC29D" w:rsidR="004072AD" w:rsidRDefault="004072AD">
          <w:pPr>
            <w:pStyle w:val="TDC2"/>
            <w:tabs>
              <w:tab w:val="right" w:leader="dot" w:pos="8494"/>
            </w:tabs>
            <w:rPr>
              <w:rFonts w:asciiTheme="minorHAnsi" w:eastAsiaTheme="minorEastAsia" w:hAnsiTheme="minorHAnsi" w:cstheme="minorBidi"/>
              <w:noProof/>
              <w:color w:val="auto"/>
            </w:rPr>
          </w:pPr>
          <w:hyperlink w:anchor="_Toc509667113" w:history="1">
            <w:r w:rsidRPr="00130ABD">
              <w:rPr>
                <w:rStyle w:val="Hipervnculo"/>
                <w:b/>
                <w:noProof/>
              </w:rPr>
              <w:t>3.6 Motivaciones para su uso</w:t>
            </w:r>
            <w:r>
              <w:rPr>
                <w:noProof/>
                <w:webHidden/>
              </w:rPr>
              <w:tab/>
            </w:r>
            <w:r>
              <w:rPr>
                <w:noProof/>
                <w:webHidden/>
              </w:rPr>
              <w:fldChar w:fldCharType="begin"/>
            </w:r>
            <w:r>
              <w:rPr>
                <w:noProof/>
                <w:webHidden/>
              </w:rPr>
              <w:instrText xml:space="preserve"> PAGEREF _Toc509667113 \h </w:instrText>
            </w:r>
            <w:r>
              <w:rPr>
                <w:noProof/>
                <w:webHidden/>
              </w:rPr>
            </w:r>
            <w:r>
              <w:rPr>
                <w:noProof/>
                <w:webHidden/>
              </w:rPr>
              <w:fldChar w:fldCharType="separate"/>
            </w:r>
            <w:r>
              <w:rPr>
                <w:noProof/>
                <w:webHidden/>
              </w:rPr>
              <w:t>30</w:t>
            </w:r>
            <w:r>
              <w:rPr>
                <w:noProof/>
                <w:webHidden/>
              </w:rPr>
              <w:fldChar w:fldCharType="end"/>
            </w:r>
          </w:hyperlink>
        </w:p>
        <w:p w14:paraId="4CED943C" w14:textId="3EF84A35" w:rsidR="004072AD" w:rsidRDefault="004072AD">
          <w:pPr>
            <w:pStyle w:val="TDC3"/>
            <w:tabs>
              <w:tab w:val="right" w:leader="dot" w:pos="8494"/>
            </w:tabs>
            <w:rPr>
              <w:rFonts w:asciiTheme="minorHAnsi" w:eastAsiaTheme="minorEastAsia" w:hAnsiTheme="minorHAnsi" w:cstheme="minorBidi"/>
              <w:noProof/>
              <w:color w:val="auto"/>
            </w:rPr>
          </w:pPr>
          <w:hyperlink w:anchor="_Toc509667114" w:history="1">
            <w:r w:rsidRPr="00130ABD">
              <w:rPr>
                <w:rStyle w:val="Hipervnculo"/>
                <w:noProof/>
              </w:rPr>
              <w:t>3.6.1 La comunidad</w:t>
            </w:r>
            <w:r>
              <w:rPr>
                <w:noProof/>
                <w:webHidden/>
              </w:rPr>
              <w:tab/>
            </w:r>
            <w:r>
              <w:rPr>
                <w:noProof/>
                <w:webHidden/>
              </w:rPr>
              <w:fldChar w:fldCharType="begin"/>
            </w:r>
            <w:r>
              <w:rPr>
                <w:noProof/>
                <w:webHidden/>
              </w:rPr>
              <w:instrText xml:space="preserve"> PAGEREF _Toc509667114 \h </w:instrText>
            </w:r>
            <w:r>
              <w:rPr>
                <w:noProof/>
                <w:webHidden/>
              </w:rPr>
            </w:r>
            <w:r>
              <w:rPr>
                <w:noProof/>
                <w:webHidden/>
              </w:rPr>
              <w:fldChar w:fldCharType="separate"/>
            </w:r>
            <w:r>
              <w:rPr>
                <w:noProof/>
                <w:webHidden/>
              </w:rPr>
              <w:t>30</w:t>
            </w:r>
            <w:r>
              <w:rPr>
                <w:noProof/>
                <w:webHidden/>
              </w:rPr>
              <w:fldChar w:fldCharType="end"/>
            </w:r>
          </w:hyperlink>
        </w:p>
        <w:p w14:paraId="515CA59A" w14:textId="714480E5" w:rsidR="004072AD" w:rsidRDefault="004072AD">
          <w:pPr>
            <w:pStyle w:val="TDC3"/>
            <w:tabs>
              <w:tab w:val="right" w:leader="dot" w:pos="8494"/>
            </w:tabs>
            <w:rPr>
              <w:rFonts w:asciiTheme="minorHAnsi" w:eastAsiaTheme="minorEastAsia" w:hAnsiTheme="minorHAnsi" w:cstheme="minorBidi"/>
              <w:noProof/>
              <w:color w:val="auto"/>
            </w:rPr>
          </w:pPr>
          <w:hyperlink w:anchor="_Toc509667115" w:history="1">
            <w:r w:rsidRPr="00130ABD">
              <w:rPr>
                <w:rStyle w:val="Hipervnculo"/>
                <w:noProof/>
              </w:rPr>
              <w:t>3.6.2 Sencillez de programación</w:t>
            </w:r>
            <w:r>
              <w:rPr>
                <w:noProof/>
                <w:webHidden/>
              </w:rPr>
              <w:tab/>
            </w:r>
            <w:r>
              <w:rPr>
                <w:noProof/>
                <w:webHidden/>
              </w:rPr>
              <w:fldChar w:fldCharType="begin"/>
            </w:r>
            <w:r>
              <w:rPr>
                <w:noProof/>
                <w:webHidden/>
              </w:rPr>
              <w:instrText xml:space="preserve"> PAGEREF _Toc509667115 \h </w:instrText>
            </w:r>
            <w:r>
              <w:rPr>
                <w:noProof/>
                <w:webHidden/>
              </w:rPr>
            </w:r>
            <w:r>
              <w:rPr>
                <w:noProof/>
                <w:webHidden/>
              </w:rPr>
              <w:fldChar w:fldCharType="separate"/>
            </w:r>
            <w:r>
              <w:rPr>
                <w:noProof/>
                <w:webHidden/>
              </w:rPr>
              <w:t>31</w:t>
            </w:r>
            <w:r>
              <w:rPr>
                <w:noProof/>
                <w:webHidden/>
              </w:rPr>
              <w:fldChar w:fldCharType="end"/>
            </w:r>
          </w:hyperlink>
        </w:p>
        <w:p w14:paraId="6A49DCAF" w14:textId="0E79247A" w:rsidR="004072AD" w:rsidRDefault="004072AD">
          <w:pPr>
            <w:pStyle w:val="TDC3"/>
            <w:tabs>
              <w:tab w:val="right" w:leader="dot" w:pos="8494"/>
            </w:tabs>
            <w:rPr>
              <w:rFonts w:asciiTheme="minorHAnsi" w:eastAsiaTheme="minorEastAsia" w:hAnsiTheme="minorHAnsi" w:cstheme="minorBidi"/>
              <w:noProof/>
              <w:color w:val="auto"/>
            </w:rPr>
          </w:pPr>
          <w:hyperlink w:anchor="_Toc509667116" w:history="1">
            <w:r w:rsidRPr="00130ABD">
              <w:rPr>
                <w:rStyle w:val="Hipervnculo"/>
                <w:noProof/>
              </w:rPr>
              <w:t>3.6.3 Hardware económico</w:t>
            </w:r>
            <w:r>
              <w:rPr>
                <w:noProof/>
                <w:webHidden/>
              </w:rPr>
              <w:tab/>
            </w:r>
            <w:r>
              <w:rPr>
                <w:noProof/>
                <w:webHidden/>
              </w:rPr>
              <w:fldChar w:fldCharType="begin"/>
            </w:r>
            <w:r>
              <w:rPr>
                <w:noProof/>
                <w:webHidden/>
              </w:rPr>
              <w:instrText xml:space="preserve"> PAGEREF _Toc509667116 \h </w:instrText>
            </w:r>
            <w:r>
              <w:rPr>
                <w:noProof/>
                <w:webHidden/>
              </w:rPr>
            </w:r>
            <w:r>
              <w:rPr>
                <w:noProof/>
                <w:webHidden/>
              </w:rPr>
              <w:fldChar w:fldCharType="separate"/>
            </w:r>
            <w:r>
              <w:rPr>
                <w:noProof/>
                <w:webHidden/>
              </w:rPr>
              <w:t>31</w:t>
            </w:r>
            <w:r>
              <w:rPr>
                <w:noProof/>
                <w:webHidden/>
              </w:rPr>
              <w:fldChar w:fldCharType="end"/>
            </w:r>
          </w:hyperlink>
        </w:p>
        <w:p w14:paraId="2EA41A50" w14:textId="5DF02815" w:rsidR="004072AD" w:rsidRDefault="004072AD">
          <w:pPr>
            <w:pStyle w:val="TDC2"/>
            <w:tabs>
              <w:tab w:val="right" w:leader="dot" w:pos="8494"/>
            </w:tabs>
            <w:rPr>
              <w:rFonts w:asciiTheme="minorHAnsi" w:eastAsiaTheme="minorEastAsia" w:hAnsiTheme="minorHAnsi" w:cstheme="minorBidi"/>
              <w:noProof/>
              <w:color w:val="auto"/>
            </w:rPr>
          </w:pPr>
          <w:hyperlink w:anchor="_Toc509667117" w:history="1">
            <w:r w:rsidRPr="00130ABD">
              <w:rPr>
                <w:rStyle w:val="Hipervnculo"/>
                <w:b/>
                <w:noProof/>
              </w:rPr>
              <w:t>3.7 Incorporación de Arduino en las escuelas</w:t>
            </w:r>
            <w:r>
              <w:rPr>
                <w:noProof/>
                <w:webHidden/>
              </w:rPr>
              <w:tab/>
            </w:r>
            <w:r>
              <w:rPr>
                <w:noProof/>
                <w:webHidden/>
              </w:rPr>
              <w:fldChar w:fldCharType="begin"/>
            </w:r>
            <w:r>
              <w:rPr>
                <w:noProof/>
                <w:webHidden/>
              </w:rPr>
              <w:instrText xml:space="preserve"> PAGEREF _Toc509667117 \h </w:instrText>
            </w:r>
            <w:r>
              <w:rPr>
                <w:noProof/>
                <w:webHidden/>
              </w:rPr>
            </w:r>
            <w:r>
              <w:rPr>
                <w:noProof/>
                <w:webHidden/>
              </w:rPr>
              <w:fldChar w:fldCharType="separate"/>
            </w:r>
            <w:r>
              <w:rPr>
                <w:noProof/>
                <w:webHidden/>
              </w:rPr>
              <w:t>32</w:t>
            </w:r>
            <w:r>
              <w:rPr>
                <w:noProof/>
                <w:webHidden/>
              </w:rPr>
              <w:fldChar w:fldCharType="end"/>
            </w:r>
          </w:hyperlink>
        </w:p>
        <w:p w14:paraId="689248C0" w14:textId="2CCA4199" w:rsidR="004072AD" w:rsidRDefault="004072AD">
          <w:pPr>
            <w:pStyle w:val="TDC3"/>
            <w:tabs>
              <w:tab w:val="right" w:leader="dot" w:pos="8494"/>
            </w:tabs>
            <w:rPr>
              <w:rFonts w:asciiTheme="minorHAnsi" w:eastAsiaTheme="minorEastAsia" w:hAnsiTheme="minorHAnsi" w:cstheme="minorBidi"/>
              <w:noProof/>
              <w:color w:val="auto"/>
            </w:rPr>
          </w:pPr>
          <w:hyperlink w:anchor="_Toc509667118" w:history="1">
            <w:r w:rsidRPr="00130ABD">
              <w:rPr>
                <w:rStyle w:val="Hipervnculo"/>
                <w:noProof/>
              </w:rPr>
              <w:t>3.7.1 Las tres erres</w:t>
            </w:r>
            <w:r>
              <w:rPr>
                <w:noProof/>
                <w:webHidden/>
              </w:rPr>
              <w:tab/>
            </w:r>
            <w:r>
              <w:rPr>
                <w:noProof/>
                <w:webHidden/>
              </w:rPr>
              <w:fldChar w:fldCharType="begin"/>
            </w:r>
            <w:r>
              <w:rPr>
                <w:noProof/>
                <w:webHidden/>
              </w:rPr>
              <w:instrText xml:space="preserve"> PAGEREF _Toc509667118 \h </w:instrText>
            </w:r>
            <w:r>
              <w:rPr>
                <w:noProof/>
                <w:webHidden/>
              </w:rPr>
            </w:r>
            <w:r>
              <w:rPr>
                <w:noProof/>
                <w:webHidden/>
              </w:rPr>
              <w:fldChar w:fldCharType="separate"/>
            </w:r>
            <w:r>
              <w:rPr>
                <w:noProof/>
                <w:webHidden/>
              </w:rPr>
              <w:t>32</w:t>
            </w:r>
            <w:r>
              <w:rPr>
                <w:noProof/>
                <w:webHidden/>
              </w:rPr>
              <w:fldChar w:fldCharType="end"/>
            </w:r>
          </w:hyperlink>
        </w:p>
        <w:p w14:paraId="4EFDD7D9" w14:textId="61B795BE" w:rsidR="004072AD" w:rsidRDefault="004072AD">
          <w:pPr>
            <w:pStyle w:val="TDC2"/>
            <w:tabs>
              <w:tab w:val="right" w:leader="dot" w:pos="8494"/>
            </w:tabs>
            <w:rPr>
              <w:rFonts w:asciiTheme="minorHAnsi" w:eastAsiaTheme="minorEastAsia" w:hAnsiTheme="minorHAnsi" w:cstheme="minorBidi"/>
              <w:noProof/>
              <w:color w:val="auto"/>
            </w:rPr>
          </w:pPr>
          <w:hyperlink w:anchor="_Toc509667119" w:history="1">
            <w:r w:rsidRPr="00130ABD">
              <w:rPr>
                <w:rStyle w:val="Hipervnculo"/>
                <w:b/>
                <w:noProof/>
              </w:rPr>
              <w:t>3.8 Actuadores y sensores</w:t>
            </w:r>
            <w:r>
              <w:rPr>
                <w:noProof/>
                <w:webHidden/>
              </w:rPr>
              <w:tab/>
            </w:r>
            <w:r>
              <w:rPr>
                <w:noProof/>
                <w:webHidden/>
              </w:rPr>
              <w:fldChar w:fldCharType="begin"/>
            </w:r>
            <w:r>
              <w:rPr>
                <w:noProof/>
                <w:webHidden/>
              </w:rPr>
              <w:instrText xml:space="preserve"> PAGEREF _Toc509667119 \h </w:instrText>
            </w:r>
            <w:r>
              <w:rPr>
                <w:noProof/>
                <w:webHidden/>
              </w:rPr>
            </w:r>
            <w:r>
              <w:rPr>
                <w:noProof/>
                <w:webHidden/>
              </w:rPr>
              <w:fldChar w:fldCharType="separate"/>
            </w:r>
            <w:r>
              <w:rPr>
                <w:noProof/>
                <w:webHidden/>
              </w:rPr>
              <w:t>33</w:t>
            </w:r>
            <w:r>
              <w:rPr>
                <w:noProof/>
                <w:webHidden/>
              </w:rPr>
              <w:fldChar w:fldCharType="end"/>
            </w:r>
          </w:hyperlink>
        </w:p>
        <w:p w14:paraId="7B4E8176" w14:textId="4BF7A5FC" w:rsidR="004072AD" w:rsidRDefault="004072AD">
          <w:pPr>
            <w:pStyle w:val="TDC2"/>
            <w:tabs>
              <w:tab w:val="right" w:leader="dot" w:pos="8494"/>
            </w:tabs>
            <w:rPr>
              <w:rFonts w:asciiTheme="minorHAnsi" w:eastAsiaTheme="minorEastAsia" w:hAnsiTheme="minorHAnsi" w:cstheme="minorBidi"/>
              <w:noProof/>
              <w:color w:val="auto"/>
            </w:rPr>
          </w:pPr>
          <w:hyperlink w:anchor="_Toc509667120" w:history="1">
            <w:r w:rsidRPr="00130ABD">
              <w:rPr>
                <w:rStyle w:val="Hipervnculo"/>
                <w:b/>
                <w:noProof/>
              </w:rPr>
              <w:t>3.9 Actuadores en el SAR</w:t>
            </w:r>
            <w:r>
              <w:rPr>
                <w:noProof/>
                <w:webHidden/>
              </w:rPr>
              <w:tab/>
            </w:r>
            <w:r>
              <w:rPr>
                <w:noProof/>
                <w:webHidden/>
              </w:rPr>
              <w:fldChar w:fldCharType="begin"/>
            </w:r>
            <w:r>
              <w:rPr>
                <w:noProof/>
                <w:webHidden/>
              </w:rPr>
              <w:instrText xml:space="preserve"> PAGEREF _Toc509667120 \h </w:instrText>
            </w:r>
            <w:r>
              <w:rPr>
                <w:noProof/>
                <w:webHidden/>
              </w:rPr>
            </w:r>
            <w:r>
              <w:rPr>
                <w:noProof/>
                <w:webHidden/>
              </w:rPr>
              <w:fldChar w:fldCharType="separate"/>
            </w:r>
            <w:r>
              <w:rPr>
                <w:noProof/>
                <w:webHidden/>
              </w:rPr>
              <w:t>33</w:t>
            </w:r>
            <w:r>
              <w:rPr>
                <w:noProof/>
                <w:webHidden/>
              </w:rPr>
              <w:fldChar w:fldCharType="end"/>
            </w:r>
          </w:hyperlink>
        </w:p>
        <w:p w14:paraId="0DC97FB6" w14:textId="61776EB1" w:rsidR="004072AD" w:rsidRDefault="004072AD">
          <w:pPr>
            <w:pStyle w:val="TDC2"/>
            <w:tabs>
              <w:tab w:val="right" w:leader="dot" w:pos="8494"/>
            </w:tabs>
            <w:rPr>
              <w:rFonts w:asciiTheme="minorHAnsi" w:eastAsiaTheme="minorEastAsia" w:hAnsiTheme="minorHAnsi" w:cstheme="minorBidi"/>
              <w:noProof/>
              <w:color w:val="auto"/>
            </w:rPr>
          </w:pPr>
          <w:hyperlink w:anchor="_Toc509667121" w:history="1">
            <w:r w:rsidRPr="00130ABD">
              <w:rPr>
                <w:rStyle w:val="Hipervnculo"/>
                <w:b/>
                <w:noProof/>
              </w:rPr>
              <w:t>3.10 Sensores en el SAR</w:t>
            </w:r>
            <w:r>
              <w:rPr>
                <w:noProof/>
                <w:webHidden/>
              </w:rPr>
              <w:tab/>
            </w:r>
            <w:r>
              <w:rPr>
                <w:noProof/>
                <w:webHidden/>
              </w:rPr>
              <w:fldChar w:fldCharType="begin"/>
            </w:r>
            <w:r>
              <w:rPr>
                <w:noProof/>
                <w:webHidden/>
              </w:rPr>
              <w:instrText xml:space="preserve"> PAGEREF _Toc509667121 \h </w:instrText>
            </w:r>
            <w:r>
              <w:rPr>
                <w:noProof/>
                <w:webHidden/>
              </w:rPr>
            </w:r>
            <w:r>
              <w:rPr>
                <w:noProof/>
                <w:webHidden/>
              </w:rPr>
              <w:fldChar w:fldCharType="separate"/>
            </w:r>
            <w:r>
              <w:rPr>
                <w:noProof/>
                <w:webHidden/>
              </w:rPr>
              <w:t>34</w:t>
            </w:r>
            <w:r>
              <w:rPr>
                <w:noProof/>
                <w:webHidden/>
              </w:rPr>
              <w:fldChar w:fldCharType="end"/>
            </w:r>
          </w:hyperlink>
        </w:p>
        <w:p w14:paraId="063515B4" w14:textId="6966125E" w:rsidR="004072AD" w:rsidRDefault="004072AD">
          <w:pPr>
            <w:pStyle w:val="TDC2"/>
            <w:tabs>
              <w:tab w:val="right" w:leader="dot" w:pos="8494"/>
            </w:tabs>
            <w:rPr>
              <w:rFonts w:asciiTheme="minorHAnsi" w:eastAsiaTheme="minorEastAsia" w:hAnsiTheme="minorHAnsi" w:cstheme="minorBidi"/>
              <w:noProof/>
              <w:color w:val="auto"/>
            </w:rPr>
          </w:pPr>
          <w:hyperlink w:anchor="_Toc509667122" w:history="1">
            <w:r w:rsidRPr="00130ABD">
              <w:rPr>
                <w:rStyle w:val="Hipervnculo"/>
                <w:b/>
                <w:noProof/>
              </w:rPr>
              <w:t xml:space="preserve">3.11 Módulos o </w:t>
            </w:r>
            <w:r w:rsidRPr="00130ABD">
              <w:rPr>
                <w:rStyle w:val="Hipervnculo"/>
                <w:b/>
                <w:i/>
                <w:noProof/>
              </w:rPr>
              <w:t>shields</w:t>
            </w:r>
            <w:r w:rsidRPr="00130ABD">
              <w:rPr>
                <w:rStyle w:val="Hipervnculo"/>
                <w:b/>
                <w:noProof/>
              </w:rPr>
              <w:t xml:space="preserve"> en el SAR</w:t>
            </w:r>
            <w:r>
              <w:rPr>
                <w:noProof/>
                <w:webHidden/>
              </w:rPr>
              <w:tab/>
            </w:r>
            <w:r>
              <w:rPr>
                <w:noProof/>
                <w:webHidden/>
              </w:rPr>
              <w:fldChar w:fldCharType="begin"/>
            </w:r>
            <w:r>
              <w:rPr>
                <w:noProof/>
                <w:webHidden/>
              </w:rPr>
              <w:instrText xml:space="preserve"> PAGEREF _Toc509667122 \h </w:instrText>
            </w:r>
            <w:r>
              <w:rPr>
                <w:noProof/>
                <w:webHidden/>
              </w:rPr>
            </w:r>
            <w:r>
              <w:rPr>
                <w:noProof/>
                <w:webHidden/>
              </w:rPr>
              <w:fldChar w:fldCharType="separate"/>
            </w:r>
            <w:r>
              <w:rPr>
                <w:noProof/>
                <w:webHidden/>
              </w:rPr>
              <w:t>35</w:t>
            </w:r>
            <w:r>
              <w:rPr>
                <w:noProof/>
                <w:webHidden/>
              </w:rPr>
              <w:fldChar w:fldCharType="end"/>
            </w:r>
          </w:hyperlink>
        </w:p>
        <w:p w14:paraId="3D8E50CA" w14:textId="0F0B549F" w:rsidR="004072AD" w:rsidRDefault="004072AD">
          <w:pPr>
            <w:pStyle w:val="TDC2"/>
            <w:tabs>
              <w:tab w:val="right" w:leader="dot" w:pos="8494"/>
            </w:tabs>
            <w:rPr>
              <w:rFonts w:asciiTheme="minorHAnsi" w:eastAsiaTheme="minorEastAsia" w:hAnsiTheme="minorHAnsi" w:cstheme="minorBidi"/>
              <w:noProof/>
              <w:color w:val="auto"/>
            </w:rPr>
          </w:pPr>
          <w:hyperlink w:anchor="_Toc509667123" w:history="1">
            <w:r w:rsidRPr="00130ABD">
              <w:rPr>
                <w:rStyle w:val="Hipervnculo"/>
                <w:b/>
                <w:noProof/>
              </w:rPr>
              <w:t>Resumen</w:t>
            </w:r>
            <w:r>
              <w:rPr>
                <w:noProof/>
                <w:webHidden/>
              </w:rPr>
              <w:tab/>
            </w:r>
            <w:r>
              <w:rPr>
                <w:noProof/>
                <w:webHidden/>
              </w:rPr>
              <w:fldChar w:fldCharType="begin"/>
            </w:r>
            <w:r>
              <w:rPr>
                <w:noProof/>
                <w:webHidden/>
              </w:rPr>
              <w:instrText xml:space="preserve"> PAGEREF _Toc509667123 \h </w:instrText>
            </w:r>
            <w:r>
              <w:rPr>
                <w:noProof/>
                <w:webHidden/>
              </w:rPr>
            </w:r>
            <w:r>
              <w:rPr>
                <w:noProof/>
                <w:webHidden/>
              </w:rPr>
              <w:fldChar w:fldCharType="separate"/>
            </w:r>
            <w:r>
              <w:rPr>
                <w:noProof/>
                <w:webHidden/>
              </w:rPr>
              <w:t>36</w:t>
            </w:r>
            <w:r>
              <w:rPr>
                <w:noProof/>
                <w:webHidden/>
              </w:rPr>
              <w:fldChar w:fldCharType="end"/>
            </w:r>
          </w:hyperlink>
        </w:p>
        <w:p w14:paraId="17BE2A48" w14:textId="0F3DCDEA" w:rsidR="004072AD" w:rsidRDefault="004072AD">
          <w:pPr>
            <w:pStyle w:val="TDC1"/>
            <w:tabs>
              <w:tab w:val="right" w:leader="dot" w:pos="8494"/>
            </w:tabs>
            <w:rPr>
              <w:rFonts w:asciiTheme="minorHAnsi" w:eastAsiaTheme="minorEastAsia" w:hAnsiTheme="minorHAnsi" w:cstheme="minorBidi"/>
              <w:noProof/>
              <w:color w:val="auto"/>
            </w:rPr>
          </w:pPr>
          <w:hyperlink w:anchor="_Toc509667124" w:history="1">
            <w:r w:rsidRPr="00130ABD">
              <w:rPr>
                <w:rStyle w:val="Hipervnculo"/>
                <w:noProof/>
              </w:rPr>
              <w:t>Capítulo 4 – Raspberry Pi</w:t>
            </w:r>
            <w:r>
              <w:rPr>
                <w:noProof/>
                <w:webHidden/>
              </w:rPr>
              <w:tab/>
            </w:r>
            <w:r>
              <w:rPr>
                <w:noProof/>
                <w:webHidden/>
              </w:rPr>
              <w:fldChar w:fldCharType="begin"/>
            </w:r>
            <w:r>
              <w:rPr>
                <w:noProof/>
                <w:webHidden/>
              </w:rPr>
              <w:instrText xml:space="preserve"> PAGEREF _Toc509667124 \h </w:instrText>
            </w:r>
            <w:r>
              <w:rPr>
                <w:noProof/>
                <w:webHidden/>
              </w:rPr>
            </w:r>
            <w:r>
              <w:rPr>
                <w:noProof/>
                <w:webHidden/>
              </w:rPr>
              <w:fldChar w:fldCharType="separate"/>
            </w:r>
            <w:r>
              <w:rPr>
                <w:noProof/>
                <w:webHidden/>
              </w:rPr>
              <w:t>37</w:t>
            </w:r>
            <w:r>
              <w:rPr>
                <w:noProof/>
                <w:webHidden/>
              </w:rPr>
              <w:fldChar w:fldCharType="end"/>
            </w:r>
          </w:hyperlink>
        </w:p>
        <w:p w14:paraId="7568B7E9" w14:textId="071D8A12" w:rsidR="004072AD" w:rsidRDefault="004072AD">
          <w:pPr>
            <w:pStyle w:val="TDC2"/>
            <w:tabs>
              <w:tab w:val="right" w:leader="dot" w:pos="8494"/>
            </w:tabs>
            <w:rPr>
              <w:rFonts w:asciiTheme="minorHAnsi" w:eastAsiaTheme="minorEastAsia" w:hAnsiTheme="minorHAnsi" w:cstheme="minorBidi"/>
              <w:noProof/>
              <w:color w:val="auto"/>
            </w:rPr>
          </w:pPr>
          <w:hyperlink w:anchor="_Toc509667125" w:history="1">
            <w:r w:rsidRPr="00130ABD">
              <w:rPr>
                <w:rStyle w:val="Hipervnculo"/>
                <w:b/>
                <w:noProof/>
              </w:rPr>
              <w:t>4.1 Raspberry Pi</w:t>
            </w:r>
            <w:r>
              <w:rPr>
                <w:noProof/>
                <w:webHidden/>
              </w:rPr>
              <w:tab/>
            </w:r>
            <w:r>
              <w:rPr>
                <w:noProof/>
                <w:webHidden/>
              </w:rPr>
              <w:fldChar w:fldCharType="begin"/>
            </w:r>
            <w:r>
              <w:rPr>
                <w:noProof/>
                <w:webHidden/>
              </w:rPr>
              <w:instrText xml:space="preserve"> PAGEREF _Toc509667125 \h </w:instrText>
            </w:r>
            <w:r>
              <w:rPr>
                <w:noProof/>
                <w:webHidden/>
              </w:rPr>
            </w:r>
            <w:r>
              <w:rPr>
                <w:noProof/>
                <w:webHidden/>
              </w:rPr>
              <w:fldChar w:fldCharType="separate"/>
            </w:r>
            <w:r>
              <w:rPr>
                <w:noProof/>
                <w:webHidden/>
              </w:rPr>
              <w:t>37</w:t>
            </w:r>
            <w:r>
              <w:rPr>
                <w:noProof/>
                <w:webHidden/>
              </w:rPr>
              <w:fldChar w:fldCharType="end"/>
            </w:r>
          </w:hyperlink>
        </w:p>
        <w:p w14:paraId="4D6468D8" w14:textId="0901FEAF" w:rsidR="004072AD" w:rsidRDefault="004072AD">
          <w:pPr>
            <w:pStyle w:val="TDC2"/>
            <w:tabs>
              <w:tab w:val="right" w:leader="dot" w:pos="8494"/>
            </w:tabs>
            <w:rPr>
              <w:rFonts w:asciiTheme="minorHAnsi" w:eastAsiaTheme="minorEastAsia" w:hAnsiTheme="minorHAnsi" w:cstheme="minorBidi"/>
              <w:noProof/>
              <w:color w:val="auto"/>
            </w:rPr>
          </w:pPr>
          <w:hyperlink w:anchor="_Toc509667126" w:history="1">
            <w:r w:rsidRPr="00130ABD">
              <w:rPr>
                <w:rStyle w:val="Hipervnculo"/>
                <w:b/>
                <w:noProof/>
              </w:rPr>
              <w:t>4.2 Especificaciones técnicas de las distintas versiones</w:t>
            </w:r>
            <w:r>
              <w:rPr>
                <w:noProof/>
                <w:webHidden/>
              </w:rPr>
              <w:tab/>
            </w:r>
            <w:r>
              <w:rPr>
                <w:noProof/>
                <w:webHidden/>
              </w:rPr>
              <w:fldChar w:fldCharType="begin"/>
            </w:r>
            <w:r>
              <w:rPr>
                <w:noProof/>
                <w:webHidden/>
              </w:rPr>
              <w:instrText xml:space="preserve"> PAGEREF _Toc509667126 \h </w:instrText>
            </w:r>
            <w:r>
              <w:rPr>
                <w:noProof/>
                <w:webHidden/>
              </w:rPr>
            </w:r>
            <w:r>
              <w:rPr>
                <w:noProof/>
                <w:webHidden/>
              </w:rPr>
              <w:fldChar w:fldCharType="separate"/>
            </w:r>
            <w:r>
              <w:rPr>
                <w:noProof/>
                <w:webHidden/>
              </w:rPr>
              <w:t>37</w:t>
            </w:r>
            <w:r>
              <w:rPr>
                <w:noProof/>
                <w:webHidden/>
              </w:rPr>
              <w:fldChar w:fldCharType="end"/>
            </w:r>
          </w:hyperlink>
        </w:p>
        <w:p w14:paraId="20170268" w14:textId="5E22BA6A" w:rsidR="004072AD" w:rsidRDefault="004072AD">
          <w:pPr>
            <w:pStyle w:val="TDC2"/>
            <w:tabs>
              <w:tab w:val="right" w:leader="dot" w:pos="8494"/>
            </w:tabs>
            <w:rPr>
              <w:rFonts w:asciiTheme="minorHAnsi" w:eastAsiaTheme="minorEastAsia" w:hAnsiTheme="minorHAnsi" w:cstheme="minorBidi"/>
              <w:noProof/>
              <w:color w:val="auto"/>
            </w:rPr>
          </w:pPr>
          <w:hyperlink w:anchor="_Toc509667127" w:history="1">
            <w:r w:rsidRPr="00130ABD">
              <w:rPr>
                <w:rStyle w:val="Hipervnculo"/>
                <w:b/>
                <w:noProof/>
              </w:rPr>
              <w:t>4.3 Entrada/Salida de propósito general (GPIO)</w:t>
            </w:r>
            <w:r>
              <w:rPr>
                <w:noProof/>
                <w:webHidden/>
              </w:rPr>
              <w:tab/>
            </w:r>
            <w:r>
              <w:rPr>
                <w:noProof/>
                <w:webHidden/>
              </w:rPr>
              <w:fldChar w:fldCharType="begin"/>
            </w:r>
            <w:r>
              <w:rPr>
                <w:noProof/>
                <w:webHidden/>
              </w:rPr>
              <w:instrText xml:space="preserve"> PAGEREF _Toc509667127 \h </w:instrText>
            </w:r>
            <w:r>
              <w:rPr>
                <w:noProof/>
                <w:webHidden/>
              </w:rPr>
            </w:r>
            <w:r>
              <w:rPr>
                <w:noProof/>
                <w:webHidden/>
              </w:rPr>
              <w:fldChar w:fldCharType="separate"/>
            </w:r>
            <w:r>
              <w:rPr>
                <w:noProof/>
                <w:webHidden/>
              </w:rPr>
              <w:t>38</w:t>
            </w:r>
            <w:r>
              <w:rPr>
                <w:noProof/>
                <w:webHidden/>
              </w:rPr>
              <w:fldChar w:fldCharType="end"/>
            </w:r>
          </w:hyperlink>
        </w:p>
        <w:p w14:paraId="2DC424C0" w14:textId="20A13E2E" w:rsidR="004072AD" w:rsidRDefault="004072AD">
          <w:pPr>
            <w:pStyle w:val="TDC2"/>
            <w:tabs>
              <w:tab w:val="right" w:leader="dot" w:pos="8494"/>
            </w:tabs>
            <w:rPr>
              <w:rFonts w:asciiTheme="minorHAnsi" w:eastAsiaTheme="minorEastAsia" w:hAnsiTheme="minorHAnsi" w:cstheme="minorBidi"/>
              <w:noProof/>
              <w:color w:val="auto"/>
            </w:rPr>
          </w:pPr>
          <w:hyperlink w:anchor="_Toc509667128" w:history="1">
            <w:r w:rsidRPr="00130ABD">
              <w:rPr>
                <w:rStyle w:val="Hipervnculo"/>
                <w:b/>
                <w:noProof/>
              </w:rPr>
              <w:t>4.4 Sistemas Operativos compatibles</w:t>
            </w:r>
            <w:r>
              <w:rPr>
                <w:noProof/>
                <w:webHidden/>
              </w:rPr>
              <w:tab/>
            </w:r>
            <w:r>
              <w:rPr>
                <w:noProof/>
                <w:webHidden/>
              </w:rPr>
              <w:fldChar w:fldCharType="begin"/>
            </w:r>
            <w:r>
              <w:rPr>
                <w:noProof/>
                <w:webHidden/>
              </w:rPr>
              <w:instrText xml:space="preserve"> PAGEREF _Toc509667128 \h </w:instrText>
            </w:r>
            <w:r>
              <w:rPr>
                <w:noProof/>
                <w:webHidden/>
              </w:rPr>
            </w:r>
            <w:r>
              <w:rPr>
                <w:noProof/>
                <w:webHidden/>
              </w:rPr>
              <w:fldChar w:fldCharType="separate"/>
            </w:r>
            <w:r>
              <w:rPr>
                <w:noProof/>
                <w:webHidden/>
              </w:rPr>
              <w:t>40</w:t>
            </w:r>
            <w:r>
              <w:rPr>
                <w:noProof/>
                <w:webHidden/>
              </w:rPr>
              <w:fldChar w:fldCharType="end"/>
            </w:r>
          </w:hyperlink>
        </w:p>
        <w:p w14:paraId="58C2B2D7" w14:textId="365599B5" w:rsidR="004072AD" w:rsidRDefault="004072AD">
          <w:pPr>
            <w:pStyle w:val="TDC2"/>
            <w:tabs>
              <w:tab w:val="right" w:leader="dot" w:pos="8494"/>
            </w:tabs>
            <w:rPr>
              <w:rFonts w:asciiTheme="minorHAnsi" w:eastAsiaTheme="minorEastAsia" w:hAnsiTheme="minorHAnsi" w:cstheme="minorBidi"/>
              <w:noProof/>
              <w:color w:val="auto"/>
            </w:rPr>
          </w:pPr>
          <w:hyperlink w:anchor="_Toc509667129" w:history="1">
            <w:r w:rsidRPr="00130ABD">
              <w:rPr>
                <w:rStyle w:val="Hipervnculo"/>
                <w:b/>
                <w:noProof/>
              </w:rPr>
              <w:t>4.5 Accesorios para Raspberry Pi</w:t>
            </w:r>
            <w:r>
              <w:rPr>
                <w:noProof/>
                <w:webHidden/>
              </w:rPr>
              <w:tab/>
            </w:r>
            <w:r>
              <w:rPr>
                <w:noProof/>
                <w:webHidden/>
              </w:rPr>
              <w:fldChar w:fldCharType="begin"/>
            </w:r>
            <w:r>
              <w:rPr>
                <w:noProof/>
                <w:webHidden/>
              </w:rPr>
              <w:instrText xml:space="preserve"> PAGEREF _Toc509667129 \h </w:instrText>
            </w:r>
            <w:r>
              <w:rPr>
                <w:noProof/>
                <w:webHidden/>
              </w:rPr>
            </w:r>
            <w:r>
              <w:rPr>
                <w:noProof/>
                <w:webHidden/>
              </w:rPr>
              <w:fldChar w:fldCharType="separate"/>
            </w:r>
            <w:r>
              <w:rPr>
                <w:noProof/>
                <w:webHidden/>
              </w:rPr>
              <w:t>41</w:t>
            </w:r>
            <w:r>
              <w:rPr>
                <w:noProof/>
                <w:webHidden/>
              </w:rPr>
              <w:fldChar w:fldCharType="end"/>
            </w:r>
          </w:hyperlink>
        </w:p>
        <w:p w14:paraId="4053BAD2" w14:textId="2B468A4F" w:rsidR="004072AD" w:rsidRDefault="004072AD">
          <w:pPr>
            <w:pStyle w:val="TDC2"/>
            <w:tabs>
              <w:tab w:val="right" w:leader="dot" w:pos="8494"/>
            </w:tabs>
            <w:rPr>
              <w:rFonts w:asciiTheme="minorHAnsi" w:eastAsiaTheme="minorEastAsia" w:hAnsiTheme="minorHAnsi" w:cstheme="minorBidi"/>
              <w:noProof/>
              <w:color w:val="auto"/>
            </w:rPr>
          </w:pPr>
          <w:hyperlink w:anchor="_Toc509667130" w:history="1">
            <w:r w:rsidRPr="00130ABD">
              <w:rPr>
                <w:rStyle w:val="Hipervnculo"/>
                <w:b/>
                <w:noProof/>
              </w:rPr>
              <w:t>4.6 Ventajas del uso de Raspberry Pi</w:t>
            </w:r>
            <w:r>
              <w:rPr>
                <w:noProof/>
                <w:webHidden/>
              </w:rPr>
              <w:tab/>
            </w:r>
            <w:r>
              <w:rPr>
                <w:noProof/>
                <w:webHidden/>
              </w:rPr>
              <w:fldChar w:fldCharType="begin"/>
            </w:r>
            <w:r>
              <w:rPr>
                <w:noProof/>
                <w:webHidden/>
              </w:rPr>
              <w:instrText xml:space="preserve"> PAGEREF _Toc509667130 \h </w:instrText>
            </w:r>
            <w:r>
              <w:rPr>
                <w:noProof/>
                <w:webHidden/>
              </w:rPr>
            </w:r>
            <w:r>
              <w:rPr>
                <w:noProof/>
                <w:webHidden/>
              </w:rPr>
              <w:fldChar w:fldCharType="separate"/>
            </w:r>
            <w:r>
              <w:rPr>
                <w:noProof/>
                <w:webHidden/>
              </w:rPr>
              <w:t>42</w:t>
            </w:r>
            <w:r>
              <w:rPr>
                <w:noProof/>
                <w:webHidden/>
              </w:rPr>
              <w:fldChar w:fldCharType="end"/>
            </w:r>
          </w:hyperlink>
        </w:p>
        <w:p w14:paraId="6732E686" w14:textId="23476133" w:rsidR="004072AD" w:rsidRDefault="004072AD">
          <w:pPr>
            <w:pStyle w:val="TDC2"/>
            <w:tabs>
              <w:tab w:val="right" w:leader="dot" w:pos="8494"/>
            </w:tabs>
            <w:rPr>
              <w:rFonts w:asciiTheme="minorHAnsi" w:eastAsiaTheme="minorEastAsia" w:hAnsiTheme="minorHAnsi" w:cstheme="minorBidi"/>
              <w:noProof/>
              <w:color w:val="auto"/>
            </w:rPr>
          </w:pPr>
          <w:hyperlink w:anchor="_Toc509667131" w:history="1">
            <w:r w:rsidRPr="00130ABD">
              <w:rPr>
                <w:rStyle w:val="Hipervnculo"/>
                <w:b/>
                <w:noProof/>
              </w:rPr>
              <w:t>Resumen</w:t>
            </w:r>
            <w:r>
              <w:rPr>
                <w:noProof/>
                <w:webHidden/>
              </w:rPr>
              <w:tab/>
            </w:r>
            <w:r>
              <w:rPr>
                <w:noProof/>
                <w:webHidden/>
              </w:rPr>
              <w:fldChar w:fldCharType="begin"/>
            </w:r>
            <w:r>
              <w:rPr>
                <w:noProof/>
                <w:webHidden/>
              </w:rPr>
              <w:instrText xml:space="preserve"> PAGEREF _Toc509667131 \h </w:instrText>
            </w:r>
            <w:r>
              <w:rPr>
                <w:noProof/>
                <w:webHidden/>
              </w:rPr>
            </w:r>
            <w:r>
              <w:rPr>
                <w:noProof/>
                <w:webHidden/>
              </w:rPr>
              <w:fldChar w:fldCharType="separate"/>
            </w:r>
            <w:r>
              <w:rPr>
                <w:noProof/>
                <w:webHidden/>
              </w:rPr>
              <w:t>44</w:t>
            </w:r>
            <w:r>
              <w:rPr>
                <w:noProof/>
                <w:webHidden/>
              </w:rPr>
              <w:fldChar w:fldCharType="end"/>
            </w:r>
          </w:hyperlink>
        </w:p>
        <w:p w14:paraId="26C29386" w14:textId="5B69D325" w:rsidR="004072AD" w:rsidRDefault="004072AD">
          <w:pPr>
            <w:pStyle w:val="TDC1"/>
            <w:tabs>
              <w:tab w:val="right" w:leader="dot" w:pos="8494"/>
            </w:tabs>
            <w:rPr>
              <w:rFonts w:asciiTheme="minorHAnsi" w:eastAsiaTheme="minorEastAsia" w:hAnsiTheme="minorHAnsi" w:cstheme="minorBidi"/>
              <w:noProof/>
              <w:color w:val="auto"/>
            </w:rPr>
          </w:pPr>
          <w:hyperlink w:anchor="_Toc509667132" w:history="1">
            <w:r w:rsidRPr="00130ABD">
              <w:rPr>
                <w:rStyle w:val="Hipervnculo"/>
                <w:noProof/>
              </w:rPr>
              <w:t>Capítulo 5 - Aplicaciones Móviles</w:t>
            </w:r>
            <w:r>
              <w:rPr>
                <w:noProof/>
                <w:webHidden/>
              </w:rPr>
              <w:tab/>
            </w:r>
            <w:r>
              <w:rPr>
                <w:noProof/>
                <w:webHidden/>
              </w:rPr>
              <w:fldChar w:fldCharType="begin"/>
            </w:r>
            <w:r>
              <w:rPr>
                <w:noProof/>
                <w:webHidden/>
              </w:rPr>
              <w:instrText xml:space="preserve"> PAGEREF _Toc509667132 \h </w:instrText>
            </w:r>
            <w:r>
              <w:rPr>
                <w:noProof/>
                <w:webHidden/>
              </w:rPr>
            </w:r>
            <w:r>
              <w:rPr>
                <w:noProof/>
                <w:webHidden/>
              </w:rPr>
              <w:fldChar w:fldCharType="separate"/>
            </w:r>
            <w:r>
              <w:rPr>
                <w:noProof/>
                <w:webHidden/>
              </w:rPr>
              <w:t>45</w:t>
            </w:r>
            <w:r>
              <w:rPr>
                <w:noProof/>
                <w:webHidden/>
              </w:rPr>
              <w:fldChar w:fldCharType="end"/>
            </w:r>
          </w:hyperlink>
        </w:p>
        <w:p w14:paraId="11A2444A" w14:textId="51D2BEED" w:rsidR="004072AD" w:rsidRDefault="004072AD">
          <w:pPr>
            <w:pStyle w:val="TDC2"/>
            <w:tabs>
              <w:tab w:val="right" w:leader="dot" w:pos="8494"/>
            </w:tabs>
            <w:rPr>
              <w:rFonts w:asciiTheme="minorHAnsi" w:eastAsiaTheme="minorEastAsia" w:hAnsiTheme="minorHAnsi" w:cstheme="minorBidi"/>
              <w:noProof/>
              <w:color w:val="auto"/>
            </w:rPr>
          </w:pPr>
          <w:hyperlink w:anchor="_Toc509667133" w:history="1">
            <w:r w:rsidRPr="00130ABD">
              <w:rPr>
                <w:rStyle w:val="Hipervnculo"/>
                <w:b/>
                <w:noProof/>
              </w:rPr>
              <w:t>5.1 Las Aplicaciones móviles</w:t>
            </w:r>
            <w:r>
              <w:rPr>
                <w:noProof/>
                <w:webHidden/>
              </w:rPr>
              <w:tab/>
            </w:r>
            <w:r>
              <w:rPr>
                <w:noProof/>
                <w:webHidden/>
              </w:rPr>
              <w:fldChar w:fldCharType="begin"/>
            </w:r>
            <w:r>
              <w:rPr>
                <w:noProof/>
                <w:webHidden/>
              </w:rPr>
              <w:instrText xml:space="preserve"> PAGEREF _Toc509667133 \h </w:instrText>
            </w:r>
            <w:r>
              <w:rPr>
                <w:noProof/>
                <w:webHidden/>
              </w:rPr>
            </w:r>
            <w:r>
              <w:rPr>
                <w:noProof/>
                <w:webHidden/>
              </w:rPr>
              <w:fldChar w:fldCharType="separate"/>
            </w:r>
            <w:r>
              <w:rPr>
                <w:noProof/>
                <w:webHidden/>
              </w:rPr>
              <w:t>45</w:t>
            </w:r>
            <w:r>
              <w:rPr>
                <w:noProof/>
                <w:webHidden/>
              </w:rPr>
              <w:fldChar w:fldCharType="end"/>
            </w:r>
          </w:hyperlink>
        </w:p>
        <w:p w14:paraId="19227EBC" w14:textId="33A41978" w:rsidR="004072AD" w:rsidRDefault="004072AD">
          <w:pPr>
            <w:pStyle w:val="TDC3"/>
            <w:tabs>
              <w:tab w:val="right" w:leader="dot" w:pos="8494"/>
            </w:tabs>
            <w:rPr>
              <w:rFonts w:asciiTheme="minorHAnsi" w:eastAsiaTheme="minorEastAsia" w:hAnsiTheme="minorHAnsi" w:cstheme="minorBidi"/>
              <w:noProof/>
              <w:color w:val="auto"/>
            </w:rPr>
          </w:pPr>
          <w:hyperlink w:anchor="_Toc509667134" w:history="1">
            <w:r w:rsidRPr="00130ABD">
              <w:rPr>
                <w:rStyle w:val="Hipervnculo"/>
                <w:noProof/>
              </w:rPr>
              <w:t>5.1.1 Las Web Apps</w:t>
            </w:r>
            <w:r>
              <w:rPr>
                <w:noProof/>
                <w:webHidden/>
              </w:rPr>
              <w:tab/>
            </w:r>
            <w:r>
              <w:rPr>
                <w:noProof/>
                <w:webHidden/>
              </w:rPr>
              <w:fldChar w:fldCharType="begin"/>
            </w:r>
            <w:r>
              <w:rPr>
                <w:noProof/>
                <w:webHidden/>
              </w:rPr>
              <w:instrText xml:space="preserve"> PAGEREF _Toc509667134 \h </w:instrText>
            </w:r>
            <w:r>
              <w:rPr>
                <w:noProof/>
                <w:webHidden/>
              </w:rPr>
            </w:r>
            <w:r>
              <w:rPr>
                <w:noProof/>
                <w:webHidden/>
              </w:rPr>
              <w:fldChar w:fldCharType="separate"/>
            </w:r>
            <w:r>
              <w:rPr>
                <w:noProof/>
                <w:webHidden/>
              </w:rPr>
              <w:t>46</w:t>
            </w:r>
            <w:r>
              <w:rPr>
                <w:noProof/>
                <w:webHidden/>
              </w:rPr>
              <w:fldChar w:fldCharType="end"/>
            </w:r>
          </w:hyperlink>
        </w:p>
        <w:p w14:paraId="5B64C072" w14:textId="5C084BB2" w:rsidR="004072AD" w:rsidRDefault="004072AD">
          <w:pPr>
            <w:pStyle w:val="TDC3"/>
            <w:tabs>
              <w:tab w:val="right" w:leader="dot" w:pos="8494"/>
            </w:tabs>
            <w:rPr>
              <w:rFonts w:asciiTheme="minorHAnsi" w:eastAsiaTheme="minorEastAsia" w:hAnsiTheme="minorHAnsi" w:cstheme="minorBidi"/>
              <w:noProof/>
              <w:color w:val="auto"/>
            </w:rPr>
          </w:pPr>
          <w:hyperlink w:anchor="_Toc509667135" w:history="1">
            <w:r w:rsidRPr="00130ABD">
              <w:rPr>
                <w:rStyle w:val="Hipervnculo"/>
                <w:noProof/>
              </w:rPr>
              <w:t>5.1.2 Ventajas de las Web-App:</w:t>
            </w:r>
            <w:r>
              <w:rPr>
                <w:noProof/>
                <w:webHidden/>
              </w:rPr>
              <w:tab/>
            </w:r>
            <w:r>
              <w:rPr>
                <w:noProof/>
                <w:webHidden/>
              </w:rPr>
              <w:fldChar w:fldCharType="begin"/>
            </w:r>
            <w:r>
              <w:rPr>
                <w:noProof/>
                <w:webHidden/>
              </w:rPr>
              <w:instrText xml:space="preserve"> PAGEREF _Toc509667135 \h </w:instrText>
            </w:r>
            <w:r>
              <w:rPr>
                <w:noProof/>
                <w:webHidden/>
              </w:rPr>
            </w:r>
            <w:r>
              <w:rPr>
                <w:noProof/>
                <w:webHidden/>
              </w:rPr>
              <w:fldChar w:fldCharType="separate"/>
            </w:r>
            <w:r>
              <w:rPr>
                <w:noProof/>
                <w:webHidden/>
              </w:rPr>
              <w:t>47</w:t>
            </w:r>
            <w:r>
              <w:rPr>
                <w:noProof/>
                <w:webHidden/>
              </w:rPr>
              <w:fldChar w:fldCharType="end"/>
            </w:r>
          </w:hyperlink>
        </w:p>
        <w:p w14:paraId="4337C090" w14:textId="75F68D6D" w:rsidR="004072AD" w:rsidRDefault="004072AD">
          <w:pPr>
            <w:pStyle w:val="TDC3"/>
            <w:tabs>
              <w:tab w:val="right" w:leader="dot" w:pos="8494"/>
            </w:tabs>
            <w:rPr>
              <w:rFonts w:asciiTheme="minorHAnsi" w:eastAsiaTheme="minorEastAsia" w:hAnsiTheme="minorHAnsi" w:cstheme="minorBidi"/>
              <w:noProof/>
              <w:color w:val="auto"/>
            </w:rPr>
          </w:pPr>
          <w:hyperlink w:anchor="_Toc509667136" w:history="1">
            <w:r w:rsidRPr="00130ABD">
              <w:rPr>
                <w:rStyle w:val="Hipervnculo"/>
                <w:noProof/>
              </w:rPr>
              <w:t>5.1.3 Desventajas de las Web-Apps</w:t>
            </w:r>
            <w:r>
              <w:rPr>
                <w:noProof/>
                <w:webHidden/>
              </w:rPr>
              <w:tab/>
            </w:r>
            <w:r>
              <w:rPr>
                <w:noProof/>
                <w:webHidden/>
              </w:rPr>
              <w:fldChar w:fldCharType="begin"/>
            </w:r>
            <w:r>
              <w:rPr>
                <w:noProof/>
                <w:webHidden/>
              </w:rPr>
              <w:instrText xml:space="preserve"> PAGEREF _Toc509667136 \h </w:instrText>
            </w:r>
            <w:r>
              <w:rPr>
                <w:noProof/>
                <w:webHidden/>
              </w:rPr>
            </w:r>
            <w:r>
              <w:rPr>
                <w:noProof/>
                <w:webHidden/>
              </w:rPr>
              <w:fldChar w:fldCharType="separate"/>
            </w:r>
            <w:r>
              <w:rPr>
                <w:noProof/>
                <w:webHidden/>
              </w:rPr>
              <w:t>47</w:t>
            </w:r>
            <w:r>
              <w:rPr>
                <w:noProof/>
                <w:webHidden/>
              </w:rPr>
              <w:fldChar w:fldCharType="end"/>
            </w:r>
          </w:hyperlink>
        </w:p>
        <w:p w14:paraId="4CE32469" w14:textId="716DDA93" w:rsidR="004072AD" w:rsidRDefault="004072AD">
          <w:pPr>
            <w:pStyle w:val="TDC2"/>
            <w:tabs>
              <w:tab w:val="right" w:leader="dot" w:pos="8494"/>
            </w:tabs>
            <w:rPr>
              <w:rFonts w:asciiTheme="minorHAnsi" w:eastAsiaTheme="minorEastAsia" w:hAnsiTheme="minorHAnsi" w:cstheme="minorBidi"/>
              <w:noProof/>
              <w:color w:val="auto"/>
            </w:rPr>
          </w:pPr>
          <w:hyperlink w:anchor="_Toc509667137" w:history="1">
            <w:r w:rsidRPr="00130ABD">
              <w:rPr>
                <w:rStyle w:val="Hipervnculo"/>
                <w:b/>
                <w:noProof/>
              </w:rPr>
              <w:t>5.2 Sistemas operativos para dispositivos móviles</w:t>
            </w:r>
            <w:r>
              <w:rPr>
                <w:noProof/>
                <w:webHidden/>
              </w:rPr>
              <w:tab/>
            </w:r>
            <w:r>
              <w:rPr>
                <w:noProof/>
                <w:webHidden/>
              </w:rPr>
              <w:fldChar w:fldCharType="begin"/>
            </w:r>
            <w:r>
              <w:rPr>
                <w:noProof/>
                <w:webHidden/>
              </w:rPr>
              <w:instrText xml:space="preserve"> PAGEREF _Toc509667137 \h </w:instrText>
            </w:r>
            <w:r>
              <w:rPr>
                <w:noProof/>
                <w:webHidden/>
              </w:rPr>
            </w:r>
            <w:r>
              <w:rPr>
                <w:noProof/>
                <w:webHidden/>
              </w:rPr>
              <w:fldChar w:fldCharType="separate"/>
            </w:r>
            <w:r>
              <w:rPr>
                <w:noProof/>
                <w:webHidden/>
              </w:rPr>
              <w:t>48</w:t>
            </w:r>
            <w:r>
              <w:rPr>
                <w:noProof/>
                <w:webHidden/>
              </w:rPr>
              <w:fldChar w:fldCharType="end"/>
            </w:r>
          </w:hyperlink>
        </w:p>
        <w:p w14:paraId="40F8B0A7" w14:textId="0268EFCF" w:rsidR="004072AD" w:rsidRDefault="004072AD">
          <w:pPr>
            <w:pStyle w:val="TDC2"/>
            <w:tabs>
              <w:tab w:val="right" w:leader="dot" w:pos="8494"/>
            </w:tabs>
            <w:rPr>
              <w:rFonts w:asciiTheme="minorHAnsi" w:eastAsiaTheme="minorEastAsia" w:hAnsiTheme="minorHAnsi" w:cstheme="minorBidi"/>
              <w:noProof/>
              <w:color w:val="auto"/>
            </w:rPr>
          </w:pPr>
          <w:hyperlink w:anchor="_Toc509667138" w:history="1">
            <w:r w:rsidRPr="00130ABD">
              <w:rPr>
                <w:rStyle w:val="Hipervnculo"/>
                <w:b/>
                <w:noProof/>
              </w:rPr>
              <w:t>5.3 Android</w:t>
            </w:r>
            <w:r>
              <w:rPr>
                <w:noProof/>
                <w:webHidden/>
              </w:rPr>
              <w:tab/>
            </w:r>
            <w:r>
              <w:rPr>
                <w:noProof/>
                <w:webHidden/>
              </w:rPr>
              <w:fldChar w:fldCharType="begin"/>
            </w:r>
            <w:r>
              <w:rPr>
                <w:noProof/>
                <w:webHidden/>
              </w:rPr>
              <w:instrText xml:space="preserve"> PAGEREF _Toc509667138 \h </w:instrText>
            </w:r>
            <w:r>
              <w:rPr>
                <w:noProof/>
                <w:webHidden/>
              </w:rPr>
            </w:r>
            <w:r>
              <w:rPr>
                <w:noProof/>
                <w:webHidden/>
              </w:rPr>
              <w:fldChar w:fldCharType="separate"/>
            </w:r>
            <w:r>
              <w:rPr>
                <w:noProof/>
                <w:webHidden/>
              </w:rPr>
              <w:t>48</w:t>
            </w:r>
            <w:r>
              <w:rPr>
                <w:noProof/>
                <w:webHidden/>
              </w:rPr>
              <w:fldChar w:fldCharType="end"/>
            </w:r>
          </w:hyperlink>
        </w:p>
        <w:p w14:paraId="1F9DCEB6" w14:textId="0EAF9522" w:rsidR="004072AD" w:rsidRDefault="004072AD">
          <w:pPr>
            <w:pStyle w:val="TDC2"/>
            <w:tabs>
              <w:tab w:val="right" w:leader="dot" w:pos="8494"/>
            </w:tabs>
            <w:rPr>
              <w:rFonts w:asciiTheme="minorHAnsi" w:eastAsiaTheme="minorEastAsia" w:hAnsiTheme="minorHAnsi" w:cstheme="minorBidi"/>
              <w:noProof/>
              <w:color w:val="auto"/>
            </w:rPr>
          </w:pPr>
          <w:hyperlink w:anchor="_Toc509667139" w:history="1">
            <w:r w:rsidRPr="00130ABD">
              <w:rPr>
                <w:rStyle w:val="Hipervnculo"/>
                <w:b/>
                <w:noProof/>
              </w:rPr>
              <w:t>5.4 Aplicaciones móviles multiplataforma</w:t>
            </w:r>
            <w:r>
              <w:rPr>
                <w:noProof/>
                <w:webHidden/>
              </w:rPr>
              <w:tab/>
            </w:r>
            <w:r>
              <w:rPr>
                <w:noProof/>
                <w:webHidden/>
              </w:rPr>
              <w:fldChar w:fldCharType="begin"/>
            </w:r>
            <w:r>
              <w:rPr>
                <w:noProof/>
                <w:webHidden/>
              </w:rPr>
              <w:instrText xml:space="preserve"> PAGEREF _Toc509667139 \h </w:instrText>
            </w:r>
            <w:r>
              <w:rPr>
                <w:noProof/>
                <w:webHidden/>
              </w:rPr>
            </w:r>
            <w:r>
              <w:rPr>
                <w:noProof/>
                <w:webHidden/>
              </w:rPr>
              <w:fldChar w:fldCharType="separate"/>
            </w:r>
            <w:r>
              <w:rPr>
                <w:noProof/>
                <w:webHidden/>
              </w:rPr>
              <w:t>49</w:t>
            </w:r>
            <w:r>
              <w:rPr>
                <w:noProof/>
                <w:webHidden/>
              </w:rPr>
              <w:fldChar w:fldCharType="end"/>
            </w:r>
          </w:hyperlink>
        </w:p>
        <w:p w14:paraId="040FE002" w14:textId="0B520D83" w:rsidR="004072AD" w:rsidRDefault="004072AD">
          <w:pPr>
            <w:pStyle w:val="TDC3"/>
            <w:tabs>
              <w:tab w:val="right" w:leader="dot" w:pos="8494"/>
            </w:tabs>
            <w:rPr>
              <w:rFonts w:asciiTheme="minorHAnsi" w:eastAsiaTheme="minorEastAsia" w:hAnsiTheme="minorHAnsi" w:cstheme="minorBidi"/>
              <w:noProof/>
              <w:color w:val="auto"/>
            </w:rPr>
          </w:pPr>
          <w:hyperlink w:anchor="_Toc509667140" w:history="1">
            <w:r w:rsidRPr="00130ABD">
              <w:rPr>
                <w:rStyle w:val="Hipervnculo"/>
                <w:noProof/>
              </w:rPr>
              <w:t>5.4.1 Diferencias entre aplicaciones y web móviles</w:t>
            </w:r>
            <w:r>
              <w:rPr>
                <w:noProof/>
                <w:webHidden/>
              </w:rPr>
              <w:tab/>
            </w:r>
            <w:r>
              <w:rPr>
                <w:noProof/>
                <w:webHidden/>
              </w:rPr>
              <w:fldChar w:fldCharType="begin"/>
            </w:r>
            <w:r>
              <w:rPr>
                <w:noProof/>
                <w:webHidden/>
              </w:rPr>
              <w:instrText xml:space="preserve"> PAGEREF _Toc509667140 \h </w:instrText>
            </w:r>
            <w:r>
              <w:rPr>
                <w:noProof/>
                <w:webHidden/>
              </w:rPr>
            </w:r>
            <w:r>
              <w:rPr>
                <w:noProof/>
                <w:webHidden/>
              </w:rPr>
              <w:fldChar w:fldCharType="separate"/>
            </w:r>
            <w:r>
              <w:rPr>
                <w:noProof/>
                <w:webHidden/>
              </w:rPr>
              <w:t>49</w:t>
            </w:r>
            <w:r>
              <w:rPr>
                <w:noProof/>
                <w:webHidden/>
              </w:rPr>
              <w:fldChar w:fldCharType="end"/>
            </w:r>
          </w:hyperlink>
        </w:p>
        <w:p w14:paraId="70114F91" w14:textId="387D75BA" w:rsidR="004072AD" w:rsidRDefault="004072AD">
          <w:pPr>
            <w:pStyle w:val="TDC3"/>
            <w:tabs>
              <w:tab w:val="right" w:leader="dot" w:pos="8494"/>
            </w:tabs>
            <w:rPr>
              <w:rFonts w:asciiTheme="minorHAnsi" w:eastAsiaTheme="minorEastAsia" w:hAnsiTheme="minorHAnsi" w:cstheme="minorBidi"/>
              <w:noProof/>
              <w:color w:val="auto"/>
            </w:rPr>
          </w:pPr>
          <w:hyperlink w:anchor="_Toc509667141" w:history="1">
            <w:r w:rsidRPr="00130ABD">
              <w:rPr>
                <w:rStyle w:val="Hipervnculo"/>
                <w:noProof/>
              </w:rPr>
              <w:t>5.4.2 App Nativas</w:t>
            </w:r>
            <w:r>
              <w:rPr>
                <w:noProof/>
                <w:webHidden/>
              </w:rPr>
              <w:tab/>
            </w:r>
            <w:r>
              <w:rPr>
                <w:noProof/>
                <w:webHidden/>
              </w:rPr>
              <w:fldChar w:fldCharType="begin"/>
            </w:r>
            <w:r>
              <w:rPr>
                <w:noProof/>
                <w:webHidden/>
              </w:rPr>
              <w:instrText xml:space="preserve"> PAGEREF _Toc509667141 \h </w:instrText>
            </w:r>
            <w:r>
              <w:rPr>
                <w:noProof/>
                <w:webHidden/>
              </w:rPr>
            </w:r>
            <w:r>
              <w:rPr>
                <w:noProof/>
                <w:webHidden/>
              </w:rPr>
              <w:fldChar w:fldCharType="separate"/>
            </w:r>
            <w:r>
              <w:rPr>
                <w:noProof/>
                <w:webHidden/>
              </w:rPr>
              <w:t>49</w:t>
            </w:r>
            <w:r>
              <w:rPr>
                <w:noProof/>
                <w:webHidden/>
              </w:rPr>
              <w:fldChar w:fldCharType="end"/>
            </w:r>
          </w:hyperlink>
        </w:p>
        <w:p w14:paraId="63265945" w14:textId="65FFE42E" w:rsidR="004072AD" w:rsidRDefault="004072AD">
          <w:pPr>
            <w:pStyle w:val="TDC3"/>
            <w:tabs>
              <w:tab w:val="right" w:leader="dot" w:pos="8494"/>
            </w:tabs>
            <w:rPr>
              <w:rFonts w:asciiTheme="minorHAnsi" w:eastAsiaTheme="minorEastAsia" w:hAnsiTheme="minorHAnsi" w:cstheme="minorBidi"/>
              <w:noProof/>
              <w:color w:val="auto"/>
            </w:rPr>
          </w:pPr>
          <w:hyperlink w:anchor="_Toc509667142" w:history="1">
            <w:r w:rsidRPr="00130ABD">
              <w:rPr>
                <w:rStyle w:val="Hipervnculo"/>
                <w:noProof/>
              </w:rPr>
              <w:t>5.4.3 Desarrollo de Web Apps</w:t>
            </w:r>
            <w:r>
              <w:rPr>
                <w:noProof/>
                <w:webHidden/>
              </w:rPr>
              <w:tab/>
            </w:r>
            <w:r>
              <w:rPr>
                <w:noProof/>
                <w:webHidden/>
              </w:rPr>
              <w:fldChar w:fldCharType="begin"/>
            </w:r>
            <w:r>
              <w:rPr>
                <w:noProof/>
                <w:webHidden/>
              </w:rPr>
              <w:instrText xml:space="preserve"> PAGEREF _Toc509667142 \h </w:instrText>
            </w:r>
            <w:r>
              <w:rPr>
                <w:noProof/>
                <w:webHidden/>
              </w:rPr>
            </w:r>
            <w:r>
              <w:rPr>
                <w:noProof/>
                <w:webHidden/>
              </w:rPr>
              <w:fldChar w:fldCharType="separate"/>
            </w:r>
            <w:r>
              <w:rPr>
                <w:noProof/>
                <w:webHidden/>
              </w:rPr>
              <w:t>50</w:t>
            </w:r>
            <w:r>
              <w:rPr>
                <w:noProof/>
                <w:webHidden/>
              </w:rPr>
              <w:fldChar w:fldCharType="end"/>
            </w:r>
          </w:hyperlink>
        </w:p>
        <w:p w14:paraId="513BA5F9" w14:textId="5A362509" w:rsidR="004072AD" w:rsidRDefault="004072AD">
          <w:pPr>
            <w:pStyle w:val="TDC3"/>
            <w:tabs>
              <w:tab w:val="right" w:leader="dot" w:pos="8494"/>
            </w:tabs>
            <w:rPr>
              <w:rFonts w:asciiTheme="minorHAnsi" w:eastAsiaTheme="minorEastAsia" w:hAnsiTheme="minorHAnsi" w:cstheme="minorBidi"/>
              <w:noProof/>
              <w:color w:val="auto"/>
            </w:rPr>
          </w:pPr>
          <w:hyperlink w:anchor="_Toc509667143" w:history="1">
            <w:r w:rsidRPr="00130ABD">
              <w:rPr>
                <w:rStyle w:val="Hipervnculo"/>
                <w:noProof/>
              </w:rPr>
              <w:t>5.4.4 Aplicaciones Híbridas</w:t>
            </w:r>
            <w:r>
              <w:rPr>
                <w:noProof/>
                <w:webHidden/>
              </w:rPr>
              <w:tab/>
            </w:r>
            <w:r>
              <w:rPr>
                <w:noProof/>
                <w:webHidden/>
              </w:rPr>
              <w:fldChar w:fldCharType="begin"/>
            </w:r>
            <w:r>
              <w:rPr>
                <w:noProof/>
                <w:webHidden/>
              </w:rPr>
              <w:instrText xml:space="preserve"> PAGEREF _Toc509667143 \h </w:instrText>
            </w:r>
            <w:r>
              <w:rPr>
                <w:noProof/>
                <w:webHidden/>
              </w:rPr>
            </w:r>
            <w:r>
              <w:rPr>
                <w:noProof/>
                <w:webHidden/>
              </w:rPr>
              <w:fldChar w:fldCharType="separate"/>
            </w:r>
            <w:r>
              <w:rPr>
                <w:noProof/>
                <w:webHidden/>
              </w:rPr>
              <w:t>51</w:t>
            </w:r>
            <w:r>
              <w:rPr>
                <w:noProof/>
                <w:webHidden/>
              </w:rPr>
              <w:fldChar w:fldCharType="end"/>
            </w:r>
          </w:hyperlink>
        </w:p>
        <w:p w14:paraId="785B2F99" w14:textId="134FF7FE" w:rsidR="004072AD" w:rsidRDefault="004072AD">
          <w:pPr>
            <w:pStyle w:val="TDC3"/>
            <w:tabs>
              <w:tab w:val="right" w:leader="dot" w:pos="8494"/>
            </w:tabs>
            <w:rPr>
              <w:rFonts w:asciiTheme="minorHAnsi" w:eastAsiaTheme="minorEastAsia" w:hAnsiTheme="minorHAnsi" w:cstheme="minorBidi"/>
              <w:noProof/>
              <w:color w:val="auto"/>
            </w:rPr>
          </w:pPr>
          <w:hyperlink w:anchor="_Toc509667144" w:history="1">
            <w:r w:rsidRPr="00130ABD">
              <w:rPr>
                <w:rStyle w:val="Hipervnculo"/>
                <w:noProof/>
              </w:rPr>
              <w:t>5.4.5 Creación de una Aplicación híbrida</w:t>
            </w:r>
            <w:r>
              <w:rPr>
                <w:noProof/>
                <w:webHidden/>
              </w:rPr>
              <w:tab/>
            </w:r>
            <w:r>
              <w:rPr>
                <w:noProof/>
                <w:webHidden/>
              </w:rPr>
              <w:fldChar w:fldCharType="begin"/>
            </w:r>
            <w:r>
              <w:rPr>
                <w:noProof/>
                <w:webHidden/>
              </w:rPr>
              <w:instrText xml:space="preserve"> PAGEREF _Toc509667144 \h </w:instrText>
            </w:r>
            <w:r>
              <w:rPr>
                <w:noProof/>
                <w:webHidden/>
              </w:rPr>
            </w:r>
            <w:r>
              <w:rPr>
                <w:noProof/>
                <w:webHidden/>
              </w:rPr>
              <w:fldChar w:fldCharType="separate"/>
            </w:r>
            <w:r>
              <w:rPr>
                <w:noProof/>
                <w:webHidden/>
              </w:rPr>
              <w:t>51</w:t>
            </w:r>
            <w:r>
              <w:rPr>
                <w:noProof/>
                <w:webHidden/>
              </w:rPr>
              <w:fldChar w:fldCharType="end"/>
            </w:r>
          </w:hyperlink>
        </w:p>
        <w:p w14:paraId="5D3E013C" w14:textId="52CA1757" w:rsidR="004072AD" w:rsidRDefault="004072AD">
          <w:pPr>
            <w:pStyle w:val="TDC3"/>
            <w:tabs>
              <w:tab w:val="right" w:leader="dot" w:pos="8494"/>
            </w:tabs>
            <w:rPr>
              <w:rFonts w:asciiTheme="minorHAnsi" w:eastAsiaTheme="minorEastAsia" w:hAnsiTheme="minorHAnsi" w:cstheme="minorBidi"/>
              <w:noProof/>
              <w:color w:val="auto"/>
            </w:rPr>
          </w:pPr>
          <w:hyperlink w:anchor="_Toc509667145" w:history="1">
            <w:r w:rsidRPr="00130ABD">
              <w:rPr>
                <w:rStyle w:val="Hipervnculo"/>
                <w:noProof/>
              </w:rPr>
              <w:t>5.4.6 Aplicación híbrida: app interpretada</w:t>
            </w:r>
            <w:r>
              <w:rPr>
                <w:noProof/>
                <w:webHidden/>
              </w:rPr>
              <w:tab/>
            </w:r>
            <w:r>
              <w:rPr>
                <w:noProof/>
                <w:webHidden/>
              </w:rPr>
              <w:fldChar w:fldCharType="begin"/>
            </w:r>
            <w:r>
              <w:rPr>
                <w:noProof/>
                <w:webHidden/>
              </w:rPr>
              <w:instrText xml:space="preserve"> PAGEREF _Toc509667145 \h </w:instrText>
            </w:r>
            <w:r>
              <w:rPr>
                <w:noProof/>
                <w:webHidden/>
              </w:rPr>
            </w:r>
            <w:r>
              <w:rPr>
                <w:noProof/>
                <w:webHidden/>
              </w:rPr>
              <w:fldChar w:fldCharType="separate"/>
            </w:r>
            <w:r>
              <w:rPr>
                <w:noProof/>
                <w:webHidden/>
              </w:rPr>
              <w:t>52</w:t>
            </w:r>
            <w:r>
              <w:rPr>
                <w:noProof/>
                <w:webHidden/>
              </w:rPr>
              <w:fldChar w:fldCharType="end"/>
            </w:r>
          </w:hyperlink>
        </w:p>
        <w:p w14:paraId="2EC22FFE" w14:textId="3526C290" w:rsidR="004072AD" w:rsidRDefault="004072AD">
          <w:pPr>
            <w:pStyle w:val="TDC2"/>
            <w:tabs>
              <w:tab w:val="right" w:leader="dot" w:pos="8494"/>
            </w:tabs>
            <w:rPr>
              <w:rFonts w:asciiTheme="minorHAnsi" w:eastAsiaTheme="minorEastAsia" w:hAnsiTheme="minorHAnsi" w:cstheme="minorBidi"/>
              <w:noProof/>
              <w:color w:val="auto"/>
            </w:rPr>
          </w:pPr>
          <w:hyperlink w:anchor="_Toc509667146" w:history="1">
            <w:r w:rsidRPr="00130ABD">
              <w:rPr>
                <w:rStyle w:val="Hipervnculo"/>
                <w:b/>
                <w:noProof/>
              </w:rPr>
              <w:t>5.5 Entornos y herramientas para el desarrollo</w:t>
            </w:r>
            <w:r>
              <w:rPr>
                <w:noProof/>
                <w:webHidden/>
              </w:rPr>
              <w:tab/>
            </w:r>
            <w:r>
              <w:rPr>
                <w:noProof/>
                <w:webHidden/>
              </w:rPr>
              <w:fldChar w:fldCharType="begin"/>
            </w:r>
            <w:r>
              <w:rPr>
                <w:noProof/>
                <w:webHidden/>
              </w:rPr>
              <w:instrText xml:space="preserve"> PAGEREF _Toc509667146 \h </w:instrText>
            </w:r>
            <w:r>
              <w:rPr>
                <w:noProof/>
                <w:webHidden/>
              </w:rPr>
            </w:r>
            <w:r>
              <w:rPr>
                <w:noProof/>
                <w:webHidden/>
              </w:rPr>
              <w:fldChar w:fldCharType="separate"/>
            </w:r>
            <w:r>
              <w:rPr>
                <w:noProof/>
                <w:webHidden/>
              </w:rPr>
              <w:t>52</w:t>
            </w:r>
            <w:r>
              <w:rPr>
                <w:noProof/>
                <w:webHidden/>
              </w:rPr>
              <w:fldChar w:fldCharType="end"/>
            </w:r>
          </w:hyperlink>
        </w:p>
        <w:p w14:paraId="6AB7EAE7" w14:textId="0D34FC75" w:rsidR="004072AD" w:rsidRDefault="004072AD">
          <w:pPr>
            <w:pStyle w:val="TDC3"/>
            <w:tabs>
              <w:tab w:val="right" w:leader="dot" w:pos="8494"/>
            </w:tabs>
            <w:rPr>
              <w:rFonts w:asciiTheme="minorHAnsi" w:eastAsiaTheme="minorEastAsia" w:hAnsiTheme="minorHAnsi" w:cstheme="minorBidi"/>
              <w:noProof/>
              <w:color w:val="auto"/>
            </w:rPr>
          </w:pPr>
          <w:hyperlink w:anchor="_Toc509667147" w:history="1">
            <w:r w:rsidRPr="00130ABD">
              <w:rPr>
                <w:rStyle w:val="Hipervnculo"/>
                <w:noProof/>
              </w:rPr>
              <w:t>5.5.1 Android Studio</w:t>
            </w:r>
            <w:r>
              <w:rPr>
                <w:noProof/>
                <w:webHidden/>
              </w:rPr>
              <w:tab/>
            </w:r>
            <w:r>
              <w:rPr>
                <w:noProof/>
                <w:webHidden/>
              </w:rPr>
              <w:fldChar w:fldCharType="begin"/>
            </w:r>
            <w:r>
              <w:rPr>
                <w:noProof/>
                <w:webHidden/>
              </w:rPr>
              <w:instrText xml:space="preserve"> PAGEREF _Toc509667147 \h </w:instrText>
            </w:r>
            <w:r>
              <w:rPr>
                <w:noProof/>
                <w:webHidden/>
              </w:rPr>
            </w:r>
            <w:r>
              <w:rPr>
                <w:noProof/>
                <w:webHidden/>
              </w:rPr>
              <w:fldChar w:fldCharType="separate"/>
            </w:r>
            <w:r>
              <w:rPr>
                <w:noProof/>
                <w:webHidden/>
              </w:rPr>
              <w:t>53</w:t>
            </w:r>
            <w:r>
              <w:rPr>
                <w:noProof/>
                <w:webHidden/>
              </w:rPr>
              <w:fldChar w:fldCharType="end"/>
            </w:r>
          </w:hyperlink>
        </w:p>
        <w:p w14:paraId="2CBB92A2" w14:textId="1FAD5786" w:rsidR="004072AD" w:rsidRDefault="004072AD">
          <w:pPr>
            <w:pStyle w:val="TDC3"/>
            <w:tabs>
              <w:tab w:val="right" w:leader="dot" w:pos="8494"/>
            </w:tabs>
            <w:rPr>
              <w:rFonts w:asciiTheme="minorHAnsi" w:eastAsiaTheme="minorEastAsia" w:hAnsiTheme="minorHAnsi" w:cstheme="minorBidi"/>
              <w:noProof/>
              <w:color w:val="auto"/>
            </w:rPr>
          </w:pPr>
          <w:hyperlink w:anchor="_Toc509667148" w:history="1">
            <w:r w:rsidRPr="00130ABD">
              <w:rPr>
                <w:rStyle w:val="Hipervnculo"/>
                <w:noProof/>
              </w:rPr>
              <w:t>5.5.2 App Inventor</w:t>
            </w:r>
            <w:r>
              <w:rPr>
                <w:noProof/>
                <w:webHidden/>
              </w:rPr>
              <w:tab/>
            </w:r>
            <w:r>
              <w:rPr>
                <w:noProof/>
                <w:webHidden/>
              </w:rPr>
              <w:fldChar w:fldCharType="begin"/>
            </w:r>
            <w:r>
              <w:rPr>
                <w:noProof/>
                <w:webHidden/>
              </w:rPr>
              <w:instrText xml:space="preserve"> PAGEREF _Toc509667148 \h </w:instrText>
            </w:r>
            <w:r>
              <w:rPr>
                <w:noProof/>
                <w:webHidden/>
              </w:rPr>
            </w:r>
            <w:r>
              <w:rPr>
                <w:noProof/>
                <w:webHidden/>
              </w:rPr>
              <w:fldChar w:fldCharType="separate"/>
            </w:r>
            <w:r>
              <w:rPr>
                <w:noProof/>
                <w:webHidden/>
              </w:rPr>
              <w:t>54</w:t>
            </w:r>
            <w:r>
              <w:rPr>
                <w:noProof/>
                <w:webHidden/>
              </w:rPr>
              <w:fldChar w:fldCharType="end"/>
            </w:r>
          </w:hyperlink>
        </w:p>
        <w:p w14:paraId="32F52E37" w14:textId="17C226BF" w:rsidR="004072AD" w:rsidRDefault="004072AD">
          <w:pPr>
            <w:pStyle w:val="TDC3"/>
            <w:tabs>
              <w:tab w:val="right" w:leader="dot" w:pos="8494"/>
            </w:tabs>
            <w:rPr>
              <w:rFonts w:asciiTheme="minorHAnsi" w:eastAsiaTheme="minorEastAsia" w:hAnsiTheme="minorHAnsi" w:cstheme="minorBidi"/>
              <w:noProof/>
              <w:color w:val="auto"/>
            </w:rPr>
          </w:pPr>
          <w:hyperlink w:anchor="_Toc509667149" w:history="1">
            <w:r w:rsidRPr="00130ABD">
              <w:rPr>
                <w:rStyle w:val="Hipervnculo"/>
                <w:noProof/>
              </w:rPr>
              <w:t>5.5.3 Tecnologías del lado del cliente - Open Web Stack (HTML, CSS y JS)</w:t>
            </w:r>
            <w:r>
              <w:rPr>
                <w:noProof/>
                <w:webHidden/>
              </w:rPr>
              <w:tab/>
            </w:r>
            <w:r>
              <w:rPr>
                <w:noProof/>
                <w:webHidden/>
              </w:rPr>
              <w:fldChar w:fldCharType="begin"/>
            </w:r>
            <w:r>
              <w:rPr>
                <w:noProof/>
                <w:webHidden/>
              </w:rPr>
              <w:instrText xml:space="preserve"> PAGEREF _Toc509667149 \h </w:instrText>
            </w:r>
            <w:r>
              <w:rPr>
                <w:noProof/>
                <w:webHidden/>
              </w:rPr>
            </w:r>
            <w:r>
              <w:rPr>
                <w:noProof/>
                <w:webHidden/>
              </w:rPr>
              <w:fldChar w:fldCharType="separate"/>
            </w:r>
            <w:r>
              <w:rPr>
                <w:noProof/>
                <w:webHidden/>
              </w:rPr>
              <w:t>54</w:t>
            </w:r>
            <w:r>
              <w:rPr>
                <w:noProof/>
                <w:webHidden/>
              </w:rPr>
              <w:fldChar w:fldCharType="end"/>
            </w:r>
          </w:hyperlink>
        </w:p>
        <w:p w14:paraId="02FAB3E6" w14:textId="1F8CDA67" w:rsidR="004072AD" w:rsidRDefault="004072AD">
          <w:pPr>
            <w:pStyle w:val="TDC3"/>
            <w:tabs>
              <w:tab w:val="right" w:leader="dot" w:pos="8494"/>
            </w:tabs>
            <w:rPr>
              <w:rFonts w:asciiTheme="minorHAnsi" w:eastAsiaTheme="minorEastAsia" w:hAnsiTheme="minorHAnsi" w:cstheme="minorBidi"/>
              <w:noProof/>
              <w:color w:val="auto"/>
            </w:rPr>
          </w:pPr>
          <w:hyperlink w:anchor="_Toc509667150" w:history="1">
            <w:r w:rsidRPr="00130ABD">
              <w:rPr>
                <w:rStyle w:val="Hipervnculo"/>
                <w:noProof/>
              </w:rPr>
              <w:t>5.5.3.1 HTML</w:t>
            </w:r>
            <w:r>
              <w:rPr>
                <w:noProof/>
                <w:webHidden/>
              </w:rPr>
              <w:tab/>
            </w:r>
            <w:r>
              <w:rPr>
                <w:noProof/>
                <w:webHidden/>
              </w:rPr>
              <w:fldChar w:fldCharType="begin"/>
            </w:r>
            <w:r>
              <w:rPr>
                <w:noProof/>
                <w:webHidden/>
              </w:rPr>
              <w:instrText xml:space="preserve"> PAGEREF _Toc509667150 \h </w:instrText>
            </w:r>
            <w:r>
              <w:rPr>
                <w:noProof/>
                <w:webHidden/>
              </w:rPr>
            </w:r>
            <w:r>
              <w:rPr>
                <w:noProof/>
                <w:webHidden/>
              </w:rPr>
              <w:fldChar w:fldCharType="separate"/>
            </w:r>
            <w:r>
              <w:rPr>
                <w:noProof/>
                <w:webHidden/>
              </w:rPr>
              <w:t>54</w:t>
            </w:r>
            <w:r>
              <w:rPr>
                <w:noProof/>
                <w:webHidden/>
              </w:rPr>
              <w:fldChar w:fldCharType="end"/>
            </w:r>
          </w:hyperlink>
        </w:p>
        <w:p w14:paraId="66D42FB5" w14:textId="496D23C1" w:rsidR="004072AD" w:rsidRDefault="004072AD">
          <w:pPr>
            <w:pStyle w:val="TDC3"/>
            <w:tabs>
              <w:tab w:val="right" w:leader="dot" w:pos="8494"/>
            </w:tabs>
            <w:rPr>
              <w:rFonts w:asciiTheme="minorHAnsi" w:eastAsiaTheme="minorEastAsia" w:hAnsiTheme="minorHAnsi" w:cstheme="minorBidi"/>
              <w:noProof/>
              <w:color w:val="auto"/>
            </w:rPr>
          </w:pPr>
          <w:hyperlink w:anchor="_Toc509667151" w:history="1">
            <w:r w:rsidRPr="00130ABD">
              <w:rPr>
                <w:rStyle w:val="Hipervnculo"/>
                <w:noProof/>
              </w:rPr>
              <w:t>5.5.3.2 CSS</w:t>
            </w:r>
            <w:r>
              <w:rPr>
                <w:noProof/>
                <w:webHidden/>
              </w:rPr>
              <w:tab/>
            </w:r>
            <w:r>
              <w:rPr>
                <w:noProof/>
                <w:webHidden/>
              </w:rPr>
              <w:fldChar w:fldCharType="begin"/>
            </w:r>
            <w:r>
              <w:rPr>
                <w:noProof/>
                <w:webHidden/>
              </w:rPr>
              <w:instrText xml:space="preserve"> PAGEREF _Toc509667151 \h </w:instrText>
            </w:r>
            <w:r>
              <w:rPr>
                <w:noProof/>
                <w:webHidden/>
              </w:rPr>
            </w:r>
            <w:r>
              <w:rPr>
                <w:noProof/>
                <w:webHidden/>
              </w:rPr>
              <w:fldChar w:fldCharType="separate"/>
            </w:r>
            <w:r>
              <w:rPr>
                <w:noProof/>
                <w:webHidden/>
              </w:rPr>
              <w:t>54</w:t>
            </w:r>
            <w:r>
              <w:rPr>
                <w:noProof/>
                <w:webHidden/>
              </w:rPr>
              <w:fldChar w:fldCharType="end"/>
            </w:r>
          </w:hyperlink>
        </w:p>
        <w:p w14:paraId="75371296" w14:textId="18AB2959" w:rsidR="004072AD" w:rsidRDefault="004072AD">
          <w:pPr>
            <w:pStyle w:val="TDC3"/>
            <w:tabs>
              <w:tab w:val="right" w:leader="dot" w:pos="8494"/>
            </w:tabs>
            <w:rPr>
              <w:rFonts w:asciiTheme="minorHAnsi" w:eastAsiaTheme="minorEastAsia" w:hAnsiTheme="minorHAnsi" w:cstheme="minorBidi"/>
              <w:noProof/>
              <w:color w:val="auto"/>
            </w:rPr>
          </w:pPr>
          <w:hyperlink w:anchor="_Toc509667152" w:history="1">
            <w:r w:rsidRPr="00130ABD">
              <w:rPr>
                <w:rStyle w:val="Hipervnculo"/>
                <w:noProof/>
              </w:rPr>
              <w:t>5.5.3.3 JS</w:t>
            </w:r>
            <w:r>
              <w:rPr>
                <w:noProof/>
                <w:webHidden/>
              </w:rPr>
              <w:tab/>
            </w:r>
            <w:r>
              <w:rPr>
                <w:noProof/>
                <w:webHidden/>
              </w:rPr>
              <w:fldChar w:fldCharType="begin"/>
            </w:r>
            <w:r>
              <w:rPr>
                <w:noProof/>
                <w:webHidden/>
              </w:rPr>
              <w:instrText xml:space="preserve"> PAGEREF _Toc509667152 \h </w:instrText>
            </w:r>
            <w:r>
              <w:rPr>
                <w:noProof/>
                <w:webHidden/>
              </w:rPr>
            </w:r>
            <w:r>
              <w:rPr>
                <w:noProof/>
                <w:webHidden/>
              </w:rPr>
              <w:fldChar w:fldCharType="separate"/>
            </w:r>
            <w:r>
              <w:rPr>
                <w:noProof/>
                <w:webHidden/>
              </w:rPr>
              <w:t>54</w:t>
            </w:r>
            <w:r>
              <w:rPr>
                <w:noProof/>
                <w:webHidden/>
              </w:rPr>
              <w:fldChar w:fldCharType="end"/>
            </w:r>
          </w:hyperlink>
        </w:p>
        <w:p w14:paraId="5CD1018C" w14:textId="737BBBC2" w:rsidR="004072AD" w:rsidRDefault="004072AD">
          <w:pPr>
            <w:pStyle w:val="TDC3"/>
            <w:tabs>
              <w:tab w:val="right" w:leader="dot" w:pos="8494"/>
            </w:tabs>
            <w:rPr>
              <w:rFonts w:asciiTheme="minorHAnsi" w:eastAsiaTheme="minorEastAsia" w:hAnsiTheme="minorHAnsi" w:cstheme="minorBidi"/>
              <w:noProof/>
              <w:color w:val="auto"/>
            </w:rPr>
          </w:pPr>
          <w:hyperlink w:anchor="_Toc509667153" w:history="1">
            <w:r w:rsidRPr="00130ABD">
              <w:rPr>
                <w:rStyle w:val="Hipervnculo"/>
                <w:noProof/>
              </w:rPr>
              <w:t>5.5.3.4 SASS</w:t>
            </w:r>
            <w:r>
              <w:rPr>
                <w:noProof/>
                <w:webHidden/>
              </w:rPr>
              <w:tab/>
            </w:r>
            <w:r>
              <w:rPr>
                <w:noProof/>
                <w:webHidden/>
              </w:rPr>
              <w:fldChar w:fldCharType="begin"/>
            </w:r>
            <w:r>
              <w:rPr>
                <w:noProof/>
                <w:webHidden/>
              </w:rPr>
              <w:instrText xml:space="preserve"> PAGEREF _Toc509667153 \h </w:instrText>
            </w:r>
            <w:r>
              <w:rPr>
                <w:noProof/>
                <w:webHidden/>
              </w:rPr>
            </w:r>
            <w:r>
              <w:rPr>
                <w:noProof/>
                <w:webHidden/>
              </w:rPr>
              <w:fldChar w:fldCharType="separate"/>
            </w:r>
            <w:r>
              <w:rPr>
                <w:noProof/>
                <w:webHidden/>
              </w:rPr>
              <w:t>55</w:t>
            </w:r>
            <w:r>
              <w:rPr>
                <w:noProof/>
                <w:webHidden/>
              </w:rPr>
              <w:fldChar w:fldCharType="end"/>
            </w:r>
          </w:hyperlink>
        </w:p>
        <w:p w14:paraId="593537D7" w14:textId="04974A42" w:rsidR="004072AD" w:rsidRDefault="004072AD">
          <w:pPr>
            <w:pStyle w:val="TDC3"/>
            <w:tabs>
              <w:tab w:val="right" w:leader="dot" w:pos="8494"/>
            </w:tabs>
            <w:rPr>
              <w:rFonts w:asciiTheme="minorHAnsi" w:eastAsiaTheme="minorEastAsia" w:hAnsiTheme="minorHAnsi" w:cstheme="minorBidi"/>
              <w:noProof/>
              <w:color w:val="auto"/>
            </w:rPr>
          </w:pPr>
          <w:hyperlink w:anchor="_Toc509667154" w:history="1">
            <w:r w:rsidRPr="00130ABD">
              <w:rPr>
                <w:rStyle w:val="Hipervnculo"/>
                <w:noProof/>
              </w:rPr>
              <w:t>5.5.3.5 Angular JS</w:t>
            </w:r>
            <w:r>
              <w:rPr>
                <w:noProof/>
                <w:webHidden/>
              </w:rPr>
              <w:tab/>
            </w:r>
            <w:r>
              <w:rPr>
                <w:noProof/>
                <w:webHidden/>
              </w:rPr>
              <w:fldChar w:fldCharType="begin"/>
            </w:r>
            <w:r>
              <w:rPr>
                <w:noProof/>
                <w:webHidden/>
              </w:rPr>
              <w:instrText xml:space="preserve"> PAGEREF _Toc509667154 \h </w:instrText>
            </w:r>
            <w:r>
              <w:rPr>
                <w:noProof/>
                <w:webHidden/>
              </w:rPr>
            </w:r>
            <w:r>
              <w:rPr>
                <w:noProof/>
                <w:webHidden/>
              </w:rPr>
              <w:fldChar w:fldCharType="separate"/>
            </w:r>
            <w:r>
              <w:rPr>
                <w:noProof/>
                <w:webHidden/>
              </w:rPr>
              <w:t>55</w:t>
            </w:r>
            <w:r>
              <w:rPr>
                <w:noProof/>
                <w:webHidden/>
              </w:rPr>
              <w:fldChar w:fldCharType="end"/>
            </w:r>
          </w:hyperlink>
        </w:p>
        <w:p w14:paraId="69AC2718" w14:textId="278EFD05" w:rsidR="004072AD" w:rsidRDefault="004072AD">
          <w:pPr>
            <w:pStyle w:val="TDC3"/>
            <w:tabs>
              <w:tab w:val="right" w:leader="dot" w:pos="8494"/>
            </w:tabs>
            <w:rPr>
              <w:rFonts w:asciiTheme="minorHAnsi" w:eastAsiaTheme="minorEastAsia" w:hAnsiTheme="minorHAnsi" w:cstheme="minorBidi"/>
              <w:noProof/>
              <w:color w:val="auto"/>
            </w:rPr>
          </w:pPr>
          <w:hyperlink w:anchor="_Toc509667155" w:history="1">
            <w:r w:rsidRPr="00130ABD">
              <w:rPr>
                <w:rStyle w:val="Hipervnculo"/>
                <w:noProof/>
              </w:rPr>
              <w:t>5.5.4 Cordova</w:t>
            </w:r>
            <w:r>
              <w:rPr>
                <w:noProof/>
                <w:webHidden/>
              </w:rPr>
              <w:tab/>
            </w:r>
            <w:r>
              <w:rPr>
                <w:noProof/>
                <w:webHidden/>
              </w:rPr>
              <w:fldChar w:fldCharType="begin"/>
            </w:r>
            <w:r>
              <w:rPr>
                <w:noProof/>
                <w:webHidden/>
              </w:rPr>
              <w:instrText xml:space="preserve"> PAGEREF _Toc509667155 \h </w:instrText>
            </w:r>
            <w:r>
              <w:rPr>
                <w:noProof/>
                <w:webHidden/>
              </w:rPr>
            </w:r>
            <w:r>
              <w:rPr>
                <w:noProof/>
                <w:webHidden/>
              </w:rPr>
              <w:fldChar w:fldCharType="separate"/>
            </w:r>
            <w:r>
              <w:rPr>
                <w:noProof/>
                <w:webHidden/>
              </w:rPr>
              <w:t>55</w:t>
            </w:r>
            <w:r>
              <w:rPr>
                <w:noProof/>
                <w:webHidden/>
              </w:rPr>
              <w:fldChar w:fldCharType="end"/>
            </w:r>
          </w:hyperlink>
        </w:p>
        <w:p w14:paraId="0C64A474" w14:textId="2DA02BE8" w:rsidR="004072AD" w:rsidRDefault="004072AD">
          <w:pPr>
            <w:pStyle w:val="TDC3"/>
            <w:tabs>
              <w:tab w:val="right" w:leader="dot" w:pos="8494"/>
            </w:tabs>
            <w:rPr>
              <w:rFonts w:asciiTheme="minorHAnsi" w:eastAsiaTheme="minorEastAsia" w:hAnsiTheme="minorHAnsi" w:cstheme="minorBidi"/>
              <w:noProof/>
              <w:color w:val="auto"/>
            </w:rPr>
          </w:pPr>
          <w:hyperlink w:anchor="_Toc509667156" w:history="1">
            <w:r w:rsidRPr="00130ABD">
              <w:rPr>
                <w:rStyle w:val="Hipervnculo"/>
                <w:noProof/>
              </w:rPr>
              <w:t>5.5.5 Intel XDK</w:t>
            </w:r>
            <w:r>
              <w:rPr>
                <w:noProof/>
                <w:webHidden/>
              </w:rPr>
              <w:tab/>
            </w:r>
            <w:r>
              <w:rPr>
                <w:noProof/>
                <w:webHidden/>
              </w:rPr>
              <w:fldChar w:fldCharType="begin"/>
            </w:r>
            <w:r>
              <w:rPr>
                <w:noProof/>
                <w:webHidden/>
              </w:rPr>
              <w:instrText xml:space="preserve"> PAGEREF _Toc509667156 \h </w:instrText>
            </w:r>
            <w:r>
              <w:rPr>
                <w:noProof/>
                <w:webHidden/>
              </w:rPr>
            </w:r>
            <w:r>
              <w:rPr>
                <w:noProof/>
                <w:webHidden/>
              </w:rPr>
              <w:fldChar w:fldCharType="separate"/>
            </w:r>
            <w:r>
              <w:rPr>
                <w:noProof/>
                <w:webHidden/>
              </w:rPr>
              <w:t>55</w:t>
            </w:r>
            <w:r>
              <w:rPr>
                <w:noProof/>
                <w:webHidden/>
              </w:rPr>
              <w:fldChar w:fldCharType="end"/>
            </w:r>
          </w:hyperlink>
        </w:p>
        <w:p w14:paraId="0C05BCBA" w14:textId="6E4BCEDC" w:rsidR="004072AD" w:rsidRDefault="004072AD">
          <w:pPr>
            <w:pStyle w:val="TDC3"/>
            <w:tabs>
              <w:tab w:val="right" w:leader="dot" w:pos="8494"/>
            </w:tabs>
            <w:rPr>
              <w:rFonts w:asciiTheme="minorHAnsi" w:eastAsiaTheme="minorEastAsia" w:hAnsiTheme="minorHAnsi" w:cstheme="minorBidi"/>
              <w:noProof/>
              <w:color w:val="auto"/>
            </w:rPr>
          </w:pPr>
          <w:hyperlink w:anchor="_Toc509667157" w:history="1">
            <w:r w:rsidRPr="00130ABD">
              <w:rPr>
                <w:rStyle w:val="Hipervnculo"/>
                <w:noProof/>
              </w:rPr>
              <w:t>5.5.6 Ionic</w:t>
            </w:r>
            <w:r>
              <w:rPr>
                <w:noProof/>
                <w:webHidden/>
              </w:rPr>
              <w:tab/>
            </w:r>
            <w:r>
              <w:rPr>
                <w:noProof/>
                <w:webHidden/>
              </w:rPr>
              <w:fldChar w:fldCharType="begin"/>
            </w:r>
            <w:r>
              <w:rPr>
                <w:noProof/>
                <w:webHidden/>
              </w:rPr>
              <w:instrText xml:space="preserve"> PAGEREF _Toc509667157 \h </w:instrText>
            </w:r>
            <w:r>
              <w:rPr>
                <w:noProof/>
                <w:webHidden/>
              </w:rPr>
            </w:r>
            <w:r>
              <w:rPr>
                <w:noProof/>
                <w:webHidden/>
              </w:rPr>
              <w:fldChar w:fldCharType="separate"/>
            </w:r>
            <w:r>
              <w:rPr>
                <w:noProof/>
                <w:webHidden/>
              </w:rPr>
              <w:t>56</w:t>
            </w:r>
            <w:r>
              <w:rPr>
                <w:noProof/>
                <w:webHidden/>
              </w:rPr>
              <w:fldChar w:fldCharType="end"/>
            </w:r>
          </w:hyperlink>
        </w:p>
        <w:p w14:paraId="5325E317" w14:textId="430BD2F2" w:rsidR="004072AD" w:rsidRDefault="004072AD">
          <w:pPr>
            <w:pStyle w:val="TDC3"/>
            <w:tabs>
              <w:tab w:val="right" w:leader="dot" w:pos="8494"/>
            </w:tabs>
            <w:rPr>
              <w:rFonts w:asciiTheme="minorHAnsi" w:eastAsiaTheme="minorEastAsia" w:hAnsiTheme="minorHAnsi" w:cstheme="minorBidi"/>
              <w:noProof/>
              <w:color w:val="auto"/>
            </w:rPr>
          </w:pPr>
          <w:hyperlink w:anchor="_Toc509667158" w:history="1">
            <w:r w:rsidRPr="00130ABD">
              <w:rPr>
                <w:rStyle w:val="Hipervnculo"/>
                <w:noProof/>
              </w:rPr>
              <w:t>5.5.6 Meteor</w:t>
            </w:r>
            <w:r>
              <w:rPr>
                <w:noProof/>
                <w:webHidden/>
              </w:rPr>
              <w:tab/>
            </w:r>
            <w:r>
              <w:rPr>
                <w:noProof/>
                <w:webHidden/>
              </w:rPr>
              <w:fldChar w:fldCharType="begin"/>
            </w:r>
            <w:r>
              <w:rPr>
                <w:noProof/>
                <w:webHidden/>
              </w:rPr>
              <w:instrText xml:space="preserve"> PAGEREF _Toc509667158 \h </w:instrText>
            </w:r>
            <w:r>
              <w:rPr>
                <w:noProof/>
                <w:webHidden/>
              </w:rPr>
            </w:r>
            <w:r>
              <w:rPr>
                <w:noProof/>
                <w:webHidden/>
              </w:rPr>
              <w:fldChar w:fldCharType="separate"/>
            </w:r>
            <w:r>
              <w:rPr>
                <w:noProof/>
                <w:webHidden/>
              </w:rPr>
              <w:t>56</w:t>
            </w:r>
            <w:r>
              <w:rPr>
                <w:noProof/>
                <w:webHidden/>
              </w:rPr>
              <w:fldChar w:fldCharType="end"/>
            </w:r>
          </w:hyperlink>
        </w:p>
        <w:p w14:paraId="6F85DA0C" w14:textId="4FB3B738" w:rsidR="004072AD" w:rsidRDefault="004072AD">
          <w:pPr>
            <w:pStyle w:val="TDC3"/>
            <w:tabs>
              <w:tab w:val="right" w:leader="dot" w:pos="8494"/>
            </w:tabs>
            <w:rPr>
              <w:rFonts w:asciiTheme="minorHAnsi" w:eastAsiaTheme="minorEastAsia" w:hAnsiTheme="minorHAnsi" w:cstheme="minorBidi"/>
              <w:noProof/>
              <w:color w:val="auto"/>
            </w:rPr>
          </w:pPr>
          <w:hyperlink w:anchor="_Toc509667159" w:history="1">
            <w:r w:rsidRPr="00130ABD">
              <w:rPr>
                <w:rStyle w:val="Hipervnculo"/>
                <w:noProof/>
              </w:rPr>
              <w:t>5.5.7 Meteor y Cordova</w:t>
            </w:r>
            <w:r>
              <w:rPr>
                <w:noProof/>
                <w:webHidden/>
              </w:rPr>
              <w:tab/>
            </w:r>
            <w:r>
              <w:rPr>
                <w:noProof/>
                <w:webHidden/>
              </w:rPr>
              <w:fldChar w:fldCharType="begin"/>
            </w:r>
            <w:r>
              <w:rPr>
                <w:noProof/>
                <w:webHidden/>
              </w:rPr>
              <w:instrText xml:space="preserve"> PAGEREF _Toc509667159 \h </w:instrText>
            </w:r>
            <w:r>
              <w:rPr>
                <w:noProof/>
                <w:webHidden/>
              </w:rPr>
            </w:r>
            <w:r>
              <w:rPr>
                <w:noProof/>
                <w:webHidden/>
              </w:rPr>
              <w:fldChar w:fldCharType="separate"/>
            </w:r>
            <w:r>
              <w:rPr>
                <w:noProof/>
                <w:webHidden/>
              </w:rPr>
              <w:t>56</w:t>
            </w:r>
            <w:r>
              <w:rPr>
                <w:noProof/>
                <w:webHidden/>
              </w:rPr>
              <w:fldChar w:fldCharType="end"/>
            </w:r>
          </w:hyperlink>
        </w:p>
        <w:p w14:paraId="7D0ADF63" w14:textId="686B569E" w:rsidR="004072AD" w:rsidRDefault="004072AD">
          <w:pPr>
            <w:pStyle w:val="TDC2"/>
            <w:tabs>
              <w:tab w:val="right" w:leader="dot" w:pos="8494"/>
            </w:tabs>
            <w:rPr>
              <w:rFonts w:asciiTheme="minorHAnsi" w:eastAsiaTheme="minorEastAsia" w:hAnsiTheme="minorHAnsi" w:cstheme="minorBidi"/>
              <w:noProof/>
              <w:color w:val="auto"/>
            </w:rPr>
          </w:pPr>
          <w:hyperlink w:anchor="_Toc509667160" w:history="1">
            <w:r w:rsidRPr="00130ABD">
              <w:rPr>
                <w:rStyle w:val="Hipervnculo"/>
                <w:noProof/>
              </w:rPr>
              <w:t>Resumen</w:t>
            </w:r>
            <w:r>
              <w:rPr>
                <w:noProof/>
                <w:webHidden/>
              </w:rPr>
              <w:tab/>
            </w:r>
            <w:r>
              <w:rPr>
                <w:noProof/>
                <w:webHidden/>
              </w:rPr>
              <w:fldChar w:fldCharType="begin"/>
            </w:r>
            <w:r>
              <w:rPr>
                <w:noProof/>
                <w:webHidden/>
              </w:rPr>
              <w:instrText xml:space="preserve"> PAGEREF _Toc509667160 \h </w:instrText>
            </w:r>
            <w:r>
              <w:rPr>
                <w:noProof/>
                <w:webHidden/>
              </w:rPr>
            </w:r>
            <w:r>
              <w:rPr>
                <w:noProof/>
                <w:webHidden/>
              </w:rPr>
              <w:fldChar w:fldCharType="separate"/>
            </w:r>
            <w:r>
              <w:rPr>
                <w:noProof/>
                <w:webHidden/>
              </w:rPr>
              <w:t>57</w:t>
            </w:r>
            <w:r>
              <w:rPr>
                <w:noProof/>
                <w:webHidden/>
              </w:rPr>
              <w:fldChar w:fldCharType="end"/>
            </w:r>
          </w:hyperlink>
        </w:p>
        <w:p w14:paraId="2528E1DC" w14:textId="277222E6" w:rsidR="004072AD" w:rsidRDefault="004072AD">
          <w:pPr>
            <w:pStyle w:val="TDC1"/>
            <w:tabs>
              <w:tab w:val="right" w:leader="dot" w:pos="8494"/>
            </w:tabs>
            <w:rPr>
              <w:rFonts w:asciiTheme="minorHAnsi" w:eastAsiaTheme="minorEastAsia" w:hAnsiTheme="minorHAnsi" w:cstheme="minorBidi"/>
              <w:noProof/>
              <w:color w:val="auto"/>
            </w:rPr>
          </w:pPr>
          <w:hyperlink w:anchor="_Toc509667161" w:history="1">
            <w:r w:rsidRPr="00130ABD">
              <w:rPr>
                <w:rStyle w:val="Hipervnculo"/>
                <w:noProof/>
              </w:rPr>
              <w:t>Capítulo 6 – Stack MEAN</w:t>
            </w:r>
            <w:r>
              <w:rPr>
                <w:noProof/>
                <w:webHidden/>
              </w:rPr>
              <w:tab/>
            </w:r>
            <w:r>
              <w:rPr>
                <w:noProof/>
                <w:webHidden/>
              </w:rPr>
              <w:fldChar w:fldCharType="begin"/>
            </w:r>
            <w:r>
              <w:rPr>
                <w:noProof/>
                <w:webHidden/>
              </w:rPr>
              <w:instrText xml:space="preserve"> PAGEREF _Toc509667161 \h </w:instrText>
            </w:r>
            <w:r>
              <w:rPr>
                <w:noProof/>
                <w:webHidden/>
              </w:rPr>
            </w:r>
            <w:r>
              <w:rPr>
                <w:noProof/>
                <w:webHidden/>
              </w:rPr>
              <w:fldChar w:fldCharType="separate"/>
            </w:r>
            <w:r>
              <w:rPr>
                <w:noProof/>
                <w:webHidden/>
              </w:rPr>
              <w:t>58</w:t>
            </w:r>
            <w:r>
              <w:rPr>
                <w:noProof/>
                <w:webHidden/>
              </w:rPr>
              <w:fldChar w:fldCharType="end"/>
            </w:r>
          </w:hyperlink>
        </w:p>
        <w:p w14:paraId="2C6D895E" w14:textId="045D227B" w:rsidR="004072AD" w:rsidRDefault="004072AD">
          <w:pPr>
            <w:pStyle w:val="TDC2"/>
            <w:tabs>
              <w:tab w:val="right" w:leader="dot" w:pos="8494"/>
            </w:tabs>
            <w:rPr>
              <w:rFonts w:asciiTheme="minorHAnsi" w:eastAsiaTheme="minorEastAsia" w:hAnsiTheme="minorHAnsi" w:cstheme="minorBidi"/>
              <w:noProof/>
              <w:color w:val="auto"/>
            </w:rPr>
          </w:pPr>
          <w:hyperlink w:anchor="_Toc509667162" w:history="1">
            <w:r w:rsidRPr="00130ABD">
              <w:rPr>
                <w:rStyle w:val="Hipervnculo"/>
                <w:b/>
                <w:noProof/>
              </w:rPr>
              <w:t>6.1 ¿Qué es MEAN?</w:t>
            </w:r>
            <w:r>
              <w:rPr>
                <w:noProof/>
                <w:webHidden/>
              </w:rPr>
              <w:tab/>
            </w:r>
            <w:r>
              <w:rPr>
                <w:noProof/>
                <w:webHidden/>
              </w:rPr>
              <w:fldChar w:fldCharType="begin"/>
            </w:r>
            <w:r>
              <w:rPr>
                <w:noProof/>
                <w:webHidden/>
              </w:rPr>
              <w:instrText xml:space="preserve"> PAGEREF _Toc509667162 \h </w:instrText>
            </w:r>
            <w:r>
              <w:rPr>
                <w:noProof/>
                <w:webHidden/>
              </w:rPr>
            </w:r>
            <w:r>
              <w:rPr>
                <w:noProof/>
                <w:webHidden/>
              </w:rPr>
              <w:fldChar w:fldCharType="separate"/>
            </w:r>
            <w:r>
              <w:rPr>
                <w:noProof/>
                <w:webHidden/>
              </w:rPr>
              <w:t>58</w:t>
            </w:r>
            <w:r>
              <w:rPr>
                <w:noProof/>
                <w:webHidden/>
              </w:rPr>
              <w:fldChar w:fldCharType="end"/>
            </w:r>
          </w:hyperlink>
        </w:p>
        <w:p w14:paraId="013BA9D4" w14:textId="64385B88" w:rsidR="004072AD" w:rsidRDefault="004072AD">
          <w:pPr>
            <w:pStyle w:val="TDC2"/>
            <w:tabs>
              <w:tab w:val="right" w:leader="dot" w:pos="8494"/>
            </w:tabs>
            <w:rPr>
              <w:rFonts w:asciiTheme="minorHAnsi" w:eastAsiaTheme="minorEastAsia" w:hAnsiTheme="minorHAnsi" w:cstheme="minorBidi"/>
              <w:noProof/>
              <w:color w:val="auto"/>
            </w:rPr>
          </w:pPr>
          <w:hyperlink w:anchor="_Toc509667163" w:history="1">
            <w:r w:rsidRPr="00130ABD">
              <w:rPr>
                <w:rStyle w:val="Hipervnculo"/>
                <w:b/>
                <w:noProof/>
              </w:rPr>
              <w:t>6.2 Componentes de MEAN</w:t>
            </w:r>
            <w:r>
              <w:rPr>
                <w:noProof/>
                <w:webHidden/>
              </w:rPr>
              <w:tab/>
            </w:r>
            <w:r>
              <w:rPr>
                <w:noProof/>
                <w:webHidden/>
              </w:rPr>
              <w:fldChar w:fldCharType="begin"/>
            </w:r>
            <w:r>
              <w:rPr>
                <w:noProof/>
                <w:webHidden/>
              </w:rPr>
              <w:instrText xml:space="preserve"> PAGEREF _Toc509667163 \h </w:instrText>
            </w:r>
            <w:r>
              <w:rPr>
                <w:noProof/>
                <w:webHidden/>
              </w:rPr>
            </w:r>
            <w:r>
              <w:rPr>
                <w:noProof/>
                <w:webHidden/>
              </w:rPr>
              <w:fldChar w:fldCharType="separate"/>
            </w:r>
            <w:r>
              <w:rPr>
                <w:noProof/>
                <w:webHidden/>
              </w:rPr>
              <w:t>59</w:t>
            </w:r>
            <w:r>
              <w:rPr>
                <w:noProof/>
                <w:webHidden/>
              </w:rPr>
              <w:fldChar w:fldCharType="end"/>
            </w:r>
          </w:hyperlink>
        </w:p>
        <w:p w14:paraId="68EED2D9" w14:textId="3802D434" w:rsidR="004072AD" w:rsidRDefault="004072AD">
          <w:pPr>
            <w:pStyle w:val="TDC3"/>
            <w:tabs>
              <w:tab w:val="right" w:leader="dot" w:pos="8494"/>
            </w:tabs>
            <w:rPr>
              <w:rFonts w:asciiTheme="minorHAnsi" w:eastAsiaTheme="minorEastAsia" w:hAnsiTheme="minorHAnsi" w:cstheme="minorBidi"/>
              <w:noProof/>
              <w:color w:val="auto"/>
            </w:rPr>
          </w:pPr>
          <w:hyperlink w:anchor="_Toc509667164" w:history="1">
            <w:r w:rsidRPr="00130ABD">
              <w:rPr>
                <w:rStyle w:val="Hipervnculo"/>
                <w:noProof/>
              </w:rPr>
              <w:t>6.2.1 MongoDB</w:t>
            </w:r>
            <w:r>
              <w:rPr>
                <w:noProof/>
                <w:webHidden/>
              </w:rPr>
              <w:tab/>
            </w:r>
            <w:r>
              <w:rPr>
                <w:noProof/>
                <w:webHidden/>
              </w:rPr>
              <w:fldChar w:fldCharType="begin"/>
            </w:r>
            <w:r>
              <w:rPr>
                <w:noProof/>
                <w:webHidden/>
              </w:rPr>
              <w:instrText xml:space="preserve"> PAGEREF _Toc509667164 \h </w:instrText>
            </w:r>
            <w:r>
              <w:rPr>
                <w:noProof/>
                <w:webHidden/>
              </w:rPr>
            </w:r>
            <w:r>
              <w:rPr>
                <w:noProof/>
                <w:webHidden/>
              </w:rPr>
              <w:fldChar w:fldCharType="separate"/>
            </w:r>
            <w:r>
              <w:rPr>
                <w:noProof/>
                <w:webHidden/>
              </w:rPr>
              <w:t>59</w:t>
            </w:r>
            <w:r>
              <w:rPr>
                <w:noProof/>
                <w:webHidden/>
              </w:rPr>
              <w:fldChar w:fldCharType="end"/>
            </w:r>
          </w:hyperlink>
        </w:p>
        <w:p w14:paraId="2D1BCED0" w14:textId="3149509A" w:rsidR="004072AD" w:rsidRDefault="004072AD">
          <w:pPr>
            <w:pStyle w:val="TDC3"/>
            <w:tabs>
              <w:tab w:val="right" w:leader="dot" w:pos="8494"/>
            </w:tabs>
            <w:rPr>
              <w:rFonts w:asciiTheme="minorHAnsi" w:eastAsiaTheme="minorEastAsia" w:hAnsiTheme="minorHAnsi" w:cstheme="minorBidi"/>
              <w:noProof/>
              <w:color w:val="auto"/>
            </w:rPr>
          </w:pPr>
          <w:hyperlink w:anchor="_Toc509667165" w:history="1">
            <w:r w:rsidRPr="00130ABD">
              <w:rPr>
                <w:rStyle w:val="Hipervnculo"/>
                <w:noProof/>
              </w:rPr>
              <w:t>6.2.2 Express</w:t>
            </w:r>
            <w:r>
              <w:rPr>
                <w:noProof/>
                <w:webHidden/>
              </w:rPr>
              <w:tab/>
            </w:r>
            <w:r>
              <w:rPr>
                <w:noProof/>
                <w:webHidden/>
              </w:rPr>
              <w:fldChar w:fldCharType="begin"/>
            </w:r>
            <w:r>
              <w:rPr>
                <w:noProof/>
                <w:webHidden/>
              </w:rPr>
              <w:instrText xml:space="preserve"> PAGEREF _Toc509667165 \h </w:instrText>
            </w:r>
            <w:r>
              <w:rPr>
                <w:noProof/>
                <w:webHidden/>
              </w:rPr>
            </w:r>
            <w:r>
              <w:rPr>
                <w:noProof/>
                <w:webHidden/>
              </w:rPr>
              <w:fldChar w:fldCharType="separate"/>
            </w:r>
            <w:r>
              <w:rPr>
                <w:noProof/>
                <w:webHidden/>
              </w:rPr>
              <w:t>59</w:t>
            </w:r>
            <w:r>
              <w:rPr>
                <w:noProof/>
                <w:webHidden/>
              </w:rPr>
              <w:fldChar w:fldCharType="end"/>
            </w:r>
          </w:hyperlink>
        </w:p>
        <w:p w14:paraId="1ED9C9CC" w14:textId="2517BC46" w:rsidR="004072AD" w:rsidRDefault="004072AD">
          <w:pPr>
            <w:pStyle w:val="TDC3"/>
            <w:tabs>
              <w:tab w:val="right" w:leader="dot" w:pos="8494"/>
            </w:tabs>
            <w:rPr>
              <w:rFonts w:asciiTheme="minorHAnsi" w:eastAsiaTheme="minorEastAsia" w:hAnsiTheme="minorHAnsi" w:cstheme="minorBidi"/>
              <w:noProof/>
              <w:color w:val="auto"/>
            </w:rPr>
          </w:pPr>
          <w:hyperlink w:anchor="_Toc509667166" w:history="1">
            <w:r w:rsidRPr="00130ABD">
              <w:rPr>
                <w:rStyle w:val="Hipervnculo"/>
                <w:noProof/>
              </w:rPr>
              <w:t>6.2.3 Angular</w:t>
            </w:r>
            <w:r>
              <w:rPr>
                <w:noProof/>
                <w:webHidden/>
              </w:rPr>
              <w:tab/>
            </w:r>
            <w:r>
              <w:rPr>
                <w:noProof/>
                <w:webHidden/>
              </w:rPr>
              <w:fldChar w:fldCharType="begin"/>
            </w:r>
            <w:r>
              <w:rPr>
                <w:noProof/>
                <w:webHidden/>
              </w:rPr>
              <w:instrText xml:space="preserve"> PAGEREF _Toc509667166 \h </w:instrText>
            </w:r>
            <w:r>
              <w:rPr>
                <w:noProof/>
                <w:webHidden/>
              </w:rPr>
            </w:r>
            <w:r>
              <w:rPr>
                <w:noProof/>
                <w:webHidden/>
              </w:rPr>
              <w:fldChar w:fldCharType="separate"/>
            </w:r>
            <w:r>
              <w:rPr>
                <w:noProof/>
                <w:webHidden/>
              </w:rPr>
              <w:t>59</w:t>
            </w:r>
            <w:r>
              <w:rPr>
                <w:noProof/>
                <w:webHidden/>
              </w:rPr>
              <w:fldChar w:fldCharType="end"/>
            </w:r>
          </w:hyperlink>
        </w:p>
        <w:p w14:paraId="241F4E7C" w14:textId="70ACC9B8" w:rsidR="004072AD" w:rsidRDefault="004072AD">
          <w:pPr>
            <w:pStyle w:val="TDC3"/>
            <w:tabs>
              <w:tab w:val="right" w:leader="dot" w:pos="8494"/>
            </w:tabs>
            <w:rPr>
              <w:rFonts w:asciiTheme="minorHAnsi" w:eastAsiaTheme="minorEastAsia" w:hAnsiTheme="minorHAnsi" w:cstheme="minorBidi"/>
              <w:noProof/>
              <w:color w:val="auto"/>
            </w:rPr>
          </w:pPr>
          <w:hyperlink w:anchor="_Toc509667167" w:history="1">
            <w:r w:rsidRPr="00130ABD">
              <w:rPr>
                <w:rStyle w:val="Hipervnculo"/>
                <w:noProof/>
              </w:rPr>
              <w:t>6.2.4 NodeJS</w:t>
            </w:r>
            <w:r>
              <w:rPr>
                <w:noProof/>
                <w:webHidden/>
              </w:rPr>
              <w:tab/>
            </w:r>
            <w:r>
              <w:rPr>
                <w:noProof/>
                <w:webHidden/>
              </w:rPr>
              <w:fldChar w:fldCharType="begin"/>
            </w:r>
            <w:r>
              <w:rPr>
                <w:noProof/>
                <w:webHidden/>
              </w:rPr>
              <w:instrText xml:space="preserve"> PAGEREF _Toc509667167 \h </w:instrText>
            </w:r>
            <w:r>
              <w:rPr>
                <w:noProof/>
                <w:webHidden/>
              </w:rPr>
            </w:r>
            <w:r>
              <w:rPr>
                <w:noProof/>
                <w:webHidden/>
              </w:rPr>
              <w:fldChar w:fldCharType="separate"/>
            </w:r>
            <w:r>
              <w:rPr>
                <w:noProof/>
                <w:webHidden/>
              </w:rPr>
              <w:t>59</w:t>
            </w:r>
            <w:r>
              <w:rPr>
                <w:noProof/>
                <w:webHidden/>
              </w:rPr>
              <w:fldChar w:fldCharType="end"/>
            </w:r>
          </w:hyperlink>
        </w:p>
        <w:p w14:paraId="6012A770" w14:textId="2770DD7D" w:rsidR="004072AD" w:rsidRDefault="004072AD">
          <w:pPr>
            <w:pStyle w:val="TDC2"/>
            <w:tabs>
              <w:tab w:val="right" w:leader="dot" w:pos="8494"/>
            </w:tabs>
            <w:rPr>
              <w:rFonts w:asciiTheme="minorHAnsi" w:eastAsiaTheme="minorEastAsia" w:hAnsiTheme="minorHAnsi" w:cstheme="minorBidi"/>
              <w:noProof/>
              <w:color w:val="auto"/>
            </w:rPr>
          </w:pPr>
          <w:hyperlink w:anchor="_Toc509667168" w:history="1">
            <w:r w:rsidRPr="00130ABD">
              <w:rPr>
                <w:rStyle w:val="Hipervnculo"/>
                <w:b/>
                <w:noProof/>
              </w:rPr>
              <w:t>6.3 Otros complementos</w:t>
            </w:r>
            <w:r>
              <w:rPr>
                <w:noProof/>
                <w:webHidden/>
              </w:rPr>
              <w:tab/>
            </w:r>
            <w:r>
              <w:rPr>
                <w:noProof/>
                <w:webHidden/>
              </w:rPr>
              <w:fldChar w:fldCharType="begin"/>
            </w:r>
            <w:r>
              <w:rPr>
                <w:noProof/>
                <w:webHidden/>
              </w:rPr>
              <w:instrText xml:space="preserve"> PAGEREF _Toc509667168 \h </w:instrText>
            </w:r>
            <w:r>
              <w:rPr>
                <w:noProof/>
                <w:webHidden/>
              </w:rPr>
            </w:r>
            <w:r>
              <w:rPr>
                <w:noProof/>
                <w:webHidden/>
              </w:rPr>
              <w:fldChar w:fldCharType="separate"/>
            </w:r>
            <w:r>
              <w:rPr>
                <w:noProof/>
                <w:webHidden/>
              </w:rPr>
              <w:t>62</w:t>
            </w:r>
            <w:r>
              <w:rPr>
                <w:noProof/>
                <w:webHidden/>
              </w:rPr>
              <w:fldChar w:fldCharType="end"/>
            </w:r>
          </w:hyperlink>
        </w:p>
        <w:p w14:paraId="46AE5CF6" w14:textId="5D81B58B" w:rsidR="004072AD" w:rsidRDefault="004072AD">
          <w:pPr>
            <w:pStyle w:val="TDC3"/>
            <w:tabs>
              <w:tab w:val="right" w:leader="dot" w:pos="8494"/>
            </w:tabs>
            <w:rPr>
              <w:rFonts w:asciiTheme="minorHAnsi" w:eastAsiaTheme="minorEastAsia" w:hAnsiTheme="minorHAnsi" w:cstheme="minorBidi"/>
              <w:noProof/>
              <w:color w:val="auto"/>
            </w:rPr>
          </w:pPr>
          <w:hyperlink w:anchor="_Toc509667169" w:history="1">
            <w:r w:rsidRPr="00130ABD">
              <w:rPr>
                <w:rStyle w:val="Hipervnculo"/>
                <w:noProof/>
              </w:rPr>
              <w:t>6.3.1 Twitter Bootstrap</w:t>
            </w:r>
            <w:r>
              <w:rPr>
                <w:noProof/>
                <w:webHidden/>
              </w:rPr>
              <w:tab/>
            </w:r>
            <w:r>
              <w:rPr>
                <w:noProof/>
                <w:webHidden/>
              </w:rPr>
              <w:fldChar w:fldCharType="begin"/>
            </w:r>
            <w:r>
              <w:rPr>
                <w:noProof/>
                <w:webHidden/>
              </w:rPr>
              <w:instrText xml:space="preserve"> PAGEREF _Toc509667169 \h </w:instrText>
            </w:r>
            <w:r>
              <w:rPr>
                <w:noProof/>
                <w:webHidden/>
              </w:rPr>
            </w:r>
            <w:r>
              <w:rPr>
                <w:noProof/>
                <w:webHidden/>
              </w:rPr>
              <w:fldChar w:fldCharType="separate"/>
            </w:r>
            <w:r>
              <w:rPr>
                <w:noProof/>
                <w:webHidden/>
              </w:rPr>
              <w:t>62</w:t>
            </w:r>
            <w:r>
              <w:rPr>
                <w:noProof/>
                <w:webHidden/>
              </w:rPr>
              <w:fldChar w:fldCharType="end"/>
            </w:r>
          </w:hyperlink>
        </w:p>
        <w:p w14:paraId="2A312B13" w14:textId="2E2D865A" w:rsidR="004072AD" w:rsidRDefault="004072AD">
          <w:pPr>
            <w:pStyle w:val="TDC3"/>
            <w:tabs>
              <w:tab w:val="right" w:leader="dot" w:pos="8494"/>
            </w:tabs>
            <w:rPr>
              <w:rFonts w:asciiTheme="minorHAnsi" w:eastAsiaTheme="minorEastAsia" w:hAnsiTheme="minorHAnsi" w:cstheme="minorBidi"/>
              <w:noProof/>
              <w:color w:val="auto"/>
            </w:rPr>
          </w:pPr>
          <w:hyperlink w:anchor="_Toc509667170" w:history="1">
            <w:r w:rsidRPr="00130ABD">
              <w:rPr>
                <w:rStyle w:val="Hipervnculo"/>
                <w:noProof/>
              </w:rPr>
              <w:t>6.3.2 Compodoc</w:t>
            </w:r>
            <w:r>
              <w:rPr>
                <w:noProof/>
                <w:webHidden/>
              </w:rPr>
              <w:tab/>
            </w:r>
            <w:r>
              <w:rPr>
                <w:noProof/>
                <w:webHidden/>
              </w:rPr>
              <w:fldChar w:fldCharType="begin"/>
            </w:r>
            <w:r>
              <w:rPr>
                <w:noProof/>
                <w:webHidden/>
              </w:rPr>
              <w:instrText xml:space="preserve"> PAGEREF _Toc509667170 \h </w:instrText>
            </w:r>
            <w:r>
              <w:rPr>
                <w:noProof/>
                <w:webHidden/>
              </w:rPr>
            </w:r>
            <w:r>
              <w:rPr>
                <w:noProof/>
                <w:webHidden/>
              </w:rPr>
              <w:fldChar w:fldCharType="separate"/>
            </w:r>
            <w:r>
              <w:rPr>
                <w:noProof/>
                <w:webHidden/>
              </w:rPr>
              <w:t>62</w:t>
            </w:r>
            <w:r>
              <w:rPr>
                <w:noProof/>
                <w:webHidden/>
              </w:rPr>
              <w:fldChar w:fldCharType="end"/>
            </w:r>
          </w:hyperlink>
        </w:p>
        <w:p w14:paraId="3B4E4C59" w14:textId="7D023E35" w:rsidR="004072AD" w:rsidRDefault="004072AD">
          <w:pPr>
            <w:pStyle w:val="TDC3"/>
            <w:tabs>
              <w:tab w:val="right" w:leader="dot" w:pos="8494"/>
            </w:tabs>
            <w:rPr>
              <w:rFonts w:asciiTheme="minorHAnsi" w:eastAsiaTheme="minorEastAsia" w:hAnsiTheme="minorHAnsi" w:cstheme="minorBidi"/>
              <w:noProof/>
              <w:color w:val="auto"/>
            </w:rPr>
          </w:pPr>
          <w:hyperlink w:anchor="_Toc509667171" w:history="1">
            <w:r w:rsidRPr="00130ABD">
              <w:rPr>
                <w:rStyle w:val="Hipervnculo"/>
                <w:noProof/>
              </w:rPr>
              <w:t>6.3.3 JSON</w:t>
            </w:r>
            <w:r>
              <w:rPr>
                <w:noProof/>
                <w:webHidden/>
              </w:rPr>
              <w:tab/>
            </w:r>
            <w:r>
              <w:rPr>
                <w:noProof/>
                <w:webHidden/>
              </w:rPr>
              <w:fldChar w:fldCharType="begin"/>
            </w:r>
            <w:r>
              <w:rPr>
                <w:noProof/>
                <w:webHidden/>
              </w:rPr>
              <w:instrText xml:space="preserve"> PAGEREF _Toc509667171 \h </w:instrText>
            </w:r>
            <w:r>
              <w:rPr>
                <w:noProof/>
                <w:webHidden/>
              </w:rPr>
            </w:r>
            <w:r>
              <w:rPr>
                <w:noProof/>
                <w:webHidden/>
              </w:rPr>
              <w:fldChar w:fldCharType="separate"/>
            </w:r>
            <w:r>
              <w:rPr>
                <w:noProof/>
                <w:webHidden/>
              </w:rPr>
              <w:t>62</w:t>
            </w:r>
            <w:r>
              <w:rPr>
                <w:noProof/>
                <w:webHidden/>
              </w:rPr>
              <w:fldChar w:fldCharType="end"/>
            </w:r>
          </w:hyperlink>
        </w:p>
        <w:p w14:paraId="45D3C102" w14:textId="428A3E99" w:rsidR="004072AD" w:rsidRDefault="004072AD">
          <w:pPr>
            <w:pStyle w:val="TDC3"/>
            <w:tabs>
              <w:tab w:val="right" w:leader="dot" w:pos="8494"/>
            </w:tabs>
            <w:rPr>
              <w:rFonts w:asciiTheme="minorHAnsi" w:eastAsiaTheme="minorEastAsia" w:hAnsiTheme="minorHAnsi" w:cstheme="minorBidi"/>
              <w:noProof/>
              <w:color w:val="auto"/>
            </w:rPr>
          </w:pPr>
          <w:hyperlink w:anchor="_Toc509667172" w:history="1">
            <w:r w:rsidRPr="00130ABD">
              <w:rPr>
                <w:rStyle w:val="Hipervnculo"/>
                <w:noProof/>
              </w:rPr>
              <w:t>6.3.3 JQuery</w:t>
            </w:r>
            <w:r>
              <w:rPr>
                <w:noProof/>
                <w:webHidden/>
              </w:rPr>
              <w:tab/>
            </w:r>
            <w:r>
              <w:rPr>
                <w:noProof/>
                <w:webHidden/>
              </w:rPr>
              <w:fldChar w:fldCharType="begin"/>
            </w:r>
            <w:r>
              <w:rPr>
                <w:noProof/>
                <w:webHidden/>
              </w:rPr>
              <w:instrText xml:space="preserve"> PAGEREF _Toc509667172 \h </w:instrText>
            </w:r>
            <w:r>
              <w:rPr>
                <w:noProof/>
                <w:webHidden/>
              </w:rPr>
            </w:r>
            <w:r>
              <w:rPr>
                <w:noProof/>
                <w:webHidden/>
              </w:rPr>
              <w:fldChar w:fldCharType="separate"/>
            </w:r>
            <w:r>
              <w:rPr>
                <w:noProof/>
                <w:webHidden/>
              </w:rPr>
              <w:t>63</w:t>
            </w:r>
            <w:r>
              <w:rPr>
                <w:noProof/>
                <w:webHidden/>
              </w:rPr>
              <w:fldChar w:fldCharType="end"/>
            </w:r>
          </w:hyperlink>
        </w:p>
        <w:p w14:paraId="67A038EC" w14:textId="3ECD356F" w:rsidR="004072AD" w:rsidRDefault="004072AD">
          <w:pPr>
            <w:pStyle w:val="TDC3"/>
            <w:tabs>
              <w:tab w:val="right" w:leader="dot" w:pos="8494"/>
            </w:tabs>
            <w:rPr>
              <w:rFonts w:asciiTheme="minorHAnsi" w:eastAsiaTheme="minorEastAsia" w:hAnsiTheme="minorHAnsi" w:cstheme="minorBidi"/>
              <w:noProof/>
              <w:color w:val="auto"/>
            </w:rPr>
          </w:pPr>
          <w:hyperlink w:anchor="_Toc509667173" w:history="1">
            <w:r w:rsidRPr="00130ABD">
              <w:rPr>
                <w:rStyle w:val="Hipervnculo"/>
                <w:noProof/>
              </w:rPr>
              <w:t>Resumen</w:t>
            </w:r>
            <w:r>
              <w:rPr>
                <w:noProof/>
                <w:webHidden/>
              </w:rPr>
              <w:tab/>
            </w:r>
            <w:r>
              <w:rPr>
                <w:noProof/>
                <w:webHidden/>
              </w:rPr>
              <w:fldChar w:fldCharType="begin"/>
            </w:r>
            <w:r>
              <w:rPr>
                <w:noProof/>
                <w:webHidden/>
              </w:rPr>
              <w:instrText xml:space="preserve"> PAGEREF _Toc509667173 \h </w:instrText>
            </w:r>
            <w:r>
              <w:rPr>
                <w:noProof/>
                <w:webHidden/>
              </w:rPr>
            </w:r>
            <w:r>
              <w:rPr>
                <w:noProof/>
                <w:webHidden/>
              </w:rPr>
              <w:fldChar w:fldCharType="separate"/>
            </w:r>
            <w:r>
              <w:rPr>
                <w:noProof/>
                <w:webHidden/>
              </w:rPr>
              <w:t>64</w:t>
            </w:r>
            <w:r>
              <w:rPr>
                <w:noProof/>
                <w:webHidden/>
              </w:rPr>
              <w:fldChar w:fldCharType="end"/>
            </w:r>
          </w:hyperlink>
        </w:p>
        <w:p w14:paraId="08B4B5B7" w14:textId="0FC1B3F2" w:rsidR="004072AD" w:rsidRDefault="004072AD">
          <w:pPr>
            <w:pStyle w:val="TDC1"/>
            <w:tabs>
              <w:tab w:val="right" w:leader="dot" w:pos="8494"/>
            </w:tabs>
            <w:rPr>
              <w:rFonts w:asciiTheme="minorHAnsi" w:eastAsiaTheme="minorEastAsia" w:hAnsiTheme="minorHAnsi" w:cstheme="minorBidi"/>
              <w:noProof/>
              <w:color w:val="auto"/>
            </w:rPr>
          </w:pPr>
          <w:hyperlink w:anchor="_Toc509667174" w:history="1">
            <w:r w:rsidRPr="00130ABD">
              <w:rPr>
                <w:rStyle w:val="Hipervnculo"/>
                <w:noProof/>
              </w:rPr>
              <w:t>Capítulo 7 – Comunicación NodeJS con Arduino</w:t>
            </w:r>
            <w:r>
              <w:rPr>
                <w:noProof/>
                <w:webHidden/>
              </w:rPr>
              <w:tab/>
            </w:r>
            <w:r>
              <w:rPr>
                <w:noProof/>
                <w:webHidden/>
              </w:rPr>
              <w:fldChar w:fldCharType="begin"/>
            </w:r>
            <w:r>
              <w:rPr>
                <w:noProof/>
                <w:webHidden/>
              </w:rPr>
              <w:instrText xml:space="preserve"> PAGEREF _Toc509667174 \h </w:instrText>
            </w:r>
            <w:r>
              <w:rPr>
                <w:noProof/>
                <w:webHidden/>
              </w:rPr>
            </w:r>
            <w:r>
              <w:rPr>
                <w:noProof/>
                <w:webHidden/>
              </w:rPr>
              <w:fldChar w:fldCharType="separate"/>
            </w:r>
            <w:r>
              <w:rPr>
                <w:noProof/>
                <w:webHidden/>
              </w:rPr>
              <w:t>65</w:t>
            </w:r>
            <w:r>
              <w:rPr>
                <w:noProof/>
                <w:webHidden/>
              </w:rPr>
              <w:fldChar w:fldCharType="end"/>
            </w:r>
          </w:hyperlink>
        </w:p>
        <w:p w14:paraId="17ABEA40" w14:textId="1AC3EE0E" w:rsidR="004072AD" w:rsidRDefault="004072AD">
          <w:pPr>
            <w:pStyle w:val="TDC2"/>
            <w:tabs>
              <w:tab w:val="right" w:leader="dot" w:pos="8494"/>
            </w:tabs>
            <w:rPr>
              <w:rFonts w:asciiTheme="minorHAnsi" w:eastAsiaTheme="minorEastAsia" w:hAnsiTheme="minorHAnsi" w:cstheme="minorBidi"/>
              <w:noProof/>
              <w:color w:val="auto"/>
            </w:rPr>
          </w:pPr>
          <w:hyperlink w:anchor="_Toc509667175" w:history="1">
            <w:r w:rsidRPr="00130ABD">
              <w:rPr>
                <w:rStyle w:val="Hipervnculo"/>
                <w:b/>
                <w:noProof/>
              </w:rPr>
              <w:t>7.1 Johnny-five</w:t>
            </w:r>
            <w:r>
              <w:rPr>
                <w:noProof/>
                <w:webHidden/>
              </w:rPr>
              <w:tab/>
            </w:r>
            <w:r>
              <w:rPr>
                <w:noProof/>
                <w:webHidden/>
              </w:rPr>
              <w:fldChar w:fldCharType="begin"/>
            </w:r>
            <w:r>
              <w:rPr>
                <w:noProof/>
                <w:webHidden/>
              </w:rPr>
              <w:instrText xml:space="preserve"> PAGEREF _Toc509667175 \h </w:instrText>
            </w:r>
            <w:r>
              <w:rPr>
                <w:noProof/>
                <w:webHidden/>
              </w:rPr>
            </w:r>
            <w:r>
              <w:rPr>
                <w:noProof/>
                <w:webHidden/>
              </w:rPr>
              <w:fldChar w:fldCharType="separate"/>
            </w:r>
            <w:r>
              <w:rPr>
                <w:noProof/>
                <w:webHidden/>
              </w:rPr>
              <w:t>65</w:t>
            </w:r>
            <w:r>
              <w:rPr>
                <w:noProof/>
                <w:webHidden/>
              </w:rPr>
              <w:fldChar w:fldCharType="end"/>
            </w:r>
          </w:hyperlink>
        </w:p>
        <w:p w14:paraId="394658A4" w14:textId="7E569F39" w:rsidR="004072AD" w:rsidRDefault="004072AD">
          <w:pPr>
            <w:pStyle w:val="TDC2"/>
            <w:tabs>
              <w:tab w:val="right" w:leader="dot" w:pos="8494"/>
            </w:tabs>
            <w:rPr>
              <w:rFonts w:asciiTheme="minorHAnsi" w:eastAsiaTheme="minorEastAsia" w:hAnsiTheme="minorHAnsi" w:cstheme="minorBidi"/>
              <w:noProof/>
              <w:color w:val="auto"/>
            </w:rPr>
          </w:pPr>
          <w:hyperlink w:anchor="_Toc509667176" w:history="1">
            <w:r w:rsidRPr="00130ABD">
              <w:rPr>
                <w:rStyle w:val="Hipervnculo"/>
                <w:b/>
                <w:noProof/>
              </w:rPr>
              <w:t>7.2 Instalación</w:t>
            </w:r>
            <w:r>
              <w:rPr>
                <w:noProof/>
                <w:webHidden/>
              </w:rPr>
              <w:tab/>
            </w:r>
            <w:r>
              <w:rPr>
                <w:noProof/>
                <w:webHidden/>
              </w:rPr>
              <w:fldChar w:fldCharType="begin"/>
            </w:r>
            <w:r>
              <w:rPr>
                <w:noProof/>
                <w:webHidden/>
              </w:rPr>
              <w:instrText xml:space="preserve"> PAGEREF _Toc509667176 \h </w:instrText>
            </w:r>
            <w:r>
              <w:rPr>
                <w:noProof/>
                <w:webHidden/>
              </w:rPr>
            </w:r>
            <w:r>
              <w:rPr>
                <w:noProof/>
                <w:webHidden/>
              </w:rPr>
              <w:fldChar w:fldCharType="separate"/>
            </w:r>
            <w:r>
              <w:rPr>
                <w:noProof/>
                <w:webHidden/>
              </w:rPr>
              <w:t>65</w:t>
            </w:r>
            <w:r>
              <w:rPr>
                <w:noProof/>
                <w:webHidden/>
              </w:rPr>
              <w:fldChar w:fldCharType="end"/>
            </w:r>
          </w:hyperlink>
        </w:p>
        <w:p w14:paraId="5AC358AE" w14:textId="3CEE6A4C" w:rsidR="004072AD" w:rsidRDefault="004072AD">
          <w:pPr>
            <w:pStyle w:val="TDC2"/>
            <w:tabs>
              <w:tab w:val="right" w:leader="dot" w:pos="8494"/>
            </w:tabs>
            <w:rPr>
              <w:rFonts w:asciiTheme="minorHAnsi" w:eastAsiaTheme="minorEastAsia" w:hAnsiTheme="minorHAnsi" w:cstheme="minorBidi"/>
              <w:noProof/>
              <w:color w:val="auto"/>
            </w:rPr>
          </w:pPr>
          <w:hyperlink w:anchor="_Toc509667177" w:history="1">
            <w:r w:rsidRPr="00130ABD">
              <w:rPr>
                <w:rStyle w:val="Hipervnculo"/>
                <w:b/>
                <w:noProof/>
                <w:lang w:val="en-US"/>
              </w:rPr>
              <w:t>7.3 Arduino Firmata</w:t>
            </w:r>
            <w:r>
              <w:rPr>
                <w:noProof/>
                <w:webHidden/>
              </w:rPr>
              <w:tab/>
            </w:r>
            <w:r>
              <w:rPr>
                <w:noProof/>
                <w:webHidden/>
              </w:rPr>
              <w:fldChar w:fldCharType="begin"/>
            </w:r>
            <w:r>
              <w:rPr>
                <w:noProof/>
                <w:webHidden/>
              </w:rPr>
              <w:instrText xml:space="preserve"> PAGEREF _Toc509667177 \h </w:instrText>
            </w:r>
            <w:r>
              <w:rPr>
                <w:noProof/>
                <w:webHidden/>
              </w:rPr>
            </w:r>
            <w:r>
              <w:rPr>
                <w:noProof/>
                <w:webHidden/>
              </w:rPr>
              <w:fldChar w:fldCharType="separate"/>
            </w:r>
            <w:r>
              <w:rPr>
                <w:noProof/>
                <w:webHidden/>
              </w:rPr>
              <w:t>66</w:t>
            </w:r>
            <w:r>
              <w:rPr>
                <w:noProof/>
                <w:webHidden/>
              </w:rPr>
              <w:fldChar w:fldCharType="end"/>
            </w:r>
          </w:hyperlink>
        </w:p>
        <w:p w14:paraId="132DE188" w14:textId="3FBD2AB7" w:rsidR="004072AD" w:rsidRDefault="004072AD">
          <w:pPr>
            <w:pStyle w:val="TDC2"/>
            <w:tabs>
              <w:tab w:val="right" w:leader="dot" w:pos="8494"/>
            </w:tabs>
            <w:rPr>
              <w:rFonts w:asciiTheme="minorHAnsi" w:eastAsiaTheme="minorEastAsia" w:hAnsiTheme="minorHAnsi" w:cstheme="minorBidi"/>
              <w:noProof/>
              <w:color w:val="auto"/>
            </w:rPr>
          </w:pPr>
          <w:hyperlink w:anchor="_Toc509667178" w:history="1">
            <w:r w:rsidRPr="00130ABD">
              <w:rPr>
                <w:rStyle w:val="Hipervnculo"/>
                <w:b/>
                <w:noProof/>
              </w:rPr>
              <w:t>7.4 Surgimiento y funcionamiento de Firmata</w:t>
            </w:r>
            <w:r>
              <w:rPr>
                <w:noProof/>
                <w:webHidden/>
              </w:rPr>
              <w:tab/>
            </w:r>
            <w:r>
              <w:rPr>
                <w:noProof/>
                <w:webHidden/>
              </w:rPr>
              <w:fldChar w:fldCharType="begin"/>
            </w:r>
            <w:r>
              <w:rPr>
                <w:noProof/>
                <w:webHidden/>
              </w:rPr>
              <w:instrText xml:space="preserve"> PAGEREF _Toc509667178 \h </w:instrText>
            </w:r>
            <w:r>
              <w:rPr>
                <w:noProof/>
                <w:webHidden/>
              </w:rPr>
            </w:r>
            <w:r>
              <w:rPr>
                <w:noProof/>
                <w:webHidden/>
              </w:rPr>
              <w:fldChar w:fldCharType="separate"/>
            </w:r>
            <w:r>
              <w:rPr>
                <w:noProof/>
                <w:webHidden/>
              </w:rPr>
              <w:t>66</w:t>
            </w:r>
            <w:r>
              <w:rPr>
                <w:noProof/>
                <w:webHidden/>
              </w:rPr>
              <w:fldChar w:fldCharType="end"/>
            </w:r>
          </w:hyperlink>
        </w:p>
        <w:p w14:paraId="6231DB79" w14:textId="23CFC9BE" w:rsidR="004072AD" w:rsidRDefault="004072AD">
          <w:pPr>
            <w:pStyle w:val="TDC2"/>
            <w:tabs>
              <w:tab w:val="right" w:leader="dot" w:pos="8494"/>
            </w:tabs>
            <w:rPr>
              <w:rFonts w:asciiTheme="minorHAnsi" w:eastAsiaTheme="minorEastAsia" w:hAnsiTheme="minorHAnsi" w:cstheme="minorBidi"/>
              <w:noProof/>
              <w:color w:val="auto"/>
            </w:rPr>
          </w:pPr>
          <w:hyperlink w:anchor="_Toc509667179" w:history="1">
            <w:r w:rsidRPr="00130ABD">
              <w:rPr>
                <w:rStyle w:val="Hipervnculo"/>
                <w:b/>
                <w:noProof/>
              </w:rPr>
              <w:t>7.5 Métodos de librería Firmata en Arduino</w:t>
            </w:r>
            <w:r>
              <w:rPr>
                <w:noProof/>
                <w:webHidden/>
              </w:rPr>
              <w:tab/>
            </w:r>
            <w:r>
              <w:rPr>
                <w:noProof/>
                <w:webHidden/>
              </w:rPr>
              <w:fldChar w:fldCharType="begin"/>
            </w:r>
            <w:r>
              <w:rPr>
                <w:noProof/>
                <w:webHidden/>
              </w:rPr>
              <w:instrText xml:space="preserve"> PAGEREF _Toc509667179 \h </w:instrText>
            </w:r>
            <w:r>
              <w:rPr>
                <w:noProof/>
                <w:webHidden/>
              </w:rPr>
            </w:r>
            <w:r>
              <w:rPr>
                <w:noProof/>
                <w:webHidden/>
              </w:rPr>
              <w:fldChar w:fldCharType="separate"/>
            </w:r>
            <w:r>
              <w:rPr>
                <w:noProof/>
                <w:webHidden/>
              </w:rPr>
              <w:t>67</w:t>
            </w:r>
            <w:r>
              <w:rPr>
                <w:noProof/>
                <w:webHidden/>
              </w:rPr>
              <w:fldChar w:fldCharType="end"/>
            </w:r>
          </w:hyperlink>
        </w:p>
        <w:p w14:paraId="2DBD8C39" w14:textId="785B004D" w:rsidR="004072AD" w:rsidRDefault="004072AD">
          <w:pPr>
            <w:pStyle w:val="TDC3"/>
            <w:tabs>
              <w:tab w:val="right" w:leader="dot" w:pos="8494"/>
            </w:tabs>
            <w:rPr>
              <w:rFonts w:asciiTheme="minorHAnsi" w:eastAsiaTheme="minorEastAsia" w:hAnsiTheme="minorHAnsi" w:cstheme="minorBidi"/>
              <w:noProof/>
              <w:color w:val="auto"/>
            </w:rPr>
          </w:pPr>
          <w:hyperlink w:anchor="_Toc509667180" w:history="1">
            <w:r w:rsidRPr="00130ABD">
              <w:rPr>
                <w:rStyle w:val="Hipervnculo"/>
                <w:noProof/>
              </w:rPr>
              <w:t>7.5.1 Métodos de propósito general</w:t>
            </w:r>
            <w:r>
              <w:rPr>
                <w:noProof/>
                <w:webHidden/>
              </w:rPr>
              <w:tab/>
            </w:r>
            <w:r>
              <w:rPr>
                <w:noProof/>
                <w:webHidden/>
              </w:rPr>
              <w:fldChar w:fldCharType="begin"/>
            </w:r>
            <w:r>
              <w:rPr>
                <w:noProof/>
                <w:webHidden/>
              </w:rPr>
              <w:instrText xml:space="preserve"> PAGEREF _Toc509667180 \h </w:instrText>
            </w:r>
            <w:r>
              <w:rPr>
                <w:noProof/>
                <w:webHidden/>
              </w:rPr>
            </w:r>
            <w:r>
              <w:rPr>
                <w:noProof/>
                <w:webHidden/>
              </w:rPr>
              <w:fldChar w:fldCharType="separate"/>
            </w:r>
            <w:r>
              <w:rPr>
                <w:noProof/>
                <w:webHidden/>
              </w:rPr>
              <w:t>67</w:t>
            </w:r>
            <w:r>
              <w:rPr>
                <w:noProof/>
                <w:webHidden/>
              </w:rPr>
              <w:fldChar w:fldCharType="end"/>
            </w:r>
          </w:hyperlink>
        </w:p>
        <w:p w14:paraId="5BB92353" w14:textId="44EE54DA" w:rsidR="004072AD" w:rsidRDefault="004072AD">
          <w:pPr>
            <w:pStyle w:val="TDC3"/>
            <w:tabs>
              <w:tab w:val="right" w:leader="dot" w:pos="8494"/>
            </w:tabs>
            <w:rPr>
              <w:rFonts w:asciiTheme="minorHAnsi" w:eastAsiaTheme="minorEastAsia" w:hAnsiTheme="minorHAnsi" w:cstheme="minorBidi"/>
              <w:noProof/>
              <w:color w:val="auto"/>
            </w:rPr>
          </w:pPr>
          <w:hyperlink w:anchor="_Toc509667181" w:history="1">
            <w:r w:rsidRPr="00130ABD">
              <w:rPr>
                <w:rStyle w:val="Hipervnculo"/>
                <w:noProof/>
              </w:rPr>
              <w:t>7.5.2 Métodos para el envío de mensajes</w:t>
            </w:r>
            <w:r>
              <w:rPr>
                <w:noProof/>
                <w:webHidden/>
              </w:rPr>
              <w:tab/>
            </w:r>
            <w:r>
              <w:rPr>
                <w:noProof/>
                <w:webHidden/>
              </w:rPr>
              <w:fldChar w:fldCharType="begin"/>
            </w:r>
            <w:r>
              <w:rPr>
                <w:noProof/>
                <w:webHidden/>
              </w:rPr>
              <w:instrText xml:space="preserve"> PAGEREF _Toc509667181 \h </w:instrText>
            </w:r>
            <w:r>
              <w:rPr>
                <w:noProof/>
                <w:webHidden/>
              </w:rPr>
            </w:r>
            <w:r>
              <w:rPr>
                <w:noProof/>
                <w:webHidden/>
              </w:rPr>
              <w:fldChar w:fldCharType="separate"/>
            </w:r>
            <w:r>
              <w:rPr>
                <w:noProof/>
                <w:webHidden/>
              </w:rPr>
              <w:t>68</w:t>
            </w:r>
            <w:r>
              <w:rPr>
                <w:noProof/>
                <w:webHidden/>
              </w:rPr>
              <w:fldChar w:fldCharType="end"/>
            </w:r>
          </w:hyperlink>
        </w:p>
        <w:p w14:paraId="688CFEF7" w14:textId="5526CD31" w:rsidR="004072AD" w:rsidRDefault="004072AD">
          <w:pPr>
            <w:pStyle w:val="TDC3"/>
            <w:tabs>
              <w:tab w:val="right" w:leader="dot" w:pos="8494"/>
            </w:tabs>
            <w:rPr>
              <w:rFonts w:asciiTheme="minorHAnsi" w:eastAsiaTheme="minorEastAsia" w:hAnsiTheme="minorHAnsi" w:cstheme="minorBidi"/>
              <w:noProof/>
              <w:color w:val="auto"/>
            </w:rPr>
          </w:pPr>
          <w:hyperlink w:anchor="_Toc509667182" w:history="1">
            <w:r w:rsidRPr="00130ABD">
              <w:rPr>
                <w:rStyle w:val="Hipervnculo"/>
                <w:noProof/>
              </w:rPr>
              <w:t>7.5.3 Métodos para la recepción de mensajes</w:t>
            </w:r>
            <w:r>
              <w:rPr>
                <w:noProof/>
                <w:webHidden/>
              </w:rPr>
              <w:tab/>
            </w:r>
            <w:r>
              <w:rPr>
                <w:noProof/>
                <w:webHidden/>
              </w:rPr>
              <w:fldChar w:fldCharType="begin"/>
            </w:r>
            <w:r>
              <w:rPr>
                <w:noProof/>
                <w:webHidden/>
              </w:rPr>
              <w:instrText xml:space="preserve"> PAGEREF _Toc509667182 \h </w:instrText>
            </w:r>
            <w:r>
              <w:rPr>
                <w:noProof/>
                <w:webHidden/>
              </w:rPr>
            </w:r>
            <w:r>
              <w:rPr>
                <w:noProof/>
                <w:webHidden/>
              </w:rPr>
              <w:fldChar w:fldCharType="separate"/>
            </w:r>
            <w:r>
              <w:rPr>
                <w:noProof/>
                <w:webHidden/>
              </w:rPr>
              <w:t>68</w:t>
            </w:r>
            <w:r>
              <w:rPr>
                <w:noProof/>
                <w:webHidden/>
              </w:rPr>
              <w:fldChar w:fldCharType="end"/>
            </w:r>
          </w:hyperlink>
        </w:p>
        <w:p w14:paraId="041E4571" w14:textId="6730C735" w:rsidR="004072AD" w:rsidRDefault="004072AD">
          <w:pPr>
            <w:pStyle w:val="TDC3"/>
            <w:tabs>
              <w:tab w:val="right" w:leader="dot" w:pos="8494"/>
            </w:tabs>
            <w:rPr>
              <w:rFonts w:asciiTheme="minorHAnsi" w:eastAsiaTheme="minorEastAsia" w:hAnsiTheme="minorHAnsi" w:cstheme="minorBidi"/>
              <w:noProof/>
              <w:color w:val="auto"/>
            </w:rPr>
          </w:pPr>
          <w:hyperlink w:anchor="_Toc509667183" w:history="1">
            <w:r w:rsidRPr="00130ABD">
              <w:rPr>
                <w:rStyle w:val="Hipervnculo"/>
                <w:noProof/>
              </w:rPr>
              <w:t>7.5.4 Otros métodos</w:t>
            </w:r>
            <w:r>
              <w:rPr>
                <w:noProof/>
                <w:webHidden/>
              </w:rPr>
              <w:tab/>
            </w:r>
            <w:r>
              <w:rPr>
                <w:noProof/>
                <w:webHidden/>
              </w:rPr>
              <w:fldChar w:fldCharType="begin"/>
            </w:r>
            <w:r>
              <w:rPr>
                <w:noProof/>
                <w:webHidden/>
              </w:rPr>
              <w:instrText xml:space="preserve"> PAGEREF _Toc509667183 \h </w:instrText>
            </w:r>
            <w:r>
              <w:rPr>
                <w:noProof/>
                <w:webHidden/>
              </w:rPr>
            </w:r>
            <w:r>
              <w:rPr>
                <w:noProof/>
                <w:webHidden/>
              </w:rPr>
              <w:fldChar w:fldCharType="separate"/>
            </w:r>
            <w:r>
              <w:rPr>
                <w:noProof/>
                <w:webHidden/>
              </w:rPr>
              <w:t>68</w:t>
            </w:r>
            <w:r>
              <w:rPr>
                <w:noProof/>
                <w:webHidden/>
              </w:rPr>
              <w:fldChar w:fldCharType="end"/>
            </w:r>
          </w:hyperlink>
        </w:p>
        <w:p w14:paraId="185AAF42" w14:textId="71D50D3E" w:rsidR="004072AD" w:rsidRDefault="004072AD">
          <w:pPr>
            <w:pStyle w:val="TDC2"/>
            <w:tabs>
              <w:tab w:val="right" w:leader="dot" w:pos="8494"/>
            </w:tabs>
            <w:rPr>
              <w:rFonts w:asciiTheme="minorHAnsi" w:eastAsiaTheme="minorEastAsia" w:hAnsiTheme="minorHAnsi" w:cstheme="minorBidi"/>
              <w:noProof/>
              <w:color w:val="auto"/>
            </w:rPr>
          </w:pPr>
          <w:hyperlink w:anchor="_Toc509667184" w:history="1">
            <w:r w:rsidRPr="00130ABD">
              <w:rPr>
                <w:rStyle w:val="Hipervnculo"/>
                <w:b/>
                <w:noProof/>
              </w:rPr>
              <w:t>7.6 Instalación de Firmata en Arduino</w:t>
            </w:r>
            <w:r>
              <w:rPr>
                <w:noProof/>
                <w:webHidden/>
              </w:rPr>
              <w:tab/>
            </w:r>
            <w:r>
              <w:rPr>
                <w:noProof/>
                <w:webHidden/>
              </w:rPr>
              <w:fldChar w:fldCharType="begin"/>
            </w:r>
            <w:r>
              <w:rPr>
                <w:noProof/>
                <w:webHidden/>
              </w:rPr>
              <w:instrText xml:space="preserve"> PAGEREF _Toc509667184 \h </w:instrText>
            </w:r>
            <w:r>
              <w:rPr>
                <w:noProof/>
                <w:webHidden/>
              </w:rPr>
            </w:r>
            <w:r>
              <w:rPr>
                <w:noProof/>
                <w:webHidden/>
              </w:rPr>
              <w:fldChar w:fldCharType="separate"/>
            </w:r>
            <w:r>
              <w:rPr>
                <w:noProof/>
                <w:webHidden/>
              </w:rPr>
              <w:t>69</w:t>
            </w:r>
            <w:r>
              <w:rPr>
                <w:noProof/>
                <w:webHidden/>
              </w:rPr>
              <w:fldChar w:fldCharType="end"/>
            </w:r>
          </w:hyperlink>
        </w:p>
        <w:p w14:paraId="6A023B16" w14:textId="3F836F4D" w:rsidR="004072AD" w:rsidRDefault="004072AD">
          <w:pPr>
            <w:pStyle w:val="TDC2"/>
            <w:tabs>
              <w:tab w:val="right" w:leader="dot" w:pos="8494"/>
            </w:tabs>
            <w:rPr>
              <w:rFonts w:asciiTheme="minorHAnsi" w:eastAsiaTheme="minorEastAsia" w:hAnsiTheme="minorHAnsi" w:cstheme="minorBidi"/>
              <w:noProof/>
              <w:color w:val="auto"/>
            </w:rPr>
          </w:pPr>
          <w:hyperlink w:anchor="_Toc509667185" w:history="1">
            <w:r w:rsidRPr="00130ABD">
              <w:rPr>
                <w:rStyle w:val="Hipervnculo"/>
                <w:b/>
                <w:noProof/>
              </w:rPr>
              <w:t>Resumen</w:t>
            </w:r>
            <w:r>
              <w:rPr>
                <w:noProof/>
                <w:webHidden/>
              </w:rPr>
              <w:tab/>
            </w:r>
            <w:r>
              <w:rPr>
                <w:noProof/>
                <w:webHidden/>
              </w:rPr>
              <w:fldChar w:fldCharType="begin"/>
            </w:r>
            <w:r>
              <w:rPr>
                <w:noProof/>
                <w:webHidden/>
              </w:rPr>
              <w:instrText xml:space="preserve"> PAGEREF _Toc509667185 \h </w:instrText>
            </w:r>
            <w:r>
              <w:rPr>
                <w:noProof/>
                <w:webHidden/>
              </w:rPr>
            </w:r>
            <w:r>
              <w:rPr>
                <w:noProof/>
                <w:webHidden/>
              </w:rPr>
              <w:fldChar w:fldCharType="separate"/>
            </w:r>
            <w:r>
              <w:rPr>
                <w:noProof/>
                <w:webHidden/>
              </w:rPr>
              <w:t>72</w:t>
            </w:r>
            <w:r>
              <w:rPr>
                <w:noProof/>
                <w:webHidden/>
              </w:rPr>
              <w:fldChar w:fldCharType="end"/>
            </w:r>
          </w:hyperlink>
        </w:p>
        <w:p w14:paraId="72A19919" w14:textId="0B058C87" w:rsidR="004072AD" w:rsidRDefault="004072AD">
          <w:pPr>
            <w:pStyle w:val="TDC1"/>
            <w:tabs>
              <w:tab w:val="right" w:leader="dot" w:pos="8494"/>
            </w:tabs>
            <w:rPr>
              <w:rFonts w:asciiTheme="minorHAnsi" w:eastAsiaTheme="minorEastAsia" w:hAnsiTheme="minorHAnsi" w:cstheme="minorBidi"/>
              <w:noProof/>
              <w:color w:val="auto"/>
            </w:rPr>
          </w:pPr>
          <w:hyperlink w:anchor="_Toc509667186" w:history="1">
            <w:r w:rsidRPr="00130ABD">
              <w:rPr>
                <w:rStyle w:val="Hipervnculo"/>
                <w:noProof/>
              </w:rPr>
              <w:t>Capítulo 8 - Análisis y selección de tecnologías para desarrollo del SAR</w:t>
            </w:r>
            <w:r>
              <w:rPr>
                <w:noProof/>
                <w:webHidden/>
              </w:rPr>
              <w:tab/>
            </w:r>
            <w:r>
              <w:rPr>
                <w:noProof/>
                <w:webHidden/>
              </w:rPr>
              <w:fldChar w:fldCharType="begin"/>
            </w:r>
            <w:r>
              <w:rPr>
                <w:noProof/>
                <w:webHidden/>
              </w:rPr>
              <w:instrText xml:space="preserve"> PAGEREF _Toc509667186 \h </w:instrText>
            </w:r>
            <w:r>
              <w:rPr>
                <w:noProof/>
                <w:webHidden/>
              </w:rPr>
            </w:r>
            <w:r>
              <w:rPr>
                <w:noProof/>
                <w:webHidden/>
              </w:rPr>
              <w:fldChar w:fldCharType="separate"/>
            </w:r>
            <w:r>
              <w:rPr>
                <w:noProof/>
                <w:webHidden/>
              </w:rPr>
              <w:t>73</w:t>
            </w:r>
            <w:r>
              <w:rPr>
                <w:noProof/>
                <w:webHidden/>
              </w:rPr>
              <w:fldChar w:fldCharType="end"/>
            </w:r>
          </w:hyperlink>
        </w:p>
        <w:p w14:paraId="3C7B59AE" w14:textId="5AA50C10" w:rsidR="004072AD" w:rsidRDefault="004072AD">
          <w:pPr>
            <w:pStyle w:val="TDC2"/>
            <w:tabs>
              <w:tab w:val="right" w:leader="dot" w:pos="8494"/>
            </w:tabs>
            <w:rPr>
              <w:rFonts w:asciiTheme="minorHAnsi" w:eastAsiaTheme="minorEastAsia" w:hAnsiTheme="minorHAnsi" w:cstheme="minorBidi"/>
              <w:noProof/>
              <w:color w:val="auto"/>
            </w:rPr>
          </w:pPr>
          <w:hyperlink w:anchor="_Toc509667187" w:history="1">
            <w:r w:rsidRPr="00130ABD">
              <w:rPr>
                <w:rStyle w:val="Hipervnculo"/>
                <w:b/>
                <w:noProof/>
              </w:rPr>
              <w:t>8.1 Primer análisis</w:t>
            </w:r>
            <w:r>
              <w:rPr>
                <w:noProof/>
                <w:webHidden/>
              </w:rPr>
              <w:tab/>
            </w:r>
            <w:r>
              <w:rPr>
                <w:noProof/>
                <w:webHidden/>
              </w:rPr>
              <w:fldChar w:fldCharType="begin"/>
            </w:r>
            <w:r>
              <w:rPr>
                <w:noProof/>
                <w:webHidden/>
              </w:rPr>
              <w:instrText xml:space="preserve"> PAGEREF _Toc509667187 \h </w:instrText>
            </w:r>
            <w:r>
              <w:rPr>
                <w:noProof/>
                <w:webHidden/>
              </w:rPr>
            </w:r>
            <w:r>
              <w:rPr>
                <w:noProof/>
                <w:webHidden/>
              </w:rPr>
              <w:fldChar w:fldCharType="separate"/>
            </w:r>
            <w:r>
              <w:rPr>
                <w:noProof/>
                <w:webHidden/>
              </w:rPr>
              <w:t>73</w:t>
            </w:r>
            <w:r>
              <w:rPr>
                <w:noProof/>
                <w:webHidden/>
              </w:rPr>
              <w:fldChar w:fldCharType="end"/>
            </w:r>
          </w:hyperlink>
        </w:p>
        <w:p w14:paraId="632C3CF4" w14:textId="03EF7731" w:rsidR="004072AD" w:rsidRDefault="004072AD">
          <w:pPr>
            <w:pStyle w:val="TDC2"/>
            <w:tabs>
              <w:tab w:val="right" w:leader="dot" w:pos="8494"/>
            </w:tabs>
            <w:rPr>
              <w:rFonts w:asciiTheme="minorHAnsi" w:eastAsiaTheme="minorEastAsia" w:hAnsiTheme="minorHAnsi" w:cstheme="minorBidi"/>
              <w:noProof/>
              <w:color w:val="auto"/>
            </w:rPr>
          </w:pPr>
          <w:hyperlink w:anchor="_Toc509667188" w:history="1">
            <w:r w:rsidRPr="00130ABD">
              <w:rPr>
                <w:rStyle w:val="Hipervnculo"/>
                <w:b/>
                <w:noProof/>
              </w:rPr>
              <w:t>8.2 Selección tecnologías hardware</w:t>
            </w:r>
            <w:r>
              <w:rPr>
                <w:noProof/>
                <w:webHidden/>
              </w:rPr>
              <w:tab/>
            </w:r>
            <w:r>
              <w:rPr>
                <w:noProof/>
                <w:webHidden/>
              </w:rPr>
              <w:fldChar w:fldCharType="begin"/>
            </w:r>
            <w:r>
              <w:rPr>
                <w:noProof/>
                <w:webHidden/>
              </w:rPr>
              <w:instrText xml:space="preserve"> PAGEREF _Toc509667188 \h </w:instrText>
            </w:r>
            <w:r>
              <w:rPr>
                <w:noProof/>
                <w:webHidden/>
              </w:rPr>
            </w:r>
            <w:r>
              <w:rPr>
                <w:noProof/>
                <w:webHidden/>
              </w:rPr>
              <w:fldChar w:fldCharType="separate"/>
            </w:r>
            <w:r>
              <w:rPr>
                <w:noProof/>
                <w:webHidden/>
              </w:rPr>
              <w:t>74</w:t>
            </w:r>
            <w:r>
              <w:rPr>
                <w:noProof/>
                <w:webHidden/>
              </w:rPr>
              <w:fldChar w:fldCharType="end"/>
            </w:r>
          </w:hyperlink>
        </w:p>
        <w:p w14:paraId="332B4731" w14:textId="7C75FB5A" w:rsidR="004072AD" w:rsidRDefault="004072AD">
          <w:pPr>
            <w:pStyle w:val="TDC3"/>
            <w:tabs>
              <w:tab w:val="right" w:leader="dot" w:pos="8494"/>
            </w:tabs>
            <w:rPr>
              <w:rFonts w:asciiTheme="minorHAnsi" w:eastAsiaTheme="minorEastAsia" w:hAnsiTheme="minorHAnsi" w:cstheme="minorBidi"/>
              <w:noProof/>
              <w:color w:val="auto"/>
            </w:rPr>
          </w:pPr>
          <w:hyperlink w:anchor="_Toc509667189" w:history="1">
            <w:r w:rsidRPr="00130ABD">
              <w:rPr>
                <w:rStyle w:val="Hipervnculo"/>
                <w:noProof/>
              </w:rPr>
              <w:t>8.2.1 Razones para la elección de Arduino</w:t>
            </w:r>
            <w:r>
              <w:rPr>
                <w:noProof/>
                <w:webHidden/>
              </w:rPr>
              <w:tab/>
            </w:r>
            <w:r>
              <w:rPr>
                <w:noProof/>
                <w:webHidden/>
              </w:rPr>
              <w:fldChar w:fldCharType="begin"/>
            </w:r>
            <w:r>
              <w:rPr>
                <w:noProof/>
                <w:webHidden/>
              </w:rPr>
              <w:instrText xml:space="preserve"> PAGEREF _Toc509667189 \h </w:instrText>
            </w:r>
            <w:r>
              <w:rPr>
                <w:noProof/>
                <w:webHidden/>
              </w:rPr>
            </w:r>
            <w:r>
              <w:rPr>
                <w:noProof/>
                <w:webHidden/>
              </w:rPr>
              <w:fldChar w:fldCharType="separate"/>
            </w:r>
            <w:r>
              <w:rPr>
                <w:noProof/>
                <w:webHidden/>
              </w:rPr>
              <w:t>74</w:t>
            </w:r>
            <w:r>
              <w:rPr>
                <w:noProof/>
                <w:webHidden/>
              </w:rPr>
              <w:fldChar w:fldCharType="end"/>
            </w:r>
          </w:hyperlink>
        </w:p>
        <w:p w14:paraId="1E56E185" w14:textId="3C8A3705" w:rsidR="004072AD" w:rsidRDefault="004072AD">
          <w:pPr>
            <w:pStyle w:val="TDC3"/>
            <w:tabs>
              <w:tab w:val="right" w:leader="dot" w:pos="8494"/>
            </w:tabs>
            <w:rPr>
              <w:rFonts w:asciiTheme="minorHAnsi" w:eastAsiaTheme="minorEastAsia" w:hAnsiTheme="minorHAnsi" w:cstheme="minorBidi"/>
              <w:noProof/>
              <w:color w:val="auto"/>
            </w:rPr>
          </w:pPr>
          <w:hyperlink w:anchor="_Toc509667190" w:history="1">
            <w:r w:rsidRPr="00130ABD">
              <w:rPr>
                <w:rStyle w:val="Hipervnculo"/>
                <w:noProof/>
              </w:rPr>
              <w:t>8.2.2 Razones para la elección de Raspbery Pi</w:t>
            </w:r>
            <w:r>
              <w:rPr>
                <w:noProof/>
                <w:webHidden/>
              </w:rPr>
              <w:tab/>
            </w:r>
            <w:r>
              <w:rPr>
                <w:noProof/>
                <w:webHidden/>
              </w:rPr>
              <w:fldChar w:fldCharType="begin"/>
            </w:r>
            <w:r>
              <w:rPr>
                <w:noProof/>
                <w:webHidden/>
              </w:rPr>
              <w:instrText xml:space="preserve"> PAGEREF _Toc509667190 \h </w:instrText>
            </w:r>
            <w:r>
              <w:rPr>
                <w:noProof/>
                <w:webHidden/>
              </w:rPr>
            </w:r>
            <w:r>
              <w:rPr>
                <w:noProof/>
                <w:webHidden/>
              </w:rPr>
              <w:fldChar w:fldCharType="separate"/>
            </w:r>
            <w:r>
              <w:rPr>
                <w:noProof/>
                <w:webHidden/>
              </w:rPr>
              <w:t>74</w:t>
            </w:r>
            <w:r>
              <w:rPr>
                <w:noProof/>
                <w:webHidden/>
              </w:rPr>
              <w:fldChar w:fldCharType="end"/>
            </w:r>
          </w:hyperlink>
        </w:p>
        <w:p w14:paraId="06166012" w14:textId="799B3328" w:rsidR="004072AD" w:rsidRDefault="004072AD">
          <w:pPr>
            <w:pStyle w:val="TDC3"/>
            <w:tabs>
              <w:tab w:val="right" w:leader="dot" w:pos="8494"/>
            </w:tabs>
            <w:rPr>
              <w:rFonts w:asciiTheme="minorHAnsi" w:eastAsiaTheme="minorEastAsia" w:hAnsiTheme="minorHAnsi" w:cstheme="minorBidi"/>
              <w:noProof/>
              <w:color w:val="auto"/>
            </w:rPr>
          </w:pPr>
          <w:hyperlink w:anchor="_Toc509667191" w:history="1">
            <w:r w:rsidRPr="00130ABD">
              <w:rPr>
                <w:rStyle w:val="Hipervnculo"/>
                <w:noProof/>
              </w:rPr>
              <w:t>8.2.3 Comparativa entre Arduino Mega, Arduino Nano y Raspberry Pi 3 Model b</w:t>
            </w:r>
            <w:r>
              <w:rPr>
                <w:noProof/>
                <w:webHidden/>
              </w:rPr>
              <w:tab/>
            </w:r>
            <w:r>
              <w:rPr>
                <w:noProof/>
                <w:webHidden/>
              </w:rPr>
              <w:fldChar w:fldCharType="begin"/>
            </w:r>
            <w:r>
              <w:rPr>
                <w:noProof/>
                <w:webHidden/>
              </w:rPr>
              <w:instrText xml:space="preserve"> PAGEREF _Toc509667191 \h </w:instrText>
            </w:r>
            <w:r>
              <w:rPr>
                <w:noProof/>
                <w:webHidden/>
              </w:rPr>
            </w:r>
            <w:r>
              <w:rPr>
                <w:noProof/>
                <w:webHidden/>
              </w:rPr>
              <w:fldChar w:fldCharType="separate"/>
            </w:r>
            <w:r>
              <w:rPr>
                <w:noProof/>
                <w:webHidden/>
              </w:rPr>
              <w:t>75</w:t>
            </w:r>
            <w:r>
              <w:rPr>
                <w:noProof/>
                <w:webHidden/>
              </w:rPr>
              <w:fldChar w:fldCharType="end"/>
            </w:r>
          </w:hyperlink>
        </w:p>
        <w:p w14:paraId="23704139" w14:textId="22A467EE" w:rsidR="004072AD" w:rsidRDefault="004072AD">
          <w:pPr>
            <w:pStyle w:val="TDC3"/>
            <w:tabs>
              <w:tab w:val="right" w:leader="dot" w:pos="8494"/>
            </w:tabs>
            <w:rPr>
              <w:rFonts w:asciiTheme="minorHAnsi" w:eastAsiaTheme="minorEastAsia" w:hAnsiTheme="minorHAnsi" w:cstheme="minorBidi"/>
              <w:noProof/>
              <w:color w:val="auto"/>
            </w:rPr>
          </w:pPr>
          <w:hyperlink w:anchor="_Toc509667192" w:history="1">
            <w:r w:rsidRPr="00130ABD">
              <w:rPr>
                <w:rStyle w:val="Hipervnculo"/>
                <w:noProof/>
              </w:rPr>
              <w:t>8.2.4 Cámara V2 de Raspberry Pi</w:t>
            </w:r>
            <w:r>
              <w:rPr>
                <w:noProof/>
                <w:webHidden/>
              </w:rPr>
              <w:tab/>
            </w:r>
            <w:r>
              <w:rPr>
                <w:noProof/>
                <w:webHidden/>
              </w:rPr>
              <w:fldChar w:fldCharType="begin"/>
            </w:r>
            <w:r>
              <w:rPr>
                <w:noProof/>
                <w:webHidden/>
              </w:rPr>
              <w:instrText xml:space="preserve"> PAGEREF _Toc509667192 \h </w:instrText>
            </w:r>
            <w:r>
              <w:rPr>
                <w:noProof/>
                <w:webHidden/>
              </w:rPr>
            </w:r>
            <w:r>
              <w:rPr>
                <w:noProof/>
                <w:webHidden/>
              </w:rPr>
              <w:fldChar w:fldCharType="separate"/>
            </w:r>
            <w:r>
              <w:rPr>
                <w:noProof/>
                <w:webHidden/>
              </w:rPr>
              <w:t>76</w:t>
            </w:r>
            <w:r>
              <w:rPr>
                <w:noProof/>
                <w:webHidden/>
              </w:rPr>
              <w:fldChar w:fldCharType="end"/>
            </w:r>
          </w:hyperlink>
        </w:p>
        <w:p w14:paraId="2482E167" w14:textId="7B3A95A1" w:rsidR="004072AD" w:rsidRDefault="004072AD">
          <w:pPr>
            <w:pStyle w:val="TDC3"/>
            <w:tabs>
              <w:tab w:val="right" w:leader="dot" w:pos="8494"/>
            </w:tabs>
            <w:rPr>
              <w:rFonts w:asciiTheme="minorHAnsi" w:eastAsiaTheme="minorEastAsia" w:hAnsiTheme="minorHAnsi" w:cstheme="minorBidi"/>
              <w:noProof/>
              <w:color w:val="auto"/>
            </w:rPr>
          </w:pPr>
          <w:hyperlink w:anchor="_Toc509667193" w:history="1">
            <w:r w:rsidRPr="00130ABD">
              <w:rPr>
                <w:rStyle w:val="Hipervnculo"/>
                <w:noProof/>
              </w:rPr>
              <w:t>8.2.5 Módulos de Arduino</w:t>
            </w:r>
            <w:r>
              <w:rPr>
                <w:noProof/>
                <w:webHidden/>
              </w:rPr>
              <w:tab/>
            </w:r>
            <w:r>
              <w:rPr>
                <w:noProof/>
                <w:webHidden/>
              </w:rPr>
              <w:fldChar w:fldCharType="begin"/>
            </w:r>
            <w:r>
              <w:rPr>
                <w:noProof/>
                <w:webHidden/>
              </w:rPr>
              <w:instrText xml:space="preserve"> PAGEREF _Toc509667193 \h </w:instrText>
            </w:r>
            <w:r>
              <w:rPr>
                <w:noProof/>
                <w:webHidden/>
              </w:rPr>
            </w:r>
            <w:r>
              <w:rPr>
                <w:noProof/>
                <w:webHidden/>
              </w:rPr>
              <w:fldChar w:fldCharType="separate"/>
            </w:r>
            <w:r>
              <w:rPr>
                <w:noProof/>
                <w:webHidden/>
              </w:rPr>
              <w:t>76</w:t>
            </w:r>
            <w:r>
              <w:rPr>
                <w:noProof/>
                <w:webHidden/>
              </w:rPr>
              <w:fldChar w:fldCharType="end"/>
            </w:r>
          </w:hyperlink>
        </w:p>
        <w:p w14:paraId="4C0E0103" w14:textId="4FBDAA34" w:rsidR="004072AD" w:rsidRDefault="004072AD">
          <w:pPr>
            <w:pStyle w:val="TDC2"/>
            <w:tabs>
              <w:tab w:val="right" w:leader="dot" w:pos="8494"/>
            </w:tabs>
            <w:rPr>
              <w:rFonts w:asciiTheme="minorHAnsi" w:eastAsiaTheme="minorEastAsia" w:hAnsiTheme="minorHAnsi" w:cstheme="minorBidi"/>
              <w:noProof/>
              <w:color w:val="auto"/>
            </w:rPr>
          </w:pPr>
          <w:hyperlink w:anchor="_Toc509667194" w:history="1">
            <w:r w:rsidRPr="00130ABD">
              <w:rPr>
                <w:rStyle w:val="Hipervnculo"/>
                <w:b/>
                <w:noProof/>
              </w:rPr>
              <w:t>8.3 Selección tecnologías software</w:t>
            </w:r>
            <w:r>
              <w:rPr>
                <w:noProof/>
                <w:webHidden/>
              </w:rPr>
              <w:tab/>
            </w:r>
            <w:r>
              <w:rPr>
                <w:noProof/>
                <w:webHidden/>
              </w:rPr>
              <w:fldChar w:fldCharType="begin"/>
            </w:r>
            <w:r>
              <w:rPr>
                <w:noProof/>
                <w:webHidden/>
              </w:rPr>
              <w:instrText xml:space="preserve"> PAGEREF _Toc509667194 \h </w:instrText>
            </w:r>
            <w:r>
              <w:rPr>
                <w:noProof/>
                <w:webHidden/>
              </w:rPr>
            </w:r>
            <w:r>
              <w:rPr>
                <w:noProof/>
                <w:webHidden/>
              </w:rPr>
              <w:fldChar w:fldCharType="separate"/>
            </w:r>
            <w:r>
              <w:rPr>
                <w:noProof/>
                <w:webHidden/>
              </w:rPr>
              <w:t>77</w:t>
            </w:r>
            <w:r>
              <w:rPr>
                <w:noProof/>
                <w:webHidden/>
              </w:rPr>
              <w:fldChar w:fldCharType="end"/>
            </w:r>
          </w:hyperlink>
        </w:p>
        <w:p w14:paraId="5049ACB3" w14:textId="4DDB7B18" w:rsidR="004072AD" w:rsidRDefault="004072AD">
          <w:pPr>
            <w:pStyle w:val="TDC2"/>
            <w:tabs>
              <w:tab w:val="right" w:leader="dot" w:pos="8494"/>
            </w:tabs>
            <w:rPr>
              <w:rFonts w:asciiTheme="minorHAnsi" w:eastAsiaTheme="minorEastAsia" w:hAnsiTheme="minorHAnsi" w:cstheme="minorBidi"/>
              <w:noProof/>
              <w:color w:val="auto"/>
            </w:rPr>
          </w:pPr>
          <w:hyperlink w:anchor="_Toc509667195" w:history="1">
            <w:r w:rsidRPr="00130ABD">
              <w:rPr>
                <w:rStyle w:val="Hipervnculo"/>
                <w:b/>
                <w:noProof/>
              </w:rPr>
              <w:t>Resumen</w:t>
            </w:r>
            <w:r>
              <w:rPr>
                <w:noProof/>
                <w:webHidden/>
              </w:rPr>
              <w:tab/>
            </w:r>
            <w:r>
              <w:rPr>
                <w:noProof/>
                <w:webHidden/>
              </w:rPr>
              <w:fldChar w:fldCharType="begin"/>
            </w:r>
            <w:r>
              <w:rPr>
                <w:noProof/>
                <w:webHidden/>
              </w:rPr>
              <w:instrText xml:space="preserve"> PAGEREF _Toc509667195 \h </w:instrText>
            </w:r>
            <w:r>
              <w:rPr>
                <w:noProof/>
                <w:webHidden/>
              </w:rPr>
            </w:r>
            <w:r>
              <w:rPr>
                <w:noProof/>
                <w:webHidden/>
              </w:rPr>
              <w:fldChar w:fldCharType="separate"/>
            </w:r>
            <w:r>
              <w:rPr>
                <w:noProof/>
                <w:webHidden/>
              </w:rPr>
              <w:t>80</w:t>
            </w:r>
            <w:r>
              <w:rPr>
                <w:noProof/>
                <w:webHidden/>
              </w:rPr>
              <w:fldChar w:fldCharType="end"/>
            </w:r>
          </w:hyperlink>
        </w:p>
        <w:p w14:paraId="35733C59" w14:textId="5805CA76" w:rsidR="004072AD" w:rsidRDefault="004072AD">
          <w:pPr>
            <w:pStyle w:val="TDC1"/>
            <w:tabs>
              <w:tab w:val="right" w:leader="dot" w:pos="8494"/>
            </w:tabs>
            <w:rPr>
              <w:rFonts w:asciiTheme="minorHAnsi" w:eastAsiaTheme="minorEastAsia" w:hAnsiTheme="minorHAnsi" w:cstheme="minorBidi"/>
              <w:noProof/>
              <w:color w:val="auto"/>
            </w:rPr>
          </w:pPr>
          <w:hyperlink w:anchor="_Toc509667196" w:history="1">
            <w:r w:rsidRPr="00130ABD">
              <w:rPr>
                <w:rStyle w:val="Hipervnculo"/>
                <w:noProof/>
                <w:shd w:val="clear" w:color="auto" w:fill="FFFFFF"/>
              </w:rPr>
              <w:t>Capítulo 9 – Arqu</w:t>
            </w:r>
            <w:r w:rsidRPr="00130ABD">
              <w:rPr>
                <w:rStyle w:val="Hipervnculo"/>
                <w:noProof/>
                <w:shd w:val="clear" w:color="auto" w:fill="FFFFFF"/>
              </w:rPr>
              <w:t>i</w:t>
            </w:r>
            <w:r w:rsidRPr="00130ABD">
              <w:rPr>
                <w:rStyle w:val="Hipervnculo"/>
                <w:noProof/>
                <w:shd w:val="clear" w:color="auto" w:fill="FFFFFF"/>
              </w:rPr>
              <w:t>tectura y Ensamblado del SAR</w:t>
            </w:r>
            <w:r>
              <w:rPr>
                <w:noProof/>
                <w:webHidden/>
              </w:rPr>
              <w:tab/>
            </w:r>
            <w:r>
              <w:rPr>
                <w:noProof/>
                <w:webHidden/>
              </w:rPr>
              <w:fldChar w:fldCharType="begin"/>
            </w:r>
            <w:r>
              <w:rPr>
                <w:noProof/>
                <w:webHidden/>
              </w:rPr>
              <w:instrText xml:space="preserve"> PAGEREF _Toc509667196 \h </w:instrText>
            </w:r>
            <w:r>
              <w:rPr>
                <w:noProof/>
                <w:webHidden/>
              </w:rPr>
            </w:r>
            <w:r>
              <w:rPr>
                <w:noProof/>
                <w:webHidden/>
              </w:rPr>
              <w:fldChar w:fldCharType="separate"/>
            </w:r>
            <w:r>
              <w:rPr>
                <w:noProof/>
                <w:webHidden/>
              </w:rPr>
              <w:t>81</w:t>
            </w:r>
            <w:r>
              <w:rPr>
                <w:noProof/>
                <w:webHidden/>
              </w:rPr>
              <w:fldChar w:fldCharType="end"/>
            </w:r>
          </w:hyperlink>
        </w:p>
        <w:p w14:paraId="20DEFCB3" w14:textId="273715E8" w:rsidR="004072AD" w:rsidRDefault="004072AD">
          <w:pPr>
            <w:pStyle w:val="TDC2"/>
            <w:tabs>
              <w:tab w:val="right" w:leader="dot" w:pos="8494"/>
            </w:tabs>
            <w:rPr>
              <w:rFonts w:asciiTheme="minorHAnsi" w:eastAsiaTheme="minorEastAsia" w:hAnsiTheme="minorHAnsi" w:cstheme="minorBidi"/>
              <w:noProof/>
              <w:color w:val="auto"/>
            </w:rPr>
          </w:pPr>
          <w:hyperlink w:anchor="_Toc509667197" w:history="1">
            <w:r w:rsidRPr="00130ABD">
              <w:rPr>
                <w:rStyle w:val="Hipervnculo"/>
                <w:b/>
                <w:noProof/>
                <w:shd w:val="clear" w:color="auto" w:fill="FFFFFF"/>
              </w:rPr>
              <w:t>9.1 Componentes</w:t>
            </w:r>
            <w:r>
              <w:rPr>
                <w:noProof/>
                <w:webHidden/>
              </w:rPr>
              <w:tab/>
            </w:r>
            <w:r>
              <w:rPr>
                <w:noProof/>
                <w:webHidden/>
              </w:rPr>
              <w:fldChar w:fldCharType="begin"/>
            </w:r>
            <w:r>
              <w:rPr>
                <w:noProof/>
                <w:webHidden/>
              </w:rPr>
              <w:instrText xml:space="preserve"> PAGEREF _Toc509667197 \h </w:instrText>
            </w:r>
            <w:r>
              <w:rPr>
                <w:noProof/>
                <w:webHidden/>
              </w:rPr>
            </w:r>
            <w:r>
              <w:rPr>
                <w:noProof/>
                <w:webHidden/>
              </w:rPr>
              <w:fldChar w:fldCharType="separate"/>
            </w:r>
            <w:r>
              <w:rPr>
                <w:noProof/>
                <w:webHidden/>
              </w:rPr>
              <w:t>81</w:t>
            </w:r>
            <w:r>
              <w:rPr>
                <w:noProof/>
                <w:webHidden/>
              </w:rPr>
              <w:fldChar w:fldCharType="end"/>
            </w:r>
          </w:hyperlink>
        </w:p>
        <w:p w14:paraId="259114C1" w14:textId="0AA6990C" w:rsidR="004072AD" w:rsidRDefault="004072AD">
          <w:pPr>
            <w:pStyle w:val="TDC2"/>
            <w:tabs>
              <w:tab w:val="right" w:leader="dot" w:pos="8494"/>
            </w:tabs>
            <w:rPr>
              <w:rFonts w:asciiTheme="minorHAnsi" w:eastAsiaTheme="minorEastAsia" w:hAnsiTheme="minorHAnsi" w:cstheme="minorBidi"/>
              <w:noProof/>
              <w:color w:val="auto"/>
            </w:rPr>
          </w:pPr>
          <w:hyperlink w:anchor="_Toc509667198" w:history="1">
            <w:r>
              <w:rPr>
                <w:noProof/>
                <w:webHidden/>
              </w:rPr>
              <w:tab/>
            </w:r>
            <w:r>
              <w:rPr>
                <w:noProof/>
                <w:webHidden/>
              </w:rPr>
              <w:fldChar w:fldCharType="begin"/>
            </w:r>
            <w:r>
              <w:rPr>
                <w:noProof/>
                <w:webHidden/>
              </w:rPr>
              <w:instrText xml:space="preserve"> PAGEREF _Toc509667198 \h </w:instrText>
            </w:r>
            <w:r>
              <w:rPr>
                <w:noProof/>
                <w:webHidden/>
              </w:rPr>
            </w:r>
            <w:r>
              <w:rPr>
                <w:noProof/>
                <w:webHidden/>
              </w:rPr>
              <w:fldChar w:fldCharType="separate"/>
            </w:r>
            <w:r>
              <w:rPr>
                <w:noProof/>
                <w:webHidden/>
              </w:rPr>
              <w:t>84</w:t>
            </w:r>
            <w:r>
              <w:rPr>
                <w:noProof/>
                <w:webHidden/>
              </w:rPr>
              <w:fldChar w:fldCharType="end"/>
            </w:r>
          </w:hyperlink>
        </w:p>
        <w:p w14:paraId="49D5ECA8" w14:textId="122DFDFB" w:rsidR="004072AD" w:rsidRDefault="004072AD">
          <w:pPr>
            <w:pStyle w:val="TDC2"/>
            <w:tabs>
              <w:tab w:val="right" w:leader="dot" w:pos="8494"/>
            </w:tabs>
            <w:rPr>
              <w:rFonts w:asciiTheme="minorHAnsi" w:eastAsiaTheme="minorEastAsia" w:hAnsiTheme="minorHAnsi" w:cstheme="minorBidi"/>
              <w:noProof/>
              <w:color w:val="auto"/>
            </w:rPr>
          </w:pPr>
          <w:hyperlink w:anchor="_Toc509667199" w:history="1">
            <w:r w:rsidRPr="00130ABD">
              <w:rPr>
                <w:rStyle w:val="Hipervnculo"/>
                <w:b/>
                <w:noProof/>
                <w:shd w:val="clear" w:color="auto" w:fill="FFFFFF"/>
              </w:rPr>
              <w:t>9.2 Estructura</w:t>
            </w:r>
            <w:r>
              <w:rPr>
                <w:noProof/>
                <w:webHidden/>
              </w:rPr>
              <w:tab/>
            </w:r>
            <w:r>
              <w:rPr>
                <w:noProof/>
                <w:webHidden/>
              </w:rPr>
              <w:fldChar w:fldCharType="begin"/>
            </w:r>
            <w:r>
              <w:rPr>
                <w:noProof/>
                <w:webHidden/>
              </w:rPr>
              <w:instrText xml:space="preserve"> PAGEREF _Toc509667199 \h </w:instrText>
            </w:r>
            <w:r>
              <w:rPr>
                <w:noProof/>
                <w:webHidden/>
              </w:rPr>
            </w:r>
            <w:r>
              <w:rPr>
                <w:noProof/>
                <w:webHidden/>
              </w:rPr>
              <w:fldChar w:fldCharType="separate"/>
            </w:r>
            <w:r>
              <w:rPr>
                <w:noProof/>
                <w:webHidden/>
              </w:rPr>
              <w:t>84</w:t>
            </w:r>
            <w:r>
              <w:rPr>
                <w:noProof/>
                <w:webHidden/>
              </w:rPr>
              <w:fldChar w:fldCharType="end"/>
            </w:r>
          </w:hyperlink>
        </w:p>
        <w:p w14:paraId="2EE4B9E1" w14:textId="742D1365" w:rsidR="004072AD" w:rsidRDefault="004072AD">
          <w:pPr>
            <w:pStyle w:val="TDC3"/>
            <w:tabs>
              <w:tab w:val="right" w:leader="dot" w:pos="8494"/>
            </w:tabs>
            <w:rPr>
              <w:rFonts w:asciiTheme="minorHAnsi" w:eastAsiaTheme="minorEastAsia" w:hAnsiTheme="minorHAnsi" w:cstheme="minorBidi"/>
              <w:noProof/>
              <w:color w:val="auto"/>
            </w:rPr>
          </w:pPr>
          <w:hyperlink w:anchor="_Toc509667200" w:history="1">
            <w:r w:rsidRPr="00130ABD">
              <w:rPr>
                <w:rStyle w:val="Hipervnculo"/>
                <w:noProof/>
              </w:rPr>
              <w:t>9.2.1 Diseño</w:t>
            </w:r>
            <w:r>
              <w:rPr>
                <w:noProof/>
                <w:webHidden/>
              </w:rPr>
              <w:tab/>
            </w:r>
            <w:r>
              <w:rPr>
                <w:noProof/>
                <w:webHidden/>
              </w:rPr>
              <w:fldChar w:fldCharType="begin"/>
            </w:r>
            <w:r>
              <w:rPr>
                <w:noProof/>
                <w:webHidden/>
              </w:rPr>
              <w:instrText xml:space="preserve"> PAGEREF _Toc509667200 \h </w:instrText>
            </w:r>
            <w:r>
              <w:rPr>
                <w:noProof/>
                <w:webHidden/>
              </w:rPr>
            </w:r>
            <w:r>
              <w:rPr>
                <w:noProof/>
                <w:webHidden/>
              </w:rPr>
              <w:fldChar w:fldCharType="separate"/>
            </w:r>
            <w:r>
              <w:rPr>
                <w:noProof/>
                <w:webHidden/>
              </w:rPr>
              <w:t>84</w:t>
            </w:r>
            <w:r>
              <w:rPr>
                <w:noProof/>
                <w:webHidden/>
              </w:rPr>
              <w:fldChar w:fldCharType="end"/>
            </w:r>
          </w:hyperlink>
        </w:p>
        <w:p w14:paraId="17BBC635" w14:textId="6476777C" w:rsidR="004072AD" w:rsidRDefault="004072AD">
          <w:pPr>
            <w:pStyle w:val="TDC3"/>
            <w:tabs>
              <w:tab w:val="right" w:leader="dot" w:pos="8494"/>
            </w:tabs>
            <w:rPr>
              <w:rFonts w:asciiTheme="minorHAnsi" w:eastAsiaTheme="minorEastAsia" w:hAnsiTheme="minorHAnsi" w:cstheme="minorBidi"/>
              <w:noProof/>
              <w:color w:val="auto"/>
            </w:rPr>
          </w:pPr>
          <w:hyperlink w:anchor="_Toc509667201" w:history="1">
            <w:r w:rsidRPr="00130ABD">
              <w:rPr>
                <w:rStyle w:val="Hipervnculo"/>
                <w:noProof/>
              </w:rPr>
              <w:t>9.2.2 Los 4 niveles</w:t>
            </w:r>
            <w:r>
              <w:rPr>
                <w:noProof/>
                <w:webHidden/>
              </w:rPr>
              <w:tab/>
            </w:r>
            <w:r>
              <w:rPr>
                <w:noProof/>
                <w:webHidden/>
              </w:rPr>
              <w:fldChar w:fldCharType="begin"/>
            </w:r>
            <w:r>
              <w:rPr>
                <w:noProof/>
                <w:webHidden/>
              </w:rPr>
              <w:instrText xml:space="preserve"> PAGEREF _Toc509667201 \h </w:instrText>
            </w:r>
            <w:r>
              <w:rPr>
                <w:noProof/>
                <w:webHidden/>
              </w:rPr>
            </w:r>
            <w:r>
              <w:rPr>
                <w:noProof/>
                <w:webHidden/>
              </w:rPr>
              <w:fldChar w:fldCharType="separate"/>
            </w:r>
            <w:r>
              <w:rPr>
                <w:noProof/>
                <w:webHidden/>
              </w:rPr>
              <w:t>85</w:t>
            </w:r>
            <w:r>
              <w:rPr>
                <w:noProof/>
                <w:webHidden/>
              </w:rPr>
              <w:fldChar w:fldCharType="end"/>
            </w:r>
          </w:hyperlink>
        </w:p>
        <w:p w14:paraId="19AF8E16" w14:textId="604CE4FF" w:rsidR="004072AD" w:rsidRDefault="004072AD">
          <w:pPr>
            <w:pStyle w:val="TDC2"/>
            <w:tabs>
              <w:tab w:val="right" w:leader="dot" w:pos="8494"/>
            </w:tabs>
            <w:rPr>
              <w:rFonts w:asciiTheme="minorHAnsi" w:eastAsiaTheme="minorEastAsia" w:hAnsiTheme="minorHAnsi" w:cstheme="minorBidi"/>
              <w:noProof/>
              <w:color w:val="auto"/>
            </w:rPr>
          </w:pPr>
          <w:hyperlink w:anchor="_Toc509667202" w:history="1">
            <w:r w:rsidRPr="00130ABD">
              <w:rPr>
                <w:rStyle w:val="Hipervnculo"/>
                <w:b/>
                <w:noProof/>
                <w:shd w:val="clear" w:color="auto" w:fill="FFFFFF"/>
              </w:rPr>
              <w:t>9.3 Esquemas de conexión de componentes Arduino</w:t>
            </w:r>
            <w:r>
              <w:rPr>
                <w:noProof/>
                <w:webHidden/>
              </w:rPr>
              <w:tab/>
            </w:r>
            <w:r>
              <w:rPr>
                <w:noProof/>
                <w:webHidden/>
              </w:rPr>
              <w:fldChar w:fldCharType="begin"/>
            </w:r>
            <w:r>
              <w:rPr>
                <w:noProof/>
                <w:webHidden/>
              </w:rPr>
              <w:instrText xml:space="preserve"> PAGEREF _Toc509667202 \h </w:instrText>
            </w:r>
            <w:r>
              <w:rPr>
                <w:noProof/>
                <w:webHidden/>
              </w:rPr>
            </w:r>
            <w:r>
              <w:rPr>
                <w:noProof/>
                <w:webHidden/>
              </w:rPr>
              <w:fldChar w:fldCharType="separate"/>
            </w:r>
            <w:r>
              <w:rPr>
                <w:noProof/>
                <w:webHidden/>
              </w:rPr>
              <w:t>86</w:t>
            </w:r>
            <w:r>
              <w:rPr>
                <w:noProof/>
                <w:webHidden/>
              </w:rPr>
              <w:fldChar w:fldCharType="end"/>
            </w:r>
          </w:hyperlink>
        </w:p>
        <w:p w14:paraId="7EEAA99F" w14:textId="65BFC92A" w:rsidR="004072AD" w:rsidRDefault="004072AD">
          <w:pPr>
            <w:pStyle w:val="TDC2"/>
            <w:tabs>
              <w:tab w:val="right" w:leader="dot" w:pos="8494"/>
            </w:tabs>
            <w:rPr>
              <w:rFonts w:asciiTheme="minorHAnsi" w:eastAsiaTheme="minorEastAsia" w:hAnsiTheme="minorHAnsi" w:cstheme="minorBidi"/>
              <w:noProof/>
              <w:color w:val="auto"/>
            </w:rPr>
          </w:pPr>
          <w:hyperlink w:anchor="_Toc509667203" w:history="1">
            <w:r w:rsidRPr="00130ABD">
              <w:rPr>
                <w:rStyle w:val="Hipervnculo"/>
                <w:b/>
                <w:noProof/>
                <w:shd w:val="clear" w:color="auto" w:fill="FFFFFF"/>
              </w:rPr>
              <w:t>Resumen</w:t>
            </w:r>
            <w:r>
              <w:rPr>
                <w:noProof/>
                <w:webHidden/>
              </w:rPr>
              <w:tab/>
            </w:r>
            <w:r>
              <w:rPr>
                <w:noProof/>
                <w:webHidden/>
              </w:rPr>
              <w:fldChar w:fldCharType="begin"/>
            </w:r>
            <w:r>
              <w:rPr>
                <w:noProof/>
                <w:webHidden/>
              </w:rPr>
              <w:instrText xml:space="preserve"> PAGEREF _Toc509667203 \h </w:instrText>
            </w:r>
            <w:r>
              <w:rPr>
                <w:noProof/>
                <w:webHidden/>
              </w:rPr>
            </w:r>
            <w:r>
              <w:rPr>
                <w:noProof/>
                <w:webHidden/>
              </w:rPr>
              <w:fldChar w:fldCharType="separate"/>
            </w:r>
            <w:r>
              <w:rPr>
                <w:noProof/>
                <w:webHidden/>
              </w:rPr>
              <w:t>89</w:t>
            </w:r>
            <w:r>
              <w:rPr>
                <w:noProof/>
                <w:webHidden/>
              </w:rPr>
              <w:fldChar w:fldCharType="end"/>
            </w:r>
          </w:hyperlink>
        </w:p>
        <w:p w14:paraId="0B7A2B7B" w14:textId="399FE4FD" w:rsidR="004072AD" w:rsidRDefault="004072AD">
          <w:pPr>
            <w:pStyle w:val="TDC1"/>
            <w:tabs>
              <w:tab w:val="right" w:leader="dot" w:pos="8494"/>
            </w:tabs>
            <w:rPr>
              <w:rFonts w:asciiTheme="minorHAnsi" w:eastAsiaTheme="minorEastAsia" w:hAnsiTheme="minorHAnsi" w:cstheme="minorBidi"/>
              <w:noProof/>
              <w:color w:val="auto"/>
            </w:rPr>
          </w:pPr>
          <w:hyperlink w:anchor="_Toc509667204" w:history="1">
            <w:r w:rsidRPr="00130ABD">
              <w:rPr>
                <w:rStyle w:val="Hipervnculo"/>
                <w:noProof/>
              </w:rPr>
              <w:t>Anexo de casos de pruebas</w:t>
            </w:r>
            <w:r>
              <w:rPr>
                <w:noProof/>
                <w:webHidden/>
              </w:rPr>
              <w:tab/>
            </w:r>
            <w:r>
              <w:rPr>
                <w:noProof/>
                <w:webHidden/>
              </w:rPr>
              <w:fldChar w:fldCharType="begin"/>
            </w:r>
            <w:r>
              <w:rPr>
                <w:noProof/>
                <w:webHidden/>
              </w:rPr>
              <w:instrText xml:space="preserve"> PAGEREF _Toc509667204 \h </w:instrText>
            </w:r>
            <w:r>
              <w:rPr>
                <w:noProof/>
                <w:webHidden/>
              </w:rPr>
            </w:r>
            <w:r>
              <w:rPr>
                <w:noProof/>
                <w:webHidden/>
              </w:rPr>
              <w:fldChar w:fldCharType="separate"/>
            </w:r>
            <w:r>
              <w:rPr>
                <w:noProof/>
                <w:webHidden/>
              </w:rPr>
              <w:t>90</w:t>
            </w:r>
            <w:r>
              <w:rPr>
                <w:noProof/>
                <w:webHidden/>
              </w:rPr>
              <w:fldChar w:fldCharType="end"/>
            </w:r>
          </w:hyperlink>
        </w:p>
        <w:p w14:paraId="68E2C4C1" w14:textId="0F01405D" w:rsidR="004072AD" w:rsidRDefault="004072AD">
          <w:pPr>
            <w:pStyle w:val="TDC2"/>
            <w:tabs>
              <w:tab w:val="right" w:leader="dot" w:pos="8494"/>
            </w:tabs>
            <w:rPr>
              <w:rFonts w:asciiTheme="minorHAnsi" w:eastAsiaTheme="minorEastAsia" w:hAnsiTheme="minorHAnsi" w:cstheme="minorBidi"/>
              <w:noProof/>
              <w:color w:val="auto"/>
            </w:rPr>
          </w:pPr>
          <w:hyperlink w:anchor="_Toc509667205" w:history="1">
            <w:r w:rsidRPr="00130ABD">
              <w:rPr>
                <w:rStyle w:val="Hipervnculo"/>
                <w:b/>
                <w:noProof/>
              </w:rPr>
              <w:t>Servomotor SG90</w:t>
            </w:r>
            <w:r>
              <w:rPr>
                <w:noProof/>
                <w:webHidden/>
              </w:rPr>
              <w:tab/>
            </w:r>
            <w:r>
              <w:rPr>
                <w:noProof/>
                <w:webHidden/>
              </w:rPr>
              <w:fldChar w:fldCharType="begin"/>
            </w:r>
            <w:r>
              <w:rPr>
                <w:noProof/>
                <w:webHidden/>
              </w:rPr>
              <w:instrText xml:space="preserve"> PAGEREF _Toc509667205 \h </w:instrText>
            </w:r>
            <w:r>
              <w:rPr>
                <w:noProof/>
                <w:webHidden/>
              </w:rPr>
            </w:r>
            <w:r>
              <w:rPr>
                <w:noProof/>
                <w:webHidden/>
              </w:rPr>
              <w:fldChar w:fldCharType="separate"/>
            </w:r>
            <w:r>
              <w:rPr>
                <w:noProof/>
                <w:webHidden/>
              </w:rPr>
              <w:t>90</w:t>
            </w:r>
            <w:r>
              <w:rPr>
                <w:noProof/>
                <w:webHidden/>
              </w:rPr>
              <w:fldChar w:fldCharType="end"/>
            </w:r>
          </w:hyperlink>
        </w:p>
        <w:p w14:paraId="5EA30D5B" w14:textId="5F52A843" w:rsidR="004072AD" w:rsidRDefault="004072AD">
          <w:pPr>
            <w:pStyle w:val="TDC3"/>
            <w:tabs>
              <w:tab w:val="right" w:leader="dot" w:pos="8494"/>
            </w:tabs>
            <w:rPr>
              <w:rFonts w:asciiTheme="minorHAnsi" w:eastAsiaTheme="minorEastAsia" w:hAnsiTheme="minorHAnsi" w:cstheme="minorBidi"/>
              <w:noProof/>
              <w:color w:val="auto"/>
            </w:rPr>
          </w:pPr>
          <w:hyperlink w:anchor="_Toc509667206" w:history="1">
            <w:r w:rsidRPr="00130ABD">
              <w:rPr>
                <w:rStyle w:val="Hipervnculo"/>
                <w:noProof/>
              </w:rPr>
              <w:t>Código sg90-01-funcionamiento</w:t>
            </w:r>
            <w:r>
              <w:rPr>
                <w:noProof/>
                <w:webHidden/>
              </w:rPr>
              <w:tab/>
            </w:r>
            <w:r>
              <w:rPr>
                <w:noProof/>
                <w:webHidden/>
              </w:rPr>
              <w:fldChar w:fldCharType="begin"/>
            </w:r>
            <w:r>
              <w:rPr>
                <w:noProof/>
                <w:webHidden/>
              </w:rPr>
              <w:instrText xml:space="preserve"> PAGEREF _Toc509667206 \h </w:instrText>
            </w:r>
            <w:r>
              <w:rPr>
                <w:noProof/>
                <w:webHidden/>
              </w:rPr>
            </w:r>
            <w:r>
              <w:rPr>
                <w:noProof/>
                <w:webHidden/>
              </w:rPr>
              <w:fldChar w:fldCharType="separate"/>
            </w:r>
            <w:r>
              <w:rPr>
                <w:noProof/>
                <w:webHidden/>
              </w:rPr>
              <w:t>91</w:t>
            </w:r>
            <w:r>
              <w:rPr>
                <w:noProof/>
                <w:webHidden/>
              </w:rPr>
              <w:fldChar w:fldCharType="end"/>
            </w:r>
          </w:hyperlink>
        </w:p>
        <w:p w14:paraId="304455D1" w14:textId="498A4C14" w:rsidR="004072AD" w:rsidRDefault="004072AD">
          <w:pPr>
            <w:pStyle w:val="TDC2"/>
            <w:tabs>
              <w:tab w:val="right" w:leader="dot" w:pos="8494"/>
            </w:tabs>
            <w:rPr>
              <w:rFonts w:asciiTheme="minorHAnsi" w:eastAsiaTheme="minorEastAsia" w:hAnsiTheme="minorHAnsi" w:cstheme="minorBidi"/>
              <w:noProof/>
              <w:color w:val="auto"/>
            </w:rPr>
          </w:pPr>
          <w:hyperlink w:anchor="_Toc509667207" w:history="1">
            <w:r w:rsidRPr="00130ABD">
              <w:rPr>
                <w:rStyle w:val="Hipervnculo"/>
                <w:b/>
                <w:noProof/>
              </w:rPr>
              <w:t>Pruebas en el sensor de Monóxido de Carbono</w:t>
            </w:r>
            <w:r>
              <w:rPr>
                <w:noProof/>
                <w:webHidden/>
              </w:rPr>
              <w:tab/>
            </w:r>
            <w:r>
              <w:rPr>
                <w:noProof/>
                <w:webHidden/>
              </w:rPr>
              <w:fldChar w:fldCharType="begin"/>
            </w:r>
            <w:r>
              <w:rPr>
                <w:noProof/>
                <w:webHidden/>
              </w:rPr>
              <w:instrText xml:space="preserve"> PAGEREF _Toc509667207 \h </w:instrText>
            </w:r>
            <w:r>
              <w:rPr>
                <w:noProof/>
                <w:webHidden/>
              </w:rPr>
            </w:r>
            <w:r>
              <w:rPr>
                <w:noProof/>
                <w:webHidden/>
              </w:rPr>
              <w:fldChar w:fldCharType="separate"/>
            </w:r>
            <w:r>
              <w:rPr>
                <w:noProof/>
                <w:webHidden/>
              </w:rPr>
              <w:t>92</w:t>
            </w:r>
            <w:r>
              <w:rPr>
                <w:noProof/>
                <w:webHidden/>
              </w:rPr>
              <w:fldChar w:fldCharType="end"/>
            </w:r>
          </w:hyperlink>
        </w:p>
        <w:p w14:paraId="489D1322" w14:textId="0A276A41" w:rsidR="004072AD" w:rsidRDefault="004072AD">
          <w:pPr>
            <w:pStyle w:val="TDC3"/>
            <w:tabs>
              <w:tab w:val="right" w:leader="dot" w:pos="8494"/>
            </w:tabs>
            <w:rPr>
              <w:rFonts w:asciiTheme="minorHAnsi" w:eastAsiaTheme="minorEastAsia" w:hAnsiTheme="minorHAnsi" w:cstheme="minorBidi"/>
              <w:noProof/>
              <w:color w:val="auto"/>
            </w:rPr>
          </w:pPr>
          <w:hyperlink w:anchor="_Toc509667208" w:history="1">
            <w:r w:rsidRPr="00130ABD">
              <w:rPr>
                <w:rStyle w:val="Hipervnculo"/>
                <w:noProof/>
              </w:rPr>
              <w:t>Código MQ7-01-funcionamiento</w:t>
            </w:r>
            <w:r>
              <w:rPr>
                <w:noProof/>
                <w:webHidden/>
              </w:rPr>
              <w:tab/>
            </w:r>
            <w:r>
              <w:rPr>
                <w:noProof/>
                <w:webHidden/>
              </w:rPr>
              <w:fldChar w:fldCharType="begin"/>
            </w:r>
            <w:r>
              <w:rPr>
                <w:noProof/>
                <w:webHidden/>
              </w:rPr>
              <w:instrText xml:space="preserve"> PAGEREF _Toc509667208 \h </w:instrText>
            </w:r>
            <w:r>
              <w:rPr>
                <w:noProof/>
                <w:webHidden/>
              </w:rPr>
            </w:r>
            <w:r>
              <w:rPr>
                <w:noProof/>
                <w:webHidden/>
              </w:rPr>
              <w:fldChar w:fldCharType="separate"/>
            </w:r>
            <w:r>
              <w:rPr>
                <w:noProof/>
                <w:webHidden/>
              </w:rPr>
              <w:t>93</w:t>
            </w:r>
            <w:r>
              <w:rPr>
                <w:noProof/>
                <w:webHidden/>
              </w:rPr>
              <w:fldChar w:fldCharType="end"/>
            </w:r>
          </w:hyperlink>
        </w:p>
        <w:p w14:paraId="4CF3E1E2" w14:textId="45F7A0C3" w:rsidR="004072AD" w:rsidRDefault="004072AD">
          <w:pPr>
            <w:pStyle w:val="TDC2"/>
            <w:tabs>
              <w:tab w:val="right" w:leader="dot" w:pos="8494"/>
            </w:tabs>
            <w:rPr>
              <w:rFonts w:asciiTheme="minorHAnsi" w:eastAsiaTheme="minorEastAsia" w:hAnsiTheme="minorHAnsi" w:cstheme="minorBidi"/>
              <w:noProof/>
              <w:color w:val="auto"/>
            </w:rPr>
          </w:pPr>
          <w:hyperlink w:anchor="_Toc509667209" w:history="1">
            <w:r w:rsidRPr="00130ABD">
              <w:rPr>
                <w:rStyle w:val="Hipervnculo"/>
                <w:b/>
                <w:noProof/>
              </w:rPr>
              <w:t>Caso de prueba N 1 Módulo WIFI ESP8266 Velocidad</w:t>
            </w:r>
            <w:r>
              <w:rPr>
                <w:noProof/>
                <w:webHidden/>
              </w:rPr>
              <w:tab/>
            </w:r>
            <w:r>
              <w:rPr>
                <w:noProof/>
                <w:webHidden/>
              </w:rPr>
              <w:fldChar w:fldCharType="begin"/>
            </w:r>
            <w:r>
              <w:rPr>
                <w:noProof/>
                <w:webHidden/>
              </w:rPr>
              <w:instrText xml:space="preserve"> PAGEREF _Toc509667209 \h </w:instrText>
            </w:r>
            <w:r>
              <w:rPr>
                <w:noProof/>
                <w:webHidden/>
              </w:rPr>
            </w:r>
            <w:r>
              <w:rPr>
                <w:noProof/>
                <w:webHidden/>
              </w:rPr>
              <w:fldChar w:fldCharType="separate"/>
            </w:r>
            <w:r>
              <w:rPr>
                <w:noProof/>
                <w:webHidden/>
              </w:rPr>
              <w:t>94</w:t>
            </w:r>
            <w:r>
              <w:rPr>
                <w:noProof/>
                <w:webHidden/>
              </w:rPr>
              <w:fldChar w:fldCharType="end"/>
            </w:r>
          </w:hyperlink>
        </w:p>
        <w:p w14:paraId="432D6F79" w14:textId="54F77BA9" w:rsidR="004072AD" w:rsidRDefault="004072AD">
          <w:pPr>
            <w:pStyle w:val="TDC2"/>
            <w:tabs>
              <w:tab w:val="right" w:leader="dot" w:pos="8494"/>
            </w:tabs>
            <w:rPr>
              <w:rFonts w:asciiTheme="minorHAnsi" w:eastAsiaTheme="minorEastAsia" w:hAnsiTheme="minorHAnsi" w:cstheme="minorBidi"/>
              <w:noProof/>
              <w:color w:val="auto"/>
            </w:rPr>
          </w:pPr>
          <w:hyperlink w:anchor="_Toc509667210" w:history="1">
            <w:r w:rsidRPr="00130ABD">
              <w:rPr>
                <w:rStyle w:val="Hipervnculo"/>
                <w:b/>
                <w:noProof/>
              </w:rPr>
              <w:t>Caso de prueba N 2 Módulo WIFI ESP8266 Velocidad</w:t>
            </w:r>
            <w:r>
              <w:rPr>
                <w:noProof/>
                <w:webHidden/>
              </w:rPr>
              <w:tab/>
            </w:r>
            <w:r>
              <w:rPr>
                <w:noProof/>
                <w:webHidden/>
              </w:rPr>
              <w:fldChar w:fldCharType="begin"/>
            </w:r>
            <w:r>
              <w:rPr>
                <w:noProof/>
                <w:webHidden/>
              </w:rPr>
              <w:instrText xml:space="preserve"> PAGEREF _Toc509667210 \h </w:instrText>
            </w:r>
            <w:r>
              <w:rPr>
                <w:noProof/>
                <w:webHidden/>
              </w:rPr>
            </w:r>
            <w:r>
              <w:rPr>
                <w:noProof/>
                <w:webHidden/>
              </w:rPr>
              <w:fldChar w:fldCharType="separate"/>
            </w:r>
            <w:r>
              <w:rPr>
                <w:noProof/>
                <w:webHidden/>
              </w:rPr>
              <w:t>96</w:t>
            </w:r>
            <w:r>
              <w:rPr>
                <w:noProof/>
                <w:webHidden/>
              </w:rPr>
              <w:fldChar w:fldCharType="end"/>
            </w:r>
          </w:hyperlink>
        </w:p>
        <w:p w14:paraId="411A3CAA" w14:textId="33C9134F" w:rsidR="004072AD" w:rsidRDefault="004072AD">
          <w:pPr>
            <w:pStyle w:val="TDC2"/>
            <w:tabs>
              <w:tab w:val="right" w:leader="dot" w:pos="8494"/>
            </w:tabs>
            <w:rPr>
              <w:rFonts w:asciiTheme="minorHAnsi" w:eastAsiaTheme="minorEastAsia" w:hAnsiTheme="minorHAnsi" w:cstheme="minorBidi"/>
              <w:noProof/>
              <w:color w:val="auto"/>
            </w:rPr>
          </w:pPr>
          <w:hyperlink w:anchor="_Toc509667211" w:history="1">
            <w:r w:rsidRPr="00130ABD">
              <w:rPr>
                <w:rStyle w:val="Hipervnculo"/>
                <w:b/>
                <w:noProof/>
              </w:rPr>
              <w:t>Caso de prueba Módulo WIFI ESP8266 Velocidad y configuración AP</w:t>
            </w:r>
            <w:r>
              <w:rPr>
                <w:noProof/>
                <w:webHidden/>
              </w:rPr>
              <w:tab/>
            </w:r>
            <w:r>
              <w:rPr>
                <w:noProof/>
                <w:webHidden/>
              </w:rPr>
              <w:fldChar w:fldCharType="begin"/>
            </w:r>
            <w:r>
              <w:rPr>
                <w:noProof/>
                <w:webHidden/>
              </w:rPr>
              <w:instrText xml:space="preserve"> PAGEREF _Toc509667211 \h </w:instrText>
            </w:r>
            <w:r>
              <w:rPr>
                <w:noProof/>
                <w:webHidden/>
              </w:rPr>
            </w:r>
            <w:r>
              <w:rPr>
                <w:noProof/>
                <w:webHidden/>
              </w:rPr>
              <w:fldChar w:fldCharType="separate"/>
            </w:r>
            <w:r>
              <w:rPr>
                <w:noProof/>
                <w:webHidden/>
              </w:rPr>
              <w:t>98</w:t>
            </w:r>
            <w:r>
              <w:rPr>
                <w:noProof/>
                <w:webHidden/>
              </w:rPr>
              <w:fldChar w:fldCharType="end"/>
            </w:r>
          </w:hyperlink>
        </w:p>
        <w:p w14:paraId="26961914" w14:textId="40B7C995" w:rsidR="004072AD" w:rsidRDefault="004072AD">
          <w:pPr>
            <w:pStyle w:val="TDC3"/>
            <w:tabs>
              <w:tab w:val="right" w:leader="dot" w:pos="8494"/>
            </w:tabs>
            <w:rPr>
              <w:rFonts w:asciiTheme="minorHAnsi" w:eastAsiaTheme="minorEastAsia" w:hAnsiTheme="minorHAnsi" w:cstheme="minorBidi"/>
              <w:noProof/>
              <w:color w:val="auto"/>
            </w:rPr>
          </w:pPr>
          <w:hyperlink w:anchor="_Toc509667212" w:history="1">
            <w:r w:rsidRPr="00130ABD">
              <w:rPr>
                <w:rStyle w:val="Hipervnculo"/>
                <w:noProof/>
              </w:rPr>
              <w:t>Código comandosAT-configuracionWIfi.ino</w:t>
            </w:r>
            <w:r>
              <w:rPr>
                <w:noProof/>
                <w:webHidden/>
              </w:rPr>
              <w:tab/>
            </w:r>
            <w:r>
              <w:rPr>
                <w:noProof/>
                <w:webHidden/>
              </w:rPr>
              <w:fldChar w:fldCharType="begin"/>
            </w:r>
            <w:r>
              <w:rPr>
                <w:noProof/>
                <w:webHidden/>
              </w:rPr>
              <w:instrText xml:space="preserve"> PAGEREF _Toc509667212 \h </w:instrText>
            </w:r>
            <w:r>
              <w:rPr>
                <w:noProof/>
                <w:webHidden/>
              </w:rPr>
            </w:r>
            <w:r>
              <w:rPr>
                <w:noProof/>
                <w:webHidden/>
              </w:rPr>
              <w:fldChar w:fldCharType="separate"/>
            </w:r>
            <w:r>
              <w:rPr>
                <w:noProof/>
                <w:webHidden/>
              </w:rPr>
              <w:t>100</w:t>
            </w:r>
            <w:r>
              <w:rPr>
                <w:noProof/>
                <w:webHidden/>
              </w:rPr>
              <w:fldChar w:fldCharType="end"/>
            </w:r>
          </w:hyperlink>
        </w:p>
        <w:p w14:paraId="674CED81" w14:textId="707CBF22" w:rsidR="004072AD" w:rsidRDefault="004072AD">
          <w:pPr>
            <w:pStyle w:val="TDC2"/>
            <w:tabs>
              <w:tab w:val="right" w:leader="dot" w:pos="8494"/>
            </w:tabs>
            <w:rPr>
              <w:rFonts w:asciiTheme="minorHAnsi" w:eastAsiaTheme="minorEastAsia" w:hAnsiTheme="minorHAnsi" w:cstheme="minorBidi"/>
              <w:noProof/>
              <w:color w:val="auto"/>
            </w:rPr>
          </w:pPr>
          <w:hyperlink w:anchor="_Toc509667213" w:history="1">
            <w:r w:rsidRPr="00130ABD">
              <w:rPr>
                <w:rStyle w:val="Hipervnculo"/>
                <w:b/>
                <w:noProof/>
              </w:rPr>
              <w:t>Caso de prueba N 3 Módulo WIFI ESP8266 Velocidad</w:t>
            </w:r>
            <w:r>
              <w:rPr>
                <w:noProof/>
                <w:webHidden/>
              </w:rPr>
              <w:tab/>
            </w:r>
            <w:r>
              <w:rPr>
                <w:noProof/>
                <w:webHidden/>
              </w:rPr>
              <w:fldChar w:fldCharType="begin"/>
            </w:r>
            <w:r>
              <w:rPr>
                <w:noProof/>
                <w:webHidden/>
              </w:rPr>
              <w:instrText xml:space="preserve"> PAGEREF _Toc509667213 \h </w:instrText>
            </w:r>
            <w:r>
              <w:rPr>
                <w:noProof/>
                <w:webHidden/>
              </w:rPr>
            </w:r>
            <w:r>
              <w:rPr>
                <w:noProof/>
                <w:webHidden/>
              </w:rPr>
              <w:fldChar w:fldCharType="separate"/>
            </w:r>
            <w:r>
              <w:rPr>
                <w:noProof/>
                <w:webHidden/>
              </w:rPr>
              <w:t>101</w:t>
            </w:r>
            <w:r>
              <w:rPr>
                <w:noProof/>
                <w:webHidden/>
              </w:rPr>
              <w:fldChar w:fldCharType="end"/>
            </w:r>
          </w:hyperlink>
        </w:p>
        <w:p w14:paraId="0D405485" w14:textId="4A0DAAC4" w:rsidR="004072AD" w:rsidRDefault="004072AD">
          <w:pPr>
            <w:pStyle w:val="TDC3"/>
            <w:tabs>
              <w:tab w:val="right" w:leader="dot" w:pos="8494"/>
            </w:tabs>
            <w:rPr>
              <w:rFonts w:asciiTheme="minorHAnsi" w:eastAsiaTheme="minorEastAsia" w:hAnsiTheme="minorHAnsi" w:cstheme="minorBidi"/>
              <w:noProof/>
              <w:color w:val="auto"/>
            </w:rPr>
          </w:pPr>
          <w:hyperlink w:anchor="_Toc509667214" w:history="1">
            <w:r w:rsidRPr="00130ABD">
              <w:rPr>
                <w:rStyle w:val="Hipervnculo"/>
                <w:noProof/>
              </w:rPr>
              <w:t>Código pruebaVelocidad6-configuracionWifi</w:t>
            </w:r>
            <w:r>
              <w:rPr>
                <w:noProof/>
                <w:webHidden/>
              </w:rPr>
              <w:tab/>
            </w:r>
            <w:r>
              <w:rPr>
                <w:noProof/>
                <w:webHidden/>
              </w:rPr>
              <w:fldChar w:fldCharType="begin"/>
            </w:r>
            <w:r>
              <w:rPr>
                <w:noProof/>
                <w:webHidden/>
              </w:rPr>
              <w:instrText xml:space="preserve"> PAGEREF _Toc509667214 \h </w:instrText>
            </w:r>
            <w:r>
              <w:rPr>
                <w:noProof/>
                <w:webHidden/>
              </w:rPr>
            </w:r>
            <w:r>
              <w:rPr>
                <w:noProof/>
                <w:webHidden/>
              </w:rPr>
              <w:fldChar w:fldCharType="separate"/>
            </w:r>
            <w:r>
              <w:rPr>
                <w:noProof/>
                <w:webHidden/>
              </w:rPr>
              <w:t>105</w:t>
            </w:r>
            <w:r>
              <w:rPr>
                <w:noProof/>
                <w:webHidden/>
              </w:rPr>
              <w:fldChar w:fldCharType="end"/>
            </w:r>
          </w:hyperlink>
        </w:p>
        <w:p w14:paraId="77F71FF2" w14:textId="110B6E21" w:rsidR="004072AD" w:rsidRDefault="004072AD">
          <w:pPr>
            <w:pStyle w:val="TDC2"/>
            <w:tabs>
              <w:tab w:val="right" w:leader="dot" w:pos="8494"/>
            </w:tabs>
            <w:rPr>
              <w:rFonts w:asciiTheme="minorHAnsi" w:eastAsiaTheme="minorEastAsia" w:hAnsiTheme="minorHAnsi" w:cstheme="minorBidi"/>
              <w:noProof/>
              <w:color w:val="auto"/>
            </w:rPr>
          </w:pPr>
          <w:hyperlink w:anchor="_Toc509667215" w:history="1">
            <w:r w:rsidRPr="00130ABD">
              <w:rPr>
                <w:rStyle w:val="Hipervnculo"/>
                <w:b/>
                <w:noProof/>
              </w:rPr>
              <w:t>Caso de prueba Módulo GPS</w:t>
            </w:r>
            <w:r>
              <w:rPr>
                <w:noProof/>
                <w:webHidden/>
              </w:rPr>
              <w:tab/>
            </w:r>
            <w:r>
              <w:rPr>
                <w:noProof/>
                <w:webHidden/>
              </w:rPr>
              <w:fldChar w:fldCharType="begin"/>
            </w:r>
            <w:r>
              <w:rPr>
                <w:noProof/>
                <w:webHidden/>
              </w:rPr>
              <w:instrText xml:space="preserve"> PAGEREF _Toc509667215 \h </w:instrText>
            </w:r>
            <w:r>
              <w:rPr>
                <w:noProof/>
                <w:webHidden/>
              </w:rPr>
            </w:r>
            <w:r>
              <w:rPr>
                <w:noProof/>
                <w:webHidden/>
              </w:rPr>
              <w:fldChar w:fldCharType="separate"/>
            </w:r>
            <w:r>
              <w:rPr>
                <w:noProof/>
                <w:webHidden/>
              </w:rPr>
              <w:t>108</w:t>
            </w:r>
            <w:r>
              <w:rPr>
                <w:noProof/>
                <w:webHidden/>
              </w:rPr>
              <w:fldChar w:fldCharType="end"/>
            </w:r>
          </w:hyperlink>
        </w:p>
        <w:p w14:paraId="5E917881" w14:textId="49AEE3DC" w:rsidR="004072AD" w:rsidRDefault="004072AD">
          <w:pPr>
            <w:pStyle w:val="TDC3"/>
            <w:tabs>
              <w:tab w:val="right" w:leader="dot" w:pos="8494"/>
            </w:tabs>
            <w:rPr>
              <w:rFonts w:asciiTheme="minorHAnsi" w:eastAsiaTheme="minorEastAsia" w:hAnsiTheme="minorHAnsi" w:cstheme="minorBidi"/>
              <w:noProof/>
              <w:color w:val="auto"/>
            </w:rPr>
          </w:pPr>
          <w:hyperlink w:anchor="_Toc509667216" w:history="1">
            <w:r w:rsidRPr="00130ABD">
              <w:rPr>
                <w:rStyle w:val="Hipervnculo"/>
                <w:noProof/>
              </w:rPr>
              <w:t>Código GPS-NEO6-01Conectividad</w:t>
            </w:r>
            <w:r>
              <w:rPr>
                <w:noProof/>
                <w:webHidden/>
              </w:rPr>
              <w:tab/>
            </w:r>
            <w:r>
              <w:rPr>
                <w:noProof/>
                <w:webHidden/>
              </w:rPr>
              <w:fldChar w:fldCharType="begin"/>
            </w:r>
            <w:r>
              <w:rPr>
                <w:noProof/>
                <w:webHidden/>
              </w:rPr>
              <w:instrText xml:space="preserve"> PAGEREF _Toc509667216 \h </w:instrText>
            </w:r>
            <w:r>
              <w:rPr>
                <w:noProof/>
                <w:webHidden/>
              </w:rPr>
            </w:r>
            <w:r>
              <w:rPr>
                <w:noProof/>
                <w:webHidden/>
              </w:rPr>
              <w:fldChar w:fldCharType="separate"/>
            </w:r>
            <w:r>
              <w:rPr>
                <w:noProof/>
                <w:webHidden/>
              </w:rPr>
              <w:t>110</w:t>
            </w:r>
            <w:r>
              <w:rPr>
                <w:noProof/>
                <w:webHidden/>
              </w:rPr>
              <w:fldChar w:fldCharType="end"/>
            </w:r>
          </w:hyperlink>
        </w:p>
        <w:p w14:paraId="0DC8D4CB" w14:textId="76CDF709" w:rsidR="004072AD" w:rsidRDefault="004072AD">
          <w:pPr>
            <w:pStyle w:val="TDC2"/>
            <w:tabs>
              <w:tab w:val="right" w:leader="dot" w:pos="8494"/>
            </w:tabs>
            <w:rPr>
              <w:rFonts w:asciiTheme="minorHAnsi" w:eastAsiaTheme="minorEastAsia" w:hAnsiTheme="minorHAnsi" w:cstheme="minorBidi"/>
              <w:noProof/>
              <w:color w:val="auto"/>
            </w:rPr>
          </w:pPr>
          <w:hyperlink w:anchor="_Toc509667217" w:history="1">
            <w:r w:rsidRPr="00130ABD">
              <w:rPr>
                <w:rStyle w:val="Hipervnculo"/>
                <w:b/>
                <w:noProof/>
              </w:rPr>
              <w:t>Caso de prueba Módulo microSD Card Adapter</w:t>
            </w:r>
            <w:r>
              <w:rPr>
                <w:noProof/>
                <w:webHidden/>
              </w:rPr>
              <w:tab/>
            </w:r>
            <w:r>
              <w:rPr>
                <w:noProof/>
                <w:webHidden/>
              </w:rPr>
              <w:fldChar w:fldCharType="begin"/>
            </w:r>
            <w:r>
              <w:rPr>
                <w:noProof/>
                <w:webHidden/>
              </w:rPr>
              <w:instrText xml:space="preserve"> PAGEREF _Toc509667217 \h </w:instrText>
            </w:r>
            <w:r>
              <w:rPr>
                <w:noProof/>
                <w:webHidden/>
              </w:rPr>
            </w:r>
            <w:r>
              <w:rPr>
                <w:noProof/>
                <w:webHidden/>
              </w:rPr>
              <w:fldChar w:fldCharType="separate"/>
            </w:r>
            <w:r>
              <w:rPr>
                <w:noProof/>
                <w:webHidden/>
              </w:rPr>
              <w:t>111</w:t>
            </w:r>
            <w:r>
              <w:rPr>
                <w:noProof/>
                <w:webHidden/>
              </w:rPr>
              <w:fldChar w:fldCharType="end"/>
            </w:r>
          </w:hyperlink>
        </w:p>
        <w:p w14:paraId="6C9820BF" w14:textId="073D3D86" w:rsidR="004072AD" w:rsidRDefault="004072AD">
          <w:pPr>
            <w:pStyle w:val="TDC3"/>
            <w:tabs>
              <w:tab w:val="right" w:leader="dot" w:pos="8494"/>
            </w:tabs>
            <w:rPr>
              <w:rFonts w:asciiTheme="minorHAnsi" w:eastAsiaTheme="minorEastAsia" w:hAnsiTheme="minorHAnsi" w:cstheme="minorBidi"/>
              <w:noProof/>
              <w:color w:val="auto"/>
            </w:rPr>
          </w:pPr>
          <w:hyperlink w:anchor="_Toc509667218" w:history="1">
            <w:r w:rsidRPr="00130ABD">
              <w:rPr>
                <w:rStyle w:val="Hipervnculo"/>
                <w:noProof/>
              </w:rPr>
              <w:t>Código microSD-01-LeerEscribir</w:t>
            </w:r>
            <w:r>
              <w:rPr>
                <w:noProof/>
                <w:webHidden/>
              </w:rPr>
              <w:tab/>
            </w:r>
            <w:r>
              <w:rPr>
                <w:noProof/>
                <w:webHidden/>
              </w:rPr>
              <w:fldChar w:fldCharType="begin"/>
            </w:r>
            <w:r>
              <w:rPr>
                <w:noProof/>
                <w:webHidden/>
              </w:rPr>
              <w:instrText xml:space="preserve"> PAGEREF _Toc509667218 \h </w:instrText>
            </w:r>
            <w:r>
              <w:rPr>
                <w:noProof/>
                <w:webHidden/>
              </w:rPr>
            </w:r>
            <w:r>
              <w:rPr>
                <w:noProof/>
                <w:webHidden/>
              </w:rPr>
              <w:fldChar w:fldCharType="separate"/>
            </w:r>
            <w:r>
              <w:rPr>
                <w:noProof/>
                <w:webHidden/>
              </w:rPr>
              <w:t>113</w:t>
            </w:r>
            <w:r>
              <w:rPr>
                <w:noProof/>
                <w:webHidden/>
              </w:rPr>
              <w:fldChar w:fldCharType="end"/>
            </w:r>
          </w:hyperlink>
        </w:p>
        <w:p w14:paraId="232D37A6" w14:textId="60BB91A3" w:rsidR="004072AD" w:rsidRDefault="004072AD">
          <w:pPr>
            <w:pStyle w:val="TDC2"/>
            <w:tabs>
              <w:tab w:val="right" w:leader="dot" w:pos="8494"/>
            </w:tabs>
            <w:rPr>
              <w:rFonts w:asciiTheme="minorHAnsi" w:eastAsiaTheme="minorEastAsia" w:hAnsiTheme="minorHAnsi" w:cstheme="minorBidi"/>
              <w:noProof/>
              <w:color w:val="auto"/>
            </w:rPr>
          </w:pPr>
          <w:hyperlink w:anchor="_Toc509667219" w:history="1">
            <w:r w:rsidRPr="00130ABD">
              <w:rPr>
                <w:rStyle w:val="Hipervnculo"/>
                <w:b/>
                <w:noProof/>
              </w:rPr>
              <w:t>Caso de prueba Integración WIFI y Cámara</w:t>
            </w:r>
            <w:r>
              <w:rPr>
                <w:noProof/>
                <w:webHidden/>
              </w:rPr>
              <w:tab/>
            </w:r>
            <w:r>
              <w:rPr>
                <w:noProof/>
                <w:webHidden/>
              </w:rPr>
              <w:fldChar w:fldCharType="begin"/>
            </w:r>
            <w:r>
              <w:rPr>
                <w:noProof/>
                <w:webHidden/>
              </w:rPr>
              <w:instrText xml:space="preserve"> PAGEREF _Toc509667219 \h </w:instrText>
            </w:r>
            <w:r>
              <w:rPr>
                <w:noProof/>
                <w:webHidden/>
              </w:rPr>
            </w:r>
            <w:r>
              <w:rPr>
                <w:noProof/>
                <w:webHidden/>
              </w:rPr>
              <w:fldChar w:fldCharType="separate"/>
            </w:r>
            <w:r>
              <w:rPr>
                <w:noProof/>
                <w:webHidden/>
              </w:rPr>
              <w:t>115</w:t>
            </w:r>
            <w:r>
              <w:rPr>
                <w:noProof/>
                <w:webHidden/>
              </w:rPr>
              <w:fldChar w:fldCharType="end"/>
            </w:r>
          </w:hyperlink>
        </w:p>
        <w:p w14:paraId="18BCA350" w14:textId="663E6DB0" w:rsidR="004072AD" w:rsidRDefault="004072AD">
          <w:pPr>
            <w:pStyle w:val="TDC2"/>
            <w:tabs>
              <w:tab w:val="right" w:leader="dot" w:pos="8494"/>
            </w:tabs>
            <w:rPr>
              <w:rFonts w:asciiTheme="minorHAnsi" w:eastAsiaTheme="minorEastAsia" w:hAnsiTheme="minorHAnsi" w:cstheme="minorBidi"/>
              <w:noProof/>
              <w:color w:val="auto"/>
            </w:rPr>
          </w:pPr>
          <w:hyperlink w:anchor="_Toc509667220" w:history="1">
            <w:r w:rsidRPr="00130ABD">
              <w:rPr>
                <w:rStyle w:val="Hipervnculo"/>
                <w:b/>
                <w:noProof/>
              </w:rPr>
              <w:t>Caso de prueba Cámara OV 7670</w:t>
            </w:r>
            <w:r>
              <w:rPr>
                <w:noProof/>
                <w:webHidden/>
              </w:rPr>
              <w:tab/>
            </w:r>
            <w:r>
              <w:rPr>
                <w:noProof/>
                <w:webHidden/>
              </w:rPr>
              <w:fldChar w:fldCharType="begin"/>
            </w:r>
            <w:r>
              <w:rPr>
                <w:noProof/>
                <w:webHidden/>
              </w:rPr>
              <w:instrText xml:space="preserve"> PAGEREF _Toc509667220 \h </w:instrText>
            </w:r>
            <w:r>
              <w:rPr>
                <w:noProof/>
                <w:webHidden/>
              </w:rPr>
            </w:r>
            <w:r>
              <w:rPr>
                <w:noProof/>
                <w:webHidden/>
              </w:rPr>
              <w:fldChar w:fldCharType="separate"/>
            </w:r>
            <w:r>
              <w:rPr>
                <w:noProof/>
                <w:webHidden/>
              </w:rPr>
              <w:t>117</w:t>
            </w:r>
            <w:r>
              <w:rPr>
                <w:noProof/>
                <w:webHidden/>
              </w:rPr>
              <w:fldChar w:fldCharType="end"/>
            </w:r>
          </w:hyperlink>
        </w:p>
        <w:p w14:paraId="17D1FCE5" w14:textId="311E780B" w:rsidR="004072AD" w:rsidRDefault="004072AD">
          <w:pPr>
            <w:pStyle w:val="TDC3"/>
            <w:tabs>
              <w:tab w:val="right" w:leader="dot" w:pos="8494"/>
            </w:tabs>
            <w:rPr>
              <w:rFonts w:asciiTheme="minorHAnsi" w:eastAsiaTheme="minorEastAsia" w:hAnsiTheme="minorHAnsi" w:cstheme="minorBidi"/>
              <w:noProof/>
              <w:color w:val="auto"/>
            </w:rPr>
          </w:pPr>
          <w:hyperlink w:anchor="_Toc509667221" w:history="1">
            <w:r w:rsidRPr="00130ABD">
              <w:rPr>
                <w:rStyle w:val="Hipervnculo"/>
                <w:noProof/>
                <w:lang w:val="en-US"/>
              </w:rPr>
              <w:t>Código OV7670</w:t>
            </w:r>
            <w:r>
              <w:rPr>
                <w:noProof/>
                <w:webHidden/>
              </w:rPr>
              <w:tab/>
            </w:r>
            <w:r>
              <w:rPr>
                <w:noProof/>
                <w:webHidden/>
              </w:rPr>
              <w:fldChar w:fldCharType="begin"/>
            </w:r>
            <w:r>
              <w:rPr>
                <w:noProof/>
                <w:webHidden/>
              </w:rPr>
              <w:instrText xml:space="preserve"> PAGEREF _Toc509667221 \h </w:instrText>
            </w:r>
            <w:r>
              <w:rPr>
                <w:noProof/>
                <w:webHidden/>
              </w:rPr>
            </w:r>
            <w:r>
              <w:rPr>
                <w:noProof/>
                <w:webHidden/>
              </w:rPr>
              <w:fldChar w:fldCharType="separate"/>
            </w:r>
            <w:r>
              <w:rPr>
                <w:noProof/>
                <w:webHidden/>
              </w:rPr>
              <w:t>119</w:t>
            </w:r>
            <w:r>
              <w:rPr>
                <w:noProof/>
                <w:webHidden/>
              </w:rPr>
              <w:fldChar w:fldCharType="end"/>
            </w:r>
          </w:hyperlink>
        </w:p>
        <w:p w14:paraId="6DDFA5F2" w14:textId="5C7617B0" w:rsidR="004072AD" w:rsidRDefault="004072AD">
          <w:pPr>
            <w:pStyle w:val="TDC2"/>
            <w:tabs>
              <w:tab w:val="right" w:leader="dot" w:pos="8494"/>
            </w:tabs>
            <w:rPr>
              <w:rFonts w:asciiTheme="minorHAnsi" w:eastAsiaTheme="minorEastAsia" w:hAnsiTheme="minorHAnsi" w:cstheme="minorBidi"/>
              <w:noProof/>
              <w:color w:val="auto"/>
            </w:rPr>
          </w:pPr>
          <w:hyperlink w:anchor="_Toc509667222" w:history="1">
            <w:r w:rsidRPr="00130ABD">
              <w:rPr>
                <w:rStyle w:val="Hipervnculo"/>
                <w:b/>
                <w:noProof/>
              </w:rPr>
              <w:t>Caso de prueba Módulo Bluetooth HC05-01</w:t>
            </w:r>
            <w:r>
              <w:rPr>
                <w:noProof/>
                <w:webHidden/>
              </w:rPr>
              <w:tab/>
            </w:r>
            <w:r>
              <w:rPr>
                <w:noProof/>
                <w:webHidden/>
              </w:rPr>
              <w:fldChar w:fldCharType="begin"/>
            </w:r>
            <w:r>
              <w:rPr>
                <w:noProof/>
                <w:webHidden/>
              </w:rPr>
              <w:instrText xml:space="preserve"> PAGEREF _Toc509667222 \h </w:instrText>
            </w:r>
            <w:r>
              <w:rPr>
                <w:noProof/>
                <w:webHidden/>
              </w:rPr>
            </w:r>
            <w:r>
              <w:rPr>
                <w:noProof/>
                <w:webHidden/>
              </w:rPr>
              <w:fldChar w:fldCharType="separate"/>
            </w:r>
            <w:r>
              <w:rPr>
                <w:noProof/>
                <w:webHidden/>
              </w:rPr>
              <w:t>134</w:t>
            </w:r>
            <w:r>
              <w:rPr>
                <w:noProof/>
                <w:webHidden/>
              </w:rPr>
              <w:fldChar w:fldCharType="end"/>
            </w:r>
          </w:hyperlink>
        </w:p>
        <w:p w14:paraId="37EE1D11" w14:textId="1E5FB301" w:rsidR="004072AD" w:rsidRDefault="004072AD">
          <w:pPr>
            <w:pStyle w:val="TDC3"/>
            <w:tabs>
              <w:tab w:val="right" w:leader="dot" w:pos="8494"/>
            </w:tabs>
            <w:rPr>
              <w:rFonts w:asciiTheme="minorHAnsi" w:eastAsiaTheme="minorEastAsia" w:hAnsiTheme="minorHAnsi" w:cstheme="minorBidi"/>
              <w:noProof/>
              <w:color w:val="auto"/>
            </w:rPr>
          </w:pPr>
          <w:hyperlink w:anchor="_Toc509667223" w:history="1">
            <w:r w:rsidRPr="00130ABD">
              <w:rPr>
                <w:rStyle w:val="Hipervnculo"/>
                <w:noProof/>
              </w:rPr>
              <w:t>Comunicación Bluetooth.ino</w:t>
            </w:r>
            <w:r>
              <w:rPr>
                <w:noProof/>
                <w:webHidden/>
              </w:rPr>
              <w:tab/>
            </w:r>
            <w:r>
              <w:rPr>
                <w:noProof/>
                <w:webHidden/>
              </w:rPr>
              <w:fldChar w:fldCharType="begin"/>
            </w:r>
            <w:r>
              <w:rPr>
                <w:noProof/>
                <w:webHidden/>
              </w:rPr>
              <w:instrText xml:space="preserve"> PAGEREF _Toc509667223 \h </w:instrText>
            </w:r>
            <w:r>
              <w:rPr>
                <w:noProof/>
                <w:webHidden/>
              </w:rPr>
            </w:r>
            <w:r>
              <w:rPr>
                <w:noProof/>
                <w:webHidden/>
              </w:rPr>
              <w:fldChar w:fldCharType="separate"/>
            </w:r>
            <w:r>
              <w:rPr>
                <w:noProof/>
                <w:webHidden/>
              </w:rPr>
              <w:t>136</w:t>
            </w:r>
            <w:r>
              <w:rPr>
                <w:noProof/>
                <w:webHidden/>
              </w:rPr>
              <w:fldChar w:fldCharType="end"/>
            </w:r>
          </w:hyperlink>
        </w:p>
        <w:p w14:paraId="44DDDB3C" w14:textId="7A5D845B" w:rsidR="004072AD" w:rsidRDefault="004072AD">
          <w:pPr>
            <w:pStyle w:val="TDC1"/>
            <w:tabs>
              <w:tab w:val="right" w:leader="dot" w:pos="8494"/>
            </w:tabs>
            <w:rPr>
              <w:rFonts w:asciiTheme="minorHAnsi" w:eastAsiaTheme="minorEastAsia" w:hAnsiTheme="minorHAnsi" w:cstheme="minorBidi"/>
              <w:noProof/>
              <w:color w:val="auto"/>
            </w:rPr>
          </w:pPr>
          <w:hyperlink w:anchor="_Toc509667224" w:history="1">
            <w:r w:rsidRPr="00130ABD">
              <w:rPr>
                <w:rStyle w:val="Hipervnculo"/>
                <w:noProof/>
              </w:rPr>
              <w:t>Glosario</w:t>
            </w:r>
            <w:r>
              <w:rPr>
                <w:noProof/>
                <w:webHidden/>
              </w:rPr>
              <w:tab/>
            </w:r>
            <w:r>
              <w:rPr>
                <w:noProof/>
                <w:webHidden/>
              </w:rPr>
              <w:fldChar w:fldCharType="begin"/>
            </w:r>
            <w:r>
              <w:rPr>
                <w:noProof/>
                <w:webHidden/>
              </w:rPr>
              <w:instrText xml:space="preserve"> PAGEREF _Toc509667224 \h </w:instrText>
            </w:r>
            <w:r>
              <w:rPr>
                <w:noProof/>
                <w:webHidden/>
              </w:rPr>
            </w:r>
            <w:r>
              <w:rPr>
                <w:noProof/>
                <w:webHidden/>
              </w:rPr>
              <w:fldChar w:fldCharType="separate"/>
            </w:r>
            <w:r>
              <w:rPr>
                <w:noProof/>
                <w:webHidden/>
              </w:rPr>
              <w:t>137</w:t>
            </w:r>
            <w:r>
              <w:rPr>
                <w:noProof/>
                <w:webHidden/>
              </w:rPr>
              <w:fldChar w:fldCharType="end"/>
            </w:r>
          </w:hyperlink>
        </w:p>
        <w:p w14:paraId="0E306045" w14:textId="55E4D469" w:rsidR="004072AD" w:rsidRDefault="004072AD">
          <w:pPr>
            <w:pStyle w:val="TDC2"/>
            <w:tabs>
              <w:tab w:val="right" w:leader="dot" w:pos="8494"/>
            </w:tabs>
            <w:rPr>
              <w:rFonts w:asciiTheme="minorHAnsi" w:eastAsiaTheme="minorEastAsia" w:hAnsiTheme="minorHAnsi" w:cstheme="minorBidi"/>
              <w:noProof/>
              <w:color w:val="auto"/>
            </w:rPr>
          </w:pPr>
          <w:hyperlink w:anchor="_Toc509667225" w:history="1">
            <w:r w:rsidRPr="00130ABD">
              <w:rPr>
                <w:rStyle w:val="Hipervnculo"/>
                <w:b/>
                <w:i/>
                <w:noProof/>
              </w:rPr>
              <w:t>Ampere</w:t>
            </w:r>
            <w:r>
              <w:rPr>
                <w:noProof/>
                <w:webHidden/>
              </w:rPr>
              <w:tab/>
            </w:r>
            <w:r>
              <w:rPr>
                <w:noProof/>
                <w:webHidden/>
              </w:rPr>
              <w:fldChar w:fldCharType="begin"/>
            </w:r>
            <w:r>
              <w:rPr>
                <w:noProof/>
                <w:webHidden/>
              </w:rPr>
              <w:instrText xml:space="preserve"> PAGEREF _Toc509667225 \h </w:instrText>
            </w:r>
            <w:r>
              <w:rPr>
                <w:noProof/>
                <w:webHidden/>
              </w:rPr>
            </w:r>
            <w:r>
              <w:rPr>
                <w:noProof/>
                <w:webHidden/>
              </w:rPr>
              <w:fldChar w:fldCharType="separate"/>
            </w:r>
            <w:r>
              <w:rPr>
                <w:noProof/>
                <w:webHidden/>
              </w:rPr>
              <w:t>137</w:t>
            </w:r>
            <w:r>
              <w:rPr>
                <w:noProof/>
                <w:webHidden/>
              </w:rPr>
              <w:fldChar w:fldCharType="end"/>
            </w:r>
          </w:hyperlink>
        </w:p>
        <w:p w14:paraId="70E9F7E0" w14:textId="13470CC6" w:rsidR="004072AD" w:rsidRDefault="004072AD">
          <w:pPr>
            <w:pStyle w:val="TDC2"/>
            <w:tabs>
              <w:tab w:val="right" w:leader="dot" w:pos="8494"/>
            </w:tabs>
            <w:rPr>
              <w:rFonts w:asciiTheme="minorHAnsi" w:eastAsiaTheme="minorEastAsia" w:hAnsiTheme="minorHAnsi" w:cstheme="minorBidi"/>
              <w:noProof/>
              <w:color w:val="auto"/>
            </w:rPr>
          </w:pPr>
          <w:hyperlink w:anchor="_Toc509667226" w:history="1">
            <w:r w:rsidRPr="00130ABD">
              <w:rPr>
                <w:rStyle w:val="Hipervnculo"/>
                <w:b/>
                <w:i/>
                <w:noProof/>
              </w:rPr>
              <w:t>AP (Access Point)</w:t>
            </w:r>
            <w:r>
              <w:rPr>
                <w:noProof/>
                <w:webHidden/>
              </w:rPr>
              <w:tab/>
            </w:r>
            <w:r>
              <w:rPr>
                <w:noProof/>
                <w:webHidden/>
              </w:rPr>
              <w:fldChar w:fldCharType="begin"/>
            </w:r>
            <w:r>
              <w:rPr>
                <w:noProof/>
                <w:webHidden/>
              </w:rPr>
              <w:instrText xml:space="preserve"> PAGEREF _Toc509667226 \h </w:instrText>
            </w:r>
            <w:r>
              <w:rPr>
                <w:noProof/>
                <w:webHidden/>
              </w:rPr>
            </w:r>
            <w:r>
              <w:rPr>
                <w:noProof/>
                <w:webHidden/>
              </w:rPr>
              <w:fldChar w:fldCharType="separate"/>
            </w:r>
            <w:r>
              <w:rPr>
                <w:noProof/>
                <w:webHidden/>
              </w:rPr>
              <w:t>137</w:t>
            </w:r>
            <w:r>
              <w:rPr>
                <w:noProof/>
                <w:webHidden/>
              </w:rPr>
              <w:fldChar w:fldCharType="end"/>
            </w:r>
          </w:hyperlink>
        </w:p>
        <w:p w14:paraId="5AD75126" w14:textId="71492B94" w:rsidR="004072AD" w:rsidRDefault="004072AD">
          <w:pPr>
            <w:pStyle w:val="TDC2"/>
            <w:tabs>
              <w:tab w:val="right" w:leader="dot" w:pos="8494"/>
            </w:tabs>
            <w:rPr>
              <w:rFonts w:asciiTheme="minorHAnsi" w:eastAsiaTheme="minorEastAsia" w:hAnsiTheme="minorHAnsi" w:cstheme="minorBidi"/>
              <w:noProof/>
              <w:color w:val="auto"/>
            </w:rPr>
          </w:pPr>
          <w:hyperlink w:anchor="_Toc509667227" w:history="1">
            <w:r w:rsidRPr="00130ABD">
              <w:rPr>
                <w:rStyle w:val="Hipervnculo"/>
                <w:b/>
                <w:i/>
                <w:noProof/>
              </w:rPr>
              <w:t>API (Application Programming Interface)</w:t>
            </w:r>
            <w:r>
              <w:rPr>
                <w:noProof/>
                <w:webHidden/>
              </w:rPr>
              <w:tab/>
            </w:r>
            <w:r>
              <w:rPr>
                <w:noProof/>
                <w:webHidden/>
              </w:rPr>
              <w:fldChar w:fldCharType="begin"/>
            </w:r>
            <w:r>
              <w:rPr>
                <w:noProof/>
                <w:webHidden/>
              </w:rPr>
              <w:instrText xml:space="preserve"> PAGEREF _Toc509667227 \h </w:instrText>
            </w:r>
            <w:r>
              <w:rPr>
                <w:noProof/>
                <w:webHidden/>
              </w:rPr>
            </w:r>
            <w:r>
              <w:rPr>
                <w:noProof/>
                <w:webHidden/>
              </w:rPr>
              <w:fldChar w:fldCharType="separate"/>
            </w:r>
            <w:r>
              <w:rPr>
                <w:noProof/>
                <w:webHidden/>
              </w:rPr>
              <w:t>137</w:t>
            </w:r>
            <w:r>
              <w:rPr>
                <w:noProof/>
                <w:webHidden/>
              </w:rPr>
              <w:fldChar w:fldCharType="end"/>
            </w:r>
          </w:hyperlink>
        </w:p>
        <w:p w14:paraId="1150F38D" w14:textId="08CE016F" w:rsidR="004072AD" w:rsidRDefault="004072AD">
          <w:pPr>
            <w:pStyle w:val="TDC2"/>
            <w:tabs>
              <w:tab w:val="right" w:leader="dot" w:pos="8494"/>
            </w:tabs>
            <w:rPr>
              <w:rFonts w:asciiTheme="minorHAnsi" w:eastAsiaTheme="minorEastAsia" w:hAnsiTheme="minorHAnsi" w:cstheme="minorBidi"/>
              <w:noProof/>
              <w:color w:val="auto"/>
            </w:rPr>
          </w:pPr>
          <w:hyperlink w:anchor="_Toc509667228" w:history="1">
            <w:r w:rsidRPr="00130ABD">
              <w:rPr>
                <w:rStyle w:val="Hipervnculo"/>
                <w:b/>
                <w:i/>
                <w:noProof/>
              </w:rPr>
              <w:t>Back-End</w:t>
            </w:r>
            <w:r>
              <w:rPr>
                <w:noProof/>
                <w:webHidden/>
              </w:rPr>
              <w:tab/>
            </w:r>
            <w:r>
              <w:rPr>
                <w:noProof/>
                <w:webHidden/>
              </w:rPr>
              <w:fldChar w:fldCharType="begin"/>
            </w:r>
            <w:r>
              <w:rPr>
                <w:noProof/>
                <w:webHidden/>
              </w:rPr>
              <w:instrText xml:space="preserve"> PAGEREF _Toc509667228 \h </w:instrText>
            </w:r>
            <w:r>
              <w:rPr>
                <w:noProof/>
                <w:webHidden/>
              </w:rPr>
            </w:r>
            <w:r>
              <w:rPr>
                <w:noProof/>
                <w:webHidden/>
              </w:rPr>
              <w:fldChar w:fldCharType="separate"/>
            </w:r>
            <w:r>
              <w:rPr>
                <w:noProof/>
                <w:webHidden/>
              </w:rPr>
              <w:t>137</w:t>
            </w:r>
            <w:r>
              <w:rPr>
                <w:noProof/>
                <w:webHidden/>
              </w:rPr>
              <w:fldChar w:fldCharType="end"/>
            </w:r>
          </w:hyperlink>
        </w:p>
        <w:p w14:paraId="699C2C68" w14:textId="1D33E3F7" w:rsidR="004072AD" w:rsidRDefault="004072AD">
          <w:pPr>
            <w:pStyle w:val="TDC2"/>
            <w:tabs>
              <w:tab w:val="right" w:leader="dot" w:pos="8494"/>
            </w:tabs>
            <w:rPr>
              <w:rFonts w:asciiTheme="minorHAnsi" w:eastAsiaTheme="minorEastAsia" w:hAnsiTheme="minorHAnsi" w:cstheme="minorBidi"/>
              <w:noProof/>
              <w:color w:val="auto"/>
            </w:rPr>
          </w:pPr>
          <w:hyperlink w:anchor="_Toc509667229" w:history="1">
            <w:r w:rsidRPr="00130ABD">
              <w:rPr>
                <w:rStyle w:val="Hipervnculo"/>
                <w:b/>
                <w:i/>
                <w:noProof/>
              </w:rPr>
              <w:t>Open Source</w:t>
            </w:r>
            <w:r>
              <w:rPr>
                <w:noProof/>
                <w:webHidden/>
              </w:rPr>
              <w:tab/>
            </w:r>
            <w:r>
              <w:rPr>
                <w:noProof/>
                <w:webHidden/>
              </w:rPr>
              <w:fldChar w:fldCharType="begin"/>
            </w:r>
            <w:r>
              <w:rPr>
                <w:noProof/>
                <w:webHidden/>
              </w:rPr>
              <w:instrText xml:space="preserve"> PAGEREF _Toc509667229 \h </w:instrText>
            </w:r>
            <w:r>
              <w:rPr>
                <w:noProof/>
                <w:webHidden/>
              </w:rPr>
            </w:r>
            <w:r>
              <w:rPr>
                <w:noProof/>
                <w:webHidden/>
              </w:rPr>
              <w:fldChar w:fldCharType="separate"/>
            </w:r>
            <w:r>
              <w:rPr>
                <w:noProof/>
                <w:webHidden/>
              </w:rPr>
              <w:t>137</w:t>
            </w:r>
            <w:r>
              <w:rPr>
                <w:noProof/>
                <w:webHidden/>
              </w:rPr>
              <w:fldChar w:fldCharType="end"/>
            </w:r>
          </w:hyperlink>
        </w:p>
        <w:p w14:paraId="276076DD" w14:textId="463F3A51" w:rsidR="004072AD" w:rsidRDefault="004072AD">
          <w:pPr>
            <w:pStyle w:val="TDC2"/>
            <w:tabs>
              <w:tab w:val="right" w:leader="dot" w:pos="8494"/>
            </w:tabs>
            <w:rPr>
              <w:rFonts w:asciiTheme="minorHAnsi" w:eastAsiaTheme="minorEastAsia" w:hAnsiTheme="minorHAnsi" w:cstheme="minorBidi"/>
              <w:noProof/>
              <w:color w:val="auto"/>
            </w:rPr>
          </w:pPr>
          <w:hyperlink w:anchor="_Toc509667230" w:history="1">
            <w:r w:rsidRPr="00130ABD">
              <w:rPr>
                <w:rStyle w:val="Hipervnculo"/>
                <w:b/>
                <w:i/>
                <w:noProof/>
              </w:rPr>
              <w:t>Daemon</w:t>
            </w:r>
            <w:r>
              <w:rPr>
                <w:noProof/>
                <w:webHidden/>
              </w:rPr>
              <w:tab/>
            </w:r>
            <w:r>
              <w:rPr>
                <w:noProof/>
                <w:webHidden/>
              </w:rPr>
              <w:fldChar w:fldCharType="begin"/>
            </w:r>
            <w:r>
              <w:rPr>
                <w:noProof/>
                <w:webHidden/>
              </w:rPr>
              <w:instrText xml:space="preserve"> PAGEREF _Toc509667230 \h </w:instrText>
            </w:r>
            <w:r>
              <w:rPr>
                <w:noProof/>
                <w:webHidden/>
              </w:rPr>
            </w:r>
            <w:r>
              <w:rPr>
                <w:noProof/>
                <w:webHidden/>
              </w:rPr>
              <w:fldChar w:fldCharType="separate"/>
            </w:r>
            <w:r>
              <w:rPr>
                <w:noProof/>
                <w:webHidden/>
              </w:rPr>
              <w:t>137</w:t>
            </w:r>
            <w:r>
              <w:rPr>
                <w:noProof/>
                <w:webHidden/>
              </w:rPr>
              <w:fldChar w:fldCharType="end"/>
            </w:r>
          </w:hyperlink>
        </w:p>
        <w:p w14:paraId="3ABCB109" w14:textId="65A24742" w:rsidR="004072AD" w:rsidRDefault="004072AD">
          <w:pPr>
            <w:pStyle w:val="TDC2"/>
            <w:tabs>
              <w:tab w:val="right" w:leader="dot" w:pos="8494"/>
            </w:tabs>
            <w:rPr>
              <w:rFonts w:asciiTheme="minorHAnsi" w:eastAsiaTheme="minorEastAsia" w:hAnsiTheme="minorHAnsi" w:cstheme="minorBidi"/>
              <w:noProof/>
              <w:color w:val="auto"/>
            </w:rPr>
          </w:pPr>
          <w:hyperlink w:anchor="_Toc509667231" w:history="1">
            <w:r w:rsidRPr="00130ABD">
              <w:rPr>
                <w:rStyle w:val="Hipervnculo"/>
                <w:b/>
                <w:i/>
                <w:noProof/>
              </w:rPr>
              <w:t>Datos raw</w:t>
            </w:r>
            <w:r>
              <w:rPr>
                <w:noProof/>
                <w:webHidden/>
              </w:rPr>
              <w:tab/>
            </w:r>
            <w:r>
              <w:rPr>
                <w:noProof/>
                <w:webHidden/>
              </w:rPr>
              <w:fldChar w:fldCharType="begin"/>
            </w:r>
            <w:r>
              <w:rPr>
                <w:noProof/>
                <w:webHidden/>
              </w:rPr>
              <w:instrText xml:space="preserve"> PAGEREF _Toc509667231 \h </w:instrText>
            </w:r>
            <w:r>
              <w:rPr>
                <w:noProof/>
                <w:webHidden/>
              </w:rPr>
            </w:r>
            <w:r>
              <w:rPr>
                <w:noProof/>
                <w:webHidden/>
              </w:rPr>
              <w:fldChar w:fldCharType="separate"/>
            </w:r>
            <w:r>
              <w:rPr>
                <w:noProof/>
                <w:webHidden/>
              </w:rPr>
              <w:t>137</w:t>
            </w:r>
            <w:r>
              <w:rPr>
                <w:noProof/>
                <w:webHidden/>
              </w:rPr>
              <w:fldChar w:fldCharType="end"/>
            </w:r>
          </w:hyperlink>
        </w:p>
        <w:p w14:paraId="73E07B4F" w14:textId="11DAC952" w:rsidR="004072AD" w:rsidRDefault="004072AD">
          <w:pPr>
            <w:pStyle w:val="TDC2"/>
            <w:tabs>
              <w:tab w:val="right" w:leader="dot" w:pos="8494"/>
            </w:tabs>
            <w:rPr>
              <w:rFonts w:asciiTheme="minorHAnsi" w:eastAsiaTheme="minorEastAsia" w:hAnsiTheme="minorHAnsi" w:cstheme="minorBidi"/>
              <w:noProof/>
              <w:color w:val="auto"/>
            </w:rPr>
          </w:pPr>
          <w:hyperlink w:anchor="_Toc509667232" w:history="1">
            <w:r w:rsidRPr="00130ABD">
              <w:rPr>
                <w:rStyle w:val="Hipervnculo"/>
                <w:b/>
                <w:i/>
                <w:noProof/>
                <w:lang w:val="en-US"/>
              </w:rPr>
              <w:t>DHCP (Dynamic Host Configuration Protocol)</w:t>
            </w:r>
            <w:r>
              <w:rPr>
                <w:noProof/>
                <w:webHidden/>
              </w:rPr>
              <w:tab/>
            </w:r>
            <w:r>
              <w:rPr>
                <w:noProof/>
                <w:webHidden/>
              </w:rPr>
              <w:fldChar w:fldCharType="begin"/>
            </w:r>
            <w:r>
              <w:rPr>
                <w:noProof/>
                <w:webHidden/>
              </w:rPr>
              <w:instrText xml:space="preserve"> PAGEREF _Toc509667232 \h </w:instrText>
            </w:r>
            <w:r>
              <w:rPr>
                <w:noProof/>
                <w:webHidden/>
              </w:rPr>
            </w:r>
            <w:r>
              <w:rPr>
                <w:noProof/>
                <w:webHidden/>
              </w:rPr>
              <w:fldChar w:fldCharType="separate"/>
            </w:r>
            <w:r>
              <w:rPr>
                <w:noProof/>
                <w:webHidden/>
              </w:rPr>
              <w:t>137</w:t>
            </w:r>
            <w:r>
              <w:rPr>
                <w:noProof/>
                <w:webHidden/>
              </w:rPr>
              <w:fldChar w:fldCharType="end"/>
            </w:r>
          </w:hyperlink>
        </w:p>
        <w:p w14:paraId="05E78C20" w14:textId="0ED05F15" w:rsidR="004072AD" w:rsidRDefault="004072AD">
          <w:pPr>
            <w:pStyle w:val="TDC2"/>
            <w:tabs>
              <w:tab w:val="right" w:leader="dot" w:pos="8494"/>
            </w:tabs>
            <w:rPr>
              <w:rFonts w:asciiTheme="minorHAnsi" w:eastAsiaTheme="minorEastAsia" w:hAnsiTheme="minorHAnsi" w:cstheme="minorBidi"/>
              <w:noProof/>
              <w:color w:val="auto"/>
            </w:rPr>
          </w:pPr>
          <w:hyperlink w:anchor="_Toc509667233" w:history="1">
            <w:r w:rsidRPr="00130ABD">
              <w:rPr>
                <w:rStyle w:val="Hipervnculo"/>
                <w:b/>
                <w:i/>
                <w:noProof/>
              </w:rPr>
              <w:t>DOM (Document object Model)</w:t>
            </w:r>
            <w:r>
              <w:rPr>
                <w:noProof/>
                <w:webHidden/>
              </w:rPr>
              <w:tab/>
            </w:r>
            <w:r>
              <w:rPr>
                <w:noProof/>
                <w:webHidden/>
              </w:rPr>
              <w:fldChar w:fldCharType="begin"/>
            </w:r>
            <w:r>
              <w:rPr>
                <w:noProof/>
                <w:webHidden/>
              </w:rPr>
              <w:instrText xml:space="preserve"> PAGEREF _Toc509667233 \h </w:instrText>
            </w:r>
            <w:r>
              <w:rPr>
                <w:noProof/>
                <w:webHidden/>
              </w:rPr>
            </w:r>
            <w:r>
              <w:rPr>
                <w:noProof/>
                <w:webHidden/>
              </w:rPr>
              <w:fldChar w:fldCharType="separate"/>
            </w:r>
            <w:r>
              <w:rPr>
                <w:noProof/>
                <w:webHidden/>
              </w:rPr>
              <w:t>138</w:t>
            </w:r>
            <w:r>
              <w:rPr>
                <w:noProof/>
                <w:webHidden/>
              </w:rPr>
              <w:fldChar w:fldCharType="end"/>
            </w:r>
          </w:hyperlink>
        </w:p>
        <w:p w14:paraId="1EF75602" w14:textId="52C9354F" w:rsidR="004072AD" w:rsidRDefault="004072AD">
          <w:pPr>
            <w:pStyle w:val="TDC2"/>
            <w:tabs>
              <w:tab w:val="right" w:leader="dot" w:pos="8494"/>
            </w:tabs>
            <w:rPr>
              <w:rFonts w:asciiTheme="minorHAnsi" w:eastAsiaTheme="minorEastAsia" w:hAnsiTheme="minorHAnsi" w:cstheme="minorBidi"/>
              <w:noProof/>
              <w:color w:val="auto"/>
            </w:rPr>
          </w:pPr>
          <w:hyperlink w:anchor="_Toc509667234" w:history="1">
            <w:r w:rsidRPr="00130ABD">
              <w:rPr>
                <w:rStyle w:val="Hipervnculo"/>
                <w:b/>
                <w:i/>
                <w:noProof/>
              </w:rPr>
              <w:t>Framework</w:t>
            </w:r>
            <w:r>
              <w:rPr>
                <w:noProof/>
                <w:webHidden/>
              </w:rPr>
              <w:tab/>
            </w:r>
            <w:r>
              <w:rPr>
                <w:noProof/>
                <w:webHidden/>
              </w:rPr>
              <w:fldChar w:fldCharType="begin"/>
            </w:r>
            <w:r>
              <w:rPr>
                <w:noProof/>
                <w:webHidden/>
              </w:rPr>
              <w:instrText xml:space="preserve"> PAGEREF _Toc509667234 \h </w:instrText>
            </w:r>
            <w:r>
              <w:rPr>
                <w:noProof/>
                <w:webHidden/>
              </w:rPr>
            </w:r>
            <w:r>
              <w:rPr>
                <w:noProof/>
                <w:webHidden/>
              </w:rPr>
              <w:fldChar w:fldCharType="separate"/>
            </w:r>
            <w:r>
              <w:rPr>
                <w:noProof/>
                <w:webHidden/>
              </w:rPr>
              <w:t>138</w:t>
            </w:r>
            <w:r>
              <w:rPr>
                <w:noProof/>
                <w:webHidden/>
              </w:rPr>
              <w:fldChar w:fldCharType="end"/>
            </w:r>
          </w:hyperlink>
        </w:p>
        <w:p w14:paraId="11AB4EEA" w14:textId="4725D281" w:rsidR="004072AD" w:rsidRDefault="004072AD">
          <w:pPr>
            <w:pStyle w:val="TDC2"/>
            <w:tabs>
              <w:tab w:val="right" w:leader="dot" w:pos="8494"/>
            </w:tabs>
            <w:rPr>
              <w:rFonts w:asciiTheme="minorHAnsi" w:eastAsiaTheme="minorEastAsia" w:hAnsiTheme="minorHAnsi" w:cstheme="minorBidi"/>
              <w:noProof/>
              <w:color w:val="auto"/>
            </w:rPr>
          </w:pPr>
          <w:hyperlink w:anchor="_Toc509667235" w:history="1">
            <w:r w:rsidRPr="00130ABD">
              <w:rPr>
                <w:rStyle w:val="Hipervnculo"/>
                <w:b/>
                <w:i/>
                <w:noProof/>
              </w:rPr>
              <w:t>Front-End</w:t>
            </w:r>
            <w:r>
              <w:rPr>
                <w:noProof/>
                <w:webHidden/>
              </w:rPr>
              <w:tab/>
            </w:r>
            <w:r>
              <w:rPr>
                <w:noProof/>
                <w:webHidden/>
              </w:rPr>
              <w:fldChar w:fldCharType="begin"/>
            </w:r>
            <w:r>
              <w:rPr>
                <w:noProof/>
                <w:webHidden/>
              </w:rPr>
              <w:instrText xml:space="preserve"> PAGEREF _Toc509667235 \h </w:instrText>
            </w:r>
            <w:r>
              <w:rPr>
                <w:noProof/>
                <w:webHidden/>
              </w:rPr>
            </w:r>
            <w:r>
              <w:rPr>
                <w:noProof/>
                <w:webHidden/>
              </w:rPr>
              <w:fldChar w:fldCharType="separate"/>
            </w:r>
            <w:r>
              <w:rPr>
                <w:noProof/>
                <w:webHidden/>
              </w:rPr>
              <w:t>138</w:t>
            </w:r>
            <w:r>
              <w:rPr>
                <w:noProof/>
                <w:webHidden/>
              </w:rPr>
              <w:fldChar w:fldCharType="end"/>
            </w:r>
          </w:hyperlink>
        </w:p>
        <w:p w14:paraId="73FF25B8" w14:textId="59962D39" w:rsidR="004072AD" w:rsidRDefault="004072AD">
          <w:pPr>
            <w:pStyle w:val="TDC2"/>
            <w:tabs>
              <w:tab w:val="right" w:leader="dot" w:pos="8494"/>
            </w:tabs>
            <w:rPr>
              <w:rFonts w:asciiTheme="minorHAnsi" w:eastAsiaTheme="minorEastAsia" w:hAnsiTheme="minorHAnsi" w:cstheme="minorBidi"/>
              <w:noProof/>
              <w:color w:val="auto"/>
            </w:rPr>
          </w:pPr>
          <w:hyperlink w:anchor="_Toc509667236" w:history="1">
            <w:r w:rsidRPr="00130ABD">
              <w:rPr>
                <w:rStyle w:val="Hipervnculo"/>
                <w:b/>
                <w:i/>
                <w:noProof/>
              </w:rPr>
              <w:t>Host</w:t>
            </w:r>
            <w:r>
              <w:rPr>
                <w:noProof/>
                <w:webHidden/>
              </w:rPr>
              <w:tab/>
            </w:r>
            <w:r>
              <w:rPr>
                <w:noProof/>
                <w:webHidden/>
              </w:rPr>
              <w:fldChar w:fldCharType="begin"/>
            </w:r>
            <w:r>
              <w:rPr>
                <w:noProof/>
                <w:webHidden/>
              </w:rPr>
              <w:instrText xml:space="preserve"> PAGEREF _Toc509667236 \h </w:instrText>
            </w:r>
            <w:r>
              <w:rPr>
                <w:noProof/>
                <w:webHidden/>
              </w:rPr>
            </w:r>
            <w:r>
              <w:rPr>
                <w:noProof/>
                <w:webHidden/>
              </w:rPr>
              <w:fldChar w:fldCharType="separate"/>
            </w:r>
            <w:r>
              <w:rPr>
                <w:noProof/>
                <w:webHidden/>
              </w:rPr>
              <w:t>138</w:t>
            </w:r>
            <w:r>
              <w:rPr>
                <w:noProof/>
                <w:webHidden/>
              </w:rPr>
              <w:fldChar w:fldCharType="end"/>
            </w:r>
          </w:hyperlink>
        </w:p>
        <w:p w14:paraId="1E570552" w14:textId="2A1DF8C1" w:rsidR="004072AD" w:rsidRDefault="004072AD">
          <w:pPr>
            <w:pStyle w:val="TDC2"/>
            <w:tabs>
              <w:tab w:val="right" w:leader="dot" w:pos="8494"/>
            </w:tabs>
            <w:rPr>
              <w:rFonts w:asciiTheme="minorHAnsi" w:eastAsiaTheme="minorEastAsia" w:hAnsiTheme="minorHAnsi" w:cstheme="minorBidi"/>
              <w:noProof/>
              <w:color w:val="auto"/>
            </w:rPr>
          </w:pPr>
          <w:hyperlink w:anchor="_Toc509667237" w:history="1">
            <w:r w:rsidRPr="00130ABD">
              <w:rPr>
                <w:rStyle w:val="Hipervnculo"/>
                <w:b/>
                <w:i/>
                <w:noProof/>
              </w:rPr>
              <w:t>HTML (HyperText Markup Language)</w:t>
            </w:r>
            <w:r>
              <w:rPr>
                <w:noProof/>
                <w:webHidden/>
              </w:rPr>
              <w:tab/>
            </w:r>
            <w:r>
              <w:rPr>
                <w:noProof/>
                <w:webHidden/>
              </w:rPr>
              <w:fldChar w:fldCharType="begin"/>
            </w:r>
            <w:r>
              <w:rPr>
                <w:noProof/>
                <w:webHidden/>
              </w:rPr>
              <w:instrText xml:space="preserve"> PAGEREF _Toc509667237 \h </w:instrText>
            </w:r>
            <w:r>
              <w:rPr>
                <w:noProof/>
                <w:webHidden/>
              </w:rPr>
            </w:r>
            <w:r>
              <w:rPr>
                <w:noProof/>
                <w:webHidden/>
              </w:rPr>
              <w:fldChar w:fldCharType="separate"/>
            </w:r>
            <w:r>
              <w:rPr>
                <w:noProof/>
                <w:webHidden/>
              </w:rPr>
              <w:t>138</w:t>
            </w:r>
            <w:r>
              <w:rPr>
                <w:noProof/>
                <w:webHidden/>
              </w:rPr>
              <w:fldChar w:fldCharType="end"/>
            </w:r>
          </w:hyperlink>
        </w:p>
        <w:p w14:paraId="0B73EFD6" w14:textId="5692077A" w:rsidR="004072AD" w:rsidRDefault="004072AD">
          <w:pPr>
            <w:pStyle w:val="TDC2"/>
            <w:tabs>
              <w:tab w:val="right" w:leader="dot" w:pos="8494"/>
            </w:tabs>
            <w:rPr>
              <w:rFonts w:asciiTheme="minorHAnsi" w:eastAsiaTheme="minorEastAsia" w:hAnsiTheme="minorHAnsi" w:cstheme="minorBidi"/>
              <w:noProof/>
              <w:color w:val="auto"/>
            </w:rPr>
          </w:pPr>
          <w:hyperlink w:anchor="_Toc509667238" w:history="1">
            <w:r w:rsidRPr="00130ABD">
              <w:rPr>
                <w:rStyle w:val="Hipervnculo"/>
                <w:b/>
                <w:i/>
                <w:noProof/>
              </w:rPr>
              <w:t>HTTP (Hypertext Transfer Protocol)</w:t>
            </w:r>
            <w:r>
              <w:rPr>
                <w:noProof/>
                <w:webHidden/>
              </w:rPr>
              <w:tab/>
            </w:r>
            <w:r>
              <w:rPr>
                <w:noProof/>
                <w:webHidden/>
              </w:rPr>
              <w:fldChar w:fldCharType="begin"/>
            </w:r>
            <w:r>
              <w:rPr>
                <w:noProof/>
                <w:webHidden/>
              </w:rPr>
              <w:instrText xml:space="preserve"> PAGEREF _Toc509667238 \h </w:instrText>
            </w:r>
            <w:r>
              <w:rPr>
                <w:noProof/>
                <w:webHidden/>
              </w:rPr>
            </w:r>
            <w:r>
              <w:rPr>
                <w:noProof/>
                <w:webHidden/>
              </w:rPr>
              <w:fldChar w:fldCharType="separate"/>
            </w:r>
            <w:r>
              <w:rPr>
                <w:noProof/>
                <w:webHidden/>
              </w:rPr>
              <w:t>138</w:t>
            </w:r>
            <w:r>
              <w:rPr>
                <w:noProof/>
                <w:webHidden/>
              </w:rPr>
              <w:fldChar w:fldCharType="end"/>
            </w:r>
          </w:hyperlink>
        </w:p>
        <w:p w14:paraId="79C49E6F" w14:textId="3903EEDB" w:rsidR="004072AD" w:rsidRDefault="004072AD">
          <w:pPr>
            <w:pStyle w:val="TDC2"/>
            <w:tabs>
              <w:tab w:val="right" w:leader="dot" w:pos="8494"/>
            </w:tabs>
            <w:rPr>
              <w:rFonts w:asciiTheme="minorHAnsi" w:eastAsiaTheme="minorEastAsia" w:hAnsiTheme="minorHAnsi" w:cstheme="minorBidi"/>
              <w:noProof/>
              <w:color w:val="auto"/>
            </w:rPr>
          </w:pPr>
          <w:hyperlink w:anchor="_Toc509667239" w:history="1">
            <w:r w:rsidRPr="00130ABD">
              <w:rPr>
                <w:rStyle w:val="Hipervnculo"/>
                <w:b/>
                <w:i/>
                <w:noProof/>
              </w:rPr>
              <w:t>IDE (Integrated Development Environment)</w:t>
            </w:r>
            <w:r>
              <w:rPr>
                <w:noProof/>
                <w:webHidden/>
              </w:rPr>
              <w:tab/>
            </w:r>
            <w:r>
              <w:rPr>
                <w:noProof/>
                <w:webHidden/>
              </w:rPr>
              <w:fldChar w:fldCharType="begin"/>
            </w:r>
            <w:r>
              <w:rPr>
                <w:noProof/>
                <w:webHidden/>
              </w:rPr>
              <w:instrText xml:space="preserve"> PAGEREF _Toc509667239 \h </w:instrText>
            </w:r>
            <w:r>
              <w:rPr>
                <w:noProof/>
                <w:webHidden/>
              </w:rPr>
            </w:r>
            <w:r>
              <w:rPr>
                <w:noProof/>
                <w:webHidden/>
              </w:rPr>
              <w:fldChar w:fldCharType="separate"/>
            </w:r>
            <w:r>
              <w:rPr>
                <w:noProof/>
                <w:webHidden/>
              </w:rPr>
              <w:t>138</w:t>
            </w:r>
            <w:r>
              <w:rPr>
                <w:noProof/>
                <w:webHidden/>
              </w:rPr>
              <w:fldChar w:fldCharType="end"/>
            </w:r>
          </w:hyperlink>
        </w:p>
        <w:p w14:paraId="06FF0349" w14:textId="5FD0D15A" w:rsidR="004072AD" w:rsidRDefault="004072AD">
          <w:pPr>
            <w:pStyle w:val="TDC2"/>
            <w:tabs>
              <w:tab w:val="right" w:leader="dot" w:pos="8494"/>
            </w:tabs>
            <w:rPr>
              <w:rFonts w:asciiTheme="minorHAnsi" w:eastAsiaTheme="minorEastAsia" w:hAnsiTheme="minorHAnsi" w:cstheme="minorBidi"/>
              <w:noProof/>
              <w:color w:val="auto"/>
            </w:rPr>
          </w:pPr>
          <w:hyperlink w:anchor="_Toc509667240" w:history="1">
            <w:r w:rsidRPr="00130ABD">
              <w:rPr>
                <w:rStyle w:val="Hipervnculo"/>
                <w:b/>
                <w:i/>
                <w:iCs/>
                <w:noProof/>
              </w:rPr>
              <w:t>Inteligencia Artificial</w:t>
            </w:r>
            <w:r>
              <w:rPr>
                <w:noProof/>
                <w:webHidden/>
              </w:rPr>
              <w:tab/>
            </w:r>
            <w:r>
              <w:rPr>
                <w:noProof/>
                <w:webHidden/>
              </w:rPr>
              <w:fldChar w:fldCharType="begin"/>
            </w:r>
            <w:r>
              <w:rPr>
                <w:noProof/>
                <w:webHidden/>
              </w:rPr>
              <w:instrText xml:space="preserve"> PAGEREF _Toc509667240 \h </w:instrText>
            </w:r>
            <w:r>
              <w:rPr>
                <w:noProof/>
                <w:webHidden/>
              </w:rPr>
            </w:r>
            <w:r>
              <w:rPr>
                <w:noProof/>
                <w:webHidden/>
              </w:rPr>
              <w:fldChar w:fldCharType="separate"/>
            </w:r>
            <w:r>
              <w:rPr>
                <w:noProof/>
                <w:webHidden/>
              </w:rPr>
              <w:t>138</w:t>
            </w:r>
            <w:r>
              <w:rPr>
                <w:noProof/>
                <w:webHidden/>
              </w:rPr>
              <w:fldChar w:fldCharType="end"/>
            </w:r>
          </w:hyperlink>
        </w:p>
        <w:p w14:paraId="002DBDD9" w14:textId="2F5F37CD" w:rsidR="004072AD" w:rsidRDefault="004072AD">
          <w:pPr>
            <w:pStyle w:val="TDC2"/>
            <w:tabs>
              <w:tab w:val="right" w:leader="dot" w:pos="8494"/>
            </w:tabs>
            <w:rPr>
              <w:rFonts w:asciiTheme="minorHAnsi" w:eastAsiaTheme="minorEastAsia" w:hAnsiTheme="minorHAnsi" w:cstheme="minorBidi"/>
              <w:noProof/>
              <w:color w:val="auto"/>
            </w:rPr>
          </w:pPr>
          <w:hyperlink w:anchor="_Toc509667241" w:history="1">
            <w:r w:rsidRPr="00130ABD">
              <w:rPr>
                <w:rStyle w:val="Hipervnculo"/>
                <w:b/>
                <w:i/>
                <w:noProof/>
              </w:rPr>
              <w:t>Internet</w:t>
            </w:r>
            <w:r>
              <w:rPr>
                <w:noProof/>
                <w:webHidden/>
              </w:rPr>
              <w:tab/>
            </w:r>
            <w:r>
              <w:rPr>
                <w:noProof/>
                <w:webHidden/>
              </w:rPr>
              <w:fldChar w:fldCharType="begin"/>
            </w:r>
            <w:r>
              <w:rPr>
                <w:noProof/>
                <w:webHidden/>
              </w:rPr>
              <w:instrText xml:space="preserve"> PAGEREF _Toc509667241 \h </w:instrText>
            </w:r>
            <w:r>
              <w:rPr>
                <w:noProof/>
                <w:webHidden/>
              </w:rPr>
            </w:r>
            <w:r>
              <w:rPr>
                <w:noProof/>
                <w:webHidden/>
              </w:rPr>
              <w:fldChar w:fldCharType="separate"/>
            </w:r>
            <w:r>
              <w:rPr>
                <w:noProof/>
                <w:webHidden/>
              </w:rPr>
              <w:t>139</w:t>
            </w:r>
            <w:r>
              <w:rPr>
                <w:noProof/>
                <w:webHidden/>
              </w:rPr>
              <w:fldChar w:fldCharType="end"/>
            </w:r>
          </w:hyperlink>
        </w:p>
        <w:p w14:paraId="75D8D564" w14:textId="76D7873F" w:rsidR="004072AD" w:rsidRDefault="004072AD">
          <w:pPr>
            <w:pStyle w:val="TDC2"/>
            <w:tabs>
              <w:tab w:val="right" w:leader="dot" w:pos="8494"/>
            </w:tabs>
            <w:rPr>
              <w:rFonts w:asciiTheme="minorHAnsi" w:eastAsiaTheme="minorEastAsia" w:hAnsiTheme="minorHAnsi" w:cstheme="minorBidi"/>
              <w:noProof/>
              <w:color w:val="auto"/>
            </w:rPr>
          </w:pPr>
          <w:hyperlink w:anchor="_Toc509667242" w:history="1">
            <w:r w:rsidRPr="00130ABD">
              <w:rPr>
                <w:rStyle w:val="Hipervnculo"/>
                <w:b/>
                <w:i/>
                <w:noProof/>
              </w:rPr>
              <w:t>Iot (Internet of Things)</w:t>
            </w:r>
            <w:r>
              <w:rPr>
                <w:noProof/>
                <w:webHidden/>
              </w:rPr>
              <w:tab/>
            </w:r>
            <w:r>
              <w:rPr>
                <w:noProof/>
                <w:webHidden/>
              </w:rPr>
              <w:fldChar w:fldCharType="begin"/>
            </w:r>
            <w:r>
              <w:rPr>
                <w:noProof/>
                <w:webHidden/>
              </w:rPr>
              <w:instrText xml:space="preserve"> PAGEREF _Toc509667242 \h </w:instrText>
            </w:r>
            <w:r>
              <w:rPr>
                <w:noProof/>
                <w:webHidden/>
              </w:rPr>
            </w:r>
            <w:r>
              <w:rPr>
                <w:noProof/>
                <w:webHidden/>
              </w:rPr>
              <w:fldChar w:fldCharType="separate"/>
            </w:r>
            <w:r>
              <w:rPr>
                <w:noProof/>
                <w:webHidden/>
              </w:rPr>
              <w:t>139</w:t>
            </w:r>
            <w:r>
              <w:rPr>
                <w:noProof/>
                <w:webHidden/>
              </w:rPr>
              <w:fldChar w:fldCharType="end"/>
            </w:r>
          </w:hyperlink>
        </w:p>
        <w:p w14:paraId="1A7F59F0" w14:textId="01294F17" w:rsidR="004072AD" w:rsidRDefault="004072AD">
          <w:pPr>
            <w:pStyle w:val="TDC2"/>
            <w:tabs>
              <w:tab w:val="right" w:leader="dot" w:pos="8494"/>
            </w:tabs>
            <w:rPr>
              <w:rFonts w:asciiTheme="minorHAnsi" w:eastAsiaTheme="minorEastAsia" w:hAnsiTheme="minorHAnsi" w:cstheme="minorBidi"/>
              <w:noProof/>
              <w:color w:val="auto"/>
            </w:rPr>
          </w:pPr>
          <w:hyperlink w:anchor="_Toc509667243" w:history="1">
            <w:r w:rsidRPr="00130ABD">
              <w:rPr>
                <w:rStyle w:val="Hipervnculo"/>
                <w:b/>
                <w:i/>
                <w:iCs/>
                <w:noProof/>
              </w:rPr>
              <w:t>IP (Internet Protocol)</w:t>
            </w:r>
            <w:r>
              <w:rPr>
                <w:noProof/>
                <w:webHidden/>
              </w:rPr>
              <w:tab/>
            </w:r>
            <w:r>
              <w:rPr>
                <w:noProof/>
                <w:webHidden/>
              </w:rPr>
              <w:fldChar w:fldCharType="begin"/>
            </w:r>
            <w:r>
              <w:rPr>
                <w:noProof/>
                <w:webHidden/>
              </w:rPr>
              <w:instrText xml:space="preserve"> PAGEREF _Toc509667243 \h </w:instrText>
            </w:r>
            <w:r>
              <w:rPr>
                <w:noProof/>
                <w:webHidden/>
              </w:rPr>
            </w:r>
            <w:r>
              <w:rPr>
                <w:noProof/>
                <w:webHidden/>
              </w:rPr>
              <w:fldChar w:fldCharType="separate"/>
            </w:r>
            <w:r>
              <w:rPr>
                <w:noProof/>
                <w:webHidden/>
              </w:rPr>
              <w:t>139</w:t>
            </w:r>
            <w:r>
              <w:rPr>
                <w:noProof/>
                <w:webHidden/>
              </w:rPr>
              <w:fldChar w:fldCharType="end"/>
            </w:r>
          </w:hyperlink>
        </w:p>
        <w:p w14:paraId="22AA10C0" w14:textId="16443390" w:rsidR="004072AD" w:rsidRDefault="004072AD">
          <w:pPr>
            <w:pStyle w:val="TDC2"/>
            <w:tabs>
              <w:tab w:val="right" w:leader="dot" w:pos="8494"/>
            </w:tabs>
            <w:rPr>
              <w:rFonts w:asciiTheme="minorHAnsi" w:eastAsiaTheme="minorEastAsia" w:hAnsiTheme="minorHAnsi" w:cstheme="minorBidi"/>
              <w:noProof/>
              <w:color w:val="auto"/>
            </w:rPr>
          </w:pPr>
          <w:hyperlink w:anchor="_Toc509667244" w:history="1">
            <w:r w:rsidRPr="00130ABD">
              <w:rPr>
                <w:rStyle w:val="Hipervnculo"/>
                <w:b/>
                <w:i/>
                <w:iCs/>
                <w:noProof/>
              </w:rPr>
              <w:t>LAN (Local Area Network)</w:t>
            </w:r>
            <w:r>
              <w:rPr>
                <w:noProof/>
                <w:webHidden/>
              </w:rPr>
              <w:tab/>
            </w:r>
            <w:r>
              <w:rPr>
                <w:noProof/>
                <w:webHidden/>
              </w:rPr>
              <w:fldChar w:fldCharType="begin"/>
            </w:r>
            <w:r>
              <w:rPr>
                <w:noProof/>
                <w:webHidden/>
              </w:rPr>
              <w:instrText xml:space="preserve"> PAGEREF _Toc509667244 \h </w:instrText>
            </w:r>
            <w:r>
              <w:rPr>
                <w:noProof/>
                <w:webHidden/>
              </w:rPr>
            </w:r>
            <w:r>
              <w:rPr>
                <w:noProof/>
                <w:webHidden/>
              </w:rPr>
              <w:fldChar w:fldCharType="separate"/>
            </w:r>
            <w:r>
              <w:rPr>
                <w:noProof/>
                <w:webHidden/>
              </w:rPr>
              <w:t>139</w:t>
            </w:r>
            <w:r>
              <w:rPr>
                <w:noProof/>
                <w:webHidden/>
              </w:rPr>
              <w:fldChar w:fldCharType="end"/>
            </w:r>
          </w:hyperlink>
        </w:p>
        <w:p w14:paraId="715150F1" w14:textId="40E35906" w:rsidR="004072AD" w:rsidRDefault="004072AD">
          <w:pPr>
            <w:pStyle w:val="TDC2"/>
            <w:tabs>
              <w:tab w:val="right" w:leader="dot" w:pos="8494"/>
            </w:tabs>
            <w:rPr>
              <w:rFonts w:asciiTheme="minorHAnsi" w:eastAsiaTheme="minorEastAsia" w:hAnsiTheme="minorHAnsi" w:cstheme="minorBidi"/>
              <w:noProof/>
              <w:color w:val="auto"/>
            </w:rPr>
          </w:pPr>
          <w:hyperlink w:anchor="_Toc509667245" w:history="1">
            <w:r w:rsidRPr="00130ABD">
              <w:rPr>
                <w:rStyle w:val="Hipervnculo"/>
                <w:b/>
                <w:i/>
                <w:noProof/>
              </w:rPr>
              <w:t>Lenguaje de programación</w:t>
            </w:r>
            <w:r>
              <w:rPr>
                <w:noProof/>
                <w:webHidden/>
              </w:rPr>
              <w:tab/>
            </w:r>
            <w:r>
              <w:rPr>
                <w:noProof/>
                <w:webHidden/>
              </w:rPr>
              <w:fldChar w:fldCharType="begin"/>
            </w:r>
            <w:r>
              <w:rPr>
                <w:noProof/>
                <w:webHidden/>
              </w:rPr>
              <w:instrText xml:space="preserve"> PAGEREF _Toc509667245 \h </w:instrText>
            </w:r>
            <w:r>
              <w:rPr>
                <w:noProof/>
                <w:webHidden/>
              </w:rPr>
            </w:r>
            <w:r>
              <w:rPr>
                <w:noProof/>
                <w:webHidden/>
              </w:rPr>
              <w:fldChar w:fldCharType="separate"/>
            </w:r>
            <w:r>
              <w:rPr>
                <w:noProof/>
                <w:webHidden/>
              </w:rPr>
              <w:t>139</w:t>
            </w:r>
            <w:r>
              <w:rPr>
                <w:noProof/>
                <w:webHidden/>
              </w:rPr>
              <w:fldChar w:fldCharType="end"/>
            </w:r>
          </w:hyperlink>
        </w:p>
        <w:p w14:paraId="579B1A6C" w14:textId="58C28BAD" w:rsidR="004072AD" w:rsidRDefault="004072AD">
          <w:pPr>
            <w:pStyle w:val="TDC2"/>
            <w:tabs>
              <w:tab w:val="right" w:leader="dot" w:pos="8494"/>
            </w:tabs>
            <w:rPr>
              <w:rFonts w:asciiTheme="minorHAnsi" w:eastAsiaTheme="minorEastAsia" w:hAnsiTheme="minorHAnsi" w:cstheme="minorBidi"/>
              <w:noProof/>
              <w:color w:val="auto"/>
            </w:rPr>
          </w:pPr>
          <w:hyperlink w:anchor="_Toc509667246" w:history="1">
            <w:r w:rsidRPr="00130ABD">
              <w:rPr>
                <w:rStyle w:val="Hipervnculo"/>
                <w:b/>
                <w:i/>
                <w:iCs/>
                <w:noProof/>
              </w:rPr>
              <w:t>LESS</w:t>
            </w:r>
            <w:r>
              <w:rPr>
                <w:noProof/>
                <w:webHidden/>
              </w:rPr>
              <w:tab/>
            </w:r>
            <w:r>
              <w:rPr>
                <w:noProof/>
                <w:webHidden/>
              </w:rPr>
              <w:fldChar w:fldCharType="begin"/>
            </w:r>
            <w:r>
              <w:rPr>
                <w:noProof/>
                <w:webHidden/>
              </w:rPr>
              <w:instrText xml:space="preserve"> PAGEREF _Toc509667246 \h </w:instrText>
            </w:r>
            <w:r>
              <w:rPr>
                <w:noProof/>
                <w:webHidden/>
              </w:rPr>
            </w:r>
            <w:r>
              <w:rPr>
                <w:noProof/>
                <w:webHidden/>
              </w:rPr>
              <w:fldChar w:fldCharType="separate"/>
            </w:r>
            <w:r>
              <w:rPr>
                <w:noProof/>
                <w:webHidden/>
              </w:rPr>
              <w:t>139</w:t>
            </w:r>
            <w:r>
              <w:rPr>
                <w:noProof/>
                <w:webHidden/>
              </w:rPr>
              <w:fldChar w:fldCharType="end"/>
            </w:r>
          </w:hyperlink>
        </w:p>
        <w:p w14:paraId="74517839" w14:textId="5E8CB041" w:rsidR="004072AD" w:rsidRDefault="004072AD">
          <w:pPr>
            <w:pStyle w:val="TDC2"/>
            <w:tabs>
              <w:tab w:val="right" w:leader="dot" w:pos="8494"/>
            </w:tabs>
            <w:rPr>
              <w:rFonts w:asciiTheme="minorHAnsi" w:eastAsiaTheme="minorEastAsia" w:hAnsiTheme="minorHAnsi" w:cstheme="minorBidi"/>
              <w:noProof/>
              <w:color w:val="auto"/>
            </w:rPr>
          </w:pPr>
          <w:hyperlink w:anchor="_Toc509667247" w:history="1">
            <w:r w:rsidRPr="00130ABD">
              <w:rPr>
                <w:rStyle w:val="Hipervnculo"/>
                <w:b/>
                <w:i/>
                <w:noProof/>
              </w:rPr>
              <w:t>Linux</w:t>
            </w:r>
            <w:r>
              <w:rPr>
                <w:noProof/>
                <w:webHidden/>
              </w:rPr>
              <w:tab/>
            </w:r>
            <w:r>
              <w:rPr>
                <w:noProof/>
                <w:webHidden/>
              </w:rPr>
              <w:fldChar w:fldCharType="begin"/>
            </w:r>
            <w:r>
              <w:rPr>
                <w:noProof/>
                <w:webHidden/>
              </w:rPr>
              <w:instrText xml:space="preserve"> PAGEREF _Toc509667247 \h </w:instrText>
            </w:r>
            <w:r>
              <w:rPr>
                <w:noProof/>
                <w:webHidden/>
              </w:rPr>
            </w:r>
            <w:r>
              <w:rPr>
                <w:noProof/>
                <w:webHidden/>
              </w:rPr>
              <w:fldChar w:fldCharType="separate"/>
            </w:r>
            <w:r>
              <w:rPr>
                <w:noProof/>
                <w:webHidden/>
              </w:rPr>
              <w:t>139</w:t>
            </w:r>
            <w:r>
              <w:rPr>
                <w:noProof/>
                <w:webHidden/>
              </w:rPr>
              <w:fldChar w:fldCharType="end"/>
            </w:r>
          </w:hyperlink>
        </w:p>
        <w:p w14:paraId="747E1E7C" w14:textId="691BD303" w:rsidR="004072AD" w:rsidRDefault="004072AD">
          <w:pPr>
            <w:pStyle w:val="TDC2"/>
            <w:tabs>
              <w:tab w:val="right" w:leader="dot" w:pos="8494"/>
            </w:tabs>
            <w:rPr>
              <w:rFonts w:asciiTheme="minorHAnsi" w:eastAsiaTheme="minorEastAsia" w:hAnsiTheme="minorHAnsi" w:cstheme="minorBidi"/>
              <w:noProof/>
              <w:color w:val="auto"/>
            </w:rPr>
          </w:pPr>
          <w:hyperlink w:anchor="_Toc509667248" w:history="1">
            <w:r w:rsidRPr="00130ABD">
              <w:rPr>
                <w:rStyle w:val="Hipervnculo"/>
                <w:b/>
                <w:i/>
                <w:noProof/>
              </w:rPr>
              <w:t>Marshaling</w:t>
            </w:r>
            <w:r>
              <w:rPr>
                <w:noProof/>
                <w:webHidden/>
              </w:rPr>
              <w:tab/>
            </w:r>
            <w:r>
              <w:rPr>
                <w:noProof/>
                <w:webHidden/>
              </w:rPr>
              <w:fldChar w:fldCharType="begin"/>
            </w:r>
            <w:r>
              <w:rPr>
                <w:noProof/>
                <w:webHidden/>
              </w:rPr>
              <w:instrText xml:space="preserve"> PAGEREF _Toc509667248 \h </w:instrText>
            </w:r>
            <w:r>
              <w:rPr>
                <w:noProof/>
                <w:webHidden/>
              </w:rPr>
            </w:r>
            <w:r>
              <w:rPr>
                <w:noProof/>
                <w:webHidden/>
              </w:rPr>
              <w:fldChar w:fldCharType="separate"/>
            </w:r>
            <w:r>
              <w:rPr>
                <w:noProof/>
                <w:webHidden/>
              </w:rPr>
              <w:t>139</w:t>
            </w:r>
            <w:r>
              <w:rPr>
                <w:noProof/>
                <w:webHidden/>
              </w:rPr>
              <w:fldChar w:fldCharType="end"/>
            </w:r>
          </w:hyperlink>
        </w:p>
        <w:p w14:paraId="25647DF3" w14:textId="458099EB" w:rsidR="004072AD" w:rsidRDefault="004072AD">
          <w:pPr>
            <w:pStyle w:val="TDC2"/>
            <w:tabs>
              <w:tab w:val="right" w:leader="dot" w:pos="8494"/>
            </w:tabs>
            <w:rPr>
              <w:rFonts w:asciiTheme="minorHAnsi" w:eastAsiaTheme="minorEastAsia" w:hAnsiTheme="minorHAnsi" w:cstheme="minorBidi"/>
              <w:noProof/>
              <w:color w:val="auto"/>
            </w:rPr>
          </w:pPr>
          <w:hyperlink w:anchor="_Toc509667249" w:history="1">
            <w:r w:rsidRPr="00130ABD">
              <w:rPr>
                <w:rStyle w:val="Hipervnculo"/>
                <w:b/>
                <w:i/>
                <w:iCs/>
                <w:noProof/>
              </w:rPr>
              <w:t>Navegador web (browser)</w:t>
            </w:r>
            <w:r>
              <w:rPr>
                <w:noProof/>
                <w:webHidden/>
              </w:rPr>
              <w:tab/>
            </w:r>
            <w:r>
              <w:rPr>
                <w:noProof/>
                <w:webHidden/>
              </w:rPr>
              <w:fldChar w:fldCharType="begin"/>
            </w:r>
            <w:r>
              <w:rPr>
                <w:noProof/>
                <w:webHidden/>
              </w:rPr>
              <w:instrText xml:space="preserve"> PAGEREF _Toc509667249 \h </w:instrText>
            </w:r>
            <w:r>
              <w:rPr>
                <w:noProof/>
                <w:webHidden/>
              </w:rPr>
            </w:r>
            <w:r>
              <w:rPr>
                <w:noProof/>
                <w:webHidden/>
              </w:rPr>
              <w:fldChar w:fldCharType="separate"/>
            </w:r>
            <w:r>
              <w:rPr>
                <w:noProof/>
                <w:webHidden/>
              </w:rPr>
              <w:t>139</w:t>
            </w:r>
            <w:r>
              <w:rPr>
                <w:noProof/>
                <w:webHidden/>
              </w:rPr>
              <w:fldChar w:fldCharType="end"/>
            </w:r>
          </w:hyperlink>
        </w:p>
        <w:p w14:paraId="1B409358" w14:textId="4FCC0053" w:rsidR="004072AD" w:rsidRDefault="004072AD">
          <w:pPr>
            <w:pStyle w:val="TDC2"/>
            <w:tabs>
              <w:tab w:val="right" w:leader="dot" w:pos="8494"/>
            </w:tabs>
            <w:rPr>
              <w:rFonts w:asciiTheme="minorHAnsi" w:eastAsiaTheme="minorEastAsia" w:hAnsiTheme="minorHAnsi" w:cstheme="minorBidi"/>
              <w:noProof/>
              <w:color w:val="auto"/>
            </w:rPr>
          </w:pPr>
          <w:hyperlink w:anchor="_Toc509667250" w:history="1">
            <w:r w:rsidRPr="00130ABD">
              <w:rPr>
                <w:rStyle w:val="Hipervnculo"/>
                <w:b/>
                <w:i/>
                <w:noProof/>
              </w:rPr>
              <w:t>Protoboard</w:t>
            </w:r>
            <w:r>
              <w:rPr>
                <w:noProof/>
                <w:webHidden/>
              </w:rPr>
              <w:tab/>
            </w:r>
            <w:r>
              <w:rPr>
                <w:noProof/>
                <w:webHidden/>
              </w:rPr>
              <w:fldChar w:fldCharType="begin"/>
            </w:r>
            <w:r>
              <w:rPr>
                <w:noProof/>
                <w:webHidden/>
              </w:rPr>
              <w:instrText xml:space="preserve"> PAGEREF _Toc509667250 \h </w:instrText>
            </w:r>
            <w:r>
              <w:rPr>
                <w:noProof/>
                <w:webHidden/>
              </w:rPr>
            </w:r>
            <w:r>
              <w:rPr>
                <w:noProof/>
                <w:webHidden/>
              </w:rPr>
              <w:fldChar w:fldCharType="separate"/>
            </w:r>
            <w:r>
              <w:rPr>
                <w:noProof/>
                <w:webHidden/>
              </w:rPr>
              <w:t>140</w:t>
            </w:r>
            <w:r>
              <w:rPr>
                <w:noProof/>
                <w:webHidden/>
              </w:rPr>
              <w:fldChar w:fldCharType="end"/>
            </w:r>
          </w:hyperlink>
        </w:p>
        <w:p w14:paraId="17615610" w14:textId="1CF08CE3" w:rsidR="004072AD" w:rsidRDefault="004072AD">
          <w:pPr>
            <w:pStyle w:val="TDC2"/>
            <w:tabs>
              <w:tab w:val="right" w:leader="dot" w:pos="8494"/>
            </w:tabs>
            <w:rPr>
              <w:rFonts w:asciiTheme="minorHAnsi" w:eastAsiaTheme="minorEastAsia" w:hAnsiTheme="minorHAnsi" w:cstheme="minorBidi"/>
              <w:noProof/>
              <w:color w:val="auto"/>
            </w:rPr>
          </w:pPr>
          <w:hyperlink w:anchor="_Toc509667251" w:history="1">
            <w:r w:rsidRPr="00130ABD">
              <w:rPr>
                <w:rStyle w:val="Hipervnculo"/>
                <w:b/>
                <w:i/>
                <w:noProof/>
              </w:rPr>
              <w:t>Query</w:t>
            </w:r>
            <w:r>
              <w:rPr>
                <w:noProof/>
                <w:webHidden/>
              </w:rPr>
              <w:tab/>
            </w:r>
            <w:r>
              <w:rPr>
                <w:noProof/>
                <w:webHidden/>
              </w:rPr>
              <w:fldChar w:fldCharType="begin"/>
            </w:r>
            <w:r>
              <w:rPr>
                <w:noProof/>
                <w:webHidden/>
              </w:rPr>
              <w:instrText xml:space="preserve"> PAGEREF _Toc509667251 \h </w:instrText>
            </w:r>
            <w:r>
              <w:rPr>
                <w:noProof/>
                <w:webHidden/>
              </w:rPr>
            </w:r>
            <w:r>
              <w:rPr>
                <w:noProof/>
                <w:webHidden/>
              </w:rPr>
              <w:fldChar w:fldCharType="separate"/>
            </w:r>
            <w:r>
              <w:rPr>
                <w:noProof/>
                <w:webHidden/>
              </w:rPr>
              <w:t>140</w:t>
            </w:r>
            <w:r>
              <w:rPr>
                <w:noProof/>
                <w:webHidden/>
              </w:rPr>
              <w:fldChar w:fldCharType="end"/>
            </w:r>
          </w:hyperlink>
        </w:p>
        <w:p w14:paraId="0C2F550B" w14:textId="2B18AFFA" w:rsidR="004072AD" w:rsidRDefault="004072AD">
          <w:pPr>
            <w:pStyle w:val="TDC2"/>
            <w:tabs>
              <w:tab w:val="right" w:leader="dot" w:pos="8494"/>
            </w:tabs>
            <w:rPr>
              <w:rFonts w:asciiTheme="minorHAnsi" w:eastAsiaTheme="minorEastAsia" w:hAnsiTheme="minorHAnsi" w:cstheme="minorBidi"/>
              <w:noProof/>
              <w:color w:val="auto"/>
            </w:rPr>
          </w:pPr>
          <w:hyperlink w:anchor="_Toc509667252" w:history="1">
            <w:r w:rsidRPr="00130ABD">
              <w:rPr>
                <w:rStyle w:val="Hipervnculo"/>
                <w:b/>
                <w:i/>
                <w:noProof/>
              </w:rPr>
              <w:t>RAW</w:t>
            </w:r>
            <w:r>
              <w:rPr>
                <w:noProof/>
                <w:webHidden/>
              </w:rPr>
              <w:tab/>
            </w:r>
            <w:r>
              <w:rPr>
                <w:noProof/>
                <w:webHidden/>
              </w:rPr>
              <w:fldChar w:fldCharType="begin"/>
            </w:r>
            <w:r>
              <w:rPr>
                <w:noProof/>
                <w:webHidden/>
              </w:rPr>
              <w:instrText xml:space="preserve"> PAGEREF _Toc509667252 \h </w:instrText>
            </w:r>
            <w:r>
              <w:rPr>
                <w:noProof/>
                <w:webHidden/>
              </w:rPr>
            </w:r>
            <w:r>
              <w:rPr>
                <w:noProof/>
                <w:webHidden/>
              </w:rPr>
              <w:fldChar w:fldCharType="separate"/>
            </w:r>
            <w:r>
              <w:rPr>
                <w:noProof/>
                <w:webHidden/>
              </w:rPr>
              <w:t>140</w:t>
            </w:r>
            <w:r>
              <w:rPr>
                <w:noProof/>
                <w:webHidden/>
              </w:rPr>
              <w:fldChar w:fldCharType="end"/>
            </w:r>
          </w:hyperlink>
        </w:p>
        <w:p w14:paraId="0EDE4770" w14:textId="68A4E157" w:rsidR="004072AD" w:rsidRDefault="004072AD">
          <w:pPr>
            <w:pStyle w:val="TDC2"/>
            <w:tabs>
              <w:tab w:val="right" w:leader="dot" w:pos="8494"/>
            </w:tabs>
            <w:rPr>
              <w:rFonts w:asciiTheme="minorHAnsi" w:eastAsiaTheme="minorEastAsia" w:hAnsiTheme="minorHAnsi" w:cstheme="minorBidi"/>
              <w:noProof/>
              <w:color w:val="auto"/>
            </w:rPr>
          </w:pPr>
          <w:hyperlink w:anchor="_Toc509667253" w:history="1">
            <w:r w:rsidRPr="00130ABD">
              <w:rPr>
                <w:rStyle w:val="Hipervnculo"/>
                <w:b/>
                <w:i/>
                <w:noProof/>
              </w:rPr>
              <w:t>Resolución de pantalla</w:t>
            </w:r>
            <w:r>
              <w:rPr>
                <w:noProof/>
                <w:webHidden/>
              </w:rPr>
              <w:tab/>
            </w:r>
            <w:r>
              <w:rPr>
                <w:noProof/>
                <w:webHidden/>
              </w:rPr>
              <w:fldChar w:fldCharType="begin"/>
            </w:r>
            <w:r>
              <w:rPr>
                <w:noProof/>
                <w:webHidden/>
              </w:rPr>
              <w:instrText xml:space="preserve"> PAGEREF _Toc509667253 \h </w:instrText>
            </w:r>
            <w:r>
              <w:rPr>
                <w:noProof/>
                <w:webHidden/>
              </w:rPr>
            </w:r>
            <w:r>
              <w:rPr>
                <w:noProof/>
                <w:webHidden/>
              </w:rPr>
              <w:fldChar w:fldCharType="separate"/>
            </w:r>
            <w:r>
              <w:rPr>
                <w:noProof/>
                <w:webHidden/>
              </w:rPr>
              <w:t>140</w:t>
            </w:r>
            <w:r>
              <w:rPr>
                <w:noProof/>
                <w:webHidden/>
              </w:rPr>
              <w:fldChar w:fldCharType="end"/>
            </w:r>
          </w:hyperlink>
        </w:p>
        <w:p w14:paraId="00674F42" w14:textId="764D734C" w:rsidR="004072AD" w:rsidRDefault="004072AD">
          <w:pPr>
            <w:pStyle w:val="TDC2"/>
            <w:tabs>
              <w:tab w:val="right" w:leader="dot" w:pos="8494"/>
            </w:tabs>
            <w:rPr>
              <w:rFonts w:asciiTheme="minorHAnsi" w:eastAsiaTheme="minorEastAsia" w:hAnsiTheme="minorHAnsi" w:cstheme="minorBidi"/>
              <w:noProof/>
              <w:color w:val="auto"/>
            </w:rPr>
          </w:pPr>
          <w:hyperlink w:anchor="_Toc509667254" w:history="1">
            <w:r w:rsidRPr="00130ABD">
              <w:rPr>
                <w:rStyle w:val="Hipervnculo"/>
                <w:b/>
                <w:i/>
                <w:noProof/>
                <w:lang w:val="en-US"/>
              </w:rPr>
              <w:t>Template</w:t>
            </w:r>
            <w:r>
              <w:rPr>
                <w:noProof/>
                <w:webHidden/>
              </w:rPr>
              <w:tab/>
            </w:r>
            <w:r>
              <w:rPr>
                <w:noProof/>
                <w:webHidden/>
              </w:rPr>
              <w:fldChar w:fldCharType="begin"/>
            </w:r>
            <w:r>
              <w:rPr>
                <w:noProof/>
                <w:webHidden/>
              </w:rPr>
              <w:instrText xml:space="preserve"> PAGEREF _Toc509667254 \h </w:instrText>
            </w:r>
            <w:r>
              <w:rPr>
                <w:noProof/>
                <w:webHidden/>
              </w:rPr>
            </w:r>
            <w:r>
              <w:rPr>
                <w:noProof/>
                <w:webHidden/>
              </w:rPr>
              <w:fldChar w:fldCharType="separate"/>
            </w:r>
            <w:r>
              <w:rPr>
                <w:noProof/>
                <w:webHidden/>
              </w:rPr>
              <w:t>140</w:t>
            </w:r>
            <w:r>
              <w:rPr>
                <w:noProof/>
                <w:webHidden/>
              </w:rPr>
              <w:fldChar w:fldCharType="end"/>
            </w:r>
          </w:hyperlink>
        </w:p>
        <w:p w14:paraId="165859F7" w14:textId="6CB3BF9B" w:rsidR="004072AD" w:rsidRDefault="004072AD">
          <w:pPr>
            <w:pStyle w:val="TDC2"/>
            <w:tabs>
              <w:tab w:val="right" w:leader="dot" w:pos="8494"/>
            </w:tabs>
            <w:rPr>
              <w:rFonts w:asciiTheme="minorHAnsi" w:eastAsiaTheme="minorEastAsia" w:hAnsiTheme="minorHAnsi" w:cstheme="minorBidi"/>
              <w:noProof/>
              <w:color w:val="auto"/>
            </w:rPr>
          </w:pPr>
          <w:hyperlink w:anchor="_Toc509667255" w:history="1">
            <w:r w:rsidRPr="00130ABD">
              <w:rPr>
                <w:rStyle w:val="Hipervnculo"/>
                <w:b/>
                <w:i/>
                <w:noProof/>
                <w:lang w:val="en-US"/>
              </w:rPr>
              <w:t xml:space="preserve">UART </w:t>
            </w:r>
            <w:r w:rsidRPr="00130ABD">
              <w:rPr>
                <w:rStyle w:val="Hipervnculo"/>
                <w:b/>
                <w:i/>
                <w:iCs/>
                <w:noProof/>
                <w:lang w:val="en-US"/>
              </w:rPr>
              <w:t>(universally asynchronous receiver/transmitter)</w:t>
            </w:r>
            <w:r>
              <w:rPr>
                <w:noProof/>
                <w:webHidden/>
              </w:rPr>
              <w:tab/>
            </w:r>
            <w:r>
              <w:rPr>
                <w:noProof/>
                <w:webHidden/>
              </w:rPr>
              <w:fldChar w:fldCharType="begin"/>
            </w:r>
            <w:r>
              <w:rPr>
                <w:noProof/>
                <w:webHidden/>
              </w:rPr>
              <w:instrText xml:space="preserve"> PAGEREF _Toc509667255 \h </w:instrText>
            </w:r>
            <w:r>
              <w:rPr>
                <w:noProof/>
                <w:webHidden/>
              </w:rPr>
            </w:r>
            <w:r>
              <w:rPr>
                <w:noProof/>
                <w:webHidden/>
              </w:rPr>
              <w:fldChar w:fldCharType="separate"/>
            </w:r>
            <w:r>
              <w:rPr>
                <w:noProof/>
                <w:webHidden/>
              </w:rPr>
              <w:t>140</w:t>
            </w:r>
            <w:r>
              <w:rPr>
                <w:noProof/>
                <w:webHidden/>
              </w:rPr>
              <w:fldChar w:fldCharType="end"/>
            </w:r>
          </w:hyperlink>
        </w:p>
        <w:p w14:paraId="56801B0B" w14:textId="73D1C6B6" w:rsidR="004072AD" w:rsidRDefault="004072AD">
          <w:pPr>
            <w:pStyle w:val="TDC2"/>
            <w:tabs>
              <w:tab w:val="right" w:leader="dot" w:pos="8494"/>
            </w:tabs>
            <w:rPr>
              <w:rFonts w:asciiTheme="minorHAnsi" w:eastAsiaTheme="minorEastAsia" w:hAnsiTheme="minorHAnsi" w:cstheme="minorBidi"/>
              <w:noProof/>
              <w:color w:val="auto"/>
            </w:rPr>
          </w:pPr>
          <w:hyperlink w:anchor="_Toc509667256" w:history="1">
            <w:r w:rsidRPr="00130ABD">
              <w:rPr>
                <w:rStyle w:val="Hipervnculo"/>
                <w:b/>
                <w:i/>
                <w:noProof/>
              </w:rPr>
              <w:t>WIFI</w:t>
            </w:r>
            <w:r>
              <w:rPr>
                <w:noProof/>
                <w:webHidden/>
              </w:rPr>
              <w:tab/>
            </w:r>
            <w:r>
              <w:rPr>
                <w:noProof/>
                <w:webHidden/>
              </w:rPr>
              <w:fldChar w:fldCharType="begin"/>
            </w:r>
            <w:r>
              <w:rPr>
                <w:noProof/>
                <w:webHidden/>
              </w:rPr>
              <w:instrText xml:space="preserve"> PAGEREF _Toc509667256 \h </w:instrText>
            </w:r>
            <w:r>
              <w:rPr>
                <w:noProof/>
                <w:webHidden/>
              </w:rPr>
            </w:r>
            <w:r>
              <w:rPr>
                <w:noProof/>
                <w:webHidden/>
              </w:rPr>
              <w:fldChar w:fldCharType="separate"/>
            </w:r>
            <w:r>
              <w:rPr>
                <w:noProof/>
                <w:webHidden/>
              </w:rPr>
              <w:t>140</w:t>
            </w:r>
            <w:r>
              <w:rPr>
                <w:noProof/>
                <w:webHidden/>
              </w:rPr>
              <w:fldChar w:fldCharType="end"/>
            </w:r>
          </w:hyperlink>
        </w:p>
        <w:p w14:paraId="0B9A53B1" w14:textId="0E7FF6ED" w:rsidR="004072AD" w:rsidRDefault="004072AD">
          <w:pPr>
            <w:pStyle w:val="TDC1"/>
            <w:tabs>
              <w:tab w:val="right" w:leader="dot" w:pos="8494"/>
            </w:tabs>
            <w:rPr>
              <w:rFonts w:asciiTheme="minorHAnsi" w:eastAsiaTheme="minorEastAsia" w:hAnsiTheme="minorHAnsi" w:cstheme="minorBidi"/>
              <w:noProof/>
              <w:color w:val="auto"/>
            </w:rPr>
          </w:pPr>
          <w:hyperlink w:anchor="_Toc509667257" w:history="1">
            <w:r w:rsidRPr="00130ABD">
              <w:rPr>
                <w:rStyle w:val="Hipervnculo"/>
                <w:noProof/>
                <w:lang w:val="es-ES"/>
              </w:rPr>
              <w:t>Bibliografía</w:t>
            </w:r>
            <w:r>
              <w:rPr>
                <w:noProof/>
                <w:webHidden/>
              </w:rPr>
              <w:tab/>
            </w:r>
            <w:r>
              <w:rPr>
                <w:noProof/>
                <w:webHidden/>
              </w:rPr>
              <w:fldChar w:fldCharType="begin"/>
            </w:r>
            <w:r>
              <w:rPr>
                <w:noProof/>
                <w:webHidden/>
              </w:rPr>
              <w:instrText xml:space="preserve"> PAGEREF _Toc509667257 \h </w:instrText>
            </w:r>
            <w:r>
              <w:rPr>
                <w:noProof/>
                <w:webHidden/>
              </w:rPr>
            </w:r>
            <w:r>
              <w:rPr>
                <w:noProof/>
                <w:webHidden/>
              </w:rPr>
              <w:fldChar w:fldCharType="separate"/>
            </w:r>
            <w:r>
              <w:rPr>
                <w:noProof/>
                <w:webHidden/>
              </w:rPr>
              <w:t>141</w:t>
            </w:r>
            <w:r>
              <w:rPr>
                <w:noProof/>
                <w:webHidden/>
              </w:rPr>
              <w:fldChar w:fldCharType="end"/>
            </w:r>
          </w:hyperlink>
        </w:p>
        <w:p w14:paraId="25E7EC54" w14:textId="5955611C" w:rsidR="00830DFC" w:rsidRDefault="00A457C5" w:rsidP="00A40C50">
          <w:r>
            <w:rPr>
              <w:b/>
              <w:bCs/>
              <w:lang w:val="es-ES"/>
            </w:rPr>
            <w:fldChar w:fldCharType="end"/>
          </w:r>
        </w:p>
      </w:sdtContent>
    </w:sdt>
    <w:bookmarkStart w:id="2" w:name="_uqmgjcr5bp2d" w:colFirst="0" w:colLast="0" w:displacedByCustomXml="prev"/>
    <w:bookmarkEnd w:id="2" w:displacedByCustomXml="prev"/>
    <w:p w14:paraId="4D622B88" w14:textId="77777777" w:rsidR="00830DFC" w:rsidRDefault="00CF57F7">
      <w:r>
        <w:br w:type="page"/>
      </w:r>
    </w:p>
    <w:bookmarkStart w:id="3" w:name="_dk1yrowdqlcy" w:colFirst="0" w:colLast="0"/>
    <w:bookmarkStart w:id="4" w:name="_7bgi7w1gad5d" w:colFirst="0" w:colLast="0"/>
    <w:bookmarkEnd w:id="3"/>
    <w:bookmarkEnd w:id="4"/>
    <w:p w14:paraId="475D47C9" w14:textId="0181D6E7" w:rsidR="00975822" w:rsidRDefault="00DB1DBD">
      <w:pPr>
        <w:pStyle w:val="Tabladeilustraciones"/>
        <w:tabs>
          <w:tab w:val="right" w:leader="dot" w:pos="8494"/>
        </w:tabs>
        <w:rPr>
          <w:rFonts w:asciiTheme="minorHAnsi" w:eastAsiaTheme="minorEastAsia" w:hAnsiTheme="minorHAnsi" w:cstheme="minorBidi"/>
          <w:noProof/>
          <w:color w:val="auto"/>
        </w:rPr>
      </w:pPr>
      <w:r>
        <w:rPr>
          <w:sz w:val="36"/>
          <w:szCs w:val="36"/>
        </w:rPr>
        <w:lastRenderedPageBreak/>
        <w:fldChar w:fldCharType="begin"/>
      </w:r>
      <w:r>
        <w:rPr>
          <w:sz w:val="36"/>
          <w:szCs w:val="36"/>
        </w:rPr>
        <w:instrText xml:space="preserve"> TOC \h \z \c "Ilustración" </w:instrText>
      </w:r>
      <w:r>
        <w:rPr>
          <w:sz w:val="36"/>
          <w:szCs w:val="36"/>
        </w:rPr>
        <w:fldChar w:fldCharType="separate"/>
      </w:r>
      <w:hyperlink w:anchor="_Toc508877157" w:history="1">
        <w:r w:rsidR="00975822" w:rsidRPr="009E485E">
          <w:rPr>
            <w:rStyle w:val="Hipervnculo"/>
            <w:noProof/>
          </w:rPr>
          <w:t>Ilustración 1 - Esquema básico de un robot</w:t>
        </w:r>
        <w:r w:rsidR="00975822">
          <w:rPr>
            <w:noProof/>
            <w:webHidden/>
          </w:rPr>
          <w:tab/>
        </w:r>
        <w:r w:rsidR="00975822">
          <w:rPr>
            <w:noProof/>
            <w:webHidden/>
          </w:rPr>
          <w:fldChar w:fldCharType="begin"/>
        </w:r>
        <w:r w:rsidR="00975822">
          <w:rPr>
            <w:noProof/>
            <w:webHidden/>
          </w:rPr>
          <w:instrText xml:space="preserve"> PAGEREF _Toc508877157 \h </w:instrText>
        </w:r>
        <w:r w:rsidR="00975822">
          <w:rPr>
            <w:noProof/>
            <w:webHidden/>
          </w:rPr>
        </w:r>
        <w:r w:rsidR="00975822">
          <w:rPr>
            <w:noProof/>
            <w:webHidden/>
          </w:rPr>
          <w:fldChar w:fldCharType="separate"/>
        </w:r>
        <w:r w:rsidR="00975822">
          <w:rPr>
            <w:noProof/>
            <w:webHidden/>
          </w:rPr>
          <w:t>12</w:t>
        </w:r>
        <w:r w:rsidR="00975822">
          <w:rPr>
            <w:noProof/>
            <w:webHidden/>
          </w:rPr>
          <w:fldChar w:fldCharType="end"/>
        </w:r>
      </w:hyperlink>
    </w:p>
    <w:p w14:paraId="6097D41E" w14:textId="15F01A1B" w:rsidR="00975822" w:rsidRDefault="00D11B48">
      <w:pPr>
        <w:pStyle w:val="Tabladeilustraciones"/>
        <w:tabs>
          <w:tab w:val="right" w:leader="dot" w:pos="8494"/>
        </w:tabs>
        <w:rPr>
          <w:rFonts w:asciiTheme="minorHAnsi" w:eastAsiaTheme="minorEastAsia" w:hAnsiTheme="minorHAnsi" w:cstheme="minorBidi"/>
          <w:noProof/>
          <w:color w:val="auto"/>
        </w:rPr>
      </w:pPr>
      <w:hyperlink r:id="rId9" w:anchor="_Toc508877158" w:history="1">
        <w:r w:rsidR="00975822" w:rsidRPr="009E485E">
          <w:rPr>
            <w:rStyle w:val="Hipervnculo"/>
            <w:noProof/>
          </w:rPr>
          <w:t>Ilustración 2 - Ejemplo de robot poliarticulado</w:t>
        </w:r>
        <w:r w:rsidR="00975822">
          <w:rPr>
            <w:noProof/>
            <w:webHidden/>
          </w:rPr>
          <w:tab/>
        </w:r>
        <w:r w:rsidR="00975822">
          <w:rPr>
            <w:noProof/>
            <w:webHidden/>
          </w:rPr>
          <w:fldChar w:fldCharType="begin"/>
        </w:r>
        <w:r w:rsidR="00975822">
          <w:rPr>
            <w:noProof/>
            <w:webHidden/>
          </w:rPr>
          <w:instrText xml:space="preserve"> PAGEREF _Toc508877158 \h </w:instrText>
        </w:r>
        <w:r w:rsidR="00975822">
          <w:rPr>
            <w:noProof/>
            <w:webHidden/>
          </w:rPr>
        </w:r>
        <w:r w:rsidR="00975822">
          <w:rPr>
            <w:noProof/>
            <w:webHidden/>
          </w:rPr>
          <w:fldChar w:fldCharType="separate"/>
        </w:r>
        <w:r w:rsidR="00975822">
          <w:rPr>
            <w:noProof/>
            <w:webHidden/>
          </w:rPr>
          <w:t>13</w:t>
        </w:r>
        <w:r w:rsidR="00975822">
          <w:rPr>
            <w:noProof/>
            <w:webHidden/>
          </w:rPr>
          <w:fldChar w:fldCharType="end"/>
        </w:r>
      </w:hyperlink>
    </w:p>
    <w:p w14:paraId="3BB16488" w14:textId="07F11EA7" w:rsidR="00975822" w:rsidRDefault="00D11B48">
      <w:pPr>
        <w:pStyle w:val="Tabladeilustraciones"/>
        <w:tabs>
          <w:tab w:val="right" w:leader="dot" w:pos="8494"/>
        </w:tabs>
        <w:rPr>
          <w:rFonts w:asciiTheme="minorHAnsi" w:eastAsiaTheme="minorEastAsia" w:hAnsiTheme="minorHAnsi" w:cstheme="minorBidi"/>
          <w:noProof/>
          <w:color w:val="auto"/>
        </w:rPr>
      </w:pPr>
      <w:hyperlink r:id="rId10" w:anchor="_Toc508877159" w:history="1">
        <w:r w:rsidR="00975822" w:rsidRPr="009E485E">
          <w:rPr>
            <w:rStyle w:val="Hipervnculo"/>
            <w:noProof/>
          </w:rPr>
          <w:t>Ilustración 3 - Ejemplo de robot móvil</w:t>
        </w:r>
        <w:r w:rsidR="00975822">
          <w:rPr>
            <w:noProof/>
            <w:webHidden/>
          </w:rPr>
          <w:tab/>
        </w:r>
        <w:r w:rsidR="00975822">
          <w:rPr>
            <w:noProof/>
            <w:webHidden/>
          </w:rPr>
          <w:fldChar w:fldCharType="begin"/>
        </w:r>
        <w:r w:rsidR="00975822">
          <w:rPr>
            <w:noProof/>
            <w:webHidden/>
          </w:rPr>
          <w:instrText xml:space="preserve"> PAGEREF _Toc508877159 \h </w:instrText>
        </w:r>
        <w:r w:rsidR="00975822">
          <w:rPr>
            <w:noProof/>
            <w:webHidden/>
          </w:rPr>
        </w:r>
        <w:r w:rsidR="00975822">
          <w:rPr>
            <w:noProof/>
            <w:webHidden/>
          </w:rPr>
          <w:fldChar w:fldCharType="separate"/>
        </w:r>
        <w:r w:rsidR="00975822">
          <w:rPr>
            <w:noProof/>
            <w:webHidden/>
          </w:rPr>
          <w:t>13</w:t>
        </w:r>
        <w:r w:rsidR="00975822">
          <w:rPr>
            <w:noProof/>
            <w:webHidden/>
          </w:rPr>
          <w:fldChar w:fldCharType="end"/>
        </w:r>
      </w:hyperlink>
    </w:p>
    <w:p w14:paraId="1F6A82E2" w14:textId="2C0717CC" w:rsidR="00975822" w:rsidRDefault="00D11B48">
      <w:pPr>
        <w:pStyle w:val="Tabladeilustraciones"/>
        <w:tabs>
          <w:tab w:val="right" w:leader="dot" w:pos="8494"/>
        </w:tabs>
        <w:rPr>
          <w:rFonts w:asciiTheme="minorHAnsi" w:eastAsiaTheme="minorEastAsia" w:hAnsiTheme="minorHAnsi" w:cstheme="minorBidi"/>
          <w:noProof/>
          <w:color w:val="auto"/>
        </w:rPr>
      </w:pPr>
      <w:hyperlink r:id="rId11" w:anchor="_Toc508877160" w:history="1">
        <w:r w:rsidR="00975822" w:rsidRPr="009E485E">
          <w:rPr>
            <w:rStyle w:val="Hipervnculo"/>
            <w:noProof/>
          </w:rPr>
          <w:t>Ilustración 4 - Androide Asimo de Honda</w:t>
        </w:r>
        <w:r w:rsidR="00975822">
          <w:rPr>
            <w:noProof/>
            <w:webHidden/>
          </w:rPr>
          <w:tab/>
        </w:r>
        <w:r w:rsidR="00975822">
          <w:rPr>
            <w:noProof/>
            <w:webHidden/>
          </w:rPr>
          <w:fldChar w:fldCharType="begin"/>
        </w:r>
        <w:r w:rsidR="00975822">
          <w:rPr>
            <w:noProof/>
            <w:webHidden/>
          </w:rPr>
          <w:instrText xml:space="preserve"> PAGEREF _Toc508877160 \h </w:instrText>
        </w:r>
        <w:r w:rsidR="00975822">
          <w:rPr>
            <w:noProof/>
            <w:webHidden/>
          </w:rPr>
        </w:r>
        <w:r w:rsidR="00975822">
          <w:rPr>
            <w:noProof/>
            <w:webHidden/>
          </w:rPr>
          <w:fldChar w:fldCharType="separate"/>
        </w:r>
        <w:r w:rsidR="00975822">
          <w:rPr>
            <w:noProof/>
            <w:webHidden/>
          </w:rPr>
          <w:t>14</w:t>
        </w:r>
        <w:r w:rsidR="00975822">
          <w:rPr>
            <w:noProof/>
            <w:webHidden/>
          </w:rPr>
          <w:fldChar w:fldCharType="end"/>
        </w:r>
      </w:hyperlink>
    </w:p>
    <w:p w14:paraId="542BEAE5" w14:textId="02A4BC6B" w:rsidR="00975822" w:rsidRDefault="00D11B48">
      <w:pPr>
        <w:pStyle w:val="Tabladeilustraciones"/>
        <w:tabs>
          <w:tab w:val="right" w:leader="dot" w:pos="8494"/>
        </w:tabs>
        <w:rPr>
          <w:rFonts w:asciiTheme="minorHAnsi" w:eastAsiaTheme="minorEastAsia" w:hAnsiTheme="minorHAnsi" w:cstheme="minorBidi"/>
          <w:noProof/>
          <w:color w:val="auto"/>
        </w:rPr>
      </w:pPr>
      <w:hyperlink r:id="rId12" w:anchor="_Toc508877161" w:history="1">
        <w:r w:rsidR="00975822" w:rsidRPr="009E485E">
          <w:rPr>
            <w:rStyle w:val="Hipervnculo"/>
            <w:noProof/>
          </w:rPr>
          <w:t>Ilustración 5 - Robot Zoomórfico caminador</w:t>
        </w:r>
        <w:r w:rsidR="00975822">
          <w:rPr>
            <w:noProof/>
            <w:webHidden/>
          </w:rPr>
          <w:tab/>
        </w:r>
        <w:r w:rsidR="00975822">
          <w:rPr>
            <w:noProof/>
            <w:webHidden/>
          </w:rPr>
          <w:fldChar w:fldCharType="begin"/>
        </w:r>
        <w:r w:rsidR="00975822">
          <w:rPr>
            <w:noProof/>
            <w:webHidden/>
          </w:rPr>
          <w:instrText xml:space="preserve"> PAGEREF _Toc508877161 \h </w:instrText>
        </w:r>
        <w:r w:rsidR="00975822">
          <w:rPr>
            <w:noProof/>
            <w:webHidden/>
          </w:rPr>
        </w:r>
        <w:r w:rsidR="00975822">
          <w:rPr>
            <w:noProof/>
            <w:webHidden/>
          </w:rPr>
          <w:fldChar w:fldCharType="separate"/>
        </w:r>
        <w:r w:rsidR="00975822">
          <w:rPr>
            <w:noProof/>
            <w:webHidden/>
          </w:rPr>
          <w:t>14</w:t>
        </w:r>
        <w:r w:rsidR="00975822">
          <w:rPr>
            <w:noProof/>
            <w:webHidden/>
          </w:rPr>
          <w:fldChar w:fldCharType="end"/>
        </w:r>
      </w:hyperlink>
    </w:p>
    <w:p w14:paraId="33DF4861" w14:textId="4BFD4CF5" w:rsidR="00975822" w:rsidRDefault="00D11B48">
      <w:pPr>
        <w:pStyle w:val="Tabladeilustraciones"/>
        <w:tabs>
          <w:tab w:val="right" w:leader="dot" w:pos="8494"/>
        </w:tabs>
        <w:rPr>
          <w:rFonts w:asciiTheme="minorHAnsi" w:eastAsiaTheme="minorEastAsia" w:hAnsiTheme="minorHAnsi" w:cstheme="minorBidi"/>
          <w:noProof/>
          <w:color w:val="auto"/>
        </w:rPr>
      </w:pPr>
      <w:hyperlink r:id="rId13" w:anchor="_Toc508877162" w:history="1">
        <w:r w:rsidR="00975822" w:rsidRPr="009E485E">
          <w:rPr>
            <w:rStyle w:val="Hipervnculo"/>
            <w:noProof/>
          </w:rPr>
          <w:t>Ilustración 6 - Robot móvil-poliarticulado</w:t>
        </w:r>
        <w:r w:rsidR="00975822">
          <w:rPr>
            <w:noProof/>
            <w:webHidden/>
          </w:rPr>
          <w:tab/>
        </w:r>
        <w:r w:rsidR="00975822">
          <w:rPr>
            <w:noProof/>
            <w:webHidden/>
          </w:rPr>
          <w:fldChar w:fldCharType="begin"/>
        </w:r>
        <w:r w:rsidR="00975822">
          <w:rPr>
            <w:noProof/>
            <w:webHidden/>
          </w:rPr>
          <w:instrText xml:space="preserve"> PAGEREF _Toc508877162 \h </w:instrText>
        </w:r>
        <w:r w:rsidR="00975822">
          <w:rPr>
            <w:noProof/>
            <w:webHidden/>
          </w:rPr>
        </w:r>
        <w:r w:rsidR="00975822">
          <w:rPr>
            <w:noProof/>
            <w:webHidden/>
          </w:rPr>
          <w:fldChar w:fldCharType="separate"/>
        </w:r>
        <w:r w:rsidR="00975822">
          <w:rPr>
            <w:noProof/>
            <w:webHidden/>
          </w:rPr>
          <w:t>14</w:t>
        </w:r>
        <w:r w:rsidR="00975822">
          <w:rPr>
            <w:noProof/>
            <w:webHidden/>
          </w:rPr>
          <w:fldChar w:fldCharType="end"/>
        </w:r>
      </w:hyperlink>
    </w:p>
    <w:p w14:paraId="17E88E60" w14:textId="0C60346A" w:rsidR="00975822" w:rsidRDefault="00D11B48">
      <w:pPr>
        <w:pStyle w:val="Tabladeilustraciones"/>
        <w:tabs>
          <w:tab w:val="right" w:leader="dot" w:pos="8494"/>
        </w:tabs>
        <w:rPr>
          <w:rFonts w:asciiTheme="minorHAnsi" w:eastAsiaTheme="minorEastAsia" w:hAnsiTheme="minorHAnsi" w:cstheme="minorBidi"/>
          <w:noProof/>
          <w:color w:val="auto"/>
        </w:rPr>
      </w:pPr>
      <w:hyperlink w:anchor="_Toc508877163" w:history="1">
        <w:r w:rsidR="00975822" w:rsidRPr="009E485E">
          <w:rPr>
            <w:rStyle w:val="Hipervnculo"/>
            <w:noProof/>
          </w:rPr>
          <w:t>Ilustración 7 - Arquitectura de un microcontrolador</w:t>
        </w:r>
        <w:r w:rsidR="00975822">
          <w:rPr>
            <w:noProof/>
            <w:webHidden/>
          </w:rPr>
          <w:tab/>
        </w:r>
        <w:r w:rsidR="00975822">
          <w:rPr>
            <w:noProof/>
            <w:webHidden/>
          </w:rPr>
          <w:fldChar w:fldCharType="begin"/>
        </w:r>
        <w:r w:rsidR="00975822">
          <w:rPr>
            <w:noProof/>
            <w:webHidden/>
          </w:rPr>
          <w:instrText xml:space="preserve"> PAGEREF _Toc508877163 \h </w:instrText>
        </w:r>
        <w:r w:rsidR="00975822">
          <w:rPr>
            <w:noProof/>
            <w:webHidden/>
          </w:rPr>
        </w:r>
        <w:r w:rsidR="00975822">
          <w:rPr>
            <w:noProof/>
            <w:webHidden/>
          </w:rPr>
          <w:fldChar w:fldCharType="separate"/>
        </w:r>
        <w:r w:rsidR="00975822">
          <w:rPr>
            <w:noProof/>
            <w:webHidden/>
          </w:rPr>
          <w:t>16</w:t>
        </w:r>
        <w:r w:rsidR="00975822">
          <w:rPr>
            <w:noProof/>
            <w:webHidden/>
          </w:rPr>
          <w:fldChar w:fldCharType="end"/>
        </w:r>
      </w:hyperlink>
    </w:p>
    <w:p w14:paraId="4FAACA3F" w14:textId="3476B2F4" w:rsidR="00975822" w:rsidRDefault="00D11B48">
      <w:pPr>
        <w:pStyle w:val="Tabladeilustraciones"/>
        <w:tabs>
          <w:tab w:val="right" w:leader="dot" w:pos="8494"/>
        </w:tabs>
        <w:rPr>
          <w:rFonts w:asciiTheme="minorHAnsi" w:eastAsiaTheme="minorEastAsia" w:hAnsiTheme="minorHAnsi" w:cstheme="minorBidi"/>
          <w:noProof/>
          <w:color w:val="auto"/>
        </w:rPr>
      </w:pPr>
      <w:hyperlink w:anchor="_Toc508877164" w:history="1">
        <w:r w:rsidR="00975822" w:rsidRPr="009E485E">
          <w:rPr>
            <w:rStyle w:val="Hipervnculo"/>
            <w:noProof/>
          </w:rPr>
          <w:t>Ilustración 8 - Esquema conceptual orientado a servicios</w:t>
        </w:r>
        <w:r w:rsidR="00975822">
          <w:rPr>
            <w:noProof/>
            <w:webHidden/>
          </w:rPr>
          <w:tab/>
        </w:r>
        <w:r w:rsidR="00975822">
          <w:rPr>
            <w:noProof/>
            <w:webHidden/>
          </w:rPr>
          <w:fldChar w:fldCharType="begin"/>
        </w:r>
        <w:r w:rsidR="00975822">
          <w:rPr>
            <w:noProof/>
            <w:webHidden/>
          </w:rPr>
          <w:instrText xml:space="preserve"> PAGEREF _Toc508877164 \h </w:instrText>
        </w:r>
        <w:r w:rsidR="00975822">
          <w:rPr>
            <w:noProof/>
            <w:webHidden/>
          </w:rPr>
        </w:r>
        <w:r w:rsidR="00975822">
          <w:rPr>
            <w:noProof/>
            <w:webHidden/>
          </w:rPr>
          <w:fldChar w:fldCharType="separate"/>
        </w:r>
        <w:r w:rsidR="00975822">
          <w:rPr>
            <w:noProof/>
            <w:webHidden/>
          </w:rPr>
          <w:t>20</w:t>
        </w:r>
        <w:r w:rsidR="00975822">
          <w:rPr>
            <w:noProof/>
            <w:webHidden/>
          </w:rPr>
          <w:fldChar w:fldCharType="end"/>
        </w:r>
      </w:hyperlink>
    </w:p>
    <w:p w14:paraId="661DB6C4" w14:textId="0FAB7270" w:rsidR="00975822" w:rsidRDefault="00D11B48">
      <w:pPr>
        <w:pStyle w:val="Tabladeilustraciones"/>
        <w:tabs>
          <w:tab w:val="right" w:leader="dot" w:pos="8494"/>
        </w:tabs>
        <w:rPr>
          <w:rFonts w:asciiTheme="minorHAnsi" w:eastAsiaTheme="minorEastAsia" w:hAnsiTheme="minorHAnsi" w:cstheme="minorBidi"/>
          <w:noProof/>
          <w:color w:val="auto"/>
        </w:rPr>
      </w:pPr>
      <w:hyperlink r:id="rId14" w:anchor="_Toc508877165" w:history="1">
        <w:r w:rsidR="00975822" w:rsidRPr="009E485E">
          <w:rPr>
            <w:rStyle w:val="Hipervnculo"/>
            <w:noProof/>
          </w:rPr>
          <w:t>Ilustración 9 - Logo de Arduino</w:t>
        </w:r>
        <w:r w:rsidR="00975822">
          <w:rPr>
            <w:noProof/>
            <w:webHidden/>
          </w:rPr>
          <w:tab/>
        </w:r>
        <w:r w:rsidR="00975822">
          <w:rPr>
            <w:noProof/>
            <w:webHidden/>
          </w:rPr>
          <w:fldChar w:fldCharType="begin"/>
        </w:r>
        <w:r w:rsidR="00975822">
          <w:rPr>
            <w:noProof/>
            <w:webHidden/>
          </w:rPr>
          <w:instrText xml:space="preserve"> PAGEREF _Toc508877165 \h </w:instrText>
        </w:r>
        <w:r w:rsidR="00975822">
          <w:rPr>
            <w:noProof/>
            <w:webHidden/>
          </w:rPr>
        </w:r>
        <w:r w:rsidR="00975822">
          <w:rPr>
            <w:noProof/>
            <w:webHidden/>
          </w:rPr>
          <w:fldChar w:fldCharType="separate"/>
        </w:r>
        <w:r w:rsidR="00975822">
          <w:rPr>
            <w:noProof/>
            <w:webHidden/>
          </w:rPr>
          <w:t>22</w:t>
        </w:r>
        <w:r w:rsidR="00975822">
          <w:rPr>
            <w:noProof/>
            <w:webHidden/>
          </w:rPr>
          <w:fldChar w:fldCharType="end"/>
        </w:r>
      </w:hyperlink>
    </w:p>
    <w:p w14:paraId="1CF95BEA" w14:textId="5E43D335" w:rsidR="00975822" w:rsidRDefault="00D11B48">
      <w:pPr>
        <w:pStyle w:val="Tabladeilustraciones"/>
        <w:tabs>
          <w:tab w:val="right" w:leader="dot" w:pos="8494"/>
        </w:tabs>
        <w:rPr>
          <w:rFonts w:asciiTheme="minorHAnsi" w:eastAsiaTheme="minorEastAsia" w:hAnsiTheme="minorHAnsi" w:cstheme="minorBidi"/>
          <w:noProof/>
          <w:color w:val="auto"/>
        </w:rPr>
      </w:pPr>
      <w:hyperlink w:anchor="_Toc508877166" w:history="1">
        <w:r w:rsidR="00975822" w:rsidRPr="009E485E">
          <w:rPr>
            <w:rStyle w:val="Hipervnculo"/>
            <w:noProof/>
          </w:rPr>
          <w:t>Ilustración 10 – Código de Blink en Wiring IDE</w:t>
        </w:r>
        <w:r w:rsidR="00975822">
          <w:rPr>
            <w:noProof/>
            <w:webHidden/>
          </w:rPr>
          <w:tab/>
        </w:r>
        <w:r w:rsidR="00975822">
          <w:rPr>
            <w:noProof/>
            <w:webHidden/>
          </w:rPr>
          <w:fldChar w:fldCharType="begin"/>
        </w:r>
        <w:r w:rsidR="00975822">
          <w:rPr>
            <w:noProof/>
            <w:webHidden/>
          </w:rPr>
          <w:instrText xml:space="preserve"> PAGEREF _Toc508877166 \h </w:instrText>
        </w:r>
        <w:r w:rsidR="00975822">
          <w:rPr>
            <w:noProof/>
            <w:webHidden/>
          </w:rPr>
        </w:r>
        <w:r w:rsidR="00975822">
          <w:rPr>
            <w:noProof/>
            <w:webHidden/>
          </w:rPr>
          <w:fldChar w:fldCharType="separate"/>
        </w:r>
        <w:r w:rsidR="00975822">
          <w:rPr>
            <w:noProof/>
            <w:webHidden/>
          </w:rPr>
          <w:t>24</w:t>
        </w:r>
        <w:r w:rsidR="00975822">
          <w:rPr>
            <w:noProof/>
            <w:webHidden/>
          </w:rPr>
          <w:fldChar w:fldCharType="end"/>
        </w:r>
      </w:hyperlink>
    </w:p>
    <w:p w14:paraId="2547EA44" w14:textId="5441AC0F" w:rsidR="00975822" w:rsidRDefault="00D11B48">
      <w:pPr>
        <w:pStyle w:val="Tabladeilustraciones"/>
        <w:tabs>
          <w:tab w:val="right" w:leader="dot" w:pos="8494"/>
        </w:tabs>
        <w:rPr>
          <w:rFonts w:asciiTheme="minorHAnsi" w:eastAsiaTheme="minorEastAsia" w:hAnsiTheme="minorHAnsi" w:cstheme="minorBidi"/>
          <w:noProof/>
          <w:color w:val="auto"/>
        </w:rPr>
      </w:pPr>
      <w:hyperlink w:anchor="_Toc508877167" w:history="1">
        <w:r w:rsidR="00975822" w:rsidRPr="009E485E">
          <w:rPr>
            <w:rStyle w:val="Hipervnculo"/>
            <w:noProof/>
          </w:rPr>
          <w:t>Ilustración 11 - C++ Blink ejemplo</w:t>
        </w:r>
        <w:r w:rsidR="00975822">
          <w:rPr>
            <w:noProof/>
            <w:webHidden/>
          </w:rPr>
          <w:tab/>
        </w:r>
        <w:r w:rsidR="00975822">
          <w:rPr>
            <w:noProof/>
            <w:webHidden/>
          </w:rPr>
          <w:fldChar w:fldCharType="begin"/>
        </w:r>
        <w:r w:rsidR="00975822">
          <w:rPr>
            <w:noProof/>
            <w:webHidden/>
          </w:rPr>
          <w:instrText xml:space="preserve"> PAGEREF _Toc508877167 \h </w:instrText>
        </w:r>
        <w:r w:rsidR="00975822">
          <w:rPr>
            <w:noProof/>
            <w:webHidden/>
          </w:rPr>
        </w:r>
        <w:r w:rsidR="00975822">
          <w:rPr>
            <w:noProof/>
            <w:webHidden/>
          </w:rPr>
          <w:fldChar w:fldCharType="separate"/>
        </w:r>
        <w:r w:rsidR="00975822">
          <w:rPr>
            <w:noProof/>
            <w:webHidden/>
          </w:rPr>
          <w:t>24</w:t>
        </w:r>
        <w:r w:rsidR="00975822">
          <w:rPr>
            <w:noProof/>
            <w:webHidden/>
          </w:rPr>
          <w:fldChar w:fldCharType="end"/>
        </w:r>
      </w:hyperlink>
    </w:p>
    <w:p w14:paraId="52F2E667" w14:textId="553D5B85" w:rsidR="00975822" w:rsidRDefault="00D11B48">
      <w:pPr>
        <w:pStyle w:val="Tabladeilustraciones"/>
        <w:tabs>
          <w:tab w:val="right" w:leader="dot" w:pos="8494"/>
        </w:tabs>
        <w:rPr>
          <w:rFonts w:asciiTheme="minorHAnsi" w:eastAsiaTheme="minorEastAsia" w:hAnsiTheme="minorHAnsi" w:cstheme="minorBidi"/>
          <w:noProof/>
          <w:color w:val="auto"/>
        </w:rPr>
      </w:pPr>
      <w:hyperlink r:id="rId15" w:anchor="_Toc508877168" w:history="1">
        <w:r w:rsidR="00975822" w:rsidRPr="009E485E">
          <w:rPr>
            <w:rStyle w:val="Hipervnculo"/>
            <w:noProof/>
          </w:rPr>
          <w:t>Ilustración 12 - Logo de Processing</w:t>
        </w:r>
        <w:r w:rsidR="00975822">
          <w:rPr>
            <w:noProof/>
            <w:webHidden/>
          </w:rPr>
          <w:tab/>
        </w:r>
        <w:r w:rsidR="00975822">
          <w:rPr>
            <w:noProof/>
            <w:webHidden/>
          </w:rPr>
          <w:fldChar w:fldCharType="begin"/>
        </w:r>
        <w:r w:rsidR="00975822">
          <w:rPr>
            <w:noProof/>
            <w:webHidden/>
          </w:rPr>
          <w:instrText xml:space="preserve"> PAGEREF _Toc508877168 \h </w:instrText>
        </w:r>
        <w:r w:rsidR="00975822">
          <w:rPr>
            <w:noProof/>
            <w:webHidden/>
          </w:rPr>
        </w:r>
        <w:r w:rsidR="00975822">
          <w:rPr>
            <w:noProof/>
            <w:webHidden/>
          </w:rPr>
          <w:fldChar w:fldCharType="separate"/>
        </w:r>
        <w:r w:rsidR="00975822">
          <w:rPr>
            <w:noProof/>
            <w:webHidden/>
          </w:rPr>
          <w:t>25</w:t>
        </w:r>
        <w:r w:rsidR="00975822">
          <w:rPr>
            <w:noProof/>
            <w:webHidden/>
          </w:rPr>
          <w:fldChar w:fldCharType="end"/>
        </w:r>
      </w:hyperlink>
    </w:p>
    <w:p w14:paraId="4B7DE3FF" w14:textId="369A1F9B" w:rsidR="00975822" w:rsidRDefault="00D11B48">
      <w:pPr>
        <w:pStyle w:val="Tabladeilustraciones"/>
        <w:tabs>
          <w:tab w:val="right" w:leader="dot" w:pos="8494"/>
        </w:tabs>
        <w:rPr>
          <w:rFonts w:asciiTheme="minorHAnsi" w:eastAsiaTheme="minorEastAsia" w:hAnsiTheme="minorHAnsi" w:cstheme="minorBidi"/>
          <w:noProof/>
          <w:color w:val="auto"/>
        </w:rPr>
      </w:pPr>
      <w:hyperlink w:anchor="_Toc508877169" w:history="1">
        <w:r w:rsidR="00975822" w:rsidRPr="009E485E">
          <w:rPr>
            <w:rStyle w:val="Hipervnculo"/>
            <w:noProof/>
          </w:rPr>
          <w:t>Ilustración 13 - Processing ejemplo</w:t>
        </w:r>
        <w:r w:rsidR="00975822">
          <w:rPr>
            <w:noProof/>
            <w:webHidden/>
          </w:rPr>
          <w:tab/>
        </w:r>
        <w:r w:rsidR="00975822">
          <w:rPr>
            <w:noProof/>
            <w:webHidden/>
          </w:rPr>
          <w:fldChar w:fldCharType="begin"/>
        </w:r>
        <w:r w:rsidR="00975822">
          <w:rPr>
            <w:noProof/>
            <w:webHidden/>
          </w:rPr>
          <w:instrText xml:space="preserve"> PAGEREF _Toc508877169 \h </w:instrText>
        </w:r>
        <w:r w:rsidR="00975822">
          <w:rPr>
            <w:noProof/>
            <w:webHidden/>
          </w:rPr>
        </w:r>
        <w:r w:rsidR="00975822">
          <w:rPr>
            <w:noProof/>
            <w:webHidden/>
          </w:rPr>
          <w:fldChar w:fldCharType="separate"/>
        </w:r>
        <w:r w:rsidR="00975822">
          <w:rPr>
            <w:noProof/>
            <w:webHidden/>
          </w:rPr>
          <w:t>26</w:t>
        </w:r>
        <w:r w:rsidR="00975822">
          <w:rPr>
            <w:noProof/>
            <w:webHidden/>
          </w:rPr>
          <w:fldChar w:fldCharType="end"/>
        </w:r>
      </w:hyperlink>
    </w:p>
    <w:p w14:paraId="37A07AAA" w14:textId="40C45C84" w:rsidR="00975822" w:rsidRDefault="00D11B48">
      <w:pPr>
        <w:pStyle w:val="Tabladeilustraciones"/>
        <w:tabs>
          <w:tab w:val="right" w:leader="dot" w:pos="8494"/>
        </w:tabs>
        <w:rPr>
          <w:rFonts w:asciiTheme="minorHAnsi" w:eastAsiaTheme="minorEastAsia" w:hAnsiTheme="minorHAnsi" w:cstheme="minorBidi"/>
          <w:noProof/>
          <w:color w:val="auto"/>
        </w:rPr>
      </w:pPr>
      <w:hyperlink w:anchor="_Toc508877170" w:history="1">
        <w:r w:rsidR="00975822" w:rsidRPr="009E485E">
          <w:rPr>
            <w:rStyle w:val="Hipervnculo"/>
            <w:noProof/>
          </w:rPr>
          <w:t>Ilustración 14 - Entorno Fritzing</w:t>
        </w:r>
        <w:r w:rsidR="00975822">
          <w:rPr>
            <w:noProof/>
            <w:webHidden/>
          </w:rPr>
          <w:tab/>
        </w:r>
        <w:r w:rsidR="00975822">
          <w:rPr>
            <w:noProof/>
            <w:webHidden/>
          </w:rPr>
          <w:fldChar w:fldCharType="begin"/>
        </w:r>
        <w:r w:rsidR="00975822">
          <w:rPr>
            <w:noProof/>
            <w:webHidden/>
          </w:rPr>
          <w:instrText xml:space="preserve"> PAGEREF _Toc508877170 \h </w:instrText>
        </w:r>
        <w:r w:rsidR="00975822">
          <w:rPr>
            <w:noProof/>
            <w:webHidden/>
          </w:rPr>
        </w:r>
        <w:r w:rsidR="00975822">
          <w:rPr>
            <w:noProof/>
            <w:webHidden/>
          </w:rPr>
          <w:fldChar w:fldCharType="separate"/>
        </w:r>
        <w:r w:rsidR="00975822">
          <w:rPr>
            <w:noProof/>
            <w:webHidden/>
          </w:rPr>
          <w:t>26</w:t>
        </w:r>
        <w:r w:rsidR="00975822">
          <w:rPr>
            <w:noProof/>
            <w:webHidden/>
          </w:rPr>
          <w:fldChar w:fldCharType="end"/>
        </w:r>
      </w:hyperlink>
    </w:p>
    <w:p w14:paraId="228E9B1C" w14:textId="04137784" w:rsidR="00975822" w:rsidRDefault="00D11B48">
      <w:pPr>
        <w:pStyle w:val="Tabladeilustraciones"/>
        <w:tabs>
          <w:tab w:val="right" w:leader="dot" w:pos="8494"/>
        </w:tabs>
        <w:rPr>
          <w:rFonts w:asciiTheme="minorHAnsi" w:eastAsiaTheme="minorEastAsia" w:hAnsiTheme="minorHAnsi" w:cstheme="minorBidi"/>
          <w:noProof/>
          <w:color w:val="auto"/>
        </w:rPr>
      </w:pPr>
      <w:hyperlink w:anchor="_Toc508877171" w:history="1">
        <w:r w:rsidR="00975822" w:rsidRPr="009E485E">
          <w:rPr>
            <w:rStyle w:val="Hipervnculo"/>
            <w:noProof/>
          </w:rPr>
          <w:t>Ilustración 15 - Ejemplo serie</w:t>
        </w:r>
        <w:r w:rsidR="00975822">
          <w:rPr>
            <w:noProof/>
            <w:webHidden/>
          </w:rPr>
          <w:tab/>
        </w:r>
        <w:r w:rsidR="00975822">
          <w:rPr>
            <w:noProof/>
            <w:webHidden/>
          </w:rPr>
          <w:fldChar w:fldCharType="begin"/>
        </w:r>
        <w:r w:rsidR="00975822">
          <w:rPr>
            <w:noProof/>
            <w:webHidden/>
          </w:rPr>
          <w:instrText xml:space="preserve"> PAGEREF _Toc508877171 \h </w:instrText>
        </w:r>
        <w:r w:rsidR="00975822">
          <w:rPr>
            <w:noProof/>
            <w:webHidden/>
          </w:rPr>
        </w:r>
        <w:r w:rsidR="00975822">
          <w:rPr>
            <w:noProof/>
            <w:webHidden/>
          </w:rPr>
          <w:fldChar w:fldCharType="separate"/>
        </w:r>
        <w:r w:rsidR="00975822">
          <w:rPr>
            <w:noProof/>
            <w:webHidden/>
          </w:rPr>
          <w:t>27</w:t>
        </w:r>
        <w:r w:rsidR="00975822">
          <w:rPr>
            <w:noProof/>
            <w:webHidden/>
          </w:rPr>
          <w:fldChar w:fldCharType="end"/>
        </w:r>
      </w:hyperlink>
    </w:p>
    <w:p w14:paraId="53E1425C" w14:textId="1E2F6C44" w:rsidR="00975822" w:rsidRDefault="00D11B48">
      <w:pPr>
        <w:pStyle w:val="Tabladeilustraciones"/>
        <w:tabs>
          <w:tab w:val="right" w:leader="dot" w:pos="8494"/>
        </w:tabs>
        <w:rPr>
          <w:rFonts w:asciiTheme="minorHAnsi" w:eastAsiaTheme="minorEastAsia" w:hAnsiTheme="minorHAnsi" w:cstheme="minorBidi"/>
          <w:noProof/>
          <w:color w:val="auto"/>
        </w:rPr>
      </w:pPr>
      <w:hyperlink w:anchor="_Toc508877172" w:history="1">
        <w:r w:rsidR="00975822" w:rsidRPr="009E485E">
          <w:rPr>
            <w:rStyle w:val="Hipervnculo"/>
            <w:noProof/>
          </w:rPr>
          <w:t>Ilustración 16 - Niveles de entrada a la plataforma Arduino</w:t>
        </w:r>
        <w:r w:rsidR="00975822">
          <w:rPr>
            <w:noProof/>
            <w:webHidden/>
          </w:rPr>
          <w:tab/>
        </w:r>
        <w:r w:rsidR="00975822">
          <w:rPr>
            <w:noProof/>
            <w:webHidden/>
          </w:rPr>
          <w:fldChar w:fldCharType="begin"/>
        </w:r>
        <w:r w:rsidR="00975822">
          <w:rPr>
            <w:noProof/>
            <w:webHidden/>
          </w:rPr>
          <w:instrText xml:space="preserve"> PAGEREF _Toc508877172 \h </w:instrText>
        </w:r>
        <w:r w:rsidR="00975822">
          <w:rPr>
            <w:noProof/>
            <w:webHidden/>
          </w:rPr>
        </w:r>
        <w:r w:rsidR="00975822">
          <w:rPr>
            <w:noProof/>
            <w:webHidden/>
          </w:rPr>
          <w:fldChar w:fldCharType="separate"/>
        </w:r>
        <w:r w:rsidR="00975822">
          <w:rPr>
            <w:noProof/>
            <w:webHidden/>
          </w:rPr>
          <w:t>28</w:t>
        </w:r>
        <w:r w:rsidR="00975822">
          <w:rPr>
            <w:noProof/>
            <w:webHidden/>
          </w:rPr>
          <w:fldChar w:fldCharType="end"/>
        </w:r>
      </w:hyperlink>
    </w:p>
    <w:p w14:paraId="03BB9E50" w14:textId="6F4AA5D1" w:rsidR="00975822" w:rsidRDefault="00D11B48">
      <w:pPr>
        <w:pStyle w:val="Tabladeilustraciones"/>
        <w:tabs>
          <w:tab w:val="right" w:leader="dot" w:pos="8494"/>
        </w:tabs>
        <w:rPr>
          <w:rFonts w:asciiTheme="minorHAnsi" w:eastAsiaTheme="minorEastAsia" w:hAnsiTheme="minorHAnsi" w:cstheme="minorBidi"/>
          <w:noProof/>
          <w:color w:val="auto"/>
        </w:rPr>
      </w:pPr>
      <w:hyperlink w:anchor="_Toc508877173" w:history="1">
        <w:r w:rsidR="00975822" w:rsidRPr="009E485E">
          <w:rPr>
            <w:rStyle w:val="Hipervnculo"/>
            <w:noProof/>
          </w:rPr>
          <w:t>Ilustración 17 - Arduino Uno</w:t>
        </w:r>
        <w:r w:rsidR="00975822">
          <w:rPr>
            <w:noProof/>
            <w:webHidden/>
          </w:rPr>
          <w:tab/>
        </w:r>
        <w:r w:rsidR="00975822">
          <w:rPr>
            <w:noProof/>
            <w:webHidden/>
          </w:rPr>
          <w:fldChar w:fldCharType="begin"/>
        </w:r>
        <w:r w:rsidR="00975822">
          <w:rPr>
            <w:noProof/>
            <w:webHidden/>
          </w:rPr>
          <w:instrText xml:space="preserve"> PAGEREF _Toc508877173 \h </w:instrText>
        </w:r>
        <w:r w:rsidR="00975822">
          <w:rPr>
            <w:noProof/>
            <w:webHidden/>
          </w:rPr>
        </w:r>
        <w:r w:rsidR="00975822">
          <w:rPr>
            <w:noProof/>
            <w:webHidden/>
          </w:rPr>
          <w:fldChar w:fldCharType="separate"/>
        </w:r>
        <w:r w:rsidR="00975822">
          <w:rPr>
            <w:noProof/>
            <w:webHidden/>
          </w:rPr>
          <w:t>29</w:t>
        </w:r>
        <w:r w:rsidR="00975822">
          <w:rPr>
            <w:noProof/>
            <w:webHidden/>
          </w:rPr>
          <w:fldChar w:fldCharType="end"/>
        </w:r>
      </w:hyperlink>
    </w:p>
    <w:p w14:paraId="4FB52333" w14:textId="4203A268" w:rsidR="00975822" w:rsidRDefault="00D11B48">
      <w:pPr>
        <w:pStyle w:val="Tabladeilustraciones"/>
        <w:tabs>
          <w:tab w:val="right" w:leader="dot" w:pos="8494"/>
        </w:tabs>
        <w:rPr>
          <w:rFonts w:asciiTheme="minorHAnsi" w:eastAsiaTheme="minorEastAsia" w:hAnsiTheme="minorHAnsi" w:cstheme="minorBidi"/>
          <w:noProof/>
          <w:color w:val="auto"/>
        </w:rPr>
      </w:pPr>
      <w:hyperlink w:anchor="_Toc508877174" w:history="1">
        <w:r w:rsidR="00975822" w:rsidRPr="009E485E">
          <w:rPr>
            <w:rStyle w:val="Hipervnculo"/>
            <w:noProof/>
          </w:rPr>
          <w:t>Ilustración 18 - Logotipo comunidad open-source de Arduino</w:t>
        </w:r>
        <w:r w:rsidR="00975822">
          <w:rPr>
            <w:noProof/>
            <w:webHidden/>
          </w:rPr>
          <w:tab/>
        </w:r>
        <w:r w:rsidR="00975822">
          <w:rPr>
            <w:noProof/>
            <w:webHidden/>
          </w:rPr>
          <w:fldChar w:fldCharType="begin"/>
        </w:r>
        <w:r w:rsidR="00975822">
          <w:rPr>
            <w:noProof/>
            <w:webHidden/>
          </w:rPr>
          <w:instrText xml:space="preserve"> PAGEREF _Toc508877174 \h </w:instrText>
        </w:r>
        <w:r w:rsidR="00975822">
          <w:rPr>
            <w:noProof/>
            <w:webHidden/>
          </w:rPr>
        </w:r>
        <w:r w:rsidR="00975822">
          <w:rPr>
            <w:noProof/>
            <w:webHidden/>
          </w:rPr>
          <w:fldChar w:fldCharType="separate"/>
        </w:r>
        <w:r w:rsidR="00975822">
          <w:rPr>
            <w:noProof/>
            <w:webHidden/>
          </w:rPr>
          <w:t>31</w:t>
        </w:r>
        <w:r w:rsidR="00975822">
          <w:rPr>
            <w:noProof/>
            <w:webHidden/>
          </w:rPr>
          <w:fldChar w:fldCharType="end"/>
        </w:r>
      </w:hyperlink>
    </w:p>
    <w:p w14:paraId="731447F2" w14:textId="7FFF6202" w:rsidR="00975822" w:rsidRDefault="00D11B48">
      <w:pPr>
        <w:pStyle w:val="Tabladeilustraciones"/>
        <w:tabs>
          <w:tab w:val="right" w:leader="dot" w:pos="8494"/>
        </w:tabs>
        <w:rPr>
          <w:rFonts w:asciiTheme="minorHAnsi" w:eastAsiaTheme="minorEastAsia" w:hAnsiTheme="minorHAnsi" w:cstheme="minorBidi"/>
          <w:noProof/>
          <w:color w:val="auto"/>
        </w:rPr>
      </w:pPr>
      <w:hyperlink w:anchor="_Toc508877175" w:history="1">
        <w:r w:rsidR="00975822" w:rsidRPr="009E485E">
          <w:rPr>
            <w:rStyle w:val="Hipervnculo"/>
            <w:noProof/>
          </w:rPr>
          <w:t>Ilustración 19- Representación actuadores y sensores</w:t>
        </w:r>
        <w:r w:rsidR="00975822">
          <w:rPr>
            <w:noProof/>
            <w:webHidden/>
          </w:rPr>
          <w:tab/>
        </w:r>
        <w:r w:rsidR="00975822">
          <w:rPr>
            <w:noProof/>
            <w:webHidden/>
          </w:rPr>
          <w:fldChar w:fldCharType="begin"/>
        </w:r>
        <w:r w:rsidR="00975822">
          <w:rPr>
            <w:noProof/>
            <w:webHidden/>
          </w:rPr>
          <w:instrText xml:space="preserve"> PAGEREF _Toc508877175 \h </w:instrText>
        </w:r>
        <w:r w:rsidR="00975822">
          <w:rPr>
            <w:noProof/>
            <w:webHidden/>
          </w:rPr>
        </w:r>
        <w:r w:rsidR="00975822">
          <w:rPr>
            <w:noProof/>
            <w:webHidden/>
          </w:rPr>
          <w:fldChar w:fldCharType="separate"/>
        </w:r>
        <w:r w:rsidR="00975822">
          <w:rPr>
            <w:noProof/>
            <w:webHidden/>
          </w:rPr>
          <w:t>33</w:t>
        </w:r>
        <w:r w:rsidR="00975822">
          <w:rPr>
            <w:noProof/>
            <w:webHidden/>
          </w:rPr>
          <w:fldChar w:fldCharType="end"/>
        </w:r>
      </w:hyperlink>
    </w:p>
    <w:p w14:paraId="6C1908BF" w14:textId="47710B69" w:rsidR="00975822" w:rsidRDefault="00D11B48">
      <w:pPr>
        <w:pStyle w:val="Tabladeilustraciones"/>
        <w:tabs>
          <w:tab w:val="right" w:leader="dot" w:pos="8494"/>
        </w:tabs>
        <w:rPr>
          <w:rFonts w:asciiTheme="minorHAnsi" w:eastAsiaTheme="minorEastAsia" w:hAnsiTheme="minorHAnsi" w:cstheme="minorBidi"/>
          <w:noProof/>
          <w:color w:val="auto"/>
        </w:rPr>
      </w:pPr>
      <w:hyperlink w:anchor="_Toc508877176" w:history="1">
        <w:r w:rsidR="00975822" w:rsidRPr="009E485E">
          <w:rPr>
            <w:rStyle w:val="Hipervnculo"/>
            <w:noProof/>
          </w:rPr>
          <w:t>Ilustración 20 - Actuadores y sensores compatibles con Arduino</w:t>
        </w:r>
        <w:r w:rsidR="00975822">
          <w:rPr>
            <w:noProof/>
            <w:webHidden/>
          </w:rPr>
          <w:tab/>
        </w:r>
        <w:r w:rsidR="00975822">
          <w:rPr>
            <w:noProof/>
            <w:webHidden/>
          </w:rPr>
          <w:fldChar w:fldCharType="begin"/>
        </w:r>
        <w:r w:rsidR="00975822">
          <w:rPr>
            <w:noProof/>
            <w:webHidden/>
          </w:rPr>
          <w:instrText xml:space="preserve"> PAGEREF _Toc508877176 \h </w:instrText>
        </w:r>
        <w:r w:rsidR="00975822">
          <w:rPr>
            <w:noProof/>
            <w:webHidden/>
          </w:rPr>
        </w:r>
        <w:r w:rsidR="00975822">
          <w:rPr>
            <w:noProof/>
            <w:webHidden/>
          </w:rPr>
          <w:fldChar w:fldCharType="separate"/>
        </w:r>
        <w:r w:rsidR="00975822">
          <w:rPr>
            <w:noProof/>
            <w:webHidden/>
          </w:rPr>
          <w:t>34</w:t>
        </w:r>
        <w:r w:rsidR="00975822">
          <w:rPr>
            <w:noProof/>
            <w:webHidden/>
          </w:rPr>
          <w:fldChar w:fldCharType="end"/>
        </w:r>
      </w:hyperlink>
    </w:p>
    <w:p w14:paraId="17716EB7" w14:textId="6F07DF4C" w:rsidR="00975822" w:rsidRDefault="00D11B48">
      <w:pPr>
        <w:pStyle w:val="Tabladeilustraciones"/>
        <w:tabs>
          <w:tab w:val="right" w:leader="dot" w:pos="8494"/>
        </w:tabs>
        <w:rPr>
          <w:rFonts w:asciiTheme="minorHAnsi" w:eastAsiaTheme="minorEastAsia" w:hAnsiTheme="minorHAnsi" w:cstheme="minorBidi"/>
          <w:noProof/>
          <w:color w:val="auto"/>
        </w:rPr>
      </w:pPr>
      <w:hyperlink w:anchor="_Toc508877177" w:history="1">
        <w:r w:rsidR="00975822" w:rsidRPr="009E485E">
          <w:rPr>
            <w:rStyle w:val="Hipervnculo"/>
            <w:noProof/>
          </w:rPr>
          <w:t>Ilustración 21- Representación de sensores</w:t>
        </w:r>
        <w:r w:rsidR="00975822">
          <w:rPr>
            <w:noProof/>
            <w:webHidden/>
          </w:rPr>
          <w:tab/>
        </w:r>
        <w:r w:rsidR="00975822">
          <w:rPr>
            <w:noProof/>
            <w:webHidden/>
          </w:rPr>
          <w:fldChar w:fldCharType="begin"/>
        </w:r>
        <w:r w:rsidR="00975822">
          <w:rPr>
            <w:noProof/>
            <w:webHidden/>
          </w:rPr>
          <w:instrText xml:space="preserve"> PAGEREF _Toc508877177 \h </w:instrText>
        </w:r>
        <w:r w:rsidR="00975822">
          <w:rPr>
            <w:noProof/>
            <w:webHidden/>
          </w:rPr>
        </w:r>
        <w:r w:rsidR="00975822">
          <w:rPr>
            <w:noProof/>
            <w:webHidden/>
          </w:rPr>
          <w:fldChar w:fldCharType="separate"/>
        </w:r>
        <w:r w:rsidR="00975822">
          <w:rPr>
            <w:noProof/>
            <w:webHidden/>
          </w:rPr>
          <w:t>35</w:t>
        </w:r>
        <w:r w:rsidR="00975822">
          <w:rPr>
            <w:noProof/>
            <w:webHidden/>
          </w:rPr>
          <w:fldChar w:fldCharType="end"/>
        </w:r>
      </w:hyperlink>
    </w:p>
    <w:p w14:paraId="75B12889" w14:textId="4A78323D" w:rsidR="00975822" w:rsidRDefault="00D11B48">
      <w:pPr>
        <w:pStyle w:val="Tabladeilustraciones"/>
        <w:tabs>
          <w:tab w:val="right" w:leader="dot" w:pos="8494"/>
        </w:tabs>
        <w:rPr>
          <w:rFonts w:asciiTheme="minorHAnsi" w:eastAsiaTheme="minorEastAsia" w:hAnsiTheme="minorHAnsi" w:cstheme="minorBidi"/>
          <w:noProof/>
          <w:color w:val="auto"/>
        </w:rPr>
      </w:pPr>
      <w:hyperlink r:id="rId16" w:anchor="_Toc508877178" w:history="1">
        <w:r w:rsidR="00975822" w:rsidRPr="009E485E">
          <w:rPr>
            <w:rStyle w:val="Hipervnculo"/>
            <w:noProof/>
          </w:rPr>
          <w:t>Ilustración 22 - Logo oficial de Raspberry Pi</w:t>
        </w:r>
        <w:r w:rsidR="00975822">
          <w:rPr>
            <w:noProof/>
            <w:webHidden/>
          </w:rPr>
          <w:tab/>
        </w:r>
        <w:r w:rsidR="00975822">
          <w:rPr>
            <w:noProof/>
            <w:webHidden/>
          </w:rPr>
          <w:fldChar w:fldCharType="begin"/>
        </w:r>
        <w:r w:rsidR="00975822">
          <w:rPr>
            <w:noProof/>
            <w:webHidden/>
          </w:rPr>
          <w:instrText xml:space="preserve"> PAGEREF _Toc508877178 \h </w:instrText>
        </w:r>
        <w:r w:rsidR="00975822">
          <w:rPr>
            <w:noProof/>
            <w:webHidden/>
          </w:rPr>
        </w:r>
        <w:r w:rsidR="00975822">
          <w:rPr>
            <w:noProof/>
            <w:webHidden/>
          </w:rPr>
          <w:fldChar w:fldCharType="separate"/>
        </w:r>
        <w:r w:rsidR="00975822">
          <w:rPr>
            <w:noProof/>
            <w:webHidden/>
          </w:rPr>
          <w:t>37</w:t>
        </w:r>
        <w:r w:rsidR="00975822">
          <w:rPr>
            <w:noProof/>
            <w:webHidden/>
          </w:rPr>
          <w:fldChar w:fldCharType="end"/>
        </w:r>
      </w:hyperlink>
    </w:p>
    <w:p w14:paraId="286D099B" w14:textId="692FD2A3" w:rsidR="00975822" w:rsidRDefault="00D11B48">
      <w:pPr>
        <w:pStyle w:val="Tabladeilustraciones"/>
        <w:tabs>
          <w:tab w:val="right" w:leader="dot" w:pos="8494"/>
        </w:tabs>
        <w:rPr>
          <w:rFonts w:asciiTheme="minorHAnsi" w:eastAsiaTheme="minorEastAsia" w:hAnsiTheme="minorHAnsi" w:cstheme="minorBidi"/>
          <w:noProof/>
          <w:color w:val="auto"/>
        </w:rPr>
      </w:pPr>
      <w:hyperlink r:id="rId17" w:anchor="_Toc508877179" w:history="1">
        <w:r w:rsidR="00975822" w:rsidRPr="009E485E">
          <w:rPr>
            <w:rStyle w:val="Hipervnculo"/>
            <w:noProof/>
          </w:rPr>
          <w:t>Ilustración 23 - Raspberry Pi 2 y sus GPIOs</w:t>
        </w:r>
        <w:r w:rsidR="00975822">
          <w:rPr>
            <w:noProof/>
            <w:webHidden/>
          </w:rPr>
          <w:tab/>
        </w:r>
        <w:r w:rsidR="00975822">
          <w:rPr>
            <w:noProof/>
            <w:webHidden/>
          </w:rPr>
          <w:fldChar w:fldCharType="begin"/>
        </w:r>
        <w:r w:rsidR="00975822">
          <w:rPr>
            <w:noProof/>
            <w:webHidden/>
          </w:rPr>
          <w:instrText xml:space="preserve"> PAGEREF _Toc508877179 \h </w:instrText>
        </w:r>
        <w:r w:rsidR="00975822">
          <w:rPr>
            <w:noProof/>
            <w:webHidden/>
          </w:rPr>
        </w:r>
        <w:r w:rsidR="00975822">
          <w:rPr>
            <w:noProof/>
            <w:webHidden/>
          </w:rPr>
          <w:fldChar w:fldCharType="separate"/>
        </w:r>
        <w:r w:rsidR="00975822">
          <w:rPr>
            <w:noProof/>
            <w:webHidden/>
          </w:rPr>
          <w:t>39</w:t>
        </w:r>
        <w:r w:rsidR="00975822">
          <w:rPr>
            <w:noProof/>
            <w:webHidden/>
          </w:rPr>
          <w:fldChar w:fldCharType="end"/>
        </w:r>
      </w:hyperlink>
    </w:p>
    <w:p w14:paraId="7A164045" w14:textId="7ED54EA6" w:rsidR="00975822" w:rsidRDefault="00D11B48">
      <w:pPr>
        <w:pStyle w:val="Tabladeilustraciones"/>
        <w:tabs>
          <w:tab w:val="right" w:leader="dot" w:pos="8494"/>
        </w:tabs>
        <w:rPr>
          <w:rFonts w:asciiTheme="minorHAnsi" w:eastAsiaTheme="minorEastAsia" w:hAnsiTheme="minorHAnsi" w:cstheme="minorBidi"/>
          <w:noProof/>
          <w:color w:val="auto"/>
        </w:rPr>
      </w:pPr>
      <w:hyperlink r:id="rId18" w:anchor="_Toc508877180" w:history="1">
        <w:r w:rsidR="00975822" w:rsidRPr="009E485E">
          <w:rPr>
            <w:rStyle w:val="Hipervnculo"/>
            <w:noProof/>
          </w:rPr>
          <w:t>Ilustración 24 - Interfaces de Raspberry Pi</w:t>
        </w:r>
        <w:r w:rsidR="00975822">
          <w:rPr>
            <w:noProof/>
            <w:webHidden/>
          </w:rPr>
          <w:tab/>
        </w:r>
        <w:r w:rsidR="00975822">
          <w:rPr>
            <w:noProof/>
            <w:webHidden/>
          </w:rPr>
          <w:fldChar w:fldCharType="begin"/>
        </w:r>
        <w:r w:rsidR="00975822">
          <w:rPr>
            <w:noProof/>
            <w:webHidden/>
          </w:rPr>
          <w:instrText xml:space="preserve"> PAGEREF _Toc508877180 \h </w:instrText>
        </w:r>
        <w:r w:rsidR="00975822">
          <w:rPr>
            <w:noProof/>
            <w:webHidden/>
          </w:rPr>
        </w:r>
        <w:r w:rsidR="00975822">
          <w:rPr>
            <w:noProof/>
            <w:webHidden/>
          </w:rPr>
          <w:fldChar w:fldCharType="separate"/>
        </w:r>
        <w:r w:rsidR="00975822">
          <w:rPr>
            <w:noProof/>
            <w:webHidden/>
          </w:rPr>
          <w:t>40</w:t>
        </w:r>
        <w:r w:rsidR="00975822">
          <w:rPr>
            <w:noProof/>
            <w:webHidden/>
          </w:rPr>
          <w:fldChar w:fldCharType="end"/>
        </w:r>
      </w:hyperlink>
    </w:p>
    <w:p w14:paraId="42AC836A" w14:textId="62493FEB" w:rsidR="00975822" w:rsidRDefault="00D11B48">
      <w:pPr>
        <w:pStyle w:val="Tabladeilustraciones"/>
        <w:tabs>
          <w:tab w:val="right" w:leader="dot" w:pos="8494"/>
        </w:tabs>
        <w:rPr>
          <w:rFonts w:asciiTheme="minorHAnsi" w:eastAsiaTheme="minorEastAsia" w:hAnsiTheme="minorHAnsi" w:cstheme="minorBidi"/>
          <w:noProof/>
          <w:color w:val="auto"/>
        </w:rPr>
      </w:pPr>
      <w:hyperlink r:id="rId19" w:anchor="_Toc508877181" w:history="1">
        <w:r w:rsidR="00975822" w:rsidRPr="009E485E">
          <w:rPr>
            <w:rStyle w:val="Hipervnculo"/>
            <w:noProof/>
          </w:rPr>
          <w:t>Ilustración 25 - Cámara Raspberry Pi V2</w:t>
        </w:r>
        <w:r w:rsidR="00975822">
          <w:rPr>
            <w:noProof/>
            <w:webHidden/>
          </w:rPr>
          <w:tab/>
        </w:r>
        <w:r w:rsidR="00975822">
          <w:rPr>
            <w:noProof/>
            <w:webHidden/>
          </w:rPr>
          <w:fldChar w:fldCharType="begin"/>
        </w:r>
        <w:r w:rsidR="00975822">
          <w:rPr>
            <w:noProof/>
            <w:webHidden/>
          </w:rPr>
          <w:instrText xml:space="preserve"> PAGEREF _Toc508877181 \h </w:instrText>
        </w:r>
        <w:r w:rsidR="00975822">
          <w:rPr>
            <w:noProof/>
            <w:webHidden/>
          </w:rPr>
        </w:r>
        <w:r w:rsidR="00975822">
          <w:rPr>
            <w:noProof/>
            <w:webHidden/>
          </w:rPr>
          <w:fldChar w:fldCharType="separate"/>
        </w:r>
        <w:r w:rsidR="00975822">
          <w:rPr>
            <w:noProof/>
            <w:webHidden/>
          </w:rPr>
          <w:t>41</w:t>
        </w:r>
        <w:r w:rsidR="00975822">
          <w:rPr>
            <w:noProof/>
            <w:webHidden/>
          </w:rPr>
          <w:fldChar w:fldCharType="end"/>
        </w:r>
      </w:hyperlink>
    </w:p>
    <w:p w14:paraId="6F3A4628" w14:textId="73E15D8E" w:rsidR="00975822" w:rsidRDefault="00D11B48">
      <w:pPr>
        <w:pStyle w:val="Tabladeilustraciones"/>
        <w:tabs>
          <w:tab w:val="right" w:leader="dot" w:pos="8494"/>
        </w:tabs>
        <w:rPr>
          <w:rFonts w:asciiTheme="minorHAnsi" w:eastAsiaTheme="minorEastAsia" w:hAnsiTheme="minorHAnsi" w:cstheme="minorBidi"/>
          <w:noProof/>
          <w:color w:val="auto"/>
        </w:rPr>
      </w:pPr>
      <w:hyperlink r:id="rId20" w:anchor="_Toc508877182" w:history="1">
        <w:r w:rsidR="00975822" w:rsidRPr="009E485E">
          <w:rPr>
            <w:rStyle w:val="Hipervnculo"/>
            <w:noProof/>
          </w:rPr>
          <w:t>Ilustración 26 - Pantalla táctil de Raspberry Pi</w:t>
        </w:r>
        <w:r w:rsidR="00975822">
          <w:rPr>
            <w:noProof/>
            <w:webHidden/>
          </w:rPr>
          <w:tab/>
        </w:r>
        <w:r w:rsidR="00975822">
          <w:rPr>
            <w:noProof/>
            <w:webHidden/>
          </w:rPr>
          <w:fldChar w:fldCharType="begin"/>
        </w:r>
        <w:r w:rsidR="00975822">
          <w:rPr>
            <w:noProof/>
            <w:webHidden/>
          </w:rPr>
          <w:instrText xml:space="preserve"> PAGEREF _Toc508877182 \h </w:instrText>
        </w:r>
        <w:r w:rsidR="00975822">
          <w:rPr>
            <w:noProof/>
            <w:webHidden/>
          </w:rPr>
        </w:r>
        <w:r w:rsidR="00975822">
          <w:rPr>
            <w:noProof/>
            <w:webHidden/>
          </w:rPr>
          <w:fldChar w:fldCharType="separate"/>
        </w:r>
        <w:r w:rsidR="00975822">
          <w:rPr>
            <w:noProof/>
            <w:webHidden/>
          </w:rPr>
          <w:t>41</w:t>
        </w:r>
        <w:r w:rsidR="00975822">
          <w:rPr>
            <w:noProof/>
            <w:webHidden/>
          </w:rPr>
          <w:fldChar w:fldCharType="end"/>
        </w:r>
      </w:hyperlink>
    </w:p>
    <w:p w14:paraId="29A265C4" w14:textId="5EAF1FFE" w:rsidR="00975822" w:rsidRDefault="00D11B48">
      <w:pPr>
        <w:pStyle w:val="Tabladeilustraciones"/>
        <w:tabs>
          <w:tab w:val="right" w:leader="dot" w:pos="8494"/>
        </w:tabs>
        <w:rPr>
          <w:rFonts w:asciiTheme="minorHAnsi" w:eastAsiaTheme="minorEastAsia" w:hAnsiTheme="minorHAnsi" w:cstheme="minorBidi"/>
          <w:noProof/>
          <w:color w:val="auto"/>
        </w:rPr>
      </w:pPr>
      <w:hyperlink r:id="rId21" w:anchor="_Toc508877183" w:history="1">
        <w:r w:rsidR="00975822" w:rsidRPr="009E485E">
          <w:rPr>
            <w:rStyle w:val="Hipervnculo"/>
            <w:noProof/>
          </w:rPr>
          <w:t>Ilustración 27 - Adafruit Prototyping Pi</w:t>
        </w:r>
        <w:r w:rsidR="00975822">
          <w:rPr>
            <w:noProof/>
            <w:webHidden/>
          </w:rPr>
          <w:tab/>
        </w:r>
        <w:r w:rsidR="00975822">
          <w:rPr>
            <w:noProof/>
            <w:webHidden/>
          </w:rPr>
          <w:fldChar w:fldCharType="begin"/>
        </w:r>
        <w:r w:rsidR="00975822">
          <w:rPr>
            <w:noProof/>
            <w:webHidden/>
          </w:rPr>
          <w:instrText xml:space="preserve"> PAGEREF _Toc508877183 \h </w:instrText>
        </w:r>
        <w:r w:rsidR="00975822">
          <w:rPr>
            <w:noProof/>
            <w:webHidden/>
          </w:rPr>
        </w:r>
        <w:r w:rsidR="00975822">
          <w:rPr>
            <w:noProof/>
            <w:webHidden/>
          </w:rPr>
          <w:fldChar w:fldCharType="separate"/>
        </w:r>
        <w:r w:rsidR="00975822">
          <w:rPr>
            <w:noProof/>
            <w:webHidden/>
          </w:rPr>
          <w:t>41</w:t>
        </w:r>
        <w:r w:rsidR="00975822">
          <w:rPr>
            <w:noProof/>
            <w:webHidden/>
          </w:rPr>
          <w:fldChar w:fldCharType="end"/>
        </w:r>
      </w:hyperlink>
    </w:p>
    <w:p w14:paraId="5626E625" w14:textId="0E6ACFC4" w:rsidR="00975822" w:rsidRDefault="00D11B48">
      <w:pPr>
        <w:pStyle w:val="Tabladeilustraciones"/>
        <w:tabs>
          <w:tab w:val="right" w:leader="dot" w:pos="8494"/>
        </w:tabs>
        <w:rPr>
          <w:rFonts w:asciiTheme="minorHAnsi" w:eastAsiaTheme="minorEastAsia" w:hAnsiTheme="minorHAnsi" w:cstheme="minorBidi"/>
          <w:noProof/>
          <w:color w:val="auto"/>
        </w:rPr>
      </w:pPr>
      <w:hyperlink r:id="rId22" w:anchor="_Toc508877184" w:history="1">
        <w:r w:rsidR="00975822" w:rsidRPr="009E485E">
          <w:rPr>
            <w:rStyle w:val="Hipervnculo"/>
            <w:noProof/>
          </w:rPr>
          <w:t>Ilustración 28 - Pidrive</w:t>
        </w:r>
        <w:r w:rsidR="00975822">
          <w:rPr>
            <w:noProof/>
            <w:webHidden/>
          </w:rPr>
          <w:tab/>
        </w:r>
        <w:r w:rsidR="00975822">
          <w:rPr>
            <w:noProof/>
            <w:webHidden/>
          </w:rPr>
          <w:fldChar w:fldCharType="begin"/>
        </w:r>
        <w:r w:rsidR="00975822">
          <w:rPr>
            <w:noProof/>
            <w:webHidden/>
          </w:rPr>
          <w:instrText xml:space="preserve"> PAGEREF _Toc508877184 \h </w:instrText>
        </w:r>
        <w:r w:rsidR="00975822">
          <w:rPr>
            <w:noProof/>
            <w:webHidden/>
          </w:rPr>
        </w:r>
        <w:r w:rsidR="00975822">
          <w:rPr>
            <w:noProof/>
            <w:webHidden/>
          </w:rPr>
          <w:fldChar w:fldCharType="separate"/>
        </w:r>
        <w:r w:rsidR="00975822">
          <w:rPr>
            <w:noProof/>
            <w:webHidden/>
          </w:rPr>
          <w:t>42</w:t>
        </w:r>
        <w:r w:rsidR="00975822">
          <w:rPr>
            <w:noProof/>
            <w:webHidden/>
          </w:rPr>
          <w:fldChar w:fldCharType="end"/>
        </w:r>
      </w:hyperlink>
    </w:p>
    <w:p w14:paraId="2D580065" w14:textId="588C3BFA" w:rsidR="00975822" w:rsidRDefault="00D11B48">
      <w:pPr>
        <w:pStyle w:val="Tabladeilustraciones"/>
        <w:tabs>
          <w:tab w:val="right" w:leader="dot" w:pos="8494"/>
        </w:tabs>
        <w:rPr>
          <w:rFonts w:asciiTheme="minorHAnsi" w:eastAsiaTheme="minorEastAsia" w:hAnsiTheme="minorHAnsi" w:cstheme="minorBidi"/>
          <w:noProof/>
          <w:color w:val="auto"/>
        </w:rPr>
      </w:pPr>
      <w:hyperlink r:id="rId23" w:anchor="_Toc508877185" w:history="1">
        <w:r w:rsidR="00975822" w:rsidRPr="009E485E">
          <w:rPr>
            <w:rStyle w:val="Hipervnculo"/>
            <w:noProof/>
          </w:rPr>
          <w:t>Ilustración 29 - Pi TFT</w:t>
        </w:r>
        <w:r w:rsidR="00975822">
          <w:rPr>
            <w:noProof/>
            <w:webHidden/>
          </w:rPr>
          <w:tab/>
        </w:r>
        <w:r w:rsidR="00975822">
          <w:rPr>
            <w:noProof/>
            <w:webHidden/>
          </w:rPr>
          <w:fldChar w:fldCharType="begin"/>
        </w:r>
        <w:r w:rsidR="00975822">
          <w:rPr>
            <w:noProof/>
            <w:webHidden/>
          </w:rPr>
          <w:instrText xml:space="preserve"> PAGEREF _Toc508877185 \h </w:instrText>
        </w:r>
        <w:r w:rsidR="00975822">
          <w:rPr>
            <w:noProof/>
            <w:webHidden/>
          </w:rPr>
        </w:r>
        <w:r w:rsidR="00975822">
          <w:rPr>
            <w:noProof/>
            <w:webHidden/>
          </w:rPr>
          <w:fldChar w:fldCharType="separate"/>
        </w:r>
        <w:r w:rsidR="00975822">
          <w:rPr>
            <w:noProof/>
            <w:webHidden/>
          </w:rPr>
          <w:t>42</w:t>
        </w:r>
        <w:r w:rsidR="00975822">
          <w:rPr>
            <w:noProof/>
            <w:webHidden/>
          </w:rPr>
          <w:fldChar w:fldCharType="end"/>
        </w:r>
      </w:hyperlink>
    </w:p>
    <w:p w14:paraId="2413EC33" w14:textId="2F7DA286" w:rsidR="00975822" w:rsidRDefault="00D11B48">
      <w:pPr>
        <w:pStyle w:val="Tabladeilustraciones"/>
        <w:tabs>
          <w:tab w:val="right" w:leader="dot" w:pos="8494"/>
        </w:tabs>
        <w:rPr>
          <w:rFonts w:asciiTheme="minorHAnsi" w:eastAsiaTheme="minorEastAsia" w:hAnsiTheme="minorHAnsi" w:cstheme="minorBidi"/>
          <w:noProof/>
          <w:color w:val="auto"/>
        </w:rPr>
      </w:pPr>
      <w:hyperlink r:id="rId24" w:anchor="_Toc508877186" w:history="1">
        <w:r w:rsidR="00975822" w:rsidRPr="009E485E">
          <w:rPr>
            <w:rStyle w:val="Hipervnculo"/>
            <w:noProof/>
          </w:rPr>
          <w:t>Ilustración 30 - Aplicaciones móviles</w:t>
        </w:r>
        <w:r w:rsidR="00975822">
          <w:rPr>
            <w:noProof/>
            <w:webHidden/>
          </w:rPr>
          <w:tab/>
        </w:r>
        <w:r w:rsidR="00975822">
          <w:rPr>
            <w:noProof/>
            <w:webHidden/>
          </w:rPr>
          <w:fldChar w:fldCharType="begin"/>
        </w:r>
        <w:r w:rsidR="00975822">
          <w:rPr>
            <w:noProof/>
            <w:webHidden/>
          </w:rPr>
          <w:instrText xml:space="preserve"> PAGEREF _Toc508877186 \h </w:instrText>
        </w:r>
        <w:r w:rsidR="00975822">
          <w:rPr>
            <w:noProof/>
            <w:webHidden/>
          </w:rPr>
        </w:r>
        <w:r w:rsidR="00975822">
          <w:rPr>
            <w:noProof/>
            <w:webHidden/>
          </w:rPr>
          <w:fldChar w:fldCharType="separate"/>
        </w:r>
        <w:r w:rsidR="00975822">
          <w:rPr>
            <w:noProof/>
            <w:webHidden/>
          </w:rPr>
          <w:t>45</w:t>
        </w:r>
        <w:r w:rsidR="00975822">
          <w:rPr>
            <w:noProof/>
            <w:webHidden/>
          </w:rPr>
          <w:fldChar w:fldCharType="end"/>
        </w:r>
      </w:hyperlink>
    </w:p>
    <w:p w14:paraId="2B591B46" w14:textId="0648FDD7" w:rsidR="00975822" w:rsidRDefault="00D11B48">
      <w:pPr>
        <w:pStyle w:val="Tabladeilustraciones"/>
        <w:tabs>
          <w:tab w:val="right" w:leader="dot" w:pos="8494"/>
        </w:tabs>
        <w:rPr>
          <w:rFonts w:asciiTheme="minorHAnsi" w:eastAsiaTheme="minorEastAsia" w:hAnsiTheme="minorHAnsi" w:cstheme="minorBidi"/>
          <w:noProof/>
          <w:color w:val="auto"/>
        </w:rPr>
      </w:pPr>
      <w:hyperlink r:id="rId25" w:anchor="_Toc508877187" w:history="1">
        <w:r w:rsidR="00975822" w:rsidRPr="009E485E">
          <w:rPr>
            <w:rStyle w:val="Hipervnculo"/>
            <w:noProof/>
          </w:rPr>
          <w:t>Ilustración 31 - App nativa vs Web App</w:t>
        </w:r>
        <w:r w:rsidR="00975822">
          <w:rPr>
            <w:noProof/>
            <w:webHidden/>
          </w:rPr>
          <w:tab/>
        </w:r>
        <w:r w:rsidR="00975822">
          <w:rPr>
            <w:noProof/>
            <w:webHidden/>
          </w:rPr>
          <w:fldChar w:fldCharType="begin"/>
        </w:r>
        <w:r w:rsidR="00975822">
          <w:rPr>
            <w:noProof/>
            <w:webHidden/>
          </w:rPr>
          <w:instrText xml:space="preserve"> PAGEREF _Toc508877187 \h </w:instrText>
        </w:r>
        <w:r w:rsidR="00975822">
          <w:rPr>
            <w:noProof/>
            <w:webHidden/>
          </w:rPr>
        </w:r>
        <w:r w:rsidR="00975822">
          <w:rPr>
            <w:noProof/>
            <w:webHidden/>
          </w:rPr>
          <w:fldChar w:fldCharType="separate"/>
        </w:r>
        <w:r w:rsidR="00975822">
          <w:rPr>
            <w:noProof/>
            <w:webHidden/>
          </w:rPr>
          <w:t>46</w:t>
        </w:r>
        <w:r w:rsidR="00975822">
          <w:rPr>
            <w:noProof/>
            <w:webHidden/>
          </w:rPr>
          <w:fldChar w:fldCharType="end"/>
        </w:r>
      </w:hyperlink>
    </w:p>
    <w:p w14:paraId="14780F7E" w14:textId="4732AF2F" w:rsidR="00975822" w:rsidRDefault="00D11B48">
      <w:pPr>
        <w:pStyle w:val="Tabladeilustraciones"/>
        <w:tabs>
          <w:tab w:val="right" w:leader="dot" w:pos="8494"/>
        </w:tabs>
        <w:rPr>
          <w:rFonts w:asciiTheme="minorHAnsi" w:eastAsiaTheme="minorEastAsia" w:hAnsiTheme="minorHAnsi" w:cstheme="minorBidi"/>
          <w:noProof/>
          <w:color w:val="auto"/>
        </w:rPr>
      </w:pPr>
      <w:hyperlink w:anchor="_Toc508877188" w:history="1">
        <w:r w:rsidR="00975822" w:rsidRPr="009E485E">
          <w:rPr>
            <w:rStyle w:val="Hipervnculo"/>
            <w:noProof/>
          </w:rPr>
          <w:t>Ilustración 32 – WebApps – Diseño multipropósito</w:t>
        </w:r>
        <w:r w:rsidR="00975822">
          <w:rPr>
            <w:noProof/>
            <w:webHidden/>
          </w:rPr>
          <w:tab/>
        </w:r>
        <w:r w:rsidR="00975822">
          <w:rPr>
            <w:noProof/>
            <w:webHidden/>
          </w:rPr>
          <w:fldChar w:fldCharType="begin"/>
        </w:r>
        <w:r w:rsidR="00975822">
          <w:rPr>
            <w:noProof/>
            <w:webHidden/>
          </w:rPr>
          <w:instrText xml:space="preserve"> PAGEREF _Toc508877188 \h </w:instrText>
        </w:r>
        <w:r w:rsidR="00975822">
          <w:rPr>
            <w:noProof/>
            <w:webHidden/>
          </w:rPr>
        </w:r>
        <w:r w:rsidR="00975822">
          <w:rPr>
            <w:noProof/>
            <w:webHidden/>
          </w:rPr>
          <w:fldChar w:fldCharType="separate"/>
        </w:r>
        <w:r w:rsidR="00975822">
          <w:rPr>
            <w:noProof/>
            <w:webHidden/>
          </w:rPr>
          <w:t>47</w:t>
        </w:r>
        <w:r w:rsidR="00975822">
          <w:rPr>
            <w:noProof/>
            <w:webHidden/>
          </w:rPr>
          <w:fldChar w:fldCharType="end"/>
        </w:r>
      </w:hyperlink>
    </w:p>
    <w:p w14:paraId="5CF71E0D" w14:textId="03228387" w:rsidR="00975822" w:rsidRDefault="00D11B48">
      <w:pPr>
        <w:pStyle w:val="Tabladeilustraciones"/>
        <w:tabs>
          <w:tab w:val="right" w:leader="dot" w:pos="8494"/>
        </w:tabs>
        <w:rPr>
          <w:rFonts w:asciiTheme="minorHAnsi" w:eastAsiaTheme="minorEastAsia" w:hAnsiTheme="minorHAnsi" w:cstheme="minorBidi"/>
          <w:noProof/>
          <w:color w:val="auto"/>
        </w:rPr>
      </w:pPr>
      <w:hyperlink r:id="rId26" w:anchor="_Toc508877189" w:history="1">
        <w:r w:rsidR="00975822" w:rsidRPr="009E485E">
          <w:rPr>
            <w:rStyle w:val="Hipervnculo"/>
            <w:noProof/>
          </w:rPr>
          <w:t>Ilustración 33 - Arquitectura de Android</w:t>
        </w:r>
        <w:r w:rsidR="00975822">
          <w:rPr>
            <w:noProof/>
            <w:webHidden/>
          </w:rPr>
          <w:tab/>
        </w:r>
        <w:r w:rsidR="00975822">
          <w:rPr>
            <w:noProof/>
            <w:webHidden/>
          </w:rPr>
          <w:fldChar w:fldCharType="begin"/>
        </w:r>
        <w:r w:rsidR="00975822">
          <w:rPr>
            <w:noProof/>
            <w:webHidden/>
          </w:rPr>
          <w:instrText xml:space="preserve"> PAGEREF _Toc508877189 \h </w:instrText>
        </w:r>
        <w:r w:rsidR="00975822">
          <w:rPr>
            <w:noProof/>
            <w:webHidden/>
          </w:rPr>
        </w:r>
        <w:r w:rsidR="00975822">
          <w:rPr>
            <w:noProof/>
            <w:webHidden/>
          </w:rPr>
          <w:fldChar w:fldCharType="separate"/>
        </w:r>
        <w:r w:rsidR="00975822">
          <w:rPr>
            <w:noProof/>
            <w:webHidden/>
          </w:rPr>
          <w:t>48</w:t>
        </w:r>
        <w:r w:rsidR="00975822">
          <w:rPr>
            <w:noProof/>
            <w:webHidden/>
          </w:rPr>
          <w:fldChar w:fldCharType="end"/>
        </w:r>
      </w:hyperlink>
    </w:p>
    <w:p w14:paraId="0F48CB4B" w14:textId="1EA61048" w:rsidR="00975822" w:rsidRDefault="00D11B48">
      <w:pPr>
        <w:pStyle w:val="Tabladeilustraciones"/>
        <w:tabs>
          <w:tab w:val="right" w:leader="dot" w:pos="8494"/>
        </w:tabs>
        <w:rPr>
          <w:rFonts w:asciiTheme="minorHAnsi" w:eastAsiaTheme="minorEastAsia" w:hAnsiTheme="minorHAnsi" w:cstheme="minorBidi"/>
          <w:noProof/>
          <w:color w:val="auto"/>
        </w:rPr>
      </w:pPr>
      <w:hyperlink r:id="rId27" w:anchor="_Toc508877190" w:history="1">
        <w:r w:rsidR="00975822" w:rsidRPr="009E485E">
          <w:rPr>
            <w:rStyle w:val="Hipervnculo"/>
            <w:noProof/>
          </w:rPr>
          <w:t>Ilustración 34 - Logo de Android</w:t>
        </w:r>
        <w:r w:rsidR="00975822">
          <w:rPr>
            <w:noProof/>
            <w:webHidden/>
          </w:rPr>
          <w:tab/>
        </w:r>
        <w:r w:rsidR="00975822">
          <w:rPr>
            <w:noProof/>
            <w:webHidden/>
          </w:rPr>
          <w:fldChar w:fldCharType="begin"/>
        </w:r>
        <w:r w:rsidR="00975822">
          <w:rPr>
            <w:noProof/>
            <w:webHidden/>
          </w:rPr>
          <w:instrText xml:space="preserve"> PAGEREF _Toc508877190 \h </w:instrText>
        </w:r>
        <w:r w:rsidR="00975822">
          <w:rPr>
            <w:noProof/>
            <w:webHidden/>
          </w:rPr>
        </w:r>
        <w:r w:rsidR="00975822">
          <w:rPr>
            <w:noProof/>
            <w:webHidden/>
          </w:rPr>
          <w:fldChar w:fldCharType="separate"/>
        </w:r>
        <w:r w:rsidR="00975822">
          <w:rPr>
            <w:noProof/>
            <w:webHidden/>
          </w:rPr>
          <w:t>49</w:t>
        </w:r>
        <w:r w:rsidR="00975822">
          <w:rPr>
            <w:noProof/>
            <w:webHidden/>
          </w:rPr>
          <w:fldChar w:fldCharType="end"/>
        </w:r>
      </w:hyperlink>
    </w:p>
    <w:p w14:paraId="76ABA54E" w14:textId="76D90356" w:rsidR="00975822" w:rsidRDefault="00D11B48">
      <w:pPr>
        <w:pStyle w:val="Tabladeilustraciones"/>
        <w:tabs>
          <w:tab w:val="right" w:leader="dot" w:pos="8494"/>
        </w:tabs>
        <w:rPr>
          <w:rFonts w:asciiTheme="minorHAnsi" w:eastAsiaTheme="minorEastAsia" w:hAnsiTheme="minorHAnsi" w:cstheme="minorBidi"/>
          <w:noProof/>
          <w:color w:val="auto"/>
        </w:rPr>
      </w:pPr>
      <w:hyperlink w:anchor="_Toc508877191" w:history="1">
        <w:r w:rsidR="00975822" w:rsidRPr="009E485E">
          <w:rPr>
            <w:rStyle w:val="Hipervnculo"/>
            <w:noProof/>
          </w:rPr>
          <w:t>Ilustración 35 - Cuadro comparativo - Aplicaciones nativas</w:t>
        </w:r>
        <w:r w:rsidR="00975822">
          <w:rPr>
            <w:noProof/>
            <w:webHidden/>
          </w:rPr>
          <w:tab/>
        </w:r>
        <w:r w:rsidR="00975822">
          <w:rPr>
            <w:noProof/>
            <w:webHidden/>
          </w:rPr>
          <w:fldChar w:fldCharType="begin"/>
        </w:r>
        <w:r w:rsidR="00975822">
          <w:rPr>
            <w:noProof/>
            <w:webHidden/>
          </w:rPr>
          <w:instrText xml:space="preserve"> PAGEREF _Toc508877191 \h </w:instrText>
        </w:r>
        <w:r w:rsidR="00975822">
          <w:rPr>
            <w:noProof/>
            <w:webHidden/>
          </w:rPr>
        </w:r>
        <w:r w:rsidR="00975822">
          <w:rPr>
            <w:noProof/>
            <w:webHidden/>
          </w:rPr>
          <w:fldChar w:fldCharType="separate"/>
        </w:r>
        <w:r w:rsidR="00975822">
          <w:rPr>
            <w:noProof/>
            <w:webHidden/>
          </w:rPr>
          <w:t>50</w:t>
        </w:r>
        <w:r w:rsidR="00975822">
          <w:rPr>
            <w:noProof/>
            <w:webHidden/>
          </w:rPr>
          <w:fldChar w:fldCharType="end"/>
        </w:r>
      </w:hyperlink>
    </w:p>
    <w:p w14:paraId="31F18FDB" w14:textId="303E7D48" w:rsidR="00975822" w:rsidRDefault="00D11B48">
      <w:pPr>
        <w:pStyle w:val="Tabladeilustraciones"/>
        <w:tabs>
          <w:tab w:val="right" w:leader="dot" w:pos="8494"/>
        </w:tabs>
        <w:rPr>
          <w:rFonts w:asciiTheme="minorHAnsi" w:eastAsiaTheme="minorEastAsia" w:hAnsiTheme="minorHAnsi" w:cstheme="minorBidi"/>
          <w:noProof/>
          <w:color w:val="auto"/>
        </w:rPr>
      </w:pPr>
      <w:hyperlink w:anchor="_Toc508877192" w:history="1">
        <w:r w:rsidR="00975822" w:rsidRPr="009E485E">
          <w:rPr>
            <w:rStyle w:val="Hipervnculo"/>
            <w:noProof/>
          </w:rPr>
          <w:t>Ilustración 36 - Cuadro comparativo - Aplicaciones Web</w:t>
        </w:r>
        <w:r w:rsidR="00975822">
          <w:rPr>
            <w:noProof/>
            <w:webHidden/>
          </w:rPr>
          <w:tab/>
        </w:r>
        <w:r w:rsidR="00975822">
          <w:rPr>
            <w:noProof/>
            <w:webHidden/>
          </w:rPr>
          <w:fldChar w:fldCharType="begin"/>
        </w:r>
        <w:r w:rsidR="00975822">
          <w:rPr>
            <w:noProof/>
            <w:webHidden/>
          </w:rPr>
          <w:instrText xml:space="preserve"> PAGEREF _Toc508877192 \h </w:instrText>
        </w:r>
        <w:r w:rsidR="00975822">
          <w:rPr>
            <w:noProof/>
            <w:webHidden/>
          </w:rPr>
        </w:r>
        <w:r w:rsidR="00975822">
          <w:rPr>
            <w:noProof/>
            <w:webHidden/>
          </w:rPr>
          <w:fldChar w:fldCharType="separate"/>
        </w:r>
        <w:r w:rsidR="00975822">
          <w:rPr>
            <w:noProof/>
            <w:webHidden/>
          </w:rPr>
          <w:t>51</w:t>
        </w:r>
        <w:r w:rsidR="00975822">
          <w:rPr>
            <w:noProof/>
            <w:webHidden/>
          </w:rPr>
          <w:fldChar w:fldCharType="end"/>
        </w:r>
      </w:hyperlink>
    </w:p>
    <w:p w14:paraId="1B289B67" w14:textId="046CAC45" w:rsidR="00975822" w:rsidRDefault="00D11B48">
      <w:pPr>
        <w:pStyle w:val="Tabladeilustraciones"/>
        <w:tabs>
          <w:tab w:val="right" w:leader="dot" w:pos="8494"/>
        </w:tabs>
        <w:rPr>
          <w:rFonts w:asciiTheme="minorHAnsi" w:eastAsiaTheme="minorEastAsia" w:hAnsiTheme="minorHAnsi" w:cstheme="minorBidi"/>
          <w:noProof/>
          <w:color w:val="auto"/>
        </w:rPr>
      </w:pPr>
      <w:hyperlink w:anchor="_Toc508877193" w:history="1">
        <w:r w:rsidR="00975822" w:rsidRPr="009E485E">
          <w:rPr>
            <w:rStyle w:val="Hipervnculo"/>
            <w:noProof/>
          </w:rPr>
          <w:t>Ilustración 37 -  Comparativa aplicaciones híbridas</w:t>
        </w:r>
        <w:r w:rsidR="00975822">
          <w:rPr>
            <w:noProof/>
            <w:webHidden/>
          </w:rPr>
          <w:tab/>
        </w:r>
        <w:r w:rsidR="00975822">
          <w:rPr>
            <w:noProof/>
            <w:webHidden/>
          </w:rPr>
          <w:fldChar w:fldCharType="begin"/>
        </w:r>
        <w:r w:rsidR="00975822">
          <w:rPr>
            <w:noProof/>
            <w:webHidden/>
          </w:rPr>
          <w:instrText xml:space="preserve"> PAGEREF _Toc508877193 \h </w:instrText>
        </w:r>
        <w:r w:rsidR="00975822">
          <w:rPr>
            <w:noProof/>
            <w:webHidden/>
          </w:rPr>
        </w:r>
        <w:r w:rsidR="00975822">
          <w:rPr>
            <w:noProof/>
            <w:webHidden/>
          </w:rPr>
          <w:fldChar w:fldCharType="separate"/>
        </w:r>
        <w:r w:rsidR="00975822">
          <w:rPr>
            <w:noProof/>
            <w:webHidden/>
          </w:rPr>
          <w:t>52</w:t>
        </w:r>
        <w:r w:rsidR="00975822">
          <w:rPr>
            <w:noProof/>
            <w:webHidden/>
          </w:rPr>
          <w:fldChar w:fldCharType="end"/>
        </w:r>
      </w:hyperlink>
    </w:p>
    <w:p w14:paraId="7FDE85E5" w14:textId="1F92F6D7" w:rsidR="00975822" w:rsidRDefault="00D11B48">
      <w:pPr>
        <w:pStyle w:val="Tabladeilustraciones"/>
        <w:tabs>
          <w:tab w:val="right" w:leader="dot" w:pos="8494"/>
        </w:tabs>
        <w:rPr>
          <w:rFonts w:asciiTheme="minorHAnsi" w:eastAsiaTheme="minorEastAsia" w:hAnsiTheme="minorHAnsi" w:cstheme="minorBidi"/>
          <w:noProof/>
          <w:color w:val="auto"/>
        </w:rPr>
      </w:pPr>
      <w:hyperlink w:anchor="_Toc508877194" w:history="1">
        <w:r w:rsidR="00975822" w:rsidRPr="009E485E">
          <w:rPr>
            <w:rStyle w:val="Hipervnculo"/>
            <w:noProof/>
          </w:rPr>
          <w:t>Ilustración 38 - Herramientas para desarrollo de apps</w:t>
        </w:r>
        <w:r w:rsidR="00975822">
          <w:rPr>
            <w:noProof/>
            <w:webHidden/>
          </w:rPr>
          <w:tab/>
        </w:r>
        <w:r w:rsidR="00975822">
          <w:rPr>
            <w:noProof/>
            <w:webHidden/>
          </w:rPr>
          <w:fldChar w:fldCharType="begin"/>
        </w:r>
        <w:r w:rsidR="00975822">
          <w:rPr>
            <w:noProof/>
            <w:webHidden/>
          </w:rPr>
          <w:instrText xml:space="preserve"> PAGEREF _Toc508877194 \h </w:instrText>
        </w:r>
        <w:r w:rsidR="00975822">
          <w:rPr>
            <w:noProof/>
            <w:webHidden/>
          </w:rPr>
        </w:r>
        <w:r w:rsidR="00975822">
          <w:rPr>
            <w:noProof/>
            <w:webHidden/>
          </w:rPr>
          <w:fldChar w:fldCharType="separate"/>
        </w:r>
        <w:r w:rsidR="00975822">
          <w:rPr>
            <w:noProof/>
            <w:webHidden/>
          </w:rPr>
          <w:t>52</w:t>
        </w:r>
        <w:r w:rsidR="00975822">
          <w:rPr>
            <w:noProof/>
            <w:webHidden/>
          </w:rPr>
          <w:fldChar w:fldCharType="end"/>
        </w:r>
      </w:hyperlink>
    </w:p>
    <w:p w14:paraId="16C3AD56" w14:textId="47BD2018" w:rsidR="00975822" w:rsidRDefault="00D11B48">
      <w:pPr>
        <w:pStyle w:val="Tabladeilustraciones"/>
        <w:tabs>
          <w:tab w:val="right" w:leader="dot" w:pos="8494"/>
        </w:tabs>
        <w:rPr>
          <w:rFonts w:asciiTheme="minorHAnsi" w:eastAsiaTheme="minorEastAsia" w:hAnsiTheme="minorHAnsi" w:cstheme="minorBidi"/>
          <w:noProof/>
          <w:color w:val="auto"/>
        </w:rPr>
      </w:pPr>
      <w:hyperlink w:anchor="_Toc508877195" w:history="1">
        <w:r w:rsidR="00975822" w:rsidRPr="009E485E">
          <w:rPr>
            <w:rStyle w:val="Hipervnculo"/>
            <w:noProof/>
          </w:rPr>
          <w:t>Ilustración 39 - Acrónimo MEAN</w:t>
        </w:r>
        <w:r w:rsidR="00975822">
          <w:rPr>
            <w:noProof/>
            <w:webHidden/>
          </w:rPr>
          <w:tab/>
        </w:r>
        <w:r w:rsidR="00975822">
          <w:rPr>
            <w:noProof/>
            <w:webHidden/>
          </w:rPr>
          <w:fldChar w:fldCharType="begin"/>
        </w:r>
        <w:r w:rsidR="00975822">
          <w:rPr>
            <w:noProof/>
            <w:webHidden/>
          </w:rPr>
          <w:instrText xml:space="preserve"> PAGEREF _Toc508877195 \h </w:instrText>
        </w:r>
        <w:r w:rsidR="00975822">
          <w:rPr>
            <w:noProof/>
            <w:webHidden/>
          </w:rPr>
        </w:r>
        <w:r w:rsidR="00975822">
          <w:rPr>
            <w:noProof/>
            <w:webHidden/>
          </w:rPr>
          <w:fldChar w:fldCharType="separate"/>
        </w:r>
        <w:r w:rsidR="00975822">
          <w:rPr>
            <w:noProof/>
            <w:webHidden/>
          </w:rPr>
          <w:t>58</w:t>
        </w:r>
        <w:r w:rsidR="00975822">
          <w:rPr>
            <w:noProof/>
            <w:webHidden/>
          </w:rPr>
          <w:fldChar w:fldCharType="end"/>
        </w:r>
      </w:hyperlink>
    </w:p>
    <w:p w14:paraId="6BDD7B8E" w14:textId="5CD24CB4" w:rsidR="00975822" w:rsidRDefault="00D11B48">
      <w:pPr>
        <w:pStyle w:val="Tabladeilustraciones"/>
        <w:tabs>
          <w:tab w:val="right" w:leader="dot" w:pos="8494"/>
        </w:tabs>
        <w:rPr>
          <w:rFonts w:asciiTheme="minorHAnsi" w:eastAsiaTheme="minorEastAsia" w:hAnsiTheme="minorHAnsi" w:cstheme="minorBidi"/>
          <w:noProof/>
          <w:color w:val="auto"/>
        </w:rPr>
      </w:pPr>
      <w:hyperlink w:anchor="_Toc508877196" w:history="1">
        <w:r w:rsidR="00975822" w:rsidRPr="009E485E">
          <w:rPr>
            <w:rStyle w:val="Hipervnculo"/>
            <w:noProof/>
          </w:rPr>
          <w:t>Ilustración 40 - Arquitectura de interacción MEAN</w:t>
        </w:r>
        <w:r w:rsidR="00975822">
          <w:rPr>
            <w:noProof/>
            <w:webHidden/>
          </w:rPr>
          <w:tab/>
        </w:r>
        <w:r w:rsidR="00975822">
          <w:rPr>
            <w:noProof/>
            <w:webHidden/>
          </w:rPr>
          <w:fldChar w:fldCharType="begin"/>
        </w:r>
        <w:r w:rsidR="00975822">
          <w:rPr>
            <w:noProof/>
            <w:webHidden/>
          </w:rPr>
          <w:instrText xml:space="preserve"> PAGEREF _Toc508877196 \h </w:instrText>
        </w:r>
        <w:r w:rsidR="00975822">
          <w:rPr>
            <w:noProof/>
            <w:webHidden/>
          </w:rPr>
        </w:r>
        <w:r w:rsidR="00975822">
          <w:rPr>
            <w:noProof/>
            <w:webHidden/>
          </w:rPr>
          <w:fldChar w:fldCharType="separate"/>
        </w:r>
        <w:r w:rsidR="00975822">
          <w:rPr>
            <w:noProof/>
            <w:webHidden/>
          </w:rPr>
          <w:t>58</w:t>
        </w:r>
        <w:r w:rsidR="00975822">
          <w:rPr>
            <w:noProof/>
            <w:webHidden/>
          </w:rPr>
          <w:fldChar w:fldCharType="end"/>
        </w:r>
      </w:hyperlink>
    </w:p>
    <w:p w14:paraId="2AD9E315" w14:textId="77782862" w:rsidR="00975822" w:rsidRDefault="00D11B48">
      <w:pPr>
        <w:pStyle w:val="Tabladeilustraciones"/>
        <w:tabs>
          <w:tab w:val="right" w:leader="dot" w:pos="8494"/>
        </w:tabs>
        <w:rPr>
          <w:rFonts w:asciiTheme="minorHAnsi" w:eastAsiaTheme="minorEastAsia" w:hAnsiTheme="minorHAnsi" w:cstheme="minorBidi"/>
          <w:noProof/>
          <w:color w:val="auto"/>
        </w:rPr>
      </w:pPr>
      <w:hyperlink r:id="rId28" w:anchor="_Toc508877197" w:history="1">
        <w:r w:rsidR="00975822" w:rsidRPr="009E485E">
          <w:rPr>
            <w:rStyle w:val="Hipervnculo"/>
            <w:noProof/>
          </w:rPr>
          <w:t>Ilustración 41 - Logo del motor V8</w:t>
        </w:r>
        <w:r w:rsidR="00975822">
          <w:rPr>
            <w:noProof/>
            <w:webHidden/>
          </w:rPr>
          <w:tab/>
        </w:r>
        <w:r w:rsidR="00975822">
          <w:rPr>
            <w:noProof/>
            <w:webHidden/>
          </w:rPr>
          <w:fldChar w:fldCharType="begin"/>
        </w:r>
        <w:r w:rsidR="00975822">
          <w:rPr>
            <w:noProof/>
            <w:webHidden/>
          </w:rPr>
          <w:instrText xml:space="preserve"> PAGEREF _Toc508877197 \h </w:instrText>
        </w:r>
        <w:r w:rsidR="00975822">
          <w:rPr>
            <w:noProof/>
            <w:webHidden/>
          </w:rPr>
        </w:r>
        <w:r w:rsidR="00975822">
          <w:rPr>
            <w:noProof/>
            <w:webHidden/>
          </w:rPr>
          <w:fldChar w:fldCharType="separate"/>
        </w:r>
        <w:r w:rsidR="00975822">
          <w:rPr>
            <w:noProof/>
            <w:webHidden/>
          </w:rPr>
          <w:t>59</w:t>
        </w:r>
        <w:r w:rsidR="00975822">
          <w:rPr>
            <w:noProof/>
            <w:webHidden/>
          </w:rPr>
          <w:fldChar w:fldCharType="end"/>
        </w:r>
      </w:hyperlink>
    </w:p>
    <w:p w14:paraId="03E97712" w14:textId="447232EC" w:rsidR="00975822" w:rsidRDefault="00D11B48">
      <w:pPr>
        <w:pStyle w:val="Tabladeilustraciones"/>
        <w:tabs>
          <w:tab w:val="right" w:leader="dot" w:pos="8494"/>
        </w:tabs>
        <w:rPr>
          <w:rFonts w:asciiTheme="minorHAnsi" w:eastAsiaTheme="minorEastAsia" w:hAnsiTheme="minorHAnsi" w:cstheme="minorBidi"/>
          <w:noProof/>
          <w:color w:val="auto"/>
        </w:rPr>
      </w:pPr>
      <w:hyperlink w:anchor="_Toc508877198" w:history="1">
        <w:r w:rsidR="00975822" w:rsidRPr="009E485E">
          <w:rPr>
            <w:rStyle w:val="Hipervnculo"/>
            <w:noProof/>
          </w:rPr>
          <w:t>Ilustración 42 Comparativa de servidores tradicionales y NodeJS</w:t>
        </w:r>
        <w:r w:rsidR="00975822">
          <w:rPr>
            <w:noProof/>
            <w:webHidden/>
          </w:rPr>
          <w:tab/>
        </w:r>
        <w:r w:rsidR="00975822">
          <w:rPr>
            <w:noProof/>
            <w:webHidden/>
          </w:rPr>
          <w:fldChar w:fldCharType="begin"/>
        </w:r>
        <w:r w:rsidR="00975822">
          <w:rPr>
            <w:noProof/>
            <w:webHidden/>
          </w:rPr>
          <w:instrText xml:space="preserve"> PAGEREF _Toc508877198 \h </w:instrText>
        </w:r>
        <w:r w:rsidR="00975822">
          <w:rPr>
            <w:noProof/>
            <w:webHidden/>
          </w:rPr>
        </w:r>
        <w:r w:rsidR="00975822">
          <w:rPr>
            <w:noProof/>
            <w:webHidden/>
          </w:rPr>
          <w:fldChar w:fldCharType="separate"/>
        </w:r>
        <w:r w:rsidR="00975822">
          <w:rPr>
            <w:noProof/>
            <w:webHidden/>
          </w:rPr>
          <w:t>61</w:t>
        </w:r>
        <w:r w:rsidR="00975822">
          <w:rPr>
            <w:noProof/>
            <w:webHidden/>
          </w:rPr>
          <w:fldChar w:fldCharType="end"/>
        </w:r>
      </w:hyperlink>
    </w:p>
    <w:p w14:paraId="2E89AA3B" w14:textId="50CF672A" w:rsidR="00975822" w:rsidRDefault="00D11B48">
      <w:pPr>
        <w:pStyle w:val="Tabladeilustraciones"/>
        <w:tabs>
          <w:tab w:val="right" w:leader="dot" w:pos="8494"/>
        </w:tabs>
        <w:rPr>
          <w:rFonts w:asciiTheme="minorHAnsi" w:eastAsiaTheme="minorEastAsia" w:hAnsiTheme="minorHAnsi" w:cstheme="minorBidi"/>
          <w:noProof/>
          <w:color w:val="auto"/>
        </w:rPr>
      </w:pPr>
      <w:hyperlink r:id="rId29" w:anchor="_Toc508877199" w:history="1">
        <w:r w:rsidR="00975822" w:rsidRPr="009E485E">
          <w:rPr>
            <w:rStyle w:val="Hipervnculo"/>
            <w:noProof/>
          </w:rPr>
          <w:t>Ilustración 43 - Logo de JSON</w:t>
        </w:r>
        <w:r w:rsidR="00975822">
          <w:rPr>
            <w:noProof/>
            <w:webHidden/>
          </w:rPr>
          <w:tab/>
        </w:r>
        <w:r w:rsidR="00975822">
          <w:rPr>
            <w:noProof/>
            <w:webHidden/>
          </w:rPr>
          <w:fldChar w:fldCharType="begin"/>
        </w:r>
        <w:r w:rsidR="00975822">
          <w:rPr>
            <w:noProof/>
            <w:webHidden/>
          </w:rPr>
          <w:instrText xml:space="preserve"> PAGEREF _Toc508877199 \h </w:instrText>
        </w:r>
        <w:r w:rsidR="00975822">
          <w:rPr>
            <w:noProof/>
            <w:webHidden/>
          </w:rPr>
        </w:r>
        <w:r w:rsidR="00975822">
          <w:rPr>
            <w:noProof/>
            <w:webHidden/>
          </w:rPr>
          <w:fldChar w:fldCharType="separate"/>
        </w:r>
        <w:r w:rsidR="00975822">
          <w:rPr>
            <w:noProof/>
            <w:webHidden/>
          </w:rPr>
          <w:t>62</w:t>
        </w:r>
        <w:r w:rsidR="00975822">
          <w:rPr>
            <w:noProof/>
            <w:webHidden/>
          </w:rPr>
          <w:fldChar w:fldCharType="end"/>
        </w:r>
      </w:hyperlink>
    </w:p>
    <w:p w14:paraId="72547837" w14:textId="5B53029A" w:rsidR="00975822" w:rsidRDefault="00D11B48">
      <w:pPr>
        <w:pStyle w:val="Tabladeilustraciones"/>
        <w:tabs>
          <w:tab w:val="right" w:leader="dot" w:pos="8494"/>
        </w:tabs>
        <w:rPr>
          <w:rFonts w:asciiTheme="minorHAnsi" w:eastAsiaTheme="minorEastAsia" w:hAnsiTheme="minorHAnsi" w:cstheme="minorBidi"/>
          <w:noProof/>
          <w:color w:val="auto"/>
        </w:rPr>
      </w:pPr>
      <w:hyperlink w:anchor="_Toc508877200" w:history="1">
        <w:r w:rsidR="00975822" w:rsidRPr="009E485E">
          <w:rPr>
            <w:rStyle w:val="Hipervnculo"/>
            <w:noProof/>
          </w:rPr>
          <w:t>Ilustración 44 - Json pegamento de tecnologías</w:t>
        </w:r>
        <w:r w:rsidR="00975822">
          <w:rPr>
            <w:noProof/>
            <w:webHidden/>
          </w:rPr>
          <w:tab/>
        </w:r>
        <w:r w:rsidR="00975822">
          <w:rPr>
            <w:noProof/>
            <w:webHidden/>
          </w:rPr>
          <w:fldChar w:fldCharType="begin"/>
        </w:r>
        <w:r w:rsidR="00975822">
          <w:rPr>
            <w:noProof/>
            <w:webHidden/>
          </w:rPr>
          <w:instrText xml:space="preserve"> PAGEREF _Toc508877200 \h </w:instrText>
        </w:r>
        <w:r w:rsidR="00975822">
          <w:rPr>
            <w:noProof/>
            <w:webHidden/>
          </w:rPr>
        </w:r>
        <w:r w:rsidR="00975822">
          <w:rPr>
            <w:noProof/>
            <w:webHidden/>
          </w:rPr>
          <w:fldChar w:fldCharType="separate"/>
        </w:r>
        <w:r w:rsidR="00975822">
          <w:rPr>
            <w:noProof/>
            <w:webHidden/>
          </w:rPr>
          <w:t>63</w:t>
        </w:r>
        <w:r w:rsidR="00975822">
          <w:rPr>
            <w:noProof/>
            <w:webHidden/>
          </w:rPr>
          <w:fldChar w:fldCharType="end"/>
        </w:r>
      </w:hyperlink>
    </w:p>
    <w:p w14:paraId="2D94CD91" w14:textId="18F70428" w:rsidR="00975822" w:rsidRDefault="00D11B48">
      <w:pPr>
        <w:pStyle w:val="Tabladeilustraciones"/>
        <w:tabs>
          <w:tab w:val="right" w:leader="dot" w:pos="8494"/>
        </w:tabs>
        <w:rPr>
          <w:rFonts w:asciiTheme="minorHAnsi" w:eastAsiaTheme="minorEastAsia" w:hAnsiTheme="minorHAnsi" w:cstheme="minorBidi"/>
          <w:noProof/>
          <w:color w:val="auto"/>
        </w:rPr>
      </w:pPr>
      <w:hyperlink r:id="rId30" w:anchor="_Toc508877201" w:history="1">
        <w:r w:rsidR="00975822" w:rsidRPr="009E485E">
          <w:rPr>
            <w:rStyle w:val="Hipervnculo"/>
            <w:noProof/>
          </w:rPr>
          <w:t>Ilustración 45 - Sitio web oficial de Johnny-Five (http://johnny-five.io/)</w:t>
        </w:r>
        <w:r w:rsidR="00975822">
          <w:rPr>
            <w:noProof/>
            <w:webHidden/>
          </w:rPr>
          <w:tab/>
        </w:r>
        <w:r w:rsidR="00975822">
          <w:rPr>
            <w:noProof/>
            <w:webHidden/>
          </w:rPr>
          <w:fldChar w:fldCharType="begin"/>
        </w:r>
        <w:r w:rsidR="00975822">
          <w:rPr>
            <w:noProof/>
            <w:webHidden/>
          </w:rPr>
          <w:instrText xml:space="preserve"> PAGEREF _Toc508877201 \h </w:instrText>
        </w:r>
        <w:r w:rsidR="00975822">
          <w:rPr>
            <w:noProof/>
            <w:webHidden/>
          </w:rPr>
        </w:r>
        <w:r w:rsidR="00975822">
          <w:rPr>
            <w:noProof/>
            <w:webHidden/>
          </w:rPr>
          <w:fldChar w:fldCharType="separate"/>
        </w:r>
        <w:r w:rsidR="00975822">
          <w:rPr>
            <w:noProof/>
            <w:webHidden/>
          </w:rPr>
          <w:t>65</w:t>
        </w:r>
        <w:r w:rsidR="00975822">
          <w:rPr>
            <w:noProof/>
            <w:webHidden/>
          </w:rPr>
          <w:fldChar w:fldCharType="end"/>
        </w:r>
      </w:hyperlink>
    </w:p>
    <w:p w14:paraId="409F099E" w14:textId="7DB93942" w:rsidR="00975822" w:rsidRDefault="00D11B48">
      <w:pPr>
        <w:pStyle w:val="Tabladeilustraciones"/>
        <w:tabs>
          <w:tab w:val="right" w:leader="dot" w:pos="8494"/>
        </w:tabs>
        <w:rPr>
          <w:rFonts w:asciiTheme="minorHAnsi" w:eastAsiaTheme="minorEastAsia" w:hAnsiTheme="minorHAnsi" w:cstheme="minorBidi"/>
          <w:noProof/>
          <w:color w:val="auto"/>
        </w:rPr>
      </w:pPr>
      <w:hyperlink r:id="rId31" w:anchor="_Toc508877202" w:history="1">
        <w:r w:rsidR="00975822" w:rsidRPr="009E485E">
          <w:rPr>
            <w:rStyle w:val="Hipervnculo"/>
            <w:noProof/>
          </w:rPr>
          <w:t>Ilustración 46 – Firmata como interfaz</w:t>
        </w:r>
        <w:r w:rsidR="00975822">
          <w:rPr>
            <w:noProof/>
            <w:webHidden/>
          </w:rPr>
          <w:tab/>
        </w:r>
        <w:r w:rsidR="00975822">
          <w:rPr>
            <w:noProof/>
            <w:webHidden/>
          </w:rPr>
          <w:fldChar w:fldCharType="begin"/>
        </w:r>
        <w:r w:rsidR="00975822">
          <w:rPr>
            <w:noProof/>
            <w:webHidden/>
          </w:rPr>
          <w:instrText xml:space="preserve"> PAGEREF _Toc508877202 \h </w:instrText>
        </w:r>
        <w:r w:rsidR="00975822">
          <w:rPr>
            <w:noProof/>
            <w:webHidden/>
          </w:rPr>
        </w:r>
        <w:r w:rsidR="00975822">
          <w:rPr>
            <w:noProof/>
            <w:webHidden/>
          </w:rPr>
          <w:fldChar w:fldCharType="separate"/>
        </w:r>
        <w:r w:rsidR="00975822">
          <w:rPr>
            <w:noProof/>
            <w:webHidden/>
          </w:rPr>
          <w:t>66</w:t>
        </w:r>
        <w:r w:rsidR="00975822">
          <w:rPr>
            <w:noProof/>
            <w:webHidden/>
          </w:rPr>
          <w:fldChar w:fldCharType="end"/>
        </w:r>
      </w:hyperlink>
    </w:p>
    <w:p w14:paraId="3040D95A" w14:textId="30BBCA7F" w:rsidR="00975822" w:rsidRDefault="00D11B48">
      <w:pPr>
        <w:pStyle w:val="Tabladeilustraciones"/>
        <w:tabs>
          <w:tab w:val="right" w:leader="dot" w:pos="8494"/>
        </w:tabs>
        <w:rPr>
          <w:rFonts w:asciiTheme="minorHAnsi" w:eastAsiaTheme="minorEastAsia" w:hAnsiTheme="minorHAnsi" w:cstheme="minorBidi"/>
          <w:noProof/>
          <w:color w:val="auto"/>
        </w:rPr>
      </w:pPr>
      <w:hyperlink r:id="rId32" w:anchor="_Toc508877203" w:history="1">
        <w:r w:rsidR="00975822" w:rsidRPr="009E485E">
          <w:rPr>
            <w:rStyle w:val="Hipervnculo"/>
            <w:noProof/>
          </w:rPr>
          <w:t>Ilustración 47 - IDE de Arduino</w:t>
        </w:r>
        <w:r w:rsidR="00975822">
          <w:rPr>
            <w:noProof/>
            <w:webHidden/>
          </w:rPr>
          <w:tab/>
        </w:r>
        <w:r w:rsidR="00975822">
          <w:rPr>
            <w:noProof/>
            <w:webHidden/>
          </w:rPr>
          <w:fldChar w:fldCharType="begin"/>
        </w:r>
        <w:r w:rsidR="00975822">
          <w:rPr>
            <w:noProof/>
            <w:webHidden/>
          </w:rPr>
          <w:instrText xml:space="preserve"> PAGEREF _Toc508877203 \h </w:instrText>
        </w:r>
        <w:r w:rsidR="00975822">
          <w:rPr>
            <w:noProof/>
            <w:webHidden/>
          </w:rPr>
        </w:r>
        <w:r w:rsidR="00975822">
          <w:rPr>
            <w:noProof/>
            <w:webHidden/>
          </w:rPr>
          <w:fldChar w:fldCharType="separate"/>
        </w:r>
        <w:r w:rsidR="00975822">
          <w:rPr>
            <w:noProof/>
            <w:webHidden/>
          </w:rPr>
          <w:t>69</w:t>
        </w:r>
        <w:r w:rsidR="00975822">
          <w:rPr>
            <w:noProof/>
            <w:webHidden/>
          </w:rPr>
          <w:fldChar w:fldCharType="end"/>
        </w:r>
      </w:hyperlink>
    </w:p>
    <w:p w14:paraId="42DF1B33" w14:textId="6A1121FF" w:rsidR="00975822" w:rsidRDefault="00D11B48">
      <w:pPr>
        <w:pStyle w:val="Tabladeilustraciones"/>
        <w:tabs>
          <w:tab w:val="right" w:leader="dot" w:pos="8494"/>
        </w:tabs>
        <w:rPr>
          <w:rFonts w:asciiTheme="minorHAnsi" w:eastAsiaTheme="minorEastAsia" w:hAnsiTheme="minorHAnsi" w:cstheme="minorBidi"/>
          <w:noProof/>
          <w:color w:val="auto"/>
        </w:rPr>
      </w:pPr>
      <w:hyperlink r:id="rId33" w:anchor="_Toc508877204" w:history="1">
        <w:r w:rsidR="00975822" w:rsidRPr="009E485E">
          <w:rPr>
            <w:rStyle w:val="Hipervnculo"/>
            <w:noProof/>
          </w:rPr>
          <w:t>Ilustración 48 - Código StandardFirmata</w:t>
        </w:r>
        <w:r w:rsidR="00975822">
          <w:rPr>
            <w:noProof/>
            <w:webHidden/>
          </w:rPr>
          <w:tab/>
        </w:r>
        <w:r w:rsidR="00975822">
          <w:rPr>
            <w:noProof/>
            <w:webHidden/>
          </w:rPr>
          <w:fldChar w:fldCharType="begin"/>
        </w:r>
        <w:r w:rsidR="00975822">
          <w:rPr>
            <w:noProof/>
            <w:webHidden/>
          </w:rPr>
          <w:instrText xml:space="preserve"> PAGEREF _Toc508877204 \h </w:instrText>
        </w:r>
        <w:r w:rsidR="00975822">
          <w:rPr>
            <w:noProof/>
            <w:webHidden/>
          </w:rPr>
        </w:r>
        <w:r w:rsidR="00975822">
          <w:rPr>
            <w:noProof/>
            <w:webHidden/>
          </w:rPr>
          <w:fldChar w:fldCharType="separate"/>
        </w:r>
        <w:r w:rsidR="00975822">
          <w:rPr>
            <w:noProof/>
            <w:webHidden/>
          </w:rPr>
          <w:t>70</w:t>
        </w:r>
        <w:r w:rsidR="00975822">
          <w:rPr>
            <w:noProof/>
            <w:webHidden/>
          </w:rPr>
          <w:fldChar w:fldCharType="end"/>
        </w:r>
      </w:hyperlink>
    </w:p>
    <w:p w14:paraId="042354A3" w14:textId="602636AA" w:rsidR="00975822" w:rsidRDefault="00D11B48">
      <w:pPr>
        <w:pStyle w:val="Tabladeilustraciones"/>
        <w:tabs>
          <w:tab w:val="right" w:leader="dot" w:pos="8494"/>
        </w:tabs>
        <w:rPr>
          <w:rFonts w:asciiTheme="minorHAnsi" w:eastAsiaTheme="minorEastAsia" w:hAnsiTheme="minorHAnsi" w:cstheme="minorBidi"/>
          <w:noProof/>
          <w:color w:val="auto"/>
        </w:rPr>
      </w:pPr>
      <w:hyperlink r:id="rId34" w:anchor="_Toc508877205" w:history="1">
        <w:r w:rsidR="00975822" w:rsidRPr="009E485E">
          <w:rPr>
            <w:rStyle w:val="Hipervnculo"/>
            <w:noProof/>
          </w:rPr>
          <w:t>Ilustración 49 - Código ConfigurableFirmata</w:t>
        </w:r>
        <w:r w:rsidR="00975822">
          <w:rPr>
            <w:noProof/>
            <w:webHidden/>
          </w:rPr>
          <w:tab/>
        </w:r>
        <w:r w:rsidR="00975822">
          <w:rPr>
            <w:noProof/>
            <w:webHidden/>
          </w:rPr>
          <w:fldChar w:fldCharType="begin"/>
        </w:r>
        <w:r w:rsidR="00975822">
          <w:rPr>
            <w:noProof/>
            <w:webHidden/>
          </w:rPr>
          <w:instrText xml:space="preserve"> PAGEREF _Toc508877205 \h </w:instrText>
        </w:r>
        <w:r w:rsidR="00975822">
          <w:rPr>
            <w:noProof/>
            <w:webHidden/>
          </w:rPr>
        </w:r>
        <w:r w:rsidR="00975822">
          <w:rPr>
            <w:noProof/>
            <w:webHidden/>
          </w:rPr>
          <w:fldChar w:fldCharType="separate"/>
        </w:r>
        <w:r w:rsidR="00975822">
          <w:rPr>
            <w:noProof/>
            <w:webHidden/>
          </w:rPr>
          <w:t>72</w:t>
        </w:r>
        <w:r w:rsidR="00975822">
          <w:rPr>
            <w:noProof/>
            <w:webHidden/>
          </w:rPr>
          <w:fldChar w:fldCharType="end"/>
        </w:r>
      </w:hyperlink>
    </w:p>
    <w:p w14:paraId="0D5260EF" w14:textId="36FDF2ED" w:rsidR="00CB0564" w:rsidRDefault="00DB1DBD">
      <w:pPr>
        <w:rPr>
          <w:b/>
          <w:color w:val="434343"/>
          <w:sz w:val="36"/>
          <w:szCs w:val="36"/>
        </w:rPr>
      </w:pPr>
      <w:r>
        <w:rPr>
          <w:sz w:val="36"/>
          <w:szCs w:val="36"/>
        </w:rPr>
        <w:fldChar w:fldCharType="end"/>
      </w:r>
      <w:r w:rsidR="00CB0564">
        <w:rPr>
          <w:sz w:val="36"/>
          <w:szCs w:val="36"/>
        </w:rPr>
        <w:br w:type="page"/>
      </w:r>
    </w:p>
    <w:p w14:paraId="37F35B1B" w14:textId="77777777" w:rsidR="0069282B" w:rsidRPr="0043221E" w:rsidRDefault="0069282B" w:rsidP="0069282B">
      <w:pPr>
        <w:pStyle w:val="Ttulo1"/>
        <w:rPr>
          <w:sz w:val="36"/>
          <w:szCs w:val="36"/>
        </w:rPr>
      </w:pPr>
      <w:bookmarkStart w:id="5" w:name="_Toc504153874"/>
      <w:bookmarkStart w:id="6" w:name="_Toc509667080"/>
      <w:r w:rsidRPr="0043221E">
        <w:rPr>
          <w:sz w:val="36"/>
          <w:szCs w:val="36"/>
        </w:rPr>
        <w:lastRenderedPageBreak/>
        <w:t>Capítulo 1 - Introducción</w:t>
      </w:r>
      <w:bookmarkEnd w:id="5"/>
      <w:bookmarkEnd w:id="6"/>
    </w:p>
    <w:p w14:paraId="0DFAE331" w14:textId="77777777" w:rsidR="0069282B" w:rsidRDefault="0069282B" w:rsidP="0069282B">
      <w:pPr>
        <w:pStyle w:val="Ttulo7"/>
        <w:rPr>
          <w:b/>
          <w:sz w:val="28"/>
          <w:szCs w:val="28"/>
        </w:rPr>
      </w:pPr>
    </w:p>
    <w:p w14:paraId="6CEA941B" w14:textId="77777777" w:rsidR="0069282B" w:rsidRPr="006D653B" w:rsidRDefault="0069282B" w:rsidP="0069282B">
      <w:pPr>
        <w:pStyle w:val="Ttulo2"/>
        <w:rPr>
          <w:b/>
          <w:sz w:val="32"/>
          <w:szCs w:val="32"/>
        </w:rPr>
      </w:pPr>
      <w:bookmarkStart w:id="7" w:name="_Toc504153875"/>
      <w:bookmarkStart w:id="8" w:name="_Toc509667081"/>
      <w:r w:rsidRPr="006D653B">
        <w:rPr>
          <w:b/>
          <w:sz w:val="32"/>
          <w:szCs w:val="32"/>
        </w:rPr>
        <w:t>1.1 Objetivo general</w:t>
      </w:r>
      <w:bookmarkEnd w:id="7"/>
      <w:bookmarkEnd w:id="8"/>
    </w:p>
    <w:p w14:paraId="7E40D0AF" w14:textId="77777777" w:rsidR="0069282B" w:rsidRDefault="0069282B" w:rsidP="0069282B"/>
    <w:p w14:paraId="1792B39A"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Se pretende desarrollar un prototipo de</w:t>
      </w:r>
      <w:r>
        <w:rPr>
          <w:rFonts w:ascii="Arial" w:eastAsia="Arial" w:hAnsi="Arial" w:cs="Arial"/>
          <w:sz w:val="24"/>
          <w:szCs w:val="24"/>
        </w:rPr>
        <w:t xml:space="preserve"> un</w:t>
      </w:r>
      <w:r w:rsidRPr="006936B7">
        <w:rPr>
          <w:rFonts w:ascii="Arial" w:eastAsia="Arial" w:hAnsi="Arial" w:cs="Arial"/>
          <w:sz w:val="24"/>
          <w:szCs w:val="24"/>
        </w:rPr>
        <w:t xml:space="preserve"> Sistema Autónomo Robótico (SAR), gestionado por un software definido como agente inteligente (que responda al modelo basado en objetivos</w:t>
      </w:r>
      <w:r w:rsidRPr="006936B7">
        <w:rPr>
          <w:rFonts w:ascii="Arial" w:eastAsia="Arial" w:hAnsi="Arial" w:cs="Arial"/>
          <w:sz w:val="24"/>
          <w:szCs w:val="24"/>
          <w:vertAlign w:val="superscript"/>
        </w:rPr>
        <w:footnoteReference w:id="1"/>
      </w:r>
      <w:r w:rsidRPr="006936B7">
        <w:rPr>
          <w:rFonts w:ascii="Arial" w:eastAsia="Arial" w:hAnsi="Arial" w:cs="Arial"/>
          <w:sz w:val="24"/>
          <w:szCs w:val="24"/>
        </w:rPr>
        <w:t>)</w:t>
      </w:r>
      <w:r w:rsidRPr="006936B7">
        <w:rPr>
          <w:rFonts w:ascii="Arial" w:eastAsia="Arial" w:hAnsi="Arial" w:cs="Arial"/>
          <w:i/>
          <w:color w:val="FF0000"/>
          <w:sz w:val="24"/>
          <w:szCs w:val="24"/>
        </w:rPr>
        <w:t xml:space="preserve"> </w:t>
      </w:r>
      <w:r w:rsidRPr="006936B7">
        <w:rPr>
          <w:rFonts w:ascii="Arial" w:eastAsia="Arial" w:hAnsi="Arial" w:cs="Arial"/>
          <w:sz w:val="24"/>
          <w:szCs w:val="24"/>
        </w:rPr>
        <w:t>para la exploración y análisis del medio ambiente.</w:t>
      </w:r>
    </w:p>
    <w:p w14:paraId="7200CF51" w14:textId="77777777" w:rsidR="0069282B" w:rsidRPr="00C4148E" w:rsidRDefault="0069282B" w:rsidP="0069282B">
      <w:pPr>
        <w:spacing w:line="276" w:lineRule="auto"/>
        <w:rPr>
          <w:sz w:val="24"/>
          <w:szCs w:val="24"/>
        </w:rPr>
      </w:pPr>
    </w:p>
    <w:p w14:paraId="241E555B" w14:textId="77777777" w:rsidR="0069282B" w:rsidRPr="006D653B" w:rsidRDefault="0069282B" w:rsidP="0069282B">
      <w:pPr>
        <w:pStyle w:val="Ttulo3"/>
        <w:rPr>
          <w:b w:val="0"/>
          <w:sz w:val="28"/>
          <w:szCs w:val="28"/>
        </w:rPr>
      </w:pPr>
      <w:bookmarkStart w:id="9" w:name="_Toc504153876"/>
      <w:bookmarkStart w:id="10" w:name="_Toc509667082"/>
      <w:r w:rsidRPr="006D653B">
        <w:rPr>
          <w:b w:val="0"/>
          <w:sz w:val="28"/>
          <w:szCs w:val="28"/>
        </w:rPr>
        <w:t>1.1.1 Objetivos específicos</w:t>
      </w:r>
      <w:bookmarkEnd w:id="9"/>
      <w:bookmarkEnd w:id="10"/>
    </w:p>
    <w:p w14:paraId="3ABD5282" w14:textId="77777777" w:rsidR="0069282B" w:rsidRDefault="0069282B" w:rsidP="0069282B"/>
    <w:p w14:paraId="0C1325E3" w14:textId="77777777" w:rsidR="0069282B" w:rsidRPr="00FD5CB2" w:rsidRDefault="0069282B" w:rsidP="0069282B"/>
    <w:p w14:paraId="55A13514" w14:textId="77777777" w:rsidR="0069282B" w:rsidRPr="006936B7" w:rsidRDefault="0069282B" w:rsidP="0069282B">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 xml:space="preserve">Ensamblar un </w:t>
      </w:r>
      <w:r>
        <w:rPr>
          <w:rFonts w:ascii="Arial" w:eastAsia="Arial" w:hAnsi="Arial" w:cs="Arial"/>
          <w:sz w:val="24"/>
          <w:szCs w:val="24"/>
        </w:rPr>
        <w:t>R</w:t>
      </w:r>
      <w:r w:rsidRPr="006936B7">
        <w:rPr>
          <w:rFonts w:ascii="Arial" w:eastAsia="Arial" w:hAnsi="Arial" w:cs="Arial"/>
          <w:sz w:val="24"/>
          <w:szCs w:val="24"/>
        </w:rPr>
        <w:t xml:space="preserve">obot </w:t>
      </w:r>
      <w:r>
        <w:rPr>
          <w:rFonts w:ascii="Arial" w:eastAsia="Arial" w:hAnsi="Arial" w:cs="Arial"/>
          <w:sz w:val="24"/>
          <w:szCs w:val="24"/>
        </w:rPr>
        <w:t>M</w:t>
      </w:r>
      <w:r w:rsidRPr="006936B7">
        <w:rPr>
          <w:rFonts w:ascii="Arial" w:eastAsia="Arial" w:hAnsi="Arial" w:cs="Arial"/>
          <w:sz w:val="24"/>
          <w:szCs w:val="24"/>
        </w:rPr>
        <w:t xml:space="preserve">óvil integrando </w:t>
      </w:r>
      <w:r>
        <w:rPr>
          <w:rFonts w:ascii="Arial" w:eastAsia="Arial" w:hAnsi="Arial" w:cs="Arial"/>
          <w:sz w:val="24"/>
          <w:szCs w:val="24"/>
        </w:rPr>
        <w:t xml:space="preserve">las </w:t>
      </w:r>
      <w:r w:rsidRPr="006936B7">
        <w:rPr>
          <w:rFonts w:ascii="Arial" w:eastAsia="Arial" w:hAnsi="Arial" w:cs="Arial"/>
          <w:sz w:val="24"/>
          <w:szCs w:val="24"/>
        </w:rPr>
        <w:t>plataforma</w:t>
      </w:r>
      <w:r>
        <w:rPr>
          <w:rFonts w:ascii="Arial" w:eastAsia="Arial" w:hAnsi="Arial" w:cs="Arial"/>
          <w:sz w:val="24"/>
          <w:szCs w:val="24"/>
        </w:rPr>
        <w:t>s</w:t>
      </w:r>
      <w:r w:rsidRPr="006936B7">
        <w:rPr>
          <w:rFonts w:ascii="Arial" w:eastAsia="Arial" w:hAnsi="Arial" w:cs="Arial"/>
          <w:sz w:val="24"/>
          <w:szCs w:val="24"/>
        </w:rPr>
        <w:t xml:space="preserve"> Arduino</w:t>
      </w:r>
      <w:r>
        <w:rPr>
          <w:rFonts w:ascii="Arial" w:eastAsia="Arial" w:hAnsi="Arial" w:cs="Arial"/>
          <w:sz w:val="24"/>
          <w:szCs w:val="24"/>
        </w:rPr>
        <w:t xml:space="preserve"> y Raspberry Pi</w:t>
      </w:r>
      <w:r w:rsidRPr="006936B7">
        <w:rPr>
          <w:rFonts w:ascii="Arial" w:eastAsia="Arial" w:hAnsi="Arial" w:cs="Arial"/>
          <w:sz w:val="24"/>
          <w:szCs w:val="24"/>
        </w:rPr>
        <w:t xml:space="preserve"> con diversos módulos y software.</w:t>
      </w:r>
    </w:p>
    <w:p w14:paraId="247E2246" w14:textId="77777777" w:rsidR="0069282B" w:rsidRPr="002333AE" w:rsidRDefault="0069282B" w:rsidP="0069282B">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Desarrollar una a</w:t>
      </w:r>
      <w:r>
        <w:rPr>
          <w:rFonts w:ascii="Arial" w:eastAsia="Arial" w:hAnsi="Arial" w:cs="Arial"/>
          <w:sz w:val="24"/>
          <w:szCs w:val="24"/>
        </w:rPr>
        <w:t>plicación web</w:t>
      </w:r>
      <w:r w:rsidRPr="006936B7">
        <w:rPr>
          <w:rFonts w:ascii="Arial" w:eastAsia="Arial" w:hAnsi="Arial" w:cs="Arial"/>
          <w:sz w:val="24"/>
          <w:szCs w:val="24"/>
        </w:rPr>
        <w:t xml:space="preserve"> </w:t>
      </w:r>
      <w:r>
        <w:rPr>
          <w:rFonts w:ascii="Arial" w:eastAsia="Arial" w:hAnsi="Arial" w:cs="Arial"/>
          <w:sz w:val="24"/>
          <w:szCs w:val="24"/>
        </w:rPr>
        <w:t>multi</w:t>
      </w:r>
      <w:r w:rsidRPr="006936B7">
        <w:rPr>
          <w:rFonts w:ascii="Arial" w:eastAsia="Arial" w:hAnsi="Arial" w:cs="Arial"/>
          <w:sz w:val="24"/>
          <w:szCs w:val="24"/>
        </w:rPr>
        <w:t>plataforma</w:t>
      </w:r>
      <w:r>
        <w:rPr>
          <w:rFonts w:ascii="Arial" w:eastAsia="Arial" w:hAnsi="Arial" w:cs="Arial"/>
          <w:sz w:val="24"/>
          <w:szCs w:val="24"/>
        </w:rPr>
        <w:t xml:space="preserve"> </w:t>
      </w:r>
      <w:r w:rsidRPr="006936B7">
        <w:rPr>
          <w:rFonts w:ascii="Arial" w:eastAsia="Arial" w:hAnsi="Arial" w:cs="Arial"/>
          <w:sz w:val="24"/>
          <w:szCs w:val="24"/>
        </w:rPr>
        <w:t xml:space="preserve">que mediante comunicación inalámbrica permita el control del </w:t>
      </w:r>
      <w:r>
        <w:rPr>
          <w:rFonts w:ascii="Arial" w:eastAsia="Arial" w:hAnsi="Arial" w:cs="Arial"/>
          <w:sz w:val="24"/>
          <w:szCs w:val="24"/>
        </w:rPr>
        <w:t>Robot Móvil</w:t>
      </w:r>
      <w:r w:rsidRPr="006936B7">
        <w:rPr>
          <w:rFonts w:ascii="Arial" w:eastAsia="Arial" w:hAnsi="Arial" w:cs="Arial"/>
          <w:sz w:val="24"/>
          <w:szCs w:val="24"/>
        </w:rPr>
        <w:t>.</w:t>
      </w:r>
    </w:p>
    <w:p w14:paraId="15F5A163" w14:textId="461B1AE1" w:rsidR="0069282B" w:rsidRPr="002333AE" w:rsidRDefault="0069282B" w:rsidP="0069282B">
      <w:pPr>
        <w:numPr>
          <w:ilvl w:val="0"/>
          <w:numId w:val="1"/>
        </w:numPr>
        <w:spacing w:line="276" w:lineRule="auto"/>
        <w:ind w:hanging="360"/>
        <w:contextualSpacing/>
        <w:rPr>
          <w:rFonts w:ascii="Arial" w:eastAsia="Arial" w:hAnsi="Arial" w:cs="Arial"/>
          <w:sz w:val="24"/>
          <w:szCs w:val="24"/>
        </w:rPr>
      </w:pPr>
      <w:r w:rsidRPr="002333AE">
        <w:rPr>
          <w:rFonts w:ascii="Arial" w:eastAsia="Arial" w:hAnsi="Arial" w:cs="Arial"/>
          <w:sz w:val="24"/>
          <w:szCs w:val="24"/>
        </w:rPr>
        <w:t>Investigar y evaluar protocolos de comunicación para la recolección</w:t>
      </w:r>
      <w:r>
        <w:rPr>
          <w:rFonts w:ascii="Arial" w:eastAsia="Arial" w:hAnsi="Arial" w:cs="Arial"/>
          <w:sz w:val="24"/>
          <w:szCs w:val="24"/>
        </w:rPr>
        <w:t xml:space="preserve"> de datos y </w:t>
      </w:r>
      <w:r w:rsidRPr="002333AE">
        <w:rPr>
          <w:rFonts w:ascii="Arial" w:eastAsia="Arial" w:hAnsi="Arial" w:cs="Arial"/>
          <w:sz w:val="24"/>
          <w:szCs w:val="24"/>
        </w:rPr>
        <w:t xml:space="preserve">control entre </w:t>
      </w:r>
      <w:r>
        <w:rPr>
          <w:rFonts w:ascii="Arial" w:eastAsia="Arial" w:hAnsi="Arial" w:cs="Arial"/>
          <w:sz w:val="24"/>
          <w:szCs w:val="24"/>
        </w:rPr>
        <w:t xml:space="preserve">microcontroladores </w:t>
      </w:r>
      <w:r w:rsidRPr="002333AE">
        <w:rPr>
          <w:rFonts w:ascii="Arial" w:eastAsia="Arial" w:hAnsi="Arial" w:cs="Arial"/>
          <w:sz w:val="24"/>
          <w:szCs w:val="24"/>
        </w:rPr>
        <w:t xml:space="preserve">y </w:t>
      </w:r>
      <w:r>
        <w:rPr>
          <w:rFonts w:ascii="Arial" w:eastAsia="Arial" w:hAnsi="Arial" w:cs="Arial"/>
          <w:sz w:val="24"/>
          <w:szCs w:val="24"/>
        </w:rPr>
        <w:t>aplicaciones web</w:t>
      </w:r>
      <w:r w:rsidRPr="002333AE">
        <w:rPr>
          <w:rFonts w:ascii="Arial" w:eastAsia="Arial" w:hAnsi="Arial" w:cs="Arial"/>
          <w:sz w:val="24"/>
          <w:szCs w:val="24"/>
        </w:rPr>
        <w:t>.</w:t>
      </w:r>
    </w:p>
    <w:p w14:paraId="0B3D1129" w14:textId="4228B60A" w:rsidR="0069282B" w:rsidRPr="006936B7" w:rsidRDefault="0069282B" w:rsidP="0069282B">
      <w:pPr>
        <w:numPr>
          <w:ilvl w:val="0"/>
          <w:numId w:val="1"/>
        </w:numPr>
        <w:spacing w:line="276" w:lineRule="auto"/>
        <w:ind w:hanging="360"/>
        <w:contextualSpacing/>
        <w:rPr>
          <w:rFonts w:ascii="Arial" w:eastAsia="Arial" w:hAnsi="Arial" w:cs="Arial"/>
          <w:sz w:val="24"/>
          <w:szCs w:val="24"/>
        </w:rPr>
      </w:pPr>
      <w:r>
        <w:rPr>
          <w:rFonts w:ascii="Arial" w:eastAsia="Arial" w:hAnsi="Arial" w:cs="Arial"/>
          <w:sz w:val="24"/>
          <w:szCs w:val="24"/>
        </w:rPr>
        <w:t>I</w:t>
      </w:r>
      <w:r w:rsidRPr="006936B7">
        <w:rPr>
          <w:rFonts w:ascii="Arial" w:eastAsia="Arial" w:hAnsi="Arial" w:cs="Arial"/>
          <w:sz w:val="24"/>
          <w:szCs w:val="24"/>
        </w:rPr>
        <w:t xml:space="preserve">ntegrar sensores </w:t>
      </w:r>
      <w:r>
        <w:rPr>
          <w:rFonts w:ascii="Arial" w:eastAsia="Arial" w:hAnsi="Arial" w:cs="Arial"/>
          <w:sz w:val="24"/>
          <w:szCs w:val="24"/>
        </w:rPr>
        <w:t>al robot móvil y escribir el software, utilizando el protocolo seleccionado, para la transmisión de las medidas y presentación en la aplicación web</w:t>
      </w:r>
      <w:r w:rsidRPr="006936B7">
        <w:rPr>
          <w:rFonts w:ascii="Arial" w:eastAsia="Arial" w:hAnsi="Arial" w:cs="Arial"/>
          <w:sz w:val="24"/>
          <w:szCs w:val="24"/>
        </w:rPr>
        <w:t>.</w:t>
      </w:r>
    </w:p>
    <w:p w14:paraId="40C7FC3B" w14:textId="77777777" w:rsidR="0069282B" w:rsidRPr="006D653B" w:rsidRDefault="0069282B" w:rsidP="0069282B">
      <w:pPr>
        <w:pStyle w:val="Ttulo3"/>
        <w:rPr>
          <w:b w:val="0"/>
          <w:sz w:val="28"/>
          <w:szCs w:val="28"/>
        </w:rPr>
      </w:pPr>
      <w:bookmarkStart w:id="11" w:name="_Toc504153877"/>
      <w:bookmarkStart w:id="12" w:name="_Toc509667083"/>
      <w:r w:rsidRPr="006D653B">
        <w:rPr>
          <w:b w:val="0"/>
          <w:sz w:val="28"/>
          <w:szCs w:val="28"/>
        </w:rPr>
        <w:t>1.1.2 Metodología</w:t>
      </w:r>
      <w:bookmarkEnd w:id="11"/>
      <w:bookmarkEnd w:id="12"/>
    </w:p>
    <w:p w14:paraId="53242EF6" w14:textId="77777777" w:rsidR="0069282B" w:rsidRDefault="0069282B" w:rsidP="0069282B">
      <w:pPr>
        <w:spacing w:line="276" w:lineRule="auto"/>
        <w:rPr>
          <w:rFonts w:ascii="Arial" w:eastAsia="Arial" w:hAnsi="Arial" w:cs="Arial"/>
          <w:sz w:val="24"/>
          <w:szCs w:val="24"/>
        </w:rPr>
      </w:pPr>
    </w:p>
    <w:p w14:paraId="2E2A70CE"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El SAR se creará mediante la</w:t>
      </w:r>
      <w:r>
        <w:rPr>
          <w:rFonts w:ascii="Arial" w:eastAsia="Arial" w:hAnsi="Arial" w:cs="Arial"/>
          <w:sz w:val="24"/>
          <w:szCs w:val="24"/>
        </w:rPr>
        <w:t>s</w:t>
      </w:r>
      <w:r w:rsidRPr="006936B7">
        <w:rPr>
          <w:rFonts w:ascii="Arial" w:eastAsia="Arial" w:hAnsi="Arial" w:cs="Arial"/>
          <w:sz w:val="24"/>
          <w:szCs w:val="24"/>
        </w:rPr>
        <w:t xml:space="preserve"> plataforma</w:t>
      </w:r>
      <w:r>
        <w:rPr>
          <w:rFonts w:ascii="Arial" w:eastAsia="Arial" w:hAnsi="Arial" w:cs="Arial"/>
          <w:sz w:val="24"/>
          <w:szCs w:val="24"/>
        </w:rPr>
        <w:t>s</w:t>
      </w:r>
      <w:r w:rsidRPr="006936B7">
        <w:rPr>
          <w:rFonts w:ascii="Arial" w:eastAsia="Arial" w:hAnsi="Arial" w:cs="Arial"/>
          <w:sz w:val="24"/>
          <w:szCs w:val="24"/>
        </w:rPr>
        <w:t xml:space="preserve"> Arduino</w:t>
      </w:r>
      <w:r>
        <w:rPr>
          <w:rFonts w:ascii="Arial" w:eastAsia="Arial" w:hAnsi="Arial" w:cs="Arial"/>
          <w:sz w:val="24"/>
          <w:szCs w:val="24"/>
        </w:rPr>
        <w:t xml:space="preserve"> y Raspberry Pi</w:t>
      </w:r>
      <w:r w:rsidRPr="006936B7">
        <w:rPr>
          <w:rFonts w:ascii="Arial" w:eastAsia="Arial" w:hAnsi="Arial" w:cs="Arial"/>
          <w:sz w:val="24"/>
          <w:szCs w:val="24"/>
        </w:rPr>
        <w:t>. El robot poseerá motores como actuadores para desplazarse sobre la superficie a explorar</w:t>
      </w:r>
      <w:r>
        <w:rPr>
          <w:rFonts w:ascii="Arial" w:eastAsia="Arial" w:hAnsi="Arial" w:cs="Arial"/>
          <w:sz w:val="24"/>
          <w:szCs w:val="24"/>
        </w:rPr>
        <w:t xml:space="preserve"> </w:t>
      </w:r>
      <w:r w:rsidRPr="006936B7">
        <w:rPr>
          <w:rFonts w:ascii="Arial" w:eastAsia="Arial" w:hAnsi="Arial" w:cs="Arial"/>
          <w:sz w:val="24"/>
          <w:szCs w:val="24"/>
        </w:rPr>
        <w:t>y diversos sensores que permitan tomar muestras del ambiente explorado. Todos estos componentes se ensamblarán sobre distintas piezas estructurales para conformar el robot móvil o RM.</w:t>
      </w:r>
    </w:p>
    <w:p w14:paraId="2D3655B8" w14:textId="77777777" w:rsidR="0069282B" w:rsidRPr="006936B7" w:rsidRDefault="0069282B" w:rsidP="0069282B">
      <w:pPr>
        <w:spacing w:line="276" w:lineRule="auto"/>
        <w:rPr>
          <w:sz w:val="24"/>
          <w:szCs w:val="24"/>
        </w:rPr>
      </w:pPr>
    </w:p>
    <w:p w14:paraId="1883473E" w14:textId="77777777" w:rsidR="0069282B" w:rsidRPr="006936B7" w:rsidRDefault="0069282B" w:rsidP="0069282B">
      <w:pPr>
        <w:spacing w:line="276" w:lineRule="auto"/>
        <w:rPr>
          <w:sz w:val="24"/>
          <w:szCs w:val="24"/>
        </w:rPr>
      </w:pPr>
      <w:r w:rsidRPr="006936B7">
        <w:rPr>
          <w:rFonts w:ascii="Arial" w:eastAsia="Arial" w:hAnsi="Arial" w:cs="Arial"/>
          <w:sz w:val="24"/>
          <w:szCs w:val="24"/>
        </w:rPr>
        <w:t>E</w:t>
      </w:r>
      <w:r>
        <w:rPr>
          <w:rFonts w:ascii="Arial" w:eastAsia="Arial" w:hAnsi="Arial" w:cs="Arial"/>
          <w:sz w:val="24"/>
          <w:szCs w:val="24"/>
        </w:rPr>
        <w:t xml:space="preserve">l RM </w:t>
      </w:r>
      <w:r w:rsidRPr="006936B7">
        <w:rPr>
          <w:rFonts w:ascii="Arial" w:eastAsia="Arial" w:hAnsi="Arial" w:cs="Arial"/>
          <w:sz w:val="24"/>
          <w:szCs w:val="24"/>
        </w:rPr>
        <w:t xml:space="preserve">estará en un estado receptivo, donde se le otorga el control a una aplicación </w:t>
      </w:r>
      <w:r>
        <w:rPr>
          <w:rFonts w:ascii="Arial" w:eastAsia="Arial" w:hAnsi="Arial" w:cs="Arial"/>
          <w:sz w:val="24"/>
          <w:szCs w:val="24"/>
        </w:rPr>
        <w:t>web, la cual</w:t>
      </w:r>
      <w:r w:rsidRPr="006936B7">
        <w:rPr>
          <w:rFonts w:ascii="Arial" w:eastAsia="Arial" w:hAnsi="Arial" w:cs="Arial"/>
          <w:sz w:val="24"/>
          <w:szCs w:val="24"/>
        </w:rPr>
        <w:t xml:space="preserve"> contará con una interfaz de usuario que facilitará la comunicación con el SAR. La aplicación permitirá manipular el desplazamiento</w:t>
      </w:r>
      <w:r>
        <w:rPr>
          <w:rFonts w:ascii="Arial" w:eastAsia="Arial" w:hAnsi="Arial" w:cs="Arial"/>
          <w:sz w:val="24"/>
          <w:szCs w:val="24"/>
        </w:rPr>
        <w:t xml:space="preserve"> del RM</w:t>
      </w:r>
      <w:r w:rsidRPr="006936B7">
        <w:rPr>
          <w:rFonts w:ascii="Arial" w:eastAsia="Arial" w:hAnsi="Arial" w:cs="Arial"/>
          <w:sz w:val="24"/>
          <w:szCs w:val="24"/>
        </w:rPr>
        <w:t xml:space="preserve"> sobre la superficie y obtener las muestras del ambiente según se soliciten, en otras palabras, la lectura de los sensores.</w:t>
      </w:r>
    </w:p>
    <w:p w14:paraId="7F50CF5D" w14:textId="77777777" w:rsidR="0069282B" w:rsidRPr="006936B7" w:rsidRDefault="0069282B" w:rsidP="0069282B">
      <w:pPr>
        <w:spacing w:line="276" w:lineRule="auto"/>
        <w:rPr>
          <w:sz w:val="24"/>
          <w:szCs w:val="24"/>
        </w:rPr>
      </w:pPr>
    </w:p>
    <w:p w14:paraId="5A302BAE"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 xml:space="preserve">La comunicación entre el SAR y </w:t>
      </w:r>
      <w:r>
        <w:rPr>
          <w:rFonts w:ascii="Arial" w:eastAsia="Arial" w:hAnsi="Arial" w:cs="Arial"/>
          <w:sz w:val="24"/>
          <w:szCs w:val="24"/>
        </w:rPr>
        <w:t>la aplicación</w:t>
      </w:r>
      <w:r w:rsidRPr="006936B7">
        <w:rPr>
          <w:rFonts w:ascii="Arial" w:eastAsia="Arial" w:hAnsi="Arial" w:cs="Arial"/>
          <w:sz w:val="24"/>
          <w:szCs w:val="24"/>
        </w:rPr>
        <w:t xml:space="preserve"> se realizará por medio de señales inalámbricas de radiofrecuencia. Se mantendrá una arquitectura de diseño </w:t>
      </w:r>
      <w:r w:rsidRPr="006936B7">
        <w:rPr>
          <w:rFonts w:ascii="Arial" w:eastAsia="Arial" w:hAnsi="Arial" w:cs="Arial"/>
          <w:sz w:val="24"/>
          <w:szCs w:val="24"/>
        </w:rPr>
        <w:lastRenderedPageBreak/>
        <w:t xml:space="preserve">denominada cliente/servidor, donde el cliente es el dispositivo que ejecuta </w:t>
      </w:r>
      <w:r>
        <w:rPr>
          <w:rFonts w:ascii="Arial" w:eastAsia="Arial" w:hAnsi="Arial" w:cs="Arial"/>
          <w:sz w:val="24"/>
          <w:szCs w:val="24"/>
        </w:rPr>
        <w:t>la aplicación</w:t>
      </w:r>
      <w:r w:rsidRPr="006936B7">
        <w:rPr>
          <w:rFonts w:ascii="Arial" w:eastAsia="Arial" w:hAnsi="Arial" w:cs="Arial"/>
          <w:sz w:val="24"/>
          <w:szCs w:val="24"/>
        </w:rPr>
        <w:t xml:space="preserve"> y el servidor es el SAR. </w:t>
      </w:r>
      <w:bookmarkStart w:id="13" w:name="_eoiloaxaomvs" w:colFirst="0" w:colLast="0"/>
      <w:bookmarkStart w:id="14" w:name="_30j0zll" w:colFirst="0" w:colLast="0"/>
      <w:bookmarkEnd w:id="13"/>
      <w:bookmarkEnd w:id="14"/>
    </w:p>
    <w:p w14:paraId="050886A9" w14:textId="77777777" w:rsidR="0069282B" w:rsidRPr="00C4148E" w:rsidRDefault="0069282B" w:rsidP="0069282B">
      <w:pPr>
        <w:spacing w:line="276" w:lineRule="auto"/>
        <w:rPr>
          <w:sz w:val="24"/>
          <w:szCs w:val="24"/>
        </w:rPr>
      </w:pPr>
    </w:p>
    <w:p w14:paraId="3322A9B5" w14:textId="77777777" w:rsidR="0069282B" w:rsidRPr="0043221E" w:rsidRDefault="0069282B" w:rsidP="0069282B">
      <w:pPr>
        <w:pStyle w:val="Ttulo2"/>
        <w:rPr>
          <w:b/>
          <w:sz w:val="32"/>
          <w:szCs w:val="32"/>
        </w:rPr>
      </w:pPr>
      <w:bookmarkStart w:id="15" w:name="_Toc504153878"/>
      <w:bookmarkStart w:id="16" w:name="_Toc509667084"/>
      <w:r>
        <w:rPr>
          <w:b/>
          <w:sz w:val="32"/>
          <w:szCs w:val="32"/>
        </w:rPr>
        <w:t xml:space="preserve">1.2 </w:t>
      </w:r>
      <w:r w:rsidRPr="0043221E">
        <w:rPr>
          <w:b/>
          <w:sz w:val="32"/>
          <w:szCs w:val="32"/>
        </w:rPr>
        <w:t>Motivación</w:t>
      </w:r>
      <w:bookmarkEnd w:id="15"/>
      <w:bookmarkEnd w:id="16"/>
    </w:p>
    <w:p w14:paraId="53D553F4" w14:textId="77777777" w:rsidR="0069282B" w:rsidRDefault="0069282B" w:rsidP="0069282B"/>
    <w:p w14:paraId="3A029141" w14:textId="77777777" w:rsidR="0069282B" w:rsidRPr="006936B7" w:rsidRDefault="0069282B" w:rsidP="0069282B">
      <w:pPr>
        <w:spacing w:line="276" w:lineRule="auto"/>
        <w:rPr>
          <w:sz w:val="24"/>
          <w:szCs w:val="24"/>
        </w:rPr>
      </w:pPr>
      <w:r w:rsidRPr="006936B7">
        <w:rPr>
          <w:rFonts w:ascii="Arial" w:eastAsia="Arial" w:hAnsi="Arial" w:cs="Arial"/>
          <w:sz w:val="24"/>
          <w:szCs w:val="24"/>
        </w:rPr>
        <w:t>Las nuevas tendencias de hardware como</w:t>
      </w:r>
      <w:r w:rsidRPr="006936B7">
        <w:rPr>
          <w:rFonts w:ascii="Arial" w:eastAsia="Arial" w:hAnsi="Arial" w:cs="Arial"/>
          <w:b/>
          <w:sz w:val="24"/>
          <w:szCs w:val="24"/>
        </w:rPr>
        <w:t xml:space="preserve"> </w:t>
      </w:r>
      <w:r w:rsidRPr="006936B7">
        <w:rPr>
          <w:rFonts w:ascii="Arial" w:eastAsia="Arial" w:hAnsi="Arial" w:cs="Arial"/>
          <w:sz w:val="24"/>
          <w:szCs w:val="24"/>
        </w:rPr>
        <w:t xml:space="preserve">microcontroladores, </w:t>
      </w:r>
      <w:r w:rsidRPr="00FC725A">
        <w:rPr>
          <w:rFonts w:ascii="Arial" w:eastAsia="Arial" w:hAnsi="Arial" w:cs="Arial"/>
          <w:sz w:val="24"/>
          <w:szCs w:val="24"/>
        </w:rPr>
        <w:t>Smartphones</w:t>
      </w:r>
      <w:r w:rsidRPr="006936B7">
        <w:rPr>
          <w:rFonts w:ascii="Arial" w:eastAsia="Arial" w:hAnsi="Arial" w:cs="Arial"/>
          <w:sz w:val="24"/>
          <w:szCs w:val="24"/>
        </w:rPr>
        <w:t xml:space="preserve"> y nuevos dispositivos programables, requieren contar con un nuevo esquema de diseño donde se puedan integrar las distintas tecnologías relacionadas (robótica, redes, plataformas móviles, etc.) en un área de conocimiento específica, para lograr una integración de saberes y disminuir la curva de aprendizaje de personas que se introducen en estas temáticas.</w:t>
      </w:r>
    </w:p>
    <w:p w14:paraId="0F8B4DBF" w14:textId="77777777" w:rsidR="0069282B" w:rsidRDefault="0069282B" w:rsidP="0069282B">
      <w:pPr>
        <w:spacing w:line="276" w:lineRule="auto"/>
        <w:rPr>
          <w:rFonts w:ascii="Arial" w:eastAsia="Arial" w:hAnsi="Arial" w:cs="Arial"/>
          <w:sz w:val="24"/>
          <w:szCs w:val="24"/>
        </w:rPr>
      </w:pPr>
    </w:p>
    <w:p w14:paraId="6E3257C6" w14:textId="333755E3" w:rsidR="0069282B" w:rsidRPr="006936B7" w:rsidRDefault="0069282B" w:rsidP="0069282B">
      <w:pPr>
        <w:spacing w:line="276" w:lineRule="auto"/>
        <w:rPr>
          <w:sz w:val="24"/>
          <w:szCs w:val="24"/>
        </w:rPr>
      </w:pPr>
      <w:r w:rsidRPr="006936B7">
        <w:rPr>
          <w:rFonts w:ascii="Arial" w:eastAsia="Arial" w:hAnsi="Arial" w:cs="Arial"/>
          <w:sz w:val="24"/>
          <w:szCs w:val="24"/>
        </w:rPr>
        <w:t>Para es</w:t>
      </w:r>
      <w:r w:rsidR="00111F52">
        <w:rPr>
          <w:rFonts w:ascii="Arial" w:eastAsia="Arial" w:hAnsi="Arial" w:cs="Arial"/>
          <w:sz w:val="24"/>
          <w:szCs w:val="24"/>
        </w:rPr>
        <w:t>to se necesita incursionar en la</w:t>
      </w:r>
      <w:r w:rsidRPr="006936B7">
        <w:rPr>
          <w:rFonts w:ascii="Arial" w:eastAsia="Arial" w:hAnsi="Arial" w:cs="Arial"/>
          <w:sz w:val="24"/>
          <w:szCs w:val="24"/>
        </w:rPr>
        <w:t xml:space="preserve"> investigación y desarrollo en los ámbitos de la computación, control, mecánica y electrónica. Los cuales dieron paso a la robótica como técnica que combina diversas disciplinas, logrando un alto impacto en la sociedad en diversos ámbitos. </w:t>
      </w:r>
    </w:p>
    <w:p w14:paraId="1C5E3A66" w14:textId="77777777" w:rsidR="0069282B" w:rsidRPr="006936B7" w:rsidRDefault="0069282B" w:rsidP="0069282B">
      <w:pPr>
        <w:rPr>
          <w:sz w:val="24"/>
          <w:szCs w:val="24"/>
        </w:rPr>
      </w:pPr>
    </w:p>
    <w:p w14:paraId="65F30B15" w14:textId="77777777" w:rsidR="0069282B" w:rsidRPr="006936B7" w:rsidRDefault="0069282B" w:rsidP="0069282B">
      <w:pPr>
        <w:spacing w:line="276" w:lineRule="auto"/>
        <w:rPr>
          <w:sz w:val="24"/>
          <w:szCs w:val="24"/>
        </w:rPr>
      </w:pPr>
      <w:r w:rsidRPr="006936B7">
        <w:rPr>
          <w:rFonts w:ascii="Arial" w:eastAsia="Arial" w:hAnsi="Arial" w:cs="Arial"/>
          <w:sz w:val="24"/>
          <w:szCs w:val="24"/>
        </w:rPr>
        <w:t>En la actualidad es muy popular la utilización de teléfonos móviles inteligentes (</w:t>
      </w:r>
      <w:r w:rsidRPr="006936B7">
        <w:rPr>
          <w:rFonts w:ascii="Arial" w:eastAsia="Arial" w:hAnsi="Arial" w:cs="Arial"/>
          <w:i/>
          <w:sz w:val="24"/>
          <w:szCs w:val="24"/>
        </w:rPr>
        <w:t>smartphones</w:t>
      </w:r>
      <w:r w:rsidRPr="006936B7">
        <w:rPr>
          <w:rFonts w:ascii="Arial" w:eastAsia="Arial" w:hAnsi="Arial" w:cs="Arial"/>
          <w:sz w:val="24"/>
          <w:szCs w:val="24"/>
        </w:rPr>
        <w:t>). De estos dispositivos, un segmento mayoritario se basa en el sistema operativo Android, presentado por Google en el 2007.</w:t>
      </w:r>
    </w:p>
    <w:p w14:paraId="37FD0F07" w14:textId="6F5EC055" w:rsidR="0069282B" w:rsidRPr="006936B7" w:rsidRDefault="0069282B" w:rsidP="0069282B">
      <w:pPr>
        <w:spacing w:line="276" w:lineRule="auto"/>
        <w:rPr>
          <w:sz w:val="24"/>
          <w:szCs w:val="24"/>
        </w:rPr>
      </w:pPr>
      <w:r w:rsidRPr="006936B7">
        <w:rPr>
          <w:rFonts w:ascii="Arial" w:eastAsia="Arial" w:hAnsi="Arial" w:cs="Arial"/>
          <w:sz w:val="24"/>
          <w:szCs w:val="24"/>
        </w:rPr>
        <w:t>Android está basado en Linux y utiliza Java como lenguaje de desarrollo de aplicaciones. Por otro lado, Arduino, introducido en el año 2005, es una plataforma de hardware libre para electrónica orientado a la computación física (Phisical Computing).</w:t>
      </w:r>
    </w:p>
    <w:p w14:paraId="023656B0" w14:textId="77777777" w:rsidR="0069282B" w:rsidRDefault="0069282B" w:rsidP="0069282B">
      <w:pPr>
        <w:spacing w:line="276" w:lineRule="auto"/>
        <w:rPr>
          <w:rFonts w:ascii="Arial" w:eastAsia="Arial" w:hAnsi="Arial" w:cs="Arial"/>
          <w:sz w:val="24"/>
          <w:szCs w:val="24"/>
        </w:rPr>
      </w:pPr>
    </w:p>
    <w:p w14:paraId="79A85AED" w14:textId="1E9F0D8D" w:rsidR="0069282B" w:rsidRPr="006936B7" w:rsidRDefault="0069282B" w:rsidP="0069282B">
      <w:pPr>
        <w:spacing w:line="276" w:lineRule="auto"/>
        <w:rPr>
          <w:sz w:val="24"/>
          <w:szCs w:val="24"/>
        </w:rPr>
      </w:pPr>
      <w:r w:rsidRPr="006936B7">
        <w:rPr>
          <w:rFonts w:ascii="Arial" w:eastAsia="Arial" w:hAnsi="Arial" w:cs="Arial"/>
          <w:sz w:val="24"/>
          <w:szCs w:val="24"/>
        </w:rPr>
        <w:t>Arduino aprovecha ciertas características de C++ para permitir el desarrollo de pequeños programas o sketches con conocimientos básicos de programación y electrónica. Esta simplicidad, sumado al bajo coste de las placas ha otorgado a la plataforma una gran popularidad.</w:t>
      </w:r>
      <w:sdt>
        <w:sdtPr>
          <w:rPr>
            <w:rFonts w:ascii="Arial" w:eastAsia="Arial" w:hAnsi="Arial" w:cs="Arial"/>
            <w:sz w:val="24"/>
            <w:szCs w:val="24"/>
          </w:rPr>
          <w:id w:val="905883335"/>
          <w:citation/>
        </w:sdtPr>
        <w:sdtContent>
          <w:r w:rsidR="00651ECF">
            <w:rPr>
              <w:rFonts w:ascii="Arial" w:eastAsia="Arial" w:hAnsi="Arial" w:cs="Arial"/>
              <w:sz w:val="24"/>
              <w:szCs w:val="24"/>
            </w:rPr>
            <w:fldChar w:fldCharType="begin"/>
          </w:r>
          <w:r w:rsidR="00651ECF">
            <w:rPr>
              <w:rFonts w:ascii="Arial" w:eastAsia="Arial" w:hAnsi="Arial" w:cs="Arial"/>
              <w:sz w:val="24"/>
              <w:szCs w:val="24"/>
            </w:rPr>
            <w:instrText xml:space="preserve"> CITATION Wik17 \l 11274 </w:instrText>
          </w:r>
          <w:r w:rsidR="00651ECF">
            <w:rPr>
              <w:rFonts w:ascii="Arial" w:eastAsia="Arial" w:hAnsi="Arial" w:cs="Arial"/>
              <w:sz w:val="24"/>
              <w:szCs w:val="24"/>
            </w:rPr>
            <w:fldChar w:fldCharType="separate"/>
          </w:r>
          <w:r w:rsidR="005675C3">
            <w:rPr>
              <w:rFonts w:ascii="Arial" w:eastAsia="Arial" w:hAnsi="Arial" w:cs="Arial"/>
              <w:noProof/>
              <w:sz w:val="24"/>
              <w:szCs w:val="24"/>
            </w:rPr>
            <w:t xml:space="preserve"> </w:t>
          </w:r>
          <w:r w:rsidR="005675C3" w:rsidRPr="005675C3">
            <w:rPr>
              <w:rFonts w:ascii="Arial" w:eastAsia="Arial" w:hAnsi="Arial" w:cs="Arial"/>
              <w:noProof/>
              <w:sz w:val="24"/>
              <w:szCs w:val="24"/>
            </w:rPr>
            <w:t>[1]</w:t>
          </w:r>
          <w:r w:rsidR="00651ECF">
            <w:rPr>
              <w:rFonts w:ascii="Arial" w:eastAsia="Arial" w:hAnsi="Arial" w:cs="Arial"/>
              <w:sz w:val="24"/>
              <w:szCs w:val="24"/>
            </w:rPr>
            <w:fldChar w:fldCharType="end"/>
          </w:r>
        </w:sdtContent>
      </w:sdt>
    </w:p>
    <w:p w14:paraId="4AB530C2" w14:textId="77777777" w:rsidR="0069282B" w:rsidRDefault="0069282B" w:rsidP="0069282B">
      <w:pPr>
        <w:spacing w:line="276" w:lineRule="auto"/>
        <w:rPr>
          <w:rFonts w:ascii="Arial" w:eastAsia="Arial" w:hAnsi="Arial" w:cs="Arial"/>
          <w:sz w:val="24"/>
          <w:szCs w:val="24"/>
        </w:rPr>
      </w:pPr>
    </w:p>
    <w:p w14:paraId="241C5A38" w14:textId="77777777" w:rsidR="0069282B" w:rsidRPr="006936B7" w:rsidRDefault="0069282B" w:rsidP="0069282B">
      <w:pPr>
        <w:spacing w:line="276" w:lineRule="auto"/>
        <w:rPr>
          <w:sz w:val="24"/>
          <w:szCs w:val="24"/>
        </w:rPr>
      </w:pPr>
      <w:r w:rsidRPr="006936B7">
        <w:rPr>
          <w:rFonts w:ascii="Arial" w:eastAsia="Arial" w:hAnsi="Arial" w:cs="Arial"/>
          <w:sz w:val="24"/>
          <w:szCs w:val="24"/>
        </w:rPr>
        <w:t>Tanto Java como C++ han sido lenguajes utilizados en las actividades de laboratorio de varias cátedras de la Licenciatura por lo cual consiste en una motivación para llevar a cabo esta tesina.</w:t>
      </w:r>
    </w:p>
    <w:p w14:paraId="6EBDE4B7" w14:textId="77777777" w:rsidR="0069282B" w:rsidRPr="006936B7" w:rsidRDefault="0069282B" w:rsidP="0069282B">
      <w:pPr>
        <w:spacing w:line="276" w:lineRule="auto"/>
        <w:rPr>
          <w:sz w:val="24"/>
          <w:szCs w:val="24"/>
        </w:rPr>
      </w:pPr>
    </w:p>
    <w:p w14:paraId="05FC4089" w14:textId="77777777" w:rsidR="0069282B" w:rsidRDefault="0069282B" w:rsidP="0069282B">
      <w:pPr>
        <w:spacing w:line="276" w:lineRule="auto"/>
      </w:pPr>
      <w:r w:rsidRPr="006936B7">
        <w:rPr>
          <w:rFonts w:ascii="Arial" w:eastAsia="Arial" w:hAnsi="Arial" w:cs="Arial"/>
          <w:sz w:val="24"/>
          <w:szCs w:val="24"/>
        </w:rPr>
        <w:t xml:space="preserve">Los nuevos avances en interoperabilidad de las distintas plataformas de las áreas de robótica y programación tanto en hardware como software, brindan un excelente recurso en materia de educación de nivel medio y superior permitiendo agilidad en el desarrollo de proyectos educativos con escaso conocimiento en dichas áreas.  Es por ello que se necesita un estándar o prototipo de dónde partir, que se encuentre testeado con una biblioteca de funciones inmersas en el mismo y una arquitectura moldeable a distintas temáticas. Este prototipo base es el denominado SAR que se quiere </w:t>
      </w:r>
      <w:r w:rsidRPr="006936B7">
        <w:rPr>
          <w:rFonts w:ascii="Arial" w:eastAsia="Arial" w:hAnsi="Arial" w:cs="Arial"/>
          <w:sz w:val="24"/>
          <w:szCs w:val="24"/>
        </w:rPr>
        <w:lastRenderedPageBreak/>
        <w:t>desarrollar. En síntesis, el objetivo del SAR es crear un instrumento didáctico para la comprensión e incentivación de los alumnos en las distintas áreas mencionadas (robótica e informática).</w:t>
      </w:r>
      <w:bookmarkStart w:id="17" w:name="_yhghiwkk0w10" w:colFirst="0" w:colLast="0"/>
      <w:bookmarkEnd w:id="17"/>
    </w:p>
    <w:p w14:paraId="39448B95" w14:textId="77777777" w:rsidR="0069282B" w:rsidRPr="0043221E" w:rsidRDefault="0069282B" w:rsidP="0069282B">
      <w:pPr>
        <w:pStyle w:val="Ttulo2"/>
        <w:rPr>
          <w:b/>
          <w:sz w:val="32"/>
          <w:szCs w:val="32"/>
        </w:rPr>
      </w:pPr>
      <w:bookmarkStart w:id="18" w:name="_1fob9te" w:colFirst="0" w:colLast="0"/>
      <w:bookmarkStart w:id="19" w:name="_3znysh7" w:colFirst="0" w:colLast="0"/>
      <w:bookmarkStart w:id="20" w:name="_Toc504153879"/>
      <w:bookmarkStart w:id="21" w:name="_Toc509667085"/>
      <w:bookmarkEnd w:id="18"/>
      <w:bookmarkEnd w:id="19"/>
      <w:r>
        <w:rPr>
          <w:b/>
          <w:sz w:val="32"/>
          <w:szCs w:val="32"/>
        </w:rPr>
        <w:t xml:space="preserve">1.3 </w:t>
      </w:r>
      <w:r w:rsidRPr="0043221E">
        <w:rPr>
          <w:b/>
          <w:sz w:val="32"/>
          <w:szCs w:val="32"/>
        </w:rPr>
        <w:t>Desarrollos Propuestos</w:t>
      </w:r>
      <w:bookmarkEnd w:id="20"/>
      <w:bookmarkEnd w:id="21"/>
    </w:p>
    <w:p w14:paraId="15AB955E" w14:textId="77777777" w:rsidR="0069282B" w:rsidRDefault="0069282B" w:rsidP="0069282B">
      <w:pPr>
        <w:spacing w:line="276" w:lineRule="auto"/>
      </w:pPr>
    </w:p>
    <w:p w14:paraId="728E0080" w14:textId="77777777" w:rsidR="0069282B" w:rsidRPr="006936B7" w:rsidRDefault="0069282B" w:rsidP="0069282B">
      <w:pPr>
        <w:numPr>
          <w:ilvl w:val="0"/>
          <w:numId w:val="2"/>
        </w:numPr>
        <w:spacing w:line="276" w:lineRule="auto"/>
        <w:ind w:hanging="360"/>
        <w:contextualSpacing/>
        <w:rPr>
          <w:sz w:val="24"/>
          <w:szCs w:val="24"/>
        </w:rPr>
      </w:pPr>
      <w:r w:rsidRPr="006936B7">
        <w:rPr>
          <w:rFonts w:ascii="Arial" w:eastAsia="Arial" w:hAnsi="Arial" w:cs="Arial"/>
          <w:sz w:val="24"/>
          <w:szCs w:val="24"/>
        </w:rPr>
        <w:t>Diseño y desarrollo del software necesario para el funcionamiento del SAR.</w:t>
      </w:r>
    </w:p>
    <w:p w14:paraId="4CB62809" w14:textId="77777777" w:rsidR="0069282B" w:rsidRPr="006936B7" w:rsidRDefault="0069282B" w:rsidP="0069282B">
      <w:pPr>
        <w:numPr>
          <w:ilvl w:val="0"/>
          <w:numId w:val="2"/>
        </w:numPr>
        <w:spacing w:line="276" w:lineRule="auto"/>
        <w:ind w:hanging="360"/>
        <w:contextualSpacing/>
        <w:rPr>
          <w:sz w:val="24"/>
          <w:szCs w:val="24"/>
        </w:rPr>
      </w:pPr>
      <w:r w:rsidRPr="006936B7">
        <w:rPr>
          <w:rFonts w:ascii="Arial" w:eastAsia="Arial" w:hAnsi="Arial" w:cs="Arial"/>
          <w:sz w:val="24"/>
          <w:szCs w:val="24"/>
        </w:rPr>
        <w:t>Ensamblado de un prototipo hardware basado en Arduino</w:t>
      </w:r>
      <w:r>
        <w:rPr>
          <w:rFonts w:ascii="Arial" w:eastAsia="Arial" w:hAnsi="Arial" w:cs="Arial"/>
          <w:sz w:val="24"/>
          <w:szCs w:val="24"/>
        </w:rPr>
        <w:t xml:space="preserve"> y Raspberry Pi</w:t>
      </w:r>
      <w:r w:rsidRPr="006936B7">
        <w:rPr>
          <w:rFonts w:ascii="Arial" w:eastAsia="Arial" w:hAnsi="Arial" w:cs="Arial"/>
          <w:sz w:val="24"/>
          <w:szCs w:val="24"/>
        </w:rPr>
        <w:t>, integrado por distintos módulos compatibles con dicha</w:t>
      </w:r>
      <w:r>
        <w:rPr>
          <w:rFonts w:ascii="Arial" w:eastAsia="Arial" w:hAnsi="Arial" w:cs="Arial"/>
          <w:sz w:val="24"/>
          <w:szCs w:val="24"/>
        </w:rPr>
        <w:t>s</w:t>
      </w:r>
      <w:r w:rsidRPr="006936B7">
        <w:rPr>
          <w:rFonts w:ascii="Arial" w:eastAsia="Arial" w:hAnsi="Arial" w:cs="Arial"/>
          <w:sz w:val="24"/>
          <w:szCs w:val="24"/>
        </w:rPr>
        <w:t xml:space="preserve"> plataforma</w:t>
      </w:r>
      <w:r>
        <w:rPr>
          <w:rFonts w:ascii="Arial" w:eastAsia="Arial" w:hAnsi="Arial" w:cs="Arial"/>
          <w:sz w:val="24"/>
          <w:szCs w:val="24"/>
        </w:rPr>
        <w:t>s</w:t>
      </w:r>
      <w:r w:rsidRPr="006936B7">
        <w:rPr>
          <w:rFonts w:ascii="Arial" w:eastAsia="Arial" w:hAnsi="Arial" w:cs="Arial"/>
          <w:sz w:val="24"/>
          <w:szCs w:val="24"/>
        </w:rPr>
        <w:t>.</w:t>
      </w:r>
    </w:p>
    <w:p w14:paraId="032AACBA" w14:textId="77777777" w:rsidR="0069282B" w:rsidRPr="006936B7" w:rsidRDefault="0069282B" w:rsidP="0069282B">
      <w:pPr>
        <w:numPr>
          <w:ilvl w:val="0"/>
          <w:numId w:val="2"/>
        </w:numPr>
        <w:spacing w:line="276" w:lineRule="auto"/>
        <w:ind w:hanging="360"/>
        <w:contextualSpacing/>
        <w:rPr>
          <w:sz w:val="24"/>
          <w:szCs w:val="24"/>
        </w:rPr>
      </w:pPr>
      <w:r w:rsidRPr="006936B7">
        <w:rPr>
          <w:rFonts w:ascii="Arial" w:eastAsia="Arial" w:hAnsi="Arial" w:cs="Arial"/>
          <w:sz w:val="24"/>
          <w:szCs w:val="24"/>
        </w:rPr>
        <w:t xml:space="preserve">Diseño y desarrollo de una aplicación </w:t>
      </w:r>
      <w:r>
        <w:rPr>
          <w:rFonts w:ascii="Arial" w:eastAsia="Arial" w:hAnsi="Arial" w:cs="Arial"/>
          <w:sz w:val="24"/>
          <w:szCs w:val="24"/>
        </w:rPr>
        <w:t xml:space="preserve">web </w:t>
      </w:r>
      <w:r w:rsidRPr="006936B7">
        <w:rPr>
          <w:rFonts w:ascii="Arial" w:eastAsia="Arial" w:hAnsi="Arial" w:cs="Arial"/>
          <w:sz w:val="24"/>
          <w:szCs w:val="24"/>
        </w:rPr>
        <w:t>que permita controlar el RM cuya interfaz integre la visualización de valores recolectados por los sensores integrados al SAR y generación de estadísticas a partir de estos datos.</w:t>
      </w:r>
    </w:p>
    <w:p w14:paraId="17310BAD" w14:textId="77777777" w:rsidR="0069282B" w:rsidRPr="006D653B" w:rsidRDefault="0069282B" w:rsidP="0069282B">
      <w:pPr>
        <w:numPr>
          <w:ilvl w:val="0"/>
          <w:numId w:val="2"/>
        </w:numPr>
        <w:spacing w:line="276" w:lineRule="auto"/>
        <w:ind w:hanging="360"/>
        <w:contextualSpacing/>
        <w:rPr>
          <w:rFonts w:ascii="Arial" w:eastAsia="Arial" w:hAnsi="Arial" w:cs="Arial"/>
          <w:sz w:val="24"/>
          <w:szCs w:val="24"/>
        </w:rPr>
      </w:pPr>
      <w:r>
        <w:rPr>
          <w:rFonts w:ascii="Arial" w:eastAsia="Arial" w:hAnsi="Arial" w:cs="Arial"/>
          <w:sz w:val="24"/>
          <w:szCs w:val="24"/>
        </w:rPr>
        <w:t>Selección</w:t>
      </w:r>
      <w:r w:rsidRPr="006936B7">
        <w:rPr>
          <w:rFonts w:ascii="Arial" w:eastAsia="Arial" w:hAnsi="Arial" w:cs="Arial"/>
          <w:sz w:val="24"/>
          <w:szCs w:val="24"/>
        </w:rPr>
        <w:t xml:space="preserve"> de un medio de comunicación inalámbrica (Radiofrecuencia) que permita la interrelación entre la aplicación móvil y el SAR.</w:t>
      </w:r>
    </w:p>
    <w:p w14:paraId="4F99B6DA" w14:textId="77777777" w:rsidR="0069282B" w:rsidRPr="0043221E" w:rsidRDefault="0069282B" w:rsidP="0069282B">
      <w:pPr>
        <w:pStyle w:val="Ttulo2"/>
        <w:rPr>
          <w:b/>
          <w:sz w:val="32"/>
          <w:szCs w:val="32"/>
        </w:rPr>
      </w:pPr>
      <w:bookmarkStart w:id="22" w:name="_w5xp88bpmpdd" w:colFirst="0" w:colLast="0"/>
      <w:bookmarkStart w:id="23" w:name="_Toc504153880"/>
      <w:bookmarkStart w:id="24" w:name="_Toc509667086"/>
      <w:bookmarkEnd w:id="22"/>
      <w:r>
        <w:rPr>
          <w:b/>
          <w:sz w:val="32"/>
          <w:szCs w:val="32"/>
        </w:rPr>
        <w:t xml:space="preserve">1.4 </w:t>
      </w:r>
      <w:r w:rsidRPr="0043221E">
        <w:rPr>
          <w:b/>
          <w:sz w:val="32"/>
          <w:szCs w:val="32"/>
        </w:rPr>
        <w:t>Resultados Esperados</w:t>
      </w:r>
      <w:bookmarkEnd w:id="23"/>
      <w:bookmarkEnd w:id="24"/>
    </w:p>
    <w:p w14:paraId="5708B338" w14:textId="77777777" w:rsidR="0069282B" w:rsidRDefault="0069282B" w:rsidP="0069282B"/>
    <w:p w14:paraId="03D04603" w14:textId="77777777" w:rsidR="0069282B" w:rsidRPr="006936B7" w:rsidRDefault="0069282B" w:rsidP="0069282B">
      <w:pPr>
        <w:spacing w:line="276" w:lineRule="auto"/>
        <w:rPr>
          <w:sz w:val="24"/>
          <w:szCs w:val="24"/>
        </w:rPr>
      </w:pPr>
      <w:r w:rsidRPr="006936B7">
        <w:rPr>
          <w:rFonts w:ascii="Arial" w:eastAsia="Arial" w:hAnsi="Arial" w:cs="Arial"/>
          <w:sz w:val="24"/>
          <w:szCs w:val="24"/>
        </w:rPr>
        <w:t xml:space="preserve">Al finalizar la tesina esperamos haber construido el robot móvil a partir de la integración de las diversas plataformas previamente mencionadas, conformando el denominado SAR. </w:t>
      </w:r>
    </w:p>
    <w:p w14:paraId="681A8C52" w14:textId="77777777" w:rsidR="0069282B" w:rsidRPr="006936B7" w:rsidRDefault="0069282B" w:rsidP="0069282B">
      <w:pPr>
        <w:spacing w:line="276" w:lineRule="auto"/>
        <w:rPr>
          <w:sz w:val="24"/>
          <w:szCs w:val="24"/>
        </w:rPr>
      </w:pPr>
      <w:r w:rsidRPr="006936B7">
        <w:rPr>
          <w:rFonts w:ascii="Arial" w:eastAsia="Arial" w:hAnsi="Arial" w:cs="Arial"/>
          <w:sz w:val="24"/>
          <w:szCs w:val="24"/>
        </w:rPr>
        <w:t>Se espera aportar conocimiento significativo para futuros proyectos que requieran la utilización de protocolos de comunicación inalámbricos entre aplicaciones móviles y microcontroladores.</w:t>
      </w:r>
    </w:p>
    <w:p w14:paraId="5D861E92" w14:textId="77777777" w:rsidR="0069282B" w:rsidRDefault="0069282B" w:rsidP="0069282B">
      <w:pPr>
        <w:spacing w:line="276" w:lineRule="auto"/>
      </w:pPr>
    </w:p>
    <w:p w14:paraId="7D4FBFBF" w14:textId="77777777" w:rsidR="0069282B" w:rsidRPr="006936B7" w:rsidRDefault="0069282B" w:rsidP="0069282B">
      <w:pPr>
        <w:spacing w:line="276" w:lineRule="auto"/>
        <w:rPr>
          <w:sz w:val="24"/>
          <w:szCs w:val="24"/>
        </w:rPr>
      </w:pPr>
      <w:r w:rsidRPr="006936B7">
        <w:rPr>
          <w:rFonts w:ascii="Arial" w:eastAsia="Arial" w:hAnsi="Arial" w:cs="Arial"/>
          <w:sz w:val="24"/>
          <w:szCs w:val="24"/>
        </w:rPr>
        <w:t xml:space="preserve">Tanto el desarrollo del software como el hardware serán liberados para contribuir a un mejor proceso de enseñanza de la informática y robótica en principio en el nivel medio. </w:t>
      </w:r>
    </w:p>
    <w:p w14:paraId="777BF420" w14:textId="77777777" w:rsidR="0069282B" w:rsidRDefault="0069282B" w:rsidP="0069282B">
      <w:pPr>
        <w:spacing w:line="276" w:lineRule="auto"/>
        <w:rPr>
          <w:rFonts w:ascii="Arial" w:eastAsia="Arial" w:hAnsi="Arial" w:cs="Arial"/>
          <w:sz w:val="24"/>
          <w:szCs w:val="24"/>
        </w:rPr>
      </w:pPr>
    </w:p>
    <w:p w14:paraId="695165A3" w14:textId="77777777" w:rsidR="0069282B" w:rsidRPr="006936B7" w:rsidRDefault="0069282B" w:rsidP="0069282B">
      <w:pPr>
        <w:spacing w:line="276" w:lineRule="auto"/>
        <w:rPr>
          <w:sz w:val="24"/>
          <w:szCs w:val="24"/>
        </w:rPr>
      </w:pPr>
      <w:r w:rsidRPr="006936B7">
        <w:rPr>
          <w:rFonts w:ascii="Arial" w:eastAsia="Arial" w:hAnsi="Arial" w:cs="Arial"/>
          <w:sz w:val="24"/>
          <w:szCs w:val="24"/>
        </w:rPr>
        <w:t>Un resultado esperable es que el SAR en su conjunto sea fácilmente extensible y por lo tanto se prevé que otros continúen la evolución del producto y sea utilizado como base para nuevos proyectos relacionados con la robótica y aplicaciones móviles.</w:t>
      </w:r>
    </w:p>
    <w:p w14:paraId="72B4FB59" w14:textId="77777777" w:rsidR="0069282B" w:rsidRPr="006936B7" w:rsidRDefault="0069282B" w:rsidP="0069282B">
      <w:pPr>
        <w:spacing w:line="276" w:lineRule="auto"/>
        <w:rPr>
          <w:sz w:val="24"/>
          <w:szCs w:val="24"/>
        </w:rPr>
      </w:pPr>
    </w:p>
    <w:p w14:paraId="241B7D12"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Otro resultado esperado es que los anexos referentes a la utilización de módulos sean de utilidad para la enseñanza de electrónica en nivel medio.</w:t>
      </w:r>
      <w:bookmarkStart w:id="25" w:name="_e8yvt5x02vy" w:colFirst="0" w:colLast="0"/>
      <w:bookmarkStart w:id="26" w:name="_tyjcwt" w:colFirst="0" w:colLast="0"/>
      <w:bookmarkEnd w:id="25"/>
      <w:bookmarkEnd w:id="26"/>
    </w:p>
    <w:p w14:paraId="4D99D934" w14:textId="77777777" w:rsidR="0069282B" w:rsidRDefault="0069282B" w:rsidP="0069282B">
      <w:pPr>
        <w:spacing w:after="160" w:line="259" w:lineRule="auto"/>
        <w:jc w:val="left"/>
      </w:pPr>
      <w:r>
        <w:br w:type="page"/>
      </w:r>
    </w:p>
    <w:p w14:paraId="222E8C8A" w14:textId="77777777" w:rsidR="0069282B" w:rsidRDefault="0069282B" w:rsidP="0069282B">
      <w:pPr>
        <w:pStyle w:val="Ttulo1"/>
        <w:rPr>
          <w:sz w:val="36"/>
          <w:szCs w:val="36"/>
        </w:rPr>
      </w:pPr>
      <w:bookmarkStart w:id="27" w:name="_Toc504153881"/>
      <w:bookmarkStart w:id="28" w:name="_Toc509667087"/>
      <w:r w:rsidRPr="00EA0B66">
        <w:rPr>
          <w:sz w:val="36"/>
          <w:szCs w:val="36"/>
        </w:rPr>
        <w:lastRenderedPageBreak/>
        <w:t>Ca</w:t>
      </w:r>
      <w:r>
        <w:rPr>
          <w:sz w:val="36"/>
          <w:szCs w:val="36"/>
        </w:rPr>
        <w:t>pítulo 2 - La robótica</w:t>
      </w:r>
      <w:bookmarkEnd w:id="27"/>
      <w:bookmarkEnd w:id="28"/>
    </w:p>
    <w:p w14:paraId="6ED24C24" w14:textId="77777777" w:rsidR="0069282B" w:rsidRPr="007E5140" w:rsidRDefault="0069282B" w:rsidP="0069282B"/>
    <w:p w14:paraId="14C00242" w14:textId="77777777" w:rsidR="0069282B" w:rsidRPr="007E5140" w:rsidRDefault="0069282B" w:rsidP="0069282B">
      <w:pPr>
        <w:pStyle w:val="NormalWeb"/>
        <w:spacing w:before="0" w:beforeAutospacing="0" w:after="0" w:afterAutospacing="0"/>
        <w:jc w:val="both"/>
        <w:rPr>
          <w:rFonts w:ascii="Arial" w:hAnsi="Arial" w:cs="Arial"/>
          <w:color w:val="000000"/>
        </w:rPr>
      </w:pPr>
      <w:r w:rsidRPr="007E5140">
        <w:rPr>
          <w:rFonts w:ascii="Arial" w:hAnsi="Arial" w:cs="Arial"/>
          <w:color w:val="000000"/>
        </w:rPr>
        <w:t xml:space="preserve">En este </w:t>
      </w:r>
      <w:r w:rsidRPr="00BF0932">
        <w:rPr>
          <w:rFonts w:ascii="Arial" w:hAnsi="Arial" w:cs="Arial"/>
          <w:color w:val="000000"/>
        </w:rPr>
        <w:t>capítulo</w:t>
      </w:r>
      <w:r w:rsidRPr="007E5140">
        <w:rPr>
          <w:rFonts w:ascii="Arial" w:hAnsi="Arial" w:cs="Arial"/>
          <w:color w:val="000000"/>
        </w:rPr>
        <w:t xml:space="preserve"> se va a </w:t>
      </w:r>
      <w:r>
        <w:rPr>
          <w:rFonts w:ascii="Arial" w:hAnsi="Arial" w:cs="Arial"/>
          <w:color w:val="000000"/>
        </w:rPr>
        <w:t>abordar</w:t>
      </w:r>
      <w:r w:rsidRPr="007E5140">
        <w:rPr>
          <w:rFonts w:ascii="Arial" w:hAnsi="Arial" w:cs="Arial"/>
          <w:color w:val="000000"/>
        </w:rPr>
        <w:t xml:space="preserve"> el concepto de la robótica</w:t>
      </w:r>
      <w:r>
        <w:rPr>
          <w:rFonts w:ascii="Arial" w:hAnsi="Arial" w:cs="Arial"/>
          <w:color w:val="000000"/>
        </w:rPr>
        <w:t xml:space="preserve"> desde el punto de vista de su utilidad en áreas relacionadas con la informática, para el ámbito educativo. Se introducen diversas estructuras robóticas, como también distintas plataformas que facilitan la aplicación de esta ciencia, dando soporte didáctico, en la actualidad. Además, se distinguen los conceptos de microcontrolador y computadora de placa reducida, detallando ventajas, desventajas y formas de comunicación de cada uno de ellos. Finalmente, se define que es un sistema autónomo robótico (el cual, como se mencionó en el capítulo anterior, es el desarrollo propuesto por esta tesina) concluyendo con el impacto de la robótica en la educación. </w:t>
      </w:r>
    </w:p>
    <w:p w14:paraId="25235726" w14:textId="77777777" w:rsidR="0069282B" w:rsidRPr="00EA0B66" w:rsidRDefault="0069282B" w:rsidP="0069282B">
      <w:pPr>
        <w:pStyle w:val="Ttulo2"/>
        <w:rPr>
          <w:b/>
          <w:sz w:val="32"/>
          <w:szCs w:val="32"/>
        </w:rPr>
      </w:pPr>
      <w:bookmarkStart w:id="29" w:name="_Toc504153882"/>
      <w:bookmarkStart w:id="30" w:name="_Ref505885587"/>
      <w:bookmarkStart w:id="31" w:name="_Toc509667088"/>
      <w:r w:rsidRPr="00EA0B66">
        <w:rPr>
          <w:b/>
          <w:sz w:val="32"/>
          <w:szCs w:val="32"/>
        </w:rPr>
        <w:t>2.1 ¿Qué es la robótica?</w:t>
      </w:r>
      <w:bookmarkEnd w:id="29"/>
      <w:bookmarkEnd w:id="30"/>
      <w:bookmarkEnd w:id="31"/>
    </w:p>
    <w:p w14:paraId="57D316FC" w14:textId="77777777" w:rsidR="0069282B" w:rsidRDefault="0069282B" w:rsidP="0069282B">
      <w:pPr>
        <w:pStyle w:val="NormalWeb"/>
        <w:spacing w:before="0" w:beforeAutospacing="0" w:after="0" w:afterAutospacing="0"/>
        <w:jc w:val="both"/>
      </w:pPr>
      <w:r>
        <w:t> </w:t>
      </w:r>
    </w:p>
    <w:p w14:paraId="582594A4"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A lo largo de la historia el ser humano ha sentido fascinación por las máquinas que puedan imitar las figuras y movimientos de seres animados. El poder desarrollar sistemas electromecánicos que simulen o realicen actividades típicas de seres vivos, ofrece la sensación de tener un propósito propio, lo cual fue un motivador para su estudio. </w:t>
      </w:r>
    </w:p>
    <w:p w14:paraId="34C44247" w14:textId="2F68FD48" w:rsidR="0069282B" w:rsidRPr="006E391D" w:rsidRDefault="0069282B" w:rsidP="0069282B">
      <w:pPr>
        <w:pStyle w:val="NormalWeb"/>
        <w:spacing w:before="0" w:beforeAutospacing="0" w:after="0" w:afterAutospacing="0"/>
        <w:jc w:val="both"/>
      </w:pPr>
      <w:r w:rsidRPr="006E391D">
        <w:rPr>
          <w:rFonts w:ascii="Arial" w:hAnsi="Arial" w:cs="Arial"/>
          <w:color w:val="000000"/>
        </w:rPr>
        <w:t>A este tipo de maquinaria se la denomina Robot. Según la RIA</w:t>
      </w:r>
      <w:sdt>
        <w:sdtPr>
          <w:rPr>
            <w:rFonts w:ascii="Arial" w:hAnsi="Arial" w:cs="Arial"/>
            <w:color w:val="000000"/>
          </w:rPr>
          <w:id w:val="14049663"/>
          <w:citation/>
        </w:sdtPr>
        <w:sdtContent>
          <w:r w:rsidR="00C428B1">
            <w:rPr>
              <w:rFonts w:ascii="Arial" w:hAnsi="Arial" w:cs="Arial"/>
              <w:color w:val="000000"/>
            </w:rPr>
            <w:fldChar w:fldCharType="begin"/>
          </w:r>
          <w:r w:rsidR="00C428B1">
            <w:rPr>
              <w:rFonts w:ascii="Arial" w:hAnsi="Arial" w:cs="Arial"/>
              <w:color w:val="000000"/>
            </w:rPr>
            <w:instrText xml:space="preserve"> CITATION RIA17 \l 11274 </w:instrText>
          </w:r>
          <w:r w:rsidR="00C428B1">
            <w:rPr>
              <w:rFonts w:ascii="Arial" w:hAnsi="Arial" w:cs="Arial"/>
              <w:color w:val="000000"/>
            </w:rPr>
            <w:fldChar w:fldCharType="separate"/>
          </w:r>
          <w:r w:rsidR="005675C3">
            <w:rPr>
              <w:rFonts w:ascii="Arial" w:hAnsi="Arial" w:cs="Arial"/>
              <w:noProof/>
              <w:color w:val="000000"/>
            </w:rPr>
            <w:t xml:space="preserve"> </w:t>
          </w:r>
          <w:r w:rsidR="005675C3" w:rsidRPr="005675C3">
            <w:rPr>
              <w:rFonts w:ascii="Arial" w:hAnsi="Arial" w:cs="Arial"/>
              <w:noProof/>
              <w:color w:val="000000"/>
            </w:rPr>
            <w:t>[2]</w:t>
          </w:r>
          <w:r w:rsidR="00C428B1">
            <w:rPr>
              <w:rFonts w:ascii="Arial" w:hAnsi="Arial" w:cs="Arial"/>
              <w:color w:val="000000"/>
            </w:rPr>
            <w:fldChar w:fldCharType="end"/>
          </w:r>
        </w:sdtContent>
      </w:sdt>
      <w:r w:rsidRPr="006E391D">
        <w:rPr>
          <w:rFonts w:ascii="Arial" w:hAnsi="Arial" w:cs="Arial"/>
          <w:color w:val="000000"/>
        </w:rPr>
        <w:t xml:space="preserve"> (</w:t>
      </w:r>
      <w:r w:rsidRPr="00C428B1">
        <w:rPr>
          <w:rFonts w:ascii="Arial" w:hAnsi="Arial" w:cs="Arial"/>
          <w:shd w:val="clear" w:color="auto" w:fill="FFFFFF"/>
        </w:rPr>
        <w:t>Robotic Industries Association</w:t>
      </w:r>
      <w:r w:rsidRPr="006E391D">
        <w:rPr>
          <w:rFonts w:ascii="Arial" w:hAnsi="Arial" w:cs="Arial"/>
          <w:color w:val="000000"/>
        </w:rPr>
        <w:t>):</w:t>
      </w:r>
    </w:p>
    <w:p w14:paraId="682F6A71" w14:textId="77777777" w:rsidR="0069282B" w:rsidRPr="006E391D" w:rsidRDefault="0069282B" w:rsidP="0069282B">
      <w:pPr>
        <w:pStyle w:val="NormalWeb"/>
        <w:spacing w:before="0" w:beforeAutospacing="0" w:after="0" w:afterAutospacing="0"/>
        <w:jc w:val="both"/>
      </w:pPr>
      <w:r w:rsidRPr="006E391D">
        <w:t> </w:t>
      </w:r>
    </w:p>
    <w:p w14:paraId="7E136A48" w14:textId="77777777" w:rsidR="0069282B" w:rsidRPr="006E391D" w:rsidRDefault="0069282B" w:rsidP="0069282B">
      <w:pPr>
        <w:pStyle w:val="NormalWeb"/>
        <w:spacing w:before="0" w:beforeAutospacing="0" w:after="0" w:afterAutospacing="0"/>
        <w:jc w:val="both"/>
      </w:pPr>
      <w:r w:rsidRPr="006E391D">
        <w:rPr>
          <w:rFonts w:ascii="Arial" w:hAnsi="Arial" w:cs="Arial"/>
          <w:i/>
          <w:iCs/>
          <w:color w:val="000000"/>
        </w:rPr>
        <w:t>“Un robot es un manipulador funcional reprogramable, capaz de mover material, piezas, herramientas o dispositivos especializados mediante movimientos variables programados, con el fin de realizar tareas diversas.”</w:t>
      </w:r>
    </w:p>
    <w:p w14:paraId="49E14850" w14:textId="77777777" w:rsidR="0069282B" w:rsidRPr="006E391D" w:rsidRDefault="0069282B" w:rsidP="0069282B">
      <w:pPr>
        <w:pStyle w:val="NormalWeb"/>
        <w:spacing w:before="0" w:beforeAutospacing="0" w:after="0" w:afterAutospacing="0"/>
        <w:jc w:val="both"/>
      </w:pPr>
      <w:r w:rsidRPr="006E391D">
        <w:t> </w:t>
      </w:r>
    </w:p>
    <w:p w14:paraId="629FFE27"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Una de las grandes diferencias entre los robots y el resto de las máquinas es la versatilidad que adquieren los mismos al poder variar su propósito modificando su programación. Todas las tareas que realizan los robots están basadas en la manipulación</w:t>
      </w:r>
      <w:r>
        <w:rPr>
          <w:rFonts w:ascii="Arial" w:hAnsi="Arial" w:cs="Arial"/>
          <w:color w:val="000000"/>
        </w:rPr>
        <w:t xml:space="preserve"> de su entorno</w:t>
      </w:r>
      <w:r w:rsidRPr="006E391D">
        <w:rPr>
          <w:rFonts w:ascii="Arial" w:hAnsi="Arial" w:cs="Arial"/>
          <w:color w:val="000000"/>
        </w:rPr>
        <w:t>.</w:t>
      </w:r>
    </w:p>
    <w:p w14:paraId="2EE5F6E2" w14:textId="77777777" w:rsidR="0069282B" w:rsidRPr="006E391D" w:rsidRDefault="0069282B" w:rsidP="0069282B">
      <w:pPr>
        <w:pStyle w:val="NormalWeb"/>
        <w:spacing w:before="0" w:beforeAutospacing="0" w:after="0" w:afterAutospacing="0"/>
        <w:jc w:val="both"/>
      </w:pPr>
      <w:r w:rsidRPr="006E391D">
        <w:t> </w:t>
      </w:r>
    </w:p>
    <w:p w14:paraId="473D1857"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Se le considera robótica a la ciencia y técnica encargada del diseño, construcción y aplicación de robots. Esta ciencia involucra diversas disciplinas tales como la mecatrónica, electrónica, mecánica, e informática, entre otras. </w:t>
      </w:r>
    </w:p>
    <w:p w14:paraId="0DDB8C16" w14:textId="77777777" w:rsidR="0069282B" w:rsidRDefault="0069282B" w:rsidP="0069282B">
      <w:pPr>
        <w:pStyle w:val="NormalWeb"/>
        <w:spacing w:before="0" w:beforeAutospacing="0" w:after="0" w:afterAutospacing="0"/>
        <w:jc w:val="both"/>
        <w:rPr>
          <w:rFonts w:ascii="Arial" w:hAnsi="Arial" w:cs="Arial"/>
          <w:color w:val="000000"/>
        </w:rPr>
      </w:pPr>
      <w:r w:rsidRPr="006E391D">
        <w:rPr>
          <w:rFonts w:ascii="Arial" w:hAnsi="Arial" w:cs="Arial"/>
          <w:color w:val="000000"/>
        </w:rPr>
        <w:t xml:space="preserve">Actualmente la robótica ha ido evolucionando </w:t>
      </w:r>
      <w:r>
        <w:rPr>
          <w:rFonts w:ascii="Arial" w:hAnsi="Arial" w:cs="Arial"/>
          <w:color w:val="000000"/>
        </w:rPr>
        <w:t>rápidamente</w:t>
      </w:r>
      <w:r w:rsidRPr="006E391D">
        <w:rPr>
          <w:rFonts w:ascii="Arial" w:hAnsi="Arial" w:cs="Arial"/>
          <w:color w:val="000000"/>
        </w:rPr>
        <w:t>, dando lugar a innovaciones tecnológicas destacadas para la historia de la humanidad, logrando un alto impacto socio-económico. Hoy en día, la robótica no es solo utilizada en los ámbitos industriales o militares, sino que podemos ver a robots en variadas áreas como por ejemplo en la medicina o en la educación.</w:t>
      </w:r>
    </w:p>
    <w:p w14:paraId="3A99F099" w14:textId="77777777" w:rsidR="0069282B" w:rsidRDefault="0069282B" w:rsidP="0069282B">
      <w:pPr>
        <w:pStyle w:val="NormalWeb"/>
        <w:spacing w:before="0" w:beforeAutospacing="0" w:after="0" w:afterAutospacing="0"/>
        <w:jc w:val="both"/>
      </w:pPr>
      <w:r>
        <w:t xml:space="preserve">  </w:t>
      </w:r>
    </w:p>
    <w:p w14:paraId="3EAFF7CC" w14:textId="77777777" w:rsidR="0069282B" w:rsidRDefault="0069282B" w:rsidP="0069282B">
      <w:pPr>
        <w:pStyle w:val="NormalWeb"/>
        <w:keepNext/>
        <w:spacing w:before="0" w:beforeAutospacing="0" w:after="0" w:afterAutospacing="0"/>
        <w:jc w:val="center"/>
      </w:pPr>
      <w:r>
        <w:rPr>
          <w:rFonts w:ascii="Arial" w:hAnsi="Arial" w:cs="Arial"/>
          <w:noProof/>
          <w:color w:val="000000"/>
          <w:sz w:val="22"/>
          <w:szCs w:val="22"/>
          <w:lang w:val="en-US" w:eastAsia="en-US"/>
        </w:rPr>
        <w:lastRenderedPageBreak/>
        <w:drawing>
          <wp:inline distT="0" distB="0" distL="0" distR="0" wp14:anchorId="39C3D623" wp14:editId="28FAD7FB">
            <wp:extent cx="3906207" cy="2794959"/>
            <wp:effectExtent l="0" t="0" r="0" b="5715"/>
            <wp:docPr id="8" name="Imagen 8" descr="https://lh6.googleusercontent.com/42Dp6AtkfKMildHyx7Hrd5jSkTpJKZcqQ6Nw6szc18wVx1eab8I0QfmZwpT2b0BkRtd0toNUFTOQpCVGFaRU1iplSLmd4lQlCUbwodZxX7ruQTpdxiu1yoYAugBJvxp6ZTnXn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42Dp6AtkfKMildHyx7Hrd5jSkTpJKZcqQ6Nw6szc18wVx1eab8I0QfmZwpT2b0BkRtd0toNUFTOQpCVGFaRU1iplSLmd4lQlCUbwodZxX7ruQTpdxiu1yoYAugBJvxp6ZTnXnaN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20052" cy="2804865"/>
                    </a:xfrm>
                    <a:prstGeom prst="rect">
                      <a:avLst/>
                    </a:prstGeom>
                    <a:noFill/>
                    <a:ln>
                      <a:noFill/>
                    </a:ln>
                  </pic:spPr>
                </pic:pic>
              </a:graphicData>
            </a:graphic>
          </wp:inline>
        </w:drawing>
      </w:r>
    </w:p>
    <w:p w14:paraId="7FC21B42" w14:textId="7BE0C47B" w:rsidR="0069282B" w:rsidRDefault="0069282B" w:rsidP="0069282B">
      <w:pPr>
        <w:pStyle w:val="Descripcin"/>
        <w:jc w:val="center"/>
      </w:pPr>
      <w:bookmarkStart w:id="32" w:name="_Ref502096467"/>
      <w:bookmarkStart w:id="33" w:name="_Toc508877157"/>
      <w:r>
        <w:t xml:space="preserve">Ilustración </w:t>
      </w:r>
      <w:fldSimple w:instr=" SEQ Ilustración \* ARABIC ">
        <w:r w:rsidR="00980ACB">
          <w:rPr>
            <w:noProof/>
          </w:rPr>
          <w:t>1</w:t>
        </w:r>
      </w:fldSimple>
      <w:r>
        <w:t xml:space="preserve"> - Esquema básico de un robot</w:t>
      </w:r>
      <w:bookmarkEnd w:id="32"/>
      <w:bookmarkEnd w:id="33"/>
    </w:p>
    <w:p w14:paraId="549C9E20" w14:textId="7421B762" w:rsidR="0069282B" w:rsidRDefault="0069282B" w:rsidP="0069282B">
      <w:pPr>
        <w:pStyle w:val="NormalWeb"/>
        <w:spacing w:before="0" w:beforeAutospacing="0" w:after="0" w:afterAutospacing="0"/>
        <w:jc w:val="both"/>
        <w:rPr>
          <w:rFonts w:ascii="Arial" w:hAnsi="Arial" w:cs="Arial"/>
          <w:color w:val="000000"/>
        </w:rPr>
      </w:pPr>
      <w:r>
        <w:rPr>
          <w:rFonts w:ascii="Arial" w:hAnsi="Arial" w:cs="Arial"/>
          <w:color w:val="000000"/>
        </w:rPr>
        <w:t>En la imagen (</w:t>
      </w:r>
      <w:r w:rsidRPr="0045415A">
        <w:rPr>
          <w:rFonts w:ascii="Arial" w:hAnsi="Arial" w:cs="Arial"/>
          <w:b/>
          <w:color w:val="000000"/>
        </w:rPr>
        <w:fldChar w:fldCharType="begin"/>
      </w:r>
      <w:r w:rsidRPr="0045415A">
        <w:rPr>
          <w:rFonts w:ascii="Arial" w:hAnsi="Arial" w:cs="Arial"/>
          <w:b/>
          <w:color w:val="000000"/>
        </w:rPr>
        <w:instrText xml:space="preserve"> REF _Ref502096467 \h </w:instrText>
      </w:r>
      <w:r w:rsidR="0045415A" w:rsidRPr="0045415A">
        <w:rPr>
          <w:rFonts w:ascii="Arial" w:hAnsi="Arial" w:cs="Arial"/>
          <w:b/>
          <w:color w:val="000000"/>
        </w:rPr>
        <w:instrText xml:space="preserve"> \* MERGEFORMAT </w:instrText>
      </w:r>
      <w:r w:rsidRPr="0045415A">
        <w:rPr>
          <w:rFonts w:ascii="Arial" w:hAnsi="Arial" w:cs="Arial"/>
          <w:b/>
          <w:color w:val="000000"/>
        </w:rPr>
      </w:r>
      <w:r w:rsidRPr="0045415A">
        <w:rPr>
          <w:rFonts w:ascii="Arial" w:hAnsi="Arial" w:cs="Arial"/>
          <w:b/>
          <w:color w:val="000000"/>
        </w:rPr>
        <w:fldChar w:fldCharType="separate"/>
      </w:r>
      <w:r w:rsidRPr="0045415A">
        <w:rPr>
          <w:rFonts w:ascii="Arial" w:hAnsi="Arial" w:cs="Arial"/>
          <w:b/>
        </w:rPr>
        <w:t xml:space="preserve">Ilustración </w:t>
      </w:r>
      <w:r w:rsidRPr="0045415A">
        <w:rPr>
          <w:rFonts w:ascii="Arial" w:hAnsi="Arial" w:cs="Arial"/>
          <w:b/>
          <w:noProof/>
        </w:rPr>
        <w:t>1</w:t>
      </w:r>
      <w:r w:rsidRPr="0045415A">
        <w:rPr>
          <w:rFonts w:ascii="Arial" w:hAnsi="Arial" w:cs="Arial"/>
          <w:b/>
        </w:rPr>
        <w:t xml:space="preserve"> - Esquema básico de un robot</w:t>
      </w:r>
      <w:r w:rsidRPr="0045415A">
        <w:rPr>
          <w:rFonts w:ascii="Arial" w:hAnsi="Arial" w:cs="Arial"/>
          <w:b/>
          <w:color w:val="000000"/>
        </w:rPr>
        <w:fldChar w:fldCharType="end"/>
      </w:r>
      <w:r>
        <w:rPr>
          <w:rFonts w:ascii="Arial" w:hAnsi="Arial" w:cs="Arial"/>
          <w:color w:val="000000"/>
        </w:rPr>
        <w:t>) se puede apreciar el esquema básico del funcionamiento de un robot, detallando los componentes que pueden tener (Actuadores, sensores y un sistema de control).</w:t>
      </w:r>
    </w:p>
    <w:p w14:paraId="176B01E0"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La robótica está constituida por tres grandes temas como lo son; la </w:t>
      </w:r>
      <w:r w:rsidRPr="006E391D">
        <w:rPr>
          <w:rFonts w:ascii="Arial" w:hAnsi="Arial" w:cs="Arial"/>
          <w:i/>
          <w:iCs/>
          <w:color w:val="000000"/>
        </w:rPr>
        <w:t>percepción</w:t>
      </w:r>
      <w:r w:rsidRPr="006E391D">
        <w:rPr>
          <w:rFonts w:ascii="Arial" w:hAnsi="Arial" w:cs="Arial"/>
          <w:color w:val="000000"/>
        </w:rPr>
        <w:t xml:space="preserve">, la </w:t>
      </w:r>
      <w:r w:rsidRPr="006E391D">
        <w:rPr>
          <w:rFonts w:ascii="Arial" w:hAnsi="Arial" w:cs="Arial"/>
          <w:i/>
          <w:iCs/>
          <w:color w:val="000000"/>
        </w:rPr>
        <w:t xml:space="preserve">planificación </w:t>
      </w:r>
      <w:r w:rsidRPr="006E391D">
        <w:rPr>
          <w:rFonts w:ascii="Arial" w:hAnsi="Arial" w:cs="Arial"/>
          <w:color w:val="000000"/>
        </w:rPr>
        <w:t xml:space="preserve">y la </w:t>
      </w:r>
      <w:r w:rsidRPr="006E391D">
        <w:rPr>
          <w:rFonts w:ascii="Arial" w:hAnsi="Arial" w:cs="Arial"/>
          <w:i/>
          <w:iCs/>
          <w:color w:val="000000"/>
        </w:rPr>
        <w:t>manipulación</w:t>
      </w:r>
      <w:r w:rsidRPr="006E391D">
        <w:rPr>
          <w:rFonts w:ascii="Arial" w:hAnsi="Arial" w:cs="Arial"/>
          <w:color w:val="000000"/>
        </w:rPr>
        <w:t xml:space="preserve">. En conjunto permiten el desarrollo de robots con un gran índice de autonomía, logrando acciones básicas que realiza un ser humano al ejecutar ciertas tareas. Cuando una persona ha </w:t>
      </w:r>
      <w:r>
        <w:rPr>
          <w:rFonts w:ascii="Arial" w:hAnsi="Arial" w:cs="Arial"/>
          <w:color w:val="000000"/>
        </w:rPr>
        <w:t xml:space="preserve">detectado </w:t>
      </w:r>
      <w:r w:rsidRPr="006E391D">
        <w:rPr>
          <w:rFonts w:ascii="Arial" w:hAnsi="Arial" w:cs="Arial"/>
          <w:color w:val="000000"/>
        </w:rPr>
        <w:t xml:space="preserve">una necesidad, los primeros </w:t>
      </w:r>
      <w:r>
        <w:rPr>
          <w:rFonts w:ascii="Arial" w:hAnsi="Arial" w:cs="Arial"/>
          <w:color w:val="000000"/>
        </w:rPr>
        <w:t xml:space="preserve">pasos </w:t>
      </w:r>
      <w:r w:rsidRPr="006E391D">
        <w:rPr>
          <w:rFonts w:ascii="Arial" w:hAnsi="Arial" w:cs="Arial"/>
          <w:color w:val="000000"/>
        </w:rPr>
        <w:t xml:space="preserve">que </w:t>
      </w:r>
      <w:r>
        <w:rPr>
          <w:rFonts w:ascii="Arial" w:hAnsi="Arial" w:cs="Arial"/>
          <w:color w:val="000000"/>
        </w:rPr>
        <w:t xml:space="preserve">realiza </w:t>
      </w:r>
      <w:r w:rsidRPr="006E391D">
        <w:rPr>
          <w:rFonts w:ascii="Arial" w:hAnsi="Arial" w:cs="Arial"/>
          <w:color w:val="000000"/>
        </w:rPr>
        <w:t>es estudiar su entorno con alguno de sus cinco sentidos (</w:t>
      </w:r>
      <w:r w:rsidRPr="006E391D">
        <w:rPr>
          <w:rFonts w:ascii="Arial" w:hAnsi="Arial" w:cs="Arial"/>
          <w:i/>
          <w:iCs/>
          <w:color w:val="000000"/>
        </w:rPr>
        <w:t>percepción</w:t>
      </w:r>
      <w:r w:rsidRPr="006E391D">
        <w:rPr>
          <w:rFonts w:ascii="Arial" w:hAnsi="Arial" w:cs="Arial"/>
          <w:color w:val="000000"/>
        </w:rPr>
        <w:t>); luego toma la decisión de realizar acciones con determinados movimientos (</w:t>
      </w:r>
      <w:r w:rsidRPr="006E391D">
        <w:rPr>
          <w:rFonts w:ascii="Arial" w:hAnsi="Arial" w:cs="Arial"/>
          <w:i/>
          <w:iCs/>
          <w:color w:val="000000"/>
        </w:rPr>
        <w:t>planificación</w:t>
      </w:r>
      <w:r w:rsidRPr="006E391D">
        <w:rPr>
          <w:rFonts w:ascii="Arial" w:hAnsi="Arial" w:cs="Arial"/>
          <w:color w:val="000000"/>
        </w:rPr>
        <w:t>) para que, finalmente, las ejecute de modo secuencial (</w:t>
      </w:r>
      <w:r w:rsidRPr="006E391D">
        <w:rPr>
          <w:rFonts w:ascii="Arial" w:hAnsi="Arial" w:cs="Arial"/>
          <w:i/>
          <w:iCs/>
          <w:color w:val="000000"/>
        </w:rPr>
        <w:t>manipulación</w:t>
      </w:r>
      <w:r w:rsidRPr="006E391D">
        <w:rPr>
          <w:rFonts w:ascii="Arial" w:hAnsi="Arial" w:cs="Arial"/>
          <w:color w:val="000000"/>
        </w:rPr>
        <w:t>).</w:t>
      </w:r>
    </w:p>
    <w:p w14:paraId="7F33B674" w14:textId="77777777" w:rsidR="0069282B" w:rsidRPr="006E391D" w:rsidRDefault="0069282B" w:rsidP="0069282B">
      <w:pPr>
        <w:pStyle w:val="NormalWeb"/>
        <w:spacing w:before="0" w:beforeAutospacing="0" w:after="0" w:afterAutospacing="0"/>
        <w:jc w:val="both"/>
      </w:pPr>
      <w:r>
        <w:rPr>
          <w:rFonts w:ascii="Arial" w:hAnsi="Arial" w:cs="Arial"/>
          <w:color w:val="000000"/>
        </w:rPr>
        <w:t>Podemos identificar elementos y acciones relacionados con cada etapa de la secuencia antes descripta:</w:t>
      </w:r>
    </w:p>
    <w:p w14:paraId="7DEB764D" w14:textId="77777777" w:rsidR="0069282B" w:rsidRPr="006E391D" w:rsidRDefault="0069282B" w:rsidP="0069282B">
      <w:pPr>
        <w:pStyle w:val="NormalWeb"/>
        <w:spacing w:before="0" w:beforeAutospacing="0" w:after="0" w:afterAutospacing="0"/>
        <w:jc w:val="both"/>
      </w:pPr>
      <w:r w:rsidRPr="006E391D">
        <w:t> </w:t>
      </w:r>
    </w:p>
    <w:p w14:paraId="4D26530B"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Percepción:</w:t>
      </w:r>
    </w:p>
    <w:p w14:paraId="524CBC90" w14:textId="77777777" w:rsidR="0069282B" w:rsidRPr="006E391D" w:rsidRDefault="0069282B" w:rsidP="0069282B">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Sensores</w:t>
      </w:r>
    </w:p>
    <w:p w14:paraId="64EACBE8" w14:textId="77777777" w:rsidR="0069282B" w:rsidRPr="006E391D" w:rsidRDefault="0069282B" w:rsidP="0069282B">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Tratamiento de información</w:t>
      </w:r>
    </w:p>
    <w:p w14:paraId="1E9D7D31" w14:textId="77777777" w:rsidR="0069282B" w:rsidRPr="006E391D" w:rsidRDefault="0069282B" w:rsidP="0069282B">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Procesamiento de información</w:t>
      </w:r>
    </w:p>
    <w:p w14:paraId="1AD88896" w14:textId="77777777" w:rsidR="0069282B" w:rsidRPr="006E391D" w:rsidRDefault="0069282B" w:rsidP="0069282B">
      <w:pPr>
        <w:pStyle w:val="NormalWeb"/>
        <w:spacing w:before="0" w:beforeAutospacing="0" w:after="0" w:afterAutospacing="0"/>
        <w:jc w:val="both"/>
      </w:pPr>
      <w:r w:rsidRPr="006E391D">
        <w:t> </w:t>
      </w:r>
    </w:p>
    <w:p w14:paraId="7FFC966A"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Planificación:</w:t>
      </w:r>
    </w:p>
    <w:p w14:paraId="18235BFE" w14:textId="77777777" w:rsidR="0069282B" w:rsidRPr="006E391D" w:rsidRDefault="0069282B" w:rsidP="0069282B">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Trayectorias</w:t>
      </w:r>
    </w:p>
    <w:p w14:paraId="1F8CDFF0" w14:textId="77777777" w:rsidR="0069282B" w:rsidRPr="006E391D" w:rsidRDefault="0069282B" w:rsidP="0069282B">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Tareas</w:t>
      </w:r>
    </w:p>
    <w:p w14:paraId="7A77CAA8" w14:textId="77777777" w:rsidR="0069282B" w:rsidRPr="006E391D" w:rsidRDefault="0069282B" w:rsidP="0069282B">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Planificación de tareas</w:t>
      </w:r>
    </w:p>
    <w:p w14:paraId="60A69261" w14:textId="77777777" w:rsidR="0069282B" w:rsidRPr="006E391D" w:rsidRDefault="0069282B" w:rsidP="0069282B">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Toma de decisiones</w:t>
      </w:r>
    </w:p>
    <w:p w14:paraId="714A7D1C" w14:textId="77777777" w:rsidR="0069282B" w:rsidRPr="006E391D" w:rsidRDefault="0069282B" w:rsidP="0069282B">
      <w:pPr>
        <w:pStyle w:val="NormalWeb"/>
        <w:spacing w:before="0" w:beforeAutospacing="0" w:after="0" w:afterAutospacing="0"/>
        <w:jc w:val="both"/>
      </w:pPr>
      <w:r w:rsidRPr="006E391D">
        <w:t> </w:t>
      </w:r>
    </w:p>
    <w:p w14:paraId="51AE8E43"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Manipulación:</w:t>
      </w:r>
    </w:p>
    <w:p w14:paraId="30947A2E" w14:textId="77777777" w:rsidR="0069282B" w:rsidRPr="006E391D" w:rsidRDefault="0069282B" w:rsidP="0069282B">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Mecánica</w:t>
      </w:r>
    </w:p>
    <w:p w14:paraId="4B200862" w14:textId="77777777" w:rsidR="0069282B" w:rsidRPr="006E391D" w:rsidRDefault="0069282B" w:rsidP="0069282B">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Actuadores</w:t>
      </w:r>
    </w:p>
    <w:p w14:paraId="26EE70FE" w14:textId="77777777" w:rsidR="0069282B" w:rsidRPr="006E391D" w:rsidRDefault="0069282B" w:rsidP="0069282B">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control</w:t>
      </w:r>
    </w:p>
    <w:p w14:paraId="24718E80" w14:textId="77777777" w:rsidR="0069282B" w:rsidRPr="006E391D" w:rsidRDefault="0069282B" w:rsidP="0069282B">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programación</w:t>
      </w:r>
    </w:p>
    <w:p w14:paraId="33749041" w14:textId="77777777" w:rsidR="0069282B" w:rsidRPr="006E391D" w:rsidRDefault="0069282B" w:rsidP="0069282B">
      <w:pPr>
        <w:pStyle w:val="NormalWeb"/>
        <w:spacing w:before="0" w:beforeAutospacing="0" w:after="0" w:afterAutospacing="0"/>
      </w:pPr>
      <w:r w:rsidRPr="006E391D">
        <w:t> </w:t>
      </w:r>
    </w:p>
    <w:p w14:paraId="19CED998" w14:textId="77777777" w:rsidR="0069282B" w:rsidRPr="00EA0B66" w:rsidRDefault="0069282B" w:rsidP="0069282B">
      <w:pPr>
        <w:pStyle w:val="Ttulo2"/>
        <w:rPr>
          <w:b/>
          <w:sz w:val="32"/>
          <w:szCs w:val="32"/>
        </w:rPr>
      </w:pPr>
      <w:bookmarkStart w:id="34" w:name="_Toc504153883"/>
      <w:bookmarkStart w:id="35" w:name="_Toc509667089"/>
      <w:r w:rsidRPr="00EA0B66">
        <w:rPr>
          <w:b/>
          <w:sz w:val="32"/>
          <w:szCs w:val="32"/>
        </w:rPr>
        <w:lastRenderedPageBreak/>
        <w:t>2.2 Estructura física de los robots</w:t>
      </w:r>
      <w:bookmarkEnd w:id="34"/>
      <w:bookmarkEnd w:id="35"/>
    </w:p>
    <w:p w14:paraId="2F7E56BD" w14:textId="77777777" w:rsidR="0069282B" w:rsidRDefault="0069282B" w:rsidP="0069282B">
      <w:pPr>
        <w:pStyle w:val="NormalWeb"/>
        <w:shd w:val="clear" w:color="auto" w:fill="FFFFFF"/>
        <w:spacing w:before="120" w:beforeAutospacing="0" w:after="120" w:afterAutospacing="0"/>
        <w:jc w:val="both"/>
        <w:rPr>
          <w:rFonts w:ascii="Arial" w:hAnsi="Arial" w:cs="Arial"/>
          <w:color w:val="222222"/>
        </w:rPr>
      </w:pPr>
      <w:r w:rsidRPr="006E391D">
        <w:rPr>
          <w:rFonts w:ascii="Arial" w:hAnsi="Arial" w:cs="Arial"/>
          <w:color w:val="222222"/>
        </w:rPr>
        <w:t xml:space="preserve">La estructura es definida por el tipo de configuración general de las distintas piezas que conforman </w:t>
      </w:r>
      <w:r>
        <w:rPr>
          <w:rFonts w:ascii="Arial" w:hAnsi="Arial" w:cs="Arial"/>
          <w:color w:val="222222"/>
        </w:rPr>
        <w:t>a</w:t>
      </w:r>
      <w:r w:rsidRPr="006E391D">
        <w:rPr>
          <w:rFonts w:ascii="Arial" w:hAnsi="Arial" w:cs="Arial"/>
          <w:color w:val="222222"/>
        </w:rPr>
        <w:t xml:space="preserve">l Robot. Es difícil establecer una clasificación </w:t>
      </w:r>
      <w:r>
        <w:rPr>
          <w:rFonts w:ascii="Arial" w:hAnsi="Arial" w:cs="Arial"/>
          <w:color w:val="222222"/>
        </w:rPr>
        <w:t>estricta</w:t>
      </w:r>
      <w:r w:rsidRPr="006E391D">
        <w:rPr>
          <w:rFonts w:ascii="Arial" w:hAnsi="Arial" w:cs="Arial"/>
          <w:color w:val="222222"/>
        </w:rPr>
        <w:t xml:space="preserve"> de los mismos que resista un análisis riguroso. La subdivisión de los Robots, con base en su arquitectura, se podría hacer dentro de alguno de los siguientes grupos: poliarticulados, móviles, androides, zoomórficos e híbridos.</w:t>
      </w:r>
    </w:p>
    <w:p w14:paraId="1CD2652F" w14:textId="77777777" w:rsidR="0069282B" w:rsidRDefault="0069282B" w:rsidP="0069282B">
      <w:pPr>
        <w:pStyle w:val="NormalWeb"/>
        <w:shd w:val="clear" w:color="auto" w:fill="FFFFFF"/>
        <w:spacing w:before="120" w:beforeAutospacing="0" w:after="120" w:afterAutospacing="0"/>
        <w:jc w:val="both"/>
        <w:rPr>
          <w:rFonts w:ascii="Arial" w:hAnsi="Arial" w:cs="Arial"/>
          <w:color w:val="222222"/>
        </w:rPr>
      </w:pPr>
    </w:p>
    <w:p w14:paraId="4E806B5A" w14:textId="77777777" w:rsidR="0069282B" w:rsidRPr="006E391D" w:rsidRDefault="0069282B" w:rsidP="0069282B">
      <w:pPr>
        <w:pStyle w:val="Ttulo3"/>
        <w:rPr>
          <w:b w:val="0"/>
          <w:sz w:val="28"/>
          <w:szCs w:val="28"/>
        </w:rPr>
      </w:pPr>
      <w:bookmarkStart w:id="36" w:name="_Toc504153884"/>
      <w:bookmarkStart w:id="37" w:name="_Toc509667090"/>
      <w:r w:rsidRPr="006E391D">
        <w:rPr>
          <w:b w:val="0"/>
          <w:sz w:val="28"/>
          <w:szCs w:val="28"/>
        </w:rPr>
        <w:t>2.2.1 Poliarticulados</w:t>
      </w:r>
      <w:bookmarkEnd w:id="36"/>
      <w:bookmarkEnd w:id="37"/>
    </w:p>
    <w:p w14:paraId="2FA34D23" w14:textId="6414E083" w:rsidR="0069282B" w:rsidRPr="006E391D" w:rsidRDefault="0069282B" w:rsidP="0069282B">
      <w:pPr>
        <w:pStyle w:val="NormalWeb"/>
        <w:shd w:val="clear" w:color="auto" w:fill="FFFFFF"/>
        <w:spacing w:before="120" w:beforeAutospacing="0" w:after="120" w:afterAutospacing="0"/>
        <w:jc w:val="both"/>
      </w:pPr>
      <w:r>
        <w:rPr>
          <w:noProof/>
          <w:lang w:val="en-US" w:eastAsia="en-US"/>
        </w:rPr>
        <mc:AlternateContent>
          <mc:Choice Requires="wps">
            <w:drawing>
              <wp:anchor distT="0" distB="0" distL="114300" distR="114300" simplePos="0" relativeHeight="251338240" behindDoc="0" locked="0" layoutInCell="1" allowOverlap="1" wp14:anchorId="3A3C74CD" wp14:editId="0884961E">
                <wp:simplePos x="0" y="0"/>
                <wp:positionH relativeFrom="margin">
                  <wp:posOffset>3247390</wp:posOffset>
                </wp:positionH>
                <wp:positionV relativeFrom="paragraph">
                  <wp:posOffset>1548765</wp:posOffset>
                </wp:positionV>
                <wp:extent cx="2149475" cy="266700"/>
                <wp:effectExtent l="0" t="0" r="3175"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2149475" cy="266700"/>
                        </a:xfrm>
                        <a:prstGeom prst="rect">
                          <a:avLst/>
                        </a:prstGeom>
                        <a:solidFill>
                          <a:prstClr val="white"/>
                        </a:solidFill>
                        <a:ln>
                          <a:noFill/>
                        </a:ln>
                      </wps:spPr>
                      <wps:txbx>
                        <w:txbxContent>
                          <w:p w14:paraId="1F940B30" w14:textId="6FFD13DE" w:rsidR="006D6B4B" w:rsidRPr="006F371C" w:rsidRDefault="006D6B4B" w:rsidP="0069282B">
                            <w:pPr>
                              <w:pStyle w:val="Descripcin"/>
                              <w:rPr>
                                <w:rFonts w:ascii="Times New Roman" w:eastAsia="Times New Roman" w:hAnsi="Times New Roman" w:cs="Times New Roman"/>
                                <w:noProof/>
                                <w:sz w:val="24"/>
                                <w:szCs w:val="24"/>
                              </w:rPr>
                            </w:pPr>
                            <w:bookmarkStart w:id="38" w:name="_Ref502096499"/>
                            <w:bookmarkStart w:id="39" w:name="_Toc508877158"/>
                            <w:r>
                              <w:t xml:space="preserve">Ilustración </w:t>
                            </w:r>
                            <w:fldSimple w:instr=" SEQ Ilustración \* ARABIC ">
                              <w:r>
                                <w:rPr>
                                  <w:noProof/>
                                </w:rPr>
                                <w:t>2</w:t>
                              </w:r>
                            </w:fldSimple>
                            <w:r>
                              <w:t xml:space="preserve"> - Ejemplo de robot poliarticulado</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A3C74CD" id="_x0000_t202" coordsize="21600,21600" o:spt="202" path="m,l,21600r21600,l21600,xe">
                <v:stroke joinstyle="miter"/>
                <v:path gradientshapeok="t" o:connecttype="rect"/>
              </v:shapetype>
              <v:shape id="Cuadro de texto 4" o:spid="_x0000_s1026" type="#_x0000_t202" style="position:absolute;left:0;text-align:left;margin-left:255.7pt;margin-top:121.95pt;width:169.25pt;height:21pt;z-index:25133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mwNgIAAGcEAAAOAAAAZHJzL2Uyb0RvYy54bWysVMFu2zAMvQ/YPwi6L06CLF2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" stroked="f">
                <v:textbox style="mso-fit-shape-to-text:t" inset="0,0,0,0">
                  <w:txbxContent>
                    <w:p w14:paraId="1F940B30" w14:textId="6FFD13DE" w:rsidR="006D6B4B" w:rsidRPr="006F371C" w:rsidRDefault="006D6B4B" w:rsidP="0069282B">
                      <w:pPr>
                        <w:pStyle w:val="Descripcin"/>
                        <w:rPr>
                          <w:rFonts w:ascii="Times New Roman" w:eastAsia="Times New Roman" w:hAnsi="Times New Roman" w:cs="Times New Roman"/>
                          <w:noProof/>
                          <w:sz w:val="24"/>
                          <w:szCs w:val="24"/>
                        </w:rPr>
                      </w:pPr>
                      <w:bookmarkStart w:id="40" w:name="_Ref502096499"/>
                      <w:bookmarkStart w:id="41" w:name="_Toc508877158"/>
                      <w:r>
                        <w:t xml:space="preserve">Ilustración </w:t>
                      </w:r>
                      <w:fldSimple w:instr=" SEQ Ilustración \* ARABIC ">
                        <w:r>
                          <w:rPr>
                            <w:noProof/>
                          </w:rPr>
                          <w:t>2</w:t>
                        </w:r>
                      </w:fldSimple>
                      <w:r>
                        <w:t xml:space="preserve"> - Ejemplo de robot poliarticulado</w:t>
                      </w:r>
                      <w:bookmarkEnd w:id="40"/>
                      <w:bookmarkEnd w:id="41"/>
                    </w:p>
                  </w:txbxContent>
                </v:textbox>
                <w10:wrap type="square" anchorx="margin"/>
              </v:shape>
            </w:pict>
          </mc:Fallback>
        </mc:AlternateContent>
      </w:r>
      <w:r w:rsidRPr="006E391D">
        <w:rPr>
          <w:noProof/>
          <w:lang w:val="en-US" w:eastAsia="en-US"/>
        </w:rPr>
        <w:drawing>
          <wp:anchor distT="0" distB="0" distL="114300" distR="114300" simplePos="0" relativeHeight="251333120" behindDoc="0" locked="0" layoutInCell="1" allowOverlap="1" wp14:anchorId="5866503A" wp14:editId="617FAA01">
            <wp:simplePos x="0" y="0"/>
            <wp:positionH relativeFrom="column">
              <wp:posOffset>3252451</wp:posOffset>
            </wp:positionH>
            <wp:positionV relativeFrom="paragraph">
              <wp:posOffset>65035</wp:posOffset>
            </wp:positionV>
            <wp:extent cx="1952625" cy="1447800"/>
            <wp:effectExtent l="0" t="0" r="9525" b="0"/>
            <wp:wrapSquare wrapText="bothSides"/>
            <wp:docPr id="7" name="Imagen 7" descr="https://lh3.googleusercontent.com/VsIPZmm8vLrZvjFCv8cSiYpFdtRO6-xEvOafW_jFfMb32lO0KOiYg0cwDaY4EYIZUzY4dlC2vzwPygfVhhnp1s0Odt5zrVEgRQ6umd5LLN7zMzSKG-lLbYVhEJ-nPbIZGoPv6Y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VsIPZmm8vLrZvjFCv8cSiYpFdtRO6-xEvOafW_jFfMb32lO0KOiYg0cwDaY4EYIZUzY4dlC2vzwPygfVhhnp1s0Odt5zrVEgRQ6umd5LLN7zMzSKG-lLbYVhEJ-nPbIZGoPv6Yb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5262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91D">
        <w:rPr>
          <w:rFonts w:ascii="Arial" w:hAnsi="Arial" w:cs="Arial"/>
          <w:color w:val="222222"/>
        </w:rPr>
        <w:t>Se les denomina robots poliarticulados a aquellos que en su mayoría son sedentarios o de desplazamientos muy limitados y tanto su forma como configuración pudiera ser muy diversa. En este grupo entrarían aquellos robots estructurados para mover sus componentes terminales (Ej.: sus actuadores) en un espacio determinado de trabajo con una simetría específica. Ejemplos, podrían ser los robots industriales, cartesianos y/o manipuladores.</w:t>
      </w:r>
      <w:r>
        <w:rPr>
          <w:rFonts w:ascii="Arial" w:hAnsi="Arial" w:cs="Arial"/>
          <w:color w:val="222222"/>
        </w:rPr>
        <w:t xml:space="preserve"> En la ilustración anterior (</w:t>
      </w:r>
      <w:r w:rsidRPr="0045415A">
        <w:rPr>
          <w:rFonts w:ascii="Arial" w:hAnsi="Arial" w:cs="Arial"/>
          <w:b/>
        </w:rPr>
        <w:fldChar w:fldCharType="begin"/>
      </w:r>
      <w:r w:rsidRPr="0045415A">
        <w:rPr>
          <w:rFonts w:ascii="Arial" w:hAnsi="Arial" w:cs="Arial"/>
          <w:b/>
        </w:rPr>
        <w:instrText xml:space="preserve"> REF _Ref502096499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2 - Ejemplo de robot poliarticulado</w:t>
      </w:r>
      <w:r w:rsidRPr="0045415A">
        <w:rPr>
          <w:rFonts w:ascii="Arial" w:hAnsi="Arial" w:cs="Arial"/>
          <w:b/>
        </w:rPr>
        <w:fldChar w:fldCharType="end"/>
      </w:r>
      <w:r>
        <w:rPr>
          <w:rFonts w:ascii="Arial" w:hAnsi="Arial" w:cs="Arial"/>
          <w:color w:val="222222"/>
        </w:rPr>
        <w:t>) se muestra un brazo robótico como ejemplo de un robot poliarticulado.</w:t>
      </w:r>
    </w:p>
    <w:p w14:paraId="26D311B5" w14:textId="77777777" w:rsidR="0069282B" w:rsidRDefault="0069282B" w:rsidP="0069282B">
      <w:pPr>
        <w:pStyle w:val="NormalWeb"/>
        <w:spacing w:before="60" w:beforeAutospacing="0" w:after="20" w:afterAutospacing="0"/>
        <w:jc w:val="both"/>
      </w:pPr>
      <w:r>
        <w:t> </w:t>
      </w:r>
    </w:p>
    <w:p w14:paraId="0A5B0601" w14:textId="77777777" w:rsidR="0069282B" w:rsidRPr="006E391D" w:rsidRDefault="0069282B" w:rsidP="0069282B">
      <w:pPr>
        <w:pStyle w:val="Ttulo3"/>
        <w:rPr>
          <w:b w:val="0"/>
          <w:sz w:val="28"/>
          <w:szCs w:val="28"/>
        </w:rPr>
      </w:pPr>
      <w:bookmarkStart w:id="42" w:name="_Toc504153885"/>
      <w:bookmarkStart w:id="43" w:name="_Toc509667091"/>
      <w:r w:rsidRPr="006E391D">
        <w:rPr>
          <w:b w:val="0"/>
          <w:sz w:val="28"/>
          <w:szCs w:val="28"/>
        </w:rPr>
        <w:t>2.2.2 Móviles</w:t>
      </w:r>
      <w:bookmarkEnd w:id="42"/>
      <w:bookmarkEnd w:id="43"/>
    </w:p>
    <w:p w14:paraId="6101FF25" w14:textId="0FF5E3D3" w:rsidR="0069282B" w:rsidRDefault="0069282B" w:rsidP="0069282B">
      <w:pPr>
        <w:pStyle w:val="NormalWeb"/>
        <w:spacing w:before="60" w:beforeAutospacing="0" w:after="20" w:afterAutospacing="0"/>
        <w:jc w:val="both"/>
      </w:pPr>
      <w:r>
        <w:rPr>
          <w:noProof/>
          <w:lang w:val="en-US" w:eastAsia="en-US"/>
        </w:rPr>
        <mc:AlternateContent>
          <mc:Choice Requires="wps">
            <w:drawing>
              <wp:anchor distT="0" distB="0" distL="114300" distR="114300" simplePos="0" relativeHeight="251362816" behindDoc="0" locked="0" layoutInCell="1" allowOverlap="1" wp14:anchorId="453FD5B0" wp14:editId="79A9CF89">
                <wp:simplePos x="0" y="0"/>
                <wp:positionH relativeFrom="margin">
                  <wp:posOffset>3648710</wp:posOffset>
                </wp:positionH>
                <wp:positionV relativeFrom="paragraph">
                  <wp:posOffset>1295400</wp:posOffset>
                </wp:positionV>
                <wp:extent cx="1752600" cy="266700"/>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1752600" cy="266700"/>
                        </a:xfrm>
                        <a:prstGeom prst="rect">
                          <a:avLst/>
                        </a:prstGeom>
                        <a:solidFill>
                          <a:prstClr val="white"/>
                        </a:solidFill>
                        <a:ln>
                          <a:noFill/>
                        </a:ln>
                      </wps:spPr>
                      <wps:txbx>
                        <w:txbxContent>
                          <w:p w14:paraId="0D7DF84C" w14:textId="5D7F4F0D" w:rsidR="006D6B4B" w:rsidRPr="005D4DA0" w:rsidRDefault="006D6B4B" w:rsidP="0069282B">
                            <w:pPr>
                              <w:pStyle w:val="Descripcin"/>
                              <w:rPr>
                                <w:rFonts w:ascii="Times New Roman" w:eastAsia="Times New Roman" w:hAnsi="Times New Roman" w:cs="Times New Roman"/>
                                <w:noProof/>
                                <w:sz w:val="24"/>
                                <w:szCs w:val="24"/>
                              </w:rPr>
                            </w:pPr>
                            <w:bookmarkStart w:id="44" w:name="_Ref502096527"/>
                            <w:bookmarkStart w:id="45" w:name="_Toc508877159"/>
                            <w:r>
                              <w:t xml:space="preserve">Ilustración </w:t>
                            </w:r>
                            <w:fldSimple w:instr=" SEQ Ilustración \* ARABIC ">
                              <w:r>
                                <w:rPr>
                                  <w:noProof/>
                                </w:rPr>
                                <w:t>3</w:t>
                              </w:r>
                            </w:fldSimple>
                            <w:r>
                              <w:t xml:space="preserve"> - Ejemplo de robot móvil</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FD5B0" id="Cuadro de texto 9" o:spid="_x0000_s1027" type="#_x0000_t202" style="position:absolute;left:0;text-align:left;margin-left:287.3pt;margin-top:102pt;width:138pt;height:21pt;z-index:25136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" stroked="f">
                <v:textbox style="mso-fit-shape-to-text:t" inset="0,0,0,0">
                  <w:txbxContent>
                    <w:p w14:paraId="0D7DF84C" w14:textId="5D7F4F0D" w:rsidR="006D6B4B" w:rsidRPr="005D4DA0" w:rsidRDefault="006D6B4B" w:rsidP="0069282B">
                      <w:pPr>
                        <w:pStyle w:val="Descripcin"/>
                        <w:rPr>
                          <w:rFonts w:ascii="Times New Roman" w:eastAsia="Times New Roman" w:hAnsi="Times New Roman" w:cs="Times New Roman"/>
                          <w:noProof/>
                          <w:sz w:val="24"/>
                          <w:szCs w:val="24"/>
                        </w:rPr>
                      </w:pPr>
                      <w:bookmarkStart w:id="46" w:name="_Ref502096527"/>
                      <w:bookmarkStart w:id="47" w:name="_Toc508877159"/>
                      <w:r>
                        <w:t xml:space="preserve">Ilustración </w:t>
                      </w:r>
                      <w:fldSimple w:instr=" SEQ Ilustración \* ARABIC ">
                        <w:r>
                          <w:rPr>
                            <w:noProof/>
                          </w:rPr>
                          <w:t>3</w:t>
                        </w:r>
                      </w:fldSimple>
                      <w:r>
                        <w:t xml:space="preserve"> - Ejemplo de robot móvil</w:t>
                      </w:r>
                      <w:bookmarkEnd w:id="46"/>
                      <w:bookmarkEnd w:id="47"/>
                    </w:p>
                  </w:txbxContent>
                </v:textbox>
                <w10:wrap type="square" anchorx="margin"/>
              </v:shape>
            </w:pict>
          </mc:Fallback>
        </mc:AlternateContent>
      </w:r>
      <w:r w:rsidRPr="006E391D">
        <w:rPr>
          <w:noProof/>
          <w:lang w:val="en-US" w:eastAsia="en-US"/>
        </w:rPr>
        <w:drawing>
          <wp:anchor distT="0" distB="0" distL="114300" distR="114300" simplePos="0" relativeHeight="251357696" behindDoc="0" locked="0" layoutInCell="1" allowOverlap="1" wp14:anchorId="35E36E98" wp14:editId="028BBF8C">
            <wp:simplePos x="0" y="0"/>
            <wp:positionH relativeFrom="margin">
              <wp:posOffset>3723649</wp:posOffset>
            </wp:positionH>
            <wp:positionV relativeFrom="paragraph">
              <wp:posOffset>32707</wp:posOffset>
            </wp:positionV>
            <wp:extent cx="1555115" cy="1268730"/>
            <wp:effectExtent l="0" t="0" r="6985" b="7620"/>
            <wp:wrapSquare wrapText="bothSides"/>
            <wp:docPr id="6" name="Imagen 6" descr="https://lh4.googleusercontent.com/wbtGyOInwYa3x_iq6jiUScOy9KAAbNWC_vpvtd3MxtN-dItBz2kix6HyIhDVIFo6MDVjDreH4EHIoOAdKde2rcDHmBrUfULSZToTbHy-QxcIohDQqVQB0UmelqXKPzkBYNeI0Q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btGyOInwYa3x_iq6jiUScOy9KAAbNWC_vpvtd3MxtN-dItBz2kix6HyIhDVIFo6MDVjDreH4EHIoOAdKde2rcDHmBrUfULSZToTbHy-QxcIohDQqVQB0UmelqXKPzkBYNeI0QW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282" t="9382" r="5338" b="11300"/>
                    <a:stretch/>
                  </pic:blipFill>
                  <pic:spPr bwMode="auto">
                    <a:xfrm>
                      <a:off x="0" y="0"/>
                      <a:ext cx="1555115" cy="1268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391D">
        <w:rPr>
          <w:rFonts w:ascii="Arial" w:hAnsi="Arial" w:cs="Arial"/>
          <w:color w:val="222222"/>
        </w:rPr>
        <w:t>Estos robots se caracterizan, primordialmente, por su capacidad de desplazamiento. Su forma, por lo general, se basa en diseños típicos de vehículos como los automóviles. Su objetivo prioritario suele ser recorrer un determinado camino guiándose por la información de su entorno, obtenida a través de sus sensores. Pueden ser dotados de un cierto nivel de inteligencia (gracias a su programación) e incluso sortear obstáculos.</w:t>
      </w:r>
      <w:r>
        <w:rPr>
          <w:rFonts w:ascii="Arial" w:hAnsi="Arial" w:cs="Arial"/>
          <w:color w:val="222222"/>
        </w:rPr>
        <w:t xml:space="preserve"> En la imagen (</w:t>
      </w:r>
      <w:r w:rsidRPr="0045415A">
        <w:rPr>
          <w:rFonts w:ascii="Arial" w:hAnsi="Arial" w:cs="Arial"/>
          <w:b/>
        </w:rPr>
        <w:fldChar w:fldCharType="begin"/>
      </w:r>
      <w:r w:rsidRPr="0045415A">
        <w:rPr>
          <w:rFonts w:ascii="Arial" w:hAnsi="Arial" w:cs="Arial"/>
          <w:b/>
        </w:rPr>
        <w:instrText xml:space="preserve"> REF _Ref502096527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3 - Ejemplo de robot móvil</w:t>
      </w:r>
      <w:r w:rsidRPr="0045415A">
        <w:rPr>
          <w:rFonts w:ascii="Arial" w:hAnsi="Arial" w:cs="Arial"/>
          <w:b/>
        </w:rPr>
        <w:fldChar w:fldCharType="end"/>
      </w:r>
      <w:r>
        <w:rPr>
          <w:rFonts w:ascii="Arial" w:hAnsi="Arial" w:cs="Arial"/>
          <w:color w:val="222222"/>
        </w:rPr>
        <w:t>) se visualiza un robot móvil que cuenta con 4 ruedas y motores para su desplazamiento, y a su vez con un brazo manipulado por servo motores.</w:t>
      </w:r>
      <w:r>
        <w:t> </w:t>
      </w:r>
    </w:p>
    <w:p w14:paraId="24A623C8" w14:textId="77777777" w:rsidR="0069282B" w:rsidRDefault="0069282B" w:rsidP="0069282B">
      <w:pPr>
        <w:pStyle w:val="NormalWeb"/>
        <w:spacing w:before="60" w:beforeAutospacing="0" w:after="20" w:afterAutospacing="0"/>
        <w:jc w:val="both"/>
      </w:pPr>
      <w:r>
        <w:t> </w:t>
      </w:r>
    </w:p>
    <w:p w14:paraId="14B7745E" w14:textId="77777777" w:rsidR="0069282B" w:rsidRDefault="0069282B" w:rsidP="0069282B">
      <w:pPr>
        <w:rPr>
          <w:rFonts w:ascii="Times New Roman" w:eastAsia="Times New Roman" w:hAnsi="Times New Roman" w:cs="Times New Roman"/>
          <w:color w:val="auto"/>
          <w:sz w:val="24"/>
          <w:szCs w:val="24"/>
        </w:rPr>
      </w:pPr>
      <w:r>
        <w:br w:type="page"/>
      </w:r>
    </w:p>
    <w:p w14:paraId="5CF80347" w14:textId="77777777" w:rsidR="0069282B" w:rsidRPr="006E391D" w:rsidRDefault="0069282B" w:rsidP="0069282B">
      <w:pPr>
        <w:pStyle w:val="Ttulo3"/>
        <w:rPr>
          <w:b w:val="0"/>
          <w:sz w:val="28"/>
          <w:szCs w:val="28"/>
        </w:rPr>
      </w:pPr>
      <w:bookmarkStart w:id="48" w:name="_Toc504153886"/>
      <w:bookmarkStart w:id="49" w:name="_Toc509667092"/>
      <w:r w:rsidRPr="006E391D">
        <w:rPr>
          <w:b w:val="0"/>
          <w:sz w:val="28"/>
          <w:szCs w:val="28"/>
        </w:rPr>
        <w:lastRenderedPageBreak/>
        <w:t>2.2.3 Androides</w:t>
      </w:r>
      <w:bookmarkEnd w:id="48"/>
      <w:bookmarkEnd w:id="49"/>
    </w:p>
    <w:p w14:paraId="31A29F6C" w14:textId="77777777" w:rsidR="0069282B" w:rsidRDefault="0069282B" w:rsidP="0069282B">
      <w:pPr>
        <w:pStyle w:val="NormalWeb"/>
        <w:spacing w:before="60" w:beforeAutospacing="0" w:after="20" w:afterAutospacing="0"/>
        <w:jc w:val="both"/>
      </w:pPr>
      <w:r>
        <w:rPr>
          <w:noProof/>
          <w:lang w:val="en-US" w:eastAsia="en-US"/>
        </w:rPr>
        <w:drawing>
          <wp:anchor distT="0" distB="0" distL="114300" distR="114300" simplePos="0" relativeHeight="251367936" behindDoc="0" locked="0" layoutInCell="1" allowOverlap="1" wp14:anchorId="09E7950C" wp14:editId="46400C3D">
            <wp:simplePos x="0" y="0"/>
            <wp:positionH relativeFrom="margin">
              <wp:posOffset>-6350</wp:posOffset>
            </wp:positionH>
            <wp:positionV relativeFrom="paragraph">
              <wp:posOffset>43815</wp:posOffset>
            </wp:positionV>
            <wp:extent cx="1209675" cy="1352550"/>
            <wp:effectExtent l="0" t="0" r="9525" b="0"/>
            <wp:wrapSquare wrapText="bothSides"/>
            <wp:docPr id="5" name="Imagen 5" descr="https://lh6.googleusercontent.com/FOFgcxtJoKiEBk9_h9sv9nFO-afeh3e1wV1QC40XRQd1jV9gfodq2J6U18cCRAgCBWszQgVSgj-yyzwKm7qnk2Y_pgWYzyiiY9IBKKPfjI9XJR8UR3yIu6IweOEX7GP3coLm4R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FOFgcxtJoKiEBk9_h9sv9nFO-afeh3e1wV1QC40XRQd1jV9gfodq2J6U18cCRAgCBWszQgVSgj-yyzwKm7qnk2Y_pgWYzyiiY9IBKKPfjI9XJR8UR3yIu6IweOEX7GP3coLm4RVU"/>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09675" cy="1352550"/>
                    </a:xfrm>
                    <a:prstGeom prst="rect">
                      <a:avLst/>
                    </a:prstGeom>
                    <a:noFill/>
                    <a:ln>
                      <a:noFill/>
                    </a:ln>
                  </pic:spPr>
                </pic:pic>
              </a:graphicData>
            </a:graphic>
          </wp:anchor>
        </w:drawing>
      </w:r>
      <w:r>
        <w:t> </w:t>
      </w:r>
    </w:p>
    <w:p w14:paraId="46CAC9E6" w14:textId="6731CE25" w:rsidR="0069282B" w:rsidRPr="006E391D" w:rsidRDefault="0069282B" w:rsidP="0069282B">
      <w:pPr>
        <w:pStyle w:val="NormalWeb"/>
        <w:spacing w:before="60" w:beforeAutospacing="0" w:after="20" w:afterAutospacing="0"/>
        <w:jc w:val="both"/>
      </w:pPr>
      <w:r w:rsidRPr="006E391D">
        <w:rPr>
          <w:rFonts w:ascii="Arial" w:hAnsi="Arial" w:cs="Arial"/>
          <w:color w:val="222222"/>
        </w:rPr>
        <w:t>Se les llama androide a los robots que intentan simular y/o reproducir la forma y comportamiento cinemático de seres vivos. Todavía no cuentan con alguna aplicación práctica específica, sino más que, para el estudio y la experimentación.</w:t>
      </w:r>
      <w:r>
        <w:rPr>
          <w:rFonts w:ascii="Arial" w:hAnsi="Arial" w:cs="Arial"/>
          <w:color w:val="222222"/>
        </w:rPr>
        <w:t xml:space="preserve"> La imagen (</w:t>
      </w:r>
      <w:r w:rsidRPr="0045415A">
        <w:rPr>
          <w:rFonts w:ascii="Arial" w:hAnsi="Arial" w:cs="Arial"/>
          <w:b/>
        </w:rPr>
        <w:fldChar w:fldCharType="begin"/>
      </w:r>
      <w:r w:rsidRPr="0045415A">
        <w:rPr>
          <w:rFonts w:ascii="Arial" w:hAnsi="Arial" w:cs="Arial"/>
          <w:b/>
        </w:rPr>
        <w:instrText xml:space="preserve"> REF _Ref502096550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4 - Androide Asimo de Honda</w:t>
      </w:r>
      <w:r w:rsidRPr="0045415A">
        <w:rPr>
          <w:rFonts w:ascii="Arial" w:hAnsi="Arial" w:cs="Arial"/>
          <w:b/>
        </w:rPr>
        <w:fldChar w:fldCharType="end"/>
      </w:r>
      <w:r>
        <w:rPr>
          <w:rFonts w:ascii="Arial" w:hAnsi="Arial" w:cs="Arial"/>
          <w:color w:val="222222"/>
        </w:rPr>
        <w:t>) muestra el androide ASIMO creado por la compañía japonesa Honda en el año 2000.</w:t>
      </w:r>
    </w:p>
    <w:p w14:paraId="6CB06A52" w14:textId="77777777" w:rsidR="0069282B" w:rsidRPr="006E391D" w:rsidRDefault="0069282B" w:rsidP="0069282B">
      <w:pPr>
        <w:pStyle w:val="NormalWeb"/>
        <w:spacing w:before="60" w:beforeAutospacing="0" w:after="20" w:afterAutospacing="0"/>
        <w:jc w:val="both"/>
      </w:pPr>
      <w:r>
        <w:rPr>
          <w:noProof/>
          <w:lang w:val="en-US" w:eastAsia="en-US"/>
        </w:rPr>
        <mc:AlternateContent>
          <mc:Choice Requires="wps">
            <w:drawing>
              <wp:anchor distT="0" distB="0" distL="114300" distR="114300" simplePos="0" relativeHeight="251436544" behindDoc="0" locked="0" layoutInCell="1" allowOverlap="1" wp14:anchorId="037028C7" wp14:editId="22226AB6">
                <wp:simplePos x="0" y="0"/>
                <wp:positionH relativeFrom="column">
                  <wp:posOffset>1582</wp:posOffset>
                </wp:positionH>
                <wp:positionV relativeFrom="paragraph">
                  <wp:posOffset>30744</wp:posOffset>
                </wp:positionV>
                <wp:extent cx="1871345" cy="266700"/>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1871345" cy="266700"/>
                        </a:xfrm>
                        <a:prstGeom prst="rect">
                          <a:avLst/>
                        </a:prstGeom>
                        <a:solidFill>
                          <a:prstClr val="white"/>
                        </a:solidFill>
                        <a:ln>
                          <a:noFill/>
                        </a:ln>
                      </wps:spPr>
                      <wps:txbx>
                        <w:txbxContent>
                          <w:p w14:paraId="34AB3681" w14:textId="42B641A3" w:rsidR="006D6B4B" w:rsidRPr="008F3B83" w:rsidRDefault="006D6B4B" w:rsidP="0069282B">
                            <w:pPr>
                              <w:pStyle w:val="Descripcin"/>
                              <w:rPr>
                                <w:rFonts w:ascii="Times New Roman" w:eastAsia="Times New Roman" w:hAnsi="Times New Roman" w:cs="Times New Roman"/>
                                <w:noProof/>
                                <w:sz w:val="24"/>
                                <w:szCs w:val="24"/>
                              </w:rPr>
                            </w:pPr>
                            <w:bookmarkStart w:id="50" w:name="_Ref502096550"/>
                            <w:bookmarkStart w:id="51" w:name="_Toc508877160"/>
                            <w:r>
                              <w:t xml:space="preserve">Ilustración </w:t>
                            </w:r>
                            <w:fldSimple w:instr=" SEQ Ilustración \* ARABIC ">
                              <w:r>
                                <w:rPr>
                                  <w:noProof/>
                                </w:rPr>
                                <w:t>4</w:t>
                              </w:r>
                            </w:fldSimple>
                            <w:r>
                              <w:t xml:space="preserve"> - Androide Asimo de Honda</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7028C7" id="Cuadro de texto 10" o:spid="_x0000_s1028" type="#_x0000_t202" style="position:absolute;left:0;text-align:left;margin-left:.1pt;margin-top:2.4pt;width:147.35pt;height:21pt;z-index:25143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" stroked="f">
                <v:textbox style="mso-fit-shape-to-text:t" inset="0,0,0,0">
                  <w:txbxContent>
                    <w:p w14:paraId="34AB3681" w14:textId="42B641A3" w:rsidR="006D6B4B" w:rsidRPr="008F3B83" w:rsidRDefault="006D6B4B" w:rsidP="0069282B">
                      <w:pPr>
                        <w:pStyle w:val="Descripcin"/>
                        <w:rPr>
                          <w:rFonts w:ascii="Times New Roman" w:eastAsia="Times New Roman" w:hAnsi="Times New Roman" w:cs="Times New Roman"/>
                          <w:noProof/>
                          <w:sz w:val="24"/>
                          <w:szCs w:val="24"/>
                        </w:rPr>
                      </w:pPr>
                      <w:bookmarkStart w:id="52" w:name="_Ref502096550"/>
                      <w:bookmarkStart w:id="53" w:name="_Toc508877160"/>
                      <w:r>
                        <w:t xml:space="preserve">Ilustración </w:t>
                      </w:r>
                      <w:fldSimple w:instr=" SEQ Ilustración \* ARABIC ">
                        <w:r>
                          <w:rPr>
                            <w:noProof/>
                          </w:rPr>
                          <w:t>4</w:t>
                        </w:r>
                      </w:fldSimple>
                      <w:r>
                        <w:t xml:space="preserve"> - Androide Asimo de Honda</w:t>
                      </w:r>
                      <w:bookmarkEnd w:id="52"/>
                      <w:bookmarkEnd w:id="53"/>
                    </w:p>
                  </w:txbxContent>
                </v:textbox>
                <w10:wrap type="square"/>
              </v:shape>
            </w:pict>
          </mc:Fallback>
        </mc:AlternateContent>
      </w:r>
      <w:r w:rsidRPr="006E391D">
        <w:t> </w:t>
      </w:r>
    </w:p>
    <w:p w14:paraId="46EBCFF6" w14:textId="77777777" w:rsidR="0069282B" w:rsidRDefault="0069282B" w:rsidP="0069282B">
      <w:pPr>
        <w:pStyle w:val="NormalWeb"/>
        <w:spacing w:before="60" w:beforeAutospacing="0" w:after="20" w:afterAutospacing="0"/>
        <w:jc w:val="right"/>
      </w:pPr>
      <w:r>
        <w:t> </w:t>
      </w:r>
    </w:p>
    <w:p w14:paraId="5F95FA17" w14:textId="77777777" w:rsidR="0069282B" w:rsidRPr="000665A2" w:rsidRDefault="0069282B" w:rsidP="0069282B">
      <w:pPr>
        <w:pStyle w:val="NormalWeb"/>
        <w:spacing w:before="60" w:beforeAutospacing="0" w:after="20" w:afterAutospacing="0"/>
        <w:jc w:val="right"/>
      </w:pPr>
      <w:r>
        <w:t> </w:t>
      </w:r>
    </w:p>
    <w:p w14:paraId="17A82983" w14:textId="77777777" w:rsidR="0069282B" w:rsidRPr="006E391D" w:rsidRDefault="0069282B" w:rsidP="0069282B">
      <w:pPr>
        <w:pStyle w:val="Ttulo3"/>
        <w:rPr>
          <w:b w:val="0"/>
          <w:sz w:val="28"/>
          <w:szCs w:val="28"/>
        </w:rPr>
      </w:pPr>
      <w:bookmarkStart w:id="54" w:name="_Toc504153887"/>
      <w:bookmarkStart w:id="55" w:name="_Toc509667093"/>
      <w:r w:rsidRPr="006E391D">
        <w:rPr>
          <w:b w:val="0"/>
          <w:sz w:val="28"/>
          <w:szCs w:val="28"/>
        </w:rPr>
        <w:t>2.2.4 Zoomórficos</w:t>
      </w:r>
      <w:bookmarkEnd w:id="54"/>
      <w:bookmarkEnd w:id="55"/>
    </w:p>
    <w:p w14:paraId="294D424F" w14:textId="7CBE5FFE" w:rsidR="0069282B" w:rsidRPr="006E391D" w:rsidRDefault="0069282B" w:rsidP="0069282B">
      <w:pPr>
        <w:pStyle w:val="NormalWeb"/>
        <w:shd w:val="clear" w:color="auto" w:fill="FFFFFF"/>
        <w:spacing w:before="120" w:beforeAutospacing="0" w:after="120" w:afterAutospacing="0"/>
        <w:jc w:val="both"/>
      </w:pPr>
      <w:r w:rsidRPr="006E391D">
        <w:rPr>
          <w:noProof/>
          <w:lang w:val="en-US" w:eastAsia="en-US"/>
        </w:rPr>
        <mc:AlternateContent>
          <mc:Choice Requires="wps">
            <w:drawing>
              <wp:anchor distT="0" distB="0" distL="114300" distR="114300" simplePos="0" relativeHeight="251406848" behindDoc="0" locked="0" layoutInCell="1" allowOverlap="1" wp14:anchorId="2123198D" wp14:editId="1D649DD6">
                <wp:simplePos x="0" y="0"/>
                <wp:positionH relativeFrom="column">
                  <wp:posOffset>2942590</wp:posOffset>
                </wp:positionH>
                <wp:positionV relativeFrom="paragraph">
                  <wp:posOffset>2767330</wp:posOffset>
                </wp:positionV>
                <wp:extent cx="2457450" cy="266700"/>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2457450" cy="266700"/>
                        </a:xfrm>
                        <a:prstGeom prst="rect">
                          <a:avLst/>
                        </a:prstGeom>
                        <a:solidFill>
                          <a:prstClr val="white"/>
                        </a:solidFill>
                        <a:ln>
                          <a:noFill/>
                        </a:ln>
                      </wps:spPr>
                      <wps:txbx>
                        <w:txbxContent>
                          <w:p w14:paraId="2756C3DD" w14:textId="3EC0AA5D" w:rsidR="006D6B4B" w:rsidRPr="00AD44C8" w:rsidRDefault="006D6B4B" w:rsidP="0069282B">
                            <w:pPr>
                              <w:pStyle w:val="Descripcin"/>
                              <w:rPr>
                                <w:rFonts w:ascii="Times New Roman" w:eastAsia="Times New Roman" w:hAnsi="Times New Roman" w:cs="Times New Roman"/>
                                <w:noProof/>
                                <w:sz w:val="24"/>
                                <w:szCs w:val="24"/>
                              </w:rPr>
                            </w:pPr>
                            <w:bookmarkStart w:id="56" w:name="_Ref502096572"/>
                            <w:bookmarkStart w:id="57" w:name="_Toc508877161"/>
                            <w:r>
                              <w:t xml:space="preserve">Ilustración </w:t>
                            </w:r>
                            <w:fldSimple w:instr=" SEQ Ilustración \* ARABIC ">
                              <w:r>
                                <w:rPr>
                                  <w:noProof/>
                                </w:rPr>
                                <w:t>5</w:t>
                              </w:r>
                            </w:fldSimple>
                            <w:r>
                              <w:t xml:space="preserve"> - Robot Zoomórfico caminador</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3198D" id="Cuadro de texto 11" o:spid="_x0000_s1029" type="#_x0000_t202" style="position:absolute;left:0;text-align:left;margin-left:231.7pt;margin-top:217.9pt;width:193.5pt;height:21pt;z-index:25140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" stroked="f">
                <v:textbox style="mso-fit-shape-to-text:t" inset="0,0,0,0">
                  <w:txbxContent>
                    <w:p w14:paraId="2756C3DD" w14:textId="3EC0AA5D" w:rsidR="006D6B4B" w:rsidRPr="00AD44C8" w:rsidRDefault="006D6B4B" w:rsidP="0069282B">
                      <w:pPr>
                        <w:pStyle w:val="Descripcin"/>
                        <w:rPr>
                          <w:rFonts w:ascii="Times New Roman" w:eastAsia="Times New Roman" w:hAnsi="Times New Roman" w:cs="Times New Roman"/>
                          <w:noProof/>
                          <w:sz w:val="24"/>
                          <w:szCs w:val="24"/>
                        </w:rPr>
                      </w:pPr>
                      <w:bookmarkStart w:id="58" w:name="_Ref502096572"/>
                      <w:bookmarkStart w:id="59" w:name="_Toc508877161"/>
                      <w:r>
                        <w:t xml:space="preserve">Ilustración </w:t>
                      </w:r>
                      <w:fldSimple w:instr=" SEQ Ilustración \* ARABIC ">
                        <w:r>
                          <w:rPr>
                            <w:noProof/>
                          </w:rPr>
                          <w:t>5</w:t>
                        </w:r>
                      </w:fldSimple>
                      <w:r>
                        <w:t xml:space="preserve"> - Robot Zoomórfico caminador</w:t>
                      </w:r>
                      <w:bookmarkEnd w:id="58"/>
                      <w:bookmarkEnd w:id="59"/>
                    </w:p>
                  </w:txbxContent>
                </v:textbox>
                <w10:wrap type="square"/>
              </v:shape>
            </w:pict>
          </mc:Fallback>
        </mc:AlternateContent>
      </w:r>
      <w:r w:rsidRPr="006E391D">
        <w:rPr>
          <w:noProof/>
          <w:lang w:val="en-US" w:eastAsia="en-US"/>
        </w:rPr>
        <w:drawing>
          <wp:anchor distT="0" distB="0" distL="114300" distR="114300" simplePos="0" relativeHeight="251387392" behindDoc="0" locked="0" layoutInCell="1" allowOverlap="1" wp14:anchorId="1514E55A" wp14:editId="3807ECCA">
            <wp:simplePos x="0" y="0"/>
            <wp:positionH relativeFrom="margin">
              <wp:align>right</wp:align>
            </wp:positionH>
            <wp:positionV relativeFrom="paragraph">
              <wp:posOffset>157897</wp:posOffset>
            </wp:positionV>
            <wp:extent cx="2457450" cy="2552700"/>
            <wp:effectExtent l="0" t="0" r="0" b="0"/>
            <wp:wrapSquare wrapText="bothSides"/>
            <wp:docPr id="13" name="Imagen 13" descr="https://lh3.googleusercontent.com/Fg6T3HEm22-S8wsd37w8Jb6jNvuY4y2YdY2fMhe4rvNjZy4rBP76o6EFlddrVSqANjXh4cvc1p6FiXOP37O4Obc8jcWaljd6IY9haj0dAYfFROot0lJiwJ241TwS0DAglwSRPN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Fg6T3HEm22-S8wsd37w8Jb6jNvuY4y2YdY2fMhe4rvNjZy4rBP76o6EFlddrVSqANjXh4cvc1p6FiXOP37O4Obc8jcWaljd6IY9haj0dAYfFROot0lJiwJ241TwS0DAglwSRPNp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57450" cy="2552700"/>
                    </a:xfrm>
                    <a:prstGeom prst="rect">
                      <a:avLst/>
                    </a:prstGeom>
                    <a:noFill/>
                    <a:ln>
                      <a:noFill/>
                    </a:ln>
                  </pic:spPr>
                </pic:pic>
              </a:graphicData>
            </a:graphic>
          </wp:anchor>
        </w:drawing>
      </w:r>
      <w:r w:rsidRPr="006E391D">
        <w:rPr>
          <w:rFonts w:ascii="Arial" w:hAnsi="Arial" w:cs="Arial"/>
          <w:color w:val="222222"/>
        </w:rPr>
        <w:t>Los Robots zoomórficos, se caracterizan principalmente por sus sistemas de locomoción que tienen como objetivo imitar a los diversos seres vivos</w:t>
      </w:r>
      <w:r>
        <w:rPr>
          <w:rFonts w:ascii="Arial" w:hAnsi="Arial" w:cs="Arial"/>
          <w:color w:val="222222"/>
        </w:rPr>
        <w:t>, como se puede apreciar en la imagen (</w:t>
      </w:r>
      <w:r w:rsidRPr="0045415A">
        <w:rPr>
          <w:rFonts w:ascii="Arial" w:hAnsi="Arial" w:cs="Arial"/>
          <w:b/>
        </w:rPr>
        <w:fldChar w:fldCharType="begin"/>
      </w:r>
      <w:r w:rsidRPr="0045415A">
        <w:rPr>
          <w:rFonts w:ascii="Arial" w:hAnsi="Arial" w:cs="Arial"/>
          <w:b/>
        </w:rPr>
        <w:instrText xml:space="preserve"> REF _Ref502096572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5 - Robot Zoomórfico caminador</w:t>
      </w:r>
      <w:r w:rsidRPr="0045415A">
        <w:rPr>
          <w:rFonts w:ascii="Arial" w:hAnsi="Arial" w:cs="Arial"/>
          <w:b/>
        </w:rPr>
        <w:fldChar w:fldCharType="end"/>
      </w:r>
      <w:r>
        <w:rPr>
          <w:rFonts w:ascii="Arial" w:hAnsi="Arial" w:cs="Arial"/>
          <w:color w:val="222222"/>
        </w:rPr>
        <w:t>) un robot con forma canina</w:t>
      </w:r>
      <w:r w:rsidRPr="006E391D">
        <w:rPr>
          <w:rFonts w:ascii="Arial" w:hAnsi="Arial" w:cs="Arial"/>
          <w:color w:val="222222"/>
        </w:rPr>
        <w:t>. A pesar de la disparidad morfológica de sus posibles sistemas de locomoción se suelen distinguir entre dos categorías principales: caminadores y no caminadores. El grupo de los no caminadores está muy poco evolucionado. Los Robots zoomórficos caminadores multípedos son muy numerosos y están siendo objeto de experimentos en diversos laboratorios con vistas al desarrollo posterior de verdaderos vehículos terrenales, pilotados o autónomos, capaces de evolucionar en superficies muy accidentadas. Las aplicaciones de estos Robots apuntan a su utilización en el campo de la exploración espacial y en el estudio de los volcanes.</w:t>
      </w:r>
    </w:p>
    <w:p w14:paraId="13F5A1A0" w14:textId="77777777" w:rsidR="0069282B" w:rsidRDefault="0069282B" w:rsidP="0069282B">
      <w:pPr>
        <w:pStyle w:val="NormalWeb"/>
        <w:spacing w:before="60" w:beforeAutospacing="0" w:after="20" w:afterAutospacing="0"/>
        <w:jc w:val="both"/>
      </w:pPr>
    </w:p>
    <w:p w14:paraId="51463132" w14:textId="77777777" w:rsidR="0069282B" w:rsidRPr="006E391D" w:rsidRDefault="0069282B" w:rsidP="0069282B">
      <w:pPr>
        <w:pStyle w:val="Ttulo3"/>
        <w:rPr>
          <w:b w:val="0"/>
          <w:sz w:val="28"/>
          <w:szCs w:val="28"/>
        </w:rPr>
      </w:pPr>
      <w:bookmarkStart w:id="60" w:name="_Toc504153888"/>
      <w:bookmarkStart w:id="61" w:name="_Toc509667094"/>
      <w:r w:rsidRPr="006E391D">
        <w:rPr>
          <w:b w:val="0"/>
          <w:noProof/>
          <w:sz w:val="28"/>
          <w:szCs w:val="28"/>
          <w:lang w:val="en-US" w:eastAsia="en-US"/>
        </w:rPr>
        <w:drawing>
          <wp:anchor distT="0" distB="0" distL="114300" distR="114300" simplePos="0" relativeHeight="251411968" behindDoc="0" locked="0" layoutInCell="1" allowOverlap="1" wp14:anchorId="2FC49D67" wp14:editId="2313D741">
            <wp:simplePos x="0" y="0"/>
            <wp:positionH relativeFrom="column">
              <wp:posOffset>3859492</wp:posOffset>
            </wp:positionH>
            <wp:positionV relativeFrom="paragraph">
              <wp:posOffset>35238</wp:posOffset>
            </wp:positionV>
            <wp:extent cx="1419225" cy="1352550"/>
            <wp:effectExtent l="0" t="0" r="9525" b="0"/>
            <wp:wrapSquare wrapText="bothSides"/>
            <wp:docPr id="3" name="Imagen 3" descr="https://lh4.googleusercontent.com/Iop1qqdMsk7UnEMkQs6-v938nAD7qo8OVTlpS-kQ6kgmjNjhegpQ9YcBiHqOy3RBTBYb5whkIafhH6t6Bfsxk6ALuxxxNW5ErbhPGpIyAI2Y3ZQJCFjVwj3AkZABWm4fRvTY4z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Iop1qqdMsk7UnEMkQs6-v938nAD7qo8OVTlpS-kQ6kgmjNjhegpQ9YcBiHqOy3RBTBYb5whkIafhH6t6Bfsxk6ALuxxxNW5ErbhPGpIyAI2Y3ZQJCFjVwj3AkZABWm4fRvTY4zd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19225" cy="1352550"/>
                    </a:xfrm>
                    <a:prstGeom prst="rect">
                      <a:avLst/>
                    </a:prstGeom>
                    <a:noFill/>
                    <a:ln>
                      <a:noFill/>
                    </a:ln>
                  </pic:spPr>
                </pic:pic>
              </a:graphicData>
            </a:graphic>
          </wp:anchor>
        </w:drawing>
      </w:r>
      <w:r w:rsidRPr="006E391D">
        <w:rPr>
          <w:b w:val="0"/>
          <w:sz w:val="28"/>
          <w:szCs w:val="28"/>
        </w:rPr>
        <w:t>2.2.5 Híbridos</w:t>
      </w:r>
      <w:bookmarkEnd w:id="60"/>
      <w:bookmarkEnd w:id="61"/>
    </w:p>
    <w:p w14:paraId="0CDA1C3D" w14:textId="2E758B76" w:rsidR="0069282B" w:rsidRPr="006E391D" w:rsidRDefault="0069282B" w:rsidP="0069282B">
      <w:pPr>
        <w:pStyle w:val="NormalWeb"/>
        <w:shd w:val="clear" w:color="auto" w:fill="FFFFFF"/>
        <w:spacing w:before="120" w:beforeAutospacing="0" w:after="120" w:afterAutospacing="0"/>
        <w:jc w:val="both"/>
      </w:pPr>
      <w:r>
        <w:rPr>
          <w:noProof/>
          <w:lang w:val="en-US" w:eastAsia="en-US"/>
        </w:rPr>
        <mc:AlternateContent>
          <mc:Choice Requires="wps">
            <w:drawing>
              <wp:anchor distT="0" distB="0" distL="114300" distR="114300" simplePos="0" relativeHeight="251417088" behindDoc="0" locked="0" layoutInCell="1" allowOverlap="1" wp14:anchorId="71E07224" wp14:editId="4B35923C">
                <wp:simplePos x="0" y="0"/>
                <wp:positionH relativeFrom="column">
                  <wp:posOffset>4068804</wp:posOffset>
                </wp:positionH>
                <wp:positionV relativeFrom="paragraph">
                  <wp:posOffset>935570</wp:posOffset>
                </wp:positionV>
                <wp:extent cx="1328420" cy="379095"/>
                <wp:effectExtent l="0" t="0" r="5080" b="190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1328420" cy="379095"/>
                        </a:xfrm>
                        <a:prstGeom prst="rect">
                          <a:avLst/>
                        </a:prstGeom>
                        <a:solidFill>
                          <a:prstClr val="white"/>
                        </a:solidFill>
                        <a:ln>
                          <a:noFill/>
                        </a:ln>
                      </wps:spPr>
                      <wps:txbx>
                        <w:txbxContent>
                          <w:p w14:paraId="46A4B653" w14:textId="700F4C2A" w:rsidR="006D6B4B" w:rsidRPr="00C67912" w:rsidRDefault="006D6B4B" w:rsidP="0069282B">
                            <w:pPr>
                              <w:pStyle w:val="Descripcin"/>
                              <w:rPr>
                                <w:rFonts w:ascii="Times New Roman" w:eastAsia="Times New Roman" w:hAnsi="Times New Roman" w:cs="Times New Roman"/>
                                <w:noProof/>
                                <w:sz w:val="24"/>
                                <w:szCs w:val="24"/>
                              </w:rPr>
                            </w:pPr>
                            <w:bookmarkStart w:id="62" w:name="_Ref502096642"/>
                            <w:bookmarkStart w:id="63" w:name="_Toc508877162"/>
                            <w:r>
                              <w:t xml:space="preserve">Ilustración </w:t>
                            </w:r>
                            <w:fldSimple w:instr=" SEQ Ilustración \* ARABIC ">
                              <w:r>
                                <w:rPr>
                                  <w:noProof/>
                                </w:rPr>
                                <w:t>6</w:t>
                              </w:r>
                            </w:fldSimple>
                            <w:r>
                              <w:t xml:space="preserve"> - Robot móvil-poliarticulado</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07224" id="Cuadro de texto 12" o:spid="_x0000_s1030" type="#_x0000_t202" style="position:absolute;left:0;text-align:left;margin-left:320.4pt;margin-top:73.65pt;width:104.6pt;height:29.85pt;z-index:2514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" stroked="f">
                <v:textbox inset="0,0,0,0">
                  <w:txbxContent>
                    <w:p w14:paraId="46A4B653" w14:textId="700F4C2A" w:rsidR="006D6B4B" w:rsidRPr="00C67912" w:rsidRDefault="006D6B4B" w:rsidP="0069282B">
                      <w:pPr>
                        <w:pStyle w:val="Descripcin"/>
                        <w:rPr>
                          <w:rFonts w:ascii="Times New Roman" w:eastAsia="Times New Roman" w:hAnsi="Times New Roman" w:cs="Times New Roman"/>
                          <w:noProof/>
                          <w:sz w:val="24"/>
                          <w:szCs w:val="24"/>
                        </w:rPr>
                      </w:pPr>
                      <w:bookmarkStart w:id="64" w:name="_Ref502096642"/>
                      <w:bookmarkStart w:id="65" w:name="_Toc508877162"/>
                      <w:r>
                        <w:t xml:space="preserve">Ilustración </w:t>
                      </w:r>
                      <w:fldSimple w:instr=" SEQ Ilustración \* ARABIC ">
                        <w:r>
                          <w:rPr>
                            <w:noProof/>
                          </w:rPr>
                          <w:t>6</w:t>
                        </w:r>
                      </w:fldSimple>
                      <w:r>
                        <w:t xml:space="preserve"> - Robot móvil-poliarticulado</w:t>
                      </w:r>
                      <w:bookmarkEnd w:id="64"/>
                      <w:bookmarkEnd w:id="65"/>
                    </w:p>
                  </w:txbxContent>
                </v:textbox>
                <w10:wrap type="square"/>
              </v:shape>
            </w:pict>
          </mc:Fallback>
        </mc:AlternateContent>
      </w:r>
      <w:r w:rsidRPr="006E391D">
        <w:rPr>
          <w:rFonts w:ascii="Arial" w:hAnsi="Arial" w:cs="Arial"/>
          <w:color w:val="222222"/>
        </w:rPr>
        <w:t>Los robots híbridos se les considera</w:t>
      </w:r>
      <w:r>
        <w:rPr>
          <w:rFonts w:ascii="Arial" w:hAnsi="Arial" w:cs="Arial"/>
          <w:color w:val="222222"/>
        </w:rPr>
        <w:t>n</w:t>
      </w:r>
      <w:r w:rsidRPr="006E391D">
        <w:rPr>
          <w:rFonts w:ascii="Arial" w:hAnsi="Arial" w:cs="Arial"/>
          <w:color w:val="222222"/>
        </w:rPr>
        <w:t xml:space="preserve"> a aquellos a los cuales es difícil clasificar dentro de las mencionadas anteriormente o bien es la combinación de algunas de ell</w:t>
      </w:r>
      <w:r>
        <w:rPr>
          <w:rFonts w:ascii="Arial" w:hAnsi="Arial" w:cs="Arial"/>
          <w:color w:val="222222"/>
        </w:rPr>
        <w:t>o</w:t>
      </w:r>
      <w:r w:rsidRPr="006E391D">
        <w:rPr>
          <w:rFonts w:ascii="Arial" w:hAnsi="Arial" w:cs="Arial"/>
          <w:color w:val="222222"/>
        </w:rPr>
        <w:t>s.</w:t>
      </w:r>
      <w:r>
        <w:rPr>
          <w:rFonts w:ascii="Arial" w:hAnsi="Arial" w:cs="Arial"/>
          <w:color w:val="222222"/>
        </w:rPr>
        <w:t xml:space="preserve"> En esta imagen (</w:t>
      </w:r>
      <w:r w:rsidRPr="0045415A">
        <w:rPr>
          <w:rFonts w:ascii="Arial" w:hAnsi="Arial" w:cs="Arial"/>
          <w:b/>
        </w:rPr>
        <w:fldChar w:fldCharType="begin"/>
      </w:r>
      <w:r w:rsidRPr="0045415A">
        <w:rPr>
          <w:rFonts w:ascii="Arial" w:hAnsi="Arial" w:cs="Arial"/>
          <w:b/>
        </w:rPr>
        <w:instrText xml:space="preserve"> REF _Ref502096642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6 - Robot móvil-poliarticulado</w:t>
      </w:r>
      <w:r w:rsidRPr="0045415A">
        <w:rPr>
          <w:rFonts w:ascii="Arial" w:hAnsi="Arial" w:cs="Arial"/>
          <w:b/>
        </w:rPr>
        <w:fldChar w:fldCharType="end"/>
      </w:r>
      <w:r>
        <w:rPr>
          <w:rFonts w:ascii="Arial" w:hAnsi="Arial" w:cs="Arial"/>
          <w:color w:val="222222"/>
        </w:rPr>
        <w:t>), se puede observar un robot móvil con variados actuadores para la manipulación de objetos y que además su forma es similar a la de un escorpión.</w:t>
      </w:r>
    </w:p>
    <w:p w14:paraId="267A182B" w14:textId="77777777" w:rsidR="0069282B" w:rsidRDefault="0069282B" w:rsidP="0069282B">
      <w:pPr>
        <w:pStyle w:val="NormalWeb"/>
        <w:spacing w:before="0" w:beforeAutospacing="0" w:after="0" w:afterAutospacing="0"/>
      </w:pPr>
      <w:r>
        <w:t> </w:t>
      </w:r>
    </w:p>
    <w:p w14:paraId="34FDF274" w14:textId="77777777" w:rsidR="0069282B" w:rsidRDefault="0069282B" w:rsidP="0069282B">
      <w:pPr>
        <w:pStyle w:val="NormalWeb"/>
        <w:spacing w:before="0" w:beforeAutospacing="0" w:after="0" w:afterAutospacing="0"/>
      </w:pPr>
      <w:r>
        <w:t> </w:t>
      </w:r>
    </w:p>
    <w:p w14:paraId="0D4B14E6" w14:textId="77777777" w:rsidR="0069282B" w:rsidRPr="00EA0B66" w:rsidRDefault="0069282B" w:rsidP="0069282B">
      <w:pPr>
        <w:pStyle w:val="Ttulo2"/>
        <w:rPr>
          <w:b/>
          <w:sz w:val="32"/>
          <w:szCs w:val="32"/>
        </w:rPr>
      </w:pPr>
      <w:bookmarkStart w:id="66" w:name="_Toc504153889"/>
      <w:bookmarkStart w:id="67" w:name="_Toc509667095"/>
      <w:r w:rsidRPr="00EA0B66">
        <w:rPr>
          <w:b/>
          <w:sz w:val="32"/>
          <w:szCs w:val="32"/>
        </w:rPr>
        <w:lastRenderedPageBreak/>
        <w:t>2.3 Distintas tecnologías para la robótica educativa</w:t>
      </w:r>
      <w:bookmarkEnd w:id="66"/>
      <w:bookmarkEnd w:id="67"/>
    </w:p>
    <w:p w14:paraId="146D7D58" w14:textId="77777777" w:rsidR="0069282B" w:rsidRDefault="0069282B" w:rsidP="0069282B">
      <w:pPr>
        <w:pStyle w:val="NormalWeb"/>
        <w:spacing w:before="0" w:beforeAutospacing="0" w:after="0" w:afterAutospacing="0"/>
      </w:pPr>
      <w:r>
        <w:t> </w:t>
      </w:r>
    </w:p>
    <w:p w14:paraId="476E5EE0" w14:textId="6BFB6700"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Sin duda alguna, en los últimos años, las arquitecturas más destacadas para la enseñanza y desarrollo de robótica a nivel educativo han sido las plataformas </w:t>
      </w:r>
      <w:r w:rsidRPr="006E391D">
        <w:rPr>
          <w:rFonts w:ascii="Arial" w:hAnsi="Arial" w:cs="Arial"/>
          <w:b/>
          <w:bCs/>
          <w:color w:val="000000"/>
        </w:rPr>
        <w:t>Arduino</w:t>
      </w:r>
      <w:r>
        <w:rPr>
          <w:rStyle w:val="Refdenotaalpie"/>
          <w:rFonts w:ascii="Arial" w:hAnsi="Arial" w:cs="Arial"/>
          <w:color w:val="000000"/>
        </w:rPr>
        <w:footnoteReference w:id="2"/>
      </w:r>
      <w:r>
        <w:rPr>
          <w:rFonts w:ascii="Arial" w:hAnsi="Arial" w:cs="Arial"/>
          <w:b/>
          <w:bCs/>
          <w:color w:val="000000"/>
        </w:rPr>
        <w:t xml:space="preserve"> </w:t>
      </w:r>
      <w:r w:rsidRPr="006E391D">
        <w:rPr>
          <w:rFonts w:ascii="Arial" w:hAnsi="Arial" w:cs="Arial"/>
          <w:color w:val="000000"/>
        </w:rPr>
        <w:t xml:space="preserve">y </w:t>
      </w:r>
      <w:r w:rsidRPr="006E391D">
        <w:rPr>
          <w:rFonts w:ascii="Arial" w:hAnsi="Arial" w:cs="Arial"/>
          <w:b/>
          <w:bCs/>
          <w:color w:val="000000"/>
        </w:rPr>
        <w:t>Raspberry Pi</w:t>
      </w:r>
      <w:r w:rsidRPr="006E391D">
        <w:rPr>
          <w:rFonts w:ascii="Arial" w:hAnsi="Arial" w:cs="Arial"/>
          <w:color w:val="000000"/>
        </w:rPr>
        <w:t xml:space="preserve">. </w:t>
      </w:r>
      <w:r>
        <w:rPr>
          <w:rFonts w:ascii="Arial" w:hAnsi="Arial" w:cs="Arial"/>
          <w:color w:val="000000"/>
        </w:rPr>
        <w:t>Gracias</w:t>
      </w:r>
      <w:r w:rsidRPr="006E391D">
        <w:rPr>
          <w:rFonts w:ascii="Arial" w:hAnsi="Arial" w:cs="Arial"/>
          <w:color w:val="000000"/>
        </w:rPr>
        <w:t xml:space="preserve"> a su costo </w:t>
      </w:r>
      <w:r>
        <w:rPr>
          <w:rFonts w:ascii="Arial" w:hAnsi="Arial" w:cs="Arial"/>
          <w:color w:val="000000"/>
        </w:rPr>
        <w:t xml:space="preserve">accesible </w:t>
      </w:r>
      <w:r w:rsidRPr="006E391D">
        <w:rPr>
          <w:rFonts w:ascii="Arial" w:hAnsi="Arial" w:cs="Arial"/>
          <w:color w:val="000000"/>
        </w:rPr>
        <w:t>y disponibilidad</w:t>
      </w:r>
      <w:r w:rsidRPr="006E391D" w:rsidDel="00983065">
        <w:rPr>
          <w:rFonts w:ascii="Arial" w:hAnsi="Arial" w:cs="Arial"/>
          <w:color w:val="000000"/>
        </w:rPr>
        <w:t xml:space="preserve"> </w:t>
      </w:r>
      <w:r w:rsidRPr="006E391D">
        <w:rPr>
          <w:rFonts w:ascii="Arial" w:hAnsi="Arial" w:cs="Arial"/>
          <w:color w:val="000000"/>
        </w:rPr>
        <w:t xml:space="preserve">de versiones, estas tecnologías son utilizadas en las diversas disciplinas relacionadas con la robótica educativa. En el caso de Arduino, presenta una notable ventaja dentro de este ámbito dado que </w:t>
      </w:r>
      <w:r>
        <w:rPr>
          <w:rFonts w:ascii="Arial" w:hAnsi="Arial" w:cs="Arial"/>
          <w:color w:val="000000"/>
        </w:rPr>
        <w:t>la</w:t>
      </w:r>
      <w:r w:rsidRPr="006E391D">
        <w:rPr>
          <w:rFonts w:ascii="Arial" w:hAnsi="Arial" w:cs="Arial"/>
          <w:color w:val="000000"/>
        </w:rPr>
        <w:t xml:space="preserve"> compañía</w:t>
      </w:r>
      <w:r>
        <w:rPr>
          <w:rFonts w:ascii="Arial" w:hAnsi="Arial" w:cs="Arial"/>
          <w:color w:val="000000"/>
        </w:rPr>
        <w:t xml:space="preserve"> que lo fábrica (del homónimo Arduino)</w:t>
      </w:r>
      <w:r w:rsidRPr="006E391D">
        <w:rPr>
          <w:rFonts w:ascii="Arial" w:hAnsi="Arial" w:cs="Arial"/>
          <w:color w:val="000000"/>
        </w:rPr>
        <w:t xml:space="preserve"> </w:t>
      </w:r>
      <w:r>
        <w:rPr>
          <w:rFonts w:ascii="Arial" w:hAnsi="Arial" w:cs="Arial"/>
          <w:color w:val="000000"/>
        </w:rPr>
        <w:t xml:space="preserve">libera su hardware y a su vez ofrece una </w:t>
      </w:r>
      <w:r w:rsidRPr="006E391D">
        <w:rPr>
          <w:rFonts w:ascii="Arial" w:hAnsi="Arial" w:cs="Arial"/>
          <w:color w:val="000000"/>
        </w:rPr>
        <w:t xml:space="preserve">amplia variedad de modelos para usos múltiples (se brindará más detalle sobre esta tecnología en el siguiente capítulo). Por otro lado, Raspberry Pi es un computador reducido creado con el objetivo de la enseñanza de la </w:t>
      </w:r>
      <w:r>
        <w:rPr>
          <w:rFonts w:ascii="Arial" w:hAnsi="Arial" w:cs="Arial"/>
          <w:color w:val="000000"/>
        </w:rPr>
        <w:t>informática</w:t>
      </w:r>
      <w:r w:rsidRPr="006E391D">
        <w:rPr>
          <w:rFonts w:ascii="Arial" w:hAnsi="Arial" w:cs="Arial"/>
          <w:color w:val="000000"/>
        </w:rPr>
        <w:t>, cuenta con notables capacidades de procesamiento en relación a su bajo costo.</w:t>
      </w:r>
    </w:p>
    <w:p w14:paraId="703AA345" w14:textId="01CAA76B" w:rsidR="0069282B" w:rsidRPr="006E391D" w:rsidRDefault="0069282B" w:rsidP="0069282B">
      <w:pPr>
        <w:pStyle w:val="NormalWeb"/>
        <w:spacing w:before="0" w:beforeAutospacing="0" w:after="0" w:afterAutospacing="0"/>
        <w:jc w:val="both"/>
      </w:pPr>
      <w:r w:rsidRPr="006E391D">
        <w:rPr>
          <w:rFonts w:ascii="Arial" w:hAnsi="Arial" w:cs="Arial"/>
          <w:color w:val="000000"/>
        </w:rPr>
        <w:t>La gran ventaja de estas arquitecturas con respecto a las que se mencionan a continuación, es su gran soporte y compatibilidad, dada la amplia comunidad que las utiliza.</w:t>
      </w:r>
      <w:sdt>
        <w:sdtPr>
          <w:rPr>
            <w:rFonts w:ascii="Arial" w:hAnsi="Arial" w:cs="Arial"/>
            <w:color w:val="000000"/>
          </w:rPr>
          <w:id w:val="-217743737"/>
          <w:citation/>
        </w:sdtPr>
        <w:sdtContent>
          <w:r w:rsidR="00580167">
            <w:rPr>
              <w:rFonts w:ascii="Arial" w:hAnsi="Arial" w:cs="Arial"/>
              <w:color w:val="000000"/>
            </w:rPr>
            <w:fldChar w:fldCharType="begin"/>
          </w:r>
          <w:r w:rsidR="0030441E">
            <w:rPr>
              <w:rFonts w:ascii="Arial" w:hAnsi="Arial" w:cs="Arial"/>
              <w:color w:val="000000"/>
            </w:rPr>
            <w:instrText xml:space="preserve">CITATION htt1 \l 11274 </w:instrText>
          </w:r>
          <w:r w:rsidR="00580167">
            <w:rPr>
              <w:rFonts w:ascii="Arial" w:hAnsi="Arial" w:cs="Arial"/>
              <w:color w:val="000000"/>
            </w:rPr>
            <w:fldChar w:fldCharType="separate"/>
          </w:r>
          <w:r w:rsidR="005675C3">
            <w:rPr>
              <w:rFonts w:ascii="Arial" w:hAnsi="Arial" w:cs="Arial"/>
              <w:noProof/>
              <w:color w:val="000000"/>
            </w:rPr>
            <w:t xml:space="preserve"> </w:t>
          </w:r>
          <w:r w:rsidR="005675C3" w:rsidRPr="005675C3">
            <w:rPr>
              <w:rFonts w:ascii="Arial" w:hAnsi="Arial" w:cs="Arial"/>
              <w:noProof/>
              <w:color w:val="000000"/>
            </w:rPr>
            <w:t>[3]</w:t>
          </w:r>
          <w:r w:rsidR="00580167">
            <w:rPr>
              <w:rFonts w:ascii="Arial" w:hAnsi="Arial" w:cs="Arial"/>
              <w:color w:val="000000"/>
            </w:rPr>
            <w:fldChar w:fldCharType="end"/>
          </w:r>
        </w:sdtContent>
      </w:sdt>
    </w:p>
    <w:p w14:paraId="14967D7D" w14:textId="77777777" w:rsidR="0069282B" w:rsidRPr="006E391D" w:rsidRDefault="0069282B" w:rsidP="0069282B">
      <w:pPr>
        <w:pStyle w:val="NormalWeb"/>
        <w:spacing w:before="0" w:beforeAutospacing="0" w:after="0" w:afterAutospacing="0"/>
        <w:jc w:val="both"/>
      </w:pPr>
      <w:r>
        <w:rPr>
          <w:rFonts w:ascii="Arial" w:hAnsi="Arial" w:cs="Arial"/>
          <w:color w:val="000000"/>
        </w:rPr>
        <w:t>E</w:t>
      </w:r>
      <w:r w:rsidRPr="006E391D">
        <w:rPr>
          <w:rFonts w:ascii="Arial" w:hAnsi="Arial" w:cs="Arial"/>
          <w:color w:val="000000"/>
        </w:rPr>
        <w:t xml:space="preserve">xisten otras tecnologías para el desarrollo de la robótica tales como; la plataforma </w:t>
      </w:r>
      <w:r w:rsidRPr="006E391D">
        <w:rPr>
          <w:rFonts w:ascii="Arial" w:hAnsi="Arial" w:cs="Arial"/>
          <w:b/>
          <w:bCs/>
          <w:color w:val="000000"/>
        </w:rPr>
        <w:t xml:space="preserve">Intel </w:t>
      </w:r>
      <w:r>
        <w:rPr>
          <w:rFonts w:ascii="Arial" w:hAnsi="Arial" w:cs="Arial"/>
          <w:b/>
          <w:bCs/>
          <w:color w:val="000000"/>
        </w:rPr>
        <w:t>G</w:t>
      </w:r>
      <w:r w:rsidRPr="006E391D">
        <w:rPr>
          <w:rFonts w:ascii="Arial" w:hAnsi="Arial" w:cs="Arial"/>
          <w:b/>
          <w:bCs/>
          <w:color w:val="000000"/>
        </w:rPr>
        <w:t>alileo</w:t>
      </w:r>
      <w:r w:rsidRPr="006E391D">
        <w:rPr>
          <w:rFonts w:ascii="Arial" w:hAnsi="Arial" w:cs="Arial"/>
          <w:color w:val="000000"/>
        </w:rPr>
        <w:t xml:space="preserve">, similar a Raspberry Pi pero desarrollada por Intel, es también un computador reducido certificado por Arduino que integra la arquitectura Intel X86; </w:t>
      </w:r>
      <w:r w:rsidRPr="006E391D">
        <w:rPr>
          <w:rFonts w:ascii="Arial" w:hAnsi="Arial" w:cs="Arial"/>
          <w:b/>
          <w:bCs/>
          <w:color w:val="000000"/>
        </w:rPr>
        <w:t>BeagleBone</w:t>
      </w:r>
      <w:r w:rsidRPr="006E391D">
        <w:rPr>
          <w:rFonts w:ascii="Arial" w:hAnsi="Arial" w:cs="Arial"/>
          <w:color w:val="000000"/>
        </w:rPr>
        <w:t>, es una placa computadora de hardware libre diseñada</w:t>
      </w:r>
      <w:r>
        <w:rPr>
          <w:rFonts w:ascii="Arial" w:hAnsi="Arial" w:cs="Arial"/>
          <w:color w:val="000000"/>
        </w:rPr>
        <w:t xml:space="preserve"> como plataforma de evaluación y de prototipos para ingenieros profesionales</w:t>
      </w:r>
      <w:r w:rsidRPr="006E391D">
        <w:rPr>
          <w:rFonts w:ascii="Arial" w:hAnsi="Arial" w:cs="Arial"/>
          <w:color w:val="000000"/>
        </w:rPr>
        <w:t xml:space="preserve">; </w:t>
      </w:r>
      <w:r w:rsidRPr="006E391D">
        <w:rPr>
          <w:rFonts w:ascii="Arial" w:hAnsi="Arial" w:cs="Arial"/>
          <w:b/>
          <w:bCs/>
          <w:color w:val="000000"/>
        </w:rPr>
        <w:t>Nanode</w:t>
      </w:r>
      <w:r w:rsidRPr="006E391D">
        <w:rPr>
          <w:rFonts w:ascii="Arial" w:hAnsi="Arial" w:cs="Arial"/>
          <w:color w:val="000000"/>
        </w:rPr>
        <w:t xml:space="preserve">, es un placa de microcontrolador de código abierto, similar a Arduino, </w:t>
      </w:r>
      <w:r>
        <w:rPr>
          <w:rFonts w:ascii="Arial" w:hAnsi="Arial" w:cs="Arial"/>
          <w:color w:val="000000"/>
        </w:rPr>
        <w:t>que cuenta</w:t>
      </w:r>
      <w:r w:rsidRPr="006E391D">
        <w:rPr>
          <w:rFonts w:ascii="Arial" w:hAnsi="Arial" w:cs="Arial"/>
          <w:color w:val="000000"/>
        </w:rPr>
        <w:t xml:space="preserve"> con </w:t>
      </w:r>
      <w:r>
        <w:rPr>
          <w:rFonts w:ascii="Arial" w:hAnsi="Arial" w:cs="Arial"/>
          <w:color w:val="000000"/>
        </w:rPr>
        <w:t xml:space="preserve">un módulo Wifi incorporado, su </w:t>
      </w:r>
      <w:r w:rsidRPr="006E391D">
        <w:rPr>
          <w:rFonts w:ascii="Arial" w:hAnsi="Arial" w:cs="Arial"/>
          <w:color w:val="000000"/>
        </w:rPr>
        <w:t>objetivo</w:t>
      </w:r>
      <w:r>
        <w:rPr>
          <w:rFonts w:ascii="Arial" w:hAnsi="Arial" w:cs="Arial"/>
          <w:color w:val="000000"/>
        </w:rPr>
        <w:t xml:space="preserve"> es</w:t>
      </w:r>
      <w:r w:rsidRPr="006E391D">
        <w:rPr>
          <w:rFonts w:ascii="Arial" w:hAnsi="Arial" w:cs="Arial"/>
          <w:color w:val="000000"/>
        </w:rPr>
        <w:t xml:space="preserve"> </w:t>
      </w:r>
      <w:r>
        <w:rPr>
          <w:rFonts w:ascii="Arial" w:hAnsi="Arial" w:cs="Arial"/>
          <w:color w:val="000000"/>
        </w:rPr>
        <w:t xml:space="preserve">el </w:t>
      </w:r>
      <w:r w:rsidRPr="006E391D">
        <w:rPr>
          <w:rFonts w:ascii="Arial" w:hAnsi="Arial" w:cs="Arial"/>
          <w:color w:val="000000"/>
        </w:rPr>
        <w:t>de</w:t>
      </w:r>
      <w:r>
        <w:rPr>
          <w:rFonts w:ascii="Arial" w:hAnsi="Arial" w:cs="Arial"/>
          <w:color w:val="000000"/>
        </w:rPr>
        <w:t xml:space="preserve"> la</w:t>
      </w:r>
      <w:r w:rsidRPr="006E391D">
        <w:rPr>
          <w:rFonts w:ascii="Arial" w:hAnsi="Arial" w:cs="Arial"/>
          <w:color w:val="000000"/>
        </w:rPr>
        <w:t xml:space="preserve"> experimentación en Iot (Internet de las cosas).</w:t>
      </w:r>
    </w:p>
    <w:p w14:paraId="6C58DBC8" w14:textId="77777777" w:rsidR="0069282B" w:rsidRDefault="0069282B" w:rsidP="0069282B">
      <w:pPr>
        <w:pStyle w:val="NormalWeb"/>
        <w:spacing w:before="0" w:beforeAutospacing="0" w:after="0" w:afterAutospacing="0"/>
      </w:pPr>
      <w:r>
        <w:t> </w:t>
      </w:r>
    </w:p>
    <w:p w14:paraId="27F46A6A" w14:textId="77777777" w:rsidR="0069282B" w:rsidRPr="00EA0B66" w:rsidRDefault="0069282B" w:rsidP="0069282B">
      <w:pPr>
        <w:pStyle w:val="Ttulo2"/>
        <w:rPr>
          <w:b/>
          <w:sz w:val="32"/>
          <w:szCs w:val="32"/>
        </w:rPr>
      </w:pPr>
      <w:bookmarkStart w:id="68" w:name="_Toc504153890"/>
      <w:bookmarkStart w:id="69" w:name="_Ref508701558"/>
      <w:bookmarkStart w:id="70" w:name="_Toc509667096"/>
      <w:r w:rsidRPr="00EA0B66">
        <w:rPr>
          <w:b/>
          <w:sz w:val="32"/>
          <w:szCs w:val="32"/>
        </w:rPr>
        <w:t>2.4 Microcontroladores y computadora de placa reducida (SBC)</w:t>
      </w:r>
      <w:bookmarkEnd w:id="68"/>
      <w:bookmarkEnd w:id="69"/>
      <w:bookmarkEnd w:id="70"/>
    </w:p>
    <w:p w14:paraId="66A32791" w14:textId="77777777" w:rsidR="0069282B" w:rsidRDefault="0069282B" w:rsidP="0069282B">
      <w:pPr>
        <w:pStyle w:val="NormalWeb"/>
        <w:spacing w:before="0" w:beforeAutospacing="0" w:after="0" w:afterAutospacing="0"/>
      </w:pPr>
      <w:r>
        <w:t> </w:t>
      </w:r>
    </w:p>
    <w:p w14:paraId="1C31D552"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Un </w:t>
      </w:r>
      <w:r w:rsidRPr="006E391D">
        <w:rPr>
          <w:rFonts w:ascii="Arial" w:hAnsi="Arial" w:cs="Arial"/>
          <w:b/>
          <w:bCs/>
          <w:color w:val="000000"/>
        </w:rPr>
        <w:t xml:space="preserve">microcontrolador </w:t>
      </w:r>
      <w:r w:rsidRPr="006E391D">
        <w:rPr>
          <w:rFonts w:ascii="Arial" w:hAnsi="Arial" w:cs="Arial"/>
          <w:color w:val="000000"/>
        </w:rPr>
        <w:t xml:space="preserve">es un circuito integrado programable, por lo general </w:t>
      </w:r>
      <w:r>
        <w:rPr>
          <w:rFonts w:ascii="Arial" w:hAnsi="Arial" w:cs="Arial"/>
          <w:color w:val="000000"/>
        </w:rPr>
        <w:t>montado sobre</w:t>
      </w:r>
      <w:r w:rsidRPr="006E391D">
        <w:rPr>
          <w:rFonts w:ascii="Arial" w:hAnsi="Arial" w:cs="Arial"/>
          <w:color w:val="000000"/>
        </w:rPr>
        <w:t xml:space="preserve"> una PCB (placa de circuito impreso), con la capacidad de ejecutar órdenes cargadas en su memoria. Su velocidad de procesamiento es limitada</w:t>
      </w:r>
      <w:r>
        <w:rPr>
          <w:rFonts w:ascii="Arial" w:hAnsi="Arial" w:cs="Arial"/>
          <w:color w:val="000000"/>
        </w:rPr>
        <w:t xml:space="preserve"> comparada con un CPU</w:t>
      </w:r>
      <w:r w:rsidRPr="006E391D">
        <w:rPr>
          <w:rFonts w:ascii="Arial" w:hAnsi="Arial" w:cs="Arial"/>
          <w:color w:val="000000"/>
        </w:rPr>
        <w:t xml:space="preserve"> dado que su objetivo es el de funcionar como controlador. </w:t>
      </w:r>
      <w:r>
        <w:rPr>
          <w:rFonts w:ascii="Arial" w:hAnsi="Arial" w:cs="Arial"/>
          <w:color w:val="000000"/>
        </w:rPr>
        <w:t xml:space="preserve">Son utilizados en periféricos informáticos, </w:t>
      </w:r>
      <w:r w:rsidRPr="006E391D">
        <w:rPr>
          <w:rFonts w:ascii="Arial" w:hAnsi="Arial" w:cs="Arial"/>
          <w:color w:val="000000"/>
        </w:rPr>
        <w:t xml:space="preserve">electrodomésticos, </w:t>
      </w:r>
      <w:r>
        <w:rPr>
          <w:rFonts w:ascii="Arial" w:hAnsi="Arial" w:cs="Arial"/>
          <w:color w:val="000000"/>
        </w:rPr>
        <w:t>control de sistemas mecánicos, etc.</w:t>
      </w:r>
    </w:p>
    <w:p w14:paraId="3ED176FE"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Puede ser muy común pensar que un microcontrolador es igual a un microprocesador, pero esto no es así, de hecho, difieren en muchos aspectos. La principal diferencia es su funcionalidad, dado que, para utilizar un microprocesador en alguna aplicación real, se debe conectar con diversos componentes tales como memorias o buses de transmisión de datos.</w:t>
      </w:r>
    </w:p>
    <w:p w14:paraId="04CEBDB4"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Aunque el microprocesador se considera una máquina de computación poderosa, no está preparado para la comunicación con los dispositivos periféricos que se le conectan. Para que el microprocesador se comunique con algún periférico, </w:t>
      </w:r>
      <w:r>
        <w:rPr>
          <w:rFonts w:ascii="Arial" w:hAnsi="Arial" w:cs="Arial"/>
          <w:color w:val="000000"/>
        </w:rPr>
        <w:t>debe interactuar con un microcontrolador (cómo por ejemplo en el caso de un mouse, disco rígido o una cámara web)</w:t>
      </w:r>
      <w:r w:rsidRPr="006E391D">
        <w:rPr>
          <w:rFonts w:ascii="Arial" w:hAnsi="Arial" w:cs="Arial"/>
          <w:color w:val="000000"/>
        </w:rPr>
        <w:t>.</w:t>
      </w:r>
      <w:r>
        <w:rPr>
          <w:rFonts w:ascii="Arial" w:hAnsi="Arial" w:cs="Arial"/>
          <w:color w:val="000000"/>
        </w:rPr>
        <w:t xml:space="preserve"> Por ende, se puede decir que, el CPU requiere del microcontrolador para la comunicación con el </w:t>
      </w:r>
      <w:r>
        <w:rPr>
          <w:rFonts w:ascii="Arial" w:hAnsi="Arial" w:cs="Arial"/>
          <w:color w:val="000000"/>
        </w:rPr>
        <w:lastRenderedPageBreak/>
        <w:t>resto del hardware.</w:t>
      </w:r>
      <w:r w:rsidRPr="006E391D">
        <w:rPr>
          <w:rFonts w:ascii="Arial" w:hAnsi="Arial" w:cs="Arial"/>
          <w:color w:val="000000"/>
        </w:rPr>
        <w:t xml:space="preserve"> Así era en el principio y esta práctica sigue vigente en la actualidad.</w:t>
      </w:r>
    </w:p>
    <w:p w14:paraId="0A504430" w14:textId="77777777" w:rsidR="0069282B" w:rsidRPr="006E391D" w:rsidRDefault="0069282B" w:rsidP="0069282B">
      <w:pPr>
        <w:pStyle w:val="NormalWeb"/>
        <w:spacing w:before="0" w:beforeAutospacing="0" w:after="0" w:afterAutospacing="0"/>
        <w:jc w:val="both"/>
      </w:pPr>
      <w:r w:rsidRPr="006E391D">
        <w:t> </w:t>
      </w:r>
    </w:p>
    <w:p w14:paraId="445495D7" w14:textId="6E73EED4"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Por otro lado, al microcontrolador se </w:t>
      </w:r>
      <w:r>
        <w:rPr>
          <w:rFonts w:ascii="Arial" w:hAnsi="Arial" w:cs="Arial"/>
          <w:color w:val="000000"/>
        </w:rPr>
        <w:t xml:space="preserve">lo </w:t>
      </w:r>
      <w:r w:rsidRPr="006E391D">
        <w:rPr>
          <w:rFonts w:ascii="Arial" w:hAnsi="Arial" w:cs="Arial"/>
          <w:color w:val="000000"/>
        </w:rPr>
        <w:t>diseña de tal manera que tenga todos los componentes integrados en el mismo chip</w:t>
      </w:r>
      <w:r>
        <w:rPr>
          <w:rFonts w:ascii="Arial" w:hAnsi="Arial" w:cs="Arial"/>
          <w:color w:val="000000"/>
        </w:rPr>
        <w:t>, como se puede apreciar en la siguiente imagen (</w:t>
      </w:r>
      <w:r w:rsidRPr="0045415A">
        <w:rPr>
          <w:rFonts w:ascii="Arial" w:hAnsi="Arial" w:cs="Arial"/>
          <w:b/>
        </w:rPr>
        <w:fldChar w:fldCharType="begin"/>
      </w:r>
      <w:r w:rsidRPr="0045415A">
        <w:rPr>
          <w:rFonts w:ascii="Arial" w:hAnsi="Arial" w:cs="Arial"/>
          <w:b/>
        </w:rPr>
        <w:instrText xml:space="preserve"> REF _Ref502096770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7 - Arquitectura de un microcontrolador</w:t>
      </w:r>
      <w:r w:rsidRPr="0045415A">
        <w:rPr>
          <w:rFonts w:ascii="Arial" w:hAnsi="Arial" w:cs="Arial"/>
          <w:b/>
        </w:rPr>
        <w:fldChar w:fldCharType="end"/>
      </w:r>
      <w:r>
        <w:rPr>
          <w:rFonts w:ascii="Arial" w:hAnsi="Arial" w:cs="Arial"/>
          <w:color w:val="000000"/>
        </w:rPr>
        <w:t>)</w:t>
      </w:r>
      <w:r w:rsidRPr="006E391D">
        <w:rPr>
          <w:rFonts w:ascii="Arial" w:hAnsi="Arial" w:cs="Arial"/>
          <w:color w:val="000000"/>
        </w:rPr>
        <w:t xml:space="preserve">. No necesita de otros componentes especializados para su </w:t>
      </w:r>
      <w:r>
        <w:rPr>
          <w:rFonts w:ascii="Arial" w:hAnsi="Arial" w:cs="Arial"/>
          <w:color w:val="000000"/>
        </w:rPr>
        <w:t>operación</w:t>
      </w:r>
      <w:r w:rsidRPr="006E391D">
        <w:rPr>
          <w:rFonts w:ascii="Arial" w:hAnsi="Arial" w:cs="Arial"/>
          <w:color w:val="000000"/>
        </w:rPr>
        <w:t xml:space="preserve">, porque todos los circuitos necesarios, que de otra manera correspondan a los periféricos, ya se encuentran incorporados. </w:t>
      </w:r>
      <w:r>
        <w:rPr>
          <w:rFonts w:ascii="Arial" w:hAnsi="Arial" w:cs="Arial"/>
          <w:color w:val="000000"/>
        </w:rPr>
        <w:t>De esta forma se</w:t>
      </w:r>
      <w:r w:rsidRPr="006E391D">
        <w:rPr>
          <w:rFonts w:ascii="Arial" w:hAnsi="Arial" w:cs="Arial"/>
          <w:color w:val="000000"/>
        </w:rPr>
        <w:t xml:space="preserve"> ahorra tiempo y espacio </w:t>
      </w:r>
      <w:r>
        <w:rPr>
          <w:rFonts w:ascii="Arial" w:hAnsi="Arial" w:cs="Arial"/>
          <w:color w:val="000000"/>
        </w:rPr>
        <w:t>al momento de su utilización</w:t>
      </w:r>
      <w:r w:rsidRPr="006E391D">
        <w:rPr>
          <w:rFonts w:ascii="Arial" w:hAnsi="Arial" w:cs="Arial"/>
          <w:color w:val="000000"/>
        </w:rPr>
        <w:t xml:space="preserve">. </w:t>
      </w:r>
    </w:p>
    <w:p w14:paraId="7C053FFB"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Es por estas razones que han tenido grandes repercusiones para el desarrollo de la robótica.</w:t>
      </w:r>
    </w:p>
    <w:p w14:paraId="70746915" w14:textId="77777777" w:rsidR="0069282B" w:rsidRDefault="0069282B" w:rsidP="0069282B">
      <w:pPr>
        <w:pStyle w:val="NormalWeb"/>
        <w:keepNext/>
        <w:spacing w:before="0" w:beforeAutospacing="0" w:after="0" w:afterAutospacing="0"/>
        <w:jc w:val="both"/>
      </w:pPr>
      <w:r>
        <w:rPr>
          <w:rFonts w:ascii="Arial" w:hAnsi="Arial" w:cs="Arial"/>
          <w:noProof/>
          <w:color w:val="1F1F1D"/>
          <w:shd w:val="clear" w:color="auto" w:fill="FFFFFF"/>
          <w:lang w:val="en-US" w:eastAsia="en-US"/>
        </w:rPr>
        <w:drawing>
          <wp:inline distT="0" distB="0" distL="0" distR="0" wp14:anchorId="536A9A0B" wp14:editId="6137D56C">
            <wp:extent cx="5734050" cy="4219575"/>
            <wp:effectExtent l="0" t="0" r="0" b="9525"/>
            <wp:docPr id="2" name="Imagen 2" descr="https://lh6.googleusercontent.com/oGn73oJbNX9solOhAVQS5Hn4WaGbVPsj6VYPgsBEFF1jnuhC-ljr8ZzIH1vBx79_dWyaR9VPVAx68mnHrtkYIPK4D6a5sZtxlOV1srEl_9T25fD6cxauo1IGzRw-lAht5rT6Rl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oGn73oJbNX9solOhAVQS5Hn4WaGbVPsj6VYPgsBEFF1jnuhC-ljr8ZzIH1vBx79_dWyaR9VPVAx68mnHrtkYIPK4D6a5sZtxlOV1srEl_9T25fD6cxauo1IGzRw-lAht5rT6Rlr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4219575"/>
                    </a:xfrm>
                    <a:prstGeom prst="rect">
                      <a:avLst/>
                    </a:prstGeom>
                    <a:noFill/>
                    <a:ln>
                      <a:noFill/>
                    </a:ln>
                  </pic:spPr>
                </pic:pic>
              </a:graphicData>
            </a:graphic>
          </wp:inline>
        </w:drawing>
      </w:r>
    </w:p>
    <w:p w14:paraId="3CF02FDC" w14:textId="0F1A30A0" w:rsidR="0069282B" w:rsidRDefault="0069282B" w:rsidP="0069282B">
      <w:pPr>
        <w:pStyle w:val="Descripcin"/>
        <w:jc w:val="center"/>
      </w:pPr>
      <w:bookmarkStart w:id="71" w:name="_Ref502096770"/>
      <w:bookmarkStart w:id="72" w:name="_Toc508877163"/>
      <w:r>
        <w:t xml:space="preserve">Ilustración </w:t>
      </w:r>
      <w:fldSimple w:instr=" SEQ Ilustración \* ARABIC ">
        <w:r w:rsidR="00980ACB">
          <w:rPr>
            <w:noProof/>
          </w:rPr>
          <w:t>7</w:t>
        </w:r>
      </w:fldSimple>
      <w:r>
        <w:t xml:space="preserve"> - Arquitectura de un microcontrolador</w:t>
      </w:r>
      <w:bookmarkEnd w:id="71"/>
      <w:bookmarkEnd w:id="72"/>
    </w:p>
    <w:p w14:paraId="6568CDAE" w14:textId="77777777" w:rsidR="0069282B" w:rsidRPr="00210AC6" w:rsidRDefault="0069282B" w:rsidP="0069282B">
      <w:pPr>
        <w:pStyle w:val="NormalWeb"/>
        <w:spacing w:before="0" w:beforeAutospacing="0" w:after="0" w:afterAutospacing="0"/>
        <w:jc w:val="both"/>
        <w:rPr>
          <w:rFonts w:ascii="Arial" w:hAnsi="Arial" w:cs="Arial"/>
          <w:color w:val="000000"/>
        </w:rPr>
      </w:pPr>
      <w:r w:rsidRPr="006E391D">
        <w:rPr>
          <w:rFonts w:ascii="Arial" w:hAnsi="Arial" w:cs="Arial"/>
          <w:color w:val="000000"/>
        </w:rPr>
        <w:t xml:space="preserve">Una </w:t>
      </w:r>
      <w:r w:rsidRPr="006E391D">
        <w:rPr>
          <w:rFonts w:ascii="Arial" w:hAnsi="Arial" w:cs="Arial"/>
          <w:b/>
          <w:bCs/>
          <w:color w:val="000000"/>
        </w:rPr>
        <w:t xml:space="preserve">computadora de placa reducida </w:t>
      </w:r>
      <w:r w:rsidRPr="006E391D">
        <w:rPr>
          <w:rFonts w:ascii="Arial" w:hAnsi="Arial" w:cs="Arial"/>
          <w:color w:val="000000"/>
        </w:rPr>
        <w:t xml:space="preserve">(SBC, </w:t>
      </w:r>
      <w:r w:rsidRPr="006E391D">
        <w:rPr>
          <w:rFonts w:ascii="Arial" w:hAnsi="Arial" w:cs="Arial"/>
          <w:i/>
          <w:iCs/>
          <w:color w:val="222222"/>
          <w:shd w:val="clear" w:color="auto" w:fill="FFFFFF"/>
        </w:rPr>
        <w:t>Single Board Computer</w:t>
      </w:r>
      <w:r w:rsidRPr="006E391D">
        <w:rPr>
          <w:rFonts w:ascii="Arial" w:hAnsi="Arial" w:cs="Arial"/>
          <w:color w:val="000000"/>
        </w:rPr>
        <w:t>),</w:t>
      </w:r>
      <w:r w:rsidRPr="006E391D">
        <w:rPr>
          <w:rFonts w:ascii="Arial" w:hAnsi="Arial" w:cs="Arial"/>
          <w:b/>
          <w:bCs/>
          <w:color w:val="000000"/>
        </w:rPr>
        <w:t xml:space="preserve"> </w:t>
      </w:r>
      <w:r w:rsidRPr="006E391D">
        <w:rPr>
          <w:rFonts w:ascii="Arial" w:hAnsi="Arial" w:cs="Arial"/>
          <w:color w:val="000000"/>
        </w:rPr>
        <w:t xml:space="preserve">en cambio, es una computadora completa que integra todos los componentes necesarios, que definen a la misma, en un solo circuito (la placa madre o </w:t>
      </w:r>
      <w:r w:rsidRPr="006E391D">
        <w:rPr>
          <w:rFonts w:ascii="Arial" w:hAnsi="Arial" w:cs="Arial"/>
          <w:i/>
          <w:iCs/>
          <w:color w:val="000000"/>
        </w:rPr>
        <w:t>motherboard</w:t>
      </w:r>
      <w:r w:rsidRPr="006E391D">
        <w:rPr>
          <w:rFonts w:ascii="Arial" w:hAnsi="Arial" w:cs="Arial"/>
          <w:color w:val="000000"/>
        </w:rPr>
        <w:t xml:space="preserve">) con la particularidad de que la misma es de un tamaño mucho más reducido que el de una computadora </w:t>
      </w:r>
      <w:r>
        <w:rPr>
          <w:rFonts w:ascii="Arial" w:hAnsi="Arial" w:cs="Arial"/>
          <w:color w:val="000000"/>
        </w:rPr>
        <w:t>tradicional</w:t>
      </w:r>
      <w:r w:rsidRPr="006E391D">
        <w:rPr>
          <w:rFonts w:ascii="Arial" w:hAnsi="Arial" w:cs="Arial"/>
          <w:color w:val="000000"/>
        </w:rPr>
        <w:t xml:space="preserve">. Ejemplos típicos de este tipo de computadoras son las </w:t>
      </w:r>
      <w:r>
        <w:rPr>
          <w:rFonts w:ascii="Arial" w:hAnsi="Arial" w:cs="Arial"/>
          <w:color w:val="000000"/>
        </w:rPr>
        <w:t>plataformas</w:t>
      </w:r>
      <w:r w:rsidRPr="006E391D">
        <w:rPr>
          <w:rFonts w:ascii="Arial" w:hAnsi="Arial" w:cs="Arial"/>
          <w:color w:val="000000"/>
        </w:rPr>
        <w:t xml:space="preserve"> Arduino </w:t>
      </w:r>
      <w:r>
        <w:rPr>
          <w:rFonts w:ascii="Arial" w:hAnsi="Arial" w:cs="Arial"/>
          <w:color w:val="000000"/>
        </w:rPr>
        <w:t>y</w:t>
      </w:r>
      <w:r w:rsidRPr="006E391D">
        <w:rPr>
          <w:rFonts w:ascii="Arial" w:hAnsi="Arial" w:cs="Arial"/>
          <w:color w:val="000000"/>
        </w:rPr>
        <w:t xml:space="preserve"> Raspberry Pi.</w:t>
      </w:r>
    </w:p>
    <w:p w14:paraId="00A78659"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En el caso de Arduino, dentro de su placa se integra un microcontrolador para el procesamiento de sus órdenes programadas, en cambio, Raspberry Pi integra un microprocesador con capacidades de ejecutar un sistema operativo con interfaz gráfica. </w:t>
      </w:r>
    </w:p>
    <w:p w14:paraId="35D9BAA8" w14:textId="77777777" w:rsidR="0069282B" w:rsidRDefault="0069282B" w:rsidP="0069282B">
      <w:pPr>
        <w:pStyle w:val="NormalWeb"/>
        <w:spacing w:before="0" w:beforeAutospacing="0" w:after="0" w:afterAutospacing="0"/>
      </w:pPr>
      <w:r>
        <w:t> </w:t>
      </w:r>
    </w:p>
    <w:p w14:paraId="7CDA8CF4" w14:textId="77777777" w:rsidR="0069282B" w:rsidRPr="00EA0B66" w:rsidRDefault="0069282B" w:rsidP="0069282B">
      <w:pPr>
        <w:pStyle w:val="Ttulo2"/>
        <w:rPr>
          <w:b/>
          <w:sz w:val="32"/>
          <w:szCs w:val="32"/>
        </w:rPr>
      </w:pPr>
      <w:bookmarkStart w:id="73" w:name="_Toc504153891"/>
      <w:bookmarkStart w:id="74" w:name="_Toc509667097"/>
      <w:r w:rsidRPr="00EA0B66">
        <w:rPr>
          <w:b/>
          <w:sz w:val="32"/>
          <w:szCs w:val="32"/>
        </w:rPr>
        <w:lastRenderedPageBreak/>
        <w:t>2.5. Comunicación entre distintas</w:t>
      </w:r>
      <w:r>
        <w:rPr>
          <w:b/>
          <w:sz w:val="32"/>
          <w:szCs w:val="32"/>
        </w:rPr>
        <w:t xml:space="preserve"> arquitecturas</w:t>
      </w:r>
      <w:r w:rsidRPr="00EA0B66">
        <w:rPr>
          <w:b/>
          <w:sz w:val="32"/>
          <w:szCs w:val="32"/>
        </w:rPr>
        <w:t xml:space="preserve"> de cómputo</w:t>
      </w:r>
      <w:bookmarkEnd w:id="73"/>
      <w:bookmarkEnd w:id="74"/>
    </w:p>
    <w:p w14:paraId="675E74B5" w14:textId="77777777" w:rsidR="0069282B" w:rsidRDefault="0069282B" w:rsidP="0069282B">
      <w:pPr>
        <w:pStyle w:val="NormalWeb"/>
        <w:spacing w:before="0" w:beforeAutospacing="0" w:after="0" w:afterAutospacing="0"/>
      </w:pPr>
      <w:r>
        <w:t> </w:t>
      </w:r>
    </w:p>
    <w:p w14:paraId="2DB03E90" w14:textId="77777777" w:rsidR="0069282B" w:rsidRDefault="0069282B" w:rsidP="0069282B">
      <w:pPr>
        <w:pStyle w:val="NormalWeb"/>
        <w:spacing w:before="0" w:beforeAutospacing="0" w:after="0" w:afterAutospacing="0"/>
        <w:jc w:val="both"/>
        <w:rPr>
          <w:rFonts w:ascii="Arial" w:hAnsi="Arial" w:cs="Arial"/>
          <w:color w:val="000000"/>
        </w:rPr>
      </w:pPr>
      <w:r w:rsidRPr="006E391D">
        <w:rPr>
          <w:rFonts w:ascii="Arial" w:hAnsi="Arial" w:cs="Arial"/>
          <w:color w:val="000000"/>
        </w:rPr>
        <w:t>Existen diversos medios de comunicación entre las PCs y las</w:t>
      </w:r>
      <w:r>
        <w:rPr>
          <w:rFonts w:ascii="Arial" w:hAnsi="Arial" w:cs="Arial"/>
          <w:color w:val="000000"/>
        </w:rPr>
        <w:t xml:space="preserve"> SBCs</w:t>
      </w:r>
      <w:r w:rsidRPr="006E391D">
        <w:rPr>
          <w:rFonts w:ascii="Arial" w:hAnsi="Arial" w:cs="Arial"/>
          <w:color w:val="000000"/>
        </w:rPr>
        <w:t xml:space="preserve"> de dispositivos de cómputo entre sí, a continuación, se listan algunos de ellos:</w:t>
      </w:r>
    </w:p>
    <w:p w14:paraId="5D5CE8FC" w14:textId="77777777" w:rsidR="0069282B" w:rsidRDefault="0069282B" w:rsidP="0069282B">
      <w:pPr>
        <w:pStyle w:val="NormalWeb"/>
        <w:spacing w:before="0" w:beforeAutospacing="0" w:after="0" w:afterAutospacing="0"/>
        <w:jc w:val="both"/>
      </w:pPr>
    </w:p>
    <w:p w14:paraId="5063011C" w14:textId="77777777" w:rsidR="0069282B" w:rsidRDefault="0069282B" w:rsidP="0069282B">
      <w:pPr>
        <w:pStyle w:val="Ttulo3"/>
        <w:rPr>
          <w:b w:val="0"/>
          <w:sz w:val="28"/>
          <w:szCs w:val="28"/>
        </w:rPr>
      </w:pPr>
      <w:bookmarkStart w:id="75" w:name="_Toc509667098"/>
      <w:r>
        <w:rPr>
          <w:b w:val="0"/>
          <w:sz w:val="28"/>
          <w:szCs w:val="28"/>
        </w:rPr>
        <w:t xml:space="preserve">2.5.1 </w:t>
      </w:r>
      <w:r w:rsidRPr="0074188B">
        <w:rPr>
          <w:b w:val="0"/>
          <w:sz w:val="28"/>
          <w:szCs w:val="28"/>
        </w:rPr>
        <w:t>Formas de comunicación</w:t>
      </w:r>
      <w:bookmarkEnd w:id="75"/>
    </w:p>
    <w:p w14:paraId="012E68CA" w14:textId="77777777" w:rsidR="0069282B" w:rsidRPr="0074188B" w:rsidRDefault="0069282B" w:rsidP="0069282B"/>
    <w:p w14:paraId="6C76CA26" w14:textId="77777777" w:rsidR="0069282B" w:rsidRDefault="0069282B" w:rsidP="0069282B">
      <w:pPr>
        <w:pStyle w:val="NormalWeb"/>
        <w:numPr>
          <w:ilvl w:val="0"/>
          <w:numId w:val="7"/>
        </w:numPr>
        <w:tabs>
          <w:tab w:val="clear" w:pos="720"/>
          <w:tab w:val="num" w:pos="360"/>
        </w:tabs>
        <w:spacing w:before="0" w:beforeAutospacing="0" w:after="0" w:afterAutospacing="0"/>
        <w:ind w:left="360"/>
        <w:jc w:val="both"/>
        <w:textAlignment w:val="baseline"/>
        <w:rPr>
          <w:rFonts w:ascii="Arial" w:hAnsi="Arial" w:cs="Arial"/>
          <w:color w:val="000000"/>
        </w:rPr>
      </w:pPr>
      <w:r w:rsidRPr="0074188B">
        <w:rPr>
          <w:rFonts w:ascii="Arial" w:hAnsi="Arial" w:cs="Arial"/>
          <w:i/>
          <w:color w:val="000000"/>
        </w:rPr>
        <w:t>Paralelo</w:t>
      </w:r>
      <w:r w:rsidRPr="0074188B">
        <w:rPr>
          <w:rFonts w:ascii="Arial" w:hAnsi="Arial" w:cs="Arial"/>
          <w:color w:val="000000"/>
        </w:rPr>
        <w:t xml:space="preserve">: La comunicación paralela, es un método para transmitir muchos packs de múltiples dígitos en binarios (bits) de manera simultánea. </w:t>
      </w:r>
    </w:p>
    <w:p w14:paraId="2435F98F" w14:textId="77777777" w:rsidR="0069282B" w:rsidRDefault="0069282B" w:rsidP="0069282B">
      <w:pPr>
        <w:pStyle w:val="NormalWeb"/>
        <w:spacing w:before="0" w:beforeAutospacing="0" w:after="0" w:afterAutospacing="0"/>
        <w:ind w:left="360"/>
        <w:jc w:val="both"/>
        <w:textAlignment w:val="baseline"/>
        <w:rPr>
          <w:rFonts w:ascii="Arial" w:hAnsi="Arial" w:cs="Arial"/>
          <w:color w:val="000000"/>
        </w:rPr>
      </w:pPr>
    </w:p>
    <w:p w14:paraId="45B3BB97" w14:textId="77777777" w:rsidR="0069282B" w:rsidRPr="0074188B" w:rsidRDefault="0069282B" w:rsidP="0069282B">
      <w:pPr>
        <w:pStyle w:val="NormalWeb"/>
        <w:numPr>
          <w:ilvl w:val="0"/>
          <w:numId w:val="7"/>
        </w:numPr>
        <w:tabs>
          <w:tab w:val="clear" w:pos="720"/>
          <w:tab w:val="num" w:pos="360"/>
        </w:tabs>
        <w:spacing w:before="0" w:beforeAutospacing="0" w:after="0" w:afterAutospacing="0"/>
        <w:ind w:left="360"/>
        <w:jc w:val="both"/>
        <w:textAlignment w:val="baseline"/>
        <w:rPr>
          <w:rFonts w:ascii="Arial" w:hAnsi="Arial" w:cs="Arial"/>
          <w:color w:val="000000"/>
        </w:rPr>
      </w:pPr>
      <w:r w:rsidRPr="0074188B">
        <w:rPr>
          <w:rFonts w:ascii="Arial" w:hAnsi="Arial" w:cs="Arial"/>
          <w:i/>
          <w:color w:val="000000"/>
        </w:rPr>
        <w:t>Serial</w:t>
      </w:r>
      <w:r w:rsidRPr="0074188B">
        <w:rPr>
          <w:rFonts w:ascii="Arial" w:hAnsi="Arial" w:cs="Arial"/>
          <w:color w:val="000000"/>
        </w:rPr>
        <w:t>: La comunicación serie o serial es una interfaz de comunicación de datos digitales que nos permite establecer transferencia de información entre varios dispositivos.  Es un método donde el proceso de envío de datos se realiza de un bit a la vez, en forma secuencial, sobre un canal de comunicación o un bus. Un puerto es el nombre genérico con que denominamos a las interfaces, físicas o virtuales, que permite esta comunicación entre dispositivos. Dado que es una comunicación serie, se necesitan al menos dos conectores para realizar la comunicación de datos, RX (recepción) y TX (transmisión). Las placas Arduino actuales cuenta con un puerto USB para realizar este tipo de comunicación y es su principal interfaz para conectarlos a una PC donde cargar la secuencia de órdenes que luego ejecutará.</w:t>
      </w:r>
    </w:p>
    <w:p w14:paraId="2AA44B3A" w14:textId="77777777" w:rsidR="0069282B" w:rsidRPr="006E391D" w:rsidRDefault="0069282B" w:rsidP="0069282B">
      <w:pPr>
        <w:pStyle w:val="NormalWeb"/>
        <w:spacing w:before="0" w:beforeAutospacing="0" w:after="0" w:afterAutospacing="0"/>
        <w:jc w:val="both"/>
      </w:pPr>
    </w:p>
    <w:p w14:paraId="7BE6B84C" w14:textId="77777777" w:rsidR="0069282B" w:rsidRDefault="0069282B" w:rsidP="0069282B">
      <w:pPr>
        <w:pStyle w:val="Ttulo3"/>
        <w:rPr>
          <w:b w:val="0"/>
          <w:sz w:val="28"/>
          <w:szCs w:val="28"/>
        </w:rPr>
      </w:pPr>
      <w:bookmarkStart w:id="76" w:name="_Toc509667099"/>
      <w:r>
        <w:rPr>
          <w:b w:val="0"/>
          <w:sz w:val="28"/>
          <w:szCs w:val="28"/>
        </w:rPr>
        <w:t>2.5.2</w:t>
      </w:r>
      <w:r w:rsidRPr="0074188B">
        <w:rPr>
          <w:b w:val="0"/>
          <w:sz w:val="28"/>
          <w:szCs w:val="28"/>
        </w:rPr>
        <w:t> Tipos de Medios de transmisión</w:t>
      </w:r>
      <w:bookmarkEnd w:id="76"/>
    </w:p>
    <w:p w14:paraId="5D393FB5" w14:textId="77777777" w:rsidR="0069282B" w:rsidRPr="0074188B" w:rsidRDefault="0069282B" w:rsidP="0069282B"/>
    <w:p w14:paraId="784DE595" w14:textId="77777777" w:rsidR="0069282B" w:rsidRPr="0074188B" w:rsidRDefault="0069282B" w:rsidP="0069282B">
      <w:pPr>
        <w:pStyle w:val="NormalWeb"/>
        <w:numPr>
          <w:ilvl w:val="0"/>
          <w:numId w:val="7"/>
        </w:numPr>
        <w:tabs>
          <w:tab w:val="clear" w:pos="720"/>
          <w:tab w:val="num" w:pos="360"/>
        </w:tabs>
        <w:spacing w:before="0" w:beforeAutospacing="0" w:after="0" w:afterAutospacing="0"/>
        <w:ind w:left="360"/>
        <w:jc w:val="both"/>
        <w:textAlignment w:val="baseline"/>
      </w:pPr>
      <w:r>
        <w:rPr>
          <w:rFonts w:ascii="Arial" w:hAnsi="Arial" w:cs="Arial"/>
          <w:color w:val="000000"/>
        </w:rPr>
        <w:t xml:space="preserve">Alámbricas: Los medios de comunicación alámbricos son aquellos en los que se </w:t>
      </w:r>
      <w:r w:rsidRPr="0074188B">
        <w:rPr>
          <w:rFonts w:ascii="Arial" w:hAnsi="Arial" w:cs="Arial"/>
          <w:color w:val="000000"/>
        </w:rPr>
        <w:t>basan en la transmisión de información a través de un conductor que transporta corriente eléctrica</w:t>
      </w:r>
      <w:r>
        <w:rPr>
          <w:rFonts w:ascii="Arial" w:hAnsi="Arial" w:cs="Arial"/>
          <w:color w:val="000000"/>
        </w:rPr>
        <w:t>.</w:t>
      </w:r>
    </w:p>
    <w:p w14:paraId="5F6D755F" w14:textId="77777777" w:rsidR="0069282B" w:rsidRPr="0074188B" w:rsidRDefault="0069282B" w:rsidP="0069282B">
      <w:pPr>
        <w:pStyle w:val="NormalWeb"/>
        <w:spacing w:before="0" w:beforeAutospacing="0" w:after="0" w:afterAutospacing="0"/>
        <w:ind w:left="360"/>
        <w:jc w:val="both"/>
        <w:textAlignment w:val="baseline"/>
      </w:pPr>
    </w:p>
    <w:p w14:paraId="053C9B40" w14:textId="77777777" w:rsidR="0069282B" w:rsidRPr="006E391D" w:rsidRDefault="0069282B" w:rsidP="0069282B">
      <w:pPr>
        <w:pStyle w:val="NormalWeb"/>
        <w:numPr>
          <w:ilvl w:val="0"/>
          <w:numId w:val="7"/>
        </w:numPr>
        <w:tabs>
          <w:tab w:val="clear" w:pos="720"/>
          <w:tab w:val="num" w:pos="360"/>
        </w:tabs>
        <w:spacing w:before="0" w:beforeAutospacing="0" w:after="0" w:afterAutospacing="0"/>
        <w:ind w:left="360"/>
        <w:jc w:val="both"/>
        <w:textAlignment w:val="baseline"/>
        <w:rPr>
          <w:rFonts w:ascii="Arial" w:hAnsi="Arial" w:cs="Arial"/>
          <w:color w:val="000000"/>
        </w:rPr>
      </w:pPr>
      <w:r w:rsidRPr="0074188B">
        <w:rPr>
          <w:rFonts w:ascii="Arial" w:hAnsi="Arial" w:cs="Arial"/>
          <w:color w:val="000000"/>
        </w:rPr>
        <w:t>Inalámbricas</w:t>
      </w:r>
      <w:r w:rsidRPr="006E391D">
        <w:rPr>
          <w:rFonts w:ascii="Arial" w:hAnsi="Arial" w:cs="Arial"/>
          <w:color w:val="000000"/>
        </w:rPr>
        <w:t>: Los medios de comunicación inalámbricos, para computadoras, han evolucionado de forma exponencial desde su aparición. Su gran ventaja, como su nombre lo dice, es que no necesitan de un medio de propagación físico (como los cables) para la transmisión de los datos, sino que, para el envío de los mismo se utiliza la modulación de ondas electromagnéticas a través del espacio. Existen diversos tipos, con grandes diferencias en cuanto a velocidades y rangos de alcance. En cuanto para la robótica podemos encontrar dispositivos que nos permitan conectar computadoras de placas reducidas con diversos computadores por medio de:</w:t>
      </w:r>
    </w:p>
    <w:p w14:paraId="011CA2A5" w14:textId="77777777" w:rsidR="0069282B" w:rsidRPr="006E391D" w:rsidRDefault="0069282B" w:rsidP="0069282B">
      <w:pPr>
        <w:pStyle w:val="NormalWeb"/>
        <w:numPr>
          <w:ilvl w:val="1"/>
          <w:numId w:val="7"/>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t>Radiofrecuencia</w:t>
      </w:r>
      <w:r w:rsidRPr="006E391D">
        <w:rPr>
          <w:rFonts w:ascii="Arial" w:hAnsi="Arial" w:cs="Arial"/>
          <w:color w:val="000000"/>
        </w:rPr>
        <w:t xml:space="preserve">: Existen módulos compatibles con Arduino, como el módulo de radiofrecuencia RF 433Mhz, que nos permiten conectar dos </w:t>
      </w:r>
      <w:r>
        <w:rPr>
          <w:rFonts w:ascii="Arial" w:hAnsi="Arial" w:cs="Arial"/>
          <w:color w:val="000000"/>
        </w:rPr>
        <w:t>dispositivos</w:t>
      </w:r>
      <w:r w:rsidRPr="006E391D">
        <w:rPr>
          <w:rFonts w:ascii="Arial" w:hAnsi="Arial" w:cs="Arial"/>
          <w:color w:val="000000"/>
        </w:rPr>
        <w:t xml:space="preserve"> de este tipo entre sí de forma inalámbrica a través de radiofrecuencia.</w:t>
      </w:r>
      <w:r>
        <w:rPr>
          <w:rFonts w:ascii="Arial" w:hAnsi="Arial" w:cs="Arial"/>
          <w:color w:val="000000"/>
        </w:rPr>
        <w:t xml:space="preserve"> </w:t>
      </w:r>
    </w:p>
    <w:p w14:paraId="429856DA" w14:textId="77777777" w:rsidR="0069282B" w:rsidRPr="006E391D" w:rsidRDefault="0069282B" w:rsidP="0069282B">
      <w:pPr>
        <w:pStyle w:val="NormalWeb"/>
        <w:numPr>
          <w:ilvl w:val="1"/>
          <w:numId w:val="7"/>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t>Infrarrojo</w:t>
      </w:r>
      <w:r w:rsidRPr="006E391D">
        <w:rPr>
          <w:rFonts w:ascii="Arial" w:hAnsi="Arial" w:cs="Arial"/>
          <w:color w:val="000000"/>
        </w:rPr>
        <w:t xml:space="preserve">: Las redes de luz infrarroja están limitadas por el espacio, se utilizan por lo general en dispositivos que se encuentran en un mismo espacio físico como un cuarto o un piso. </w:t>
      </w:r>
      <w:r>
        <w:rPr>
          <w:rFonts w:ascii="Arial" w:hAnsi="Arial" w:cs="Arial"/>
          <w:color w:val="000000"/>
        </w:rPr>
        <w:t>U</w:t>
      </w:r>
      <w:r w:rsidRPr="006E391D">
        <w:rPr>
          <w:rFonts w:ascii="Arial" w:hAnsi="Arial" w:cs="Arial"/>
          <w:color w:val="000000"/>
        </w:rPr>
        <w:t>tilizan</w:t>
      </w:r>
      <w:r>
        <w:rPr>
          <w:rFonts w:ascii="Arial" w:hAnsi="Arial" w:cs="Arial"/>
          <w:color w:val="000000"/>
        </w:rPr>
        <w:t xml:space="preserve"> </w:t>
      </w:r>
      <w:r w:rsidRPr="006E391D">
        <w:rPr>
          <w:rFonts w:ascii="Arial" w:hAnsi="Arial" w:cs="Arial"/>
          <w:color w:val="000000"/>
        </w:rPr>
        <w:t xml:space="preserve">luz infrarroja </w:t>
      </w:r>
      <w:r>
        <w:rPr>
          <w:rFonts w:ascii="Arial" w:hAnsi="Arial" w:cs="Arial"/>
          <w:color w:val="000000"/>
        </w:rPr>
        <w:t xml:space="preserve">tanto como </w:t>
      </w:r>
      <w:r w:rsidRPr="006E391D">
        <w:rPr>
          <w:rFonts w:ascii="Arial" w:hAnsi="Arial" w:cs="Arial"/>
          <w:color w:val="000000"/>
        </w:rPr>
        <w:t xml:space="preserve">para la transmisión </w:t>
      </w:r>
      <w:r>
        <w:rPr>
          <w:rFonts w:ascii="Arial" w:hAnsi="Arial" w:cs="Arial"/>
          <w:color w:val="000000"/>
        </w:rPr>
        <w:t>como para la</w:t>
      </w:r>
      <w:r w:rsidRPr="006E391D">
        <w:rPr>
          <w:rFonts w:ascii="Arial" w:hAnsi="Arial" w:cs="Arial"/>
          <w:color w:val="000000"/>
        </w:rPr>
        <w:t xml:space="preserve"> recepción de datos.</w:t>
      </w:r>
    </w:p>
    <w:p w14:paraId="6948CAE7" w14:textId="77777777" w:rsidR="0069282B" w:rsidRPr="006E391D" w:rsidRDefault="0069282B" w:rsidP="0069282B">
      <w:pPr>
        <w:pStyle w:val="NormalWeb"/>
        <w:numPr>
          <w:ilvl w:val="1"/>
          <w:numId w:val="7"/>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lastRenderedPageBreak/>
        <w:t>Bluetooth</w:t>
      </w:r>
      <w:r w:rsidRPr="006E391D">
        <w:rPr>
          <w:rFonts w:ascii="Arial" w:hAnsi="Arial" w:cs="Arial"/>
          <w:color w:val="000000"/>
        </w:rPr>
        <w:t xml:space="preserve">: Es una especificación industrial que permite crear redes inalámbricas de área personal (WPAN), mediante un enlace de radiofrecuencia que trabaja en la banda ISM (Industrial Scientific and Medical) de 2.4 GHz posibilitando la transmisión de voz y datos. </w:t>
      </w:r>
    </w:p>
    <w:p w14:paraId="2BC54157" w14:textId="0618F172" w:rsidR="0069282B" w:rsidRDefault="0069282B" w:rsidP="0078650E">
      <w:pPr>
        <w:pStyle w:val="NormalWeb"/>
        <w:numPr>
          <w:ilvl w:val="1"/>
          <w:numId w:val="7"/>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t>Wifi</w:t>
      </w:r>
      <w:r w:rsidRPr="006E391D">
        <w:rPr>
          <w:rFonts w:ascii="Arial" w:hAnsi="Arial" w:cs="Arial"/>
          <w:color w:val="000000"/>
        </w:rPr>
        <w:t>: Este mecanismo de comunicación inalámbrica es el más popular entre computadoras de hoy en día. A su vez, es una marca de la Alianza Wi-fi la cual certifica que los dispositivos cumplan con los estándares IEEE 802.11 vigentes relacionados a redes inalámbricas de área local.</w:t>
      </w:r>
    </w:p>
    <w:p w14:paraId="05F367A7" w14:textId="77777777" w:rsidR="0078650E" w:rsidRPr="0078650E" w:rsidRDefault="0078650E" w:rsidP="0078650E">
      <w:pPr>
        <w:pStyle w:val="NormalWeb"/>
        <w:spacing w:before="0" w:beforeAutospacing="0" w:after="0" w:afterAutospacing="0"/>
        <w:jc w:val="both"/>
        <w:textAlignment w:val="baseline"/>
        <w:rPr>
          <w:rFonts w:ascii="Arial" w:hAnsi="Arial" w:cs="Arial"/>
          <w:color w:val="000000"/>
        </w:rPr>
      </w:pPr>
    </w:p>
    <w:p w14:paraId="49686CD0" w14:textId="77777777" w:rsidR="0069282B" w:rsidRPr="00EA0B66" w:rsidRDefault="0069282B" w:rsidP="0069282B">
      <w:pPr>
        <w:pStyle w:val="Ttulo2"/>
        <w:rPr>
          <w:b/>
          <w:sz w:val="32"/>
          <w:szCs w:val="32"/>
        </w:rPr>
      </w:pPr>
      <w:bookmarkStart w:id="77" w:name="_Toc504153892"/>
      <w:bookmarkStart w:id="78" w:name="_Toc509667100"/>
      <w:r w:rsidRPr="00EA0B66">
        <w:rPr>
          <w:b/>
          <w:sz w:val="32"/>
          <w:szCs w:val="32"/>
        </w:rPr>
        <w:t>2.6 ¿Qué es un SAR (Sistema Autónomo Robótico)?</w:t>
      </w:r>
      <w:bookmarkEnd w:id="77"/>
      <w:bookmarkEnd w:id="78"/>
    </w:p>
    <w:p w14:paraId="462348F8" w14:textId="77777777" w:rsidR="0069282B" w:rsidRDefault="0069282B" w:rsidP="0069282B">
      <w:pPr>
        <w:pStyle w:val="NormalWeb"/>
        <w:spacing w:before="0" w:beforeAutospacing="0" w:after="0" w:afterAutospacing="0"/>
      </w:pPr>
      <w:r>
        <w:t> </w:t>
      </w:r>
    </w:p>
    <w:p w14:paraId="52B33107" w14:textId="02B9E1D5" w:rsidR="0069282B" w:rsidRPr="006E391D" w:rsidRDefault="0069282B" w:rsidP="0069282B">
      <w:pPr>
        <w:pStyle w:val="NormalWeb"/>
        <w:spacing w:before="0" w:beforeAutospacing="0" w:after="0" w:afterAutospacing="0"/>
        <w:jc w:val="both"/>
      </w:pPr>
      <w:r w:rsidRPr="006E391D">
        <w:rPr>
          <w:rFonts w:ascii="Arial" w:hAnsi="Arial" w:cs="Arial"/>
          <w:color w:val="000000"/>
        </w:rPr>
        <w:t>Se le considera SAR o sistema autónomo robótico a aquellos robots que presentan cierto grado de autonomía (</w:t>
      </w:r>
      <w:r w:rsidR="00FA1017" w:rsidRPr="00FA1017">
        <w:rPr>
          <w:rFonts w:ascii="Arial" w:hAnsi="Arial" w:cs="Arial"/>
          <w:b/>
          <w:color w:val="000000"/>
        </w:rPr>
        <w:fldChar w:fldCharType="begin"/>
      </w:r>
      <w:r w:rsidR="00FA1017" w:rsidRPr="00FA1017">
        <w:rPr>
          <w:rFonts w:ascii="Arial" w:hAnsi="Arial" w:cs="Arial"/>
          <w:b/>
          <w:color w:val="000000"/>
        </w:rPr>
        <w:instrText xml:space="preserve"> REF _Ref508660221 \h  \* MERGEFORMAT </w:instrText>
      </w:r>
      <w:r w:rsidR="00FA1017" w:rsidRPr="00FA1017">
        <w:rPr>
          <w:rFonts w:ascii="Arial" w:hAnsi="Arial" w:cs="Arial"/>
          <w:b/>
          <w:color w:val="000000"/>
        </w:rPr>
      </w:r>
      <w:r w:rsidR="00FA1017" w:rsidRPr="00FA1017">
        <w:rPr>
          <w:rFonts w:ascii="Arial" w:hAnsi="Arial" w:cs="Arial"/>
          <w:b/>
          <w:color w:val="000000"/>
        </w:rPr>
        <w:fldChar w:fldCharType="separate"/>
      </w:r>
      <w:r w:rsidR="00FA1017" w:rsidRPr="00FA1017">
        <w:rPr>
          <w:rFonts w:ascii="Arial" w:hAnsi="Arial" w:cs="Arial"/>
          <w:b/>
          <w:color w:val="000000"/>
        </w:rPr>
        <w:t>Inteligencia Artificial</w:t>
      </w:r>
      <w:r w:rsidR="00FA1017" w:rsidRPr="00FA1017">
        <w:rPr>
          <w:rFonts w:ascii="Arial" w:hAnsi="Arial" w:cs="Arial"/>
          <w:b/>
          <w:color w:val="000000"/>
        </w:rPr>
        <w:fldChar w:fldCharType="end"/>
      </w:r>
      <w:r w:rsidRPr="006E391D">
        <w:rPr>
          <w:rFonts w:ascii="Arial" w:hAnsi="Arial" w:cs="Arial"/>
          <w:color w:val="000000"/>
        </w:rPr>
        <w:t>)</w:t>
      </w:r>
      <w:r>
        <w:rPr>
          <w:rFonts w:ascii="Arial" w:hAnsi="Arial" w:cs="Arial"/>
          <w:color w:val="000000"/>
        </w:rPr>
        <w:t xml:space="preserve"> y que, cuentan con</w:t>
      </w:r>
      <w:r w:rsidRPr="006E391D">
        <w:rPr>
          <w:rFonts w:ascii="Arial" w:hAnsi="Arial" w:cs="Arial"/>
          <w:color w:val="000000"/>
        </w:rPr>
        <w:t xml:space="preserve"> la capacidad de testear su entorno (por medio de sensores) para decidir qué acciones realizar (por medio de actuadores). Por ende, </w:t>
      </w:r>
      <w:r>
        <w:rPr>
          <w:rFonts w:ascii="Arial" w:hAnsi="Arial" w:cs="Arial"/>
          <w:color w:val="000000"/>
        </w:rPr>
        <w:t>se puede</w:t>
      </w:r>
      <w:r w:rsidRPr="006E391D">
        <w:rPr>
          <w:rFonts w:ascii="Arial" w:hAnsi="Arial" w:cs="Arial"/>
          <w:color w:val="000000"/>
        </w:rPr>
        <w:t xml:space="preserve"> decir que, son sistemas dinámicos que consisten en un controlador electrónico acoplado a un cuerpo mecánico.</w:t>
      </w:r>
    </w:p>
    <w:p w14:paraId="3F6CB8B4"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En el desarrollo propuesto por esta tesina, se diseñó y armó un sistema autónomo robótico móvil que posee </w:t>
      </w:r>
      <w:r>
        <w:rPr>
          <w:rFonts w:ascii="Arial" w:hAnsi="Arial" w:cs="Arial"/>
          <w:color w:val="000000"/>
        </w:rPr>
        <w:t>un cierto</w:t>
      </w:r>
      <w:r w:rsidRPr="006E391D">
        <w:rPr>
          <w:rFonts w:ascii="Arial" w:hAnsi="Arial" w:cs="Arial"/>
          <w:color w:val="000000"/>
        </w:rPr>
        <w:t xml:space="preserve"> grado de inteligencia, pero a su vez, permite ser manipulado desde una aplicación web. </w:t>
      </w:r>
    </w:p>
    <w:p w14:paraId="48F69F17" w14:textId="77777777" w:rsidR="0069282B" w:rsidRDefault="0069282B" w:rsidP="0069282B">
      <w:pPr>
        <w:pStyle w:val="NormalWeb"/>
        <w:spacing w:before="0" w:beforeAutospacing="0" w:after="0" w:afterAutospacing="0"/>
        <w:rPr>
          <w:rFonts w:ascii="Arial" w:hAnsi="Arial" w:cs="Arial"/>
          <w:b/>
          <w:bCs/>
          <w:color w:val="000000"/>
          <w:sz w:val="22"/>
          <w:szCs w:val="22"/>
        </w:rPr>
      </w:pPr>
    </w:p>
    <w:p w14:paraId="38421D0F" w14:textId="77777777" w:rsidR="0069282B" w:rsidRPr="00EA0B66" w:rsidRDefault="0069282B" w:rsidP="0069282B">
      <w:pPr>
        <w:pStyle w:val="Ttulo2"/>
        <w:rPr>
          <w:b/>
          <w:sz w:val="32"/>
          <w:szCs w:val="32"/>
        </w:rPr>
      </w:pPr>
      <w:bookmarkStart w:id="79" w:name="_Toc504153893"/>
      <w:bookmarkStart w:id="80" w:name="_Toc509667101"/>
      <w:r w:rsidRPr="00EA0B66">
        <w:rPr>
          <w:b/>
          <w:sz w:val="32"/>
          <w:szCs w:val="32"/>
        </w:rPr>
        <w:t>2.7 La robótica en la educación</w:t>
      </w:r>
      <w:bookmarkEnd w:id="80"/>
    </w:p>
    <w:p w14:paraId="5B618AE9" w14:textId="77777777" w:rsidR="0069282B" w:rsidRDefault="0069282B" w:rsidP="0069282B">
      <w:pPr>
        <w:pStyle w:val="NormalWeb"/>
        <w:spacing w:before="0" w:beforeAutospacing="0" w:after="0" w:afterAutospacing="0"/>
      </w:pPr>
      <w:r>
        <w:t> </w:t>
      </w:r>
    </w:p>
    <w:p w14:paraId="481AEAE7"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En educación pueden diferenciarse dos tipos de uso de la programación y la robótica como apoyo en la clase: por un lado, la robótica y la programación como elemento educacional, y por otro, como elemento social.</w:t>
      </w:r>
    </w:p>
    <w:p w14:paraId="4BB28D17"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Como elemento educacional, consiste en un conjunto de elementos físicos o de programación que motivan a los estudiantes a construir, programar, razonar de manera lógica y crear nuevas interfaces o dispositivos.</w:t>
      </w:r>
    </w:p>
    <w:p w14:paraId="1BDB77C9"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Mientras que, por otro lado, la programación y la robótica también es utilizada como elemento social, por ejemplo, a modo de juego o gamificación, de forma que sistemas autónomos o semiautónomos interactúan con humanos u otros agentes físicos o software en roles como entrenador, compañero, dispositivo tangible o registro de información.</w:t>
      </w:r>
    </w:p>
    <w:p w14:paraId="4D8F17FC" w14:textId="77777777" w:rsidR="0069282B" w:rsidRPr="0078650E" w:rsidRDefault="0069282B" w:rsidP="0069282B">
      <w:pPr>
        <w:shd w:val="clear" w:color="auto" w:fill="FFFFFF"/>
        <w:rPr>
          <w:rFonts w:ascii="Arial" w:eastAsia="Times New Roman" w:hAnsi="Arial" w:cs="Arial"/>
          <w:color w:val="auto"/>
          <w:sz w:val="24"/>
          <w:szCs w:val="24"/>
        </w:rPr>
      </w:pPr>
      <w:r w:rsidRPr="0078650E">
        <w:rPr>
          <w:rFonts w:ascii="Arial" w:eastAsia="Times New Roman" w:hAnsi="Arial" w:cs="Arial"/>
          <w:color w:val="auto"/>
          <w:sz w:val="24"/>
          <w:szCs w:val="24"/>
        </w:rPr>
        <w:t>El desarrollo de actividades educacionales basadas en robots o en programación pueden incrementar el compromiso y motivación por el aprendizaje en otras áreas como literatura o historia a través del juego. Aún más, su uso puede mejorar el desarrollo ético, emocional y social en base al impacto que, por ejemplo, un robot con atribuciones sociales puede causar en los niños.</w:t>
      </w:r>
    </w:p>
    <w:p w14:paraId="059800B5" w14:textId="77777777" w:rsidR="0069282B" w:rsidRPr="0078650E" w:rsidRDefault="0069282B" w:rsidP="0069282B">
      <w:pPr>
        <w:shd w:val="clear" w:color="auto" w:fill="FFFFFF"/>
        <w:rPr>
          <w:rFonts w:ascii="Arial" w:eastAsia="Times New Roman" w:hAnsi="Arial" w:cs="Arial"/>
          <w:color w:val="auto"/>
          <w:sz w:val="24"/>
          <w:szCs w:val="24"/>
        </w:rPr>
      </w:pPr>
      <w:r w:rsidRPr="0078650E">
        <w:rPr>
          <w:rFonts w:ascii="Arial" w:eastAsia="Times New Roman" w:hAnsi="Arial" w:cs="Arial"/>
          <w:color w:val="auto"/>
          <w:sz w:val="24"/>
          <w:szCs w:val="24"/>
        </w:rPr>
        <w:t>Otro beneficio, es su potencial educativo para niños con necesidades especiales tanto en las áreas cognitivas como psicosociales. La escalabilidad de las propuestas educativas basadas en robots, y su enorme potencial motivador, lo hacen especialmente útil en programas de refuerzo y de educación especial.</w:t>
      </w:r>
    </w:p>
    <w:p w14:paraId="335FD148"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lastRenderedPageBreak/>
        <w:t>Una de las grandes controversias en estas áreas, es sobre los materiales que deben utilizarse en el aula. Algunos investigadores, como Cecilio Angulo (Profesor de la Universitat Politécnica de Catalunya y director del Grupo de Investigación en Ingeniería del Conocimiento), afirman que los dispositivos tangibles aumentan el nivel de inmersión porque los estudiantes están manipulando las cosas en un mundo real. Sin embargo, podemos encontrar otros estudios que entienden que los dispositivos no tangibles, como los elementos de programación, atraen más y evitan limitaciones a causa de la necesidad de un cuerpo físico en el espacio real. Por tanto, lo que parece lógico es un enfoque híbrido entre robótica y programación, donde una fusión entre lo físico y lo virtual proporciona más flexibilidad a los docentes y a los estudiantes.</w:t>
      </w:r>
    </w:p>
    <w:p w14:paraId="7DEC9377" w14:textId="242DA049"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La robótica y la programación en conjunto brindan una experiencia de aprendizaje particular respecto a otras áreas, porque las posibilidades ofrecidas por la utilización de computadoras se localizan no solo en una pantalla, sino también, en objetos tangibles, que comparten con los interesados en un espacio físico con la posibilidad de afectar su entorno. Aprender a través de la robótica aumenta el compromiso de los alumnos en actividades basadas en la manipulación, el desarrollo de habilidades motoras, la coordinación ojo-mano y una forma de entender las ideas abstractas. Además, las actividades basadas en robots proporcionan un contexto apropiado para el comportamiento cooperativo y el trabajo en equipo.</w:t>
      </w:r>
      <w:sdt>
        <w:sdtPr>
          <w:rPr>
            <w:rFonts w:ascii="Arial" w:hAnsi="Arial" w:cs="Arial"/>
            <w:shd w:val="clear" w:color="auto" w:fill="FFFFFF"/>
          </w:rPr>
          <w:id w:val="789254303"/>
          <w:citation/>
        </w:sdtPr>
        <w:sdtContent>
          <w:r w:rsidR="00580167">
            <w:rPr>
              <w:rFonts w:ascii="Arial" w:hAnsi="Arial" w:cs="Arial"/>
              <w:shd w:val="clear" w:color="auto" w:fill="FFFFFF"/>
            </w:rPr>
            <w:fldChar w:fldCharType="begin"/>
          </w:r>
          <w:r w:rsidR="00580167">
            <w:rPr>
              <w:rFonts w:ascii="Arial" w:hAnsi="Arial" w:cs="Arial"/>
              <w:shd w:val="clear" w:color="auto" w:fill="FFFFFF"/>
            </w:rPr>
            <w:instrText xml:space="preserve"> CITATION Cec17 \l 11274 </w:instrText>
          </w:r>
          <w:r w:rsidR="00580167">
            <w:rPr>
              <w:rFonts w:ascii="Arial" w:hAnsi="Arial" w:cs="Arial"/>
              <w:shd w:val="clear" w:color="auto" w:fill="FFFFFF"/>
            </w:rPr>
            <w:fldChar w:fldCharType="separate"/>
          </w:r>
          <w:r w:rsidR="005675C3">
            <w:rPr>
              <w:rFonts w:ascii="Arial" w:hAnsi="Arial" w:cs="Arial"/>
              <w:noProof/>
              <w:shd w:val="clear" w:color="auto" w:fill="FFFFFF"/>
            </w:rPr>
            <w:t xml:space="preserve"> </w:t>
          </w:r>
          <w:r w:rsidR="005675C3" w:rsidRPr="005675C3">
            <w:rPr>
              <w:rFonts w:ascii="Arial" w:hAnsi="Arial" w:cs="Arial"/>
              <w:noProof/>
              <w:shd w:val="clear" w:color="auto" w:fill="FFFFFF"/>
            </w:rPr>
            <w:t>[4]</w:t>
          </w:r>
          <w:r w:rsidR="00580167">
            <w:rPr>
              <w:rFonts w:ascii="Arial" w:hAnsi="Arial" w:cs="Arial"/>
              <w:shd w:val="clear" w:color="auto" w:fill="FFFFFF"/>
            </w:rPr>
            <w:fldChar w:fldCharType="end"/>
          </w:r>
        </w:sdtContent>
      </w:sdt>
    </w:p>
    <w:p w14:paraId="77E2340A" w14:textId="77777777" w:rsidR="0069282B" w:rsidRPr="0078650E" w:rsidRDefault="0069282B" w:rsidP="0069282B">
      <w:pPr>
        <w:pStyle w:val="NormalWeb"/>
        <w:spacing w:before="0" w:beforeAutospacing="0" w:after="0" w:afterAutospacing="0"/>
        <w:jc w:val="both"/>
      </w:pPr>
      <w:r w:rsidRPr="0078650E">
        <w:t> </w:t>
      </w:r>
    </w:p>
    <w:p w14:paraId="3BF34E8E" w14:textId="77777777" w:rsidR="0069282B" w:rsidRPr="0078650E" w:rsidRDefault="0069282B" w:rsidP="0069282B">
      <w:pPr>
        <w:pStyle w:val="NormalWeb"/>
        <w:shd w:val="clear" w:color="auto" w:fill="FFFFFF"/>
        <w:spacing w:before="120" w:beforeAutospacing="0" w:after="120" w:afterAutospacing="0"/>
        <w:jc w:val="both"/>
        <w:rPr>
          <w:rFonts w:ascii="Arial" w:hAnsi="Arial" w:cs="Arial"/>
        </w:rPr>
      </w:pPr>
      <w:r w:rsidRPr="0078650E">
        <w:rPr>
          <w:rFonts w:ascii="Arial" w:hAnsi="Arial" w:cs="Arial"/>
        </w:rPr>
        <w:t>En Argentina, existen distintos centros de estudios relacionados con la robótica educativa, uno de los más renombrados es RoboGroup. Esta es una empresa nacional dedicada al diseño, fabricación y capacitación en robótica, que, según la misma, su objetivo es insertar la robótica como sistema interdisciplinario de aprendizaje en las entidades educativas de todos los niveles de nuestro país. Anualmente organiza campeonatos de robots para alumnos de colegios primarios y secundarios llamados Roboliga.</w:t>
      </w:r>
    </w:p>
    <w:p w14:paraId="00197F39" w14:textId="77777777" w:rsidR="0069282B" w:rsidRDefault="0069282B" w:rsidP="0069282B">
      <w:pPr>
        <w:pStyle w:val="NormalWeb"/>
        <w:spacing w:before="0" w:beforeAutospacing="0" w:after="0" w:afterAutospacing="0"/>
      </w:pPr>
      <w:r>
        <w:t> </w:t>
      </w:r>
    </w:p>
    <w:p w14:paraId="6D3254D1" w14:textId="77777777" w:rsidR="0069282B" w:rsidRDefault="0069282B" w:rsidP="0069282B">
      <w:pPr>
        <w:pStyle w:val="NormalWeb"/>
        <w:spacing w:before="0" w:beforeAutospacing="0" w:after="0" w:afterAutospacing="0"/>
      </w:pPr>
      <w:r>
        <w:t>  </w:t>
      </w:r>
    </w:p>
    <w:p w14:paraId="3EECCF16" w14:textId="77777777" w:rsidR="0069282B" w:rsidRDefault="0069282B" w:rsidP="0069282B">
      <w:pPr>
        <w:spacing w:after="160" w:line="259" w:lineRule="auto"/>
        <w:jc w:val="left"/>
        <w:rPr>
          <w:b/>
          <w:color w:val="666666"/>
          <w:sz w:val="32"/>
          <w:szCs w:val="32"/>
        </w:rPr>
      </w:pPr>
      <w:r>
        <w:rPr>
          <w:b/>
          <w:sz w:val="32"/>
          <w:szCs w:val="32"/>
        </w:rPr>
        <w:br w:type="page"/>
      </w:r>
    </w:p>
    <w:p w14:paraId="1DD15B88" w14:textId="77777777" w:rsidR="0069282B" w:rsidRDefault="0069282B" w:rsidP="0069282B">
      <w:pPr>
        <w:pStyle w:val="Ttulo2"/>
        <w:rPr>
          <w:b/>
          <w:sz w:val="32"/>
          <w:szCs w:val="32"/>
        </w:rPr>
      </w:pPr>
      <w:bookmarkStart w:id="81" w:name="_Toc509667102"/>
      <w:r w:rsidRPr="00EA0B66">
        <w:rPr>
          <w:b/>
          <w:sz w:val="32"/>
          <w:szCs w:val="32"/>
        </w:rPr>
        <w:lastRenderedPageBreak/>
        <w:t xml:space="preserve">2.7 </w:t>
      </w:r>
      <w:r>
        <w:rPr>
          <w:b/>
          <w:sz w:val="32"/>
          <w:szCs w:val="32"/>
        </w:rPr>
        <w:t>Diseño conceptual del SAR</w:t>
      </w:r>
      <w:bookmarkEnd w:id="81"/>
    </w:p>
    <w:p w14:paraId="03B13066" w14:textId="77777777" w:rsidR="0069282B" w:rsidRDefault="0069282B" w:rsidP="0069282B"/>
    <w:p w14:paraId="3F9A712D" w14:textId="77777777" w:rsidR="0069282B" w:rsidRPr="0078650E" w:rsidRDefault="0069282B" w:rsidP="0069282B">
      <w:pPr>
        <w:rPr>
          <w:rFonts w:ascii="Arial" w:hAnsi="Arial" w:cs="Arial"/>
          <w:color w:val="auto"/>
          <w:sz w:val="24"/>
          <w:szCs w:val="24"/>
        </w:rPr>
      </w:pPr>
      <w:r w:rsidRPr="0078650E">
        <w:rPr>
          <w:rFonts w:ascii="Arial" w:hAnsi="Arial" w:cs="Arial"/>
          <w:color w:val="auto"/>
          <w:sz w:val="24"/>
          <w:szCs w:val="24"/>
        </w:rPr>
        <w:t>Como podemos apreciar en la figura (</w:t>
      </w:r>
      <w:r w:rsidRPr="0045415A">
        <w:rPr>
          <w:rFonts w:ascii="Arial" w:eastAsia="Times New Roman" w:hAnsi="Arial" w:cs="Arial"/>
          <w:b/>
          <w:color w:val="auto"/>
          <w:sz w:val="24"/>
          <w:szCs w:val="24"/>
        </w:rPr>
        <w:fldChar w:fldCharType="begin"/>
      </w:r>
      <w:r w:rsidRPr="0045415A">
        <w:rPr>
          <w:rFonts w:ascii="Arial" w:eastAsia="Times New Roman" w:hAnsi="Arial" w:cs="Arial"/>
          <w:b/>
          <w:color w:val="auto"/>
          <w:sz w:val="24"/>
          <w:szCs w:val="24"/>
        </w:rPr>
        <w:instrText xml:space="preserve"> REF _Ref505888317 \h  \* MERGEFORMAT </w:instrText>
      </w:r>
      <w:r w:rsidRPr="0045415A">
        <w:rPr>
          <w:rFonts w:ascii="Arial" w:eastAsia="Times New Roman" w:hAnsi="Arial" w:cs="Arial"/>
          <w:b/>
          <w:color w:val="auto"/>
          <w:sz w:val="24"/>
          <w:szCs w:val="24"/>
        </w:rPr>
      </w:r>
      <w:r w:rsidRPr="0045415A">
        <w:rPr>
          <w:rFonts w:ascii="Arial" w:eastAsia="Times New Roman" w:hAnsi="Arial" w:cs="Arial"/>
          <w:b/>
          <w:color w:val="auto"/>
          <w:sz w:val="24"/>
          <w:szCs w:val="24"/>
        </w:rPr>
        <w:fldChar w:fldCharType="separate"/>
      </w:r>
      <w:r w:rsidRPr="0045415A">
        <w:rPr>
          <w:rFonts w:ascii="Arial" w:eastAsia="Times New Roman" w:hAnsi="Arial" w:cs="Arial"/>
          <w:b/>
          <w:color w:val="auto"/>
          <w:sz w:val="24"/>
          <w:szCs w:val="24"/>
        </w:rPr>
        <w:t>Ilustración 8 - Esquema conceptual orientado a servicios</w:t>
      </w:r>
      <w:r w:rsidRPr="0045415A">
        <w:rPr>
          <w:rFonts w:ascii="Arial" w:eastAsia="Times New Roman" w:hAnsi="Arial" w:cs="Arial"/>
          <w:b/>
          <w:color w:val="auto"/>
          <w:sz w:val="24"/>
          <w:szCs w:val="24"/>
        </w:rPr>
        <w:fldChar w:fldCharType="end"/>
      </w:r>
      <w:r w:rsidRPr="0078650E">
        <w:rPr>
          <w:rFonts w:ascii="Arial" w:hAnsi="Arial" w:cs="Arial"/>
          <w:color w:val="auto"/>
          <w:sz w:val="24"/>
          <w:szCs w:val="24"/>
        </w:rPr>
        <w:t xml:space="preserve">), el SAR cuenta con una estructura similar, a nivel arquitectónico, al de un robot. El sistema de control (SC) es el encargado de gestionar las comunicaciones para acceder a los sensores, actuadores y módulos. Además, tiene la capacidad de atender solicitudes de clientes que se conectan con el SAR. El SC administra servicios, que proporciona a los clientes conectados. Estos servicios son: </w:t>
      </w:r>
    </w:p>
    <w:p w14:paraId="22F4A710" w14:textId="77777777" w:rsidR="0069282B" w:rsidRPr="0078650E" w:rsidRDefault="0069282B" w:rsidP="0069282B">
      <w:pPr>
        <w:pStyle w:val="Prrafodelista"/>
        <w:numPr>
          <w:ilvl w:val="0"/>
          <w:numId w:val="35"/>
        </w:numPr>
        <w:spacing w:after="0" w:line="240" w:lineRule="auto"/>
        <w:jc w:val="both"/>
        <w:rPr>
          <w:rFonts w:ascii="Arial" w:hAnsi="Arial" w:cs="Arial"/>
          <w:sz w:val="24"/>
          <w:szCs w:val="24"/>
        </w:rPr>
      </w:pPr>
      <w:r w:rsidRPr="0078650E">
        <w:rPr>
          <w:rFonts w:ascii="Arial" w:hAnsi="Arial" w:cs="Arial"/>
          <w:sz w:val="24"/>
          <w:szCs w:val="24"/>
        </w:rPr>
        <w:t>Almacenamiento por medio una base de datos. Todos los valores de los sensores y módulos son almacenados cada vez que sucede un cambio en su lectura.</w:t>
      </w:r>
    </w:p>
    <w:p w14:paraId="1EB9D0E1" w14:textId="77777777" w:rsidR="0069282B" w:rsidRPr="0078650E" w:rsidRDefault="0069282B" w:rsidP="0069282B">
      <w:pPr>
        <w:pStyle w:val="Prrafodelista"/>
        <w:numPr>
          <w:ilvl w:val="0"/>
          <w:numId w:val="35"/>
        </w:numPr>
        <w:spacing w:after="0" w:line="240" w:lineRule="auto"/>
        <w:jc w:val="both"/>
        <w:rPr>
          <w:rFonts w:ascii="Arial" w:hAnsi="Arial" w:cs="Arial"/>
          <w:sz w:val="24"/>
          <w:szCs w:val="24"/>
        </w:rPr>
      </w:pPr>
      <w:r w:rsidRPr="0078650E">
        <w:rPr>
          <w:rFonts w:ascii="Arial" w:hAnsi="Arial" w:cs="Arial"/>
          <w:sz w:val="24"/>
          <w:szCs w:val="24"/>
        </w:rPr>
        <w:t>Servicio WEB. Este servicio, permite almacenar la aplicación cliente que es desplegada cuando el cliente se conecta con el SAR. Además, permite la interacción posterior entre el cliente y el SC.</w:t>
      </w:r>
    </w:p>
    <w:p w14:paraId="598F06D4" w14:textId="77777777" w:rsidR="0069282B" w:rsidRPr="0078650E" w:rsidRDefault="0069282B" w:rsidP="0069282B">
      <w:pPr>
        <w:pStyle w:val="Prrafodelista"/>
        <w:numPr>
          <w:ilvl w:val="0"/>
          <w:numId w:val="35"/>
        </w:numPr>
        <w:spacing w:after="0" w:line="240" w:lineRule="auto"/>
        <w:jc w:val="both"/>
        <w:rPr>
          <w:rFonts w:ascii="Arial" w:hAnsi="Arial" w:cs="Arial"/>
          <w:sz w:val="24"/>
          <w:szCs w:val="24"/>
        </w:rPr>
      </w:pPr>
      <w:r w:rsidRPr="0078650E">
        <w:rPr>
          <w:rFonts w:ascii="Arial" w:hAnsi="Arial" w:cs="Arial"/>
          <w:sz w:val="24"/>
          <w:szCs w:val="24"/>
        </w:rPr>
        <w:t>Comunicación con los sensores, actuadores y módulos:</w:t>
      </w:r>
    </w:p>
    <w:p w14:paraId="5F05CA9B" w14:textId="77777777" w:rsidR="0069282B" w:rsidRPr="0078650E" w:rsidRDefault="0069282B" w:rsidP="0069282B">
      <w:pPr>
        <w:pStyle w:val="Prrafodelista"/>
        <w:numPr>
          <w:ilvl w:val="1"/>
          <w:numId w:val="35"/>
        </w:numPr>
        <w:spacing w:after="0" w:line="240" w:lineRule="auto"/>
        <w:jc w:val="both"/>
        <w:rPr>
          <w:rFonts w:ascii="Arial" w:hAnsi="Arial" w:cs="Arial"/>
          <w:sz w:val="24"/>
          <w:szCs w:val="24"/>
        </w:rPr>
      </w:pPr>
      <w:r w:rsidRPr="0078650E">
        <w:rPr>
          <w:rFonts w:ascii="Arial" w:hAnsi="Arial" w:cs="Arial"/>
          <w:sz w:val="24"/>
          <w:szCs w:val="24"/>
        </w:rPr>
        <w:t>Lectura de sensores</w:t>
      </w:r>
    </w:p>
    <w:p w14:paraId="7C3A831B" w14:textId="77777777" w:rsidR="0069282B" w:rsidRPr="0078650E" w:rsidRDefault="0069282B" w:rsidP="0069282B">
      <w:pPr>
        <w:pStyle w:val="Prrafodelista"/>
        <w:numPr>
          <w:ilvl w:val="1"/>
          <w:numId w:val="35"/>
        </w:numPr>
        <w:spacing w:after="0" w:line="240" w:lineRule="auto"/>
        <w:jc w:val="both"/>
        <w:rPr>
          <w:rFonts w:ascii="Arial" w:hAnsi="Arial" w:cs="Arial"/>
          <w:sz w:val="24"/>
          <w:szCs w:val="24"/>
        </w:rPr>
      </w:pPr>
      <w:r w:rsidRPr="0078650E">
        <w:rPr>
          <w:rFonts w:ascii="Arial" w:hAnsi="Arial" w:cs="Arial"/>
          <w:sz w:val="24"/>
          <w:szCs w:val="24"/>
        </w:rPr>
        <w:t>Acciones sobre los actuadores</w:t>
      </w:r>
    </w:p>
    <w:p w14:paraId="6BC4AB1A" w14:textId="77777777" w:rsidR="0069282B" w:rsidRPr="0078650E" w:rsidRDefault="0069282B" w:rsidP="0069282B">
      <w:pPr>
        <w:pStyle w:val="Prrafodelista"/>
        <w:numPr>
          <w:ilvl w:val="1"/>
          <w:numId w:val="35"/>
        </w:numPr>
        <w:spacing w:after="0" w:line="240" w:lineRule="auto"/>
        <w:jc w:val="both"/>
        <w:rPr>
          <w:rFonts w:ascii="Arial" w:hAnsi="Arial" w:cs="Arial"/>
          <w:sz w:val="24"/>
          <w:szCs w:val="24"/>
        </w:rPr>
      </w:pPr>
      <w:r w:rsidRPr="0078650E">
        <w:rPr>
          <w:rFonts w:ascii="Arial" w:hAnsi="Arial" w:cs="Arial"/>
          <w:sz w:val="24"/>
          <w:szCs w:val="24"/>
        </w:rPr>
        <w:t>Lectura de valores proporcionados por los módulos.</w:t>
      </w:r>
    </w:p>
    <w:p w14:paraId="72E4EDDE" w14:textId="77777777" w:rsidR="0069282B" w:rsidRPr="0078650E" w:rsidRDefault="0069282B" w:rsidP="0069282B">
      <w:pPr>
        <w:pStyle w:val="Prrafodelista"/>
        <w:numPr>
          <w:ilvl w:val="0"/>
          <w:numId w:val="35"/>
        </w:numPr>
        <w:spacing w:after="0" w:line="240" w:lineRule="auto"/>
        <w:jc w:val="both"/>
        <w:rPr>
          <w:rFonts w:ascii="Arial" w:hAnsi="Arial" w:cs="Arial"/>
          <w:sz w:val="24"/>
          <w:szCs w:val="24"/>
        </w:rPr>
      </w:pPr>
      <w:r w:rsidRPr="0078650E">
        <w:rPr>
          <w:rFonts w:ascii="Arial" w:hAnsi="Arial" w:cs="Arial"/>
          <w:sz w:val="24"/>
          <w:szCs w:val="24"/>
        </w:rPr>
        <w:t>Transmisión de imagen y video en tiempo real, al cliente.</w:t>
      </w:r>
    </w:p>
    <w:p w14:paraId="53864D5E" w14:textId="77777777" w:rsidR="0069282B" w:rsidRPr="0078650E" w:rsidRDefault="0069282B" w:rsidP="0069282B">
      <w:pPr>
        <w:pStyle w:val="Prrafodelista"/>
        <w:numPr>
          <w:ilvl w:val="0"/>
          <w:numId w:val="35"/>
        </w:numPr>
        <w:spacing w:after="0" w:line="240" w:lineRule="auto"/>
        <w:jc w:val="both"/>
        <w:rPr>
          <w:rFonts w:ascii="Arial" w:hAnsi="Arial" w:cs="Arial"/>
          <w:sz w:val="24"/>
          <w:szCs w:val="24"/>
        </w:rPr>
      </w:pPr>
      <w:r w:rsidRPr="0078650E">
        <w:rPr>
          <w:rFonts w:ascii="Arial" w:hAnsi="Arial" w:cs="Arial"/>
          <w:sz w:val="24"/>
          <w:szCs w:val="24"/>
        </w:rPr>
        <w:t>Generación de punto de acceso inalámbrico.</w:t>
      </w:r>
    </w:p>
    <w:p w14:paraId="6252E264" w14:textId="77777777" w:rsidR="0069282B" w:rsidRPr="00106211" w:rsidRDefault="0069282B" w:rsidP="0069282B"/>
    <w:p w14:paraId="20C40EF7" w14:textId="77777777" w:rsidR="0069282B" w:rsidRDefault="0069282B" w:rsidP="0069282B"/>
    <w:p w14:paraId="1C7EDE24" w14:textId="77777777" w:rsidR="0069282B" w:rsidRPr="00967B72" w:rsidRDefault="0069282B" w:rsidP="0069282B"/>
    <w:p w14:paraId="4A1CDEB3" w14:textId="77777777" w:rsidR="0069282B" w:rsidRDefault="0069282B" w:rsidP="0069282B">
      <w:pPr>
        <w:keepNext/>
        <w:spacing w:after="160" w:line="259" w:lineRule="auto"/>
        <w:jc w:val="left"/>
      </w:pPr>
      <w:r>
        <w:rPr>
          <w:noProof/>
          <w:sz w:val="36"/>
          <w:szCs w:val="36"/>
        </w:rPr>
        <w:drawing>
          <wp:inline distT="0" distB="0" distL="0" distR="0" wp14:anchorId="2F650845" wp14:editId="360370F8">
            <wp:extent cx="5398770" cy="309435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8770" cy="3094355"/>
                    </a:xfrm>
                    <a:prstGeom prst="rect">
                      <a:avLst/>
                    </a:prstGeom>
                    <a:noFill/>
                    <a:ln>
                      <a:noFill/>
                    </a:ln>
                  </pic:spPr>
                </pic:pic>
              </a:graphicData>
            </a:graphic>
          </wp:inline>
        </w:drawing>
      </w:r>
    </w:p>
    <w:p w14:paraId="509847C7" w14:textId="73E8B41A" w:rsidR="0069282B" w:rsidRDefault="0069282B" w:rsidP="0069282B">
      <w:pPr>
        <w:pStyle w:val="Descripcin"/>
        <w:jc w:val="center"/>
      </w:pPr>
      <w:bookmarkStart w:id="82" w:name="_Ref505888317"/>
      <w:bookmarkStart w:id="83" w:name="_Toc508877164"/>
      <w:r>
        <w:t xml:space="preserve">Ilustración </w:t>
      </w:r>
      <w:fldSimple w:instr=" SEQ Ilustración \* ARABIC ">
        <w:r w:rsidR="00980ACB">
          <w:rPr>
            <w:noProof/>
          </w:rPr>
          <w:t>8</w:t>
        </w:r>
      </w:fldSimple>
      <w:r>
        <w:t xml:space="preserve"> - Esquema conceptual orientado a servicios</w:t>
      </w:r>
      <w:bookmarkEnd w:id="82"/>
      <w:bookmarkEnd w:id="83"/>
    </w:p>
    <w:p w14:paraId="7D067375" w14:textId="77777777" w:rsidR="0069282B" w:rsidRDefault="0069282B" w:rsidP="0069282B">
      <w:pPr>
        <w:spacing w:after="160" w:line="259" w:lineRule="auto"/>
        <w:jc w:val="left"/>
        <w:rPr>
          <w:b/>
          <w:color w:val="434343"/>
          <w:sz w:val="36"/>
          <w:szCs w:val="36"/>
        </w:rPr>
      </w:pPr>
      <w:r>
        <w:rPr>
          <w:sz w:val="36"/>
          <w:szCs w:val="36"/>
        </w:rPr>
        <w:br w:type="page"/>
      </w:r>
    </w:p>
    <w:p w14:paraId="7B884B5B" w14:textId="77777777" w:rsidR="0069282B" w:rsidRPr="005314EC" w:rsidRDefault="0069282B" w:rsidP="005314EC">
      <w:pPr>
        <w:pStyle w:val="Ttulo2"/>
        <w:rPr>
          <w:b/>
          <w:sz w:val="32"/>
          <w:szCs w:val="32"/>
        </w:rPr>
      </w:pPr>
      <w:bookmarkStart w:id="84" w:name="_Toc509667103"/>
      <w:r w:rsidRPr="005314EC">
        <w:rPr>
          <w:b/>
          <w:sz w:val="32"/>
          <w:szCs w:val="32"/>
        </w:rPr>
        <w:lastRenderedPageBreak/>
        <w:t>Resumen</w:t>
      </w:r>
      <w:bookmarkEnd w:id="84"/>
    </w:p>
    <w:p w14:paraId="36BFEC01" w14:textId="77777777" w:rsidR="0069282B" w:rsidRPr="007E5140" w:rsidRDefault="0069282B" w:rsidP="0069282B"/>
    <w:p w14:paraId="7BCDA545"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En este capítulo se abordó la definición de robot, definiéndose como:</w:t>
      </w:r>
    </w:p>
    <w:p w14:paraId="1B4A5024" w14:textId="69346A58"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"Un manipulador funcional reprogramable, capaz de mover materiales, piezas, herramientas o dispositivos especializados mediante movimientos variables programados, con el fin de realizar tareas diversas</w:t>
      </w:r>
      <w:r w:rsidR="0078650E">
        <w:rPr>
          <w:rFonts w:ascii="Arial" w:eastAsia="Times New Roman" w:hAnsi="Arial" w:cs="Arial"/>
          <w:color w:val="auto"/>
          <w:sz w:val="24"/>
          <w:szCs w:val="24"/>
          <w:shd w:val="clear" w:color="auto" w:fill="FFFFFF"/>
        </w:rPr>
        <w:t xml:space="preserve">” y </w:t>
      </w:r>
      <w:r w:rsidRPr="0078650E">
        <w:rPr>
          <w:rFonts w:ascii="Arial" w:eastAsia="Times New Roman" w:hAnsi="Arial" w:cs="Arial"/>
          <w:color w:val="auto"/>
          <w:sz w:val="24"/>
          <w:szCs w:val="24"/>
          <w:shd w:val="clear" w:color="auto" w:fill="FFFFFF"/>
        </w:rPr>
        <w:t>la robótica como la ciencia y técnica que estudia a los robots, encargada del diseño, construcción y aplicabilidad de los mismos.</w:t>
      </w:r>
    </w:p>
    <w:p w14:paraId="0CF1232A" w14:textId="77777777" w:rsidR="0069282B" w:rsidRPr="0078650E" w:rsidRDefault="0069282B" w:rsidP="0069282B">
      <w:pPr>
        <w:rPr>
          <w:rFonts w:ascii="Arial" w:eastAsia="Times New Roman" w:hAnsi="Arial" w:cs="Arial"/>
          <w:color w:val="auto"/>
          <w:sz w:val="24"/>
          <w:szCs w:val="24"/>
          <w:shd w:val="clear" w:color="auto" w:fill="FFFFFF"/>
        </w:rPr>
      </w:pPr>
    </w:p>
    <w:p w14:paraId="19DEAA92"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Se definió además que robots generalmente cuentan con actuadores, sensores y un sistema de control. Están diseñados en base a tres grandes funcionalidades: la percepción, la planificación y la manipulación; y se clasifican en </w:t>
      </w:r>
      <w:r w:rsidRPr="0078650E">
        <w:rPr>
          <w:rFonts w:ascii="Arial" w:eastAsia="Times New Roman" w:hAnsi="Arial" w:cs="Arial"/>
          <w:b/>
          <w:color w:val="auto"/>
          <w:sz w:val="24"/>
          <w:szCs w:val="24"/>
          <w:shd w:val="clear" w:color="auto" w:fill="FFFFFF"/>
        </w:rPr>
        <w:t>poliarticulados</w:t>
      </w:r>
      <w:r w:rsidRPr="0078650E">
        <w:rPr>
          <w:rFonts w:ascii="Arial" w:eastAsia="Times New Roman" w:hAnsi="Arial" w:cs="Arial"/>
          <w:color w:val="auto"/>
          <w:sz w:val="24"/>
          <w:szCs w:val="24"/>
          <w:shd w:val="clear" w:color="auto" w:fill="FFFFFF"/>
        </w:rPr>
        <w:t xml:space="preserve">, </w:t>
      </w:r>
      <w:r w:rsidRPr="0078650E">
        <w:rPr>
          <w:rFonts w:ascii="Arial" w:eastAsia="Times New Roman" w:hAnsi="Arial" w:cs="Arial"/>
          <w:b/>
          <w:color w:val="auto"/>
          <w:sz w:val="24"/>
          <w:szCs w:val="24"/>
          <w:shd w:val="clear" w:color="auto" w:fill="FFFFFF"/>
        </w:rPr>
        <w:t>móviles</w:t>
      </w:r>
      <w:r w:rsidRPr="0078650E">
        <w:rPr>
          <w:rFonts w:ascii="Arial" w:eastAsia="Times New Roman" w:hAnsi="Arial" w:cs="Arial"/>
          <w:color w:val="auto"/>
          <w:sz w:val="24"/>
          <w:szCs w:val="24"/>
          <w:shd w:val="clear" w:color="auto" w:fill="FFFFFF"/>
        </w:rPr>
        <w:t xml:space="preserve">, </w:t>
      </w:r>
      <w:r w:rsidRPr="0078650E">
        <w:rPr>
          <w:rFonts w:ascii="Arial" w:eastAsia="Times New Roman" w:hAnsi="Arial" w:cs="Arial"/>
          <w:b/>
          <w:color w:val="auto"/>
          <w:sz w:val="24"/>
          <w:szCs w:val="24"/>
          <w:shd w:val="clear" w:color="auto" w:fill="FFFFFF"/>
        </w:rPr>
        <w:t>androides</w:t>
      </w:r>
      <w:r w:rsidRPr="0078650E">
        <w:rPr>
          <w:rFonts w:ascii="Arial" w:eastAsia="Times New Roman" w:hAnsi="Arial" w:cs="Arial"/>
          <w:color w:val="auto"/>
          <w:sz w:val="24"/>
          <w:szCs w:val="24"/>
          <w:shd w:val="clear" w:color="auto" w:fill="FFFFFF"/>
        </w:rPr>
        <w:t xml:space="preserve">, </w:t>
      </w:r>
      <w:r w:rsidRPr="0078650E">
        <w:rPr>
          <w:rFonts w:ascii="Arial" w:eastAsia="Times New Roman" w:hAnsi="Arial" w:cs="Arial"/>
          <w:b/>
          <w:color w:val="auto"/>
          <w:sz w:val="24"/>
          <w:szCs w:val="24"/>
          <w:shd w:val="clear" w:color="auto" w:fill="FFFFFF"/>
        </w:rPr>
        <w:t>zoomórficos</w:t>
      </w:r>
      <w:r w:rsidRPr="0078650E">
        <w:rPr>
          <w:rFonts w:ascii="Arial" w:eastAsia="Times New Roman" w:hAnsi="Arial" w:cs="Arial"/>
          <w:color w:val="auto"/>
          <w:sz w:val="24"/>
          <w:szCs w:val="24"/>
          <w:shd w:val="clear" w:color="auto" w:fill="FFFFFF"/>
        </w:rPr>
        <w:t xml:space="preserve"> e </w:t>
      </w:r>
      <w:r w:rsidRPr="0078650E">
        <w:rPr>
          <w:rFonts w:ascii="Arial" w:eastAsia="Times New Roman" w:hAnsi="Arial" w:cs="Arial"/>
          <w:b/>
          <w:color w:val="auto"/>
          <w:sz w:val="24"/>
          <w:szCs w:val="24"/>
          <w:shd w:val="clear" w:color="auto" w:fill="FFFFFF"/>
        </w:rPr>
        <w:t>híbridos</w:t>
      </w:r>
      <w:r w:rsidRPr="0078650E">
        <w:rPr>
          <w:rFonts w:ascii="Arial" w:eastAsia="Times New Roman" w:hAnsi="Arial" w:cs="Arial"/>
          <w:color w:val="auto"/>
          <w:sz w:val="24"/>
          <w:szCs w:val="24"/>
          <w:shd w:val="clear" w:color="auto" w:fill="FFFFFF"/>
        </w:rPr>
        <w:t>.</w:t>
      </w:r>
    </w:p>
    <w:p w14:paraId="0E42723E" w14:textId="77777777" w:rsidR="0069282B" w:rsidRPr="0078650E" w:rsidRDefault="0069282B" w:rsidP="0069282B">
      <w:pPr>
        <w:rPr>
          <w:rFonts w:ascii="Arial" w:eastAsia="Times New Roman" w:hAnsi="Arial" w:cs="Arial"/>
          <w:color w:val="auto"/>
          <w:sz w:val="24"/>
          <w:szCs w:val="24"/>
          <w:shd w:val="clear" w:color="auto" w:fill="FFFFFF"/>
        </w:rPr>
      </w:pPr>
    </w:p>
    <w:p w14:paraId="262567C7"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Luego se mencionaron que las razones por las cuales Arduino y Raspberry Pi se han popularizado en el diseño y construcción de robots en el ámbito de la enseñanza fueron su facilidad de uso, bajo costo, materiales provistos por la comunidad, en comparación con Intel Galileo, BeagleBone, Nanode, entre otras. </w:t>
      </w:r>
    </w:p>
    <w:p w14:paraId="040AFA10" w14:textId="77777777" w:rsidR="0069282B" w:rsidRPr="0078650E" w:rsidRDefault="0069282B" w:rsidP="0069282B">
      <w:pPr>
        <w:rPr>
          <w:rFonts w:ascii="Arial" w:eastAsia="Times New Roman" w:hAnsi="Arial" w:cs="Arial"/>
          <w:color w:val="auto"/>
          <w:sz w:val="24"/>
          <w:szCs w:val="24"/>
          <w:shd w:val="clear" w:color="auto" w:fill="FFFFFF"/>
        </w:rPr>
      </w:pPr>
    </w:p>
    <w:p w14:paraId="3427F734"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Posteriormente, se analizaron los conceptos de microcontroladores y SBC (computadora de placa reducida) y los mecanismos de comunicación.</w:t>
      </w:r>
    </w:p>
    <w:p w14:paraId="7C4352FD" w14:textId="77777777" w:rsidR="0069282B" w:rsidRPr="0078650E" w:rsidRDefault="0069282B" w:rsidP="0069282B">
      <w:pPr>
        <w:rPr>
          <w:rFonts w:ascii="Arial" w:eastAsia="Times New Roman" w:hAnsi="Arial" w:cs="Arial"/>
          <w:color w:val="auto"/>
          <w:sz w:val="24"/>
          <w:szCs w:val="24"/>
          <w:shd w:val="clear" w:color="auto" w:fill="FFFFFF"/>
        </w:rPr>
      </w:pPr>
    </w:p>
    <w:p w14:paraId="3DD3B097"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Dado que la propuesta del SAR está enfocada en el ambiente educativo, se mencionó que la robótica tiene doble impacto como elemento educacional y elemento social. </w:t>
      </w:r>
    </w:p>
    <w:p w14:paraId="7D2A7448" w14:textId="77777777" w:rsidR="0069282B" w:rsidRPr="0078650E" w:rsidRDefault="0069282B" w:rsidP="0069282B">
      <w:pPr>
        <w:rPr>
          <w:rFonts w:ascii="Arial" w:eastAsia="Times New Roman" w:hAnsi="Arial" w:cs="Arial"/>
          <w:color w:val="auto"/>
          <w:sz w:val="24"/>
          <w:szCs w:val="24"/>
          <w:shd w:val="clear" w:color="auto" w:fill="FFFFFF"/>
        </w:rPr>
      </w:pPr>
    </w:p>
    <w:p w14:paraId="236EE14D" w14:textId="2374A22A" w:rsidR="00891EA5"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Estos conceptos serán de utilidad para entender el desarrollo propuesto de esta tesina: la construcción de un SAR (Sistema Autónomo Robótico). </w:t>
      </w:r>
    </w:p>
    <w:p w14:paraId="5994A029" w14:textId="77777777" w:rsidR="008F38A1" w:rsidRDefault="00891EA5" w:rsidP="008F38A1">
      <w:pPr>
        <w:pStyle w:val="Ttulo1"/>
        <w:rPr>
          <w:sz w:val="36"/>
          <w:szCs w:val="36"/>
        </w:rPr>
      </w:pPr>
      <w:r>
        <w:rPr>
          <w:rFonts w:ascii="Arial" w:eastAsia="Times New Roman" w:hAnsi="Arial" w:cs="Arial"/>
          <w:color w:val="auto"/>
          <w:sz w:val="24"/>
          <w:szCs w:val="24"/>
          <w:shd w:val="clear" w:color="auto" w:fill="FFFFFF"/>
        </w:rPr>
        <w:br w:type="page"/>
      </w:r>
      <w:bookmarkStart w:id="85" w:name="_Ref503637687"/>
      <w:bookmarkStart w:id="86" w:name="_Ref503823279"/>
      <w:bookmarkStart w:id="87" w:name="_Toc504153894"/>
      <w:bookmarkStart w:id="88" w:name="_Toc509667104"/>
      <w:r w:rsidR="008F38A1">
        <w:rPr>
          <w:sz w:val="36"/>
          <w:szCs w:val="36"/>
        </w:rPr>
        <w:lastRenderedPageBreak/>
        <w:t>Capítulo 3 – Arduino</w:t>
      </w:r>
      <w:bookmarkEnd w:id="85"/>
      <w:bookmarkEnd w:id="86"/>
      <w:bookmarkEnd w:id="87"/>
      <w:bookmarkEnd w:id="88"/>
    </w:p>
    <w:p w14:paraId="35D12E8B" w14:textId="77777777" w:rsidR="008F38A1" w:rsidRDefault="008F38A1" w:rsidP="008F38A1"/>
    <w:p w14:paraId="34F368AF" w14:textId="77777777" w:rsidR="008F38A1" w:rsidRPr="009707F6" w:rsidRDefault="008F38A1" w:rsidP="008F38A1">
      <w:pPr>
        <w:rPr>
          <w:rFonts w:ascii="Arial" w:hAnsi="Arial" w:cs="Arial"/>
          <w:sz w:val="24"/>
          <w:szCs w:val="24"/>
        </w:rPr>
      </w:pPr>
      <w:r w:rsidRPr="009707F6">
        <w:rPr>
          <w:rFonts w:ascii="Arial" w:hAnsi="Arial" w:cs="Arial"/>
          <w:sz w:val="24"/>
          <w:szCs w:val="24"/>
        </w:rPr>
        <w:t>En este capítulo conoceremos qué es la plataforma Arduino, sus comienzos y otras tecnologías que colaboraron en el desarrollo de la misma. Además, analizaremos características de la placa, examinando capacidades técnicas como el microcontrolador, memoria y medios de comunicación.</w:t>
      </w:r>
    </w:p>
    <w:p w14:paraId="7903C169" w14:textId="77777777" w:rsidR="008F38A1" w:rsidRPr="009707F6" w:rsidRDefault="008F38A1" w:rsidP="008F38A1">
      <w:pPr>
        <w:rPr>
          <w:rFonts w:ascii="Arial" w:hAnsi="Arial" w:cs="Arial"/>
          <w:sz w:val="24"/>
          <w:szCs w:val="24"/>
        </w:rPr>
      </w:pPr>
      <w:r w:rsidRPr="009707F6">
        <w:rPr>
          <w:rFonts w:ascii="Arial" w:hAnsi="Arial" w:cs="Arial"/>
          <w:sz w:val="24"/>
          <w:szCs w:val="24"/>
        </w:rPr>
        <w:t>También veremos el abanico de placas producidas por la compañía, sus especificaciones técnicas, similitudes y diferencias. Por otro lado, se examinarán diversos sensores, actuadores y módulos compatibles con la plataforma Arduino. Por último, se comentará la aplicación en las instituciones educativas y la utilización de Arduino en el SAR.</w:t>
      </w:r>
    </w:p>
    <w:p w14:paraId="7F7D8D1D" w14:textId="77777777" w:rsidR="008F38A1" w:rsidRDefault="008F38A1" w:rsidP="008F38A1">
      <w:pPr>
        <w:rPr>
          <w:sz w:val="32"/>
          <w:szCs w:val="32"/>
        </w:rPr>
      </w:pPr>
    </w:p>
    <w:p w14:paraId="0E9B7E2F" w14:textId="77777777" w:rsidR="008F38A1" w:rsidRDefault="008F38A1" w:rsidP="008F38A1">
      <w:pPr>
        <w:pStyle w:val="Ttulo2"/>
        <w:rPr>
          <w:b/>
          <w:sz w:val="32"/>
          <w:szCs w:val="32"/>
        </w:rPr>
      </w:pPr>
      <w:bookmarkStart w:id="89" w:name="_Toc504153895"/>
      <w:bookmarkStart w:id="90" w:name="_Ref509650149"/>
      <w:bookmarkStart w:id="91" w:name="_Toc509667105"/>
      <w:r>
        <w:rPr>
          <w:b/>
          <w:sz w:val="32"/>
          <w:szCs w:val="32"/>
        </w:rPr>
        <w:t>3.1 Arduino</w:t>
      </w:r>
      <w:bookmarkEnd w:id="89"/>
      <w:bookmarkEnd w:id="90"/>
      <w:bookmarkEnd w:id="91"/>
    </w:p>
    <w:p w14:paraId="7E44933C" w14:textId="77777777" w:rsidR="008F38A1" w:rsidRPr="00A43174" w:rsidRDefault="008F38A1" w:rsidP="008F38A1"/>
    <w:p w14:paraId="27D14D8C" w14:textId="0FF0FA5A" w:rsidR="008F38A1" w:rsidRDefault="0045415A" w:rsidP="008F38A1">
      <w:pPr>
        <w:rPr>
          <w:rFonts w:ascii="Arial" w:hAnsi="Arial" w:cs="Arial"/>
          <w:color w:val="0000FF"/>
          <w:sz w:val="24"/>
          <w:szCs w:val="24"/>
        </w:rPr>
      </w:pPr>
      <w:r>
        <w:rPr>
          <w:noProof/>
        </w:rPr>
        <mc:AlternateContent>
          <mc:Choice Requires="wps">
            <w:drawing>
              <wp:anchor distT="0" distB="0" distL="114300" distR="114300" simplePos="0" relativeHeight="251297280" behindDoc="0" locked="0" layoutInCell="1" allowOverlap="1" wp14:anchorId="2AC102C6" wp14:editId="3D11A0AD">
                <wp:simplePos x="0" y="0"/>
                <wp:positionH relativeFrom="column">
                  <wp:posOffset>3062605</wp:posOffset>
                </wp:positionH>
                <wp:positionV relativeFrom="paragraph">
                  <wp:posOffset>1661795</wp:posOffset>
                </wp:positionV>
                <wp:extent cx="2333625" cy="635"/>
                <wp:effectExtent l="0" t="0" r="0" b="0"/>
                <wp:wrapSquare wrapText="bothSides"/>
                <wp:docPr id="1026" name="Cuadro de texto 1026"/>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18D073A3" w14:textId="4C7E3D9F" w:rsidR="006D6B4B" w:rsidRPr="00C17B08" w:rsidRDefault="006D6B4B" w:rsidP="0045415A">
                            <w:pPr>
                              <w:pStyle w:val="Descripcin"/>
                              <w:jc w:val="center"/>
                              <w:rPr>
                                <w:rFonts w:ascii="Calibri" w:eastAsia="Calibri" w:hAnsi="Calibri" w:cs="Calibri"/>
                                <w:noProof/>
                                <w:color w:val="000000"/>
                                <w:lang w:val="en-US"/>
                              </w:rPr>
                            </w:pPr>
                            <w:bookmarkStart w:id="92" w:name="_Ref508701819"/>
                            <w:bookmarkStart w:id="93" w:name="_Toc508877165"/>
                            <w:r>
                              <w:t xml:space="preserve">Ilustración </w:t>
                            </w:r>
                            <w:fldSimple w:instr=" SEQ Ilustración \* ARABIC ">
                              <w:r>
                                <w:rPr>
                                  <w:noProof/>
                                </w:rPr>
                                <w:t>9</w:t>
                              </w:r>
                            </w:fldSimple>
                            <w:r>
                              <w:t xml:space="preserve"> - Logo de Arduino</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102C6" id="Cuadro de texto 1026" o:spid="_x0000_s1031" type="#_x0000_t202" style="position:absolute;left:0;text-align:left;margin-left:241.15pt;margin-top:130.85pt;width:183.75pt;height:.05pt;z-index:25129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" stroked="f">
                <v:textbox style="mso-fit-shape-to-text:t" inset="0,0,0,0">
                  <w:txbxContent>
                    <w:p w14:paraId="18D073A3" w14:textId="4C7E3D9F" w:rsidR="006D6B4B" w:rsidRPr="00C17B08" w:rsidRDefault="006D6B4B" w:rsidP="0045415A">
                      <w:pPr>
                        <w:pStyle w:val="Descripcin"/>
                        <w:jc w:val="center"/>
                        <w:rPr>
                          <w:rFonts w:ascii="Calibri" w:eastAsia="Calibri" w:hAnsi="Calibri" w:cs="Calibri"/>
                          <w:noProof/>
                          <w:color w:val="000000"/>
                          <w:lang w:val="en-US"/>
                        </w:rPr>
                      </w:pPr>
                      <w:bookmarkStart w:id="94" w:name="_Ref508701819"/>
                      <w:bookmarkStart w:id="95" w:name="_Toc508877165"/>
                      <w:r>
                        <w:t xml:space="preserve">Ilustración </w:t>
                      </w:r>
                      <w:fldSimple w:instr=" SEQ Ilustración \* ARABIC ">
                        <w:r>
                          <w:rPr>
                            <w:noProof/>
                          </w:rPr>
                          <w:t>9</w:t>
                        </w:r>
                      </w:fldSimple>
                      <w:r>
                        <w:t xml:space="preserve"> - Logo de Arduino</w:t>
                      </w:r>
                      <w:bookmarkEnd w:id="94"/>
                      <w:bookmarkEnd w:id="95"/>
                    </w:p>
                  </w:txbxContent>
                </v:textbox>
                <w10:wrap type="square"/>
              </v:shape>
            </w:pict>
          </mc:Fallback>
        </mc:AlternateContent>
      </w:r>
      <w:r w:rsidR="008F38A1">
        <w:rPr>
          <w:noProof/>
          <w:lang w:val="en-US" w:eastAsia="en-US"/>
        </w:rPr>
        <w:drawing>
          <wp:anchor distT="0" distB="0" distL="114300" distR="114300" simplePos="0" relativeHeight="251303424" behindDoc="0" locked="0" layoutInCell="1" allowOverlap="1" wp14:anchorId="75BF30DC" wp14:editId="684DEABB">
            <wp:simplePos x="0" y="0"/>
            <wp:positionH relativeFrom="column">
              <wp:posOffset>3062623</wp:posOffset>
            </wp:positionH>
            <wp:positionV relativeFrom="paragraph">
              <wp:posOffset>10285</wp:posOffset>
            </wp:positionV>
            <wp:extent cx="2333625" cy="1594485"/>
            <wp:effectExtent l="0" t="0" r="9525" b="5715"/>
            <wp:wrapSquare wrapText="bothSides"/>
            <wp:docPr id="1028" name="Image1" descr="Arduino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43" cstate="print">
                      <a:extLst>
                        <a:ext uri="{28A0092B-C50C-407E-A947-70E740481C1C}">
                          <a14:useLocalDpi xmlns:a14="http://schemas.microsoft.com/office/drawing/2010/main" val="0"/>
                        </a:ext>
                      </a:extLst>
                    </a:blip>
                    <a:srcRect/>
                    <a:stretch>
                      <a:fillRect/>
                    </a:stretch>
                  </pic:blipFill>
                  <pic:spPr>
                    <a:xfrm>
                      <a:off x="0" y="0"/>
                      <a:ext cx="2333625" cy="1594485"/>
                    </a:xfrm>
                    <a:prstGeom prst="rect">
                      <a:avLst/>
                    </a:prstGeom>
                  </pic:spPr>
                </pic:pic>
              </a:graphicData>
            </a:graphic>
          </wp:anchor>
        </w:drawing>
      </w:r>
      <w:r w:rsidR="008F38A1">
        <w:rPr>
          <w:rFonts w:ascii="Arial" w:hAnsi="Arial" w:cs="Arial"/>
          <w:sz w:val="24"/>
          <w:szCs w:val="24"/>
        </w:rPr>
        <w:t>Arduino es una plataforma y compañía, del mismo nombre, de electrónica "</w:t>
      </w:r>
      <w:r w:rsidR="008F38A1" w:rsidRPr="00662F22">
        <w:rPr>
          <w:rFonts w:ascii="Arial" w:hAnsi="Arial" w:cs="Arial"/>
          <w:i/>
          <w:sz w:val="24"/>
          <w:szCs w:val="24"/>
        </w:rPr>
        <w:t>open-source</w:t>
      </w:r>
      <w:r w:rsidR="008F38A1">
        <w:rPr>
          <w:rFonts w:ascii="Arial" w:hAnsi="Arial" w:cs="Arial"/>
          <w:sz w:val="24"/>
          <w:szCs w:val="24"/>
        </w:rPr>
        <w:t>" o de código abierto cuyo objetivo es brindar hardware y software de fácil utilización. Es decir, se propone como una plataforma sencilla con una curva de aprendizaje baja para realizar proyectos interactivos para público no necesariamente con conocimientos técnicos.</w:t>
      </w:r>
      <w:r w:rsidR="008F38A1">
        <w:rPr>
          <w:rFonts w:ascii="Arial" w:hAnsi="Arial" w:cs="Arial"/>
          <w:color w:val="0000FF"/>
          <w:sz w:val="24"/>
          <w:szCs w:val="24"/>
        </w:rPr>
        <w:t xml:space="preserve"> </w:t>
      </w:r>
    </w:p>
    <w:p w14:paraId="2398CB4E" w14:textId="494C4882" w:rsidR="008F38A1" w:rsidRDefault="008F38A1" w:rsidP="008F38A1">
      <w:pPr>
        <w:rPr>
          <w:rFonts w:ascii="Arial" w:hAnsi="Arial" w:cs="Arial"/>
          <w:sz w:val="24"/>
          <w:szCs w:val="24"/>
        </w:rPr>
      </w:pPr>
      <w:r w:rsidRPr="009707F6">
        <w:rPr>
          <w:rStyle w:val="AgustinTextoCar"/>
        </w:rPr>
        <w:t>Arduino se trata de una SBC</w:t>
      </w:r>
      <w:r>
        <w:rPr>
          <w:rStyle w:val="AgustinTextoCar"/>
        </w:rPr>
        <w:t xml:space="preserve"> (</w:t>
      </w:r>
      <w:r w:rsidR="00631CF3" w:rsidRPr="00631CF3">
        <w:rPr>
          <w:rStyle w:val="AgustinTextoCar"/>
        </w:rPr>
        <w:fldChar w:fldCharType="begin"/>
      </w:r>
      <w:r w:rsidR="00631CF3" w:rsidRPr="00631CF3">
        <w:rPr>
          <w:rStyle w:val="AgustinTextoCar"/>
        </w:rPr>
        <w:instrText xml:space="preserve"> REF _Ref508701558 \h  \* MERGEFORMAT </w:instrText>
      </w:r>
      <w:r w:rsidR="00631CF3" w:rsidRPr="00631CF3">
        <w:rPr>
          <w:rStyle w:val="AgustinTextoCar"/>
        </w:rPr>
      </w:r>
      <w:r w:rsidR="00631CF3" w:rsidRPr="00631CF3">
        <w:rPr>
          <w:rStyle w:val="AgustinTextoCar"/>
        </w:rPr>
        <w:fldChar w:fldCharType="separate"/>
      </w:r>
      <w:r w:rsidR="00631CF3" w:rsidRPr="00631CF3">
        <w:rPr>
          <w:rFonts w:ascii="Arial" w:hAnsi="Arial" w:cs="Arial"/>
          <w:b/>
          <w:sz w:val="24"/>
          <w:szCs w:val="24"/>
        </w:rPr>
        <w:t>2.4 Microcontroladores y computadora de placa reducida (SBC)</w:t>
      </w:r>
      <w:r w:rsidR="00631CF3" w:rsidRPr="00631CF3">
        <w:rPr>
          <w:rStyle w:val="AgustinTextoCar"/>
        </w:rPr>
        <w:fldChar w:fldCharType="end"/>
      </w:r>
      <w:r>
        <w:rPr>
          <w:rStyle w:val="AgustinTextoCar"/>
        </w:rPr>
        <w:t>)</w:t>
      </w:r>
      <w:r w:rsidRPr="009707F6">
        <w:rPr>
          <w:rStyle w:val="AgustinTextoCar"/>
        </w:rPr>
        <w:t xml:space="preserve"> con entradas y salidas, analógicas y digitales, la cual es programada bajo un entorno</w:t>
      </w:r>
      <w:r>
        <w:rPr>
          <w:rFonts w:ascii="Arial" w:hAnsi="Arial" w:cs="Arial"/>
          <w:sz w:val="24"/>
          <w:szCs w:val="24"/>
        </w:rPr>
        <w:t xml:space="preserve"> de desarrollo, basado en el entorno de programación inspirado en </w:t>
      </w:r>
      <w:r>
        <w:rPr>
          <w:rFonts w:ascii="Arial" w:hAnsi="Arial" w:cs="Arial"/>
          <w:b/>
          <w:sz w:val="24"/>
          <w:szCs w:val="24"/>
        </w:rPr>
        <w:t xml:space="preserve">Processing </w:t>
      </w:r>
      <w:r>
        <w:rPr>
          <w:rFonts w:ascii="Arial" w:hAnsi="Arial" w:cs="Arial"/>
          <w:sz w:val="24"/>
          <w:szCs w:val="24"/>
        </w:rPr>
        <w:t xml:space="preserve">y en la estructura de programación </w:t>
      </w:r>
      <w:r w:rsidRPr="009C2D37">
        <w:rPr>
          <w:rFonts w:ascii="Arial" w:hAnsi="Arial" w:cs="Arial"/>
          <w:b/>
          <w:sz w:val="24"/>
          <w:szCs w:val="24"/>
        </w:rPr>
        <w:t>Wiring</w:t>
      </w:r>
      <w:r>
        <w:rPr>
          <w:rFonts w:ascii="Arial" w:hAnsi="Arial" w:cs="Arial"/>
          <w:sz w:val="24"/>
          <w:szCs w:val="24"/>
        </w:rPr>
        <w:t>. En la imagen (</w:t>
      </w:r>
      <w:r w:rsidR="0045415A" w:rsidRPr="0045415A">
        <w:rPr>
          <w:rFonts w:ascii="Arial" w:hAnsi="Arial" w:cs="Arial"/>
          <w:b/>
          <w:sz w:val="24"/>
          <w:szCs w:val="24"/>
        </w:rPr>
        <w:fldChar w:fldCharType="begin"/>
      </w:r>
      <w:r w:rsidR="0045415A" w:rsidRPr="0045415A">
        <w:rPr>
          <w:rFonts w:ascii="Arial" w:hAnsi="Arial" w:cs="Arial"/>
          <w:b/>
          <w:sz w:val="24"/>
          <w:szCs w:val="24"/>
        </w:rPr>
        <w:instrText xml:space="preserve"> REF _Ref508701819 \h  \* MERGEFORMAT </w:instrText>
      </w:r>
      <w:r w:rsidR="0045415A" w:rsidRPr="0045415A">
        <w:rPr>
          <w:rFonts w:ascii="Arial" w:hAnsi="Arial" w:cs="Arial"/>
          <w:b/>
          <w:sz w:val="24"/>
          <w:szCs w:val="24"/>
        </w:rPr>
      </w:r>
      <w:r w:rsidR="0045415A" w:rsidRPr="0045415A">
        <w:rPr>
          <w:rFonts w:ascii="Arial" w:hAnsi="Arial" w:cs="Arial"/>
          <w:b/>
          <w:sz w:val="24"/>
          <w:szCs w:val="24"/>
        </w:rPr>
        <w:fldChar w:fldCharType="separate"/>
      </w:r>
      <w:r w:rsidR="0045415A" w:rsidRPr="0045415A">
        <w:rPr>
          <w:rFonts w:ascii="Arial" w:hAnsi="Arial" w:cs="Arial"/>
          <w:b/>
          <w:sz w:val="24"/>
          <w:szCs w:val="24"/>
        </w:rPr>
        <w:t xml:space="preserve">Ilustración </w:t>
      </w:r>
      <w:r w:rsidR="0045415A" w:rsidRPr="0045415A">
        <w:rPr>
          <w:rFonts w:ascii="Arial" w:hAnsi="Arial" w:cs="Arial"/>
          <w:b/>
          <w:noProof/>
          <w:sz w:val="24"/>
          <w:szCs w:val="24"/>
        </w:rPr>
        <w:t>9</w:t>
      </w:r>
      <w:r w:rsidR="0045415A" w:rsidRPr="0045415A">
        <w:rPr>
          <w:rFonts w:ascii="Arial" w:hAnsi="Arial" w:cs="Arial"/>
          <w:b/>
          <w:sz w:val="24"/>
          <w:szCs w:val="24"/>
        </w:rPr>
        <w:t xml:space="preserve"> - Logo de Arduino</w:t>
      </w:r>
      <w:r w:rsidR="0045415A" w:rsidRPr="0045415A">
        <w:rPr>
          <w:rFonts w:ascii="Arial" w:hAnsi="Arial" w:cs="Arial"/>
          <w:b/>
          <w:sz w:val="24"/>
          <w:szCs w:val="24"/>
        </w:rPr>
        <w:fldChar w:fldCharType="end"/>
      </w:r>
      <w:r>
        <w:rPr>
          <w:rFonts w:ascii="Arial" w:hAnsi="Arial" w:cs="Arial"/>
          <w:sz w:val="24"/>
          <w:szCs w:val="24"/>
        </w:rPr>
        <w:fldChar w:fldCharType="begin"/>
      </w:r>
      <w:r>
        <w:rPr>
          <w:rFonts w:ascii="Arial" w:hAnsi="Arial" w:cs="Arial"/>
          <w:sz w:val="24"/>
          <w:szCs w:val="24"/>
        </w:rPr>
        <w:instrText xml:space="preserve"> REF _Ref502097007 \h </w:instrText>
      </w:r>
      <w:r>
        <w:rPr>
          <w:rFonts w:ascii="Arial" w:hAnsi="Arial" w:cs="Arial"/>
          <w:sz w:val="24"/>
          <w:szCs w:val="24"/>
        </w:rPr>
      </w:r>
      <w:r>
        <w:rPr>
          <w:rFonts w:ascii="Arial" w:hAnsi="Arial" w:cs="Arial"/>
          <w:sz w:val="24"/>
          <w:szCs w:val="24"/>
        </w:rPr>
        <w:fldChar w:fldCharType="end"/>
      </w:r>
      <w:r>
        <w:rPr>
          <w:rFonts w:ascii="Arial" w:hAnsi="Arial" w:cs="Arial"/>
          <w:sz w:val="24"/>
          <w:szCs w:val="24"/>
        </w:rPr>
        <w:t>) se puede ver el logo oficial de la compañía.</w:t>
      </w:r>
    </w:p>
    <w:p w14:paraId="37BC21D7" w14:textId="77777777" w:rsidR="008F38A1" w:rsidRDefault="008F38A1" w:rsidP="008F38A1">
      <w:pPr>
        <w:rPr>
          <w:rFonts w:ascii="Arial" w:hAnsi="Arial" w:cs="Arial"/>
          <w:sz w:val="24"/>
          <w:szCs w:val="24"/>
        </w:rPr>
      </w:pPr>
    </w:p>
    <w:p w14:paraId="476AF8EA" w14:textId="77777777" w:rsidR="008F38A1" w:rsidRPr="004A181D" w:rsidRDefault="008F38A1" w:rsidP="008F38A1">
      <w:pPr>
        <w:pStyle w:val="Ttulo2"/>
        <w:rPr>
          <w:b/>
          <w:sz w:val="32"/>
          <w:szCs w:val="32"/>
        </w:rPr>
      </w:pPr>
      <w:bookmarkStart w:id="96" w:name="_Toc509667106"/>
      <w:r w:rsidRPr="004A181D">
        <w:rPr>
          <w:b/>
          <w:sz w:val="32"/>
          <w:szCs w:val="32"/>
        </w:rPr>
        <w:t>3.2 Historia</w:t>
      </w:r>
      <w:bookmarkEnd w:id="96"/>
    </w:p>
    <w:p w14:paraId="6DDC119B" w14:textId="77777777" w:rsidR="008F38A1" w:rsidRDefault="008F38A1" w:rsidP="008F38A1">
      <w:pPr>
        <w:rPr>
          <w:rFonts w:ascii="Arial" w:hAnsi="Arial" w:cs="Arial"/>
          <w:sz w:val="24"/>
          <w:szCs w:val="24"/>
        </w:rPr>
      </w:pPr>
    </w:p>
    <w:p w14:paraId="2E9C5707" w14:textId="21BFB2DD" w:rsidR="008F38A1" w:rsidRDefault="008F38A1" w:rsidP="008F38A1">
      <w:pPr>
        <w:pStyle w:val="AgustinTexto"/>
      </w:pPr>
      <w:r w:rsidRPr="009707F6">
        <w:t>Arduino se inició en el año 2005 como un proyecto para estudiantes en el Instituto IVREA, en Ivrea (Italia). Dado que se utilizaba el microcontrolador BASIC Stamp, cuyo costo era alto para para los fines educativos</w:t>
      </w:r>
      <w:r>
        <w:t xml:space="preserve"> se comienza el proyecto Arduino. </w:t>
      </w:r>
      <w:r w:rsidRPr="009C2D37">
        <w:t xml:space="preserve">El nombre del proyecto viene del nombre del Bar di Re Arduino (Bar del Rey Arduino), donde Massimo Banzi </w:t>
      </w:r>
      <w:r>
        <w:t>empezaba a desarrollarlo.</w:t>
      </w:r>
      <w:sdt>
        <w:sdtPr>
          <w:id w:val="816922893"/>
          <w:citation/>
        </w:sdtPr>
        <w:sdtContent>
          <w:r>
            <w:fldChar w:fldCharType="begin"/>
          </w:r>
          <w:r>
            <w:instrText xml:space="preserve"> CITATION Wik18 \l 11274 </w:instrText>
          </w:r>
          <w:r>
            <w:fldChar w:fldCharType="separate"/>
          </w:r>
          <w:r w:rsidR="005675C3">
            <w:rPr>
              <w:noProof/>
            </w:rPr>
            <w:t xml:space="preserve"> </w:t>
          </w:r>
          <w:r w:rsidR="005675C3" w:rsidRPr="005675C3">
            <w:rPr>
              <w:noProof/>
            </w:rPr>
            <w:t>[5]</w:t>
          </w:r>
          <w:r>
            <w:fldChar w:fldCharType="end"/>
          </w:r>
        </w:sdtContent>
      </w:sdt>
    </w:p>
    <w:p w14:paraId="3EC37ACA" w14:textId="77777777" w:rsidR="008F38A1" w:rsidRDefault="008F38A1" w:rsidP="008F38A1"/>
    <w:p w14:paraId="6C4A69A7" w14:textId="77777777" w:rsidR="008F38A1" w:rsidRDefault="008F38A1" w:rsidP="008F38A1">
      <w:pPr>
        <w:pStyle w:val="AgustinTexto"/>
      </w:pPr>
      <w:r>
        <w:t>Un estudiante, H</w:t>
      </w:r>
      <w:r w:rsidRPr="009C2D37">
        <w:t>ernando Barragán, quien desarrolló la tarjeta electrónica Wiring, el lenguaje de programación y la plataforma de desarrollo.</w:t>
      </w:r>
      <w:r>
        <w:t xml:space="preserve"> </w:t>
      </w:r>
      <w:r w:rsidRPr="009C2D37">
        <w:t xml:space="preserve">​Una vez concluida dicha plataforma, los investigadores trabajaron para hacerlo más ligero, más económico y de mayor alcance a la comunidad de hardware y código abierto. </w:t>
      </w:r>
    </w:p>
    <w:p w14:paraId="7DC41670" w14:textId="77777777" w:rsidR="008F38A1" w:rsidRDefault="008F38A1" w:rsidP="008F38A1"/>
    <w:p w14:paraId="669DC0BE" w14:textId="77777777" w:rsidR="008F38A1" w:rsidRPr="009C2D37" w:rsidRDefault="008F38A1" w:rsidP="008F38A1">
      <w:pPr>
        <w:pStyle w:val="AgustinTexto"/>
      </w:pPr>
      <w:r w:rsidRPr="009C2D37">
        <w:t>Posteriormente, Google colaboró en el desarrollo del Kit Android ADK (</w:t>
      </w:r>
      <w:r w:rsidRPr="0045415A">
        <w:rPr>
          <w:i/>
        </w:rPr>
        <w:t>Accesory Development Kit</w:t>
      </w:r>
      <w:r w:rsidRPr="009C2D37">
        <w:t xml:space="preserve">), una placa Arduino capaz de comunicarse directamente con teléfonos móviles inteligentes bajo el sistema operativo Android para que el teléfono controle luces, motores y sensores conectados </w:t>
      </w:r>
      <w:r>
        <w:t>a</w:t>
      </w:r>
      <w:r w:rsidRPr="009C2D37">
        <w:t xml:space="preserve"> Arduino. ​</w:t>
      </w:r>
    </w:p>
    <w:p w14:paraId="4CF8352E" w14:textId="77777777" w:rsidR="008F38A1" w:rsidRPr="009C2D37" w:rsidRDefault="008F38A1" w:rsidP="008F38A1">
      <w:pPr>
        <w:pStyle w:val="AgustinTexto"/>
      </w:pPr>
      <w:r w:rsidRPr="009C2D37">
        <w:t>Para la producción en serie de la primera versión se tomó en cuenta que el coste no fuera mayor de 30 euros, que fuera ensamblado en una placa de color azul, debía ser </w:t>
      </w:r>
      <w:r w:rsidRPr="00662F22">
        <w:rPr>
          <w:i/>
        </w:rPr>
        <w:t>Plug and Play</w:t>
      </w:r>
      <w:r w:rsidRPr="009C2D37">
        <w:t xml:space="preserve"> y que trabajara con todas las plataformas informáticas tales como MacOSX, Windows y GNU/Linux. </w:t>
      </w:r>
    </w:p>
    <w:p w14:paraId="691CFEB9" w14:textId="77777777" w:rsidR="008F38A1" w:rsidRDefault="008F38A1" w:rsidP="008F38A1">
      <w:pPr>
        <w:pStyle w:val="AgustinTexto"/>
      </w:pPr>
    </w:p>
    <w:p w14:paraId="1864F752" w14:textId="77777777" w:rsidR="008F38A1" w:rsidRDefault="008F38A1" w:rsidP="008F38A1">
      <w:pPr>
        <w:rPr>
          <w:rFonts w:ascii="Arial" w:hAnsi="Arial" w:cs="Arial"/>
          <w:sz w:val="24"/>
          <w:szCs w:val="24"/>
        </w:rPr>
      </w:pPr>
    </w:p>
    <w:p w14:paraId="7470BEC8" w14:textId="77777777" w:rsidR="008F38A1" w:rsidRPr="00A43174" w:rsidRDefault="008F38A1" w:rsidP="008F38A1">
      <w:pPr>
        <w:pStyle w:val="Ttulo3"/>
      </w:pPr>
      <w:bookmarkStart w:id="97" w:name="_Toc504153899"/>
      <w:bookmarkStart w:id="98" w:name="_Toc509667107"/>
      <w:r w:rsidRPr="00994A21">
        <w:rPr>
          <w:b w:val="0"/>
          <w:sz w:val="28"/>
          <w:szCs w:val="28"/>
        </w:rPr>
        <w:t>3.2</w:t>
      </w:r>
      <w:bookmarkEnd w:id="97"/>
      <w:r w:rsidRPr="00994A21">
        <w:rPr>
          <w:b w:val="0"/>
          <w:sz w:val="28"/>
          <w:szCs w:val="28"/>
        </w:rPr>
        <w:t>.1 Wiring</w:t>
      </w:r>
      <w:bookmarkEnd w:id="98"/>
    </w:p>
    <w:p w14:paraId="2453EF20" w14:textId="77777777" w:rsidR="008F38A1" w:rsidRDefault="008F38A1" w:rsidP="008F38A1"/>
    <w:p w14:paraId="43096AD4" w14:textId="77777777" w:rsidR="008F38A1" w:rsidRDefault="008F38A1" w:rsidP="008F38A1">
      <w:pPr>
        <w:pStyle w:val="AgustinTexto"/>
      </w:pPr>
      <w:r>
        <w:t xml:space="preserve">Wiring es una plataforma de prototipado electrónico de fuente abierta compuesta de un lenguaje de programación, un entorno de desarrollo integrado (IDE), y un microcontrolador. </w:t>
      </w:r>
    </w:p>
    <w:p w14:paraId="5B541670" w14:textId="77777777" w:rsidR="008F38A1" w:rsidRDefault="008F38A1" w:rsidP="008F38A1">
      <w:pPr>
        <w:pStyle w:val="AgustinTexto"/>
      </w:pPr>
      <w:r>
        <w:t xml:space="preserve">Esta plataforma permite escribir software para controlar dispositivos conectados a la tarjeta electrónica para crear toda clase de objetos interactivos, espacios o experiencias físicas que sienten y responden al mundo físico. </w:t>
      </w:r>
    </w:p>
    <w:p w14:paraId="43EDB535" w14:textId="77777777" w:rsidR="008F38A1" w:rsidRDefault="008F38A1" w:rsidP="008F38A1">
      <w:pPr>
        <w:pStyle w:val="AgustinTexto"/>
      </w:pPr>
      <w:r>
        <w:t>Este proceso se llama</w:t>
      </w:r>
      <w:r>
        <w:rPr>
          <w:i/>
        </w:rPr>
        <w:t xml:space="preserve"> </w:t>
      </w:r>
      <w:r w:rsidRPr="0045241F">
        <w:rPr>
          <w:i/>
        </w:rPr>
        <w:t>sketching</w:t>
      </w:r>
      <w:r>
        <w:t xml:space="preserve"> con hardware; se explora una gran cantidad de ideas de forma muy rápida, se seleccionan las más interesantes, se afinan y producen prototipos en un proceso iterativo.</w:t>
      </w:r>
    </w:p>
    <w:p w14:paraId="114D8906" w14:textId="77777777" w:rsidR="008F38A1" w:rsidRDefault="008F38A1" w:rsidP="008F38A1"/>
    <w:p w14:paraId="668E6BB1" w14:textId="63A1208D" w:rsidR="008F38A1" w:rsidRDefault="008F38A1" w:rsidP="008F38A1">
      <w:pPr>
        <w:pStyle w:val="AgustinTexto"/>
      </w:pPr>
      <w:r>
        <w:t xml:space="preserve">Wiring toma de Processing la IDE y el concepto de </w:t>
      </w:r>
      <w:r w:rsidRPr="00994A21">
        <w:rPr>
          <w:i/>
        </w:rPr>
        <w:t>sketch</w:t>
      </w:r>
      <w:r>
        <w:t>, pero enfocado en la programación de microcontroladores en vez de programación gráfica. Provee una librería de C/C++ la cual simplifica operaciones comunes como el manejo de entrada/salida. Los programas de Wiring están escritos en C/C++, pese a que sus usuarios sólo necesiten definir dos funciones para hacer un programa ejecutable:</w:t>
      </w:r>
    </w:p>
    <w:p w14:paraId="376A9E5C" w14:textId="77777777" w:rsidR="00EF10A2" w:rsidRDefault="00EF10A2" w:rsidP="008F38A1">
      <w:pPr>
        <w:pStyle w:val="AgustinTexto"/>
      </w:pPr>
    </w:p>
    <w:p w14:paraId="00C64E34" w14:textId="77777777" w:rsidR="008F38A1" w:rsidRDefault="008F38A1" w:rsidP="008F38A1">
      <w:pPr>
        <w:pStyle w:val="AgustinTexto"/>
      </w:pPr>
      <w:r>
        <w:rPr>
          <w:rFonts w:ascii="Courier" w:hAnsi="Courier"/>
        </w:rPr>
        <w:t>setup()</w:t>
      </w:r>
      <w:r>
        <w:t xml:space="preserve"> – una función ejecutada sólo una vez en el arranque de la placa, la cual puede ser usada para definir los ajustes iniciales de un entorno.</w:t>
      </w:r>
    </w:p>
    <w:p w14:paraId="52B2DFC1" w14:textId="77777777" w:rsidR="008F38A1" w:rsidRDefault="008F38A1" w:rsidP="008F38A1">
      <w:pPr>
        <w:pStyle w:val="AgustinTexto"/>
      </w:pPr>
      <w:r>
        <w:rPr>
          <w:rFonts w:ascii="Courier" w:hAnsi="Courier"/>
        </w:rPr>
        <w:t>loop()</w:t>
      </w:r>
      <w:r>
        <w:t xml:space="preserve"> – una función llamada repetidamente hasta que la placa es apagada.</w:t>
      </w:r>
    </w:p>
    <w:p w14:paraId="020D4FA1" w14:textId="77777777" w:rsidR="00EF10A2" w:rsidRDefault="00EF10A2" w:rsidP="008F38A1">
      <w:pPr>
        <w:pStyle w:val="AgustinTexto"/>
      </w:pPr>
    </w:p>
    <w:p w14:paraId="333ED82A" w14:textId="104A00CC" w:rsidR="008F38A1" w:rsidRDefault="008F38A1" w:rsidP="008F38A1">
      <w:pPr>
        <w:pStyle w:val="AgustinTexto"/>
      </w:pPr>
      <w:r>
        <w:t>Como podemos apreciar en la siguiente ilustración (</w:t>
      </w:r>
      <w:r w:rsidRPr="00EF10A2">
        <w:rPr>
          <w:b/>
        </w:rPr>
        <w:fldChar w:fldCharType="begin"/>
      </w:r>
      <w:r w:rsidRPr="00EF10A2">
        <w:rPr>
          <w:b/>
        </w:rPr>
        <w:instrText xml:space="preserve"> REF _Ref502097107 \h </w:instrText>
      </w:r>
      <w:r w:rsidR="00EF10A2">
        <w:rPr>
          <w:b/>
        </w:rPr>
        <w:instrText xml:space="preserve"> \* MERGEFORMAT </w:instrText>
      </w:r>
      <w:r w:rsidRPr="00EF10A2">
        <w:rPr>
          <w:b/>
        </w:rPr>
      </w:r>
      <w:r w:rsidRPr="00EF10A2">
        <w:rPr>
          <w:b/>
        </w:rPr>
        <w:fldChar w:fldCharType="separate"/>
      </w:r>
      <w:r w:rsidR="00EF10A2" w:rsidRPr="00EF10A2">
        <w:rPr>
          <w:b/>
        </w:rPr>
        <w:t xml:space="preserve">Ilustración </w:t>
      </w:r>
      <w:r w:rsidR="00EF10A2" w:rsidRPr="00EF10A2">
        <w:rPr>
          <w:b/>
          <w:noProof/>
        </w:rPr>
        <w:t>10</w:t>
      </w:r>
      <w:r w:rsidR="00EF10A2" w:rsidRPr="00EF10A2">
        <w:rPr>
          <w:b/>
        </w:rPr>
        <w:t xml:space="preserve"> – Código de Blink en Wiring IDE</w:t>
      </w:r>
      <w:r w:rsidRPr="00EF10A2">
        <w:rPr>
          <w:b/>
        </w:rPr>
        <w:fldChar w:fldCharType="end"/>
      </w:r>
      <w:r>
        <w:t xml:space="preserve">) hacer un blink a un led es muy sencillo dado la abstracción que nos otorga la librería. Un blink es un parpadeo de un led conectado a la placa. Se lo considera el “hola mundo” de Arduino. </w:t>
      </w:r>
    </w:p>
    <w:p w14:paraId="0CF79B87" w14:textId="77777777" w:rsidR="008F38A1" w:rsidRDefault="008F38A1" w:rsidP="008F38A1">
      <w:pPr>
        <w:rPr>
          <w:rFonts w:ascii="Helvetica" w:hAnsi="Helvetica" w:cs="Helvetica"/>
          <w:b/>
          <w:bCs/>
          <w:color w:val="444444"/>
          <w:sz w:val="21"/>
          <w:szCs w:val="21"/>
          <w:bdr w:val="none" w:sz="0" w:space="0" w:color="auto" w:frame="1"/>
          <w:shd w:val="clear" w:color="auto" w:fill="FFFFFF"/>
        </w:rPr>
      </w:pPr>
    </w:p>
    <w:p w14:paraId="12163C79" w14:textId="77777777" w:rsidR="008F38A1" w:rsidRDefault="008F38A1" w:rsidP="008F38A1">
      <w:pPr>
        <w:rPr>
          <w:rStyle w:val="Hipervnculo"/>
          <w:rFonts w:ascii="Arial" w:hAnsi="Arial" w:cs="Arial"/>
          <w:sz w:val="24"/>
          <w:szCs w:val="24"/>
        </w:rPr>
      </w:pPr>
    </w:p>
    <w:p w14:paraId="7A1AAACC" w14:textId="77777777" w:rsidR="008F38A1" w:rsidRDefault="008F38A1" w:rsidP="008F38A1">
      <w:pPr>
        <w:pStyle w:val="NormalWeb"/>
        <w:keepNext/>
        <w:shd w:val="clear" w:color="auto" w:fill="FFFFFF"/>
        <w:spacing w:before="120" w:after="120"/>
        <w:jc w:val="center"/>
      </w:pPr>
      <w:r>
        <w:rPr>
          <w:noProof/>
          <w:lang w:val="en-US" w:eastAsia="en-US"/>
        </w:rPr>
        <w:lastRenderedPageBreak/>
        <w:drawing>
          <wp:inline distT="0" distB="0" distL="0" distR="0" wp14:anchorId="3604D21A" wp14:editId="75372016">
            <wp:extent cx="4567054" cy="4013859"/>
            <wp:effectExtent l="0" t="0" r="5080" b="5715"/>
            <wp:docPr id="1031" name="Image1" descr="ID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44" cstate="print">
                      <a:extLst>
                        <a:ext uri="{28A0092B-C50C-407E-A947-70E740481C1C}">
                          <a14:useLocalDpi xmlns:a14="http://schemas.microsoft.com/office/drawing/2010/main" val="0"/>
                        </a:ext>
                      </a:extLst>
                    </a:blip>
                    <a:srcRect/>
                    <a:stretch>
                      <a:fillRect/>
                    </a:stretch>
                  </pic:blipFill>
                  <pic:spPr>
                    <a:xfrm>
                      <a:off x="0" y="0"/>
                      <a:ext cx="4595907" cy="4039217"/>
                    </a:xfrm>
                    <a:prstGeom prst="rect">
                      <a:avLst/>
                    </a:prstGeom>
                  </pic:spPr>
                </pic:pic>
              </a:graphicData>
            </a:graphic>
          </wp:inline>
        </w:drawing>
      </w:r>
    </w:p>
    <w:p w14:paraId="6C1740D4" w14:textId="440C2D41" w:rsidR="008F38A1" w:rsidRDefault="008F38A1" w:rsidP="008F38A1">
      <w:pPr>
        <w:pStyle w:val="Descripcin"/>
        <w:jc w:val="center"/>
      </w:pPr>
      <w:bookmarkStart w:id="99" w:name="_Ref502097107"/>
      <w:bookmarkStart w:id="100" w:name="_Toc508877166"/>
      <w:r>
        <w:t xml:space="preserve">Ilustración </w:t>
      </w:r>
      <w:fldSimple w:instr=" SEQ Ilustración \* ARABIC ">
        <w:r w:rsidR="00980ACB">
          <w:rPr>
            <w:noProof/>
          </w:rPr>
          <w:t>10</w:t>
        </w:r>
      </w:fldSimple>
      <w:r>
        <w:t xml:space="preserve"> – Código de Blink en Wiring IDE</w:t>
      </w:r>
      <w:bookmarkEnd w:id="99"/>
      <w:bookmarkEnd w:id="100"/>
    </w:p>
    <w:p w14:paraId="531EF46F" w14:textId="4D145708" w:rsidR="008F38A1" w:rsidRDefault="0045415A" w:rsidP="008F38A1">
      <w:pPr>
        <w:pStyle w:val="AgustinTexto"/>
      </w:pPr>
      <w:r>
        <w:t>Para ejemplificar la interfaz</w:t>
      </w:r>
      <w:r w:rsidR="008F38A1">
        <w:t xml:space="preserve"> de programación que </w:t>
      </w:r>
      <w:r w:rsidR="00662F22">
        <w:t>provee</w:t>
      </w:r>
      <w:r w:rsidR="008F38A1">
        <w:t xml:space="preserve"> Wiring al usuario en </w:t>
      </w:r>
      <w:r>
        <w:t>contraposición</w:t>
      </w:r>
      <w:r w:rsidR="008F38A1">
        <w:t xml:space="preserve"> a la utilización de la API del fabricante pude </w:t>
      </w:r>
      <w:r>
        <w:t xml:space="preserve">observarse </w:t>
      </w:r>
      <w:r w:rsidR="008F38A1">
        <w:t xml:space="preserve">como </w:t>
      </w:r>
      <w:r>
        <w:t>ejemplo</w:t>
      </w:r>
      <w:r w:rsidR="008F38A1">
        <w:t xml:space="preserve"> el código</w:t>
      </w:r>
      <w:r w:rsidR="00163F4D">
        <w:t xml:space="preserve"> en el lenguaje C++</w:t>
      </w:r>
      <w:r w:rsidR="00C9076D">
        <w:t xml:space="preserve"> de la siguiente ilustración</w:t>
      </w:r>
      <w:r w:rsidR="008F38A1">
        <w:t xml:space="preserve"> (</w:t>
      </w:r>
      <w:r w:rsidR="008F38A1" w:rsidRPr="00EF10A2">
        <w:rPr>
          <w:b/>
        </w:rPr>
        <w:fldChar w:fldCharType="begin"/>
      </w:r>
      <w:r w:rsidR="008F38A1" w:rsidRPr="00EF10A2">
        <w:rPr>
          <w:b/>
        </w:rPr>
        <w:instrText xml:space="preserve"> REF _Ref502097119 \h </w:instrText>
      </w:r>
      <w:r w:rsidR="00EF10A2">
        <w:rPr>
          <w:b/>
        </w:rPr>
        <w:instrText xml:space="preserve"> \* MERGEFORMAT </w:instrText>
      </w:r>
      <w:r w:rsidR="008F38A1" w:rsidRPr="00EF10A2">
        <w:rPr>
          <w:b/>
        </w:rPr>
      </w:r>
      <w:r w:rsidR="008F38A1" w:rsidRPr="00EF10A2">
        <w:rPr>
          <w:b/>
        </w:rPr>
        <w:fldChar w:fldCharType="separate"/>
      </w:r>
      <w:r w:rsidR="00EF10A2" w:rsidRPr="00EF10A2">
        <w:rPr>
          <w:b/>
        </w:rPr>
        <w:t xml:space="preserve">Ilustración </w:t>
      </w:r>
      <w:r w:rsidR="00EF10A2" w:rsidRPr="00EF10A2">
        <w:rPr>
          <w:b/>
          <w:noProof/>
        </w:rPr>
        <w:t>11</w:t>
      </w:r>
      <w:r w:rsidR="00EF10A2" w:rsidRPr="00EF10A2">
        <w:rPr>
          <w:b/>
        </w:rPr>
        <w:t xml:space="preserve"> - C++ Blink ejemplo</w:t>
      </w:r>
      <w:r w:rsidR="008F38A1" w:rsidRPr="00EF10A2">
        <w:rPr>
          <w:b/>
        </w:rPr>
        <w:fldChar w:fldCharType="end"/>
      </w:r>
      <w:r w:rsidR="008F38A1">
        <w:t>)</w:t>
      </w:r>
      <w:r w:rsidR="00163F4D">
        <w:t xml:space="preserve"> el cual puede ser escrito de la forma dada en la ilustración anterior (</w:t>
      </w:r>
      <w:r w:rsidR="008F38A1" w:rsidRPr="00163F4D">
        <w:rPr>
          <w:b/>
        </w:rPr>
        <w:fldChar w:fldCharType="begin"/>
      </w:r>
      <w:r w:rsidR="008F38A1" w:rsidRPr="00163F4D">
        <w:rPr>
          <w:b/>
        </w:rPr>
        <w:instrText xml:space="preserve"> REF _Ref502097107 \h </w:instrText>
      </w:r>
      <w:r w:rsidR="00163F4D">
        <w:rPr>
          <w:b/>
        </w:rPr>
        <w:instrText xml:space="preserve"> \* MERGEFORMAT </w:instrText>
      </w:r>
      <w:r w:rsidR="008F38A1" w:rsidRPr="00163F4D">
        <w:rPr>
          <w:b/>
        </w:rPr>
      </w:r>
      <w:r w:rsidR="008F38A1" w:rsidRPr="00163F4D">
        <w:rPr>
          <w:b/>
        </w:rPr>
        <w:fldChar w:fldCharType="separate"/>
      </w:r>
      <w:r w:rsidR="00662F22" w:rsidRPr="00163F4D">
        <w:rPr>
          <w:b/>
        </w:rPr>
        <w:t xml:space="preserve">Ilustración </w:t>
      </w:r>
      <w:r w:rsidR="00662F22" w:rsidRPr="00163F4D">
        <w:rPr>
          <w:b/>
          <w:noProof/>
        </w:rPr>
        <w:t>10</w:t>
      </w:r>
      <w:r w:rsidR="00662F22" w:rsidRPr="00163F4D">
        <w:rPr>
          <w:b/>
        </w:rPr>
        <w:t xml:space="preserve"> – Código de Blink en Wiring IDE</w:t>
      </w:r>
      <w:r w:rsidR="008F38A1" w:rsidRPr="00163F4D">
        <w:rPr>
          <w:b/>
        </w:rPr>
        <w:fldChar w:fldCharType="end"/>
      </w:r>
      <w:r w:rsidR="00163F4D">
        <w:t>)</w:t>
      </w:r>
      <w:r w:rsidR="009C7F04">
        <w:t>.</w:t>
      </w:r>
      <w:sdt>
        <w:sdtPr>
          <w:id w:val="-1828352636"/>
          <w:citation/>
        </w:sdtPr>
        <w:sdtContent>
          <w:r w:rsidR="009C7F04">
            <w:fldChar w:fldCharType="begin"/>
          </w:r>
          <w:r w:rsidR="009C7F04">
            <w:instrText xml:space="preserve"> CITATION 17Se \l 11274 </w:instrText>
          </w:r>
          <w:r w:rsidR="009C7F04">
            <w:fldChar w:fldCharType="separate"/>
          </w:r>
          <w:r w:rsidR="005675C3">
            <w:rPr>
              <w:noProof/>
            </w:rPr>
            <w:t xml:space="preserve"> </w:t>
          </w:r>
          <w:r w:rsidR="005675C3" w:rsidRPr="005675C3">
            <w:rPr>
              <w:noProof/>
            </w:rPr>
            <w:t>[6]</w:t>
          </w:r>
          <w:r w:rsidR="009C7F04">
            <w:fldChar w:fldCharType="end"/>
          </w:r>
        </w:sdtContent>
      </w:sdt>
    </w:p>
    <w:p w14:paraId="6594240F" w14:textId="77777777" w:rsidR="008F38A1" w:rsidRDefault="008F38A1" w:rsidP="008F38A1">
      <w:pPr>
        <w:keepNext/>
        <w:jc w:val="center"/>
      </w:pPr>
      <w:r>
        <w:rPr>
          <w:noProof/>
          <w:lang w:val="en-US" w:eastAsia="en-US"/>
        </w:rPr>
        <w:drawing>
          <wp:inline distT="0" distB="0" distL="0" distR="0" wp14:anchorId="112F4028" wp14:editId="4154AFA2">
            <wp:extent cx="4211287" cy="2775621"/>
            <wp:effectExtent l="0" t="0" r="0" b="5715"/>
            <wp:docPr id="103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1">
                    <a:blip r:embed="rId45" cstate="print">
                      <a:extLst>
                        <a:ext uri="{28A0092B-C50C-407E-A947-70E740481C1C}">
                          <a14:useLocalDpi xmlns:a14="http://schemas.microsoft.com/office/drawing/2010/main" val="0"/>
                        </a:ext>
                      </a:extLst>
                    </a:blip>
                    <a:srcRect/>
                    <a:stretch>
                      <a:fillRect/>
                    </a:stretch>
                  </pic:blipFill>
                  <pic:spPr>
                    <a:xfrm>
                      <a:off x="0" y="0"/>
                      <a:ext cx="4223269" cy="2783518"/>
                    </a:xfrm>
                    <a:prstGeom prst="rect">
                      <a:avLst/>
                    </a:prstGeom>
                  </pic:spPr>
                </pic:pic>
              </a:graphicData>
            </a:graphic>
          </wp:inline>
        </w:drawing>
      </w:r>
    </w:p>
    <w:p w14:paraId="7F383634" w14:textId="4D5257EE" w:rsidR="008F38A1" w:rsidRDefault="008F38A1" w:rsidP="008F38A1">
      <w:pPr>
        <w:pStyle w:val="Descripcin"/>
        <w:jc w:val="center"/>
      </w:pPr>
      <w:bookmarkStart w:id="101" w:name="_Ref502097119"/>
      <w:bookmarkStart w:id="102" w:name="_Toc508877167"/>
      <w:r>
        <w:t xml:space="preserve">Ilustración </w:t>
      </w:r>
      <w:fldSimple w:instr=" SEQ Ilustración \* ARABIC ">
        <w:r w:rsidR="00980ACB">
          <w:rPr>
            <w:noProof/>
          </w:rPr>
          <w:t>11</w:t>
        </w:r>
      </w:fldSimple>
      <w:r>
        <w:t xml:space="preserve"> - C++ Blink ejemplo</w:t>
      </w:r>
      <w:bookmarkEnd w:id="101"/>
      <w:bookmarkEnd w:id="102"/>
    </w:p>
    <w:p w14:paraId="2A84522B" w14:textId="77777777" w:rsidR="008F38A1" w:rsidRDefault="008F38A1" w:rsidP="008F38A1">
      <w:pPr>
        <w:rPr>
          <w:rFonts w:ascii="Arial" w:hAnsi="Arial" w:cs="Arial"/>
          <w:sz w:val="24"/>
          <w:szCs w:val="24"/>
        </w:rPr>
      </w:pPr>
    </w:p>
    <w:p w14:paraId="3150F70A" w14:textId="77777777" w:rsidR="008F38A1" w:rsidRDefault="008F38A1" w:rsidP="008F38A1">
      <w:pPr>
        <w:rPr>
          <w:rFonts w:ascii="Arial" w:hAnsi="Arial" w:cs="Arial"/>
          <w:sz w:val="24"/>
          <w:szCs w:val="24"/>
        </w:rPr>
      </w:pPr>
      <w:r>
        <w:rPr>
          <w:rFonts w:ascii="Arial" w:hAnsi="Arial" w:cs="Arial"/>
          <w:sz w:val="24"/>
          <w:szCs w:val="24"/>
        </w:rPr>
        <w:br w:type="page"/>
      </w:r>
    </w:p>
    <w:p w14:paraId="0A22160D" w14:textId="77777777" w:rsidR="008F38A1" w:rsidRPr="00A43174" w:rsidRDefault="008F38A1" w:rsidP="008F38A1">
      <w:pPr>
        <w:pStyle w:val="Ttulo3"/>
      </w:pPr>
      <w:bookmarkStart w:id="103" w:name="_Toc504153896"/>
      <w:bookmarkStart w:id="104" w:name="_Toc509667108"/>
      <w:r w:rsidRPr="00994A21">
        <w:rPr>
          <w:b w:val="0"/>
          <w:sz w:val="28"/>
          <w:szCs w:val="28"/>
        </w:rPr>
        <w:lastRenderedPageBreak/>
        <w:t>3.2</w:t>
      </w:r>
      <w:bookmarkEnd w:id="103"/>
      <w:r w:rsidRPr="00994A21">
        <w:rPr>
          <w:b w:val="0"/>
          <w:sz w:val="28"/>
          <w:szCs w:val="28"/>
        </w:rPr>
        <w:t>.2 Processing</w:t>
      </w:r>
      <w:bookmarkEnd w:id="104"/>
    </w:p>
    <w:p w14:paraId="58B494E9" w14:textId="77777777" w:rsidR="008F38A1" w:rsidRDefault="008F38A1" w:rsidP="008F38A1"/>
    <w:p w14:paraId="22C1A495" w14:textId="652F0290" w:rsidR="008F38A1" w:rsidRDefault="008F38A1" w:rsidP="008F38A1">
      <w:pPr>
        <w:pStyle w:val="AgustinTexto"/>
      </w:pPr>
      <w:r>
        <w:t>Es un lenguaje de programación y entorno de desarrollo integrado de código abierto basado en Java, de fácil utilización, y que sirve como medio para la enseñanza y producción de proyectos multimedia e interactivos de diseño digital. En la imagen (</w:t>
      </w:r>
      <w:r w:rsidRPr="00163F4D">
        <w:rPr>
          <w:b/>
        </w:rPr>
        <w:fldChar w:fldCharType="begin"/>
      </w:r>
      <w:r w:rsidRPr="00163F4D">
        <w:rPr>
          <w:b/>
        </w:rPr>
        <w:instrText xml:space="preserve"> REF _Ref508378505 \h </w:instrText>
      </w:r>
      <w:r w:rsidR="00163F4D">
        <w:rPr>
          <w:b/>
        </w:rPr>
        <w:instrText xml:space="preserve"> \* MERGEFORMAT </w:instrText>
      </w:r>
      <w:r w:rsidRPr="00163F4D">
        <w:rPr>
          <w:b/>
        </w:rPr>
      </w:r>
      <w:r w:rsidRPr="00163F4D">
        <w:rPr>
          <w:b/>
        </w:rPr>
        <w:fldChar w:fldCharType="separate"/>
      </w:r>
      <w:r w:rsidR="00163F4D" w:rsidRPr="00163F4D">
        <w:rPr>
          <w:b/>
        </w:rPr>
        <w:t xml:space="preserve">Ilustración </w:t>
      </w:r>
      <w:r w:rsidR="00163F4D" w:rsidRPr="00163F4D">
        <w:rPr>
          <w:b/>
          <w:noProof/>
        </w:rPr>
        <w:t>12</w:t>
      </w:r>
      <w:r w:rsidR="00163F4D" w:rsidRPr="00163F4D">
        <w:rPr>
          <w:b/>
        </w:rPr>
        <w:t xml:space="preserve"> - Logo de Processing</w:t>
      </w:r>
      <w:r w:rsidRPr="00163F4D">
        <w:rPr>
          <w:b/>
        </w:rPr>
        <w:fldChar w:fldCharType="end"/>
      </w:r>
      <w:r>
        <w:t>) se puede apreciar su logo.</w:t>
      </w:r>
    </w:p>
    <w:p w14:paraId="79D3BE38" w14:textId="77777777" w:rsidR="008F38A1" w:rsidRDefault="008F38A1" w:rsidP="008F38A1">
      <w:pPr>
        <w:pStyle w:val="AgustinTexto"/>
      </w:pPr>
    </w:p>
    <w:p w14:paraId="4B355F3B" w14:textId="77777777" w:rsidR="008F38A1" w:rsidRDefault="008F38A1" w:rsidP="008F38A1"/>
    <w:p w14:paraId="5993420F" w14:textId="77777777" w:rsidR="008F38A1" w:rsidRDefault="008F38A1" w:rsidP="008F38A1">
      <w:pPr>
        <w:pStyle w:val="AgustinTexto"/>
      </w:pPr>
      <w:r>
        <w:rPr>
          <w:noProof/>
          <w:lang w:val="en-US" w:eastAsia="en-US"/>
        </w:rPr>
        <w:drawing>
          <wp:anchor distT="0" distB="0" distL="114300" distR="114300" simplePos="0" relativeHeight="251309568" behindDoc="0" locked="0" layoutInCell="1" allowOverlap="1" wp14:anchorId="5604DAC3" wp14:editId="511527FC">
            <wp:simplePos x="0" y="0"/>
            <wp:positionH relativeFrom="margin">
              <wp:posOffset>26111</wp:posOffset>
            </wp:positionH>
            <wp:positionV relativeFrom="margin">
              <wp:posOffset>1604983</wp:posOffset>
            </wp:positionV>
            <wp:extent cx="2457907" cy="2231275"/>
            <wp:effectExtent l="0" t="0" r="0" b="0"/>
            <wp:wrapSquare wrapText="bothSides"/>
            <wp:docPr id="1030" name="Image1" descr="Resultado de imagen para process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46" cstate="print">
                      <a:extLst>
                        <a:ext uri="{28A0092B-C50C-407E-A947-70E740481C1C}">
                          <a14:useLocalDpi xmlns:a14="http://schemas.microsoft.com/office/drawing/2010/main" val="0"/>
                        </a:ext>
                      </a:extLst>
                    </a:blip>
                    <a:srcRect/>
                    <a:stretch>
                      <a:fillRect/>
                    </a:stretch>
                  </pic:blipFill>
                  <pic:spPr>
                    <a:xfrm>
                      <a:off x="0" y="0"/>
                      <a:ext cx="2457907" cy="2231275"/>
                    </a:xfrm>
                    <a:prstGeom prst="rect">
                      <a:avLst/>
                    </a:prstGeom>
                  </pic:spPr>
                </pic:pic>
              </a:graphicData>
            </a:graphic>
          </wp:anchor>
        </w:drawing>
      </w:r>
      <w:r>
        <w:t>Uno de los objetivos expresos de Processing es el de actuar como herramienta para que artistas, diseñadores visuales y miembros de otras comunidades ajenos a la programación, aprendan las bases de la misma a través de una realimentación gráfica inmediata y visual de los resultados obtenidos de su experiencia de programación.</w:t>
      </w:r>
    </w:p>
    <w:p w14:paraId="015A1B4F" w14:textId="31DEEC57" w:rsidR="008F38A1" w:rsidRDefault="008F38A1" w:rsidP="008F38A1">
      <w:pPr>
        <w:pStyle w:val="AgustinTexto"/>
      </w:pPr>
      <w:r>
        <w:rPr>
          <w:noProof/>
          <w:lang w:val="en-US" w:eastAsia="en-US"/>
        </w:rPr>
        <mc:AlternateContent>
          <mc:Choice Requires="wps">
            <w:drawing>
              <wp:anchor distT="0" distB="0" distL="114300" distR="114300" simplePos="0" relativeHeight="251315712" behindDoc="1" locked="0" layoutInCell="1" allowOverlap="1" wp14:anchorId="153D4361" wp14:editId="33ABE250">
                <wp:simplePos x="0" y="0"/>
                <wp:positionH relativeFrom="margin">
                  <wp:posOffset>11430</wp:posOffset>
                </wp:positionH>
                <wp:positionV relativeFrom="margin">
                  <wp:posOffset>3997325</wp:posOffset>
                </wp:positionV>
                <wp:extent cx="2457450" cy="266700"/>
                <wp:effectExtent l="0" t="1270" r="3810" b="0"/>
                <wp:wrapTight wrapText="bothSides">
                  <wp:wrapPolygon edited="0">
                    <wp:start x="-84" y="0"/>
                    <wp:lineTo x="-84" y="20829"/>
                    <wp:lineTo x="21600" y="20829"/>
                    <wp:lineTo x="21600" y="0"/>
                    <wp:lineTo x="-84" y="0"/>
                  </wp:wrapPolygon>
                </wp:wrapTight>
                <wp:docPr id="1024" name="Cuadro de texto 10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A4C133" w14:textId="21F6E153" w:rsidR="006D6B4B" w:rsidRDefault="006D6B4B" w:rsidP="008F38A1">
                            <w:pPr>
                              <w:pStyle w:val="Descripcin"/>
                              <w:jc w:val="center"/>
                              <w:rPr>
                                <w:rFonts w:ascii="Calibri" w:eastAsia="Calibri" w:hAnsi="Calibri" w:cs="Calibri"/>
                                <w:noProof/>
                                <w:color w:val="000000"/>
                              </w:rPr>
                            </w:pPr>
                            <w:bookmarkStart w:id="105" w:name="_Ref508378505"/>
                            <w:bookmarkStart w:id="106" w:name="_Toc508877168"/>
                            <w:r>
                              <w:t>I</w:t>
                            </w:r>
                            <w:bookmarkStart w:id="107" w:name="_Ref502097076"/>
                            <w:r>
                              <w:t xml:space="preserve">lustración </w:t>
                            </w:r>
                            <w:fldSimple w:instr=" SEQ Ilustración \* ARABIC ">
                              <w:r>
                                <w:rPr>
                                  <w:noProof/>
                                </w:rPr>
                                <w:t>12</w:t>
                              </w:r>
                            </w:fldSimple>
                            <w:r>
                              <w:t xml:space="preserve"> - Logo de Processing</w:t>
                            </w:r>
                            <w:bookmarkEnd w:id="105"/>
                            <w:bookmarkEnd w:id="106"/>
                            <w:bookmarkEnd w:id="10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53D4361" id="Cuadro de texto 1024" o:spid="_x0000_s1032" type="#_x0000_t202" style="position:absolute;left:0;text-align:left;margin-left:.9pt;margin-top:314.75pt;width:193.5pt;height:21pt;z-index:-2520007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" stroked="f">
                <v:textbox style="mso-fit-shape-to-text:t" inset="0,0,0,0">
                  <w:txbxContent>
                    <w:p w14:paraId="66A4C133" w14:textId="21F6E153" w:rsidR="006D6B4B" w:rsidRDefault="006D6B4B" w:rsidP="008F38A1">
                      <w:pPr>
                        <w:pStyle w:val="Descripcin"/>
                        <w:jc w:val="center"/>
                        <w:rPr>
                          <w:rFonts w:ascii="Calibri" w:eastAsia="Calibri" w:hAnsi="Calibri" w:cs="Calibri"/>
                          <w:noProof/>
                          <w:color w:val="000000"/>
                        </w:rPr>
                      </w:pPr>
                      <w:bookmarkStart w:id="108" w:name="_Ref508378505"/>
                      <w:bookmarkStart w:id="109" w:name="_Toc508877168"/>
                      <w:r>
                        <w:t>I</w:t>
                      </w:r>
                      <w:bookmarkStart w:id="110" w:name="_Ref502097076"/>
                      <w:r>
                        <w:t xml:space="preserve">lustración </w:t>
                      </w:r>
                      <w:fldSimple w:instr=" SEQ Ilustración \* ARABIC ">
                        <w:r>
                          <w:rPr>
                            <w:noProof/>
                          </w:rPr>
                          <w:t>12</w:t>
                        </w:r>
                      </w:fldSimple>
                      <w:r>
                        <w:t xml:space="preserve"> - Logo de Processing</w:t>
                      </w:r>
                      <w:bookmarkEnd w:id="108"/>
                      <w:bookmarkEnd w:id="109"/>
                      <w:bookmarkEnd w:id="110"/>
                    </w:p>
                  </w:txbxContent>
                </v:textbox>
                <w10:wrap type="tight" anchorx="margin" anchory="margin"/>
              </v:shape>
            </w:pict>
          </mc:Fallback>
        </mc:AlternateContent>
      </w:r>
      <w:r>
        <w:t xml:space="preserve">El lenguaje de Processing se basa en Java, aunque hace uso de una sintaxis simplificada y de una biblioteca sencilla para generación de gráficos. </w:t>
      </w:r>
    </w:p>
    <w:p w14:paraId="78D661B7" w14:textId="77777777" w:rsidR="008F38A1" w:rsidRDefault="008F38A1" w:rsidP="008F38A1">
      <w:pPr>
        <w:pStyle w:val="AgustinTexto"/>
      </w:pPr>
    </w:p>
    <w:p w14:paraId="536F9647" w14:textId="47A24FB0" w:rsidR="008F38A1" w:rsidRDefault="008F38A1" w:rsidP="008F38A1">
      <w:pPr>
        <w:pStyle w:val="AgustinTexto"/>
      </w:pPr>
      <w:r>
        <w:t>Más adelante podemos apreciar un extracto de código de Processing viendo la similitud con el código Arduino. Al correr este ejemplo podemos observar como renderiza visualmente el código en el visor (</w:t>
      </w:r>
      <w:r w:rsidRPr="00163F4D">
        <w:rPr>
          <w:b/>
        </w:rPr>
        <w:fldChar w:fldCharType="begin"/>
      </w:r>
      <w:r w:rsidRPr="00163F4D">
        <w:rPr>
          <w:b/>
        </w:rPr>
        <w:instrText xml:space="preserve"> REF _Ref506651961 \h  \* MERGEFORMAT </w:instrText>
      </w:r>
      <w:r w:rsidRPr="00163F4D">
        <w:rPr>
          <w:b/>
        </w:rPr>
      </w:r>
      <w:r w:rsidRPr="00163F4D">
        <w:rPr>
          <w:b/>
        </w:rPr>
        <w:fldChar w:fldCharType="separate"/>
      </w:r>
      <w:r w:rsidR="00163F4D" w:rsidRPr="00163F4D">
        <w:rPr>
          <w:b/>
        </w:rPr>
        <w:t xml:space="preserve">Ilustración </w:t>
      </w:r>
      <w:r w:rsidR="00163F4D" w:rsidRPr="00163F4D">
        <w:rPr>
          <w:b/>
          <w:noProof/>
        </w:rPr>
        <w:t>13</w:t>
      </w:r>
      <w:r w:rsidR="00163F4D" w:rsidRPr="00163F4D">
        <w:rPr>
          <w:b/>
        </w:rPr>
        <w:t xml:space="preserve"> - Processing ejemplo</w:t>
      </w:r>
      <w:r w:rsidRPr="00163F4D">
        <w:rPr>
          <w:b/>
        </w:rPr>
        <w:fldChar w:fldCharType="end"/>
      </w:r>
      <w:r>
        <w:t>)</w:t>
      </w:r>
    </w:p>
    <w:p w14:paraId="7AE4FD47" w14:textId="77777777" w:rsidR="008F38A1" w:rsidRDefault="008F38A1" w:rsidP="008F38A1">
      <w:pPr>
        <w:rPr>
          <w:rFonts w:ascii="Arial" w:hAnsi="Arial" w:cs="Arial"/>
          <w:color w:val="666666"/>
          <w:sz w:val="24"/>
          <w:szCs w:val="24"/>
        </w:rPr>
      </w:pPr>
    </w:p>
    <w:p w14:paraId="3DD584AE" w14:textId="77777777" w:rsidR="008F38A1" w:rsidRDefault="008F38A1" w:rsidP="008F38A1">
      <w:pPr>
        <w:rPr>
          <w:rFonts w:ascii="Arial" w:hAnsi="Arial" w:cs="Arial"/>
          <w:color w:val="666666"/>
          <w:sz w:val="24"/>
          <w:szCs w:val="24"/>
        </w:rPr>
      </w:pPr>
    </w:p>
    <w:p w14:paraId="434FD2AA" w14:textId="77777777" w:rsidR="008F38A1" w:rsidRDefault="008F38A1" w:rsidP="008F38A1">
      <w:pPr>
        <w:rPr>
          <w:rFonts w:ascii="Arial" w:hAnsi="Arial" w:cs="Arial"/>
          <w:color w:val="666666"/>
          <w:sz w:val="24"/>
          <w:szCs w:val="24"/>
        </w:rPr>
      </w:pPr>
    </w:p>
    <w:p w14:paraId="68519A39"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569CD6"/>
          <w:sz w:val="21"/>
          <w:szCs w:val="21"/>
          <w:lang w:val="en-US" w:eastAsia="en-US"/>
        </w:rPr>
        <w:t>void</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setup</w:t>
      </w:r>
      <w:r w:rsidRPr="009A7239">
        <w:rPr>
          <w:rFonts w:ascii="Consolas" w:eastAsia="Times New Roman" w:hAnsi="Consolas" w:cs="Times New Roman"/>
          <w:color w:val="D4D4D4"/>
          <w:sz w:val="21"/>
          <w:szCs w:val="21"/>
          <w:lang w:val="en-US" w:eastAsia="en-US"/>
        </w:rPr>
        <w:t>() {</w:t>
      </w:r>
    </w:p>
    <w:p w14:paraId="1D966E13"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size</w:t>
      </w:r>
      <w:r w:rsidRPr="009A7239">
        <w:rPr>
          <w:rFonts w:ascii="Consolas" w:eastAsia="Times New Roman" w:hAnsi="Consolas" w:cs="Times New Roman"/>
          <w:color w:val="D4D4D4"/>
          <w:sz w:val="21"/>
          <w:szCs w:val="21"/>
          <w:lang w:val="en-US" w:eastAsia="en-US"/>
        </w:rPr>
        <w:t>(</w:t>
      </w:r>
      <w:r w:rsidRPr="009A7239">
        <w:rPr>
          <w:rFonts w:ascii="Consolas" w:eastAsia="Times New Roman" w:hAnsi="Consolas" w:cs="Times New Roman"/>
          <w:color w:val="B5CEA8"/>
          <w:sz w:val="21"/>
          <w:szCs w:val="21"/>
          <w:lang w:val="en-US" w:eastAsia="en-US"/>
        </w:rPr>
        <w:t>480</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B5CEA8"/>
          <w:sz w:val="21"/>
          <w:szCs w:val="21"/>
          <w:lang w:val="en-US" w:eastAsia="en-US"/>
        </w:rPr>
        <w:t>120</w:t>
      </w:r>
      <w:r w:rsidRPr="009A7239">
        <w:rPr>
          <w:rFonts w:ascii="Consolas" w:eastAsia="Times New Roman" w:hAnsi="Consolas" w:cs="Times New Roman"/>
          <w:color w:val="D4D4D4"/>
          <w:sz w:val="21"/>
          <w:szCs w:val="21"/>
          <w:lang w:val="en-US" w:eastAsia="en-US"/>
        </w:rPr>
        <w:t>);</w:t>
      </w:r>
    </w:p>
    <w:p w14:paraId="2F09A1ED"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w:t>
      </w:r>
    </w:p>
    <w:p w14:paraId="1F95BE77"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p>
    <w:p w14:paraId="4EB8AC01"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569CD6"/>
          <w:sz w:val="21"/>
          <w:szCs w:val="21"/>
          <w:lang w:val="en-US" w:eastAsia="en-US"/>
        </w:rPr>
        <w:t>void</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draw</w:t>
      </w:r>
      <w:r w:rsidRPr="009A7239">
        <w:rPr>
          <w:rFonts w:ascii="Consolas" w:eastAsia="Times New Roman" w:hAnsi="Consolas" w:cs="Times New Roman"/>
          <w:color w:val="D4D4D4"/>
          <w:sz w:val="21"/>
          <w:szCs w:val="21"/>
          <w:lang w:val="en-US" w:eastAsia="en-US"/>
        </w:rPr>
        <w:t>() {</w:t>
      </w:r>
    </w:p>
    <w:p w14:paraId="1DAB74DD"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C586C0"/>
          <w:sz w:val="21"/>
          <w:szCs w:val="21"/>
          <w:lang w:val="en-US" w:eastAsia="en-US"/>
        </w:rPr>
        <w:t>if</w:t>
      </w:r>
      <w:r w:rsidRPr="009A7239">
        <w:rPr>
          <w:rFonts w:ascii="Consolas" w:eastAsia="Times New Roman" w:hAnsi="Consolas" w:cs="Times New Roman"/>
          <w:color w:val="D4D4D4"/>
          <w:sz w:val="21"/>
          <w:szCs w:val="21"/>
          <w:lang w:val="en-US" w:eastAsia="en-US"/>
        </w:rPr>
        <w:t xml:space="preserve"> (mousePressed) {</w:t>
      </w:r>
    </w:p>
    <w:p w14:paraId="55AEF53C"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fill</w:t>
      </w:r>
      <w:r w:rsidRPr="009A7239">
        <w:rPr>
          <w:rFonts w:ascii="Consolas" w:eastAsia="Times New Roman" w:hAnsi="Consolas" w:cs="Times New Roman"/>
          <w:color w:val="D4D4D4"/>
          <w:sz w:val="21"/>
          <w:szCs w:val="21"/>
          <w:lang w:val="en-US" w:eastAsia="en-US"/>
        </w:rPr>
        <w:t>(</w:t>
      </w:r>
      <w:r w:rsidRPr="009A7239">
        <w:rPr>
          <w:rFonts w:ascii="Consolas" w:eastAsia="Times New Roman" w:hAnsi="Consolas" w:cs="Times New Roman"/>
          <w:color w:val="B5CEA8"/>
          <w:sz w:val="21"/>
          <w:szCs w:val="21"/>
          <w:lang w:val="en-US" w:eastAsia="en-US"/>
        </w:rPr>
        <w:t>0</w:t>
      </w:r>
      <w:r w:rsidRPr="009A7239">
        <w:rPr>
          <w:rFonts w:ascii="Consolas" w:eastAsia="Times New Roman" w:hAnsi="Consolas" w:cs="Times New Roman"/>
          <w:color w:val="D4D4D4"/>
          <w:sz w:val="21"/>
          <w:szCs w:val="21"/>
          <w:lang w:val="en-US" w:eastAsia="en-US"/>
        </w:rPr>
        <w:t>);</w:t>
      </w:r>
    </w:p>
    <w:p w14:paraId="3402EC6B"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 </w:t>
      </w:r>
      <w:r w:rsidRPr="009A7239">
        <w:rPr>
          <w:rFonts w:ascii="Consolas" w:eastAsia="Times New Roman" w:hAnsi="Consolas" w:cs="Times New Roman"/>
          <w:color w:val="C586C0"/>
          <w:sz w:val="21"/>
          <w:szCs w:val="21"/>
          <w:lang w:val="en-US" w:eastAsia="en-US"/>
        </w:rPr>
        <w:t>else</w:t>
      </w:r>
      <w:r w:rsidRPr="009A7239">
        <w:rPr>
          <w:rFonts w:ascii="Consolas" w:eastAsia="Times New Roman" w:hAnsi="Consolas" w:cs="Times New Roman"/>
          <w:color w:val="D4D4D4"/>
          <w:sz w:val="21"/>
          <w:szCs w:val="21"/>
          <w:lang w:val="en-US" w:eastAsia="en-US"/>
        </w:rPr>
        <w:t xml:space="preserve"> {</w:t>
      </w:r>
    </w:p>
    <w:p w14:paraId="6F3494BE"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fill</w:t>
      </w:r>
      <w:r w:rsidRPr="009A7239">
        <w:rPr>
          <w:rFonts w:ascii="Consolas" w:eastAsia="Times New Roman" w:hAnsi="Consolas" w:cs="Times New Roman"/>
          <w:color w:val="D4D4D4"/>
          <w:sz w:val="21"/>
          <w:szCs w:val="21"/>
          <w:lang w:val="en-US" w:eastAsia="en-US"/>
        </w:rPr>
        <w:t>(</w:t>
      </w:r>
      <w:r w:rsidRPr="009A7239">
        <w:rPr>
          <w:rFonts w:ascii="Consolas" w:eastAsia="Times New Roman" w:hAnsi="Consolas" w:cs="Times New Roman"/>
          <w:color w:val="B5CEA8"/>
          <w:sz w:val="21"/>
          <w:szCs w:val="21"/>
          <w:lang w:val="en-US" w:eastAsia="en-US"/>
        </w:rPr>
        <w:t>255</w:t>
      </w:r>
      <w:r w:rsidRPr="009A7239">
        <w:rPr>
          <w:rFonts w:ascii="Consolas" w:eastAsia="Times New Roman" w:hAnsi="Consolas" w:cs="Times New Roman"/>
          <w:color w:val="D4D4D4"/>
          <w:sz w:val="21"/>
          <w:szCs w:val="21"/>
          <w:lang w:val="en-US" w:eastAsia="en-US"/>
        </w:rPr>
        <w:t>);</w:t>
      </w:r>
    </w:p>
    <w:p w14:paraId="4F3B2EFD"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p>
    <w:p w14:paraId="2C868464" w14:textId="77777777" w:rsidR="008F38A1"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ellipse</w:t>
      </w:r>
      <w:r w:rsidRPr="009A7239">
        <w:rPr>
          <w:rFonts w:ascii="Consolas" w:eastAsia="Times New Roman" w:hAnsi="Consolas" w:cs="Times New Roman"/>
          <w:color w:val="D4D4D4"/>
          <w:sz w:val="21"/>
          <w:szCs w:val="21"/>
          <w:lang w:val="en-US" w:eastAsia="en-US"/>
        </w:rPr>
        <w:t xml:space="preserve">(mouseX, mouseY, </w:t>
      </w:r>
      <w:r w:rsidRPr="009A7239">
        <w:rPr>
          <w:rFonts w:ascii="Consolas" w:eastAsia="Times New Roman" w:hAnsi="Consolas" w:cs="Times New Roman"/>
          <w:color w:val="B5CEA8"/>
          <w:sz w:val="21"/>
          <w:szCs w:val="21"/>
          <w:lang w:val="en-US" w:eastAsia="en-US"/>
        </w:rPr>
        <w:t>80</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B5CEA8"/>
          <w:sz w:val="21"/>
          <w:szCs w:val="21"/>
          <w:lang w:val="en-US" w:eastAsia="en-US"/>
        </w:rPr>
        <w:t>80</w:t>
      </w:r>
      <w:r w:rsidRPr="009A7239">
        <w:rPr>
          <w:rFonts w:ascii="Consolas" w:eastAsia="Times New Roman" w:hAnsi="Consolas" w:cs="Times New Roman"/>
          <w:color w:val="D4D4D4"/>
          <w:sz w:val="21"/>
          <w:szCs w:val="21"/>
          <w:lang w:val="en-US" w:eastAsia="en-US"/>
        </w:rPr>
        <w:t>);</w:t>
      </w:r>
    </w:p>
    <w:p w14:paraId="3F91BA0F"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p>
    <w:p w14:paraId="549BA119"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w:t>
      </w:r>
    </w:p>
    <w:p w14:paraId="71801924" w14:textId="77777777" w:rsidR="008F38A1" w:rsidRDefault="008F38A1" w:rsidP="008F38A1">
      <w:pPr>
        <w:rPr>
          <w:rFonts w:ascii="Arial" w:hAnsi="Arial" w:cs="Arial"/>
          <w:color w:val="666666"/>
          <w:sz w:val="24"/>
          <w:szCs w:val="24"/>
        </w:rPr>
      </w:pPr>
    </w:p>
    <w:p w14:paraId="5A516AD8" w14:textId="77777777" w:rsidR="008F38A1" w:rsidRDefault="008F38A1" w:rsidP="008F38A1">
      <w:pPr>
        <w:keepNext/>
      </w:pPr>
      <w:r>
        <w:rPr>
          <w:noProof/>
          <w:lang w:val="en-US" w:eastAsia="en-US"/>
        </w:rPr>
        <w:lastRenderedPageBreak/>
        <w:drawing>
          <wp:inline distT="0" distB="0" distL="0" distR="0" wp14:anchorId="7E4108D8" wp14:editId="1FFD39EF">
            <wp:extent cx="4572000" cy="1141095"/>
            <wp:effectExtent l="0" t="0" r="0" b="1905"/>
            <wp:docPr id="50" name="Imagen 50" descr="https://processing.org/tutorials/gettingstarted/imgs/Ex_02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rocessing.org/tutorials/gettingstarted/imgs/Ex_02_02.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1141095"/>
                    </a:xfrm>
                    <a:prstGeom prst="rect">
                      <a:avLst/>
                    </a:prstGeom>
                    <a:noFill/>
                    <a:ln>
                      <a:noFill/>
                    </a:ln>
                  </pic:spPr>
                </pic:pic>
              </a:graphicData>
            </a:graphic>
          </wp:inline>
        </w:drawing>
      </w:r>
    </w:p>
    <w:p w14:paraId="007CC88C" w14:textId="24CD8F56" w:rsidR="008F38A1" w:rsidRDefault="008F38A1" w:rsidP="008F38A1">
      <w:pPr>
        <w:pStyle w:val="Descripcin"/>
        <w:jc w:val="center"/>
      </w:pPr>
      <w:bookmarkStart w:id="111" w:name="_Ref506651961"/>
      <w:bookmarkStart w:id="112" w:name="_Toc508877169"/>
      <w:r>
        <w:t xml:space="preserve">Ilustración </w:t>
      </w:r>
      <w:fldSimple w:instr=" SEQ Ilustración \* ARABIC ">
        <w:r w:rsidR="00980ACB">
          <w:rPr>
            <w:noProof/>
          </w:rPr>
          <w:t>13</w:t>
        </w:r>
      </w:fldSimple>
      <w:r>
        <w:t xml:space="preserve"> - Processing ejemplo</w:t>
      </w:r>
      <w:bookmarkEnd w:id="111"/>
      <w:bookmarkEnd w:id="112"/>
    </w:p>
    <w:p w14:paraId="4E2661CC" w14:textId="77777777" w:rsidR="008F38A1" w:rsidRPr="00994A21" w:rsidRDefault="008F38A1" w:rsidP="008F38A1">
      <w:pPr>
        <w:pStyle w:val="Ttulo3"/>
        <w:rPr>
          <w:b w:val="0"/>
          <w:sz w:val="28"/>
          <w:szCs w:val="28"/>
        </w:rPr>
      </w:pPr>
      <w:bookmarkStart w:id="113" w:name="_Toc504153897"/>
      <w:bookmarkStart w:id="114" w:name="_Toc509667109"/>
      <w:r w:rsidRPr="00994A21">
        <w:rPr>
          <w:b w:val="0"/>
          <w:sz w:val="28"/>
          <w:szCs w:val="28"/>
        </w:rPr>
        <w:t>3.</w:t>
      </w:r>
      <w:bookmarkStart w:id="115" w:name="_Toc504153898"/>
      <w:bookmarkEnd w:id="113"/>
      <w:r w:rsidRPr="00994A21">
        <w:rPr>
          <w:b w:val="0"/>
          <w:sz w:val="28"/>
          <w:szCs w:val="28"/>
        </w:rPr>
        <w:t>2.3 Fritzing</w:t>
      </w:r>
      <w:bookmarkEnd w:id="114"/>
      <w:bookmarkEnd w:id="115"/>
      <w:r w:rsidRPr="00994A21">
        <w:rPr>
          <w:b w:val="0"/>
          <w:sz w:val="28"/>
          <w:szCs w:val="28"/>
        </w:rPr>
        <w:t xml:space="preserve"> </w:t>
      </w:r>
    </w:p>
    <w:p w14:paraId="3182BF21" w14:textId="77777777" w:rsidR="008F38A1" w:rsidRDefault="008F38A1" w:rsidP="008F38A1">
      <w:pPr>
        <w:rPr>
          <w:rFonts w:ascii="Arial" w:hAnsi="Arial" w:cs="Arial"/>
          <w:sz w:val="24"/>
          <w:szCs w:val="24"/>
          <w:highlight w:val="yellow"/>
        </w:rPr>
      </w:pPr>
    </w:p>
    <w:p w14:paraId="7FEB2921" w14:textId="0ED84122" w:rsidR="008F38A1" w:rsidRPr="00946A4E" w:rsidRDefault="008F38A1" w:rsidP="008F38A1">
      <w:pPr>
        <w:pStyle w:val="AgustinTexto"/>
        <w:spacing w:before="240"/>
      </w:pPr>
      <w:r>
        <w:t>El entorno de software Fritzing ayuda a los diseñadores y artistas a documentar sus prototipos interactivos y dar paso en la creación de prototipos físicos al producto real. Como podemos apreciar en la siguiente ilustració</w:t>
      </w:r>
      <w:r w:rsidRPr="00946A4E">
        <w:t>n (</w:t>
      </w:r>
      <w:r w:rsidRPr="00163F4D">
        <w:rPr>
          <w:b/>
        </w:rPr>
        <w:fldChar w:fldCharType="begin"/>
      </w:r>
      <w:r w:rsidRPr="00163F4D">
        <w:rPr>
          <w:b/>
        </w:rPr>
        <w:instrText xml:space="preserve"> REF _Ref502097139 \h </w:instrText>
      </w:r>
      <w:r w:rsidR="00163F4D">
        <w:rPr>
          <w:b/>
        </w:rPr>
        <w:instrText xml:space="preserve"> \* MERGEFORMAT </w:instrText>
      </w:r>
      <w:r w:rsidRPr="00163F4D">
        <w:rPr>
          <w:b/>
        </w:rPr>
      </w:r>
      <w:r w:rsidRPr="00163F4D">
        <w:rPr>
          <w:b/>
        </w:rPr>
        <w:fldChar w:fldCharType="separate"/>
      </w:r>
      <w:r w:rsidR="00163F4D" w:rsidRPr="00163F4D">
        <w:rPr>
          <w:b/>
        </w:rPr>
        <w:t xml:space="preserve">Ilustración </w:t>
      </w:r>
      <w:r w:rsidR="00163F4D" w:rsidRPr="00163F4D">
        <w:rPr>
          <w:b/>
          <w:noProof/>
        </w:rPr>
        <w:t>14</w:t>
      </w:r>
      <w:r w:rsidR="00163F4D" w:rsidRPr="00163F4D">
        <w:rPr>
          <w:b/>
        </w:rPr>
        <w:t xml:space="preserve"> - Entorno Fritzing</w:t>
      </w:r>
      <w:r w:rsidRPr="00163F4D">
        <w:rPr>
          <w:b/>
        </w:rPr>
        <w:fldChar w:fldCharType="end"/>
      </w:r>
      <w:r w:rsidRPr="00163F4D">
        <w:rPr>
          <w:b/>
        </w:rPr>
        <w:t xml:space="preserve">), </w:t>
      </w:r>
      <w:r w:rsidRPr="00946A4E">
        <w:t xml:space="preserve">permite arrastrar componentes y generar un sketch. Fritzing es creado bajo los principios de Processing y Arduino, y permite </w:t>
      </w:r>
      <w:r>
        <w:t xml:space="preserve">a los usuarios a </w:t>
      </w:r>
      <w:r w:rsidRPr="00946A4E">
        <w:t>documentar sus prototipos basados en Arduino y crear esquemas de circuitos impresos para su posterior fabricación</w:t>
      </w:r>
    </w:p>
    <w:p w14:paraId="7B95D683" w14:textId="77777777" w:rsidR="008F38A1" w:rsidRDefault="008F38A1" w:rsidP="008F38A1">
      <w:pPr>
        <w:rPr>
          <w:rFonts w:ascii="Arial" w:hAnsi="Arial" w:cs="Arial"/>
          <w:sz w:val="24"/>
          <w:szCs w:val="24"/>
        </w:rPr>
      </w:pPr>
    </w:p>
    <w:p w14:paraId="3E5365C9" w14:textId="77777777" w:rsidR="008F38A1" w:rsidRDefault="008F38A1" w:rsidP="008F38A1">
      <w:pPr>
        <w:keepNext/>
        <w:jc w:val="center"/>
      </w:pPr>
      <w:r>
        <w:rPr>
          <w:noProof/>
          <w:lang w:val="en-US" w:eastAsia="en-US"/>
        </w:rPr>
        <w:drawing>
          <wp:inline distT="0" distB="0" distL="0" distR="0" wp14:anchorId="50A45C37" wp14:editId="4C729461">
            <wp:extent cx="4038599" cy="2753758"/>
            <wp:effectExtent l="0" t="0" r="0" b="8890"/>
            <wp:docPr id="1033" name="Image1" descr="http://fritzing.org/static/img/fritzing-preview-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48" cstate="print">
                      <a:extLst>
                        <a:ext uri="{28A0092B-C50C-407E-A947-70E740481C1C}">
                          <a14:useLocalDpi xmlns:a14="http://schemas.microsoft.com/office/drawing/2010/main" val="0"/>
                        </a:ext>
                      </a:extLst>
                    </a:blip>
                    <a:srcRect/>
                    <a:stretch>
                      <a:fillRect/>
                    </a:stretch>
                  </pic:blipFill>
                  <pic:spPr>
                    <a:xfrm>
                      <a:off x="0" y="0"/>
                      <a:ext cx="4038599" cy="2753758"/>
                    </a:xfrm>
                    <a:prstGeom prst="rect">
                      <a:avLst/>
                    </a:prstGeom>
                  </pic:spPr>
                </pic:pic>
              </a:graphicData>
            </a:graphic>
          </wp:inline>
        </w:drawing>
      </w:r>
    </w:p>
    <w:p w14:paraId="2074B626" w14:textId="2C1F8FB3" w:rsidR="008F38A1" w:rsidRDefault="008F38A1" w:rsidP="008F38A1">
      <w:pPr>
        <w:pStyle w:val="Descripcin"/>
        <w:jc w:val="center"/>
      </w:pPr>
      <w:bookmarkStart w:id="116" w:name="_Ref502097139"/>
      <w:bookmarkStart w:id="117" w:name="_Toc508877170"/>
      <w:r>
        <w:t xml:space="preserve">Ilustración </w:t>
      </w:r>
      <w:fldSimple w:instr=" SEQ Ilustración \* ARABIC ">
        <w:r w:rsidR="00980ACB">
          <w:rPr>
            <w:noProof/>
          </w:rPr>
          <w:t>14</w:t>
        </w:r>
      </w:fldSimple>
      <w:r>
        <w:t xml:space="preserve"> - Entorno Fritzing</w:t>
      </w:r>
      <w:bookmarkEnd w:id="116"/>
      <w:bookmarkEnd w:id="117"/>
    </w:p>
    <w:p w14:paraId="387C9963" w14:textId="77777777" w:rsidR="008F38A1" w:rsidRDefault="008F38A1" w:rsidP="008F38A1">
      <w:pPr>
        <w:pStyle w:val="Ttulo2"/>
        <w:rPr>
          <w:b/>
          <w:sz w:val="32"/>
          <w:szCs w:val="32"/>
        </w:rPr>
      </w:pPr>
      <w:bookmarkStart w:id="118" w:name="_Toc504153900"/>
      <w:bookmarkStart w:id="119" w:name="_Toc509667110"/>
      <w:r>
        <w:rPr>
          <w:b/>
          <w:sz w:val="32"/>
          <w:szCs w:val="32"/>
        </w:rPr>
        <w:t xml:space="preserve">3.3 </w:t>
      </w:r>
      <w:bookmarkEnd w:id="118"/>
      <w:r>
        <w:rPr>
          <w:b/>
          <w:sz w:val="32"/>
          <w:szCs w:val="32"/>
        </w:rPr>
        <w:t>Características generales de la plataforma</w:t>
      </w:r>
      <w:bookmarkEnd w:id="119"/>
    </w:p>
    <w:p w14:paraId="1F152CAE" w14:textId="77777777" w:rsidR="008F38A1" w:rsidRDefault="008F38A1" w:rsidP="008F38A1"/>
    <w:p w14:paraId="0A5FCE28" w14:textId="77777777" w:rsidR="008F38A1" w:rsidRDefault="008F38A1" w:rsidP="008F38A1">
      <w:pPr>
        <w:pStyle w:val="AgustinTexto"/>
        <w:numPr>
          <w:ilvl w:val="0"/>
          <w:numId w:val="42"/>
        </w:numPr>
      </w:pPr>
      <w:r>
        <w:t>Arduino es una plataforma de hardware libre, basada en una placa con un microcontrolador y un entorno de desarrollo, diseñada para facilitar el uso de la electrónica en proyectos multidisciplinares.</w:t>
      </w:r>
    </w:p>
    <w:p w14:paraId="187477D3" w14:textId="2E5E3BC7" w:rsidR="008F38A1" w:rsidRDefault="008F38A1" w:rsidP="008F38A1">
      <w:pPr>
        <w:pStyle w:val="AgustinTexto"/>
        <w:numPr>
          <w:ilvl w:val="0"/>
          <w:numId w:val="42"/>
        </w:numPr>
      </w:pPr>
      <w:r>
        <w:t xml:space="preserve">Arduino es una plataforma de hardware abierto que facilita la programación de un microcontrolador. Los microcontroladores nos rodean en nuestra vida diaria, usan los sensores para </w:t>
      </w:r>
      <w:r w:rsidR="00B961A9">
        <w:t>escuchar</w:t>
      </w:r>
      <w:r>
        <w:t xml:space="preserve"> el mundo físico y los actuadores para interactuar con el mismo. Los microcontroladores leen sobre los sensores y escriben sobre los actuadores.</w:t>
      </w:r>
    </w:p>
    <w:p w14:paraId="4725A255" w14:textId="77777777" w:rsidR="008F38A1" w:rsidRDefault="008F38A1" w:rsidP="008F38A1"/>
    <w:p w14:paraId="09D17811" w14:textId="77777777" w:rsidR="008F38A1" w:rsidRDefault="008F38A1" w:rsidP="008F38A1"/>
    <w:p w14:paraId="13BA6EA1" w14:textId="77777777" w:rsidR="008F38A1" w:rsidRDefault="008F38A1" w:rsidP="008F38A1">
      <w:pPr>
        <w:pStyle w:val="AgustinTexto"/>
      </w:pPr>
      <w:r>
        <w:lastRenderedPageBreak/>
        <w:t>La plataforma consiste en una placa de circuito impreso con un microcontrolador, usualmente Atmel AVR, puertos digitales y analógicos de entrada/salida los cuales pueden conectarse a placas de expansión (</w:t>
      </w:r>
      <w:r>
        <w:rPr>
          <w:i/>
        </w:rPr>
        <w:t>shields</w:t>
      </w:r>
      <w:r>
        <w:t>), que amplían las características de funcionamiento de la placa Arduino. Asimismo, posee un puerto de conexión USB desde donde se puede alimentar la placa y establecer comunicación con el computador.</w:t>
      </w:r>
    </w:p>
    <w:p w14:paraId="7232E310" w14:textId="77777777" w:rsidR="008F38A1" w:rsidRDefault="008F38A1" w:rsidP="008F38A1">
      <w:pPr>
        <w:pStyle w:val="AgustinTexto"/>
      </w:pPr>
    </w:p>
    <w:p w14:paraId="253DCF15" w14:textId="5963A91B" w:rsidR="008F38A1" w:rsidRDefault="008F38A1" w:rsidP="008F38A1">
      <w:pPr>
        <w:pStyle w:val="AgustinTexto"/>
      </w:pPr>
      <w:r>
        <w:t xml:space="preserve">Las placas Arduino además incluyen </w:t>
      </w:r>
      <w:r w:rsidR="00163F4D">
        <w:t>puertos serie</w:t>
      </w:r>
      <w:r>
        <w:t xml:space="preserve">, uno de ellos asociado a la conexión USB a la computadora a través de una </w:t>
      </w:r>
      <w:r w:rsidR="00163F4D" w:rsidRPr="00163F4D">
        <w:fldChar w:fldCharType="begin"/>
      </w:r>
      <w:r w:rsidR="00163F4D" w:rsidRPr="00163F4D">
        <w:instrText xml:space="preserve"> REF _Ref508704142 \h </w:instrText>
      </w:r>
      <w:r w:rsidR="00163F4D">
        <w:instrText xml:space="preserve"> \* MERGEFORMAT </w:instrText>
      </w:r>
      <w:r w:rsidR="00163F4D" w:rsidRPr="00163F4D">
        <w:fldChar w:fldCharType="separate"/>
      </w:r>
      <w:r w:rsidR="00163F4D" w:rsidRPr="00163F4D">
        <w:rPr>
          <w:b/>
          <w:i/>
        </w:rPr>
        <w:t xml:space="preserve">UART </w:t>
      </w:r>
      <w:r w:rsidR="00163F4D" w:rsidRPr="00163F4D">
        <w:rPr>
          <w:b/>
          <w:i/>
          <w:iCs/>
        </w:rPr>
        <w:t>(universally asynchronous receiver/transmitter)</w:t>
      </w:r>
      <w:r w:rsidR="00163F4D" w:rsidRPr="00163F4D">
        <w:fldChar w:fldCharType="end"/>
      </w:r>
      <w:r w:rsidRPr="00163F4D">
        <w:t xml:space="preserve">. </w:t>
      </w:r>
    </w:p>
    <w:p w14:paraId="4F3E0C41" w14:textId="77777777" w:rsidR="008F38A1" w:rsidRDefault="008F38A1" w:rsidP="008F38A1">
      <w:pPr>
        <w:pStyle w:val="AgustinTexto"/>
      </w:pPr>
    </w:p>
    <w:p w14:paraId="1A68F939" w14:textId="77777777" w:rsidR="008F38A1" w:rsidRDefault="008F38A1" w:rsidP="008F38A1">
      <w:pPr>
        <w:pStyle w:val="AgustinTexto"/>
      </w:pPr>
      <w:r>
        <w:t>Por otro lado, también opera en nivel TTL (</w:t>
      </w:r>
      <w:r w:rsidRPr="00163F4D">
        <w:rPr>
          <w:i/>
        </w:rPr>
        <w:t>transistor-transistor logic</w:t>
      </w:r>
      <w:r>
        <w:t>). Esto significa que la comunicación se realiza mediante variaciones en la señal entre 0V y Vcc (donde Vcc suele ser 3.3V o 5V). Por el contrario, otros sistemas de transmisión emplean variaciones de voltaje de -Vcc a +Vcc (por ejemplo, los puertos RS-232 típicamente varían entre -13V a 13V).</w:t>
      </w:r>
    </w:p>
    <w:p w14:paraId="482DD0DB" w14:textId="77777777" w:rsidR="008F38A1" w:rsidRDefault="008F38A1" w:rsidP="008F38A1">
      <w:pPr>
        <w:pStyle w:val="AgustinTexto"/>
      </w:pPr>
    </w:p>
    <w:p w14:paraId="20B23089" w14:textId="2587794B" w:rsidR="008F38A1" w:rsidRDefault="008F38A1" w:rsidP="008F38A1">
      <w:pPr>
        <w:pStyle w:val="AgustinTexto"/>
      </w:pPr>
      <w:r>
        <w:t>Como podemos observar en la siguiente ilustración (</w:t>
      </w:r>
      <w:r w:rsidRPr="00163F4D">
        <w:rPr>
          <w:b/>
        </w:rPr>
        <w:fldChar w:fldCharType="begin"/>
      </w:r>
      <w:r w:rsidRPr="00163F4D">
        <w:rPr>
          <w:b/>
        </w:rPr>
        <w:instrText xml:space="preserve"> REF _Ref502097155 \h </w:instrText>
      </w:r>
      <w:r w:rsidR="00163F4D">
        <w:rPr>
          <w:b/>
        </w:rPr>
        <w:instrText xml:space="preserve"> \* MERGEFORMAT </w:instrText>
      </w:r>
      <w:r w:rsidRPr="00163F4D">
        <w:rPr>
          <w:b/>
        </w:rPr>
      </w:r>
      <w:r w:rsidRPr="00163F4D">
        <w:rPr>
          <w:b/>
        </w:rPr>
        <w:fldChar w:fldCharType="separate"/>
      </w:r>
      <w:r w:rsidR="00163F4D" w:rsidRPr="00163F4D">
        <w:rPr>
          <w:b/>
        </w:rPr>
        <w:t xml:space="preserve">Ilustración </w:t>
      </w:r>
      <w:r w:rsidR="00163F4D" w:rsidRPr="00163F4D">
        <w:rPr>
          <w:b/>
          <w:noProof/>
        </w:rPr>
        <w:t>15</w:t>
      </w:r>
      <w:r w:rsidR="00163F4D" w:rsidRPr="00163F4D">
        <w:rPr>
          <w:b/>
        </w:rPr>
        <w:t xml:space="preserve"> - Ejemplo serie</w:t>
      </w:r>
      <w:r w:rsidRPr="00163F4D">
        <w:rPr>
          <w:b/>
        </w:rPr>
        <w:fldChar w:fldCharType="end"/>
      </w:r>
      <w:r>
        <w:t xml:space="preserve">), se realiza una comunicación serie a (9600 bps) imprimiendo un contador. La zona marcada con rojo, es un botón que al presionarlo nos permite acceder a la terminal y ver el flujo serie seteando el clock correspondiente. </w:t>
      </w:r>
    </w:p>
    <w:p w14:paraId="6EFCBC7A" w14:textId="77777777" w:rsidR="008F38A1" w:rsidRDefault="008F38A1" w:rsidP="008F38A1">
      <w:pPr>
        <w:rPr>
          <w:rFonts w:ascii="Arial" w:hAnsi="Arial" w:cs="Arial"/>
          <w:sz w:val="24"/>
          <w:szCs w:val="24"/>
        </w:rPr>
      </w:pPr>
    </w:p>
    <w:p w14:paraId="70D783D0" w14:textId="77777777" w:rsidR="008F38A1" w:rsidRDefault="008F38A1" w:rsidP="008F38A1">
      <w:pPr>
        <w:keepNext/>
        <w:jc w:val="center"/>
      </w:pPr>
      <w:r>
        <w:rPr>
          <w:noProof/>
          <w:lang w:val="en-US" w:eastAsia="en-US"/>
        </w:rPr>
        <w:drawing>
          <wp:inline distT="0" distB="0" distL="0" distR="0" wp14:anchorId="62B32461" wp14:editId="0D878099">
            <wp:extent cx="3635375" cy="4362450"/>
            <wp:effectExtent l="0" t="0" r="3175" b="0"/>
            <wp:docPr id="1034" name="Image1" descr="arduino-serial-monito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1">
                    <a:blip r:embed="rId49" cstate="print">
                      <a:extLst>
                        <a:ext uri="{28A0092B-C50C-407E-A947-70E740481C1C}">
                          <a14:useLocalDpi xmlns:a14="http://schemas.microsoft.com/office/drawing/2010/main" val="0"/>
                        </a:ext>
                      </a:extLst>
                    </a:blip>
                    <a:srcRect/>
                    <a:stretch>
                      <a:fillRect/>
                    </a:stretch>
                  </pic:blipFill>
                  <pic:spPr>
                    <a:xfrm>
                      <a:off x="0" y="0"/>
                      <a:ext cx="3635375" cy="4362450"/>
                    </a:xfrm>
                    <a:prstGeom prst="rect">
                      <a:avLst/>
                    </a:prstGeom>
                  </pic:spPr>
                </pic:pic>
              </a:graphicData>
            </a:graphic>
          </wp:inline>
        </w:drawing>
      </w:r>
    </w:p>
    <w:p w14:paraId="16E8A732" w14:textId="6C681D8D" w:rsidR="008F38A1" w:rsidRDefault="008F38A1" w:rsidP="008F38A1">
      <w:pPr>
        <w:pStyle w:val="Descripcin"/>
        <w:jc w:val="center"/>
      </w:pPr>
      <w:bookmarkStart w:id="120" w:name="_Ref502097155"/>
      <w:bookmarkStart w:id="121" w:name="_Toc508877171"/>
      <w:r>
        <w:t xml:space="preserve">Ilustración </w:t>
      </w:r>
      <w:fldSimple w:instr=" SEQ Ilustración \* ARABIC ">
        <w:r w:rsidR="00980ACB">
          <w:rPr>
            <w:noProof/>
          </w:rPr>
          <w:t>15</w:t>
        </w:r>
      </w:fldSimple>
      <w:r>
        <w:t xml:space="preserve"> - Ejemplo serie</w:t>
      </w:r>
      <w:bookmarkEnd w:id="120"/>
      <w:bookmarkEnd w:id="121"/>
    </w:p>
    <w:p w14:paraId="4966D4DF" w14:textId="77777777" w:rsidR="008F38A1" w:rsidRPr="00975822" w:rsidRDefault="008F38A1" w:rsidP="00975822">
      <w:pPr>
        <w:pStyle w:val="Ttulo2"/>
        <w:rPr>
          <w:b/>
          <w:sz w:val="32"/>
          <w:szCs w:val="32"/>
        </w:rPr>
      </w:pPr>
      <w:bookmarkStart w:id="122" w:name="_Toc504153902"/>
      <w:bookmarkStart w:id="123" w:name="_Toc509667111"/>
      <w:r w:rsidRPr="00975822">
        <w:rPr>
          <w:b/>
          <w:sz w:val="32"/>
          <w:szCs w:val="32"/>
        </w:rPr>
        <w:lastRenderedPageBreak/>
        <w:t>3.4 Distintas plataformas para Arduino</w:t>
      </w:r>
      <w:bookmarkEnd w:id="122"/>
      <w:bookmarkEnd w:id="123"/>
    </w:p>
    <w:p w14:paraId="090148DB" w14:textId="77777777" w:rsidR="008F38A1" w:rsidRDefault="008F38A1" w:rsidP="008F38A1"/>
    <w:p w14:paraId="1154A4DF" w14:textId="77777777" w:rsidR="008F38A1" w:rsidRDefault="008F38A1" w:rsidP="008F38A1">
      <w:pPr>
        <w:keepNext/>
        <w:jc w:val="center"/>
      </w:pPr>
      <w:r>
        <w:rPr>
          <w:noProof/>
          <w:lang w:val="en-US" w:eastAsia="en-US"/>
        </w:rPr>
        <w:drawing>
          <wp:inline distT="0" distB="0" distL="0" distR="0" wp14:anchorId="225D1B84" wp14:editId="68F557B0">
            <wp:extent cx="4332401" cy="4294665"/>
            <wp:effectExtent l="0" t="0" r="0" b="0"/>
            <wp:docPr id="103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1">
                    <a:blip r:embed="rId50" cstate="print">
                      <a:extLst>
                        <a:ext uri="{28A0092B-C50C-407E-A947-70E740481C1C}">
                          <a14:useLocalDpi xmlns:a14="http://schemas.microsoft.com/office/drawing/2010/main" val="0"/>
                        </a:ext>
                      </a:extLst>
                    </a:blip>
                    <a:srcRect l="32039" t="18112" r="23937"/>
                    <a:stretch>
                      <a:fillRect/>
                    </a:stretch>
                  </pic:blipFill>
                  <pic:spPr>
                    <a:xfrm>
                      <a:off x="0" y="0"/>
                      <a:ext cx="4332401" cy="4294665"/>
                    </a:xfrm>
                    <a:prstGeom prst="rect">
                      <a:avLst/>
                    </a:prstGeom>
                  </pic:spPr>
                </pic:pic>
              </a:graphicData>
            </a:graphic>
          </wp:inline>
        </w:drawing>
      </w:r>
    </w:p>
    <w:p w14:paraId="7745B209" w14:textId="48D74F03" w:rsidR="008F38A1" w:rsidRDefault="008F38A1" w:rsidP="008F38A1">
      <w:pPr>
        <w:pStyle w:val="Descripcin"/>
        <w:jc w:val="center"/>
      </w:pPr>
      <w:bookmarkStart w:id="124" w:name="_Ref502097174"/>
      <w:bookmarkStart w:id="125" w:name="_Toc508877172"/>
      <w:r>
        <w:t xml:space="preserve">Ilustración </w:t>
      </w:r>
      <w:fldSimple w:instr=" SEQ Ilustración \* ARABIC ">
        <w:r w:rsidR="00980ACB">
          <w:rPr>
            <w:noProof/>
          </w:rPr>
          <w:t>16</w:t>
        </w:r>
      </w:fldSimple>
      <w:r>
        <w:t xml:space="preserve"> - Niveles de entrada a la plataforma Arduino</w:t>
      </w:r>
      <w:bookmarkEnd w:id="124"/>
      <w:bookmarkEnd w:id="125"/>
    </w:p>
    <w:p w14:paraId="76F07EAC" w14:textId="00C51BDF" w:rsidR="008F38A1" w:rsidRDefault="008F38A1" w:rsidP="008F38A1">
      <w:pPr>
        <w:pStyle w:val="AgustinTexto"/>
      </w:pPr>
      <w:r>
        <w:t>Existe una gran variedad de productos Arduino, la compañía los cataloga, como se puede aprecias en (</w:t>
      </w:r>
      <w:r w:rsidRPr="003D6AB4">
        <w:rPr>
          <w:b/>
        </w:rPr>
        <w:fldChar w:fldCharType="begin"/>
      </w:r>
      <w:r w:rsidRPr="003D6AB4">
        <w:rPr>
          <w:b/>
        </w:rPr>
        <w:instrText xml:space="preserve"> REF _Ref502097174 \h </w:instrText>
      </w:r>
      <w:r w:rsidR="003D6AB4">
        <w:rPr>
          <w:b/>
        </w:rPr>
        <w:instrText xml:space="preserve"> \* MERGEFORMAT </w:instrText>
      </w:r>
      <w:r w:rsidRPr="003D6AB4">
        <w:rPr>
          <w:b/>
        </w:rPr>
      </w:r>
      <w:r w:rsidRPr="003D6AB4">
        <w:rPr>
          <w:b/>
        </w:rPr>
        <w:fldChar w:fldCharType="separate"/>
      </w:r>
      <w:r w:rsidR="00163F4D" w:rsidRPr="003D6AB4">
        <w:rPr>
          <w:b/>
        </w:rPr>
        <w:t xml:space="preserve">Ilustración </w:t>
      </w:r>
      <w:r w:rsidR="00163F4D" w:rsidRPr="003D6AB4">
        <w:rPr>
          <w:b/>
          <w:noProof/>
        </w:rPr>
        <w:t>16</w:t>
      </w:r>
      <w:r w:rsidR="00163F4D" w:rsidRPr="003D6AB4">
        <w:rPr>
          <w:b/>
        </w:rPr>
        <w:t xml:space="preserve"> - Niveles de entrada a la plataforma Arduino</w:t>
      </w:r>
      <w:r w:rsidRPr="003D6AB4">
        <w:rPr>
          <w:b/>
        </w:rPr>
        <w:fldChar w:fldCharType="end"/>
      </w:r>
      <w:r>
        <w:t>), en distintos niveles según su utilidad</w:t>
      </w:r>
      <w:sdt>
        <w:sdtPr>
          <w:id w:val="-665259"/>
          <w:citation/>
        </w:sdtPr>
        <w:sdtContent>
          <w:r w:rsidR="009C7F04">
            <w:fldChar w:fldCharType="begin"/>
          </w:r>
          <w:r w:rsidR="000801D6">
            <w:instrText xml:space="preserve">CITATION Ard17 \l 11274 </w:instrText>
          </w:r>
          <w:r w:rsidR="009C7F04">
            <w:fldChar w:fldCharType="separate"/>
          </w:r>
          <w:r w:rsidR="005675C3">
            <w:rPr>
              <w:noProof/>
            </w:rPr>
            <w:t xml:space="preserve"> </w:t>
          </w:r>
          <w:r w:rsidR="005675C3" w:rsidRPr="005675C3">
            <w:rPr>
              <w:noProof/>
            </w:rPr>
            <w:t>[7]</w:t>
          </w:r>
          <w:r w:rsidR="009C7F04">
            <w:fldChar w:fldCharType="end"/>
          </w:r>
        </w:sdtContent>
      </w:sdt>
      <w:r>
        <w:t>:</w:t>
      </w:r>
    </w:p>
    <w:p w14:paraId="03387ED4" w14:textId="77777777" w:rsidR="008F38A1" w:rsidRDefault="008F38A1" w:rsidP="008F38A1">
      <w:pPr>
        <w:rPr>
          <w:rFonts w:ascii="Arial" w:hAnsi="Arial" w:cs="Arial"/>
          <w:sz w:val="24"/>
          <w:szCs w:val="24"/>
        </w:rPr>
      </w:pPr>
    </w:p>
    <w:p w14:paraId="296645B0" w14:textId="77777777" w:rsidR="008F38A1" w:rsidRDefault="008F38A1" w:rsidP="008F38A1">
      <w:pPr>
        <w:pStyle w:val="Prrafodelista"/>
        <w:numPr>
          <w:ilvl w:val="0"/>
          <w:numId w:val="38"/>
        </w:numPr>
        <w:jc w:val="both"/>
        <w:rPr>
          <w:rFonts w:ascii="Arial" w:hAnsi="Arial" w:cs="Arial"/>
          <w:sz w:val="24"/>
          <w:szCs w:val="24"/>
        </w:rPr>
      </w:pPr>
      <w:r>
        <w:rPr>
          <w:rFonts w:ascii="Arial" w:hAnsi="Arial" w:cs="Arial"/>
          <w:sz w:val="24"/>
          <w:szCs w:val="24"/>
          <w:u w:val="single"/>
        </w:rPr>
        <w:t>Nivel de entrada</w:t>
      </w:r>
      <w:r>
        <w:rPr>
          <w:rFonts w:ascii="Arial" w:hAnsi="Arial" w:cs="Arial"/>
          <w:sz w:val="24"/>
          <w:szCs w:val="24"/>
        </w:rPr>
        <w:t>: Son los más sencillos de utilizar, ideales para comenzar con la plataforma Arduino y realizar proyectos sencillos.</w:t>
      </w:r>
    </w:p>
    <w:p w14:paraId="538C2D08" w14:textId="77777777" w:rsidR="008F38A1" w:rsidRDefault="008F38A1" w:rsidP="008F38A1">
      <w:pPr>
        <w:pStyle w:val="Prrafodelista"/>
        <w:numPr>
          <w:ilvl w:val="0"/>
          <w:numId w:val="38"/>
        </w:numPr>
        <w:jc w:val="both"/>
        <w:rPr>
          <w:rFonts w:ascii="Arial" w:hAnsi="Arial" w:cs="Arial"/>
          <w:sz w:val="24"/>
          <w:szCs w:val="24"/>
        </w:rPr>
      </w:pPr>
      <w:r>
        <w:rPr>
          <w:rFonts w:ascii="Arial" w:hAnsi="Arial" w:cs="Arial"/>
          <w:sz w:val="24"/>
          <w:szCs w:val="24"/>
          <w:u w:val="single"/>
        </w:rPr>
        <w:t>Características mejoradas</w:t>
      </w:r>
      <w:r>
        <w:rPr>
          <w:rFonts w:ascii="Arial" w:hAnsi="Arial" w:cs="Arial"/>
          <w:sz w:val="24"/>
          <w:szCs w:val="24"/>
        </w:rPr>
        <w:t>: Estas plataformas poseen características superiores, con respecto a las del nivel de entrada, están pensadas para proyectos más avanzados o de respuesta más rápida.</w:t>
      </w:r>
    </w:p>
    <w:p w14:paraId="43A8704F" w14:textId="7F95EF64" w:rsidR="008F38A1" w:rsidRDefault="008F38A1" w:rsidP="008F38A1">
      <w:pPr>
        <w:pStyle w:val="Prrafodelista"/>
        <w:numPr>
          <w:ilvl w:val="0"/>
          <w:numId w:val="38"/>
        </w:numPr>
        <w:jc w:val="both"/>
        <w:rPr>
          <w:rFonts w:ascii="Arial" w:hAnsi="Arial" w:cs="Arial"/>
          <w:sz w:val="24"/>
          <w:szCs w:val="24"/>
        </w:rPr>
      </w:pPr>
      <w:r>
        <w:rPr>
          <w:rFonts w:ascii="Arial" w:hAnsi="Arial" w:cs="Arial"/>
          <w:sz w:val="24"/>
          <w:szCs w:val="24"/>
          <w:u w:val="single"/>
        </w:rPr>
        <w:t>Internet de las cosas</w:t>
      </w:r>
      <w:r>
        <w:rPr>
          <w:rFonts w:ascii="Arial" w:hAnsi="Arial" w:cs="Arial"/>
          <w:sz w:val="24"/>
          <w:szCs w:val="24"/>
        </w:rPr>
        <w:t xml:space="preserve">: Estas placas vienen incorporadas con componentes que permitan realizar trabajos relacionados con la </w:t>
      </w:r>
      <w:r w:rsidR="003D6AB4" w:rsidRPr="003D6AB4">
        <w:rPr>
          <w:rFonts w:ascii="Arial" w:hAnsi="Arial" w:cs="Arial"/>
          <w:sz w:val="24"/>
          <w:szCs w:val="24"/>
        </w:rPr>
        <w:fldChar w:fldCharType="begin"/>
      </w:r>
      <w:r w:rsidR="003D6AB4" w:rsidRPr="003D6AB4">
        <w:rPr>
          <w:rFonts w:ascii="Arial" w:hAnsi="Arial" w:cs="Arial"/>
          <w:sz w:val="24"/>
          <w:szCs w:val="24"/>
        </w:rPr>
        <w:instrText xml:space="preserve"> REF _Ref508704211 \h  \* MERGEFORMAT </w:instrText>
      </w:r>
      <w:r w:rsidR="003D6AB4" w:rsidRPr="003D6AB4">
        <w:rPr>
          <w:rFonts w:ascii="Arial" w:hAnsi="Arial" w:cs="Arial"/>
          <w:sz w:val="24"/>
          <w:szCs w:val="24"/>
        </w:rPr>
      </w:r>
      <w:r w:rsidR="003D6AB4" w:rsidRPr="003D6AB4">
        <w:rPr>
          <w:rFonts w:ascii="Arial" w:hAnsi="Arial" w:cs="Arial"/>
          <w:sz w:val="24"/>
          <w:szCs w:val="24"/>
        </w:rPr>
        <w:fldChar w:fldCharType="separate"/>
      </w:r>
      <w:r w:rsidR="003D6AB4" w:rsidRPr="003D6AB4">
        <w:rPr>
          <w:rFonts w:ascii="Arial" w:hAnsi="Arial" w:cs="Arial"/>
          <w:b/>
          <w:i/>
          <w:sz w:val="24"/>
          <w:szCs w:val="24"/>
        </w:rPr>
        <w:t>Iot (Internet of Things)</w:t>
      </w:r>
      <w:r w:rsidR="003D6AB4" w:rsidRPr="003D6AB4">
        <w:rPr>
          <w:rFonts w:ascii="Arial" w:hAnsi="Arial" w:cs="Arial"/>
          <w:sz w:val="24"/>
          <w:szCs w:val="24"/>
        </w:rPr>
        <w:fldChar w:fldCharType="end"/>
      </w:r>
      <w:r w:rsidR="003D6AB4">
        <w:rPr>
          <w:rFonts w:ascii="Arial" w:hAnsi="Arial" w:cs="Arial"/>
          <w:sz w:val="24"/>
          <w:szCs w:val="24"/>
        </w:rPr>
        <w:t xml:space="preserve"> </w:t>
      </w:r>
      <w:r>
        <w:rPr>
          <w:rFonts w:ascii="Arial" w:hAnsi="Arial" w:cs="Arial"/>
          <w:sz w:val="24"/>
          <w:szCs w:val="24"/>
        </w:rPr>
        <w:t>mediante la incorporación de hardware de conectividad.</w:t>
      </w:r>
    </w:p>
    <w:p w14:paraId="2FE96FD3" w14:textId="77777777" w:rsidR="008F38A1" w:rsidRDefault="008F38A1" w:rsidP="008F38A1">
      <w:pPr>
        <w:pStyle w:val="Prrafodelista"/>
        <w:numPr>
          <w:ilvl w:val="0"/>
          <w:numId w:val="38"/>
        </w:numPr>
        <w:jc w:val="both"/>
        <w:rPr>
          <w:rFonts w:ascii="Arial" w:hAnsi="Arial" w:cs="Arial"/>
          <w:sz w:val="24"/>
          <w:szCs w:val="24"/>
        </w:rPr>
      </w:pPr>
      <w:r>
        <w:rPr>
          <w:rFonts w:ascii="Arial" w:hAnsi="Arial" w:cs="Arial"/>
          <w:sz w:val="24"/>
          <w:szCs w:val="24"/>
          <w:u w:val="single"/>
        </w:rPr>
        <w:t>Educación</w:t>
      </w:r>
      <w:r>
        <w:rPr>
          <w:rFonts w:ascii="Arial" w:hAnsi="Arial" w:cs="Arial"/>
          <w:sz w:val="24"/>
          <w:szCs w:val="24"/>
        </w:rPr>
        <w:t>: En este caso, Arduino, ofrece un kit con herramientas y más de 25 proyectos, orientados a la educación, para realizar con sus plataformas.</w:t>
      </w:r>
    </w:p>
    <w:p w14:paraId="2973C56D" w14:textId="77777777" w:rsidR="008F38A1" w:rsidRDefault="008F38A1" w:rsidP="008F38A1">
      <w:pPr>
        <w:pStyle w:val="Prrafodelista"/>
        <w:numPr>
          <w:ilvl w:val="0"/>
          <w:numId w:val="38"/>
        </w:numPr>
        <w:jc w:val="both"/>
        <w:rPr>
          <w:rFonts w:ascii="Arial" w:hAnsi="Arial" w:cs="Arial"/>
          <w:sz w:val="24"/>
          <w:szCs w:val="24"/>
        </w:rPr>
      </w:pPr>
      <w:r>
        <w:rPr>
          <w:rFonts w:ascii="Arial" w:hAnsi="Arial" w:cs="Arial"/>
          <w:sz w:val="24"/>
          <w:szCs w:val="24"/>
          <w:u w:val="single"/>
        </w:rPr>
        <w:t>Usables</w:t>
      </w:r>
      <w:r>
        <w:rPr>
          <w:rFonts w:ascii="Arial" w:hAnsi="Arial" w:cs="Arial"/>
          <w:sz w:val="24"/>
          <w:szCs w:val="24"/>
        </w:rPr>
        <w:t>: Estas plataformas están pensadas para “agregarle algo de electrónica” a prendas de vestir.</w:t>
      </w:r>
    </w:p>
    <w:p w14:paraId="59699CEB" w14:textId="77777777" w:rsidR="008F38A1" w:rsidRDefault="008F38A1" w:rsidP="008F38A1">
      <w:pPr>
        <w:pStyle w:val="Prrafodelista"/>
        <w:numPr>
          <w:ilvl w:val="0"/>
          <w:numId w:val="38"/>
        </w:numPr>
        <w:jc w:val="both"/>
        <w:rPr>
          <w:rFonts w:ascii="Arial" w:hAnsi="Arial" w:cs="Arial"/>
          <w:sz w:val="24"/>
          <w:szCs w:val="24"/>
        </w:rPr>
      </w:pPr>
      <w:r>
        <w:rPr>
          <w:rFonts w:ascii="Arial" w:hAnsi="Arial" w:cs="Arial"/>
          <w:sz w:val="24"/>
          <w:szCs w:val="24"/>
          <w:u w:val="single"/>
        </w:rPr>
        <w:lastRenderedPageBreak/>
        <w:t>Impresión 3D</w:t>
      </w:r>
      <w:r>
        <w:rPr>
          <w:rFonts w:ascii="Arial" w:hAnsi="Arial" w:cs="Arial"/>
          <w:sz w:val="24"/>
          <w:szCs w:val="24"/>
        </w:rPr>
        <w:t>: Arduino ofrece una impresora 3D nombrada como Materia 101.</w:t>
      </w:r>
    </w:p>
    <w:p w14:paraId="43B5D7A9" w14:textId="76481A5D" w:rsidR="008F38A1" w:rsidRDefault="008F38A1" w:rsidP="008F38A1">
      <w:pPr>
        <w:rPr>
          <w:rFonts w:ascii="Arial" w:hAnsi="Arial" w:cs="Arial"/>
          <w:sz w:val="24"/>
          <w:szCs w:val="24"/>
        </w:rPr>
      </w:pPr>
      <w:r>
        <w:rPr>
          <w:rFonts w:ascii="Arial" w:hAnsi="Arial" w:cs="Arial"/>
          <w:sz w:val="24"/>
          <w:szCs w:val="24"/>
        </w:rPr>
        <w:t xml:space="preserve">El hardware Arduino más sencillo consiste en una placa con un microcontrolador y una serie de puertos de entrada y salida. Los microcontroladores de 8 bits de AVR más utilizados en estas placas son el Atmega168, Atmega328, Atmega1280, y Atmega8 por su sencillez y bajo coste, aunque también se dispone de microcontroladores ARM, cómo el caso del CortexM3 de 32 bits. A pesar de que ARM y AVR son plataformas diferentes, al utilizar la IDE de Arduino, los programas se compilan y luego se ejecutan sin cambios en cualquiera de las plataformas. En la imagen </w:t>
      </w:r>
      <w:r w:rsidRPr="00770B65">
        <w:rPr>
          <w:rFonts w:ascii="Arial" w:hAnsi="Arial" w:cs="Arial"/>
          <w:b/>
          <w:sz w:val="24"/>
          <w:szCs w:val="24"/>
        </w:rPr>
        <w:t>(</w:t>
      </w:r>
      <w:r w:rsidRPr="00770B65">
        <w:rPr>
          <w:rFonts w:ascii="Arial" w:hAnsi="Arial" w:cs="Arial"/>
          <w:b/>
          <w:sz w:val="24"/>
          <w:szCs w:val="24"/>
        </w:rPr>
        <w:fldChar w:fldCharType="begin"/>
      </w:r>
      <w:r w:rsidRPr="00770B65">
        <w:rPr>
          <w:rFonts w:ascii="Arial" w:hAnsi="Arial" w:cs="Arial"/>
          <w:b/>
          <w:sz w:val="24"/>
          <w:szCs w:val="24"/>
        </w:rPr>
        <w:instrText xml:space="preserve"> REF _Ref502097233 \h  \* MERGEFORMAT </w:instrText>
      </w:r>
      <w:r w:rsidRPr="00770B65">
        <w:rPr>
          <w:rFonts w:ascii="Arial" w:hAnsi="Arial" w:cs="Arial"/>
          <w:b/>
          <w:sz w:val="24"/>
          <w:szCs w:val="24"/>
        </w:rPr>
      </w:r>
      <w:r w:rsidRPr="00770B65">
        <w:rPr>
          <w:rFonts w:ascii="Arial" w:hAnsi="Arial" w:cs="Arial"/>
          <w:b/>
          <w:sz w:val="24"/>
          <w:szCs w:val="24"/>
        </w:rPr>
        <w:fldChar w:fldCharType="separate"/>
      </w:r>
      <w:r w:rsidR="00770B65" w:rsidRPr="00770B65">
        <w:rPr>
          <w:rFonts w:ascii="Arial" w:hAnsi="Arial" w:cs="Arial"/>
          <w:b/>
          <w:sz w:val="24"/>
          <w:szCs w:val="24"/>
        </w:rPr>
        <w:t xml:space="preserve">Ilustración </w:t>
      </w:r>
      <w:r w:rsidR="00770B65" w:rsidRPr="00770B65">
        <w:rPr>
          <w:rFonts w:ascii="Arial" w:hAnsi="Arial" w:cs="Arial"/>
          <w:b/>
          <w:noProof/>
          <w:sz w:val="24"/>
          <w:szCs w:val="24"/>
        </w:rPr>
        <w:t>17</w:t>
      </w:r>
      <w:r w:rsidR="00770B65" w:rsidRPr="00770B65">
        <w:rPr>
          <w:rFonts w:ascii="Arial" w:hAnsi="Arial" w:cs="Arial"/>
          <w:b/>
          <w:sz w:val="24"/>
          <w:szCs w:val="24"/>
        </w:rPr>
        <w:t xml:space="preserve"> - Arduino Uno</w:t>
      </w:r>
      <w:r w:rsidRPr="00770B65">
        <w:rPr>
          <w:rFonts w:ascii="Arial" w:hAnsi="Arial" w:cs="Arial"/>
          <w:b/>
          <w:sz w:val="24"/>
          <w:szCs w:val="24"/>
        </w:rPr>
        <w:fldChar w:fldCharType="end"/>
      </w:r>
      <w:r w:rsidRPr="00770B65">
        <w:rPr>
          <w:rFonts w:ascii="Arial" w:hAnsi="Arial" w:cs="Arial"/>
          <w:b/>
          <w:sz w:val="24"/>
          <w:szCs w:val="24"/>
        </w:rPr>
        <w:t>)</w:t>
      </w:r>
      <w:r>
        <w:rPr>
          <w:rFonts w:ascii="Arial" w:hAnsi="Arial" w:cs="Arial"/>
          <w:sz w:val="24"/>
          <w:szCs w:val="24"/>
        </w:rPr>
        <w:t xml:space="preserve"> se visualiza la distribución física de puertos y componentes de la versión Arduino Uno R3.</w:t>
      </w:r>
    </w:p>
    <w:p w14:paraId="321F44A3" w14:textId="77777777" w:rsidR="008F38A1" w:rsidRDefault="008F38A1" w:rsidP="008F38A1">
      <w:pPr>
        <w:rPr>
          <w:rFonts w:ascii="Arial" w:hAnsi="Arial" w:cs="Arial"/>
          <w:sz w:val="24"/>
          <w:szCs w:val="24"/>
        </w:rPr>
      </w:pPr>
    </w:p>
    <w:p w14:paraId="7498FDAC" w14:textId="77777777" w:rsidR="008F38A1" w:rsidRDefault="008F38A1" w:rsidP="008F38A1">
      <w:pPr>
        <w:keepNext/>
        <w:jc w:val="center"/>
      </w:pPr>
      <w:r>
        <w:rPr>
          <w:noProof/>
          <w:lang w:val="en-US" w:eastAsia="en-US"/>
        </w:rPr>
        <w:drawing>
          <wp:inline distT="0" distB="0" distL="0" distR="0" wp14:anchorId="2731F8BE" wp14:editId="432069E3">
            <wp:extent cx="4286885" cy="3028315"/>
            <wp:effectExtent l="0" t="0" r="0" b="635"/>
            <wp:docPr id="1036" name="Image1" descr="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51" cstate="print">
                      <a:extLst>
                        <a:ext uri="{28A0092B-C50C-407E-A947-70E740481C1C}">
                          <a14:useLocalDpi xmlns:a14="http://schemas.microsoft.com/office/drawing/2010/main" val="0"/>
                        </a:ext>
                      </a:extLst>
                    </a:blip>
                    <a:srcRect/>
                    <a:stretch>
                      <a:fillRect/>
                    </a:stretch>
                  </pic:blipFill>
                  <pic:spPr>
                    <a:xfrm>
                      <a:off x="0" y="0"/>
                      <a:ext cx="4286885" cy="3028315"/>
                    </a:xfrm>
                    <a:prstGeom prst="rect">
                      <a:avLst/>
                    </a:prstGeom>
                  </pic:spPr>
                </pic:pic>
              </a:graphicData>
            </a:graphic>
          </wp:inline>
        </w:drawing>
      </w:r>
    </w:p>
    <w:p w14:paraId="2C48B53C" w14:textId="44EBFAA9" w:rsidR="008F38A1" w:rsidRDefault="008F38A1" w:rsidP="008F38A1">
      <w:pPr>
        <w:pStyle w:val="Descripcin"/>
        <w:jc w:val="center"/>
        <w:rPr>
          <w:rStyle w:val="apple-converted-space"/>
          <w:rFonts w:ascii="Georgia" w:hAnsi="Georgia"/>
          <w:color w:val="333333"/>
          <w:shd w:val="clear" w:color="auto" w:fill="FFFFFF"/>
        </w:rPr>
      </w:pPr>
      <w:bookmarkStart w:id="126" w:name="_Ref502097233"/>
      <w:bookmarkStart w:id="127" w:name="_Toc508877173"/>
      <w:r>
        <w:t xml:space="preserve">Ilustración </w:t>
      </w:r>
      <w:fldSimple w:instr=" SEQ Ilustración \* ARABIC ">
        <w:r w:rsidR="00980ACB">
          <w:rPr>
            <w:noProof/>
          </w:rPr>
          <w:t>17</w:t>
        </w:r>
      </w:fldSimple>
      <w:r>
        <w:t xml:space="preserve"> - Arduino Uno</w:t>
      </w:r>
      <w:bookmarkEnd w:id="126"/>
      <w:bookmarkEnd w:id="127"/>
    </w:p>
    <w:p w14:paraId="7C5D7B1C" w14:textId="77777777" w:rsidR="008F38A1" w:rsidRDefault="008F38A1" w:rsidP="008F38A1">
      <w:pPr>
        <w:rPr>
          <w:rStyle w:val="apple-converted-space"/>
          <w:rFonts w:ascii="Georgia" w:hAnsi="Georgia"/>
          <w:color w:val="333333"/>
          <w:shd w:val="clear" w:color="auto" w:fill="FFFFFF"/>
        </w:rPr>
      </w:pPr>
    </w:p>
    <w:p w14:paraId="2948E9D8" w14:textId="77777777" w:rsidR="008F38A1" w:rsidRDefault="008F38A1" w:rsidP="008F38A1"/>
    <w:p w14:paraId="6D3FC2EE" w14:textId="77777777" w:rsidR="008F38A1" w:rsidRDefault="008F38A1" w:rsidP="008F38A1">
      <w:pPr>
        <w:rPr>
          <w:rFonts w:ascii="Arial" w:hAnsi="Arial" w:cs="Arial"/>
          <w:sz w:val="24"/>
          <w:szCs w:val="24"/>
        </w:rPr>
      </w:pPr>
      <w:r>
        <w:rPr>
          <w:rFonts w:ascii="Arial" w:hAnsi="Arial" w:cs="Arial"/>
          <w:sz w:val="24"/>
          <w:szCs w:val="24"/>
        </w:rPr>
        <w:t>Una primera diferenciación entre los distintos modelos de Arduino la encontraremos en el voltaje o tensión de alimentación de las placas. Las basadas en CortexM3 operan con un voltaje de 3,3 voltios, mientras que la mayor parte de las placas basadas en AVR utilizan una tensión de 5 voltios. Esto de todas formas no es un factor decisivo en la elección de una placa, dado que existen conmutadores de tensión en muchos actuadores y sensores compatibles.</w:t>
      </w:r>
    </w:p>
    <w:p w14:paraId="42261EE5" w14:textId="77777777" w:rsidR="008F38A1" w:rsidRDefault="008F38A1" w:rsidP="008F38A1">
      <w:pPr>
        <w:rPr>
          <w:rFonts w:ascii="Arial" w:hAnsi="Arial" w:cs="Arial"/>
          <w:sz w:val="24"/>
          <w:szCs w:val="24"/>
        </w:rPr>
      </w:pPr>
      <w:r>
        <w:rPr>
          <w:rFonts w:ascii="Arial" w:hAnsi="Arial" w:cs="Arial"/>
          <w:sz w:val="24"/>
          <w:szCs w:val="24"/>
        </w:rPr>
        <w:br w:type="page"/>
      </w:r>
    </w:p>
    <w:p w14:paraId="4B7C098A" w14:textId="77777777" w:rsidR="008F38A1" w:rsidRDefault="008F38A1" w:rsidP="008F38A1">
      <w:pPr>
        <w:rPr>
          <w:rFonts w:ascii="Arial" w:hAnsi="Arial" w:cs="Arial"/>
          <w:sz w:val="24"/>
          <w:szCs w:val="24"/>
        </w:rPr>
      </w:pPr>
    </w:p>
    <w:p w14:paraId="7086BE82" w14:textId="77777777" w:rsidR="008F38A1" w:rsidRDefault="008F38A1" w:rsidP="008F38A1">
      <w:pPr>
        <w:pStyle w:val="Ttulo2"/>
        <w:rPr>
          <w:b/>
          <w:sz w:val="32"/>
          <w:szCs w:val="32"/>
        </w:rPr>
      </w:pPr>
      <w:bookmarkStart w:id="128" w:name="_Toc504153904"/>
      <w:bookmarkStart w:id="129" w:name="_Toc509667112"/>
      <w:r>
        <w:rPr>
          <w:b/>
          <w:sz w:val="32"/>
          <w:szCs w:val="32"/>
        </w:rPr>
        <w:t xml:space="preserve">3.5 </w:t>
      </w:r>
      <w:bookmarkEnd w:id="128"/>
      <w:r>
        <w:rPr>
          <w:b/>
          <w:sz w:val="32"/>
          <w:szCs w:val="32"/>
        </w:rPr>
        <w:t>Aplicaciones</w:t>
      </w:r>
      <w:bookmarkEnd w:id="129"/>
    </w:p>
    <w:p w14:paraId="5CB07C8E" w14:textId="77777777" w:rsidR="008F38A1" w:rsidRPr="00EB5FC2" w:rsidRDefault="008F38A1" w:rsidP="008F38A1"/>
    <w:p w14:paraId="79A72D46" w14:textId="77777777" w:rsidR="008F38A1" w:rsidRDefault="008F38A1" w:rsidP="008F38A1">
      <w:pPr>
        <w:rPr>
          <w:rFonts w:ascii="Arial" w:hAnsi="Arial" w:cs="Arial"/>
          <w:sz w:val="24"/>
          <w:szCs w:val="24"/>
        </w:rPr>
      </w:pPr>
      <w:r>
        <w:rPr>
          <w:rFonts w:ascii="Arial" w:hAnsi="Arial" w:cs="Arial"/>
          <w:sz w:val="24"/>
          <w:szCs w:val="24"/>
        </w:rPr>
        <w:t>Los usos posibles que se le pueden dar a “un Arduino”, en forma general son:</w:t>
      </w:r>
    </w:p>
    <w:p w14:paraId="1D80C088" w14:textId="77777777" w:rsidR="008F38A1" w:rsidRDefault="008F38A1" w:rsidP="008F38A1">
      <w:pPr>
        <w:pStyle w:val="Prrafodelista"/>
        <w:numPr>
          <w:ilvl w:val="0"/>
          <w:numId w:val="41"/>
        </w:numPr>
        <w:rPr>
          <w:rFonts w:ascii="Arial" w:hAnsi="Arial" w:cs="Arial"/>
          <w:sz w:val="24"/>
          <w:szCs w:val="24"/>
        </w:rPr>
      </w:pPr>
      <w:r>
        <w:rPr>
          <w:rFonts w:ascii="Arial" w:hAnsi="Arial" w:cs="Arial"/>
          <w:sz w:val="24"/>
          <w:szCs w:val="24"/>
        </w:rPr>
        <w:t>Utilizarlo como microcontrolador, con un programa descargado desde un ordenador y funcionamiento de forma independiente, recibiendo entradas de sensores y realizando acciones sobre actuadores en función de las entradas y el programa.</w:t>
      </w:r>
    </w:p>
    <w:p w14:paraId="6F66DCAC" w14:textId="4A1C41C3" w:rsidR="008F38A1" w:rsidRDefault="00B961A9" w:rsidP="008F38A1">
      <w:pPr>
        <w:pStyle w:val="Prrafodelista"/>
        <w:numPr>
          <w:ilvl w:val="0"/>
          <w:numId w:val="41"/>
        </w:numPr>
        <w:rPr>
          <w:rFonts w:ascii="Arial" w:hAnsi="Arial" w:cs="Arial"/>
          <w:sz w:val="24"/>
          <w:szCs w:val="24"/>
        </w:rPr>
      </w:pPr>
      <w:r>
        <w:rPr>
          <w:rFonts w:ascii="Arial" w:hAnsi="Arial" w:cs="Arial"/>
          <w:sz w:val="24"/>
          <w:szCs w:val="24"/>
        </w:rPr>
        <w:t>Ídem</w:t>
      </w:r>
      <w:r w:rsidR="008F38A1">
        <w:rPr>
          <w:rFonts w:ascii="Arial" w:hAnsi="Arial" w:cs="Arial"/>
          <w:sz w:val="24"/>
          <w:szCs w:val="24"/>
        </w:rPr>
        <w:t xml:space="preserve"> anterior pero conectado a </w:t>
      </w:r>
      <w:r w:rsidR="008F38A1" w:rsidRPr="00043F75">
        <w:rPr>
          <w:rFonts w:ascii="Arial" w:hAnsi="Arial" w:cs="Arial"/>
          <w:sz w:val="24"/>
          <w:szCs w:val="24"/>
        </w:rPr>
        <w:t>un ordenador (</w:t>
      </w:r>
      <w:r w:rsidR="008F38A1">
        <w:rPr>
          <w:rFonts w:ascii="Arial" w:hAnsi="Arial" w:cs="Arial"/>
          <w:sz w:val="24"/>
          <w:szCs w:val="24"/>
        </w:rPr>
        <w:t xml:space="preserve">que también podría ser un SBC </w:t>
      </w:r>
      <w:r w:rsidR="008F38A1" w:rsidRPr="00043F75">
        <w:rPr>
          <w:rFonts w:ascii="Arial" w:hAnsi="Arial" w:cs="Arial"/>
          <w:sz w:val="24"/>
          <w:szCs w:val="24"/>
        </w:rPr>
        <w:t>como Raspberry Pi)</w:t>
      </w:r>
      <w:r w:rsidR="008F38A1">
        <w:rPr>
          <w:rFonts w:ascii="Arial" w:hAnsi="Arial" w:cs="Arial"/>
          <w:sz w:val="24"/>
          <w:szCs w:val="24"/>
        </w:rPr>
        <w:t>.</w:t>
      </w:r>
    </w:p>
    <w:p w14:paraId="582CA653" w14:textId="670D721C" w:rsidR="008F38A1" w:rsidRDefault="00770B65" w:rsidP="008F38A1">
      <w:pPr>
        <w:rPr>
          <w:rFonts w:ascii="Arial" w:hAnsi="Arial" w:cs="Arial"/>
          <w:sz w:val="24"/>
          <w:szCs w:val="24"/>
        </w:rPr>
      </w:pPr>
      <w:r>
        <w:rPr>
          <w:rFonts w:ascii="Arial" w:hAnsi="Arial" w:cs="Arial"/>
          <w:sz w:val="24"/>
          <w:szCs w:val="24"/>
        </w:rPr>
        <w:t>En el siguiente apartado se enumeran una serie de razones por las cuales utilizar esta plataforma.</w:t>
      </w:r>
      <w:r w:rsidR="008F38A1">
        <w:rPr>
          <w:rFonts w:ascii="Arial" w:hAnsi="Arial" w:cs="Arial"/>
          <w:sz w:val="24"/>
          <w:szCs w:val="24"/>
        </w:rPr>
        <w:t xml:space="preserve"> </w:t>
      </w:r>
    </w:p>
    <w:p w14:paraId="3ECC48D8" w14:textId="77777777" w:rsidR="008F38A1" w:rsidRDefault="008F38A1" w:rsidP="008F38A1">
      <w:pPr>
        <w:rPr>
          <w:rFonts w:ascii="Arial" w:hAnsi="Arial" w:cs="Arial"/>
          <w:sz w:val="24"/>
          <w:szCs w:val="24"/>
        </w:rPr>
      </w:pPr>
    </w:p>
    <w:p w14:paraId="3E135B5D" w14:textId="77777777" w:rsidR="008F38A1" w:rsidRPr="00994A21" w:rsidRDefault="008F38A1" w:rsidP="008F38A1">
      <w:pPr>
        <w:pStyle w:val="Ttulo2"/>
        <w:rPr>
          <w:b/>
          <w:sz w:val="32"/>
          <w:szCs w:val="32"/>
        </w:rPr>
      </w:pPr>
      <w:bookmarkStart w:id="130" w:name="_Toc509667113"/>
      <w:r w:rsidRPr="00994A21">
        <w:rPr>
          <w:b/>
          <w:sz w:val="32"/>
          <w:szCs w:val="32"/>
        </w:rPr>
        <w:t>3.6 Motivaciones para su uso</w:t>
      </w:r>
      <w:bookmarkEnd w:id="130"/>
    </w:p>
    <w:p w14:paraId="07A4D0E9" w14:textId="77777777" w:rsidR="008F38A1" w:rsidRDefault="008F38A1" w:rsidP="008F38A1">
      <w:pPr>
        <w:pStyle w:val="Ttulo3"/>
        <w:rPr>
          <w:b w:val="0"/>
          <w:sz w:val="28"/>
          <w:szCs w:val="28"/>
        </w:rPr>
      </w:pPr>
      <w:bookmarkStart w:id="131" w:name="_Toc504153905"/>
      <w:bookmarkStart w:id="132" w:name="_Toc509667114"/>
      <w:r>
        <w:rPr>
          <w:b w:val="0"/>
          <w:sz w:val="28"/>
          <w:szCs w:val="28"/>
        </w:rPr>
        <w:t>3.6.1 La comunidad</w:t>
      </w:r>
      <w:bookmarkEnd w:id="131"/>
      <w:bookmarkEnd w:id="132"/>
      <w:r>
        <w:rPr>
          <w:b w:val="0"/>
          <w:sz w:val="28"/>
          <w:szCs w:val="28"/>
        </w:rPr>
        <w:t xml:space="preserve"> </w:t>
      </w:r>
    </w:p>
    <w:p w14:paraId="58EF311E" w14:textId="77777777" w:rsidR="008F38A1" w:rsidRDefault="008F38A1" w:rsidP="008F38A1">
      <w:pPr>
        <w:rPr>
          <w:rFonts w:ascii="Arial" w:hAnsi="Arial" w:cs="Arial"/>
          <w:b/>
          <w:sz w:val="24"/>
          <w:szCs w:val="24"/>
        </w:rPr>
      </w:pPr>
    </w:p>
    <w:p w14:paraId="6B3C27C2" w14:textId="4C374E8A" w:rsidR="008F38A1" w:rsidRDefault="008F38A1" w:rsidP="008F38A1">
      <w:pPr>
        <w:rPr>
          <w:rFonts w:ascii="Arial" w:hAnsi="Arial" w:cs="Arial"/>
          <w:sz w:val="24"/>
          <w:szCs w:val="24"/>
        </w:rPr>
      </w:pPr>
      <w:r>
        <w:rPr>
          <w:rFonts w:ascii="Arial" w:hAnsi="Arial" w:cs="Arial"/>
          <w:sz w:val="24"/>
          <w:szCs w:val="24"/>
        </w:rPr>
        <w:t xml:space="preserve">Arduino cuenta con una gran comunidad, </w:t>
      </w:r>
      <w:r w:rsidR="002A4B25">
        <w:rPr>
          <w:rFonts w:ascii="Arial" w:hAnsi="Arial" w:cs="Arial"/>
          <w:sz w:val="24"/>
          <w:szCs w:val="24"/>
        </w:rPr>
        <w:t>cuyas</w:t>
      </w:r>
      <w:r>
        <w:rPr>
          <w:rFonts w:ascii="Arial" w:hAnsi="Arial" w:cs="Arial"/>
          <w:sz w:val="24"/>
          <w:szCs w:val="24"/>
        </w:rPr>
        <w:t xml:space="preserve"> actividades se centran en la experimentación, publicación de resultados y proyectos, y </w:t>
      </w:r>
      <w:r w:rsidR="002A4B25">
        <w:rPr>
          <w:rFonts w:ascii="Arial" w:hAnsi="Arial" w:cs="Arial"/>
          <w:sz w:val="24"/>
          <w:szCs w:val="24"/>
        </w:rPr>
        <w:t>organización</w:t>
      </w:r>
      <w:r>
        <w:rPr>
          <w:rFonts w:ascii="Arial" w:hAnsi="Arial" w:cs="Arial"/>
          <w:sz w:val="24"/>
          <w:szCs w:val="24"/>
        </w:rPr>
        <w:t xml:space="preserve"> de eventos. El manifiesto de la comunidad Arduino dice (traducción al español):</w:t>
      </w:r>
    </w:p>
    <w:p w14:paraId="7DCE31D6" w14:textId="77777777" w:rsidR="008F38A1" w:rsidRDefault="008F38A1" w:rsidP="008F38A1">
      <w:pPr>
        <w:rPr>
          <w:rFonts w:ascii="Arial" w:hAnsi="Arial" w:cs="Arial"/>
          <w:sz w:val="24"/>
          <w:szCs w:val="24"/>
        </w:rPr>
      </w:pPr>
    </w:p>
    <w:p w14:paraId="6A5AE264" w14:textId="37F23AA3" w:rsidR="008F38A1" w:rsidRDefault="008F38A1" w:rsidP="008F38A1">
      <w:pPr>
        <w:rPr>
          <w:rFonts w:ascii="Arial" w:hAnsi="Arial" w:cs="Arial"/>
          <w:sz w:val="24"/>
          <w:szCs w:val="24"/>
        </w:rPr>
      </w:pPr>
      <w:r>
        <w:rPr>
          <w:rFonts w:ascii="Arial" w:hAnsi="Arial" w:cs="Arial"/>
          <w:sz w:val="24"/>
          <w:szCs w:val="24"/>
        </w:rPr>
        <w:t>“Apoyar al ecosistema</w:t>
      </w:r>
      <w:r w:rsidR="002A4B25">
        <w:rPr>
          <w:rFonts w:ascii="Arial" w:hAnsi="Arial" w:cs="Arial"/>
          <w:sz w:val="24"/>
          <w:szCs w:val="24"/>
        </w:rPr>
        <w:t xml:space="preserve"> de hardware y software de </w:t>
      </w:r>
      <w:r w:rsidR="002A4B25" w:rsidRPr="002A4B25">
        <w:rPr>
          <w:rFonts w:ascii="Arial" w:hAnsi="Arial" w:cs="Arial"/>
          <w:i/>
          <w:sz w:val="24"/>
          <w:szCs w:val="24"/>
        </w:rPr>
        <w:t>open-</w:t>
      </w:r>
      <w:r w:rsidRPr="002A4B25">
        <w:rPr>
          <w:rFonts w:ascii="Arial" w:hAnsi="Arial" w:cs="Arial"/>
          <w:i/>
          <w:sz w:val="24"/>
          <w:szCs w:val="24"/>
        </w:rPr>
        <w:t>source</w:t>
      </w:r>
      <w:r>
        <w:rPr>
          <w:rFonts w:ascii="Arial" w:hAnsi="Arial" w:cs="Arial"/>
          <w:sz w:val="24"/>
          <w:szCs w:val="24"/>
        </w:rPr>
        <w:t xml:space="preserve"> Arduino, haciendo que los productos electrónicos sean abiertos y participativos. </w:t>
      </w:r>
    </w:p>
    <w:p w14:paraId="3BABF5B6" w14:textId="77777777" w:rsidR="008F38A1" w:rsidRDefault="008F38A1" w:rsidP="008F38A1">
      <w:pPr>
        <w:rPr>
          <w:rFonts w:ascii="Arial" w:hAnsi="Arial" w:cs="Arial"/>
          <w:sz w:val="24"/>
          <w:szCs w:val="24"/>
        </w:rPr>
      </w:pPr>
      <w:r>
        <w:rPr>
          <w:rFonts w:ascii="Arial" w:hAnsi="Arial" w:cs="Arial"/>
          <w:sz w:val="24"/>
          <w:szCs w:val="24"/>
        </w:rPr>
        <w:t xml:space="preserve">Servir como un evangelizador para Arduino, expandir el ecosistema de código abierto a estudiantes, fabricantes, desarrolladores, diseñadores, ingenieros y empresas dentro de sus comunidades locales. </w:t>
      </w:r>
    </w:p>
    <w:p w14:paraId="4EFE29B9" w14:textId="4E980D50" w:rsidR="008F38A1" w:rsidRDefault="008F38A1" w:rsidP="008F38A1">
      <w:pPr>
        <w:rPr>
          <w:rFonts w:ascii="Arial" w:hAnsi="Arial" w:cs="Arial"/>
          <w:sz w:val="24"/>
          <w:szCs w:val="24"/>
        </w:rPr>
      </w:pPr>
      <w:r>
        <w:rPr>
          <w:rFonts w:ascii="Arial" w:hAnsi="Arial" w:cs="Arial"/>
          <w:sz w:val="24"/>
          <w:szCs w:val="24"/>
        </w:rPr>
        <w:t>Construir una red global de comunidades que diseñen y codifiquen proyectos, intercambien ideas, organicen actividades de colaboración y dicten cursos oficiales de Arduino, independientemente de su edad, sexo, idioma y capacidad técnica”</w:t>
      </w:r>
      <w:sdt>
        <w:sdtPr>
          <w:rPr>
            <w:rFonts w:ascii="Arial" w:hAnsi="Arial" w:cs="Arial"/>
            <w:sz w:val="24"/>
            <w:szCs w:val="24"/>
          </w:rPr>
          <w:id w:val="42414882"/>
          <w:citation/>
        </w:sdtPr>
        <w:sdtContent>
          <w:r w:rsidR="009C7F04">
            <w:rPr>
              <w:rFonts w:ascii="Arial" w:hAnsi="Arial" w:cs="Arial"/>
              <w:sz w:val="24"/>
              <w:szCs w:val="24"/>
            </w:rPr>
            <w:fldChar w:fldCharType="begin"/>
          </w:r>
          <w:r w:rsidR="009C7F04">
            <w:rPr>
              <w:rFonts w:ascii="Arial" w:hAnsi="Arial" w:cs="Arial"/>
              <w:sz w:val="24"/>
              <w:szCs w:val="24"/>
            </w:rPr>
            <w:instrText xml:space="preserve"> CITATION Ard171 \l 11274 </w:instrText>
          </w:r>
          <w:r w:rsidR="009C7F04">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[8]</w:t>
          </w:r>
          <w:r w:rsidR="009C7F04">
            <w:rPr>
              <w:rFonts w:ascii="Arial" w:hAnsi="Arial" w:cs="Arial"/>
              <w:sz w:val="24"/>
              <w:szCs w:val="24"/>
            </w:rPr>
            <w:fldChar w:fldCharType="end"/>
          </w:r>
        </w:sdtContent>
      </w:sdt>
    </w:p>
    <w:p w14:paraId="0793798C" w14:textId="77777777" w:rsidR="008F38A1" w:rsidRDefault="008F38A1" w:rsidP="008F38A1">
      <w:pPr>
        <w:rPr>
          <w:rFonts w:ascii="Arial" w:hAnsi="Arial" w:cs="Arial"/>
          <w:sz w:val="24"/>
          <w:szCs w:val="24"/>
        </w:rPr>
      </w:pPr>
    </w:p>
    <w:p w14:paraId="3FAAB372" w14:textId="77777777" w:rsidR="008F38A1" w:rsidRDefault="008F38A1" w:rsidP="008F38A1">
      <w:pPr>
        <w:rPr>
          <w:rFonts w:ascii="Arial" w:hAnsi="Arial" w:cs="Arial"/>
          <w:sz w:val="24"/>
          <w:szCs w:val="24"/>
        </w:rPr>
      </w:pPr>
    </w:p>
    <w:p w14:paraId="12B2F01D" w14:textId="04B5A756" w:rsidR="008F38A1" w:rsidRDefault="008F38A1" w:rsidP="008F38A1">
      <w:pPr>
        <w:rPr>
          <w:rFonts w:ascii="Arial" w:hAnsi="Arial" w:cs="Arial"/>
          <w:sz w:val="24"/>
          <w:szCs w:val="24"/>
        </w:rPr>
      </w:pPr>
      <w:r>
        <w:rPr>
          <w:rFonts w:ascii="Arial" w:hAnsi="Arial" w:cs="Arial"/>
          <w:sz w:val="24"/>
          <w:szCs w:val="24"/>
        </w:rPr>
        <w:t xml:space="preserve">Dentro de la página oficial se brinda soporte por medio de documentación, foros </w:t>
      </w:r>
      <w:r w:rsidR="002A4B25">
        <w:rPr>
          <w:rFonts w:ascii="Arial" w:hAnsi="Arial" w:cs="Arial"/>
          <w:sz w:val="24"/>
          <w:szCs w:val="24"/>
        </w:rPr>
        <w:t>y la</w:t>
      </w:r>
      <w:r>
        <w:rPr>
          <w:rFonts w:ascii="Arial" w:hAnsi="Arial" w:cs="Arial"/>
          <w:sz w:val="24"/>
          <w:szCs w:val="24"/>
        </w:rPr>
        <w:t xml:space="preserve"> publicación de un blog con novedades y proyectos relevantes que se encuentran en desarrollo. </w:t>
      </w:r>
    </w:p>
    <w:p w14:paraId="75B237E3" w14:textId="77777777" w:rsidR="008F38A1" w:rsidRDefault="008F38A1" w:rsidP="008F38A1">
      <w:pPr>
        <w:rPr>
          <w:rFonts w:ascii="Arial" w:hAnsi="Arial" w:cs="Arial"/>
          <w:sz w:val="24"/>
          <w:szCs w:val="24"/>
        </w:rPr>
      </w:pPr>
    </w:p>
    <w:p w14:paraId="4AA6CB1A" w14:textId="18F6193B" w:rsidR="000C4D75" w:rsidRDefault="008F38A1" w:rsidP="008F38A1">
      <w:pPr>
        <w:rPr>
          <w:rFonts w:ascii="Arial" w:hAnsi="Arial" w:cs="Arial"/>
          <w:sz w:val="24"/>
          <w:szCs w:val="24"/>
        </w:rPr>
      </w:pPr>
      <w:r>
        <w:rPr>
          <w:rFonts w:ascii="Arial" w:hAnsi="Arial" w:cs="Arial"/>
          <w:sz w:val="24"/>
          <w:szCs w:val="24"/>
        </w:rPr>
        <w:t>Además, se han creado</w:t>
      </w:r>
      <w:r w:rsidR="000C4D75">
        <w:rPr>
          <w:rFonts w:ascii="Arial" w:hAnsi="Arial" w:cs="Arial"/>
          <w:sz w:val="24"/>
          <w:szCs w:val="24"/>
        </w:rPr>
        <w:t xml:space="preserve"> sitios como Arduino Playground, </w:t>
      </w:r>
      <w:r>
        <w:rPr>
          <w:rFonts w:ascii="Arial" w:hAnsi="Arial" w:cs="Arial"/>
          <w:sz w:val="24"/>
          <w:szCs w:val="24"/>
        </w:rPr>
        <w:t xml:space="preserve">que consiste en una Wiki donde todos los usuarios de Arduino pueden contribuir. Es el lugar donde publicar y compartir código, diagramas de circuitos, guías, manuales, cursos. Es una </w:t>
      </w:r>
      <w:r w:rsidR="002A4B25">
        <w:rPr>
          <w:rFonts w:ascii="Arial" w:hAnsi="Arial" w:cs="Arial"/>
          <w:sz w:val="24"/>
          <w:szCs w:val="24"/>
        </w:rPr>
        <w:t>de las bases</w:t>
      </w:r>
      <w:r>
        <w:rPr>
          <w:rFonts w:ascii="Arial" w:hAnsi="Arial" w:cs="Arial"/>
          <w:sz w:val="24"/>
          <w:szCs w:val="24"/>
        </w:rPr>
        <w:t xml:space="preserve"> de datos de conocimiento de la comunidad de Arduino.</w:t>
      </w:r>
      <w:sdt>
        <w:sdtPr>
          <w:rPr>
            <w:rFonts w:ascii="Arial" w:hAnsi="Arial" w:cs="Arial"/>
            <w:sz w:val="24"/>
            <w:szCs w:val="24"/>
          </w:rPr>
          <w:id w:val="1294171400"/>
          <w:citation/>
        </w:sdtPr>
        <w:sdtContent>
          <w:r w:rsidR="000C4D75">
            <w:rPr>
              <w:rFonts w:ascii="Arial" w:hAnsi="Arial" w:cs="Arial"/>
              <w:sz w:val="24"/>
              <w:szCs w:val="24"/>
            </w:rPr>
            <w:fldChar w:fldCharType="begin"/>
          </w:r>
          <w:r w:rsidR="000C4D75">
            <w:rPr>
              <w:rFonts w:ascii="Arial" w:hAnsi="Arial" w:cs="Arial"/>
              <w:sz w:val="24"/>
              <w:szCs w:val="24"/>
            </w:rPr>
            <w:instrText xml:space="preserve"> CITATION htt17 \l 11274 </w:instrText>
          </w:r>
          <w:r w:rsidR="000C4D75">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[9]</w:t>
          </w:r>
          <w:r w:rsidR="000C4D75">
            <w:rPr>
              <w:rFonts w:ascii="Arial" w:hAnsi="Arial" w:cs="Arial"/>
              <w:sz w:val="24"/>
              <w:szCs w:val="24"/>
            </w:rPr>
            <w:fldChar w:fldCharType="end"/>
          </w:r>
        </w:sdtContent>
      </w:sdt>
      <w:r>
        <w:rPr>
          <w:rFonts w:ascii="Arial" w:hAnsi="Arial" w:cs="Arial"/>
          <w:sz w:val="24"/>
          <w:szCs w:val="24"/>
        </w:rPr>
        <w:t xml:space="preserve"> </w:t>
      </w:r>
    </w:p>
    <w:p w14:paraId="7A49B708" w14:textId="7D938012" w:rsidR="002A4B25" w:rsidRDefault="008F38A1" w:rsidP="008F38A1">
      <w:pPr>
        <w:rPr>
          <w:rFonts w:ascii="Arial" w:hAnsi="Arial" w:cs="Arial"/>
          <w:sz w:val="24"/>
          <w:szCs w:val="24"/>
        </w:rPr>
      </w:pPr>
      <w:r>
        <w:rPr>
          <w:rFonts w:ascii="Arial" w:hAnsi="Arial" w:cs="Arial"/>
          <w:sz w:val="24"/>
          <w:szCs w:val="24"/>
        </w:rPr>
        <w:t>Este sitio a su vez tiene soporte de dist</w:t>
      </w:r>
      <w:r w:rsidR="002A4B25">
        <w:rPr>
          <w:rFonts w:ascii="Arial" w:hAnsi="Arial" w:cs="Arial"/>
          <w:sz w:val="24"/>
          <w:szCs w:val="24"/>
        </w:rPr>
        <w:t>intos lenguajes como el español</w:t>
      </w:r>
      <w:r w:rsidR="000C4D75">
        <w:rPr>
          <w:rFonts w:ascii="Arial" w:hAnsi="Arial" w:cs="Arial"/>
          <w:sz w:val="24"/>
          <w:szCs w:val="24"/>
        </w:rPr>
        <w:t>.</w:t>
      </w:r>
      <w:sdt>
        <w:sdtPr>
          <w:rPr>
            <w:rFonts w:ascii="Arial" w:hAnsi="Arial" w:cs="Arial"/>
            <w:sz w:val="24"/>
            <w:szCs w:val="24"/>
          </w:rPr>
          <w:id w:val="-1099403277"/>
          <w:citation/>
        </w:sdtPr>
        <w:sdtContent>
          <w:r w:rsidR="000C4D75">
            <w:rPr>
              <w:rFonts w:ascii="Arial" w:hAnsi="Arial" w:cs="Arial"/>
              <w:sz w:val="24"/>
              <w:szCs w:val="24"/>
            </w:rPr>
            <w:fldChar w:fldCharType="begin"/>
          </w:r>
          <w:r w:rsidR="000C4D75">
            <w:rPr>
              <w:rFonts w:ascii="Arial" w:hAnsi="Arial" w:cs="Arial"/>
              <w:sz w:val="24"/>
              <w:szCs w:val="24"/>
            </w:rPr>
            <w:instrText xml:space="preserve"> CITATION htt171 \l 11274 </w:instrText>
          </w:r>
          <w:r w:rsidR="000C4D75">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[10]</w:t>
          </w:r>
          <w:r w:rsidR="000C4D75">
            <w:rPr>
              <w:rFonts w:ascii="Arial" w:hAnsi="Arial" w:cs="Arial"/>
              <w:sz w:val="24"/>
              <w:szCs w:val="24"/>
            </w:rPr>
            <w:fldChar w:fldCharType="end"/>
          </w:r>
        </w:sdtContent>
      </w:sdt>
    </w:p>
    <w:p w14:paraId="79302251" w14:textId="77777777" w:rsidR="008F38A1" w:rsidRDefault="008F38A1" w:rsidP="008F38A1">
      <w:pPr>
        <w:rPr>
          <w:rFonts w:ascii="Arial" w:hAnsi="Arial" w:cs="Arial"/>
          <w:sz w:val="24"/>
          <w:szCs w:val="24"/>
        </w:rPr>
      </w:pPr>
      <w:r>
        <w:rPr>
          <w:rFonts w:ascii="Arial" w:hAnsi="Arial" w:cs="Arial"/>
          <w:sz w:val="24"/>
          <w:szCs w:val="24"/>
        </w:rPr>
        <w:t xml:space="preserve">Otro ejemplo de las actividades de la comunidad es el sitio Arduino Hub, un lugar donde se comparten los proyectos, dando los distintos pasos para reproducirlo. </w:t>
      </w:r>
    </w:p>
    <w:p w14:paraId="46A16461" w14:textId="77777777" w:rsidR="008F38A1" w:rsidRDefault="008F38A1" w:rsidP="008F38A1">
      <w:pPr>
        <w:rPr>
          <w:rFonts w:ascii="Arial" w:hAnsi="Arial" w:cs="Arial"/>
          <w:sz w:val="24"/>
          <w:szCs w:val="24"/>
        </w:rPr>
      </w:pPr>
    </w:p>
    <w:p w14:paraId="3894A6E5" w14:textId="2D0CB1AF" w:rsidR="008F38A1" w:rsidRDefault="008F38A1" w:rsidP="008F38A1">
      <w:pPr>
        <w:rPr>
          <w:rFonts w:ascii="Arial" w:hAnsi="Arial" w:cs="Arial"/>
          <w:sz w:val="24"/>
          <w:szCs w:val="24"/>
        </w:rPr>
      </w:pPr>
      <w:r>
        <w:rPr>
          <w:rFonts w:ascii="Arial" w:hAnsi="Arial" w:cs="Arial"/>
          <w:sz w:val="24"/>
          <w:szCs w:val="24"/>
        </w:rPr>
        <w:lastRenderedPageBreak/>
        <w:t xml:space="preserve">El Arduino </w:t>
      </w:r>
      <w:r w:rsidR="00897799">
        <w:rPr>
          <w:rFonts w:ascii="Arial" w:hAnsi="Arial" w:cs="Arial"/>
          <w:sz w:val="24"/>
          <w:szCs w:val="24"/>
        </w:rPr>
        <w:t>Day</w:t>
      </w:r>
      <w:r>
        <w:rPr>
          <w:rFonts w:ascii="Arial" w:hAnsi="Arial" w:cs="Arial"/>
          <w:sz w:val="24"/>
          <w:szCs w:val="24"/>
        </w:rPr>
        <w:t>, o cumpleaños de Arduino, es una celebración mundial que se lleva a cabo una vez al año en diversos puntos del mundo. Este evento es organizado por la comunidad de Arduino y/o sus fundadores. En él se desarrollan diferentes talleres, charlas y concursos, entre otras actividades, relacionadas con la plataforma.</w:t>
      </w:r>
    </w:p>
    <w:p w14:paraId="39D367DF" w14:textId="77777777" w:rsidR="008F38A1" w:rsidRDefault="008F38A1" w:rsidP="008F38A1">
      <w:pPr>
        <w:rPr>
          <w:rFonts w:ascii="Arial" w:hAnsi="Arial" w:cs="Arial"/>
          <w:sz w:val="24"/>
          <w:szCs w:val="24"/>
        </w:rPr>
      </w:pPr>
    </w:p>
    <w:p w14:paraId="7E44B731" w14:textId="7F966215" w:rsidR="008F38A1" w:rsidRDefault="008F38A1" w:rsidP="008F38A1">
      <w:pPr>
        <w:spacing w:after="160" w:line="259" w:lineRule="auto"/>
        <w:jc w:val="left"/>
        <w:rPr>
          <w:rFonts w:ascii="Arial" w:hAnsi="Arial" w:cs="Arial"/>
          <w:sz w:val="24"/>
          <w:szCs w:val="24"/>
        </w:rPr>
      </w:pPr>
      <w:r>
        <w:rPr>
          <w:rFonts w:ascii="Arial" w:hAnsi="Arial" w:cs="Arial"/>
          <w:sz w:val="24"/>
          <w:szCs w:val="24"/>
        </w:rPr>
        <w:t>La siguiente imagen (</w:t>
      </w:r>
      <w:r w:rsidRPr="002A4B25">
        <w:rPr>
          <w:rFonts w:ascii="Arial" w:hAnsi="Arial" w:cs="Arial"/>
          <w:b/>
          <w:sz w:val="24"/>
          <w:szCs w:val="24"/>
        </w:rPr>
        <w:fldChar w:fldCharType="begin"/>
      </w:r>
      <w:r w:rsidRPr="002A4B25">
        <w:rPr>
          <w:rFonts w:ascii="Arial" w:hAnsi="Arial" w:cs="Arial"/>
          <w:b/>
          <w:sz w:val="24"/>
          <w:szCs w:val="24"/>
        </w:rPr>
        <w:instrText xml:space="preserve"> REF _Ref502097256 \h </w:instrText>
      </w:r>
      <w:r w:rsidR="002A4B25" w:rsidRPr="002A4B25">
        <w:rPr>
          <w:rFonts w:ascii="Arial" w:hAnsi="Arial" w:cs="Arial"/>
          <w:b/>
          <w:sz w:val="24"/>
          <w:szCs w:val="24"/>
        </w:rPr>
        <w:instrText xml:space="preserve"> \* MERGEFORMAT </w:instrText>
      </w:r>
      <w:r w:rsidRPr="002A4B25">
        <w:rPr>
          <w:rFonts w:ascii="Arial" w:hAnsi="Arial" w:cs="Arial"/>
          <w:b/>
          <w:sz w:val="24"/>
          <w:szCs w:val="24"/>
        </w:rPr>
      </w:r>
      <w:r w:rsidRPr="002A4B25">
        <w:rPr>
          <w:rFonts w:ascii="Arial" w:hAnsi="Arial" w:cs="Arial"/>
          <w:b/>
          <w:sz w:val="24"/>
          <w:szCs w:val="24"/>
        </w:rPr>
        <w:fldChar w:fldCharType="separate"/>
      </w:r>
      <w:r w:rsidR="002A4B25" w:rsidRPr="002A4B25">
        <w:rPr>
          <w:rFonts w:ascii="Arial" w:hAnsi="Arial" w:cs="Arial"/>
          <w:b/>
          <w:sz w:val="24"/>
          <w:szCs w:val="24"/>
        </w:rPr>
        <w:t xml:space="preserve">Ilustración </w:t>
      </w:r>
      <w:r w:rsidR="002A4B25" w:rsidRPr="002A4B25">
        <w:rPr>
          <w:rFonts w:ascii="Arial" w:hAnsi="Arial" w:cs="Arial"/>
          <w:b/>
          <w:noProof/>
          <w:sz w:val="24"/>
          <w:szCs w:val="24"/>
        </w:rPr>
        <w:t>18</w:t>
      </w:r>
      <w:r w:rsidR="002A4B25" w:rsidRPr="002A4B25">
        <w:rPr>
          <w:rFonts w:ascii="Arial" w:hAnsi="Arial" w:cs="Arial"/>
          <w:b/>
          <w:sz w:val="24"/>
          <w:szCs w:val="24"/>
        </w:rPr>
        <w:t xml:space="preserve"> - Logotipo comunidad open-source de Arduino</w:t>
      </w:r>
      <w:r w:rsidRPr="002A4B25">
        <w:rPr>
          <w:rFonts w:ascii="Arial" w:hAnsi="Arial" w:cs="Arial"/>
          <w:b/>
          <w:sz w:val="24"/>
          <w:szCs w:val="24"/>
        </w:rPr>
        <w:fldChar w:fldCharType="end"/>
      </w:r>
      <w:r>
        <w:rPr>
          <w:rFonts w:ascii="Arial" w:hAnsi="Arial" w:cs="Arial"/>
          <w:sz w:val="24"/>
          <w:szCs w:val="24"/>
        </w:rPr>
        <w:t>) muestra el logotipo oficial de la comunidad open-source de Arduino.</w:t>
      </w:r>
    </w:p>
    <w:p w14:paraId="2D34C332" w14:textId="77777777" w:rsidR="008F38A1" w:rsidRDefault="008F38A1" w:rsidP="008F38A1">
      <w:pPr>
        <w:keepNext/>
        <w:jc w:val="center"/>
      </w:pPr>
      <w:r>
        <w:rPr>
          <w:noProof/>
          <w:lang w:val="en-US" w:eastAsia="en-US"/>
        </w:rPr>
        <w:drawing>
          <wp:inline distT="0" distB="0" distL="0" distR="0" wp14:anchorId="4D8B13A3" wp14:editId="6B7D3CD0">
            <wp:extent cx="2590799" cy="1140317"/>
            <wp:effectExtent l="0" t="0" r="0" b="3175"/>
            <wp:docPr id="1037" name="Image1" descr="ArduinoCommunityLogo_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rotWithShape="1">
                    <a:blip r:embed="rId52" cstate="print">
                      <a:extLst>
                        <a:ext uri="{28A0092B-C50C-407E-A947-70E740481C1C}">
                          <a14:useLocalDpi xmlns:a14="http://schemas.microsoft.com/office/drawing/2010/main" val="0"/>
                        </a:ext>
                      </a:extLst>
                    </a:blip>
                    <a:srcRect/>
                    <a:stretch>
                      <a:fillRect/>
                    </a:stretch>
                  </pic:blipFill>
                  <pic:spPr>
                    <a:xfrm>
                      <a:off x="0" y="0"/>
                      <a:ext cx="2590799" cy="1140317"/>
                    </a:xfrm>
                    <a:prstGeom prst="rect">
                      <a:avLst/>
                    </a:prstGeom>
                  </pic:spPr>
                </pic:pic>
              </a:graphicData>
            </a:graphic>
          </wp:inline>
        </w:drawing>
      </w:r>
    </w:p>
    <w:p w14:paraId="62CBAEBA" w14:textId="77653362" w:rsidR="008F38A1" w:rsidRPr="002A4B25" w:rsidRDefault="008F38A1" w:rsidP="002A4B25">
      <w:pPr>
        <w:pStyle w:val="Descripcin"/>
        <w:jc w:val="center"/>
        <w:rPr>
          <w:rFonts w:ascii="Arial" w:hAnsi="Arial" w:cs="Arial"/>
          <w:sz w:val="24"/>
          <w:szCs w:val="24"/>
        </w:rPr>
      </w:pPr>
      <w:bookmarkStart w:id="133" w:name="_Ref502097256"/>
      <w:bookmarkStart w:id="134" w:name="_Toc508877174"/>
      <w:r>
        <w:t xml:space="preserve">Ilustración </w:t>
      </w:r>
      <w:fldSimple w:instr=" SEQ Ilustración \* ARABIC ">
        <w:r w:rsidR="00980ACB">
          <w:rPr>
            <w:noProof/>
          </w:rPr>
          <w:t>18</w:t>
        </w:r>
      </w:fldSimple>
      <w:r>
        <w:t xml:space="preserve"> - Logotipo comunidad open-source de Arduino</w:t>
      </w:r>
      <w:bookmarkStart w:id="135" w:name="_Toc504153906"/>
      <w:bookmarkEnd w:id="133"/>
      <w:bookmarkEnd w:id="134"/>
    </w:p>
    <w:p w14:paraId="3AFB07D6" w14:textId="77777777" w:rsidR="008F38A1" w:rsidRDefault="008F38A1" w:rsidP="008F38A1">
      <w:pPr>
        <w:pStyle w:val="Ttulo3"/>
        <w:rPr>
          <w:b w:val="0"/>
          <w:sz w:val="28"/>
          <w:szCs w:val="28"/>
        </w:rPr>
      </w:pPr>
      <w:bookmarkStart w:id="136" w:name="_Toc509667115"/>
      <w:r>
        <w:rPr>
          <w:b w:val="0"/>
          <w:sz w:val="28"/>
          <w:szCs w:val="28"/>
        </w:rPr>
        <w:t>3.6.2 Sencillez de programación</w:t>
      </w:r>
      <w:bookmarkEnd w:id="135"/>
      <w:bookmarkEnd w:id="136"/>
    </w:p>
    <w:p w14:paraId="4B6876A8" w14:textId="77777777" w:rsidR="008F38A1" w:rsidRDefault="008F38A1" w:rsidP="008F38A1">
      <w:pPr>
        <w:rPr>
          <w:rFonts w:ascii="Arial" w:hAnsi="Arial" w:cs="Arial"/>
          <w:b/>
          <w:sz w:val="24"/>
          <w:szCs w:val="24"/>
        </w:rPr>
      </w:pPr>
    </w:p>
    <w:p w14:paraId="019CE3AD" w14:textId="77777777" w:rsidR="008F38A1" w:rsidRDefault="008F38A1" w:rsidP="008F38A1">
      <w:pPr>
        <w:rPr>
          <w:rFonts w:ascii="Arial" w:hAnsi="Arial" w:cs="Arial"/>
          <w:sz w:val="24"/>
          <w:szCs w:val="24"/>
        </w:rPr>
      </w:pPr>
      <w:r>
        <w:rPr>
          <w:rFonts w:ascii="Arial" w:hAnsi="Arial" w:cs="Arial"/>
          <w:sz w:val="24"/>
          <w:szCs w:val="24"/>
        </w:rPr>
        <w:t xml:space="preserve">Gracias a la reutilización de las ideas de Wiring, Arduino provee un alto nivel de abstracción con respecto al hardware. </w:t>
      </w:r>
    </w:p>
    <w:p w14:paraId="7AD712C0" w14:textId="77777777" w:rsidR="008F38A1" w:rsidRDefault="008F38A1" w:rsidP="008F38A1">
      <w:pPr>
        <w:rPr>
          <w:rFonts w:ascii="Arial" w:hAnsi="Arial" w:cs="Arial"/>
          <w:sz w:val="24"/>
          <w:szCs w:val="24"/>
        </w:rPr>
      </w:pPr>
    </w:p>
    <w:p w14:paraId="27F744B7" w14:textId="77D78E92" w:rsidR="008F38A1" w:rsidRDefault="008F38A1" w:rsidP="008F38A1">
      <w:pPr>
        <w:rPr>
          <w:rFonts w:ascii="Arial" w:hAnsi="Arial" w:cs="Arial"/>
          <w:sz w:val="24"/>
          <w:szCs w:val="24"/>
        </w:rPr>
      </w:pPr>
      <w:r>
        <w:rPr>
          <w:rFonts w:ascii="Arial" w:hAnsi="Arial" w:cs="Arial"/>
          <w:sz w:val="24"/>
          <w:szCs w:val="24"/>
        </w:rPr>
        <w:t>Por ejemplo, par</w:t>
      </w:r>
      <w:r w:rsidR="00897799">
        <w:rPr>
          <w:rFonts w:ascii="Arial" w:hAnsi="Arial" w:cs="Arial"/>
          <w:sz w:val="24"/>
          <w:szCs w:val="24"/>
        </w:rPr>
        <w:t>a establecer como salida los</w:t>
      </w:r>
      <w:r>
        <w:rPr>
          <w:rFonts w:ascii="Arial" w:hAnsi="Arial" w:cs="Arial"/>
          <w:sz w:val="24"/>
          <w:szCs w:val="24"/>
        </w:rPr>
        <w:t xml:space="preserve"> puertos 1 al 7, se puede utilizar el siguiente fragmento de código:</w:t>
      </w:r>
    </w:p>
    <w:p w14:paraId="5413F453" w14:textId="77777777" w:rsidR="008F38A1" w:rsidRDefault="008F38A1" w:rsidP="008F38A1">
      <w:pPr>
        <w:rPr>
          <w:rFonts w:ascii="Arial" w:hAnsi="Arial" w:cs="Arial"/>
          <w:sz w:val="24"/>
          <w:szCs w:val="24"/>
        </w:rPr>
      </w:pPr>
    </w:p>
    <w:p w14:paraId="1C90F7CF" w14:textId="77777777" w:rsidR="008F38A1" w:rsidRPr="00FD6C82" w:rsidRDefault="008F38A1" w:rsidP="008F38A1">
      <w:pPr>
        <w:rPr>
          <w:rFonts w:ascii="Courier New" w:eastAsia="Droid Sans Mono" w:hAnsi="Courier New" w:cs="Courier New"/>
          <w:sz w:val="24"/>
          <w:szCs w:val="24"/>
          <w:lang w:val="en-US"/>
        </w:rPr>
      </w:pPr>
      <w:r w:rsidRPr="00FD6C82">
        <w:rPr>
          <w:rFonts w:ascii="Courier New" w:eastAsia="Droid Sans Mono" w:hAnsi="Courier New" w:cs="Courier New"/>
          <w:sz w:val="24"/>
          <w:szCs w:val="24"/>
          <w:lang w:val="en-US"/>
        </w:rPr>
        <w:t>PinMode(1,OUTPUT) ;</w:t>
      </w:r>
    </w:p>
    <w:p w14:paraId="007F8A02" w14:textId="77777777" w:rsidR="008F38A1" w:rsidRPr="00FD6C82" w:rsidRDefault="008F38A1" w:rsidP="008F38A1">
      <w:pPr>
        <w:rPr>
          <w:rFonts w:ascii="Courier New" w:eastAsia="Droid Sans Mono" w:hAnsi="Courier New" w:cs="Courier New"/>
          <w:sz w:val="24"/>
          <w:szCs w:val="24"/>
          <w:lang w:val="en-US"/>
        </w:rPr>
      </w:pPr>
      <w:r w:rsidRPr="00FD6C82">
        <w:rPr>
          <w:rFonts w:ascii="Courier New" w:eastAsia="Droid Sans Mono" w:hAnsi="Courier New" w:cs="Courier New"/>
          <w:sz w:val="24"/>
          <w:szCs w:val="24"/>
          <w:lang w:val="en-US"/>
        </w:rPr>
        <w:t>PinMode(2,OUTPUT) ;</w:t>
      </w:r>
    </w:p>
    <w:p w14:paraId="37DE1EFB" w14:textId="77777777" w:rsidR="008F38A1" w:rsidRDefault="008F38A1" w:rsidP="008F38A1">
      <w:pPr>
        <w:rPr>
          <w:rFonts w:ascii="Droid Sans Mono" w:eastAsia="Droid Sans Mono" w:cs="Droid Sans Mono"/>
          <w:sz w:val="24"/>
          <w:szCs w:val="24"/>
          <w:lang w:val="en-US"/>
        </w:rPr>
      </w:pPr>
      <w:r>
        <w:rPr>
          <w:rFonts w:ascii="Droid Sans Mono" w:eastAsia="Droid Sans Mono" w:cs="Droid Sans Mono"/>
          <w:sz w:val="24"/>
          <w:szCs w:val="24"/>
          <w:lang w:val="en-US"/>
        </w:rPr>
        <w:t>…</w:t>
      </w:r>
      <w:r>
        <w:rPr>
          <w:rFonts w:ascii="Droid Sans Mono" w:eastAsia="Droid Sans Mono" w:cs="Droid Sans Mono"/>
          <w:sz w:val="24"/>
          <w:szCs w:val="24"/>
          <w:lang w:val="en-US"/>
        </w:rPr>
        <w:t>;</w:t>
      </w:r>
    </w:p>
    <w:p w14:paraId="5F575C20" w14:textId="23856C61" w:rsidR="008F38A1" w:rsidRDefault="008F38A1" w:rsidP="008F38A1">
      <w:pPr>
        <w:rPr>
          <w:rFonts w:ascii="Courier New" w:eastAsia="Droid Sans Mono" w:hAnsi="Courier New" w:cs="Courier New"/>
          <w:sz w:val="24"/>
          <w:szCs w:val="24"/>
          <w:lang w:val="en-US"/>
        </w:rPr>
      </w:pPr>
      <w:r w:rsidRPr="00FD6C82">
        <w:rPr>
          <w:rFonts w:ascii="Courier New" w:eastAsia="Droid Sans Mono" w:hAnsi="Courier New" w:cs="Courier New"/>
          <w:sz w:val="24"/>
          <w:szCs w:val="24"/>
          <w:lang w:val="en-US"/>
        </w:rPr>
        <w:t>PinMode(7,OUTPUT) ;</w:t>
      </w:r>
    </w:p>
    <w:p w14:paraId="509B8A19" w14:textId="77777777" w:rsidR="00897799" w:rsidRPr="00FD6C82" w:rsidRDefault="00897799" w:rsidP="008F38A1">
      <w:pPr>
        <w:rPr>
          <w:rFonts w:ascii="Courier New" w:eastAsia="Droid Sans Mono" w:hAnsi="Courier New" w:cs="Courier New"/>
          <w:sz w:val="24"/>
          <w:szCs w:val="24"/>
          <w:lang w:val="en-US"/>
        </w:rPr>
      </w:pPr>
    </w:p>
    <w:p w14:paraId="35760DDE" w14:textId="12B8DC4F" w:rsidR="008F38A1" w:rsidRDefault="00897799" w:rsidP="008F38A1">
      <w:pPr>
        <w:rPr>
          <w:rFonts w:ascii="Droid Sans Mono" w:eastAsia="Droid Sans Mono" w:cs="Droid Sans Mono"/>
          <w:sz w:val="24"/>
          <w:szCs w:val="24"/>
          <w:lang w:val="en-US"/>
        </w:rPr>
      </w:pPr>
      <w:r>
        <w:rPr>
          <w:rFonts w:ascii="Arial" w:hAnsi="Arial" w:cs="Arial"/>
          <w:sz w:val="24"/>
          <w:szCs w:val="24"/>
          <w:lang w:val="en-US"/>
        </w:rPr>
        <w:t>En contraposición</w:t>
      </w:r>
      <w:r w:rsidR="008F38A1">
        <w:rPr>
          <w:rFonts w:ascii="Droid Sans Mono" w:eastAsia="Droid Sans Mono" w:cs="Droid Sans Mono"/>
          <w:sz w:val="24"/>
          <w:szCs w:val="24"/>
          <w:lang w:val="en-US"/>
        </w:rPr>
        <w:t xml:space="preserve"> con:</w:t>
      </w:r>
    </w:p>
    <w:p w14:paraId="58E86F48" w14:textId="77777777" w:rsidR="00897799" w:rsidRDefault="00897799" w:rsidP="008F38A1">
      <w:pPr>
        <w:rPr>
          <w:rFonts w:ascii="Droid Sans Mono" w:eastAsia="Droid Sans Mono" w:cs="Droid Sans Mono"/>
          <w:sz w:val="24"/>
          <w:szCs w:val="24"/>
          <w:lang w:val="en-US"/>
        </w:rPr>
      </w:pPr>
    </w:p>
    <w:p w14:paraId="0CFEDA1D" w14:textId="250AAED8" w:rsidR="008F38A1" w:rsidRDefault="008F38A1" w:rsidP="008F38A1">
      <w:pPr>
        <w:rPr>
          <w:rFonts w:ascii="Droid Sans Mono" w:eastAsia="Droid Sans Mono" w:cs="Droid Sans Mono"/>
          <w:sz w:val="24"/>
          <w:szCs w:val="24"/>
          <w:lang w:val="en-US"/>
        </w:rPr>
      </w:pPr>
      <w:r w:rsidRPr="00FD6C82">
        <w:rPr>
          <w:rFonts w:ascii="Courier New" w:eastAsia="Droid Sans Mono" w:hAnsi="Courier New" w:cs="Courier New"/>
          <w:sz w:val="24"/>
          <w:szCs w:val="24"/>
          <w:lang w:val="en-US"/>
        </w:rPr>
        <w:t>DDRD = B11111110</w:t>
      </w:r>
      <w:r>
        <w:rPr>
          <w:rFonts w:ascii="Droid Sans Mono" w:eastAsia="Droid Sans Mono" w:cs="Droid Sans Mono"/>
          <w:sz w:val="24"/>
          <w:szCs w:val="24"/>
          <w:lang w:val="en-US"/>
        </w:rPr>
        <w:t>;</w:t>
      </w:r>
      <w:sdt>
        <w:sdtPr>
          <w:rPr>
            <w:rFonts w:ascii="Droid Sans Mono" w:eastAsia="Droid Sans Mono" w:cs="Droid Sans Mono"/>
            <w:sz w:val="24"/>
            <w:szCs w:val="24"/>
            <w:lang w:val="en-US"/>
          </w:rPr>
          <w:id w:val="2019501426"/>
          <w:citation/>
        </w:sdtPr>
        <w:sdtContent>
          <w:r w:rsidR="000801D6">
            <w:rPr>
              <w:rFonts w:ascii="Droid Sans Mono" w:eastAsia="Droid Sans Mono" w:cs="Droid Sans Mono"/>
              <w:sz w:val="24"/>
              <w:szCs w:val="24"/>
              <w:lang w:val="en-US"/>
            </w:rPr>
            <w:fldChar w:fldCharType="begin"/>
          </w:r>
          <w:r w:rsidR="000801D6" w:rsidRPr="000801D6">
            <w:rPr>
              <w:rFonts w:ascii="Droid Sans Mono" w:eastAsia="Droid Sans Mono" w:hAnsi="Droid Sans Mono" w:cs="Droid Sans Mono"/>
              <w:sz w:val="24"/>
              <w:szCs w:val="24"/>
              <w:lang w:val="en-US"/>
            </w:rPr>
            <w:instrText xml:space="preserve"> CITATION Ard172 \l 11274 </w:instrText>
          </w:r>
          <w:r w:rsidR="000801D6">
            <w:rPr>
              <w:rFonts w:ascii="Droid Sans Mono" w:eastAsia="Droid Sans Mono" w:cs="Droid Sans Mono"/>
              <w:sz w:val="24"/>
              <w:szCs w:val="24"/>
              <w:lang w:val="en-US"/>
            </w:rPr>
            <w:fldChar w:fldCharType="separate"/>
          </w:r>
          <w:r w:rsidR="005675C3">
            <w:rPr>
              <w:rFonts w:ascii="Droid Sans Mono" w:eastAsia="Droid Sans Mono" w:hAnsi="Droid Sans Mono" w:cs="Droid Sans Mono"/>
              <w:noProof/>
              <w:sz w:val="24"/>
              <w:szCs w:val="24"/>
              <w:lang w:val="en-US"/>
            </w:rPr>
            <w:t xml:space="preserve"> </w:t>
          </w:r>
          <w:r w:rsidR="005675C3" w:rsidRPr="005675C3">
            <w:rPr>
              <w:rFonts w:ascii="Droid Sans Mono" w:eastAsia="Droid Sans Mono" w:hAnsi="Droid Sans Mono" w:cs="Droid Sans Mono"/>
              <w:noProof/>
              <w:sz w:val="24"/>
              <w:szCs w:val="24"/>
              <w:lang w:val="en-US"/>
            </w:rPr>
            <w:t>[11]</w:t>
          </w:r>
          <w:r w:rsidR="000801D6">
            <w:rPr>
              <w:rFonts w:ascii="Droid Sans Mono" w:eastAsia="Droid Sans Mono" w:cs="Droid Sans Mono"/>
              <w:sz w:val="24"/>
              <w:szCs w:val="24"/>
              <w:lang w:val="en-US"/>
            </w:rPr>
            <w:fldChar w:fldCharType="end"/>
          </w:r>
        </w:sdtContent>
      </w:sdt>
      <w:r w:rsidR="000801D6">
        <w:rPr>
          <w:rFonts w:ascii="Droid Sans Mono" w:eastAsia="Droid Sans Mono" w:cs="Droid Sans Mono"/>
          <w:sz w:val="24"/>
          <w:szCs w:val="24"/>
          <w:lang w:val="en-US"/>
        </w:rPr>
        <w:t xml:space="preserve"> </w:t>
      </w:r>
      <w:r>
        <w:rPr>
          <w:rFonts w:ascii="Droid Sans Mono" w:eastAsia="Droid Sans Mono" w:cs="Droid Sans Mono"/>
          <w:sz w:val="24"/>
          <w:szCs w:val="24"/>
          <w:lang w:val="en-US"/>
        </w:rPr>
        <w:t>// sets Arduino pins 1 to 7 as outputs, pin 0 as input</w:t>
      </w:r>
    </w:p>
    <w:p w14:paraId="2802438F" w14:textId="77777777" w:rsidR="008F38A1" w:rsidRDefault="008F38A1" w:rsidP="008F38A1">
      <w:pPr>
        <w:rPr>
          <w:rFonts w:ascii="Droid Sans Mono" w:eastAsia="Droid Sans Mono" w:hAnsi="Arial" w:cs="Droid Sans Mono"/>
          <w:sz w:val="24"/>
          <w:szCs w:val="24"/>
          <w:lang w:val="en-US"/>
        </w:rPr>
      </w:pPr>
    </w:p>
    <w:p w14:paraId="79E68130" w14:textId="77777777" w:rsidR="008F38A1" w:rsidRDefault="008F38A1" w:rsidP="008F38A1">
      <w:pPr>
        <w:pStyle w:val="Ttulo3"/>
        <w:rPr>
          <w:b w:val="0"/>
          <w:sz w:val="28"/>
          <w:szCs w:val="28"/>
        </w:rPr>
      </w:pPr>
      <w:bookmarkStart w:id="137" w:name="_Toc504153907"/>
      <w:bookmarkStart w:id="138" w:name="_Toc509667116"/>
      <w:r>
        <w:rPr>
          <w:b w:val="0"/>
          <w:sz w:val="28"/>
          <w:szCs w:val="28"/>
        </w:rPr>
        <w:t xml:space="preserve">3.6.3 </w:t>
      </w:r>
      <w:bookmarkEnd w:id="137"/>
      <w:r>
        <w:rPr>
          <w:b w:val="0"/>
          <w:sz w:val="28"/>
          <w:szCs w:val="28"/>
        </w:rPr>
        <w:t>Hardware económico</w:t>
      </w:r>
      <w:bookmarkEnd w:id="138"/>
    </w:p>
    <w:p w14:paraId="1AF71024" w14:textId="77777777" w:rsidR="008F38A1" w:rsidRDefault="008F38A1" w:rsidP="008F38A1">
      <w:pPr>
        <w:rPr>
          <w:rFonts w:ascii="Arial" w:hAnsi="Arial" w:cs="Arial"/>
          <w:b/>
          <w:sz w:val="24"/>
          <w:szCs w:val="24"/>
        </w:rPr>
      </w:pPr>
    </w:p>
    <w:p w14:paraId="1332F8BE" w14:textId="77777777" w:rsidR="008F38A1" w:rsidRDefault="008F38A1" w:rsidP="008F38A1">
      <w:pPr>
        <w:pStyle w:val="AgustinTexto"/>
      </w:pPr>
      <w:r>
        <w:t>Lo único que “vale” en la placa son sus componentes, ya que no debemos pagar el costo de la licencia de su creador, por el hecho de ser hardware libre.</w:t>
      </w:r>
    </w:p>
    <w:p w14:paraId="257D4553" w14:textId="77777777" w:rsidR="008F38A1" w:rsidRDefault="008F38A1" w:rsidP="008F38A1">
      <w:pPr>
        <w:rPr>
          <w:rFonts w:ascii="Arial" w:hAnsi="Arial" w:cs="Arial"/>
          <w:sz w:val="24"/>
          <w:szCs w:val="24"/>
        </w:rPr>
      </w:pPr>
    </w:p>
    <w:p w14:paraId="2EDD8144" w14:textId="77777777" w:rsidR="00897799" w:rsidRDefault="00897799">
      <w:pPr>
        <w:rPr>
          <w:b/>
          <w:color w:val="666666"/>
          <w:sz w:val="32"/>
          <w:szCs w:val="32"/>
        </w:rPr>
      </w:pPr>
      <w:bookmarkStart w:id="139" w:name="_Toc504153908"/>
      <w:r>
        <w:rPr>
          <w:b/>
          <w:sz w:val="32"/>
          <w:szCs w:val="32"/>
        </w:rPr>
        <w:br w:type="page"/>
      </w:r>
    </w:p>
    <w:p w14:paraId="51D952C0" w14:textId="6801F9EA" w:rsidR="008F38A1" w:rsidRDefault="008F38A1" w:rsidP="008F38A1">
      <w:pPr>
        <w:pStyle w:val="Ttulo2"/>
        <w:rPr>
          <w:b/>
          <w:sz w:val="32"/>
          <w:szCs w:val="32"/>
        </w:rPr>
      </w:pPr>
      <w:bookmarkStart w:id="140" w:name="_Toc509667117"/>
      <w:r>
        <w:rPr>
          <w:b/>
          <w:sz w:val="32"/>
          <w:szCs w:val="32"/>
        </w:rPr>
        <w:lastRenderedPageBreak/>
        <w:t>3.7 Incorporación de Arduino en las escuelas</w:t>
      </w:r>
      <w:bookmarkEnd w:id="139"/>
      <w:bookmarkEnd w:id="140"/>
    </w:p>
    <w:p w14:paraId="1948622C" w14:textId="77777777" w:rsidR="008F38A1" w:rsidRDefault="008F38A1" w:rsidP="008F38A1">
      <w:pPr>
        <w:rPr>
          <w:rFonts w:ascii="Arial" w:hAnsi="Arial" w:cs="Arial"/>
          <w:b/>
          <w:sz w:val="24"/>
          <w:szCs w:val="24"/>
        </w:rPr>
      </w:pPr>
    </w:p>
    <w:p w14:paraId="08EB0456" w14:textId="432781A0" w:rsidR="008F38A1" w:rsidRDefault="008F38A1" w:rsidP="008F38A1">
      <w:pPr>
        <w:rPr>
          <w:rFonts w:ascii="Arial" w:hAnsi="Arial" w:cs="Arial"/>
          <w:sz w:val="24"/>
          <w:szCs w:val="24"/>
        </w:rPr>
      </w:pPr>
      <w:r>
        <w:rPr>
          <w:rFonts w:ascii="Arial" w:hAnsi="Arial" w:cs="Arial"/>
          <w:sz w:val="24"/>
          <w:szCs w:val="24"/>
        </w:rPr>
        <w:t xml:space="preserve">Las diversas características y motivaciones hacen atractiva a la plataforma Arduino para su incorporación en las escuelas. </w:t>
      </w:r>
    </w:p>
    <w:p w14:paraId="3B11FC42" w14:textId="77777777" w:rsidR="008F38A1" w:rsidRDefault="008F38A1" w:rsidP="008F38A1">
      <w:pPr>
        <w:rPr>
          <w:rFonts w:ascii="Arial" w:hAnsi="Arial" w:cs="Arial"/>
          <w:sz w:val="24"/>
          <w:szCs w:val="24"/>
        </w:rPr>
      </w:pPr>
      <w:r>
        <w:rPr>
          <w:rFonts w:ascii="Arial" w:hAnsi="Arial" w:cs="Arial"/>
          <w:sz w:val="24"/>
          <w:szCs w:val="24"/>
        </w:rPr>
        <w:t>Esto ha llevado la creación de proyectos articulares entre distintos espacios curriculares.</w:t>
      </w:r>
    </w:p>
    <w:p w14:paraId="3C073F7A" w14:textId="77777777" w:rsidR="008F38A1" w:rsidRDefault="008F38A1" w:rsidP="008F38A1">
      <w:pPr>
        <w:rPr>
          <w:rFonts w:ascii="Arial" w:hAnsi="Arial" w:cs="Arial"/>
          <w:sz w:val="24"/>
          <w:szCs w:val="24"/>
        </w:rPr>
      </w:pPr>
      <w:r>
        <w:rPr>
          <w:rFonts w:ascii="Arial" w:hAnsi="Arial" w:cs="Arial"/>
          <w:sz w:val="24"/>
          <w:szCs w:val="24"/>
        </w:rPr>
        <w:t xml:space="preserve"> </w:t>
      </w:r>
    </w:p>
    <w:p w14:paraId="7D1AFA71" w14:textId="555BD2F2" w:rsidR="008F38A1" w:rsidRDefault="008F38A1" w:rsidP="008F38A1">
      <w:pPr>
        <w:rPr>
          <w:rFonts w:ascii="Arial" w:hAnsi="Arial" w:cs="Arial"/>
          <w:sz w:val="24"/>
          <w:szCs w:val="24"/>
        </w:rPr>
      </w:pPr>
      <w:r>
        <w:rPr>
          <w:rFonts w:ascii="Arial" w:hAnsi="Arial" w:cs="Arial"/>
          <w:sz w:val="24"/>
          <w:szCs w:val="24"/>
        </w:rPr>
        <w:t>Dentro de las principales características que han promovido esta tendencia se encuentran la sencillez del lenguaje de programación que permite que alumnos y docentes no necesariamente del ámbito de la informática y la electrónica pueden utilizarlo, contribuyendo a la construcción colectiva del conocimiento, promoviendo la interdisciplinariedad escolar, permitiendo la colaboración de docentes de distintas áreas cooperar en la articulación de proyectos.</w:t>
      </w:r>
    </w:p>
    <w:p w14:paraId="0F06BA10" w14:textId="77777777" w:rsidR="008F38A1" w:rsidRDefault="008F38A1" w:rsidP="008F38A1">
      <w:pPr>
        <w:rPr>
          <w:rFonts w:ascii="Arial" w:hAnsi="Arial" w:cs="Arial"/>
          <w:b/>
          <w:sz w:val="24"/>
          <w:szCs w:val="24"/>
        </w:rPr>
      </w:pPr>
    </w:p>
    <w:p w14:paraId="101CB8C7" w14:textId="13F82501" w:rsidR="008F38A1" w:rsidRDefault="008F38A1" w:rsidP="008F38A1">
      <w:pPr>
        <w:rPr>
          <w:rFonts w:ascii="Arial" w:hAnsi="Arial" w:cs="Arial"/>
          <w:sz w:val="24"/>
          <w:szCs w:val="24"/>
        </w:rPr>
      </w:pPr>
      <w:r>
        <w:rPr>
          <w:rFonts w:ascii="Arial" w:hAnsi="Arial" w:cs="Arial"/>
          <w:sz w:val="24"/>
          <w:szCs w:val="24"/>
        </w:rPr>
        <w:t>Desde el punto de vista pedagógico del proceso de aprendizaje, este tipo de actividades permiten al sujeto que aprende ser participante activo, desde la concepción de la idea hasta el producto final, incorporando gradualmente conocimientos técnicos específicos.</w:t>
      </w:r>
    </w:p>
    <w:p w14:paraId="38E97047" w14:textId="77777777" w:rsidR="008F38A1" w:rsidRDefault="008F38A1" w:rsidP="008F38A1">
      <w:pPr>
        <w:rPr>
          <w:rFonts w:ascii="Arial" w:hAnsi="Arial" w:cs="Arial"/>
          <w:sz w:val="24"/>
          <w:szCs w:val="24"/>
        </w:rPr>
      </w:pPr>
    </w:p>
    <w:p w14:paraId="6E85204B" w14:textId="77777777" w:rsidR="008F38A1" w:rsidRDefault="008F38A1" w:rsidP="008F38A1">
      <w:pPr>
        <w:rPr>
          <w:rFonts w:ascii="Arial" w:hAnsi="Arial" w:cs="Arial"/>
          <w:b/>
          <w:sz w:val="24"/>
          <w:szCs w:val="24"/>
        </w:rPr>
      </w:pPr>
      <w:r>
        <w:rPr>
          <w:rFonts w:ascii="Arial" w:hAnsi="Arial" w:cs="Arial"/>
          <w:sz w:val="24"/>
          <w:szCs w:val="24"/>
        </w:rPr>
        <w:t>Este tipo de actividades educativas hacen que la tecnología y su uso se pongan al servicio de la creatividad, el juego, la experimentación y la invención, con la posibilidad de ser adaptado al contexto en el que se inserta. Además, proporcionar la recuperación de la tecnología obsoleta existente en ellas como se describe en la siguiente sección.</w:t>
      </w:r>
    </w:p>
    <w:p w14:paraId="0434C88C" w14:textId="77777777" w:rsidR="008F38A1" w:rsidRDefault="008F38A1" w:rsidP="008F38A1">
      <w:pPr>
        <w:rPr>
          <w:rFonts w:ascii="Arial" w:hAnsi="Arial" w:cs="Arial"/>
          <w:sz w:val="24"/>
          <w:szCs w:val="24"/>
        </w:rPr>
      </w:pPr>
    </w:p>
    <w:p w14:paraId="77FE5A87" w14:textId="77777777" w:rsidR="008F38A1" w:rsidRDefault="008F38A1" w:rsidP="008F38A1">
      <w:pPr>
        <w:pStyle w:val="Ttulo3"/>
        <w:rPr>
          <w:b w:val="0"/>
          <w:sz w:val="28"/>
          <w:szCs w:val="28"/>
        </w:rPr>
      </w:pPr>
      <w:bookmarkStart w:id="141" w:name="_Toc504153909"/>
      <w:bookmarkStart w:id="142" w:name="_Toc509667118"/>
      <w:r>
        <w:rPr>
          <w:b w:val="0"/>
          <w:sz w:val="28"/>
          <w:szCs w:val="28"/>
        </w:rPr>
        <w:t>3.7.1 Las tres erres</w:t>
      </w:r>
      <w:bookmarkEnd w:id="141"/>
      <w:bookmarkEnd w:id="142"/>
    </w:p>
    <w:p w14:paraId="73E3EBAB" w14:textId="77777777" w:rsidR="008F38A1" w:rsidRDefault="008F38A1" w:rsidP="008F38A1">
      <w:pPr>
        <w:rPr>
          <w:rFonts w:ascii="Arial" w:hAnsi="Arial" w:cs="Arial"/>
          <w:b/>
          <w:sz w:val="24"/>
          <w:szCs w:val="24"/>
          <w:highlight w:val="yellow"/>
        </w:rPr>
      </w:pPr>
    </w:p>
    <w:p w14:paraId="09D4FE6E" w14:textId="77777777" w:rsidR="008F38A1" w:rsidRDefault="008F38A1" w:rsidP="008F38A1">
      <w:pPr>
        <w:rPr>
          <w:rFonts w:ascii="Arial" w:hAnsi="Arial" w:cs="Arial"/>
          <w:sz w:val="24"/>
          <w:szCs w:val="24"/>
        </w:rPr>
      </w:pPr>
      <w:r>
        <w:rPr>
          <w:rFonts w:ascii="Arial" w:hAnsi="Arial" w:cs="Arial"/>
          <w:sz w:val="24"/>
          <w:szCs w:val="24"/>
        </w:rPr>
        <w:t>Las tres erres (reducir, reutilizar, reciclar) es una regla para cuidar el medio ambiente, específicamente para reducir el volumen de residuos o basura generada.</w:t>
      </w:r>
    </w:p>
    <w:p w14:paraId="4B316673" w14:textId="77777777" w:rsidR="008F38A1" w:rsidRDefault="008F38A1" w:rsidP="008F38A1">
      <w:pPr>
        <w:rPr>
          <w:rFonts w:ascii="Arial" w:hAnsi="Arial" w:cs="Arial"/>
          <w:sz w:val="24"/>
          <w:szCs w:val="24"/>
        </w:rPr>
      </w:pPr>
    </w:p>
    <w:p w14:paraId="4134353A" w14:textId="77777777" w:rsidR="008F38A1" w:rsidRDefault="008F38A1" w:rsidP="008F38A1">
      <w:pPr>
        <w:rPr>
          <w:rFonts w:ascii="Arial" w:hAnsi="Arial" w:cs="Arial"/>
          <w:sz w:val="24"/>
          <w:szCs w:val="24"/>
        </w:rPr>
      </w:pPr>
      <w:r>
        <w:rPr>
          <w:rFonts w:ascii="Arial" w:hAnsi="Arial" w:cs="Arial"/>
          <w:sz w:val="24"/>
          <w:szCs w:val="24"/>
        </w:rPr>
        <w:t xml:space="preserve">Cuando hablamos de reducir lo que estamos diciendo es que se debe tratar de simplificar el consumo de los productos directos. </w:t>
      </w:r>
    </w:p>
    <w:p w14:paraId="0AEAB7AF" w14:textId="77777777" w:rsidR="008F38A1" w:rsidRDefault="008F38A1" w:rsidP="008F38A1">
      <w:pPr>
        <w:rPr>
          <w:rFonts w:ascii="Arial" w:hAnsi="Arial" w:cs="Arial"/>
          <w:sz w:val="24"/>
          <w:szCs w:val="24"/>
          <w:shd w:val="clear" w:color="auto" w:fill="FFFFFF"/>
        </w:rPr>
      </w:pPr>
      <w:r>
        <w:rPr>
          <w:rFonts w:ascii="Arial" w:hAnsi="Arial" w:cs="Arial"/>
          <w:sz w:val="24"/>
          <w:szCs w:val="24"/>
          <w:shd w:val="clear" w:color="auto" w:fill="FFFFFF"/>
        </w:rPr>
        <w:t>Al decir </w:t>
      </w:r>
      <w:r>
        <w:rPr>
          <w:rStyle w:val="Textoennegrita"/>
          <w:rFonts w:ascii="Arial" w:hAnsi="Arial" w:cs="Arial"/>
          <w:color w:val="222222"/>
          <w:sz w:val="24"/>
          <w:szCs w:val="24"/>
          <w:shd w:val="clear" w:color="auto" w:fill="FFFFFF"/>
        </w:rPr>
        <w:t>reutilizar</w:t>
      </w:r>
      <w:r>
        <w:rPr>
          <w:rFonts w:ascii="Arial" w:hAnsi="Arial" w:cs="Arial"/>
          <w:sz w:val="24"/>
          <w:szCs w:val="24"/>
          <w:shd w:val="clear" w:color="auto" w:fill="FFFFFF"/>
        </w:rPr>
        <w:t>, nos estamos refiriendo a poder volver a utilizar los objetos y darles la mayor utilidad posible antes de que llegue el momento de desecharlos.</w:t>
      </w:r>
    </w:p>
    <w:p w14:paraId="69955E3B" w14:textId="77777777" w:rsidR="008F38A1" w:rsidRDefault="008F38A1" w:rsidP="008F38A1">
      <w:pPr>
        <w:rPr>
          <w:rFonts w:ascii="Arial" w:hAnsi="Arial" w:cs="Arial"/>
          <w:sz w:val="24"/>
          <w:szCs w:val="24"/>
        </w:rPr>
      </w:pPr>
      <w:r>
        <w:rPr>
          <w:rFonts w:ascii="Arial" w:hAnsi="Arial" w:cs="Arial"/>
          <w:sz w:val="24"/>
          <w:szCs w:val="24"/>
        </w:rPr>
        <w:t xml:space="preserve">Por otro lado, </w:t>
      </w:r>
      <w:r>
        <w:rPr>
          <w:rFonts w:ascii="Arial" w:hAnsi="Arial" w:cs="Arial"/>
          <w:b/>
          <w:sz w:val="24"/>
          <w:szCs w:val="24"/>
        </w:rPr>
        <w:t>reciclar</w:t>
      </w:r>
      <w:r>
        <w:rPr>
          <w:rFonts w:ascii="Arial" w:hAnsi="Arial" w:cs="Arial"/>
          <w:sz w:val="24"/>
          <w:szCs w:val="24"/>
        </w:rPr>
        <w:t xml:space="preserve"> consiste en el proceso de someter los materiales a una transformación en el cual se puedan volver a utilizar.</w:t>
      </w:r>
    </w:p>
    <w:p w14:paraId="224CFD57" w14:textId="77777777" w:rsidR="008F38A1" w:rsidRDefault="008F38A1" w:rsidP="008F38A1">
      <w:pPr>
        <w:rPr>
          <w:rFonts w:ascii="Arial" w:hAnsi="Arial" w:cs="Arial"/>
          <w:sz w:val="24"/>
          <w:szCs w:val="24"/>
        </w:rPr>
      </w:pPr>
    </w:p>
    <w:p w14:paraId="7E9FA867" w14:textId="77777777" w:rsidR="008F38A1" w:rsidRDefault="008F38A1" w:rsidP="008F38A1">
      <w:pPr>
        <w:rPr>
          <w:rFonts w:ascii="Arial" w:hAnsi="Arial" w:cs="Arial"/>
          <w:sz w:val="24"/>
          <w:szCs w:val="24"/>
        </w:rPr>
      </w:pPr>
      <w:r>
        <w:rPr>
          <w:rFonts w:ascii="Arial" w:hAnsi="Arial" w:cs="Arial"/>
          <w:sz w:val="24"/>
          <w:szCs w:val="24"/>
        </w:rPr>
        <w:t>Esta definición se pretende aplicar en las escuelas haciendo un proceso de clasificación, selección y desoldando componentes electrónicos de placas en desuso y materiales que se han desechado en las instituciones o en hogares de los alumnos.</w:t>
      </w:r>
    </w:p>
    <w:p w14:paraId="4E0C614B" w14:textId="77777777" w:rsidR="008F38A1" w:rsidRDefault="008F38A1" w:rsidP="008F38A1">
      <w:pPr>
        <w:rPr>
          <w:rFonts w:ascii="Arial" w:hAnsi="Arial" w:cs="Arial"/>
          <w:sz w:val="24"/>
          <w:szCs w:val="24"/>
        </w:rPr>
      </w:pPr>
    </w:p>
    <w:p w14:paraId="6FFB7E7C" w14:textId="77777777" w:rsidR="00897799" w:rsidRDefault="00897799">
      <w:pPr>
        <w:rPr>
          <w:b/>
          <w:color w:val="666666"/>
          <w:sz w:val="32"/>
          <w:szCs w:val="32"/>
        </w:rPr>
      </w:pPr>
      <w:bookmarkStart w:id="143" w:name="_Toc504153910"/>
      <w:r>
        <w:rPr>
          <w:b/>
          <w:sz w:val="32"/>
          <w:szCs w:val="32"/>
        </w:rPr>
        <w:br w:type="page"/>
      </w:r>
    </w:p>
    <w:p w14:paraId="4BFD470C" w14:textId="02B4DFD4" w:rsidR="008F38A1" w:rsidRDefault="008F38A1" w:rsidP="008F38A1">
      <w:pPr>
        <w:pStyle w:val="Ttulo2"/>
        <w:rPr>
          <w:b/>
          <w:sz w:val="32"/>
          <w:szCs w:val="32"/>
        </w:rPr>
      </w:pPr>
      <w:bookmarkStart w:id="144" w:name="_Toc509667119"/>
      <w:r>
        <w:rPr>
          <w:b/>
          <w:sz w:val="32"/>
          <w:szCs w:val="32"/>
        </w:rPr>
        <w:lastRenderedPageBreak/>
        <w:t>3.8 Actuadores y sensores</w:t>
      </w:r>
      <w:bookmarkEnd w:id="143"/>
      <w:bookmarkEnd w:id="144"/>
    </w:p>
    <w:p w14:paraId="4E9B782B" w14:textId="77777777" w:rsidR="008F38A1" w:rsidRDefault="008F38A1" w:rsidP="008F38A1"/>
    <w:p w14:paraId="3D5DD72C" w14:textId="77777777" w:rsidR="008F38A1" w:rsidRDefault="008F38A1" w:rsidP="008F38A1">
      <w:pPr>
        <w:rPr>
          <w:rFonts w:ascii="Arial" w:hAnsi="Arial" w:cs="Arial"/>
          <w:color w:val="222222"/>
          <w:sz w:val="24"/>
          <w:szCs w:val="24"/>
          <w:shd w:val="clear" w:color="auto" w:fill="FFFFFF"/>
        </w:rPr>
      </w:pPr>
      <w:r>
        <w:rPr>
          <w:rFonts w:ascii="Arial" w:hAnsi="Arial" w:cs="Arial"/>
          <w:color w:val="222222"/>
          <w:sz w:val="24"/>
          <w:szCs w:val="24"/>
          <w:shd w:val="clear" w:color="auto" w:fill="FFFFFF"/>
        </w:rPr>
        <w:t>Un</w:t>
      </w:r>
      <w:r>
        <w:rPr>
          <w:rStyle w:val="apple-converted-space"/>
          <w:rFonts w:ascii="Arial" w:hAnsi="Arial" w:cs="Arial"/>
          <w:color w:val="222222"/>
          <w:sz w:val="24"/>
          <w:szCs w:val="24"/>
          <w:shd w:val="clear" w:color="auto" w:fill="FFFFFF"/>
        </w:rPr>
        <w:t> </w:t>
      </w:r>
      <w:r>
        <w:rPr>
          <w:rFonts w:ascii="Arial" w:hAnsi="Arial" w:cs="Arial"/>
          <w:b/>
          <w:bCs/>
          <w:color w:val="222222"/>
          <w:sz w:val="24"/>
          <w:szCs w:val="24"/>
          <w:shd w:val="clear" w:color="auto" w:fill="FFFFFF"/>
        </w:rPr>
        <w:t>actuador</w:t>
      </w:r>
      <w:r>
        <w:rPr>
          <w:rStyle w:val="apple-converted-space"/>
          <w:rFonts w:ascii="Arial" w:hAnsi="Arial" w:cs="Arial"/>
          <w:color w:val="222222"/>
          <w:sz w:val="24"/>
          <w:szCs w:val="24"/>
          <w:shd w:val="clear" w:color="auto" w:fill="FFFFFF"/>
        </w:rPr>
        <w:t> </w:t>
      </w:r>
      <w:r>
        <w:rPr>
          <w:rFonts w:ascii="Arial" w:hAnsi="Arial" w:cs="Arial"/>
          <w:color w:val="222222"/>
          <w:sz w:val="24"/>
          <w:szCs w:val="24"/>
          <w:shd w:val="clear" w:color="auto" w:fill="FFFFFF"/>
        </w:rPr>
        <w:t>es un dispositivo capaz de transformar energía hidráulica, neumática o eléctrica en la activación de una acción con la finalidad de generar un efecto sobre un proceso automatizado. Este recibe la orden de un regulador o controlador y en función a ella genera la orden para activar un elemento final de control, como por ejemplo un LED.</w:t>
      </w:r>
    </w:p>
    <w:p w14:paraId="54148CBF" w14:textId="77777777" w:rsidR="008F38A1" w:rsidRDefault="008F38A1" w:rsidP="008F38A1">
      <w:pPr>
        <w:rPr>
          <w:rFonts w:ascii="Arial" w:hAnsi="Arial" w:cs="Arial"/>
          <w:color w:val="222222"/>
          <w:sz w:val="24"/>
          <w:szCs w:val="24"/>
          <w:shd w:val="clear" w:color="auto" w:fill="FFFFFF"/>
        </w:rPr>
      </w:pPr>
      <w:r>
        <w:rPr>
          <w:rFonts w:ascii="Arial" w:hAnsi="Arial" w:cs="Arial"/>
          <w:color w:val="222222"/>
          <w:sz w:val="24"/>
          <w:szCs w:val="24"/>
          <w:shd w:val="clear" w:color="auto" w:fill="FFFFFF"/>
        </w:rPr>
        <w:t>Por otro lado, un</w:t>
      </w:r>
      <w:r>
        <w:rPr>
          <w:rStyle w:val="apple-converted-space"/>
          <w:rFonts w:ascii="Arial" w:hAnsi="Arial" w:cs="Arial"/>
          <w:color w:val="222222"/>
          <w:sz w:val="24"/>
          <w:szCs w:val="24"/>
          <w:shd w:val="clear" w:color="auto" w:fill="FFFFFF"/>
        </w:rPr>
        <w:t> </w:t>
      </w:r>
      <w:r>
        <w:rPr>
          <w:rFonts w:ascii="Arial" w:hAnsi="Arial" w:cs="Arial"/>
          <w:b/>
          <w:bCs/>
          <w:color w:val="222222"/>
          <w:sz w:val="24"/>
          <w:szCs w:val="24"/>
          <w:shd w:val="clear" w:color="auto" w:fill="FFFFFF"/>
        </w:rPr>
        <w:t>sensor</w:t>
      </w:r>
      <w:r>
        <w:rPr>
          <w:rStyle w:val="apple-converted-space"/>
          <w:rFonts w:ascii="Arial" w:hAnsi="Arial" w:cs="Arial"/>
          <w:color w:val="222222"/>
          <w:sz w:val="24"/>
          <w:szCs w:val="24"/>
          <w:shd w:val="clear" w:color="auto" w:fill="FFFFFF"/>
        </w:rPr>
        <w:t> </w:t>
      </w:r>
      <w:r>
        <w:rPr>
          <w:rFonts w:ascii="Arial" w:hAnsi="Arial" w:cs="Arial"/>
          <w:color w:val="222222"/>
          <w:sz w:val="24"/>
          <w:szCs w:val="24"/>
          <w:shd w:val="clear" w:color="auto" w:fill="FFFFFF"/>
        </w:rPr>
        <w:t>es un objeto capaz de detectar magnitudes físicas o químicas, llamadas variables de instrumentación, y transformarlas en variables eléctricas. Las variables de instrumentación pueden ser, por ejemplo: intensidad lumínica, temperatura, distancia, aceleración, inclinación, presión, desplazamiento, fuerza, torsión, humedad, movimiento,</w:t>
      </w:r>
      <w:r>
        <w:rPr>
          <w:rStyle w:val="apple-converted-space"/>
          <w:rFonts w:ascii="Arial" w:hAnsi="Arial" w:cs="Arial"/>
          <w:color w:val="222222"/>
          <w:sz w:val="24"/>
          <w:szCs w:val="24"/>
          <w:shd w:val="clear" w:color="auto" w:fill="FFFFFF"/>
        </w:rPr>
        <w:t> </w:t>
      </w:r>
      <w:r>
        <w:rPr>
          <w:rFonts w:ascii="Arial" w:hAnsi="Arial" w:cs="Arial"/>
          <w:sz w:val="24"/>
          <w:szCs w:val="24"/>
          <w:shd w:val="clear" w:color="auto" w:fill="FFFFFF"/>
        </w:rPr>
        <w:t>pH</w:t>
      </w:r>
      <w:r>
        <w:rPr>
          <w:rFonts w:ascii="Arial" w:hAnsi="Arial" w:cs="Arial"/>
          <w:color w:val="222222"/>
          <w:sz w:val="24"/>
          <w:szCs w:val="24"/>
          <w:shd w:val="clear" w:color="auto" w:fill="FFFFFF"/>
        </w:rPr>
        <w:t>, etc.</w:t>
      </w:r>
    </w:p>
    <w:p w14:paraId="33686C74" w14:textId="77777777" w:rsidR="008F38A1" w:rsidRDefault="008F38A1" w:rsidP="008F38A1">
      <w:pPr>
        <w:rPr>
          <w:rFonts w:ascii="Arial" w:hAnsi="Arial" w:cs="Arial"/>
          <w:color w:val="222222"/>
          <w:sz w:val="24"/>
          <w:szCs w:val="24"/>
          <w:shd w:val="clear" w:color="auto" w:fill="FFFFFF"/>
        </w:rPr>
      </w:pPr>
      <w:r>
        <w:rPr>
          <w:rFonts w:ascii="Arial" w:hAnsi="Arial" w:cs="Arial"/>
          <w:color w:val="222222"/>
          <w:sz w:val="24"/>
          <w:szCs w:val="24"/>
          <w:shd w:val="clear" w:color="auto" w:fill="FFFFFF"/>
        </w:rPr>
        <w:t>En conjunto, los sensores y actuadores, permiten la creación de distintos tipos de artefactos, que posibilitan comunicarse con el ambiente que los rodea, modificándolo (actuadores) o recibir estímulos (sensores).</w:t>
      </w:r>
    </w:p>
    <w:p w14:paraId="48157BA7" w14:textId="77777777" w:rsidR="008F38A1" w:rsidRDefault="008F38A1" w:rsidP="008F38A1"/>
    <w:p w14:paraId="7B358384" w14:textId="77777777" w:rsidR="008F38A1" w:rsidRDefault="008F38A1" w:rsidP="008F38A1">
      <w:pPr>
        <w:keepNext/>
        <w:jc w:val="center"/>
      </w:pPr>
      <w:r>
        <w:rPr>
          <w:noProof/>
          <w:lang w:val="en-US" w:eastAsia="en-US"/>
        </w:rPr>
        <w:drawing>
          <wp:inline distT="0" distB="0" distL="0" distR="0" wp14:anchorId="3E92E748" wp14:editId="24BF8867">
            <wp:extent cx="5065395" cy="2731770"/>
            <wp:effectExtent l="0" t="0" r="1905" b="0"/>
            <wp:docPr id="10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rotWithShape="1">
                    <a:blip r:embed="rId53" cstate="print">
                      <a:extLst>
                        <a:ext uri="{28A0092B-C50C-407E-A947-70E740481C1C}">
                          <a14:useLocalDpi xmlns:a14="http://schemas.microsoft.com/office/drawing/2010/main" val="0"/>
                        </a:ext>
                      </a:extLst>
                    </a:blip>
                    <a:srcRect/>
                    <a:stretch>
                      <a:fillRect/>
                    </a:stretch>
                  </pic:blipFill>
                  <pic:spPr>
                    <a:xfrm>
                      <a:off x="0" y="0"/>
                      <a:ext cx="5065395" cy="2731770"/>
                    </a:xfrm>
                    <a:prstGeom prst="rect">
                      <a:avLst/>
                    </a:prstGeom>
                  </pic:spPr>
                </pic:pic>
              </a:graphicData>
            </a:graphic>
          </wp:inline>
        </w:drawing>
      </w:r>
    </w:p>
    <w:p w14:paraId="4F035497" w14:textId="63347BAB" w:rsidR="008F38A1" w:rsidRDefault="008F38A1" w:rsidP="008F38A1">
      <w:pPr>
        <w:pStyle w:val="Descripcin"/>
        <w:jc w:val="center"/>
      </w:pPr>
      <w:bookmarkStart w:id="145" w:name="_Ref502097568"/>
      <w:bookmarkStart w:id="146" w:name="_Toc508877175"/>
      <w:r>
        <w:t xml:space="preserve">Ilustración </w:t>
      </w:r>
      <w:fldSimple w:instr=" SEQ Ilustración \* ARABIC ">
        <w:r w:rsidR="00980ACB">
          <w:rPr>
            <w:noProof/>
          </w:rPr>
          <w:t>19</w:t>
        </w:r>
      </w:fldSimple>
      <w:r>
        <w:t>- Representación actuadores y sensores</w:t>
      </w:r>
      <w:bookmarkEnd w:id="145"/>
      <w:bookmarkEnd w:id="146"/>
    </w:p>
    <w:p w14:paraId="4DD10596" w14:textId="6D4CC35C" w:rsidR="008F38A1" w:rsidRDefault="008F38A1" w:rsidP="008F38A1">
      <w:pPr>
        <w:rPr>
          <w:rFonts w:ascii="Arial" w:hAnsi="Arial" w:cs="Arial"/>
          <w:sz w:val="24"/>
          <w:szCs w:val="24"/>
          <w:lang w:eastAsia="en-US"/>
        </w:rPr>
      </w:pPr>
      <w:r>
        <w:rPr>
          <w:rFonts w:ascii="Arial" w:hAnsi="Arial" w:cs="Arial"/>
          <w:sz w:val="24"/>
          <w:szCs w:val="24"/>
          <w:lang w:eastAsia="en-US"/>
        </w:rPr>
        <w:t>En esta imagen (</w:t>
      </w:r>
      <w:r w:rsidRPr="00897799">
        <w:rPr>
          <w:rFonts w:ascii="Arial" w:hAnsi="Arial" w:cs="Arial"/>
          <w:b/>
          <w:sz w:val="24"/>
          <w:szCs w:val="24"/>
          <w:lang w:eastAsia="en-US"/>
        </w:rPr>
        <w:fldChar w:fldCharType="begin"/>
      </w:r>
      <w:r w:rsidRPr="00897799">
        <w:rPr>
          <w:rFonts w:ascii="Arial" w:hAnsi="Arial" w:cs="Arial"/>
          <w:b/>
          <w:sz w:val="24"/>
          <w:szCs w:val="24"/>
          <w:lang w:eastAsia="en-US"/>
        </w:rPr>
        <w:instrText xml:space="preserve"> REF _Ref502097568 \h  \* MERGEFORMAT </w:instrText>
      </w:r>
      <w:r w:rsidRPr="00897799">
        <w:rPr>
          <w:rFonts w:ascii="Arial" w:hAnsi="Arial" w:cs="Arial"/>
          <w:b/>
          <w:sz w:val="24"/>
          <w:szCs w:val="24"/>
          <w:lang w:eastAsia="en-US"/>
        </w:rPr>
      </w:r>
      <w:r w:rsidRPr="00897799">
        <w:rPr>
          <w:rFonts w:ascii="Arial" w:hAnsi="Arial" w:cs="Arial"/>
          <w:b/>
          <w:sz w:val="24"/>
          <w:szCs w:val="24"/>
          <w:lang w:eastAsia="en-US"/>
        </w:rPr>
        <w:fldChar w:fldCharType="separate"/>
      </w:r>
      <w:r w:rsidR="00897799" w:rsidRPr="00897799">
        <w:rPr>
          <w:rFonts w:ascii="Arial" w:hAnsi="Arial" w:cs="Arial"/>
          <w:b/>
          <w:sz w:val="24"/>
          <w:szCs w:val="24"/>
        </w:rPr>
        <w:t xml:space="preserve">Ilustración </w:t>
      </w:r>
      <w:r w:rsidR="00897799" w:rsidRPr="00897799">
        <w:rPr>
          <w:rFonts w:ascii="Arial" w:hAnsi="Arial" w:cs="Arial"/>
          <w:b/>
          <w:noProof/>
          <w:sz w:val="24"/>
          <w:szCs w:val="24"/>
        </w:rPr>
        <w:t>19-</w:t>
      </w:r>
      <w:r w:rsidR="00897799" w:rsidRPr="00897799">
        <w:rPr>
          <w:rFonts w:ascii="Arial" w:hAnsi="Arial" w:cs="Arial"/>
          <w:b/>
          <w:sz w:val="24"/>
          <w:szCs w:val="24"/>
        </w:rPr>
        <w:t xml:space="preserve"> Representación actuadores y sensores</w:t>
      </w:r>
      <w:r w:rsidRPr="00897799">
        <w:rPr>
          <w:rFonts w:ascii="Arial" w:hAnsi="Arial" w:cs="Arial"/>
          <w:b/>
          <w:sz w:val="24"/>
          <w:szCs w:val="24"/>
          <w:lang w:eastAsia="en-US"/>
        </w:rPr>
        <w:fldChar w:fldCharType="end"/>
      </w:r>
      <w:r>
        <w:rPr>
          <w:rFonts w:ascii="Arial" w:hAnsi="Arial" w:cs="Arial"/>
          <w:sz w:val="24"/>
          <w:szCs w:val="24"/>
          <w:lang w:eastAsia="en-US"/>
        </w:rPr>
        <w:t>) se representan los datos que un robot puede capturar de su ambiente por medio de diversos sensores, y a su vez como podría interactuar con el mismo mediante actuadores.</w:t>
      </w:r>
    </w:p>
    <w:p w14:paraId="66D03870" w14:textId="77777777" w:rsidR="008F38A1" w:rsidRDefault="008F38A1" w:rsidP="008F38A1">
      <w:pPr>
        <w:pStyle w:val="Ttulo2"/>
        <w:rPr>
          <w:b/>
          <w:sz w:val="32"/>
          <w:szCs w:val="32"/>
        </w:rPr>
      </w:pPr>
      <w:bookmarkStart w:id="147" w:name="_Toc504153911"/>
      <w:bookmarkStart w:id="148" w:name="_Toc509667120"/>
      <w:r>
        <w:rPr>
          <w:b/>
          <w:sz w:val="32"/>
          <w:szCs w:val="32"/>
        </w:rPr>
        <w:t>3.9 Actuadores en el SAR</w:t>
      </w:r>
      <w:bookmarkEnd w:id="147"/>
      <w:bookmarkEnd w:id="148"/>
    </w:p>
    <w:p w14:paraId="5D11FE92" w14:textId="77777777" w:rsidR="008F38A1" w:rsidRDefault="008F38A1" w:rsidP="008F38A1"/>
    <w:p w14:paraId="166017BC" w14:textId="77777777" w:rsidR="008F38A1" w:rsidRDefault="008F38A1" w:rsidP="008F38A1">
      <w:pPr>
        <w:rPr>
          <w:rFonts w:ascii="Arial" w:hAnsi="Arial" w:cs="Arial"/>
          <w:sz w:val="24"/>
          <w:szCs w:val="24"/>
        </w:rPr>
      </w:pPr>
      <w:r>
        <w:rPr>
          <w:rFonts w:ascii="Arial" w:hAnsi="Arial" w:cs="Arial"/>
          <w:sz w:val="24"/>
          <w:szCs w:val="24"/>
        </w:rPr>
        <w:t xml:space="preserve">La electrónica industrial ha generado estandarización en el campo de los sensores y actuadores, muchos de estos últimos con buen soporte en Arduino. Precisamente en el SAR se utilizarán: </w:t>
      </w:r>
    </w:p>
    <w:p w14:paraId="7F7B41F6" w14:textId="77777777" w:rsidR="008F38A1" w:rsidRDefault="008F38A1" w:rsidP="008F38A1">
      <w:pPr>
        <w:rPr>
          <w:rFonts w:ascii="Arial" w:hAnsi="Arial" w:cs="Arial"/>
          <w:sz w:val="24"/>
          <w:szCs w:val="24"/>
        </w:rPr>
      </w:pPr>
    </w:p>
    <w:p w14:paraId="369E8330" w14:textId="77777777" w:rsidR="008F38A1" w:rsidRDefault="008F38A1" w:rsidP="008F38A1">
      <w:pPr>
        <w:pStyle w:val="Prrafodelista"/>
        <w:numPr>
          <w:ilvl w:val="0"/>
          <w:numId w:val="40"/>
        </w:numPr>
        <w:rPr>
          <w:rFonts w:ascii="Arial" w:hAnsi="Arial" w:cs="Arial"/>
          <w:color w:val="000000"/>
          <w:sz w:val="24"/>
          <w:szCs w:val="24"/>
        </w:rPr>
      </w:pPr>
      <w:r>
        <w:rPr>
          <w:rFonts w:ascii="Arial" w:hAnsi="Arial" w:cs="Arial"/>
          <w:color w:val="000000"/>
          <w:sz w:val="24"/>
          <w:szCs w:val="24"/>
        </w:rPr>
        <w:t>Motores de corriente continua</w:t>
      </w:r>
    </w:p>
    <w:p w14:paraId="7A1B95FC" w14:textId="77777777" w:rsidR="008F38A1" w:rsidRDefault="008F38A1" w:rsidP="008F38A1">
      <w:pPr>
        <w:pStyle w:val="Prrafodelista"/>
        <w:numPr>
          <w:ilvl w:val="1"/>
          <w:numId w:val="40"/>
        </w:numPr>
        <w:rPr>
          <w:rFonts w:ascii="Arial" w:hAnsi="Arial" w:cs="Arial"/>
          <w:color w:val="000000"/>
          <w:sz w:val="24"/>
          <w:szCs w:val="24"/>
        </w:rPr>
      </w:pPr>
      <w:r>
        <w:rPr>
          <w:rFonts w:ascii="Arial" w:hAnsi="Arial" w:cs="Arial"/>
          <w:color w:val="000000"/>
          <w:sz w:val="24"/>
          <w:szCs w:val="24"/>
        </w:rPr>
        <w:t>Para el desplazamiento del robot móvil</w:t>
      </w:r>
    </w:p>
    <w:p w14:paraId="0F55E4AD" w14:textId="77777777" w:rsidR="008F38A1" w:rsidRDefault="008F38A1" w:rsidP="008F38A1">
      <w:pPr>
        <w:pStyle w:val="Prrafodelista"/>
        <w:numPr>
          <w:ilvl w:val="0"/>
          <w:numId w:val="40"/>
        </w:numPr>
        <w:rPr>
          <w:rFonts w:ascii="Arial" w:hAnsi="Arial" w:cs="Arial"/>
          <w:sz w:val="24"/>
          <w:szCs w:val="24"/>
        </w:rPr>
      </w:pPr>
      <w:r>
        <w:rPr>
          <w:rFonts w:ascii="Arial" w:hAnsi="Arial" w:cs="Arial"/>
          <w:color w:val="000000"/>
          <w:sz w:val="24"/>
          <w:szCs w:val="24"/>
        </w:rPr>
        <w:t>LED</w:t>
      </w:r>
    </w:p>
    <w:p w14:paraId="6D328BB3" w14:textId="77777777" w:rsidR="008F38A1" w:rsidRDefault="008F38A1" w:rsidP="008F38A1">
      <w:pPr>
        <w:pStyle w:val="Prrafodelista"/>
        <w:numPr>
          <w:ilvl w:val="1"/>
          <w:numId w:val="40"/>
        </w:numPr>
        <w:rPr>
          <w:rFonts w:ascii="Arial" w:hAnsi="Arial" w:cs="Arial"/>
          <w:sz w:val="24"/>
          <w:szCs w:val="24"/>
        </w:rPr>
      </w:pPr>
      <w:r>
        <w:rPr>
          <w:rFonts w:ascii="Arial" w:hAnsi="Arial" w:cs="Arial"/>
          <w:color w:val="000000"/>
          <w:sz w:val="24"/>
          <w:szCs w:val="24"/>
        </w:rPr>
        <w:t>Para indicar estados del RM</w:t>
      </w:r>
    </w:p>
    <w:p w14:paraId="47263D79" w14:textId="77777777" w:rsidR="008F38A1" w:rsidRDefault="008F38A1" w:rsidP="008F38A1">
      <w:pPr>
        <w:keepNext/>
      </w:pPr>
      <w:r>
        <w:rPr>
          <w:noProof/>
          <w:lang w:val="en-US" w:eastAsia="en-US"/>
        </w:rPr>
        <w:lastRenderedPageBreak/>
        <w:drawing>
          <wp:inline distT="0" distB="0" distL="0" distR="0" wp14:anchorId="62E0A9B0" wp14:editId="5FDAAFB5">
            <wp:extent cx="5385435" cy="5430520"/>
            <wp:effectExtent l="0" t="0" r="5715" b="0"/>
            <wp:docPr id="103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rotWithShape="1">
                    <a:blip r:embed="rId54" cstate="print">
                      <a:extLst>
                        <a:ext uri="{28A0092B-C50C-407E-A947-70E740481C1C}">
                          <a14:useLocalDpi xmlns:a14="http://schemas.microsoft.com/office/drawing/2010/main" val="0"/>
                        </a:ext>
                      </a:extLst>
                    </a:blip>
                    <a:srcRect/>
                    <a:stretch>
                      <a:fillRect/>
                    </a:stretch>
                  </pic:blipFill>
                  <pic:spPr>
                    <a:xfrm>
                      <a:off x="0" y="0"/>
                      <a:ext cx="5385435" cy="5430520"/>
                    </a:xfrm>
                    <a:prstGeom prst="rect">
                      <a:avLst/>
                    </a:prstGeom>
                  </pic:spPr>
                </pic:pic>
              </a:graphicData>
            </a:graphic>
          </wp:inline>
        </w:drawing>
      </w:r>
    </w:p>
    <w:p w14:paraId="21113715" w14:textId="04664259" w:rsidR="008F38A1" w:rsidRDefault="008F38A1" w:rsidP="008F38A1">
      <w:pPr>
        <w:pStyle w:val="Descripcin"/>
        <w:jc w:val="center"/>
      </w:pPr>
      <w:bookmarkStart w:id="149" w:name="_Ref502097301"/>
      <w:bookmarkStart w:id="150" w:name="_Toc508877176"/>
      <w:r>
        <w:t xml:space="preserve">Ilustración </w:t>
      </w:r>
      <w:fldSimple w:instr=" SEQ Ilustración \* ARABIC ">
        <w:r w:rsidR="00980ACB">
          <w:rPr>
            <w:noProof/>
          </w:rPr>
          <w:t>20</w:t>
        </w:r>
      </w:fldSimple>
      <w:r>
        <w:rPr>
          <w:noProof/>
        </w:rPr>
        <w:t xml:space="preserve"> </w:t>
      </w:r>
      <w:r>
        <w:t>- Actuadores y sensores compatibles con Arduino</w:t>
      </w:r>
      <w:bookmarkEnd w:id="149"/>
      <w:bookmarkEnd w:id="150"/>
    </w:p>
    <w:p w14:paraId="2C7AD83A" w14:textId="77777777" w:rsidR="008F38A1" w:rsidRDefault="008F38A1" w:rsidP="008F38A1">
      <w:pPr>
        <w:pStyle w:val="Ttulo2"/>
        <w:rPr>
          <w:b/>
          <w:sz w:val="32"/>
          <w:szCs w:val="32"/>
        </w:rPr>
      </w:pPr>
      <w:bookmarkStart w:id="151" w:name="_Toc504153912"/>
      <w:bookmarkStart w:id="152" w:name="_Toc509667121"/>
      <w:r>
        <w:rPr>
          <w:b/>
          <w:sz w:val="32"/>
          <w:szCs w:val="32"/>
        </w:rPr>
        <w:t>3.10 Sensores en el SAR</w:t>
      </w:r>
      <w:bookmarkEnd w:id="151"/>
      <w:bookmarkEnd w:id="152"/>
    </w:p>
    <w:p w14:paraId="7FC5FA5D" w14:textId="77777777" w:rsidR="008F38A1" w:rsidRDefault="008F38A1" w:rsidP="008F38A1"/>
    <w:p w14:paraId="6922C50F" w14:textId="77777777" w:rsidR="008F38A1" w:rsidRDefault="008F38A1" w:rsidP="008F38A1">
      <w:pPr>
        <w:rPr>
          <w:rFonts w:ascii="Arial" w:hAnsi="Arial" w:cs="Arial"/>
          <w:sz w:val="24"/>
          <w:szCs w:val="24"/>
        </w:rPr>
      </w:pPr>
      <w:r>
        <w:rPr>
          <w:rFonts w:ascii="Arial" w:hAnsi="Arial" w:cs="Arial"/>
          <w:sz w:val="24"/>
          <w:szCs w:val="24"/>
        </w:rPr>
        <w:t>El SAR utiliza los siguientes sensores:</w:t>
      </w:r>
    </w:p>
    <w:p w14:paraId="75EEB347" w14:textId="77777777" w:rsidR="008F38A1" w:rsidRDefault="008F38A1" w:rsidP="008F38A1">
      <w:pPr>
        <w:pStyle w:val="Prrafodelista"/>
        <w:numPr>
          <w:ilvl w:val="0"/>
          <w:numId w:val="37"/>
        </w:numPr>
        <w:jc w:val="both"/>
        <w:rPr>
          <w:rFonts w:ascii="Arial" w:hAnsi="Arial" w:cs="Arial"/>
          <w:sz w:val="24"/>
          <w:szCs w:val="24"/>
        </w:rPr>
      </w:pPr>
      <w:r>
        <w:rPr>
          <w:rFonts w:ascii="Arial" w:hAnsi="Arial" w:cs="Arial"/>
          <w:sz w:val="24"/>
          <w:szCs w:val="24"/>
        </w:rPr>
        <w:t>Sensor ultrasónico HC-SR04</w:t>
      </w:r>
    </w:p>
    <w:p w14:paraId="61609B09" w14:textId="77777777" w:rsidR="008F38A1" w:rsidRDefault="008F38A1" w:rsidP="008F38A1">
      <w:pPr>
        <w:pStyle w:val="Prrafodelista"/>
        <w:numPr>
          <w:ilvl w:val="1"/>
          <w:numId w:val="37"/>
        </w:numPr>
        <w:jc w:val="both"/>
        <w:rPr>
          <w:rFonts w:ascii="Arial" w:hAnsi="Arial" w:cs="Arial"/>
          <w:sz w:val="24"/>
          <w:szCs w:val="24"/>
        </w:rPr>
      </w:pPr>
      <w:r>
        <w:rPr>
          <w:rFonts w:ascii="Arial" w:hAnsi="Arial" w:cs="Arial"/>
          <w:sz w:val="24"/>
          <w:szCs w:val="24"/>
        </w:rPr>
        <w:t>Para detectar objetos, y distancia entre el RM y elementos del ambiente</w:t>
      </w:r>
    </w:p>
    <w:p w14:paraId="52288601" w14:textId="77777777" w:rsidR="008F38A1" w:rsidRDefault="008F38A1" w:rsidP="008F38A1">
      <w:pPr>
        <w:pStyle w:val="Prrafodelista"/>
        <w:numPr>
          <w:ilvl w:val="0"/>
          <w:numId w:val="37"/>
        </w:numPr>
        <w:jc w:val="both"/>
        <w:rPr>
          <w:rFonts w:ascii="Arial" w:hAnsi="Arial" w:cs="Arial"/>
          <w:sz w:val="24"/>
          <w:szCs w:val="24"/>
        </w:rPr>
      </w:pPr>
      <w:r>
        <w:rPr>
          <w:rFonts w:ascii="Arial" w:hAnsi="Arial" w:cs="Arial"/>
          <w:sz w:val="24"/>
          <w:szCs w:val="24"/>
        </w:rPr>
        <w:t>Sensor de Temperatura KY-001</w:t>
      </w:r>
    </w:p>
    <w:p w14:paraId="77A9B71E" w14:textId="77777777" w:rsidR="008F38A1" w:rsidRDefault="008F38A1" w:rsidP="008F38A1">
      <w:pPr>
        <w:pStyle w:val="Prrafodelista"/>
        <w:numPr>
          <w:ilvl w:val="1"/>
          <w:numId w:val="37"/>
        </w:numPr>
        <w:jc w:val="both"/>
        <w:rPr>
          <w:rFonts w:ascii="Arial" w:hAnsi="Arial" w:cs="Arial"/>
          <w:sz w:val="24"/>
          <w:szCs w:val="24"/>
        </w:rPr>
      </w:pPr>
      <w:r>
        <w:rPr>
          <w:rFonts w:ascii="Arial" w:hAnsi="Arial" w:cs="Arial"/>
          <w:sz w:val="24"/>
          <w:szCs w:val="24"/>
        </w:rPr>
        <w:t>Incorporado para analizar la temperatura del ambiente</w:t>
      </w:r>
    </w:p>
    <w:p w14:paraId="44E2E32C" w14:textId="77777777" w:rsidR="008F38A1" w:rsidRDefault="008F38A1" w:rsidP="008F38A1">
      <w:pPr>
        <w:pStyle w:val="Prrafodelista"/>
        <w:numPr>
          <w:ilvl w:val="0"/>
          <w:numId w:val="37"/>
        </w:numPr>
        <w:jc w:val="both"/>
        <w:rPr>
          <w:rFonts w:ascii="Arial" w:hAnsi="Arial" w:cs="Arial"/>
          <w:sz w:val="24"/>
          <w:szCs w:val="24"/>
        </w:rPr>
      </w:pPr>
      <w:r>
        <w:rPr>
          <w:rFonts w:ascii="Arial" w:hAnsi="Arial" w:cs="Arial"/>
          <w:sz w:val="24"/>
          <w:szCs w:val="24"/>
        </w:rPr>
        <w:t>Sensor de presencia de gases MQ-7</w:t>
      </w:r>
    </w:p>
    <w:p w14:paraId="4F31F0C4" w14:textId="77777777" w:rsidR="008F38A1" w:rsidRDefault="008F38A1" w:rsidP="008F38A1">
      <w:pPr>
        <w:pStyle w:val="Prrafodelista"/>
        <w:numPr>
          <w:ilvl w:val="1"/>
          <w:numId w:val="37"/>
        </w:numPr>
        <w:jc w:val="both"/>
        <w:rPr>
          <w:rFonts w:ascii="Arial" w:hAnsi="Arial" w:cs="Arial"/>
          <w:sz w:val="24"/>
          <w:szCs w:val="24"/>
        </w:rPr>
      </w:pPr>
      <w:r>
        <w:rPr>
          <w:rFonts w:ascii="Arial" w:hAnsi="Arial" w:cs="Arial"/>
          <w:sz w:val="24"/>
          <w:szCs w:val="24"/>
        </w:rPr>
        <w:t>Detección de monóxido de carbono</w:t>
      </w:r>
    </w:p>
    <w:p w14:paraId="49EE6A9E" w14:textId="5E919460" w:rsidR="008F38A1" w:rsidRDefault="008F38A1" w:rsidP="008F38A1">
      <w:pPr>
        <w:rPr>
          <w:rFonts w:ascii="Arial" w:hAnsi="Arial" w:cs="Arial"/>
          <w:sz w:val="24"/>
          <w:szCs w:val="24"/>
        </w:rPr>
      </w:pPr>
      <w:r>
        <w:rPr>
          <w:rFonts w:ascii="Arial" w:hAnsi="Arial" w:cs="Arial"/>
          <w:sz w:val="24"/>
          <w:szCs w:val="24"/>
        </w:rPr>
        <w:t>Algunos de los sensores y actuadores se pueden apreciar en la ilustración anterior (</w:t>
      </w:r>
      <w:r w:rsidRPr="00897799">
        <w:rPr>
          <w:rFonts w:ascii="Arial" w:hAnsi="Arial" w:cs="Arial"/>
          <w:b/>
          <w:sz w:val="24"/>
          <w:szCs w:val="24"/>
        </w:rPr>
        <w:fldChar w:fldCharType="begin"/>
      </w:r>
      <w:r w:rsidRPr="00897799">
        <w:rPr>
          <w:rFonts w:ascii="Arial" w:hAnsi="Arial" w:cs="Arial"/>
          <w:b/>
          <w:sz w:val="24"/>
          <w:szCs w:val="24"/>
        </w:rPr>
        <w:instrText xml:space="preserve"> REF _Ref502097301 \h  \* MERGEFORMAT </w:instrText>
      </w:r>
      <w:r w:rsidRPr="00897799">
        <w:rPr>
          <w:rFonts w:ascii="Arial" w:hAnsi="Arial" w:cs="Arial"/>
          <w:b/>
          <w:sz w:val="24"/>
          <w:szCs w:val="24"/>
        </w:rPr>
      </w:r>
      <w:r w:rsidRPr="00897799">
        <w:rPr>
          <w:rFonts w:ascii="Arial" w:hAnsi="Arial" w:cs="Arial"/>
          <w:b/>
          <w:sz w:val="24"/>
          <w:szCs w:val="24"/>
        </w:rPr>
        <w:fldChar w:fldCharType="separate"/>
      </w:r>
      <w:r w:rsidR="00897799" w:rsidRPr="00897799">
        <w:rPr>
          <w:rFonts w:ascii="Arial" w:hAnsi="Arial" w:cs="Arial"/>
          <w:b/>
          <w:sz w:val="24"/>
          <w:szCs w:val="24"/>
        </w:rPr>
        <w:t xml:space="preserve">Ilustración </w:t>
      </w:r>
      <w:r w:rsidR="00897799" w:rsidRPr="00897799">
        <w:rPr>
          <w:rFonts w:ascii="Arial" w:hAnsi="Arial" w:cs="Arial"/>
          <w:b/>
          <w:noProof/>
          <w:sz w:val="24"/>
          <w:szCs w:val="24"/>
        </w:rPr>
        <w:t xml:space="preserve">20 </w:t>
      </w:r>
      <w:r w:rsidR="00897799" w:rsidRPr="00897799">
        <w:rPr>
          <w:rFonts w:ascii="Arial" w:hAnsi="Arial" w:cs="Arial"/>
          <w:b/>
          <w:sz w:val="24"/>
          <w:szCs w:val="24"/>
        </w:rPr>
        <w:t>- Actuadores y sensores compatibles con Arduino</w:t>
      </w:r>
      <w:r w:rsidRPr="00897799">
        <w:rPr>
          <w:rFonts w:ascii="Arial" w:hAnsi="Arial" w:cs="Arial"/>
          <w:b/>
          <w:sz w:val="24"/>
          <w:szCs w:val="24"/>
        </w:rPr>
        <w:fldChar w:fldCharType="end"/>
      </w:r>
      <w:r>
        <w:rPr>
          <w:rFonts w:ascii="Arial" w:hAnsi="Arial" w:cs="Arial"/>
          <w:sz w:val="24"/>
          <w:szCs w:val="24"/>
        </w:rPr>
        <w:t>).</w:t>
      </w:r>
    </w:p>
    <w:p w14:paraId="5A7CF9F3" w14:textId="77777777" w:rsidR="008F38A1" w:rsidRDefault="008F38A1" w:rsidP="008F38A1"/>
    <w:p w14:paraId="078DD538" w14:textId="77777777" w:rsidR="008F38A1" w:rsidRDefault="008F38A1" w:rsidP="008F38A1">
      <w:pPr>
        <w:keepNext/>
        <w:jc w:val="center"/>
      </w:pPr>
      <w:r>
        <w:rPr>
          <w:noProof/>
          <w:lang w:val="en-US" w:eastAsia="en-US"/>
        </w:rPr>
        <w:lastRenderedPageBreak/>
        <w:drawing>
          <wp:inline distT="0" distB="0" distL="0" distR="0" wp14:anchorId="6393ACBC" wp14:editId="33569D69">
            <wp:extent cx="4112260" cy="3343275"/>
            <wp:effectExtent l="0" t="0" r="2540" b="9525"/>
            <wp:docPr id="104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rotWithShape="1">
                    <a:blip r:embed="rId55" cstate="print">
                      <a:extLst>
                        <a:ext uri="{28A0092B-C50C-407E-A947-70E740481C1C}">
                          <a14:useLocalDpi xmlns:a14="http://schemas.microsoft.com/office/drawing/2010/main" val="0"/>
                        </a:ext>
                      </a:extLst>
                    </a:blip>
                    <a:srcRect/>
                    <a:stretch>
                      <a:fillRect/>
                    </a:stretch>
                  </pic:blipFill>
                  <pic:spPr>
                    <a:xfrm>
                      <a:off x="0" y="0"/>
                      <a:ext cx="4112260" cy="3343275"/>
                    </a:xfrm>
                    <a:prstGeom prst="rect">
                      <a:avLst/>
                    </a:prstGeom>
                  </pic:spPr>
                </pic:pic>
              </a:graphicData>
            </a:graphic>
          </wp:inline>
        </w:drawing>
      </w:r>
    </w:p>
    <w:p w14:paraId="67397512" w14:textId="69B7050E" w:rsidR="008F38A1" w:rsidRDefault="008F38A1" w:rsidP="008F38A1">
      <w:pPr>
        <w:pStyle w:val="Descripcin"/>
        <w:jc w:val="center"/>
      </w:pPr>
      <w:bookmarkStart w:id="153" w:name="_Ref502097313"/>
      <w:bookmarkStart w:id="154" w:name="_Toc508877177"/>
      <w:r>
        <w:t xml:space="preserve">Ilustración </w:t>
      </w:r>
      <w:fldSimple w:instr=" SEQ Ilustración \* ARABIC ">
        <w:r w:rsidR="00980ACB">
          <w:rPr>
            <w:noProof/>
          </w:rPr>
          <w:t>21</w:t>
        </w:r>
      </w:fldSimple>
      <w:r>
        <w:t>- Representación de sensores</w:t>
      </w:r>
      <w:bookmarkEnd w:id="153"/>
      <w:bookmarkEnd w:id="154"/>
    </w:p>
    <w:p w14:paraId="224D286E" w14:textId="78EC22F5" w:rsidR="008F38A1" w:rsidRDefault="008F38A1" w:rsidP="008F38A1">
      <w:pPr>
        <w:rPr>
          <w:rFonts w:ascii="Arial" w:hAnsi="Arial" w:cs="Arial"/>
          <w:sz w:val="24"/>
          <w:szCs w:val="24"/>
          <w:lang w:eastAsia="en-US"/>
        </w:rPr>
      </w:pPr>
      <w:r>
        <w:rPr>
          <w:rFonts w:ascii="Arial" w:hAnsi="Arial" w:cs="Arial"/>
          <w:sz w:val="24"/>
          <w:szCs w:val="24"/>
          <w:lang w:eastAsia="en-US"/>
        </w:rPr>
        <w:t xml:space="preserve">En esta imagen </w:t>
      </w:r>
      <w:r w:rsidRPr="001F4B10">
        <w:rPr>
          <w:rFonts w:ascii="Arial" w:hAnsi="Arial" w:cs="Arial"/>
          <w:sz w:val="24"/>
          <w:szCs w:val="24"/>
          <w:lang w:eastAsia="en-US"/>
        </w:rPr>
        <w:t>(</w:t>
      </w:r>
      <w:r w:rsidRPr="00897799">
        <w:rPr>
          <w:rFonts w:ascii="Arial" w:hAnsi="Arial" w:cs="Arial"/>
          <w:b/>
          <w:sz w:val="24"/>
          <w:szCs w:val="24"/>
          <w:lang w:eastAsia="en-US"/>
        </w:rPr>
        <w:fldChar w:fldCharType="begin"/>
      </w:r>
      <w:r w:rsidRPr="00897799">
        <w:rPr>
          <w:rFonts w:ascii="Arial" w:hAnsi="Arial" w:cs="Arial"/>
          <w:b/>
          <w:sz w:val="24"/>
          <w:szCs w:val="24"/>
          <w:lang w:eastAsia="en-US"/>
        </w:rPr>
        <w:instrText xml:space="preserve"> REF _Ref502097313 \h  \* MERGEFORMAT </w:instrText>
      </w:r>
      <w:r w:rsidRPr="00897799">
        <w:rPr>
          <w:rFonts w:ascii="Arial" w:hAnsi="Arial" w:cs="Arial"/>
          <w:b/>
          <w:sz w:val="24"/>
          <w:szCs w:val="24"/>
          <w:lang w:eastAsia="en-US"/>
        </w:rPr>
      </w:r>
      <w:r w:rsidRPr="00897799">
        <w:rPr>
          <w:rFonts w:ascii="Arial" w:hAnsi="Arial" w:cs="Arial"/>
          <w:b/>
          <w:sz w:val="24"/>
          <w:szCs w:val="24"/>
          <w:lang w:eastAsia="en-US"/>
        </w:rPr>
        <w:fldChar w:fldCharType="separate"/>
      </w:r>
      <w:r w:rsidR="00897799" w:rsidRPr="00897799">
        <w:rPr>
          <w:rFonts w:ascii="Arial" w:hAnsi="Arial" w:cs="Arial"/>
          <w:b/>
          <w:sz w:val="24"/>
          <w:szCs w:val="24"/>
        </w:rPr>
        <w:t xml:space="preserve">Ilustración </w:t>
      </w:r>
      <w:r w:rsidR="00897799" w:rsidRPr="00897799">
        <w:rPr>
          <w:rFonts w:ascii="Arial" w:hAnsi="Arial" w:cs="Arial"/>
          <w:b/>
          <w:noProof/>
          <w:sz w:val="24"/>
          <w:szCs w:val="24"/>
        </w:rPr>
        <w:t>21-</w:t>
      </w:r>
      <w:r w:rsidR="00897799" w:rsidRPr="00897799">
        <w:rPr>
          <w:rFonts w:ascii="Arial" w:hAnsi="Arial" w:cs="Arial"/>
          <w:b/>
          <w:sz w:val="24"/>
          <w:szCs w:val="24"/>
        </w:rPr>
        <w:t xml:space="preserve"> Representación de sensores</w:t>
      </w:r>
      <w:r w:rsidRPr="00897799">
        <w:rPr>
          <w:rFonts w:ascii="Arial" w:hAnsi="Arial" w:cs="Arial"/>
          <w:b/>
          <w:sz w:val="24"/>
          <w:szCs w:val="24"/>
          <w:lang w:eastAsia="en-US"/>
        </w:rPr>
        <w:fldChar w:fldCharType="end"/>
      </w:r>
      <w:r w:rsidRPr="00897799">
        <w:rPr>
          <w:rFonts w:ascii="Arial" w:hAnsi="Arial" w:cs="Arial"/>
          <w:b/>
          <w:sz w:val="24"/>
          <w:szCs w:val="24"/>
          <w:lang w:eastAsia="en-US"/>
        </w:rPr>
        <w:t>)</w:t>
      </w:r>
      <w:r>
        <w:rPr>
          <w:rFonts w:ascii="Arial" w:hAnsi="Arial" w:cs="Arial"/>
          <w:sz w:val="24"/>
          <w:szCs w:val="24"/>
          <w:lang w:eastAsia="en-US"/>
        </w:rPr>
        <w:t xml:space="preserve"> se pueden apreciar los distintos factores de un e</w:t>
      </w:r>
      <w:r w:rsidR="00897799">
        <w:rPr>
          <w:rFonts w:ascii="Arial" w:hAnsi="Arial" w:cs="Arial"/>
          <w:sz w:val="24"/>
          <w:szCs w:val="24"/>
          <w:lang w:eastAsia="en-US"/>
        </w:rPr>
        <w:t>ntorno que pueden ser evaluado</w:t>
      </w:r>
      <w:r>
        <w:rPr>
          <w:rFonts w:ascii="Arial" w:hAnsi="Arial" w:cs="Arial"/>
          <w:sz w:val="24"/>
          <w:szCs w:val="24"/>
          <w:lang w:eastAsia="en-US"/>
        </w:rPr>
        <w:t>s con sensores mencionados anteriormente.</w:t>
      </w:r>
    </w:p>
    <w:p w14:paraId="0514C53A" w14:textId="77777777" w:rsidR="008F38A1" w:rsidRDefault="008F38A1" w:rsidP="008F38A1">
      <w:pPr>
        <w:pStyle w:val="Ttulo2"/>
        <w:rPr>
          <w:b/>
          <w:sz w:val="32"/>
          <w:szCs w:val="32"/>
        </w:rPr>
      </w:pPr>
      <w:bookmarkStart w:id="155" w:name="_Toc504153913"/>
      <w:bookmarkStart w:id="156" w:name="_Toc509667122"/>
      <w:r>
        <w:rPr>
          <w:b/>
          <w:sz w:val="32"/>
          <w:szCs w:val="32"/>
        </w:rPr>
        <w:t xml:space="preserve">3.11 Módulos o </w:t>
      </w:r>
      <w:r>
        <w:rPr>
          <w:b/>
          <w:i/>
          <w:sz w:val="32"/>
          <w:szCs w:val="32"/>
        </w:rPr>
        <w:t>shields</w:t>
      </w:r>
      <w:r>
        <w:rPr>
          <w:b/>
          <w:sz w:val="32"/>
          <w:szCs w:val="32"/>
        </w:rPr>
        <w:t xml:space="preserve"> en el SAR</w:t>
      </w:r>
      <w:bookmarkEnd w:id="155"/>
      <w:bookmarkEnd w:id="156"/>
    </w:p>
    <w:p w14:paraId="08DEFD91" w14:textId="77777777" w:rsidR="008F38A1" w:rsidRDefault="008F38A1" w:rsidP="008F38A1"/>
    <w:p w14:paraId="6DB25FB1" w14:textId="77777777" w:rsidR="008F38A1" w:rsidRDefault="008F38A1" w:rsidP="008F38A1">
      <w:pPr>
        <w:rPr>
          <w:rFonts w:ascii="Arial" w:hAnsi="Arial" w:cs="Arial"/>
          <w:sz w:val="24"/>
          <w:szCs w:val="24"/>
        </w:rPr>
      </w:pPr>
      <w:r>
        <w:rPr>
          <w:rFonts w:ascii="Arial" w:hAnsi="Arial" w:cs="Arial"/>
          <w:sz w:val="24"/>
          <w:szCs w:val="24"/>
        </w:rPr>
        <w:t>El SAR utiliza</w:t>
      </w:r>
      <w:r>
        <w:rPr>
          <w:rStyle w:val="Refdenotaalpie"/>
          <w:rFonts w:ascii="Arial" w:hAnsi="Arial" w:cs="Arial"/>
          <w:sz w:val="24"/>
          <w:szCs w:val="24"/>
        </w:rPr>
        <w:footnoteReference w:id="3"/>
      </w:r>
      <w:r>
        <w:rPr>
          <w:rFonts w:ascii="Arial" w:hAnsi="Arial" w:cs="Arial"/>
          <w:sz w:val="24"/>
          <w:szCs w:val="24"/>
        </w:rPr>
        <w:t>:</w:t>
      </w:r>
    </w:p>
    <w:p w14:paraId="6F0DF618" w14:textId="77777777" w:rsidR="008F38A1" w:rsidRDefault="008F38A1" w:rsidP="008F38A1">
      <w:pPr>
        <w:pStyle w:val="Prrafodelista"/>
        <w:numPr>
          <w:ilvl w:val="0"/>
          <w:numId w:val="39"/>
        </w:numPr>
        <w:rPr>
          <w:rFonts w:ascii="Arial" w:hAnsi="Arial" w:cs="Arial"/>
          <w:sz w:val="24"/>
          <w:szCs w:val="24"/>
        </w:rPr>
      </w:pPr>
      <w:r>
        <w:rPr>
          <w:rFonts w:ascii="Arial" w:hAnsi="Arial" w:cs="Arial"/>
          <w:sz w:val="24"/>
          <w:szCs w:val="24"/>
        </w:rPr>
        <w:t>MotorShield L298</w:t>
      </w:r>
    </w:p>
    <w:p w14:paraId="05A6ED09" w14:textId="77777777" w:rsidR="008F38A1" w:rsidRDefault="008F38A1" w:rsidP="008F38A1">
      <w:pPr>
        <w:pStyle w:val="Prrafodelista"/>
        <w:numPr>
          <w:ilvl w:val="1"/>
          <w:numId w:val="39"/>
        </w:numPr>
        <w:rPr>
          <w:rFonts w:ascii="Arial" w:hAnsi="Arial" w:cs="Arial"/>
          <w:sz w:val="24"/>
          <w:szCs w:val="24"/>
        </w:rPr>
      </w:pPr>
      <w:r>
        <w:rPr>
          <w:rFonts w:ascii="Arial" w:hAnsi="Arial" w:cs="Arial"/>
          <w:sz w:val="24"/>
          <w:szCs w:val="24"/>
        </w:rPr>
        <w:t>Para administración del puente H y gestión de los motores de CC</w:t>
      </w:r>
    </w:p>
    <w:p w14:paraId="6FE01E8D" w14:textId="77777777" w:rsidR="008F38A1" w:rsidRDefault="008F38A1" w:rsidP="008F38A1">
      <w:pPr>
        <w:pStyle w:val="Prrafodelista"/>
        <w:numPr>
          <w:ilvl w:val="0"/>
          <w:numId w:val="39"/>
        </w:numPr>
        <w:rPr>
          <w:rFonts w:ascii="Arial" w:hAnsi="Arial" w:cs="Arial"/>
          <w:sz w:val="24"/>
          <w:szCs w:val="24"/>
        </w:rPr>
      </w:pPr>
      <w:r>
        <w:rPr>
          <w:rFonts w:ascii="Arial" w:hAnsi="Arial" w:cs="Arial"/>
          <w:sz w:val="24"/>
          <w:szCs w:val="24"/>
        </w:rPr>
        <w:t>Módulo bluetooth HC-05</w:t>
      </w:r>
    </w:p>
    <w:p w14:paraId="0400EE7A" w14:textId="77777777" w:rsidR="008F38A1" w:rsidRDefault="008F38A1" w:rsidP="008F38A1">
      <w:pPr>
        <w:pStyle w:val="Prrafodelista"/>
        <w:numPr>
          <w:ilvl w:val="1"/>
          <w:numId w:val="39"/>
        </w:numPr>
        <w:rPr>
          <w:rFonts w:ascii="Arial" w:hAnsi="Arial" w:cs="Arial"/>
          <w:sz w:val="24"/>
          <w:szCs w:val="24"/>
        </w:rPr>
      </w:pPr>
      <w:r>
        <w:rPr>
          <w:rFonts w:ascii="Arial" w:hAnsi="Arial" w:cs="Arial"/>
          <w:sz w:val="24"/>
          <w:szCs w:val="24"/>
        </w:rPr>
        <w:t>Para la comunicación con dispositivos compatibles (móviles y/o computadoras)</w:t>
      </w:r>
    </w:p>
    <w:p w14:paraId="32C97D7C" w14:textId="77777777" w:rsidR="008F38A1" w:rsidRDefault="008F38A1" w:rsidP="008F38A1">
      <w:pPr>
        <w:pStyle w:val="Prrafodelista"/>
        <w:numPr>
          <w:ilvl w:val="1"/>
          <w:numId w:val="39"/>
        </w:numPr>
        <w:rPr>
          <w:rFonts w:ascii="Arial" w:hAnsi="Arial" w:cs="Arial"/>
          <w:sz w:val="24"/>
          <w:szCs w:val="24"/>
        </w:rPr>
      </w:pPr>
      <w:r>
        <w:rPr>
          <w:rFonts w:ascii="Arial" w:hAnsi="Arial" w:cs="Arial"/>
          <w:sz w:val="24"/>
          <w:szCs w:val="24"/>
        </w:rPr>
        <w:t>Envío de órdenes</w:t>
      </w:r>
    </w:p>
    <w:p w14:paraId="76DFDC9A" w14:textId="77777777" w:rsidR="008F38A1" w:rsidRDefault="008F38A1" w:rsidP="008F38A1">
      <w:pPr>
        <w:pStyle w:val="Prrafodelista"/>
        <w:numPr>
          <w:ilvl w:val="0"/>
          <w:numId w:val="39"/>
        </w:numPr>
        <w:rPr>
          <w:rFonts w:ascii="Arial" w:hAnsi="Arial" w:cs="Arial"/>
          <w:sz w:val="24"/>
          <w:szCs w:val="24"/>
        </w:rPr>
      </w:pPr>
      <w:r>
        <w:rPr>
          <w:rFonts w:ascii="Arial" w:hAnsi="Arial" w:cs="Arial"/>
          <w:sz w:val="24"/>
          <w:szCs w:val="24"/>
        </w:rPr>
        <w:t>Módulo GPS NEO-6</w:t>
      </w:r>
    </w:p>
    <w:p w14:paraId="051F08FE" w14:textId="77777777" w:rsidR="008F38A1" w:rsidRDefault="008F38A1" w:rsidP="008F38A1">
      <w:pPr>
        <w:pStyle w:val="Prrafodelista"/>
        <w:numPr>
          <w:ilvl w:val="1"/>
          <w:numId w:val="39"/>
        </w:numPr>
        <w:rPr>
          <w:rFonts w:ascii="Arial" w:hAnsi="Arial" w:cs="Arial"/>
          <w:sz w:val="24"/>
          <w:szCs w:val="24"/>
        </w:rPr>
      </w:pPr>
      <w:r>
        <w:rPr>
          <w:rFonts w:ascii="Arial" w:hAnsi="Arial" w:cs="Arial"/>
          <w:sz w:val="24"/>
          <w:szCs w:val="24"/>
        </w:rPr>
        <w:t>Para la geolocalización del RM</w:t>
      </w:r>
    </w:p>
    <w:p w14:paraId="12A8B44B" w14:textId="77777777" w:rsidR="008F38A1" w:rsidRDefault="008F38A1" w:rsidP="008F38A1">
      <w:pPr>
        <w:pStyle w:val="Prrafodelista"/>
        <w:numPr>
          <w:ilvl w:val="0"/>
          <w:numId w:val="39"/>
        </w:numPr>
        <w:rPr>
          <w:rFonts w:ascii="Arial" w:hAnsi="Arial" w:cs="Arial"/>
          <w:sz w:val="24"/>
          <w:szCs w:val="24"/>
        </w:rPr>
      </w:pPr>
      <w:r>
        <w:rPr>
          <w:rFonts w:ascii="Arial" w:hAnsi="Arial" w:cs="Arial"/>
          <w:sz w:val="24"/>
          <w:szCs w:val="24"/>
        </w:rPr>
        <w:t>Módulo ESP8266</w:t>
      </w:r>
    </w:p>
    <w:p w14:paraId="6D1967AD" w14:textId="77777777" w:rsidR="008F38A1" w:rsidRDefault="008F38A1" w:rsidP="008F38A1">
      <w:pPr>
        <w:pStyle w:val="Prrafodelista"/>
        <w:numPr>
          <w:ilvl w:val="1"/>
          <w:numId w:val="39"/>
        </w:numPr>
        <w:rPr>
          <w:rFonts w:ascii="Arial" w:hAnsi="Arial" w:cs="Arial"/>
          <w:sz w:val="24"/>
          <w:szCs w:val="24"/>
        </w:rPr>
      </w:pPr>
      <w:r>
        <w:rPr>
          <w:rFonts w:ascii="Arial" w:hAnsi="Arial" w:cs="Arial"/>
          <w:sz w:val="24"/>
          <w:szCs w:val="24"/>
        </w:rPr>
        <w:t>Conectividad y transferencia de datos vía WIFI</w:t>
      </w:r>
    </w:p>
    <w:p w14:paraId="02AB4E2A" w14:textId="77777777" w:rsidR="008F38A1" w:rsidRDefault="008F38A1" w:rsidP="008F38A1">
      <w:pPr>
        <w:pStyle w:val="Prrafodelista"/>
        <w:numPr>
          <w:ilvl w:val="1"/>
          <w:numId w:val="39"/>
        </w:numPr>
        <w:rPr>
          <w:rFonts w:ascii="Arial" w:hAnsi="Arial" w:cs="Arial"/>
          <w:sz w:val="24"/>
          <w:szCs w:val="24"/>
        </w:rPr>
      </w:pPr>
      <w:r>
        <w:rPr>
          <w:rFonts w:ascii="Arial" w:hAnsi="Arial" w:cs="Arial"/>
          <w:sz w:val="24"/>
          <w:szCs w:val="24"/>
        </w:rPr>
        <w:t>Activación del modo AP</w:t>
      </w:r>
    </w:p>
    <w:p w14:paraId="00E24D8B" w14:textId="15D580D6" w:rsidR="008F38A1" w:rsidRDefault="008F38A1" w:rsidP="008F38A1">
      <w:pPr>
        <w:rPr>
          <w:rFonts w:ascii="Arial" w:hAnsi="Arial" w:cs="Arial"/>
          <w:sz w:val="24"/>
          <w:szCs w:val="24"/>
        </w:rPr>
      </w:pPr>
      <w:r>
        <w:rPr>
          <w:rFonts w:ascii="Arial" w:hAnsi="Arial" w:cs="Arial"/>
          <w:sz w:val="24"/>
          <w:szCs w:val="24"/>
        </w:rPr>
        <w:t>A lo largo del desarrollo de la tesina se fueron implementando diversos casos de pruebas sobre los sensores, actuadores y módulos especificados en esta sección. Las pruebas se encuentran anexas en este documento.</w:t>
      </w:r>
      <w:r w:rsidR="00897799">
        <w:rPr>
          <w:rFonts w:ascii="Arial" w:hAnsi="Arial" w:cs="Arial"/>
          <w:sz w:val="24"/>
          <w:szCs w:val="24"/>
        </w:rPr>
        <w:t xml:space="preserve"> (</w:t>
      </w:r>
      <w:r w:rsidR="001C32CF" w:rsidRPr="001C32CF">
        <w:rPr>
          <w:rFonts w:ascii="Arial" w:hAnsi="Arial" w:cs="Arial"/>
          <w:b/>
          <w:sz w:val="24"/>
          <w:szCs w:val="24"/>
          <w:highlight w:val="yellow"/>
        </w:rPr>
        <w:fldChar w:fldCharType="begin"/>
      </w:r>
      <w:r w:rsidR="001C32CF" w:rsidRPr="001C32CF">
        <w:rPr>
          <w:rFonts w:ascii="Arial" w:hAnsi="Arial" w:cs="Arial"/>
          <w:b/>
          <w:sz w:val="24"/>
          <w:szCs w:val="24"/>
        </w:rPr>
        <w:instrText xml:space="preserve"> REF _Ref508726028 \h </w:instrText>
      </w:r>
      <w:r w:rsidR="001C32CF" w:rsidRPr="001C32CF">
        <w:rPr>
          <w:rFonts w:ascii="Arial" w:hAnsi="Arial" w:cs="Arial"/>
          <w:b/>
          <w:sz w:val="24"/>
          <w:szCs w:val="24"/>
          <w:highlight w:val="yellow"/>
        </w:rPr>
        <w:instrText xml:space="preserve"> \* MERGEFORMAT </w:instrText>
      </w:r>
      <w:r w:rsidR="001C32CF" w:rsidRPr="001C32CF">
        <w:rPr>
          <w:rFonts w:ascii="Arial" w:hAnsi="Arial" w:cs="Arial"/>
          <w:b/>
          <w:sz w:val="24"/>
          <w:szCs w:val="24"/>
          <w:highlight w:val="yellow"/>
        </w:rPr>
      </w:r>
      <w:r w:rsidR="001C32CF" w:rsidRPr="001C32CF">
        <w:rPr>
          <w:rFonts w:ascii="Arial" w:hAnsi="Arial" w:cs="Arial"/>
          <w:b/>
          <w:sz w:val="24"/>
          <w:szCs w:val="24"/>
          <w:highlight w:val="yellow"/>
        </w:rPr>
        <w:fldChar w:fldCharType="separate"/>
      </w:r>
      <w:r w:rsidR="001C32CF" w:rsidRPr="001C32CF">
        <w:rPr>
          <w:rFonts w:ascii="Arial" w:hAnsi="Arial" w:cs="Arial"/>
          <w:b/>
          <w:sz w:val="24"/>
          <w:szCs w:val="24"/>
        </w:rPr>
        <w:t>Anexo de casos de pruebas</w:t>
      </w:r>
      <w:r w:rsidR="001C32CF" w:rsidRPr="001C32CF">
        <w:rPr>
          <w:rFonts w:ascii="Arial" w:hAnsi="Arial" w:cs="Arial"/>
          <w:b/>
          <w:sz w:val="24"/>
          <w:szCs w:val="24"/>
          <w:highlight w:val="yellow"/>
        </w:rPr>
        <w:fldChar w:fldCharType="end"/>
      </w:r>
      <w:r w:rsidR="00897799">
        <w:rPr>
          <w:rFonts w:ascii="Arial" w:hAnsi="Arial" w:cs="Arial"/>
          <w:sz w:val="24"/>
          <w:szCs w:val="24"/>
        </w:rPr>
        <w:t>)</w:t>
      </w:r>
    </w:p>
    <w:p w14:paraId="04C58E64" w14:textId="77777777" w:rsidR="008F38A1" w:rsidRDefault="008F38A1" w:rsidP="008F38A1">
      <w:pPr>
        <w:rPr>
          <w:rFonts w:ascii="Arial" w:hAnsi="Arial" w:cs="Arial"/>
          <w:sz w:val="24"/>
          <w:szCs w:val="24"/>
        </w:rPr>
      </w:pPr>
    </w:p>
    <w:p w14:paraId="29F441FA" w14:textId="77777777" w:rsidR="008F38A1" w:rsidRDefault="008F38A1" w:rsidP="008F38A1"/>
    <w:p w14:paraId="1A93EE9E" w14:textId="7ACCAE6F" w:rsidR="008F38A1" w:rsidRPr="005249F1" w:rsidRDefault="008F38A1" w:rsidP="008F38A1">
      <w:pPr>
        <w:pStyle w:val="Ttulo2"/>
      </w:pPr>
      <w:bookmarkStart w:id="157" w:name="_Toc509667123"/>
      <w:r w:rsidRPr="005249F1">
        <w:rPr>
          <w:b/>
          <w:sz w:val="32"/>
          <w:szCs w:val="32"/>
        </w:rPr>
        <w:t>Resumen</w:t>
      </w:r>
      <w:bookmarkEnd w:id="157"/>
    </w:p>
    <w:p w14:paraId="3835E470" w14:textId="77777777" w:rsidR="008F38A1" w:rsidRDefault="008F38A1" w:rsidP="008F38A1">
      <w:pPr>
        <w:rPr>
          <w:sz w:val="32"/>
          <w:szCs w:val="36"/>
        </w:rPr>
      </w:pPr>
    </w:p>
    <w:p w14:paraId="068969A5" w14:textId="77777777" w:rsidR="008F38A1" w:rsidRDefault="008F38A1" w:rsidP="008F38A1">
      <w:pPr>
        <w:pStyle w:val="AgustinTexto"/>
      </w:pPr>
      <w:r>
        <w:t>Como vimos en el presente capítulo, Arduino es una plataforma electrónica open-source, basada en una placa con un microcontrolador y un entorno de desarrollo, diseñada para facilitar el uso de la electrónica en proyectos multidisciplinares. A su vez facilita la programación de un microcontrolador, este último lee sobre los sensores y escribe sobre los actuadores.</w:t>
      </w:r>
    </w:p>
    <w:p w14:paraId="60A680F5" w14:textId="77777777" w:rsidR="008F38A1" w:rsidRDefault="008F38A1" w:rsidP="008F38A1">
      <w:pPr>
        <w:pStyle w:val="AgustinTexto"/>
      </w:pPr>
    </w:p>
    <w:p w14:paraId="6EAE22AC" w14:textId="77777777" w:rsidR="008F38A1" w:rsidRPr="00137D08" w:rsidRDefault="008F38A1" w:rsidP="008F38A1">
      <w:pPr>
        <w:pStyle w:val="AgustinTexto"/>
        <w:rPr>
          <w:color w:val="auto"/>
          <w:shd w:val="clear" w:color="FFFFFF" w:fill="FFFFFF"/>
        </w:rPr>
      </w:pPr>
      <w:r w:rsidRPr="00137D08">
        <w:rPr>
          <w:color w:val="auto"/>
          <w:shd w:val="clear" w:color="FFFFFF" w:fill="FFFFFF"/>
        </w:rPr>
        <w:t>Un</w:t>
      </w:r>
      <w:r w:rsidRPr="00137D08">
        <w:rPr>
          <w:rStyle w:val="apple-converted-space"/>
          <w:color w:val="auto"/>
          <w:shd w:val="clear" w:color="FFFFFF" w:fill="FFFFFF"/>
        </w:rPr>
        <w:t xml:space="preserve"> </w:t>
      </w:r>
      <w:r w:rsidRPr="00137D08">
        <w:rPr>
          <w:color w:val="auto"/>
          <w:shd w:val="clear" w:color="FFFFFF" w:fill="FFFFFF"/>
        </w:rPr>
        <w:t>actuador</w:t>
      </w:r>
      <w:r w:rsidRPr="00137D08">
        <w:rPr>
          <w:rStyle w:val="apple-converted-space"/>
          <w:color w:val="auto"/>
          <w:shd w:val="clear" w:color="FFFFFF" w:fill="FFFFFF"/>
        </w:rPr>
        <w:t xml:space="preserve"> </w:t>
      </w:r>
      <w:r w:rsidRPr="00137D08">
        <w:rPr>
          <w:color w:val="auto"/>
          <w:shd w:val="clear" w:color="FFFFFF" w:fill="FFFFFF"/>
        </w:rPr>
        <w:t xml:space="preserve">es un dispositivo capaz de transformar energía hidráulica, neumática o eléctrica en la activación de una acción con la finalidad de generar un efecto sobre un proceso automatizado. </w:t>
      </w:r>
    </w:p>
    <w:p w14:paraId="2975215D" w14:textId="77777777" w:rsidR="008F38A1" w:rsidRDefault="008F38A1" w:rsidP="008F38A1">
      <w:pPr>
        <w:pStyle w:val="AgustinTexto"/>
        <w:rPr>
          <w:color w:val="222222"/>
          <w:shd w:val="clear" w:color="FFFFFF" w:fill="FFFFFF"/>
        </w:rPr>
      </w:pPr>
    </w:p>
    <w:p w14:paraId="0D8DB073" w14:textId="50BEEAF3" w:rsidR="00137D08" w:rsidRDefault="008F38A1" w:rsidP="008F38A1">
      <w:pPr>
        <w:pStyle w:val="AgustinTexto"/>
      </w:pPr>
      <w:r>
        <w:rPr>
          <w:color w:val="222222"/>
          <w:shd w:val="clear" w:color="FFFFFF" w:fill="FFFFFF"/>
        </w:rPr>
        <w:t>Por otro lado, un</w:t>
      </w:r>
      <w:r>
        <w:rPr>
          <w:rStyle w:val="apple-converted-space"/>
        </w:rPr>
        <w:t xml:space="preserve"> </w:t>
      </w:r>
      <w:r>
        <w:t>sensor</w:t>
      </w:r>
      <w:r>
        <w:rPr>
          <w:rStyle w:val="apple-converted-space"/>
        </w:rPr>
        <w:t xml:space="preserve"> </w:t>
      </w:r>
      <w:r>
        <w:t>es un objeto capaz de detectar magnitudes físicas o químicas, llamadas variables de instrumentación, y transformarlas en variables eléctricas. Además, existen módulos que integran sensores y actuadores con un micro controlador</w:t>
      </w:r>
      <w:r w:rsidR="00137D08">
        <w:t>.</w:t>
      </w:r>
    </w:p>
    <w:p w14:paraId="4748582D" w14:textId="77777777" w:rsidR="00137D08" w:rsidRDefault="00137D08">
      <w:pPr>
        <w:rPr>
          <w:rFonts w:ascii="Arial" w:hAnsi="Arial" w:cs="Arial"/>
          <w:sz w:val="24"/>
          <w:szCs w:val="24"/>
        </w:rPr>
      </w:pPr>
      <w:r>
        <w:br w:type="page"/>
      </w:r>
    </w:p>
    <w:p w14:paraId="49A4E640" w14:textId="77777777" w:rsidR="00DF3D92" w:rsidRDefault="00DF3D92" w:rsidP="00DF3D92">
      <w:pPr>
        <w:pStyle w:val="Ttulo1"/>
        <w:rPr>
          <w:sz w:val="36"/>
          <w:szCs w:val="36"/>
        </w:rPr>
      </w:pPr>
      <w:bookmarkStart w:id="158" w:name="_Ref503637756"/>
      <w:bookmarkStart w:id="159" w:name="_Ref503824317"/>
      <w:bookmarkStart w:id="160" w:name="_Toc504153914"/>
      <w:bookmarkStart w:id="161" w:name="_Ref508726028"/>
      <w:bookmarkStart w:id="162" w:name="_Toc509667124"/>
      <w:r w:rsidRPr="00646568">
        <w:rPr>
          <w:sz w:val="36"/>
          <w:szCs w:val="36"/>
        </w:rPr>
        <w:lastRenderedPageBreak/>
        <w:t>Capítulo 4 – Raspberry Pi</w:t>
      </w:r>
      <w:bookmarkEnd w:id="158"/>
      <w:bookmarkEnd w:id="159"/>
      <w:bookmarkEnd w:id="160"/>
      <w:bookmarkEnd w:id="162"/>
    </w:p>
    <w:p w14:paraId="5622035C" w14:textId="77777777" w:rsidR="00DF3D92" w:rsidRDefault="00DF3D92" w:rsidP="00DF3D92"/>
    <w:p w14:paraId="71E7BFA7" w14:textId="77777777" w:rsidR="00DF3D92" w:rsidRDefault="00DF3D92" w:rsidP="00DF3D92">
      <w:pPr>
        <w:rPr>
          <w:rFonts w:ascii="Arial" w:hAnsi="Arial" w:cs="Arial"/>
          <w:color w:val="222222"/>
          <w:sz w:val="24"/>
          <w:szCs w:val="24"/>
          <w:shd w:val="clear" w:color="auto" w:fill="FFFFFF"/>
        </w:rPr>
      </w:pPr>
      <w:r w:rsidRPr="001A346A">
        <w:rPr>
          <w:rFonts w:ascii="Arial" w:hAnsi="Arial" w:cs="Arial"/>
          <w:color w:val="222222"/>
          <w:sz w:val="24"/>
          <w:szCs w:val="24"/>
          <w:shd w:val="clear" w:color="auto" w:fill="FFFFFF"/>
        </w:rPr>
        <w:t>En este capítulo se va a analizar y detallar el SBC Raspberry Pi, el cual tomó un papel fundamental en el desarrollo del SAR, siendo el mismo el centro de mando del robot móvil.</w:t>
      </w:r>
      <w:r>
        <w:rPr>
          <w:rFonts w:ascii="Arial" w:hAnsi="Arial" w:cs="Arial"/>
          <w:color w:val="222222"/>
          <w:sz w:val="24"/>
          <w:szCs w:val="24"/>
          <w:shd w:val="clear" w:color="auto" w:fill="FFFFFF"/>
        </w:rPr>
        <w:t xml:space="preserve"> Se detallan las especificaciones técnicas de las principales versiones de esta plataforma, donde se puede apreciar la evolución, en cuanto al hardware, que ha ido teniendo.</w:t>
      </w:r>
    </w:p>
    <w:p w14:paraId="62B064B3" w14:textId="77777777" w:rsidR="00DF3D92" w:rsidRDefault="00DF3D92" w:rsidP="00DF3D92">
      <w:pPr>
        <w:rPr>
          <w:rFonts w:ascii="Arial" w:hAnsi="Arial" w:cs="Arial"/>
          <w:color w:val="222222"/>
          <w:sz w:val="24"/>
          <w:szCs w:val="24"/>
          <w:shd w:val="clear" w:color="auto" w:fill="FFFFFF"/>
        </w:rPr>
      </w:pPr>
      <w:r>
        <w:rPr>
          <w:rFonts w:ascii="Arial" w:hAnsi="Arial" w:cs="Arial"/>
          <w:color w:val="222222"/>
          <w:sz w:val="24"/>
          <w:szCs w:val="24"/>
          <w:shd w:val="clear" w:color="auto" w:fill="FFFFFF"/>
        </w:rPr>
        <w:t>Por otro lado, se introduce el concepto de GPIO, que no son más que pines de Entrada/Salida de propósito general, para la conexión de diversos sensores, módulos y/o actuadores que se deseen comunicar, en este caso, con la Raspberry Pi.</w:t>
      </w:r>
    </w:p>
    <w:p w14:paraId="24140AC2" w14:textId="77777777" w:rsidR="00DF3D92" w:rsidRDefault="00DF3D92" w:rsidP="00DF3D92">
      <w:pPr>
        <w:rPr>
          <w:rFonts w:ascii="Arial" w:hAnsi="Arial" w:cs="Arial"/>
          <w:color w:val="222222"/>
          <w:sz w:val="24"/>
          <w:szCs w:val="24"/>
          <w:shd w:val="clear" w:color="auto" w:fill="FFFFFF"/>
        </w:rPr>
      </w:pPr>
      <w:r>
        <w:rPr>
          <w:rFonts w:ascii="Arial" w:hAnsi="Arial" w:cs="Arial"/>
          <w:color w:val="222222"/>
          <w:sz w:val="24"/>
          <w:szCs w:val="24"/>
          <w:shd w:val="clear" w:color="auto" w:fill="FFFFFF"/>
        </w:rPr>
        <w:t>Además, se presentan variados sistemas operativos y accesorios complementarios compatibles con Raspberry Pi. Dentro de los accesorios se describe la cámara V2 de esta plataforma utilizada en el SAR.</w:t>
      </w:r>
    </w:p>
    <w:p w14:paraId="2FED8540" w14:textId="77777777" w:rsidR="00DF3D92" w:rsidRPr="001A346A" w:rsidRDefault="00DF3D92" w:rsidP="00DF3D92">
      <w:pPr>
        <w:rPr>
          <w:rFonts w:ascii="Arial" w:hAnsi="Arial" w:cs="Arial"/>
          <w:color w:val="222222"/>
          <w:sz w:val="24"/>
          <w:szCs w:val="24"/>
          <w:shd w:val="clear" w:color="auto" w:fill="FFFFFF"/>
        </w:rPr>
      </w:pPr>
      <w:r>
        <w:rPr>
          <w:rFonts w:ascii="Arial" w:hAnsi="Arial" w:cs="Arial"/>
          <w:color w:val="222222"/>
          <w:sz w:val="24"/>
          <w:szCs w:val="24"/>
          <w:shd w:val="clear" w:color="auto" w:fill="FFFFFF"/>
        </w:rPr>
        <w:t>Para finalizar el capítulo se describen una serie de ventajas que presenta esta plataforma con respecto a otras similares.</w:t>
      </w:r>
    </w:p>
    <w:p w14:paraId="461DBABF" w14:textId="77777777" w:rsidR="00DF3D92" w:rsidRDefault="00DF3D92" w:rsidP="00DF3D92">
      <w:pPr>
        <w:pStyle w:val="Ttulo2"/>
        <w:rPr>
          <w:b/>
          <w:sz w:val="32"/>
          <w:szCs w:val="32"/>
        </w:rPr>
      </w:pPr>
      <w:bookmarkStart w:id="163" w:name="_Toc504153915"/>
      <w:bookmarkStart w:id="164" w:name="_Toc509667125"/>
      <w:r>
        <w:rPr>
          <w:b/>
          <w:sz w:val="32"/>
          <w:szCs w:val="32"/>
        </w:rPr>
        <w:t xml:space="preserve">4.1 </w:t>
      </w:r>
      <w:r w:rsidRPr="00646568">
        <w:rPr>
          <w:b/>
          <w:sz w:val="32"/>
          <w:szCs w:val="32"/>
        </w:rPr>
        <w:t>Raspberry Pi</w:t>
      </w:r>
      <w:bookmarkEnd w:id="163"/>
      <w:bookmarkEnd w:id="164"/>
    </w:p>
    <w:p w14:paraId="7D920AB3" w14:textId="77777777" w:rsidR="00DF3D92" w:rsidRPr="00372DAB" w:rsidRDefault="00DF3D92" w:rsidP="00DF3D92"/>
    <w:p w14:paraId="66B162A5" w14:textId="4C371E91" w:rsidR="00DF3D92" w:rsidRDefault="00DF3D92" w:rsidP="00DF3D92">
      <w:pPr>
        <w:rPr>
          <w:rFonts w:ascii="Arial" w:hAnsi="Arial" w:cs="Arial"/>
          <w:color w:val="222222"/>
          <w:sz w:val="21"/>
          <w:szCs w:val="21"/>
          <w:shd w:val="clear" w:color="auto" w:fill="FFFFFF"/>
        </w:rPr>
      </w:pPr>
      <w:r>
        <w:rPr>
          <w:noProof/>
        </w:rPr>
        <mc:AlternateContent>
          <mc:Choice Requires="wps">
            <w:drawing>
              <wp:anchor distT="0" distB="0" distL="114300" distR="114300" simplePos="0" relativeHeight="251608576" behindDoc="0" locked="0" layoutInCell="1" allowOverlap="1" wp14:anchorId="76629337" wp14:editId="192D0AFC">
                <wp:simplePos x="0" y="0"/>
                <wp:positionH relativeFrom="column">
                  <wp:posOffset>4231005</wp:posOffset>
                </wp:positionH>
                <wp:positionV relativeFrom="paragraph">
                  <wp:posOffset>1026160</wp:posOffset>
                </wp:positionV>
                <wp:extent cx="1136650" cy="635"/>
                <wp:effectExtent l="0" t="0" r="6350" b="0"/>
                <wp:wrapSquare wrapText="bothSides"/>
                <wp:docPr id="1041" name="Cuadro de texto 1041"/>
                <wp:cNvGraphicFramePr/>
                <a:graphic xmlns:a="http://schemas.openxmlformats.org/drawingml/2006/main">
                  <a:graphicData uri="http://schemas.microsoft.com/office/word/2010/wordprocessingShape">
                    <wps:wsp>
                      <wps:cNvSpPr txBox="1"/>
                      <wps:spPr>
                        <a:xfrm>
                          <a:off x="0" y="0"/>
                          <a:ext cx="1136650" cy="635"/>
                        </a:xfrm>
                        <a:prstGeom prst="rect">
                          <a:avLst/>
                        </a:prstGeom>
                        <a:solidFill>
                          <a:prstClr val="white"/>
                        </a:solidFill>
                        <a:ln>
                          <a:noFill/>
                        </a:ln>
                      </wps:spPr>
                      <wps:txbx>
                        <w:txbxContent>
                          <w:p w14:paraId="70C080C7" w14:textId="23C8B0DB" w:rsidR="006D6B4B" w:rsidRPr="00DF3D92" w:rsidRDefault="006D6B4B" w:rsidP="00DF3D92">
                            <w:pPr>
                              <w:pStyle w:val="Descripcin"/>
                              <w:jc w:val="center"/>
                              <w:rPr>
                                <w:rFonts w:ascii="Calibri" w:eastAsia="Calibri" w:hAnsi="Calibri" w:cs="Calibri"/>
                                <w:noProof/>
                                <w:color w:val="000000"/>
                                <w:sz w:val="28"/>
                                <w:szCs w:val="28"/>
                              </w:rPr>
                            </w:pPr>
                            <w:bookmarkStart w:id="165" w:name="_Ref508726924"/>
                            <w:bookmarkStart w:id="166" w:name="_Toc508877178"/>
                            <w:r>
                              <w:t xml:space="preserve">Ilustración </w:t>
                            </w:r>
                            <w:fldSimple w:instr=" SEQ Ilustración \* ARABIC ">
                              <w:r>
                                <w:rPr>
                                  <w:noProof/>
                                </w:rPr>
                                <w:t>22</w:t>
                              </w:r>
                            </w:fldSimple>
                            <w:r>
                              <w:t xml:space="preserve"> - Logo oficial de Raspberry Pi</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29337" id="Cuadro de texto 1041" o:spid="_x0000_s1033" type="#_x0000_t202" style="position:absolute;left:0;text-align:left;margin-left:333.15pt;margin-top:80.8pt;width:89.5pt;height:.05pt;z-index:25160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" stroked="f">
                <v:textbox style="mso-fit-shape-to-text:t" inset="0,0,0,0">
                  <w:txbxContent>
                    <w:p w14:paraId="70C080C7" w14:textId="23C8B0DB" w:rsidR="006D6B4B" w:rsidRPr="00DF3D92" w:rsidRDefault="006D6B4B" w:rsidP="00DF3D92">
                      <w:pPr>
                        <w:pStyle w:val="Descripcin"/>
                        <w:jc w:val="center"/>
                        <w:rPr>
                          <w:rFonts w:ascii="Calibri" w:eastAsia="Calibri" w:hAnsi="Calibri" w:cs="Calibri"/>
                          <w:noProof/>
                          <w:color w:val="000000"/>
                          <w:sz w:val="28"/>
                          <w:szCs w:val="28"/>
                        </w:rPr>
                      </w:pPr>
                      <w:bookmarkStart w:id="167" w:name="_Ref508726924"/>
                      <w:bookmarkStart w:id="168" w:name="_Toc508877178"/>
                      <w:r>
                        <w:t xml:space="preserve">Ilustración </w:t>
                      </w:r>
                      <w:fldSimple w:instr=" SEQ Ilustración \* ARABIC ">
                        <w:r>
                          <w:rPr>
                            <w:noProof/>
                          </w:rPr>
                          <w:t>22</w:t>
                        </w:r>
                      </w:fldSimple>
                      <w:r>
                        <w:t xml:space="preserve"> - Logo oficial de Raspberry Pi</w:t>
                      </w:r>
                      <w:bookmarkEnd w:id="167"/>
                      <w:bookmarkEnd w:id="168"/>
                    </w:p>
                  </w:txbxContent>
                </v:textbox>
                <w10:wrap type="square"/>
              </v:shape>
            </w:pict>
          </mc:Fallback>
        </mc:AlternateContent>
      </w:r>
      <w:r w:rsidRPr="00E30925">
        <w:rPr>
          <w:noProof/>
          <w:sz w:val="28"/>
          <w:szCs w:val="28"/>
          <w:lang w:val="en-US" w:eastAsia="en-US"/>
        </w:rPr>
        <w:drawing>
          <wp:anchor distT="0" distB="0" distL="114300" distR="114300" simplePos="0" relativeHeight="251522560" behindDoc="0" locked="0" layoutInCell="1" allowOverlap="1" wp14:anchorId="4CE32100" wp14:editId="4075E59A">
            <wp:simplePos x="0" y="0"/>
            <wp:positionH relativeFrom="column">
              <wp:posOffset>4457700</wp:posOffset>
            </wp:positionH>
            <wp:positionV relativeFrom="paragraph">
              <wp:posOffset>13335</wp:posOffset>
            </wp:positionV>
            <wp:extent cx="810260" cy="959485"/>
            <wp:effectExtent l="0" t="0" r="889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810260" cy="959485"/>
                    </a:xfrm>
                    <a:prstGeom prst="rect">
                      <a:avLst/>
                    </a:prstGeom>
                  </pic:spPr>
                </pic:pic>
              </a:graphicData>
            </a:graphic>
            <wp14:sizeRelH relativeFrom="margin">
              <wp14:pctWidth>0</wp14:pctWidth>
            </wp14:sizeRelH>
            <wp14:sizeRelV relativeFrom="margin">
              <wp14:pctHeight>0</wp14:pctHeight>
            </wp14:sizeRelV>
          </wp:anchor>
        </w:drawing>
      </w:r>
      <w:r w:rsidRPr="005709F8">
        <w:rPr>
          <w:rFonts w:ascii="Arial" w:hAnsi="Arial" w:cs="Arial"/>
          <w:b/>
          <w:bCs/>
          <w:color w:val="222222"/>
          <w:sz w:val="24"/>
          <w:szCs w:val="24"/>
          <w:shd w:val="clear" w:color="auto" w:fill="FFFFFF"/>
        </w:rPr>
        <w:t>Raspberry Pi</w:t>
      </w:r>
      <w:r w:rsidRPr="005709F8">
        <w:rPr>
          <w:rStyle w:val="apple-converted-space"/>
          <w:rFonts w:ascii="Arial" w:hAnsi="Arial" w:cs="Arial"/>
          <w:color w:val="222222"/>
          <w:sz w:val="24"/>
          <w:szCs w:val="24"/>
          <w:shd w:val="clear" w:color="auto" w:fill="FFFFFF"/>
        </w:rPr>
        <w:t> </w:t>
      </w:r>
      <w:r w:rsidRPr="005709F8">
        <w:rPr>
          <w:rFonts w:ascii="Arial" w:hAnsi="Arial" w:cs="Arial"/>
          <w:color w:val="222222"/>
          <w:sz w:val="24"/>
          <w:szCs w:val="24"/>
          <w:shd w:val="clear" w:color="auto" w:fill="FFFFFF"/>
        </w:rPr>
        <w:t>es un</w:t>
      </w:r>
      <w:r w:rsidRPr="005709F8">
        <w:rPr>
          <w:rStyle w:val="apple-converted-space"/>
          <w:rFonts w:ascii="Arial" w:hAnsi="Arial" w:cs="Arial"/>
          <w:color w:val="222222"/>
          <w:sz w:val="24"/>
          <w:szCs w:val="24"/>
          <w:shd w:val="clear" w:color="auto" w:fill="FFFFFF"/>
        </w:rPr>
        <w:t> </w:t>
      </w:r>
      <w:r w:rsidRPr="005709F8">
        <w:rPr>
          <w:rFonts w:ascii="Arial" w:hAnsi="Arial" w:cs="Arial"/>
          <w:sz w:val="24"/>
          <w:szCs w:val="24"/>
          <w:shd w:val="clear" w:color="auto" w:fill="FFFFFF"/>
        </w:rPr>
        <w:t>computador de placa reducida</w:t>
      </w:r>
      <w:r w:rsidRPr="005709F8">
        <w:rPr>
          <w:rFonts w:ascii="Arial" w:hAnsi="Arial" w:cs="Arial"/>
          <w:color w:val="222222"/>
          <w:sz w:val="24"/>
          <w:szCs w:val="24"/>
          <w:shd w:val="clear" w:color="auto" w:fill="FFFFFF"/>
        </w:rPr>
        <w:t xml:space="preserve"> (SBC) desarrollado en</w:t>
      </w:r>
      <w:r w:rsidRPr="005709F8">
        <w:rPr>
          <w:rStyle w:val="apple-converted-space"/>
          <w:rFonts w:ascii="Arial" w:hAnsi="Arial" w:cs="Arial"/>
          <w:color w:val="222222"/>
          <w:sz w:val="24"/>
          <w:szCs w:val="24"/>
          <w:shd w:val="clear" w:color="auto" w:fill="FFFFFF"/>
        </w:rPr>
        <w:t> </w:t>
      </w:r>
      <w:r w:rsidRPr="005709F8">
        <w:rPr>
          <w:rFonts w:ascii="Arial" w:hAnsi="Arial" w:cs="Arial"/>
          <w:sz w:val="24"/>
          <w:szCs w:val="24"/>
          <w:shd w:val="clear" w:color="auto" w:fill="FFFFFF"/>
        </w:rPr>
        <w:t>Reino Unido</w:t>
      </w:r>
      <w:r w:rsidRPr="005709F8">
        <w:rPr>
          <w:rStyle w:val="apple-converted-space"/>
          <w:rFonts w:ascii="Arial" w:hAnsi="Arial" w:cs="Arial"/>
          <w:color w:val="222222"/>
          <w:sz w:val="24"/>
          <w:szCs w:val="24"/>
          <w:shd w:val="clear" w:color="auto" w:fill="FFFFFF"/>
        </w:rPr>
        <w:t> </w:t>
      </w:r>
      <w:r w:rsidRPr="005709F8">
        <w:rPr>
          <w:rFonts w:ascii="Arial" w:hAnsi="Arial" w:cs="Arial"/>
          <w:color w:val="222222"/>
          <w:sz w:val="24"/>
          <w:szCs w:val="24"/>
          <w:shd w:val="clear" w:color="auto" w:fill="FFFFFF"/>
        </w:rPr>
        <w:t>por la</w:t>
      </w:r>
      <w:r w:rsidRPr="005709F8">
        <w:rPr>
          <w:rStyle w:val="apple-converted-space"/>
          <w:rFonts w:ascii="Arial" w:hAnsi="Arial" w:cs="Arial"/>
          <w:color w:val="222222"/>
          <w:sz w:val="24"/>
          <w:szCs w:val="24"/>
          <w:shd w:val="clear" w:color="auto" w:fill="FFFFFF"/>
        </w:rPr>
        <w:t> </w:t>
      </w:r>
      <w:r w:rsidRPr="005709F8">
        <w:rPr>
          <w:rFonts w:ascii="Arial" w:hAnsi="Arial" w:cs="Arial"/>
          <w:sz w:val="24"/>
          <w:szCs w:val="24"/>
          <w:shd w:val="clear" w:color="auto" w:fill="FFFFFF"/>
        </w:rPr>
        <w:t>Fundación Raspberry Pi</w:t>
      </w:r>
      <w:r w:rsidRPr="005709F8">
        <w:rPr>
          <w:rFonts w:ascii="Arial" w:hAnsi="Arial" w:cs="Arial"/>
          <w:color w:val="222222"/>
          <w:sz w:val="24"/>
          <w:szCs w:val="24"/>
          <w:shd w:val="clear" w:color="auto" w:fill="FFFFFF"/>
        </w:rPr>
        <w:t xml:space="preserve">. Su lanzamiento fue el 29 de febrero del 2012 con el </w:t>
      </w:r>
      <w:r w:rsidRPr="005709F8">
        <w:rPr>
          <w:rFonts w:ascii="Arial" w:hAnsi="Arial" w:cs="Arial"/>
          <w:i/>
          <w:color w:val="222222"/>
          <w:sz w:val="24"/>
          <w:szCs w:val="24"/>
          <w:shd w:val="clear" w:color="auto" w:fill="FFFFFF"/>
        </w:rPr>
        <w:t>Raspberry Pi 1 Modelo A</w:t>
      </w:r>
      <w:r w:rsidRPr="005709F8">
        <w:rPr>
          <w:rFonts w:ascii="Arial" w:hAnsi="Arial" w:cs="Arial"/>
          <w:color w:val="222222"/>
          <w:sz w:val="24"/>
          <w:szCs w:val="24"/>
          <w:shd w:val="clear" w:color="auto" w:fill="FFFFFF"/>
        </w:rPr>
        <w:t>. Su costo es relativamente bajo en relación a sus especificaciones técnicas</w:t>
      </w:r>
      <w:r>
        <w:rPr>
          <w:rFonts w:ascii="Arial" w:hAnsi="Arial" w:cs="Arial"/>
          <w:color w:val="222222"/>
          <w:sz w:val="24"/>
          <w:szCs w:val="24"/>
          <w:shd w:val="clear" w:color="auto" w:fill="FFFFFF"/>
        </w:rPr>
        <w:t xml:space="preserve"> (alrededor de U$D 25)</w:t>
      </w:r>
      <w:r w:rsidRPr="005709F8">
        <w:rPr>
          <w:rFonts w:ascii="Arial" w:hAnsi="Arial" w:cs="Arial"/>
          <w:color w:val="222222"/>
          <w:sz w:val="24"/>
          <w:szCs w:val="24"/>
          <w:shd w:val="clear" w:color="auto" w:fill="FFFFFF"/>
        </w:rPr>
        <w:t xml:space="preserve">, dado que su objetivo primordial es el </w:t>
      </w:r>
      <w:r>
        <w:rPr>
          <w:rFonts w:ascii="Arial" w:hAnsi="Arial" w:cs="Arial"/>
          <w:color w:val="222222"/>
          <w:sz w:val="24"/>
          <w:szCs w:val="24"/>
          <w:shd w:val="clear" w:color="auto" w:fill="FFFFFF"/>
        </w:rPr>
        <w:t>d</w:t>
      </w:r>
      <w:r w:rsidRPr="005709F8">
        <w:rPr>
          <w:rFonts w:ascii="Arial" w:hAnsi="Arial" w:cs="Arial"/>
          <w:color w:val="222222"/>
          <w:sz w:val="24"/>
          <w:szCs w:val="24"/>
          <w:shd w:val="clear" w:color="auto" w:fill="FFFFFF"/>
        </w:rPr>
        <w:t>e estimular la enseñanza de</w:t>
      </w:r>
      <w:r w:rsidRPr="005709F8">
        <w:rPr>
          <w:rStyle w:val="apple-converted-space"/>
          <w:rFonts w:ascii="Arial" w:hAnsi="Arial" w:cs="Arial"/>
          <w:color w:val="222222"/>
          <w:sz w:val="24"/>
          <w:szCs w:val="24"/>
          <w:shd w:val="clear" w:color="auto" w:fill="FFFFFF"/>
        </w:rPr>
        <w:t> </w:t>
      </w:r>
      <w:r>
        <w:rPr>
          <w:rFonts w:ascii="Arial" w:hAnsi="Arial" w:cs="Arial"/>
          <w:sz w:val="24"/>
          <w:szCs w:val="24"/>
          <w:shd w:val="clear" w:color="auto" w:fill="FFFFFF"/>
        </w:rPr>
        <w:t>la informática</w:t>
      </w:r>
      <w:r w:rsidRPr="005709F8">
        <w:rPr>
          <w:rStyle w:val="apple-converted-space"/>
          <w:rFonts w:ascii="Arial" w:hAnsi="Arial" w:cs="Arial"/>
          <w:color w:val="222222"/>
          <w:sz w:val="24"/>
          <w:szCs w:val="24"/>
          <w:shd w:val="clear" w:color="auto" w:fill="FFFFFF"/>
        </w:rPr>
        <w:t> </w:t>
      </w:r>
      <w:r w:rsidRPr="005709F8">
        <w:rPr>
          <w:rFonts w:ascii="Arial" w:hAnsi="Arial" w:cs="Arial"/>
          <w:color w:val="222222"/>
          <w:sz w:val="24"/>
          <w:szCs w:val="24"/>
          <w:shd w:val="clear" w:color="auto" w:fill="FFFFFF"/>
        </w:rPr>
        <w:t>en las escuelas.</w:t>
      </w:r>
      <w:r>
        <w:rPr>
          <w:rFonts w:ascii="Arial" w:hAnsi="Arial" w:cs="Arial"/>
          <w:color w:val="222222"/>
          <w:sz w:val="24"/>
          <w:szCs w:val="24"/>
          <w:shd w:val="clear" w:color="auto" w:fill="FFFFFF"/>
        </w:rPr>
        <w:t xml:space="preserve"> Su logo oficial, como se muestra en la imagen (</w:t>
      </w:r>
      <w:r w:rsidRPr="00DF3D92">
        <w:rPr>
          <w:rFonts w:ascii="Arial" w:hAnsi="Arial" w:cs="Arial"/>
          <w:b/>
          <w:color w:val="222222"/>
          <w:sz w:val="24"/>
          <w:szCs w:val="24"/>
          <w:shd w:val="clear" w:color="auto" w:fill="FFFFFF"/>
        </w:rPr>
        <w:fldChar w:fldCharType="begin"/>
      </w:r>
      <w:r w:rsidRPr="00DF3D92">
        <w:rPr>
          <w:rFonts w:ascii="Arial" w:hAnsi="Arial" w:cs="Arial"/>
          <w:b/>
          <w:color w:val="222222"/>
          <w:sz w:val="24"/>
          <w:szCs w:val="24"/>
          <w:shd w:val="clear" w:color="auto" w:fill="FFFFFF"/>
        </w:rPr>
        <w:instrText xml:space="preserve"> REF _Ref508726924 \h  \* MERGEFORMAT </w:instrText>
      </w:r>
      <w:r w:rsidRPr="00DF3D92">
        <w:rPr>
          <w:rFonts w:ascii="Arial" w:hAnsi="Arial" w:cs="Arial"/>
          <w:b/>
          <w:color w:val="222222"/>
          <w:sz w:val="24"/>
          <w:szCs w:val="24"/>
          <w:shd w:val="clear" w:color="auto" w:fill="FFFFFF"/>
        </w:rPr>
      </w:r>
      <w:r w:rsidRPr="00DF3D92">
        <w:rPr>
          <w:rFonts w:ascii="Arial" w:hAnsi="Arial" w:cs="Arial"/>
          <w:b/>
          <w:color w:val="222222"/>
          <w:sz w:val="24"/>
          <w:szCs w:val="24"/>
          <w:shd w:val="clear" w:color="auto" w:fill="FFFFFF"/>
        </w:rPr>
        <w:fldChar w:fldCharType="separate"/>
      </w:r>
      <w:r w:rsidRPr="00DF3D92">
        <w:rPr>
          <w:rFonts w:ascii="Arial" w:hAnsi="Arial" w:cs="Arial"/>
          <w:b/>
          <w:sz w:val="24"/>
          <w:szCs w:val="24"/>
        </w:rPr>
        <w:t xml:space="preserve">Ilustración </w:t>
      </w:r>
      <w:r w:rsidRPr="00DF3D92">
        <w:rPr>
          <w:rFonts w:ascii="Arial" w:hAnsi="Arial" w:cs="Arial"/>
          <w:b/>
          <w:noProof/>
          <w:sz w:val="24"/>
          <w:szCs w:val="24"/>
        </w:rPr>
        <w:t>22</w:t>
      </w:r>
      <w:r w:rsidRPr="00DF3D92">
        <w:rPr>
          <w:rFonts w:ascii="Arial" w:hAnsi="Arial" w:cs="Arial"/>
          <w:b/>
          <w:sz w:val="24"/>
          <w:szCs w:val="24"/>
        </w:rPr>
        <w:t xml:space="preserve"> - Logo oficial de Raspberry Pi</w:t>
      </w:r>
      <w:r w:rsidRPr="00DF3D92">
        <w:rPr>
          <w:rFonts w:ascii="Arial" w:hAnsi="Arial" w:cs="Arial"/>
          <w:b/>
          <w:color w:val="222222"/>
          <w:sz w:val="24"/>
          <w:szCs w:val="24"/>
          <w:shd w:val="clear" w:color="auto" w:fill="FFFFFF"/>
        </w:rPr>
        <w:fldChar w:fldCharType="end"/>
      </w:r>
      <w:r>
        <w:rPr>
          <w:rFonts w:ascii="Arial" w:hAnsi="Arial" w:cs="Arial"/>
          <w:b/>
          <w:color w:val="222222"/>
          <w:sz w:val="24"/>
          <w:szCs w:val="24"/>
          <w:shd w:val="clear" w:color="auto" w:fill="FFFFFF"/>
        </w:rPr>
        <w:t xml:space="preserve">) </w:t>
      </w:r>
      <w:r>
        <w:rPr>
          <w:rFonts w:ascii="Arial" w:hAnsi="Arial" w:cs="Arial"/>
          <w:color w:val="222222"/>
          <w:sz w:val="24"/>
          <w:szCs w:val="24"/>
          <w:shd w:val="clear" w:color="auto" w:fill="FFFFFF"/>
        </w:rPr>
        <w:t>no es más que una frambuesa.</w:t>
      </w:r>
    </w:p>
    <w:p w14:paraId="3E224A41" w14:textId="77777777" w:rsidR="00DF3D92" w:rsidRDefault="00DF3D92" w:rsidP="00DF3D92">
      <w:pPr>
        <w:rPr>
          <w:rFonts w:ascii="Arial" w:hAnsi="Arial" w:cs="Arial"/>
          <w:color w:val="222222"/>
          <w:sz w:val="21"/>
          <w:szCs w:val="21"/>
          <w:shd w:val="clear" w:color="auto" w:fill="FFFFFF"/>
        </w:rPr>
      </w:pPr>
    </w:p>
    <w:p w14:paraId="73C39440" w14:textId="77777777" w:rsidR="009511BB" w:rsidRDefault="00DF3D92" w:rsidP="00DF3D92">
      <w:pPr>
        <w:pStyle w:val="Ttulo2"/>
        <w:rPr>
          <w:b/>
          <w:noProof/>
          <w:sz w:val="32"/>
          <w:szCs w:val="32"/>
        </w:rPr>
      </w:pPr>
      <w:bookmarkStart w:id="169" w:name="_Toc504153916"/>
      <w:bookmarkStart w:id="170" w:name="_Toc509667126"/>
      <w:r>
        <w:rPr>
          <w:b/>
          <w:sz w:val="32"/>
          <w:szCs w:val="32"/>
        </w:rPr>
        <w:t xml:space="preserve">4.2 </w:t>
      </w:r>
      <w:r w:rsidRPr="00646568">
        <w:rPr>
          <w:b/>
          <w:sz w:val="32"/>
          <w:szCs w:val="32"/>
        </w:rPr>
        <w:t>Especificaciones técnicas de las distintas versiones</w:t>
      </w:r>
      <w:bookmarkEnd w:id="169"/>
      <w:bookmarkEnd w:id="170"/>
      <w:r w:rsidR="00927ACA">
        <w:rPr>
          <w:b/>
          <w:noProof/>
          <w:sz w:val="32"/>
          <w:szCs w:val="32"/>
        </w:rPr>
        <w:t xml:space="preserve"> </w:t>
      </w:r>
    </w:p>
    <w:p w14:paraId="0A307DF4" w14:textId="77777777" w:rsidR="009511BB" w:rsidRDefault="009511BB" w:rsidP="009511BB">
      <w:pPr>
        <w:pStyle w:val="Sinespaciado"/>
        <w:rPr>
          <w:rFonts w:ascii="Arial" w:hAnsi="Arial" w:cs="Arial"/>
          <w:color w:val="222222"/>
          <w:sz w:val="24"/>
          <w:szCs w:val="24"/>
          <w:shd w:val="clear" w:color="auto" w:fill="FFFFFF"/>
        </w:rPr>
      </w:pPr>
    </w:p>
    <w:p w14:paraId="4487722F" w14:textId="632C2FAC" w:rsidR="00DF3D92" w:rsidRPr="009511BB" w:rsidRDefault="00927ACA" w:rsidP="009511BB">
      <w:pPr>
        <w:pStyle w:val="Sinespaciado"/>
        <w:rPr>
          <w:rFonts w:ascii="Arial" w:hAnsi="Arial" w:cs="Arial"/>
          <w:color w:val="222222"/>
          <w:sz w:val="24"/>
          <w:szCs w:val="24"/>
          <w:shd w:val="clear" w:color="auto" w:fill="FFFFFF"/>
        </w:rPr>
      </w:pPr>
      <w:r w:rsidRPr="009511BB">
        <w:rPr>
          <w:rFonts w:ascii="Arial" w:hAnsi="Arial" w:cs="Arial"/>
          <w:color w:val="222222"/>
          <w:sz w:val="24"/>
          <w:szCs w:val="24"/>
          <w:shd w:val="clear" w:color="auto" w:fill="FFFFFF"/>
        </w:rPr>
        <w:t>En la siguiente tabla se puede observar la evolución de las div</w:t>
      </w:r>
      <w:r w:rsidR="009E477C" w:rsidRPr="009511BB">
        <w:rPr>
          <w:rFonts w:ascii="Arial" w:hAnsi="Arial" w:cs="Arial"/>
          <w:color w:val="222222"/>
          <w:sz w:val="24"/>
          <w:szCs w:val="24"/>
          <w:shd w:val="clear" w:color="auto" w:fill="FFFFFF"/>
        </w:rPr>
        <w:t xml:space="preserve">ersas versiones de Raspberry Pi, </w:t>
      </w:r>
      <w:r w:rsidRPr="009511BB">
        <w:rPr>
          <w:rFonts w:ascii="Arial" w:hAnsi="Arial" w:cs="Arial"/>
          <w:color w:val="222222"/>
          <w:sz w:val="24"/>
          <w:szCs w:val="24"/>
          <w:shd w:val="clear" w:color="auto" w:fill="FFFFFF"/>
        </w:rPr>
        <w:t>más populares</w:t>
      </w:r>
      <w:r w:rsidR="009E477C" w:rsidRPr="009511BB">
        <w:rPr>
          <w:rFonts w:ascii="Arial" w:hAnsi="Arial" w:cs="Arial"/>
          <w:color w:val="222222"/>
          <w:sz w:val="24"/>
          <w:szCs w:val="24"/>
          <w:shd w:val="clear" w:color="auto" w:fill="FFFFFF"/>
        </w:rPr>
        <w:t>,</w:t>
      </w:r>
      <w:r w:rsidRPr="009511BB">
        <w:rPr>
          <w:rFonts w:ascii="Arial" w:hAnsi="Arial" w:cs="Arial"/>
          <w:color w:val="222222"/>
          <w:sz w:val="24"/>
          <w:szCs w:val="24"/>
          <w:shd w:val="clear" w:color="auto" w:fill="FFFFFF"/>
        </w:rPr>
        <w:t xml:space="preserve"> a lo largo del tiempo.</w:t>
      </w:r>
      <w:sdt>
        <w:sdtPr>
          <w:rPr>
            <w:rFonts w:ascii="Arial" w:hAnsi="Arial" w:cs="Arial"/>
            <w:color w:val="222222"/>
            <w:sz w:val="24"/>
            <w:szCs w:val="24"/>
            <w:shd w:val="clear" w:color="auto" w:fill="FFFFFF"/>
          </w:rPr>
          <w:id w:val="2061131009"/>
          <w:citation/>
        </w:sdtPr>
        <w:sdtContent>
          <w:r w:rsidR="009E477C" w:rsidRPr="009511BB">
            <w:rPr>
              <w:rFonts w:ascii="Arial" w:hAnsi="Arial" w:cs="Arial"/>
              <w:color w:val="222222"/>
              <w:sz w:val="24"/>
              <w:szCs w:val="24"/>
              <w:shd w:val="clear" w:color="auto" w:fill="FFFFFF"/>
            </w:rPr>
            <w:fldChar w:fldCharType="begin"/>
          </w:r>
          <w:r w:rsidR="009E477C" w:rsidRPr="009511BB">
            <w:rPr>
              <w:rFonts w:ascii="Arial" w:hAnsi="Arial" w:cs="Arial"/>
              <w:color w:val="222222"/>
              <w:sz w:val="24"/>
              <w:szCs w:val="24"/>
              <w:shd w:val="clear" w:color="auto" w:fill="FFFFFF"/>
            </w:rPr>
            <w:instrText xml:space="preserve"> CITATION esw17 \l 11274 </w:instrText>
          </w:r>
          <w:r w:rsidR="009E477C" w:rsidRPr="009511BB">
            <w:rPr>
              <w:rFonts w:ascii="Arial" w:hAnsi="Arial" w:cs="Arial"/>
              <w:color w:val="222222"/>
              <w:sz w:val="24"/>
              <w:szCs w:val="24"/>
              <w:shd w:val="clear" w:color="auto" w:fill="FFFFFF"/>
            </w:rPr>
            <w:fldChar w:fldCharType="separate"/>
          </w:r>
          <w:r w:rsidR="005675C3">
            <w:rPr>
              <w:rFonts w:ascii="Arial" w:hAnsi="Arial" w:cs="Arial"/>
              <w:noProof/>
              <w:color w:val="222222"/>
              <w:sz w:val="24"/>
              <w:szCs w:val="24"/>
              <w:shd w:val="clear" w:color="auto" w:fill="FFFFFF"/>
            </w:rPr>
            <w:t xml:space="preserve"> </w:t>
          </w:r>
          <w:r w:rsidR="005675C3" w:rsidRPr="005675C3">
            <w:rPr>
              <w:rFonts w:ascii="Arial" w:hAnsi="Arial" w:cs="Arial"/>
              <w:noProof/>
              <w:color w:val="222222"/>
              <w:sz w:val="24"/>
              <w:szCs w:val="24"/>
              <w:shd w:val="clear" w:color="auto" w:fill="FFFFFF"/>
            </w:rPr>
            <w:t>[12]</w:t>
          </w:r>
          <w:r w:rsidR="009E477C" w:rsidRPr="009511BB">
            <w:rPr>
              <w:rFonts w:ascii="Arial" w:hAnsi="Arial" w:cs="Arial"/>
              <w:color w:val="222222"/>
              <w:sz w:val="24"/>
              <w:szCs w:val="24"/>
              <w:shd w:val="clear" w:color="auto" w:fill="FFFFFF"/>
            </w:rPr>
            <w:fldChar w:fldCharType="end"/>
          </w:r>
        </w:sdtContent>
      </w:sdt>
    </w:p>
    <w:p w14:paraId="1B34555C" w14:textId="77777777" w:rsidR="00DF3D92" w:rsidRDefault="00DF3D92" w:rsidP="00DF3D92">
      <w:pPr>
        <w:rPr>
          <w:rFonts w:ascii="Arial" w:hAnsi="Arial" w:cs="Arial"/>
          <w:b/>
          <w:bCs/>
          <w:color w:val="222222"/>
          <w:sz w:val="28"/>
          <w:szCs w:val="28"/>
          <w:shd w:val="clear" w:color="auto" w:fill="FFFFFF"/>
        </w:rPr>
      </w:pPr>
    </w:p>
    <w:tbl>
      <w:tblPr>
        <w:tblStyle w:val="Tablaconcuadrcula"/>
        <w:tblpPr w:leftFromText="141" w:rightFromText="141" w:vertAnchor="text" w:horzAnchor="margin" w:tblpXSpec="center" w:tblpY="10"/>
        <w:tblW w:w="10915" w:type="dxa"/>
        <w:tblLayout w:type="fixed"/>
        <w:tblLook w:val="04A0" w:firstRow="1" w:lastRow="0" w:firstColumn="1" w:lastColumn="0" w:noHBand="0" w:noVBand="1"/>
      </w:tblPr>
      <w:tblGrid>
        <w:gridCol w:w="1702"/>
        <w:gridCol w:w="1701"/>
        <w:gridCol w:w="38"/>
        <w:gridCol w:w="1663"/>
        <w:gridCol w:w="38"/>
        <w:gridCol w:w="1804"/>
        <w:gridCol w:w="2127"/>
        <w:gridCol w:w="1842"/>
      </w:tblGrid>
      <w:tr w:rsidR="00DF3D92" w:rsidRPr="003652EF" w14:paraId="5FD8F3FD" w14:textId="77777777" w:rsidTr="00927ACA">
        <w:tc>
          <w:tcPr>
            <w:tcW w:w="1702" w:type="dxa"/>
          </w:tcPr>
          <w:p w14:paraId="41BB6D8F" w14:textId="77777777" w:rsidR="00DF3D92" w:rsidRPr="003652EF" w:rsidRDefault="00DF3D92" w:rsidP="00927ACA">
            <w:pPr>
              <w:rPr>
                <w:rFonts w:ascii="Arial" w:hAnsi="Arial" w:cs="Arial"/>
                <w:b/>
                <w:color w:val="222222"/>
                <w:sz w:val="21"/>
                <w:szCs w:val="21"/>
                <w:shd w:val="clear" w:color="auto" w:fill="FFFFFF"/>
              </w:rPr>
            </w:pPr>
          </w:p>
        </w:tc>
        <w:tc>
          <w:tcPr>
            <w:tcW w:w="1739" w:type="dxa"/>
            <w:gridSpan w:val="2"/>
          </w:tcPr>
          <w:p w14:paraId="4E66D732"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A</w:t>
            </w:r>
          </w:p>
        </w:tc>
        <w:tc>
          <w:tcPr>
            <w:tcW w:w="1701" w:type="dxa"/>
            <w:gridSpan w:val="2"/>
          </w:tcPr>
          <w:p w14:paraId="5A5A879B"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1804" w:type="dxa"/>
          </w:tcPr>
          <w:p w14:paraId="5E113B78"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2127" w:type="dxa"/>
          </w:tcPr>
          <w:p w14:paraId="56235597"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2 Modelo B</w:t>
            </w:r>
          </w:p>
        </w:tc>
        <w:tc>
          <w:tcPr>
            <w:tcW w:w="1842" w:type="dxa"/>
          </w:tcPr>
          <w:p w14:paraId="24976A62"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3 Modelo B</w:t>
            </w:r>
          </w:p>
        </w:tc>
      </w:tr>
      <w:tr w:rsidR="00DF3D92" w14:paraId="7078BB0D" w14:textId="77777777" w:rsidTr="00927ACA">
        <w:tc>
          <w:tcPr>
            <w:tcW w:w="1702" w:type="dxa"/>
          </w:tcPr>
          <w:p w14:paraId="21150834" w14:textId="77777777" w:rsidR="00DF3D92" w:rsidRPr="00BB785B" w:rsidRDefault="00DF3D92" w:rsidP="00927ACA">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SoC</w:t>
            </w:r>
          </w:p>
        </w:tc>
        <w:tc>
          <w:tcPr>
            <w:tcW w:w="5244" w:type="dxa"/>
            <w:gridSpan w:val="5"/>
          </w:tcPr>
          <w:p w14:paraId="3EE87DD2" w14:textId="77777777" w:rsidR="00DF3D92" w:rsidRPr="003F1742" w:rsidRDefault="00DF3D92" w:rsidP="00927ACA">
            <w:pPr>
              <w:rPr>
                <w:rFonts w:ascii="Arial" w:hAnsi="Arial" w:cs="Arial"/>
                <w:color w:val="000000" w:themeColor="text1"/>
                <w:sz w:val="21"/>
                <w:szCs w:val="21"/>
                <w:shd w:val="clear" w:color="auto" w:fill="FFFFFF"/>
              </w:rPr>
            </w:pPr>
            <w:r w:rsidRPr="003F1742">
              <w:rPr>
                <w:rFonts w:ascii="Arial" w:eastAsia="Times New Roman" w:hAnsi="Arial" w:cs="Arial"/>
                <w:color w:val="000000" w:themeColor="text1"/>
                <w:sz w:val="21"/>
                <w:szCs w:val="21"/>
              </w:rPr>
              <w:t>Broadcom BCM2835 (</w:t>
            </w:r>
            <w:hyperlink r:id="rId57" w:tooltip="CPU" w:history="1">
              <w:r w:rsidRPr="003F1742">
                <w:rPr>
                  <w:rFonts w:ascii="Arial" w:eastAsia="Times New Roman" w:hAnsi="Arial" w:cs="Arial"/>
                  <w:color w:val="000000" w:themeColor="text1"/>
                  <w:sz w:val="21"/>
                  <w:szCs w:val="21"/>
                </w:rPr>
                <w:t>CPU</w:t>
              </w:r>
            </w:hyperlink>
            <w:r w:rsidRPr="003F1742">
              <w:rPr>
                <w:rFonts w:ascii="Arial" w:eastAsia="Times New Roman" w:hAnsi="Arial" w:cs="Arial"/>
                <w:color w:val="000000" w:themeColor="text1"/>
                <w:sz w:val="21"/>
                <w:szCs w:val="21"/>
              </w:rPr>
              <w:t> + </w:t>
            </w:r>
            <w:hyperlink r:id="rId58" w:tooltip="GPU" w:history="1">
              <w:r w:rsidRPr="003F1742">
                <w:rPr>
                  <w:rFonts w:ascii="Arial" w:eastAsia="Times New Roman" w:hAnsi="Arial" w:cs="Arial"/>
                  <w:color w:val="000000" w:themeColor="text1"/>
                  <w:sz w:val="21"/>
                  <w:szCs w:val="21"/>
                </w:rPr>
                <w:t>GPU</w:t>
              </w:r>
            </w:hyperlink>
            <w:r w:rsidRPr="003F1742">
              <w:rPr>
                <w:rFonts w:ascii="Arial" w:eastAsia="Times New Roman" w:hAnsi="Arial" w:cs="Arial"/>
                <w:color w:val="000000" w:themeColor="text1"/>
                <w:sz w:val="21"/>
                <w:szCs w:val="21"/>
              </w:rPr>
              <w:t> + </w:t>
            </w:r>
            <w:hyperlink r:id="rId59" w:tooltip="Procesamiento digital de señales" w:history="1">
              <w:r w:rsidRPr="003F1742">
                <w:rPr>
                  <w:rFonts w:ascii="Arial" w:eastAsia="Times New Roman" w:hAnsi="Arial" w:cs="Arial"/>
                  <w:color w:val="000000" w:themeColor="text1"/>
                  <w:sz w:val="21"/>
                  <w:szCs w:val="21"/>
                </w:rPr>
                <w:t>DSP</w:t>
              </w:r>
            </w:hyperlink>
            <w:r w:rsidRPr="003F1742">
              <w:rPr>
                <w:rFonts w:ascii="Arial" w:eastAsia="Times New Roman" w:hAnsi="Arial" w:cs="Arial"/>
                <w:color w:val="000000" w:themeColor="text1"/>
                <w:sz w:val="21"/>
                <w:szCs w:val="21"/>
              </w:rPr>
              <w:t> + </w:t>
            </w:r>
            <w:hyperlink r:id="rId60" w:tooltip="SDRAM" w:history="1">
              <w:r w:rsidRPr="003F1742">
                <w:rPr>
                  <w:rFonts w:ascii="Arial" w:eastAsia="Times New Roman" w:hAnsi="Arial" w:cs="Arial"/>
                  <w:color w:val="000000" w:themeColor="text1"/>
                  <w:sz w:val="21"/>
                  <w:szCs w:val="21"/>
                </w:rPr>
                <w:t>SDRAM</w:t>
              </w:r>
            </w:hyperlink>
            <w:r w:rsidRPr="003F1742">
              <w:rPr>
                <w:rFonts w:ascii="Arial" w:eastAsia="Times New Roman" w:hAnsi="Arial" w:cs="Arial"/>
                <w:color w:val="000000" w:themeColor="text1"/>
                <w:sz w:val="21"/>
                <w:szCs w:val="21"/>
              </w:rPr>
              <w:t> + puerto USB)</w:t>
            </w:r>
          </w:p>
        </w:tc>
        <w:tc>
          <w:tcPr>
            <w:tcW w:w="2127" w:type="dxa"/>
          </w:tcPr>
          <w:p w14:paraId="782FAD57" w14:textId="77777777" w:rsidR="00DF3D92" w:rsidRDefault="00DF3D92" w:rsidP="00927ACA">
            <w:pPr>
              <w:rPr>
                <w:rFonts w:ascii="Arial" w:hAnsi="Arial" w:cs="Arial"/>
                <w:color w:val="222222"/>
                <w:sz w:val="21"/>
                <w:szCs w:val="21"/>
                <w:shd w:val="clear" w:color="auto" w:fill="FFFFFF"/>
              </w:rPr>
            </w:pPr>
            <w:r w:rsidRPr="004A7D18">
              <w:rPr>
                <w:rFonts w:ascii="Arial" w:eastAsia="Times New Roman" w:hAnsi="Arial" w:cs="Arial"/>
                <w:sz w:val="21"/>
                <w:szCs w:val="21"/>
              </w:rPr>
              <w:t>Broadcom BCM2836 (CPU + GPU + DSP + SDRAM + Puerto USB)</w:t>
            </w:r>
          </w:p>
        </w:tc>
        <w:tc>
          <w:tcPr>
            <w:tcW w:w="1842" w:type="dxa"/>
            <w:vAlign w:val="center"/>
          </w:tcPr>
          <w:p w14:paraId="5819CA74" w14:textId="77777777" w:rsidR="00DF3D92" w:rsidRPr="004A7D18" w:rsidRDefault="00DF3D92" w:rsidP="00927ACA">
            <w:pPr>
              <w:spacing w:before="240" w:after="240"/>
              <w:rPr>
                <w:rFonts w:ascii="Arial" w:eastAsia="Times New Roman" w:hAnsi="Arial" w:cs="Arial"/>
                <w:sz w:val="21"/>
                <w:szCs w:val="21"/>
              </w:rPr>
            </w:pPr>
            <w:r w:rsidRPr="004A7D18">
              <w:rPr>
                <w:rFonts w:ascii="Arial" w:eastAsia="Times New Roman" w:hAnsi="Arial" w:cs="Arial"/>
                <w:sz w:val="21"/>
                <w:szCs w:val="21"/>
              </w:rPr>
              <w:t>Broadcom BCM2837 (CPU + GPU + DSP + SDRAM + Puerto USB</w:t>
            </w:r>
          </w:p>
        </w:tc>
      </w:tr>
      <w:tr w:rsidR="00DF3D92" w:rsidRPr="00D11B48" w14:paraId="6E3A927A" w14:textId="77777777" w:rsidTr="00927ACA">
        <w:tc>
          <w:tcPr>
            <w:tcW w:w="1702" w:type="dxa"/>
          </w:tcPr>
          <w:p w14:paraId="62ACC5AD"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CPU</w:t>
            </w:r>
          </w:p>
        </w:tc>
        <w:tc>
          <w:tcPr>
            <w:tcW w:w="5244" w:type="dxa"/>
            <w:gridSpan w:val="5"/>
          </w:tcPr>
          <w:p w14:paraId="192863AE" w14:textId="77777777" w:rsidR="00DF3D92" w:rsidRPr="00BB785B" w:rsidRDefault="00DF3D92" w:rsidP="00927ACA">
            <w:pPr>
              <w:rPr>
                <w:rFonts w:ascii="Arial" w:hAnsi="Arial" w:cs="Arial"/>
                <w:sz w:val="21"/>
                <w:szCs w:val="21"/>
                <w:shd w:val="clear" w:color="auto" w:fill="FFFFFF"/>
                <w:lang w:val="en-US"/>
              </w:rPr>
            </w:pPr>
            <w:r w:rsidRPr="00BB785B">
              <w:rPr>
                <w:rFonts w:ascii="Arial" w:eastAsia="Times New Roman" w:hAnsi="Arial" w:cs="Arial"/>
                <w:sz w:val="21"/>
                <w:szCs w:val="21"/>
                <w:lang w:val="en-US"/>
              </w:rPr>
              <w:t>ARM 1176JZF-S a 700 MHz (familia ARM11)</w:t>
            </w:r>
          </w:p>
        </w:tc>
        <w:tc>
          <w:tcPr>
            <w:tcW w:w="2127" w:type="dxa"/>
          </w:tcPr>
          <w:p w14:paraId="3D84B7EB" w14:textId="77777777" w:rsidR="00DF3D92" w:rsidRPr="003F1742" w:rsidRDefault="00DF3D92" w:rsidP="00927ACA">
            <w:pPr>
              <w:rPr>
                <w:rFonts w:ascii="Arial" w:hAnsi="Arial" w:cs="Arial"/>
                <w:color w:val="222222"/>
                <w:sz w:val="21"/>
                <w:szCs w:val="21"/>
                <w:shd w:val="clear" w:color="auto" w:fill="FFFFFF"/>
                <w:lang w:val="en-US"/>
              </w:rPr>
            </w:pPr>
            <w:r w:rsidRPr="004A7D18">
              <w:rPr>
                <w:rFonts w:ascii="Arial" w:eastAsia="Times New Roman" w:hAnsi="Arial" w:cs="Arial"/>
                <w:sz w:val="21"/>
                <w:szCs w:val="21"/>
                <w:lang w:val="en-US"/>
              </w:rPr>
              <w:t>900 MHz quad-core ARM Cortex A7</w:t>
            </w:r>
          </w:p>
        </w:tc>
        <w:tc>
          <w:tcPr>
            <w:tcW w:w="1842" w:type="dxa"/>
          </w:tcPr>
          <w:p w14:paraId="27908492" w14:textId="77777777" w:rsidR="00DF3D92" w:rsidRPr="003F1742" w:rsidRDefault="00DF3D92" w:rsidP="00927ACA">
            <w:pPr>
              <w:rPr>
                <w:rFonts w:ascii="Arial" w:hAnsi="Arial" w:cs="Arial"/>
                <w:color w:val="222222"/>
                <w:sz w:val="21"/>
                <w:szCs w:val="21"/>
                <w:shd w:val="clear" w:color="auto" w:fill="FFFFFF"/>
                <w:lang w:val="en-US"/>
              </w:rPr>
            </w:pPr>
            <w:r w:rsidRPr="004A7D18">
              <w:rPr>
                <w:rFonts w:ascii="Arial" w:eastAsia="Times New Roman" w:hAnsi="Arial" w:cs="Arial"/>
                <w:sz w:val="21"/>
                <w:szCs w:val="21"/>
                <w:lang w:val="en-US"/>
              </w:rPr>
              <w:t>1.2GHz 64-bit quad-core ARMv8</w:t>
            </w:r>
          </w:p>
        </w:tc>
      </w:tr>
      <w:tr w:rsidR="00DF3D92" w:rsidRPr="00B33912" w14:paraId="236D9105" w14:textId="77777777" w:rsidTr="00927ACA">
        <w:tc>
          <w:tcPr>
            <w:tcW w:w="1702" w:type="dxa"/>
          </w:tcPr>
          <w:p w14:paraId="5812506C" w14:textId="77777777" w:rsidR="00DF3D92" w:rsidRPr="00BB785B" w:rsidRDefault="00DF3D92" w:rsidP="00927ACA">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Juego de instrucciones</w:t>
            </w:r>
          </w:p>
        </w:tc>
        <w:tc>
          <w:tcPr>
            <w:tcW w:w="9213" w:type="dxa"/>
            <w:gridSpan w:val="7"/>
          </w:tcPr>
          <w:p w14:paraId="51A4340C" w14:textId="77777777" w:rsidR="00DF3D92" w:rsidRPr="00B33912" w:rsidRDefault="00DF3D92" w:rsidP="00927ACA">
            <w:pPr>
              <w:rPr>
                <w:rFonts w:ascii="Arial" w:hAnsi="Arial" w:cs="Arial"/>
                <w:color w:val="222222"/>
                <w:sz w:val="21"/>
                <w:szCs w:val="21"/>
                <w:shd w:val="clear" w:color="auto" w:fill="FFFFFF"/>
              </w:rPr>
            </w:pPr>
            <w:r w:rsidRPr="00B33912">
              <w:rPr>
                <w:rFonts w:ascii="Arial" w:hAnsi="Arial" w:cs="Arial"/>
                <w:color w:val="222222"/>
                <w:sz w:val="21"/>
                <w:szCs w:val="21"/>
                <w:shd w:val="clear" w:color="auto" w:fill="FFFFFF"/>
              </w:rPr>
              <w:t>RISC de 32 bits</w:t>
            </w:r>
          </w:p>
        </w:tc>
      </w:tr>
      <w:tr w:rsidR="00DF3D92" w:rsidRPr="00EC33F4" w14:paraId="1372490D" w14:textId="77777777" w:rsidTr="00927ACA">
        <w:trPr>
          <w:trHeight w:val="370"/>
        </w:trPr>
        <w:tc>
          <w:tcPr>
            <w:tcW w:w="1702" w:type="dxa"/>
          </w:tcPr>
          <w:p w14:paraId="3D612C6E"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lastRenderedPageBreak/>
              <w:t>GPU</w:t>
            </w:r>
          </w:p>
        </w:tc>
        <w:tc>
          <w:tcPr>
            <w:tcW w:w="9213" w:type="dxa"/>
            <w:gridSpan w:val="7"/>
          </w:tcPr>
          <w:p w14:paraId="53F259F7" w14:textId="77777777" w:rsidR="00DF3D92" w:rsidRPr="00EC33F4" w:rsidRDefault="00DF3D92" w:rsidP="00927ACA">
            <w:pPr>
              <w:rPr>
                <w:rFonts w:ascii="Arial" w:hAnsi="Arial" w:cs="Arial"/>
                <w:sz w:val="21"/>
                <w:szCs w:val="21"/>
                <w:shd w:val="clear" w:color="auto" w:fill="FFFFFF"/>
              </w:rPr>
            </w:pPr>
            <w:r w:rsidRPr="00EC33F4">
              <w:rPr>
                <w:rFonts w:ascii="Arial" w:eastAsia="Times New Roman" w:hAnsi="Arial" w:cs="Arial"/>
                <w:sz w:val="21"/>
                <w:szCs w:val="21"/>
              </w:rPr>
              <w:t>Broadcom </w:t>
            </w:r>
            <w:hyperlink r:id="rId61" w:tooltip="VideoCore (aún no redactado)" w:history="1">
              <w:r w:rsidRPr="00EC33F4">
                <w:rPr>
                  <w:rFonts w:ascii="Arial" w:eastAsia="Times New Roman" w:hAnsi="Arial" w:cs="Arial"/>
                  <w:sz w:val="21"/>
                  <w:szCs w:val="21"/>
                </w:rPr>
                <w:t>VideoCore</w:t>
              </w:r>
            </w:hyperlink>
            <w:r w:rsidRPr="00EC33F4">
              <w:rPr>
                <w:rFonts w:ascii="Arial" w:eastAsia="Times New Roman" w:hAnsi="Arial" w:cs="Arial"/>
                <w:sz w:val="21"/>
                <w:szCs w:val="21"/>
              </w:rPr>
              <w:t> IV, OpenGL ES 2.0, MPEG-2 y VC-1 (con licencia), 1080p30 H.264/MPEG-4 AVC</w:t>
            </w:r>
          </w:p>
        </w:tc>
      </w:tr>
      <w:tr w:rsidR="00DF3D92" w:rsidRPr="00EC33F4" w14:paraId="044A661B" w14:textId="77777777" w:rsidTr="00927ACA">
        <w:trPr>
          <w:trHeight w:val="370"/>
        </w:trPr>
        <w:tc>
          <w:tcPr>
            <w:tcW w:w="1702" w:type="dxa"/>
          </w:tcPr>
          <w:p w14:paraId="226935EA"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Memoria SDRAM</w:t>
            </w:r>
          </w:p>
        </w:tc>
        <w:tc>
          <w:tcPr>
            <w:tcW w:w="1701" w:type="dxa"/>
          </w:tcPr>
          <w:p w14:paraId="394622B5" w14:textId="77777777" w:rsidR="00DF3D92" w:rsidRPr="00EC33F4" w:rsidRDefault="00DF3D92" w:rsidP="00927ACA">
            <w:pPr>
              <w:rPr>
                <w:rFonts w:ascii="Arial" w:eastAsia="Times New Roman" w:hAnsi="Arial" w:cs="Arial"/>
                <w:sz w:val="21"/>
                <w:szCs w:val="21"/>
              </w:rPr>
            </w:pPr>
            <w:r>
              <w:rPr>
                <w:rFonts w:ascii="Arial" w:eastAsia="Times New Roman" w:hAnsi="Arial" w:cs="Arial"/>
                <w:sz w:val="21"/>
                <w:szCs w:val="21"/>
              </w:rPr>
              <w:t>256 MiB compartidos con la GPU</w:t>
            </w:r>
          </w:p>
        </w:tc>
        <w:tc>
          <w:tcPr>
            <w:tcW w:w="3543" w:type="dxa"/>
            <w:gridSpan w:val="4"/>
          </w:tcPr>
          <w:p w14:paraId="52AE4548" w14:textId="77777777" w:rsidR="00DF3D92" w:rsidRPr="00EC33F4" w:rsidRDefault="00DF3D92" w:rsidP="00927ACA">
            <w:pPr>
              <w:rPr>
                <w:rFonts w:ascii="Arial" w:eastAsia="Times New Roman" w:hAnsi="Arial" w:cs="Arial"/>
                <w:sz w:val="21"/>
                <w:szCs w:val="21"/>
              </w:rPr>
            </w:pPr>
            <w:r>
              <w:rPr>
                <w:rFonts w:ascii="Arial" w:eastAsia="Times New Roman" w:hAnsi="Arial" w:cs="Arial"/>
                <w:sz w:val="21"/>
                <w:szCs w:val="21"/>
              </w:rPr>
              <w:t>512 MiB compartidos con la GPU, desde el 15 de octubre del 2012</w:t>
            </w:r>
          </w:p>
        </w:tc>
        <w:tc>
          <w:tcPr>
            <w:tcW w:w="3969" w:type="dxa"/>
            <w:gridSpan w:val="2"/>
          </w:tcPr>
          <w:p w14:paraId="02A4B899" w14:textId="77777777" w:rsidR="00DF3D92" w:rsidRPr="00EC33F4" w:rsidRDefault="00DF3D92" w:rsidP="00927ACA">
            <w:pPr>
              <w:rPr>
                <w:rFonts w:ascii="Arial" w:eastAsia="Times New Roman" w:hAnsi="Arial" w:cs="Arial"/>
                <w:sz w:val="21"/>
                <w:szCs w:val="21"/>
              </w:rPr>
            </w:pPr>
            <w:r>
              <w:rPr>
                <w:rFonts w:ascii="Arial" w:eastAsia="Times New Roman" w:hAnsi="Arial" w:cs="Arial"/>
                <w:sz w:val="21"/>
                <w:szCs w:val="21"/>
              </w:rPr>
              <w:t>1 GB compartidos con la GPU</w:t>
            </w:r>
          </w:p>
        </w:tc>
      </w:tr>
      <w:tr w:rsidR="00DF3D92" w:rsidRPr="00EC33F4" w14:paraId="433BCDF5" w14:textId="77777777" w:rsidTr="00927ACA">
        <w:trPr>
          <w:trHeight w:val="370"/>
        </w:trPr>
        <w:tc>
          <w:tcPr>
            <w:tcW w:w="1702" w:type="dxa"/>
          </w:tcPr>
          <w:p w14:paraId="353BC6D8"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Puertos USB 2.0</w:t>
            </w:r>
          </w:p>
        </w:tc>
        <w:tc>
          <w:tcPr>
            <w:tcW w:w="1701" w:type="dxa"/>
          </w:tcPr>
          <w:p w14:paraId="51481D4E"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1</w:t>
            </w:r>
          </w:p>
        </w:tc>
        <w:tc>
          <w:tcPr>
            <w:tcW w:w="1701" w:type="dxa"/>
            <w:gridSpan w:val="2"/>
          </w:tcPr>
          <w:p w14:paraId="569929E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2</w:t>
            </w:r>
          </w:p>
        </w:tc>
        <w:tc>
          <w:tcPr>
            <w:tcW w:w="5811" w:type="dxa"/>
            <w:gridSpan w:val="4"/>
          </w:tcPr>
          <w:p w14:paraId="4CE9DFCE"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4</w:t>
            </w:r>
          </w:p>
        </w:tc>
      </w:tr>
      <w:tr w:rsidR="00DF3D92" w:rsidRPr="00EC33F4" w14:paraId="414A7F74" w14:textId="77777777" w:rsidTr="00927ACA">
        <w:trPr>
          <w:trHeight w:val="370"/>
        </w:trPr>
        <w:tc>
          <w:tcPr>
            <w:tcW w:w="1702" w:type="dxa"/>
          </w:tcPr>
          <w:p w14:paraId="68590DF6"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Entradas de vídeo</w:t>
            </w:r>
          </w:p>
        </w:tc>
        <w:tc>
          <w:tcPr>
            <w:tcW w:w="9213" w:type="dxa"/>
            <w:gridSpan w:val="7"/>
          </w:tcPr>
          <w:p w14:paraId="3B798E07"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Conector MIPI CSI que permite instalar un módulo de cámara desarrollado por la Fundación Raspberry Pi</w:t>
            </w:r>
          </w:p>
        </w:tc>
      </w:tr>
      <w:tr w:rsidR="00DF3D92" w:rsidRPr="00EC33F4" w14:paraId="71CD11D3" w14:textId="77777777" w:rsidTr="00927ACA">
        <w:trPr>
          <w:trHeight w:val="370"/>
        </w:trPr>
        <w:tc>
          <w:tcPr>
            <w:tcW w:w="1702" w:type="dxa"/>
          </w:tcPr>
          <w:p w14:paraId="620867F8"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Salidas de vídeo</w:t>
            </w:r>
          </w:p>
        </w:tc>
        <w:tc>
          <w:tcPr>
            <w:tcW w:w="9213" w:type="dxa"/>
            <w:gridSpan w:val="7"/>
          </w:tcPr>
          <w:p w14:paraId="77898555"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Conector RCA (PAL y NTSC), HDMI (rev 1.3 y 1.4), interfaz DSI para panel LCD</w:t>
            </w:r>
          </w:p>
        </w:tc>
      </w:tr>
      <w:tr w:rsidR="00DF3D92" w:rsidRPr="00EC33F4" w14:paraId="6CAEDDE8" w14:textId="77777777" w:rsidTr="00927ACA">
        <w:trPr>
          <w:trHeight w:val="370"/>
        </w:trPr>
        <w:tc>
          <w:tcPr>
            <w:tcW w:w="1702" w:type="dxa"/>
          </w:tcPr>
          <w:p w14:paraId="6331C6E8"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Salidas de audio</w:t>
            </w:r>
          </w:p>
        </w:tc>
        <w:tc>
          <w:tcPr>
            <w:tcW w:w="9213" w:type="dxa"/>
            <w:gridSpan w:val="7"/>
          </w:tcPr>
          <w:p w14:paraId="07A8AAD8"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Conector de 3.5 mm, HDMI</w:t>
            </w:r>
          </w:p>
        </w:tc>
      </w:tr>
      <w:tr w:rsidR="00DF3D92" w:rsidRPr="00EC33F4" w14:paraId="396C033C" w14:textId="77777777" w:rsidTr="00927ACA">
        <w:trPr>
          <w:trHeight w:val="370"/>
        </w:trPr>
        <w:tc>
          <w:tcPr>
            <w:tcW w:w="1702" w:type="dxa"/>
          </w:tcPr>
          <w:p w14:paraId="0B840B64"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Almacenamiento integrado</w:t>
            </w:r>
          </w:p>
        </w:tc>
        <w:tc>
          <w:tcPr>
            <w:tcW w:w="3402" w:type="dxa"/>
            <w:gridSpan w:val="3"/>
          </w:tcPr>
          <w:p w14:paraId="63B5A36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SD, MMC, ranura para SDIO</w:t>
            </w:r>
          </w:p>
        </w:tc>
        <w:tc>
          <w:tcPr>
            <w:tcW w:w="5811" w:type="dxa"/>
            <w:gridSpan w:val="4"/>
          </w:tcPr>
          <w:p w14:paraId="4A4AFA2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MicroSD</w:t>
            </w:r>
          </w:p>
        </w:tc>
      </w:tr>
      <w:tr w:rsidR="00DF3D92" w:rsidRPr="00D11B48" w14:paraId="5AC0D3E2" w14:textId="77777777" w:rsidTr="00927ACA">
        <w:trPr>
          <w:trHeight w:val="370"/>
        </w:trPr>
        <w:tc>
          <w:tcPr>
            <w:tcW w:w="1702" w:type="dxa"/>
          </w:tcPr>
          <w:p w14:paraId="7FC4F6CD"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Conectividad de red</w:t>
            </w:r>
          </w:p>
        </w:tc>
        <w:tc>
          <w:tcPr>
            <w:tcW w:w="1701" w:type="dxa"/>
          </w:tcPr>
          <w:p w14:paraId="423D06C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Ninguna</w:t>
            </w:r>
          </w:p>
        </w:tc>
        <w:tc>
          <w:tcPr>
            <w:tcW w:w="5670" w:type="dxa"/>
            <w:gridSpan w:val="5"/>
          </w:tcPr>
          <w:p w14:paraId="3A3A5803" w14:textId="77777777" w:rsidR="00DF3D92" w:rsidRPr="003652EF" w:rsidRDefault="00DF3D92" w:rsidP="00927ACA">
            <w:pPr>
              <w:rPr>
                <w:rFonts w:ascii="Arial" w:eastAsia="Times New Roman" w:hAnsi="Arial" w:cs="Arial"/>
                <w:sz w:val="21"/>
                <w:szCs w:val="21"/>
                <w:lang w:val="en-US"/>
              </w:rPr>
            </w:pPr>
            <w:r w:rsidRPr="003652EF">
              <w:rPr>
                <w:rFonts w:ascii="Arial" w:eastAsia="Times New Roman" w:hAnsi="Arial" w:cs="Arial"/>
                <w:sz w:val="21"/>
                <w:szCs w:val="21"/>
                <w:lang w:val="en-US"/>
              </w:rPr>
              <w:t>10/100 Ethernet (RJ45) via hub USB</w:t>
            </w:r>
          </w:p>
        </w:tc>
        <w:tc>
          <w:tcPr>
            <w:tcW w:w="1842" w:type="dxa"/>
          </w:tcPr>
          <w:p w14:paraId="6B4F42C1" w14:textId="77777777" w:rsidR="00DF3D92" w:rsidRPr="003652EF" w:rsidRDefault="00DF3D92" w:rsidP="00927ACA">
            <w:pPr>
              <w:rPr>
                <w:rFonts w:ascii="Arial" w:eastAsia="Times New Roman" w:hAnsi="Arial" w:cs="Arial"/>
                <w:sz w:val="21"/>
                <w:szCs w:val="21"/>
                <w:lang w:val="en-US"/>
              </w:rPr>
            </w:pPr>
            <w:r>
              <w:rPr>
                <w:rFonts w:ascii="Arial" w:eastAsia="Times New Roman" w:hAnsi="Arial" w:cs="Arial"/>
                <w:sz w:val="21"/>
                <w:szCs w:val="21"/>
                <w:lang w:val="en-US"/>
              </w:rPr>
              <w:t>10/100 Ethernet (RJ45) vía hub USB, Wifi 802.11n, Bluetooth 4.1</w:t>
            </w:r>
          </w:p>
        </w:tc>
      </w:tr>
      <w:tr w:rsidR="00DF3D92" w:rsidRPr="003652EF" w14:paraId="03D84956" w14:textId="77777777" w:rsidTr="00927ACA">
        <w:trPr>
          <w:trHeight w:val="370"/>
        </w:trPr>
        <w:tc>
          <w:tcPr>
            <w:tcW w:w="1702" w:type="dxa"/>
          </w:tcPr>
          <w:p w14:paraId="328D62FD" w14:textId="77777777" w:rsidR="00DF3D92" w:rsidRPr="00BB785B" w:rsidRDefault="00DF3D92" w:rsidP="00927ACA">
            <w:pPr>
              <w:rPr>
                <w:rFonts w:ascii="Arial" w:hAnsi="Arial" w:cs="Arial"/>
                <w:b/>
                <w:sz w:val="21"/>
                <w:szCs w:val="21"/>
                <w:shd w:val="clear" w:color="auto" w:fill="FFFFFF"/>
                <w:lang w:val="en-US"/>
              </w:rPr>
            </w:pPr>
            <w:r w:rsidRPr="00BB785B">
              <w:rPr>
                <w:rFonts w:ascii="Arial" w:hAnsi="Arial" w:cs="Arial"/>
                <w:b/>
                <w:sz w:val="21"/>
                <w:szCs w:val="21"/>
                <w:shd w:val="clear" w:color="auto" w:fill="FFFFFF"/>
                <w:lang w:val="en-US"/>
              </w:rPr>
              <w:t xml:space="preserve">Periféricos de bajo nivel </w:t>
            </w:r>
          </w:p>
        </w:tc>
        <w:tc>
          <w:tcPr>
            <w:tcW w:w="5244" w:type="dxa"/>
            <w:gridSpan w:val="5"/>
          </w:tcPr>
          <w:p w14:paraId="751B4E3C" w14:textId="77777777" w:rsidR="00DF3D92" w:rsidRPr="003652EF" w:rsidRDefault="00DF3D92" w:rsidP="00927ACA">
            <w:pPr>
              <w:rPr>
                <w:rFonts w:ascii="Arial" w:eastAsia="Times New Roman" w:hAnsi="Arial" w:cs="Arial"/>
                <w:sz w:val="21"/>
                <w:szCs w:val="21"/>
                <w:lang w:val="en-US"/>
              </w:rPr>
            </w:pPr>
            <w:r>
              <w:rPr>
                <w:rFonts w:ascii="Arial" w:eastAsia="Times New Roman" w:hAnsi="Arial" w:cs="Arial"/>
                <w:sz w:val="21"/>
                <w:szCs w:val="21"/>
                <w:lang w:val="en-US"/>
              </w:rPr>
              <w:t>8 x GPIO, SPI, I</w:t>
            </w:r>
            <w:r>
              <w:rPr>
                <w:rFonts w:ascii="Arial" w:eastAsia="Times New Roman" w:hAnsi="Arial" w:cs="Arial"/>
                <w:sz w:val="21"/>
                <w:szCs w:val="21"/>
                <w:vertAlign w:val="superscript"/>
                <w:lang w:val="en-US"/>
              </w:rPr>
              <w:t>2</w:t>
            </w:r>
            <w:r>
              <w:rPr>
                <w:rFonts w:ascii="Arial" w:eastAsia="Times New Roman" w:hAnsi="Arial" w:cs="Arial"/>
                <w:sz w:val="21"/>
                <w:szCs w:val="21"/>
                <w:lang w:val="en-US"/>
              </w:rPr>
              <w:t>C, UART</w:t>
            </w:r>
          </w:p>
        </w:tc>
        <w:tc>
          <w:tcPr>
            <w:tcW w:w="3969" w:type="dxa"/>
            <w:gridSpan w:val="2"/>
          </w:tcPr>
          <w:p w14:paraId="33955B32" w14:textId="77777777" w:rsidR="00DF3D92" w:rsidRPr="003652EF" w:rsidRDefault="00DF3D92" w:rsidP="00927ACA">
            <w:pPr>
              <w:rPr>
                <w:rFonts w:ascii="Arial" w:eastAsia="Times New Roman" w:hAnsi="Arial" w:cs="Arial"/>
                <w:sz w:val="21"/>
                <w:szCs w:val="21"/>
              </w:rPr>
            </w:pPr>
            <w:r w:rsidRPr="003652EF">
              <w:rPr>
                <w:rFonts w:ascii="Arial" w:eastAsia="Times New Roman" w:hAnsi="Arial" w:cs="Arial"/>
                <w:sz w:val="21"/>
                <w:szCs w:val="21"/>
              </w:rPr>
              <w:t>17 x GPIO y un bus HAT ID</w:t>
            </w:r>
          </w:p>
        </w:tc>
      </w:tr>
      <w:tr w:rsidR="00DF3D92" w:rsidRPr="003652EF" w14:paraId="4B11AA2E" w14:textId="77777777" w:rsidTr="00927ACA">
        <w:trPr>
          <w:trHeight w:val="370"/>
        </w:trPr>
        <w:tc>
          <w:tcPr>
            <w:tcW w:w="1702" w:type="dxa"/>
          </w:tcPr>
          <w:p w14:paraId="1B821640"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Consumo energético</w:t>
            </w:r>
          </w:p>
        </w:tc>
        <w:tc>
          <w:tcPr>
            <w:tcW w:w="1701" w:type="dxa"/>
          </w:tcPr>
          <w:p w14:paraId="689C5CF4"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500 mA (2.5 W)</w:t>
            </w:r>
          </w:p>
        </w:tc>
        <w:tc>
          <w:tcPr>
            <w:tcW w:w="1701" w:type="dxa"/>
            <w:gridSpan w:val="2"/>
          </w:tcPr>
          <w:p w14:paraId="51A6F653"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700 mA (3.5 W)</w:t>
            </w:r>
          </w:p>
        </w:tc>
        <w:tc>
          <w:tcPr>
            <w:tcW w:w="1842" w:type="dxa"/>
            <w:gridSpan w:val="2"/>
          </w:tcPr>
          <w:p w14:paraId="0D44A765"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600 mA (3.0 W)</w:t>
            </w:r>
          </w:p>
        </w:tc>
        <w:tc>
          <w:tcPr>
            <w:tcW w:w="3969" w:type="dxa"/>
            <w:gridSpan w:val="2"/>
          </w:tcPr>
          <w:p w14:paraId="1DD68DFB"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800 mA (4.0 W)</w:t>
            </w:r>
          </w:p>
        </w:tc>
      </w:tr>
      <w:tr w:rsidR="00DF3D92" w:rsidRPr="003652EF" w14:paraId="7ABBEBF9" w14:textId="77777777" w:rsidTr="00927ACA">
        <w:trPr>
          <w:trHeight w:val="370"/>
        </w:trPr>
        <w:tc>
          <w:tcPr>
            <w:tcW w:w="1702" w:type="dxa"/>
          </w:tcPr>
          <w:p w14:paraId="7FBA71EF"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Fuente de alimentación</w:t>
            </w:r>
          </w:p>
        </w:tc>
        <w:tc>
          <w:tcPr>
            <w:tcW w:w="9213" w:type="dxa"/>
            <w:gridSpan w:val="7"/>
          </w:tcPr>
          <w:p w14:paraId="2EB1EC1D"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5 V vía Micro USB o GPIO header</w:t>
            </w:r>
          </w:p>
        </w:tc>
      </w:tr>
      <w:tr w:rsidR="00DF3D92" w:rsidRPr="003652EF" w14:paraId="1DAF9CBB" w14:textId="77777777" w:rsidTr="00927ACA">
        <w:trPr>
          <w:trHeight w:val="370"/>
        </w:trPr>
        <w:tc>
          <w:tcPr>
            <w:tcW w:w="1702" w:type="dxa"/>
          </w:tcPr>
          <w:p w14:paraId="1658AEB0"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Dimensiones</w:t>
            </w:r>
          </w:p>
        </w:tc>
        <w:tc>
          <w:tcPr>
            <w:tcW w:w="9213" w:type="dxa"/>
            <w:gridSpan w:val="7"/>
          </w:tcPr>
          <w:p w14:paraId="633259E5" w14:textId="77777777" w:rsidR="00DF3D92" w:rsidRDefault="00DF3D92" w:rsidP="00927ACA">
            <w:pPr>
              <w:rPr>
                <w:rFonts w:ascii="Arial" w:eastAsia="Times New Roman" w:hAnsi="Arial" w:cs="Arial"/>
                <w:sz w:val="21"/>
                <w:szCs w:val="21"/>
              </w:rPr>
            </w:pPr>
            <w:r w:rsidRPr="004A7D18">
              <w:rPr>
                <w:rFonts w:ascii="Arial" w:eastAsia="Times New Roman" w:hAnsi="Arial" w:cs="Arial"/>
                <w:sz w:val="21"/>
                <w:szCs w:val="21"/>
              </w:rPr>
              <w:t>85.60mm × 53.98mm</w:t>
            </w:r>
          </w:p>
        </w:tc>
      </w:tr>
      <w:tr w:rsidR="00DF3D92" w:rsidRPr="003652EF" w14:paraId="28C1438E" w14:textId="77777777" w:rsidTr="00927ACA">
        <w:trPr>
          <w:trHeight w:val="370"/>
        </w:trPr>
        <w:tc>
          <w:tcPr>
            <w:tcW w:w="1702" w:type="dxa"/>
          </w:tcPr>
          <w:p w14:paraId="751C730B"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SO soportados</w:t>
            </w:r>
          </w:p>
        </w:tc>
        <w:tc>
          <w:tcPr>
            <w:tcW w:w="9213" w:type="dxa"/>
            <w:gridSpan w:val="7"/>
            <w:vAlign w:val="center"/>
          </w:tcPr>
          <w:p w14:paraId="5F766747" w14:textId="77777777" w:rsidR="00DF3D92" w:rsidRPr="002B013D" w:rsidRDefault="00DF3D92" w:rsidP="00927ACA">
            <w:pPr>
              <w:spacing w:before="240" w:after="240"/>
              <w:rPr>
                <w:rFonts w:ascii="Arial" w:eastAsia="Times New Roman" w:hAnsi="Arial" w:cs="Arial"/>
                <w:sz w:val="21"/>
                <w:szCs w:val="21"/>
                <w:lang w:val="en-US"/>
              </w:rPr>
            </w:pPr>
            <w:r w:rsidRPr="002B013D">
              <w:rPr>
                <w:rFonts w:ascii="Arial" w:eastAsia="Times New Roman" w:hAnsi="Arial" w:cs="Arial"/>
                <w:sz w:val="21"/>
                <w:szCs w:val="21"/>
                <w:lang w:val="en-US"/>
              </w:rPr>
              <w:t>GNU/Linux: Debian (Raspbian), Fedora (Pidora), Arch Linux (Arch Linux ARM), Slackware Linux, SUSE Linux Enterprise Server for ARM.</w:t>
            </w:r>
          </w:p>
          <w:p w14:paraId="5C64F96A" w14:textId="77777777" w:rsidR="00DF3D92" w:rsidRPr="002B013D" w:rsidRDefault="00DF3D92" w:rsidP="00927ACA">
            <w:pPr>
              <w:spacing w:before="120" w:after="120"/>
              <w:rPr>
                <w:rFonts w:ascii="Arial" w:eastAsia="Times New Roman" w:hAnsi="Arial" w:cs="Arial"/>
                <w:sz w:val="21"/>
                <w:szCs w:val="21"/>
              </w:rPr>
            </w:pPr>
            <w:r w:rsidRPr="002B013D">
              <w:rPr>
                <w:rFonts w:ascii="Arial" w:eastAsia="Times New Roman" w:hAnsi="Arial" w:cs="Arial"/>
                <w:sz w:val="21"/>
                <w:szCs w:val="21"/>
              </w:rPr>
              <w:t>RISC OS</w:t>
            </w:r>
          </w:p>
        </w:tc>
      </w:tr>
    </w:tbl>
    <w:p w14:paraId="19497595" w14:textId="77777777" w:rsidR="00DF3D92" w:rsidRDefault="00DF3D92" w:rsidP="00DF3D92">
      <w:pPr>
        <w:rPr>
          <w:rFonts w:ascii="Arial" w:eastAsia="Times New Roman" w:hAnsi="Arial" w:cs="Arial"/>
          <w:color w:val="222222"/>
          <w:sz w:val="21"/>
          <w:szCs w:val="21"/>
        </w:rPr>
      </w:pPr>
    </w:p>
    <w:p w14:paraId="3230842F" w14:textId="77777777" w:rsidR="00DF3D92" w:rsidRDefault="00DF3D92" w:rsidP="00DF3D92">
      <w:pPr>
        <w:pStyle w:val="Ttulo2"/>
        <w:ind w:left="720" w:hanging="720"/>
        <w:rPr>
          <w:b/>
          <w:sz w:val="32"/>
          <w:szCs w:val="32"/>
        </w:rPr>
      </w:pPr>
      <w:bookmarkStart w:id="171" w:name="_Toc504153917"/>
      <w:bookmarkStart w:id="172" w:name="_Toc509667127"/>
      <w:r>
        <w:rPr>
          <w:b/>
          <w:sz w:val="32"/>
          <w:szCs w:val="32"/>
        </w:rPr>
        <w:t xml:space="preserve">4.3 </w:t>
      </w:r>
      <w:r w:rsidRPr="00157DFC">
        <w:rPr>
          <w:b/>
          <w:sz w:val="32"/>
          <w:szCs w:val="32"/>
        </w:rPr>
        <w:t>Entrada/Salida de propósito general (GPIO)</w:t>
      </w:r>
      <w:bookmarkEnd w:id="171"/>
      <w:bookmarkEnd w:id="172"/>
    </w:p>
    <w:p w14:paraId="0A4BDB9D" w14:textId="77777777" w:rsidR="00DF3D92" w:rsidRDefault="00DF3D92" w:rsidP="00DF3D92"/>
    <w:p w14:paraId="1B34D607" w14:textId="77777777" w:rsidR="00DF3D92" w:rsidRPr="004C7DEA" w:rsidRDefault="00DF3D92" w:rsidP="00DF3D92">
      <w:pPr>
        <w:rPr>
          <w:rFonts w:ascii="Arial" w:hAnsi="Arial" w:cs="Arial"/>
          <w:sz w:val="24"/>
          <w:szCs w:val="24"/>
        </w:rPr>
      </w:pPr>
      <w:r w:rsidRPr="004C7DEA">
        <w:rPr>
          <w:rFonts w:ascii="Arial" w:hAnsi="Arial" w:cs="Arial"/>
          <w:sz w:val="24"/>
          <w:szCs w:val="24"/>
        </w:rPr>
        <w:t xml:space="preserve">Se le llama GPIO (En inglés, </w:t>
      </w:r>
      <w:r w:rsidRPr="004C7DEA">
        <w:rPr>
          <w:rFonts w:ascii="Arial" w:hAnsi="Arial" w:cs="Arial"/>
          <w:i/>
          <w:sz w:val="24"/>
          <w:szCs w:val="24"/>
        </w:rPr>
        <w:t>General Purpose Input/Output</w:t>
      </w:r>
      <w:r w:rsidRPr="004C7DEA">
        <w:rPr>
          <w:rFonts w:ascii="Arial" w:hAnsi="Arial" w:cs="Arial"/>
          <w:sz w:val="24"/>
          <w:szCs w:val="24"/>
        </w:rPr>
        <w:t>)</w:t>
      </w:r>
      <w:r>
        <w:rPr>
          <w:rFonts w:ascii="Arial" w:hAnsi="Arial" w:cs="Arial"/>
          <w:sz w:val="24"/>
          <w:szCs w:val="24"/>
        </w:rPr>
        <w:t xml:space="preserve"> a un conjunto de pines genéricos integrados a una placa o chip electrónico sin un fin específico, sino que, su “comportamiento” queda sujeto al usuario de dicha placa según algún tipo de lógica previamente cargada.</w:t>
      </w:r>
    </w:p>
    <w:p w14:paraId="550382AA" w14:textId="4C251AFA" w:rsidR="00DF3D92" w:rsidRDefault="00DF3D92" w:rsidP="00DF3D92">
      <w:pPr>
        <w:rPr>
          <w:rFonts w:ascii="Arial" w:hAnsi="Arial" w:cs="Arial"/>
          <w:sz w:val="24"/>
          <w:szCs w:val="24"/>
        </w:rPr>
      </w:pPr>
      <w:r w:rsidRPr="00286527">
        <w:rPr>
          <w:noProof/>
          <w:sz w:val="24"/>
          <w:szCs w:val="24"/>
          <w:lang w:val="en-US" w:eastAsia="en-US"/>
        </w:rPr>
        <w:lastRenderedPageBreak/>
        <w:drawing>
          <wp:anchor distT="0" distB="0" distL="114300" distR="114300" simplePos="0" relativeHeight="251536896" behindDoc="0" locked="0" layoutInCell="1" allowOverlap="1" wp14:anchorId="59411DBE" wp14:editId="321EF0EB">
            <wp:simplePos x="0" y="0"/>
            <wp:positionH relativeFrom="margin">
              <wp:posOffset>405765</wp:posOffset>
            </wp:positionH>
            <wp:positionV relativeFrom="paragraph">
              <wp:posOffset>167640</wp:posOffset>
            </wp:positionV>
            <wp:extent cx="4578985" cy="3998595"/>
            <wp:effectExtent l="0" t="0" r="0" b="1905"/>
            <wp:wrapTopAndBottom/>
            <wp:docPr id="56" name="Imagen 56" descr="https://i1.wp.com/www.jameco.com/Jameco/workshop/circuitnotes/raspberry_pi_circuit_note_fig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1.wp.com/www.jameco.com/Jameco/workshop/circuitnotes/raspberry_pi_circuit_note_fig2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8985" cy="3998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551232" behindDoc="0" locked="0" layoutInCell="1" allowOverlap="1" wp14:anchorId="680D3A9D" wp14:editId="5E8E91AB">
                <wp:simplePos x="0" y="0"/>
                <wp:positionH relativeFrom="column">
                  <wp:posOffset>-3810</wp:posOffset>
                </wp:positionH>
                <wp:positionV relativeFrom="paragraph">
                  <wp:posOffset>4223385</wp:posOffset>
                </wp:positionV>
                <wp:extent cx="4578985" cy="635"/>
                <wp:effectExtent l="0" t="0" r="0" b="0"/>
                <wp:wrapTopAndBottom/>
                <wp:docPr id="247" name="Cuadro de texto 247"/>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14:paraId="70CC1F1E" w14:textId="5903F2DC" w:rsidR="006D6B4B" w:rsidRPr="003E29C7" w:rsidRDefault="006D6B4B" w:rsidP="00DF3D92">
                            <w:pPr>
                              <w:pStyle w:val="Descripcin"/>
                              <w:jc w:val="center"/>
                              <w:rPr>
                                <w:rFonts w:ascii="Calibri" w:eastAsia="Calibri" w:hAnsi="Calibri" w:cs="Calibri"/>
                                <w:noProof/>
                                <w:color w:val="000000"/>
                                <w:sz w:val="24"/>
                                <w:szCs w:val="24"/>
                                <w:lang w:val="es-ES_tradnl" w:eastAsia="es-ES_tradnl"/>
                              </w:rPr>
                            </w:pPr>
                            <w:bookmarkStart w:id="173" w:name="_Ref502094669"/>
                            <w:bookmarkStart w:id="174" w:name="_Toc504153987"/>
                            <w:bookmarkStart w:id="175" w:name="_Toc508877179"/>
                            <w:r>
                              <w:t xml:space="preserve">Ilustración </w:t>
                            </w:r>
                            <w:fldSimple w:instr=" SEQ Ilustración \* ARABIC ">
                              <w:r>
                                <w:rPr>
                                  <w:noProof/>
                                </w:rPr>
                                <w:t>23</w:t>
                              </w:r>
                            </w:fldSimple>
                            <w:r>
                              <w:t xml:space="preserve"> - Raspberry Pi 2 y sus GPIOs</w:t>
                            </w:r>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D3A9D" id="Cuadro de texto 247" o:spid="_x0000_s1034" type="#_x0000_t202" style="position:absolute;left:0;text-align:left;margin-left:-.3pt;margin-top:332.55pt;width:360.55pt;height:.05pt;z-index:25155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" stroked="f">
                <v:textbox style="mso-fit-shape-to-text:t" inset="0,0,0,0">
                  <w:txbxContent>
                    <w:p w14:paraId="70CC1F1E" w14:textId="5903F2DC" w:rsidR="006D6B4B" w:rsidRPr="003E29C7" w:rsidRDefault="006D6B4B" w:rsidP="00DF3D92">
                      <w:pPr>
                        <w:pStyle w:val="Descripcin"/>
                        <w:jc w:val="center"/>
                        <w:rPr>
                          <w:rFonts w:ascii="Calibri" w:eastAsia="Calibri" w:hAnsi="Calibri" w:cs="Calibri"/>
                          <w:noProof/>
                          <w:color w:val="000000"/>
                          <w:sz w:val="24"/>
                          <w:szCs w:val="24"/>
                          <w:lang w:val="es-ES_tradnl" w:eastAsia="es-ES_tradnl"/>
                        </w:rPr>
                      </w:pPr>
                      <w:bookmarkStart w:id="176" w:name="_Ref502094669"/>
                      <w:bookmarkStart w:id="177" w:name="_Toc504153987"/>
                      <w:bookmarkStart w:id="178" w:name="_Toc508877179"/>
                      <w:r>
                        <w:t xml:space="preserve">Ilustración </w:t>
                      </w:r>
                      <w:fldSimple w:instr=" SEQ Ilustración \* ARABIC ">
                        <w:r>
                          <w:rPr>
                            <w:noProof/>
                          </w:rPr>
                          <w:t>23</w:t>
                        </w:r>
                      </w:fldSimple>
                      <w:r>
                        <w:t xml:space="preserve"> - Raspberry Pi 2 y sus GPIOs</w:t>
                      </w:r>
                      <w:bookmarkEnd w:id="176"/>
                      <w:bookmarkEnd w:id="177"/>
                      <w:bookmarkEnd w:id="178"/>
                    </w:p>
                  </w:txbxContent>
                </v:textbox>
                <w10:wrap type="topAndBottom"/>
              </v:shape>
            </w:pict>
          </mc:Fallback>
        </mc:AlternateContent>
      </w:r>
      <w:r>
        <w:rPr>
          <w:rFonts w:ascii="Arial" w:hAnsi="Arial" w:cs="Arial"/>
          <w:sz w:val="24"/>
          <w:szCs w:val="24"/>
        </w:rPr>
        <w:t>En la imagen (</w:t>
      </w:r>
      <w:r w:rsidRPr="00030E3C">
        <w:rPr>
          <w:rFonts w:ascii="Arial" w:hAnsi="Arial" w:cs="Arial"/>
          <w:b/>
          <w:sz w:val="24"/>
          <w:szCs w:val="24"/>
        </w:rPr>
        <w:fldChar w:fldCharType="begin"/>
      </w:r>
      <w:r w:rsidRPr="00030E3C">
        <w:rPr>
          <w:rFonts w:ascii="Arial" w:hAnsi="Arial" w:cs="Arial"/>
          <w:b/>
          <w:sz w:val="24"/>
          <w:szCs w:val="24"/>
        </w:rPr>
        <w:instrText xml:space="preserve"> REF _Ref502094669 \h </w:instrText>
      </w:r>
      <w:r w:rsidR="00030E3C" w:rsidRPr="00030E3C">
        <w:rPr>
          <w:rFonts w:ascii="Arial" w:hAnsi="Arial" w:cs="Arial"/>
          <w:b/>
          <w:sz w:val="24"/>
          <w:szCs w:val="24"/>
        </w:rPr>
        <w:instrText xml:space="preserve"> \* MERGEFORMAT </w:instrText>
      </w:r>
      <w:r w:rsidRPr="00030E3C">
        <w:rPr>
          <w:rFonts w:ascii="Arial" w:hAnsi="Arial" w:cs="Arial"/>
          <w:b/>
          <w:sz w:val="24"/>
          <w:szCs w:val="24"/>
        </w:rPr>
      </w:r>
      <w:r w:rsidRPr="00030E3C">
        <w:rPr>
          <w:rFonts w:ascii="Arial" w:hAnsi="Arial" w:cs="Arial"/>
          <w:b/>
          <w:sz w:val="24"/>
          <w:szCs w:val="24"/>
        </w:rPr>
        <w:fldChar w:fldCharType="separate"/>
      </w:r>
      <w:r w:rsidR="00030E3C" w:rsidRPr="00030E3C">
        <w:rPr>
          <w:rFonts w:ascii="Arial" w:hAnsi="Arial" w:cs="Arial"/>
          <w:b/>
          <w:sz w:val="24"/>
          <w:szCs w:val="24"/>
        </w:rPr>
        <w:t xml:space="preserve">Ilustración </w:t>
      </w:r>
      <w:r w:rsidR="00030E3C" w:rsidRPr="00030E3C">
        <w:rPr>
          <w:rFonts w:ascii="Arial" w:hAnsi="Arial" w:cs="Arial"/>
          <w:b/>
          <w:noProof/>
          <w:sz w:val="24"/>
          <w:szCs w:val="24"/>
        </w:rPr>
        <w:t>23</w:t>
      </w:r>
      <w:r w:rsidR="00030E3C" w:rsidRPr="00030E3C">
        <w:rPr>
          <w:rFonts w:ascii="Arial" w:hAnsi="Arial" w:cs="Arial"/>
          <w:b/>
          <w:sz w:val="24"/>
          <w:szCs w:val="24"/>
        </w:rPr>
        <w:t xml:space="preserve"> - Raspberry Pi 2 y sus GPIOs</w:t>
      </w:r>
      <w:r w:rsidRPr="00030E3C">
        <w:rPr>
          <w:rFonts w:ascii="Arial" w:hAnsi="Arial" w:cs="Arial"/>
          <w:b/>
          <w:sz w:val="24"/>
          <w:szCs w:val="24"/>
        </w:rPr>
        <w:fldChar w:fldCharType="end"/>
      </w:r>
      <w:r>
        <w:rPr>
          <w:rFonts w:ascii="Arial" w:hAnsi="Arial" w:cs="Arial"/>
          <w:sz w:val="24"/>
          <w:szCs w:val="24"/>
        </w:rPr>
        <w:t>) se puede ver la Raspberry Pi 2 Modelo B de características bastante similares, en general, a la versión 3 de esta plataforma (utilizada en el desarrollo de esta tesina) y en detalle sus diversas interfaces. Un poco más arriba se pueden apreciar los distintos pines del tipo GPIO con los que cuenta esta plataforma (40 pines en total tanto la versión 2 como la 3).</w:t>
      </w:r>
      <w:sdt>
        <w:sdtPr>
          <w:rPr>
            <w:rFonts w:ascii="Arial" w:hAnsi="Arial" w:cs="Arial"/>
            <w:sz w:val="24"/>
            <w:szCs w:val="24"/>
          </w:rPr>
          <w:id w:val="-1365747396"/>
          <w:citation/>
        </w:sdtPr>
        <w:sdtContent>
          <w:r w:rsidR="00C927D7">
            <w:rPr>
              <w:rFonts w:ascii="Arial" w:hAnsi="Arial" w:cs="Arial"/>
              <w:sz w:val="24"/>
              <w:szCs w:val="24"/>
            </w:rPr>
            <w:fldChar w:fldCharType="begin"/>
          </w:r>
          <w:r w:rsidR="00C927D7">
            <w:rPr>
              <w:rFonts w:ascii="Arial" w:hAnsi="Arial" w:cs="Arial"/>
              <w:sz w:val="24"/>
              <w:szCs w:val="24"/>
            </w:rPr>
            <w:instrText xml:space="preserve"> CITATION Ras17 \l 11274 </w:instrText>
          </w:r>
          <w:r w:rsidR="00C927D7">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[13]</w:t>
          </w:r>
          <w:r w:rsidR="00C927D7">
            <w:rPr>
              <w:rFonts w:ascii="Arial" w:hAnsi="Arial" w:cs="Arial"/>
              <w:sz w:val="24"/>
              <w:szCs w:val="24"/>
            </w:rPr>
            <w:fldChar w:fldCharType="end"/>
          </w:r>
        </w:sdtContent>
      </w:sdt>
    </w:p>
    <w:p w14:paraId="02B88F79" w14:textId="7B36B039" w:rsidR="00DF3D92" w:rsidRPr="00834D14" w:rsidRDefault="00DF3D92" w:rsidP="00DF3D92">
      <w:pPr>
        <w:rPr>
          <w:rFonts w:ascii="Arial" w:hAnsi="Arial" w:cs="Arial"/>
          <w:sz w:val="24"/>
          <w:szCs w:val="24"/>
        </w:rPr>
      </w:pPr>
      <w:r>
        <w:rPr>
          <w:noProof/>
          <w:lang w:val="en-US" w:eastAsia="en-US"/>
        </w:rPr>
        <w:lastRenderedPageBreak/>
        <mc:AlternateContent>
          <mc:Choice Requires="wps">
            <w:drawing>
              <wp:anchor distT="0" distB="0" distL="114300" distR="114300" simplePos="0" relativeHeight="251579904" behindDoc="0" locked="0" layoutInCell="1" allowOverlap="1" wp14:anchorId="1E7737E5" wp14:editId="5EA81FCF">
                <wp:simplePos x="0" y="0"/>
                <wp:positionH relativeFrom="column">
                  <wp:posOffset>777923</wp:posOffset>
                </wp:positionH>
                <wp:positionV relativeFrom="paragraph">
                  <wp:posOffset>5455114</wp:posOffset>
                </wp:positionV>
                <wp:extent cx="3829050" cy="635"/>
                <wp:effectExtent l="0" t="0" r="0" b="0"/>
                <wp:wrapTopAndBottom/>
                <wp:docPr id="248" name="Cuadro de texto 248"/>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6D05B5D8" w14:textId="67C6D1D6" w:rsidR="006D6B4B" w:rsidRPr="008718C0" w:rsidRDefault="006D6B4B" w:rsidP="00DF3D92">
                            <w:pPr>
                              <w:pStyle w:val="Descripcin"/>
                              <w:jc w:val="center"/>
                              <w:rPr>
                                <w:rFonts w:ascii="Calibri" w:eastAsia="Calibri" w:hAnsi="Calibri" w:cs="Calibri"/>
                                <w:noProof/>
                                <w:color w:val="000000"/>
                                <w:lang w:val="es-ES_tradnl" w:eastAsia="es-ES_tradnl"/>
                              </w:rPr>
                            </w:pPr>
                            <w:bookmarkStart w:id="179" w:name="_Ref502096104"/>
                            <w:bookmarkStart w:id="180" w:name="_Toc504153988"/>
                            <w:bookmarkStart w:id="181" w:name="_Toc508877180"/>
                            <w:r>
                              <w:t xml:space="preserve">Ilustración </w:t>
                            </w:r>
                            <w:fldSimple w:instr=" SEQ Ilustración \* ARABIC ">
                              <w:r>
                                <w:rPr>
                                  <w:noProof/>
                                </w:rPr>
                                <w:t>24</w:t>
                              </w:r>
                            </w:fldSimple>
                            <w:r>
                              <w:t xml:space="preserve"> - Interfaces de Raspberry Pi</w:t>
                            </w:r>
                            <w:bookmarkEnd w:id="179"/>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737E5" id="Cuadro de texto 248" o:spid="_x0000_s1035" type="#_x0000_t202" style="position:absolute;left:0;text-align:left;margin-left:61.25pt;margin-top:429.55pt;width:301.5pt;height:.05pt;z-index:25157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" stroked="f">
                <v:textbox style="mso-fit-shape-to-text:t" inset="0,0,0,0">
                  <w:txbxContent>
                    <w:p w14:paraId="6D05B5D8" w14:textId="67C6D1D6" w:rsidR="006D6B4B" w:rsidRPr="008718C0" w:rsidRDefault="006D6B4B" w:rsidP="00DF3D92">
                      <w:pPr>
                        <w:pStyle w:val="Descripcin"/>
                        <w:jc w:val="center"/>
                        <w:rPr>
                          <w:rFonts w:ascii="Calibri" w:eastAsia="Calibri" w:hAnsi="Calibri" w:cs="Calibri"/>
                          <w:noProof/>
                          <w:color w:val="000000"/>
                          <w:lang w:val="es-ES_tradnl" w:eastAsia="es-ES_tradnl"/>
                        </w:rPr>
                      </w:pPr>
                      <w:bookmarkStart w:id="182" w:name="_Ref502096104"/>
                      <w:bookmarkStart w:id="183" w:name="_Toc504153988"/>
                      <w:bookmarkStart w:id="184" w:name="_Toc508877180"/>
                      <w:r>
                        <w:t xml:space="preserve">Ilustración </w:t>
                      </w:r>
                      <w:fldSimple w:instr=" SEQ Ilustración \* ARABIC ">
                        <w:r>
                          <w:rPr>
                            <w:noProof/>
                          </w:rPr>
                          <w:t>24</w:t>
                        </w:r>
                      </w:fldSimple>
                      <w:r>
                        <w:t xml:space="preserve"> - Interfaces de Raspberry Pi</w:t>
                      </w:r>
                      <w:bookmarkEnd w:id="182"/>
                      <w:bookmarkEnd w:id="183"/>
                      <w:bookmarkEnd w:id="184"/>
                    </w:p>
                  </w:txbxContent>
                </v:textbox>
                <w10:wrap type="topAndBottom"/>
              </v:shape>
            </w:pict>
          </mc:Fallback>
        </mc:AlternateContent>
      </w:r>
      <w:r>
        <w:rPr>
          <w:noProof/>
          <w:lang w:val="en-US" w:eastAsia="en-US"/>
        </w:rPr>
        <w:drawing>
          <wp:anchor distT="0" distB="0" distL="114300" distR="114300" simplePos="0" relativeHeight="251565568" behindDoc="0" locked="0" layoutInCell="1" allowOverlap="1" wp14:anchorId="72D93D4F" wp14:editId="1311FC3C">
            <wp:simplePos x="0" y="0"/>
            <wp:positionH relativeFrom="margin">
              <wp:posOffset>-29845</wp:posOffset>
            </wp:positionH>
            <wp:positionV relativeFrom="paragraph">
              <wp:posOffset>593725</wp:posOffset>
            </wp:positionV>
            <wp:extent cx="5426710" cy="4799965"/>
            <wp:effectExtent l="0" t="0" r="2540" b="635"/>
            <wp:wrapTopAndBottom/>
            <wp:docPr id="57" name="Imagen 57" descr="Tutoriales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toriales Raspberry P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6710" cy="4799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La siguiente imagen (</w:t>
      </w:r>
      <w:r w:rsidRPr="00030E3C">
        <w:rPr>
          <w:rFonts w:ascii="Arial" w:hAnsi="Arial" w:cs="Arial"/>
          <w:b/>
          <w:sz w:val="24"/>
          <w:szCs w:val="24"/>
        </w:rPr>
        <w:fldChar w:fldCharType="begin"/>
      </w:r>
      <w:r w:rsidRPr="00030E3C">
        <w:rPr>
          <w:rFonts w:ascii="Arial" w:hAnsi="Arial" w:cs="Arial"/>
          <w:b/>
          <w:sz w:val="24"/>
          <w:szCs w:val="24"/>
        </w:rPr>
        <w:instrText xml:space="preserve"> REF _Ref502096104 \h </w:instrText>
      </w:r>
      <w:r w:rsidR="00030E3C" w:rsidRPr="00030E3C">
        <w:rPr>
          <w:rFonts w:ascii="Arial" w:hAnsi="Arial" w:cs="Arial"/>
          <w:b/>
          <w:sz w:val="24"/>
          <w:szCs w:val="24"/>
        </w:rPr>
        <w:instrText xml:space="preserve"> \* MERGEFORMAT </w:instrText>
      </w:r>
      <w:r w:rsidRPr="00030E3C">
        <w:rPr>
          <w:rFonts w:ascii="Arial" w:hAnsi="Arial" w:cs="Arial"/>
          <w:b/>
          <w:sz w:val="24"/>
          <w:szCs w:val="24"/>
        </w:rPr>
      </w:r>
      <w:r w:rsidRPr="00030E3C">
        <w:rPr>
          <w:rFonts w:ascii="Arial" w:hAnsi="Arial" w:cs="Arial"/>
          <w:b/>
          <w:sz w:val="24"/>
          <w:szCs w:val="24"/>
        </w:rPr>
        <w:fldChar w:fldCharType="separate"/>
      </w:r>
      <w:r w:rsidR="00030E3C" w:rsidRPr="00030E3C">
        <w:rPr>
          <w:rFonts w:ascii="Arial" w:hAnsi="Arial" w:cs="Arial"/>
          <w:b/>
          <w:sz w:val="24"/>
          <w:szCs w:val="24"/>
        </w:rPr>
        <w:t xml:space="preserve">Ilustración </w:t>
      </w:r>
      <w:r w:rsidR="00030E3C" w:rsidRPr="00030E3C">
        <w:rPr>
          <w:rFonts w:ascii="Arial" w:hAnsi="Arial" w:cs="Arial"/>
          <w:b/>
          <w:noProof/>
          <w:sz w:val="24"/>
          <w:szCs w:val="24"/>
        </w:rPr>
        <w:t>24</w:t>
      </w:r>
      <w:r w:rsidR="00030E3C" w:rsidRPr="00030E3C">
        <w:rPr>
          <w:rFonts w:ascii="Arial" w:hAnsi="Arial" w:cs="Arial"/>
          <w:b/>
          <w:sz w:val="24"/>
          <w:szCs w:val="24"/>
        </w:rPr>
        <w:t xml:space="preserve"> - Interfaces de Raspberry Pi</w:t>
      </w:r>
      <w:r w:rsidRPr="00030E3C">
        <w:rPr>
          <w:rFonts w:ascii="Arial" w:hAnsi="Arial" w:cs="Arial"/>
          <w:b/>
          <w:sz w:val="24"/>
          <w:szCs w:val="24"/>
        </w:rPr>
        <w:fldChar w:fldCharType="end"/>
      </w:r>
      <w:r>
        <w:rPr>
          <w:rFonts w:ascii="Arial" w:hAnsi="Arial" w:cs="Arial"/>
          <w:sz w:val="24"/>
          <w:szCs w:val="24"/>
        </w:rPr>
        <w:t>) ilustra los distintos periféricos que se pueden conectar a este computador.</w:t>
      </w:r>
    </w:p>
    <w:p w14:paraId="7D64D504" w14:textId="77777777" w:rsidR="00DF3D92" w:rsidRPr="00646568" w:rsidRDefault="00DF3D92" w:rsidP="00DF3D92">
      <w:pPr>
        <w:pStyle w:val="Ttulo2"/>
        <w:rPr>
          <w:b/>
          <w:sz w:val="32"/>
          <w:szCs w:val="32"/>
        </w:rPr>
      </w:pPr>
      <w:bookmarkStart w:id="185" w:name="_Toc504153918"/>
      <w:bookmarkStart w:id="186" w:name="_Toc509667128"/>
      <w:r>
        <w:rPr>
          <w:b/>
          <w:sz w:val="32"/>
          <w:szCs w:val="32"/>
        </w:rPr>
        <w:t xml:space="preserve">4.4 </w:t>
      </w:r>
      <w:r w:rsidRPr="00646568">
        <w:rPr>
          <w:b/>
          <w:sz w:val="32"/>
          <w:szCs w:val="32"/>
        </w:rPr>
        <w:t>Sistemas Operativos compatibles</w:t>
      </w:r>
      <w:bookmarkEnd w:id="185"/>
      <w:bookmarkEnd w:id="186"/>
    </w:p>
    <w:p w14:paraId="204D0646"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Los computadores Raspberry Pi utilizan en su mayoría sistemas operativos basados en GNU/Linux compatibles con el mismo, alguno de ellos son los siguientes:</w:t>
      </w:r>
    </w:p>
    <w:p w14:paraId="45F673BC" w14:textId="77777777" w:rsidR="00DF3D92" w:rsidRPr="005709F8" w:rsidRDefault="00DF3D92" w:rsidP="00DF3D92">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Arch Linux</w:t>
      </w:r>
    </w:p>
    <w:p w14:paraId="1AC2D801" w14:textId="77777777" w:rsidR="00DF3D92" w:rsidRPr="005709F8" w:rsidRDefault="00DF3D92" w:rsidP="00DF3D92">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Android</w:t>
      </w:r>
    </w:p>
    <w:p w14:paraId="3FE556A2" w14:textId="77777777" w:rsidR="00DF3D92" w:rsidRPr="005709F8" w:rsidRDefault="00DF3D92" w:rsidP="00DF3D92">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Debian Whezzy</w:t>
      </w:r>
    </w:p>
    <w:p w14:paraId="5C396E80" w14:textId="77777777" w:rsidR="00DF3D92" w:rsidRPr="005709F8" w:rsidRDefault="00DF3D92" w:rsidP="00DF3D92">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Ubuntu Mate</w:t>
      </w:r>
    </w:p>
    <w:p w14:paraId="225102B0" w14:textId="77777777" w:rsidR="00DF3D92" w:rsidRPr="005709F8" w:rsidRDefault="00DF3D92" w:rsidP="00DF3D92">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Google Chromium OS</w:t>
      </w:r>
    </w:p>
    <w:p w14:paraId="18E0D9C7" w14:textId="77777777" w:rsidR="00DF3D92" w:rsidRPr="005709F8" w:rsidRDefault="00DF3D92" w:rsidP="00DF3D92">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Raspbian</w:t>
      </w:r>
    </w:p>
    <w:p w14:paraId="050F77D8"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Este último (Raspbian), es una distribución derivada del sistema operativo Debian, la cual fue modificada y optimizada para el hardware de Raspberry Pi. Es la distribución por defecto recomendada por la Fundación Raspberry Pi para utilizarse en dicho computador.</w:t>
      </w:r>
    </w:p>
    <w:p w14:paraId="3D75570F"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lastRenderedPageBreak/>
        <w:t xml:space="preserve">Por otro lado, también existe una versión de Windows 10 desarrollada específicamente para sistemas embebidos, denominada </w:t>
      </w:r>
      <w:r>
        <w:rPr>
          <w:rFonts w:ascii="Arial" w:eastAsia="Times New Roman" w:hAnsi="Arial" w:cs="Arial"/>
          <w:color w:val="222222"/>
          <w:sz w:val="24"/>
          <w:szCs w:val="24"/>
        </w:rPr>
        <w:t>IoT</w:t>
      </w:r>
      <w:r w:rsidRPr="005709F8">
        <w:rPr>
          <w:rFonts w:ascii="Arial" w:eastAsia="Times New Roman" w:hAnsi="Arial" w:cs="Arial"/>
          <w:color w:val="222222"/>
          <w:sz w:val="24"/>
          <w:szCs w:val="24"/>
        </w:rPr>
        <w:t xml:space="preserve"> C</w:t>
      </w:r>
      <w:r>
        <w:rPr>
          <w:rFonts w:ascii="Arial" w:eastAsia="Times New Roman" w:hAnsi="Arial" w:cs="Arial"/>
          <w:color w:val="222222"/>
          <w:sz w:val="24"/>
          <w:szCs w:val="24"/>
        </w:rPr>
        <w:t>ore</w:t>
      </w:r>
      <w:r w:rsidRPr="005709F8">
        <w:rPr>
          <w:rFonts w:ascii="Arial" w:eastAsia="Times New Roman" w:hAnsi="Arial" w:cs="Arial"/>
          <w:color w:val="222222"/>
          <w:sz w:val="24"/>
          <w:szCs w:val="24"/>
        </w:rPr>
        <w:t>, compatible con esta plataforma</w:t>
      </w:r>
      <w:r>
        <w:rPr>
          <w:rFonts w:ascii="Arial" w:eastAsia="Times New Roman" w:hAnsi="Arial" w:cs="Arial"/>
          <w:color w:val="222222"/>
          <w:sz w:val="24"/>
          <w:szCs w:val="24"/>
        </w:rPr>
        <w:t xml:space="preserve"> (en particular con las Raspberrys Pi 2 y 3)</w:t>
      </w:r>
      <w:r w:rsidRPr="005709F8">
        <w:rPr>
          <w:rFonts w:ascii="Arial" w:eastAsia="Times New Roman" w:hAnsi="Arial" w:cs="Arial"/>
          <w:color w:val="222222"/>
          <w:sz w:val="24"/>
          <w:szCs w:val="24"/>
        </w:rPr>
        <w:t>.</w:t>
      </w:r>
    </w:p>
    <w:p w14:paraId="5999C020" w14:textId="77777777" w:rsidR="00DF3D92" w:rsidRDefault="00DF3D92" w:rsidP="00DF3D92">
      <w:pPr>
        <w:pStyle w:val="Ttulo2"/>
        <w:rPr>
          <w:b/>
          <w:sz w:val="32"/>
          <w:szCs w:val="32"/>
        </w:rPr>
      </w:pPr>
      <w:bookmarkStart w:id="187" w:name="_Ref503901366"/>
      <w:bookmarkStart w:id="188" w:name="_Toc504153921"/>
      <w:bookmarkStart w:id="189" w:name="_Toc509667129"/>
      <w:r>
        <w:rPr>
          <w:b/>
          <w:sz w:val="32"/>
          <w:szCs w:val="32"/>
        </w:rPr>
        <w:t xml:space="preserve">4.5 </w:t>
      </w:r>
      <w:r w:rsidRPr="00646568">
        <w:rPr>
          <w:b/>
          <w:sz w:val="32"/>
          <w:szCs w:val="32"/>
        </w:rPr>
        <w:t>Accesorios para Raspberry Pi</w:t>
      </w:r>
      <w:bookmarkEnd w:id="187"/>
      <w:bookmarkEnd w:id="188"/>
      <w:bookmarkEnd w:id="189"/>
    </w:p>
    <w:p w14:paraId="7A6C781E" w14:textId="77777777" w:rsidR="00DF3D92" w:rsidRPr="006F3399" w:rsidRDefault="00DF3D92" w:rsidP="00DF3D92"/>
    <w:p w14:paraId="2E4917B4" w14:textId="2578CD5F" w:rsidR="00DF3D92" w:rsidRPr="005709F8" w:rsidRDefault="00DF3D92" w:rsidP="00DF3D92">
      <w:pPr>
        <w:shd w:val="clear" w:color="auto" w:fill="FFFFFF"/>
        <w:spacing w:before="120" w:after="120"/>
        <w:rPr>
          <w:rFonts w:ascii="Arial" w:eastAsia="Times New Roman" w:hAnsi="Arial" w:cs="Arial"/>
          <w:color w:val="222222"/>
          <w:sz w:val="24"/>
          <w:szCs w:val="24"/>
        </w:rPr>
      </w:pPr>
      <w:r>
        <w:rPr>
          <w:rFonts w:ascii="Arial" w:eastAsia="Times New Roman" w:hAnsi="Arial" w:cs="Arial"/>
          <w:color w:val="222222"/>
          <w:sz w:val="24"/>
          <w:szCs w:val="24"/>
        </w:rPr>
        <w:t>Para poder operar l</w:t>
      </w:r>
      <w:r w:rsidRPr="005709F8">
        <w:rPr>
          <w:rFonts w:ascii="Arial" w:eastAsia="Times New Roman" w:hAnsi="Arial" w:cs="Arial"/>
          <w:color w:val="222222"/>
          <w:sz w:val="24"/>
          <w:szCs w:val="24"/>
        </w:rPr>
        <w:t xml:space="preserve">a placa </w:t>
      </w:r>
      <w:r w:rsidRPr="005709F8">
        <w:rPr>
          <w:rFonts w:ascii="Arial" w:eastAsia="Times New Roman" w:hAnsi="Arial" w:cs="Arial"/>
          <w:b/>
          <w:bCs/>
          <w:color w:val="222222"/>
          <w:sz w:val="24"/>
          <w:szCs w:val="24"/>
        </w:rPr>
        <w:t>Raspberry Pi</w:t>
      </w:r>
      <w:r>
        <w:rPr>
          <w:rFonts w:ascii="Arial" w:eastAsia="Times New Roman" w:hAnsi="Arial" w:cs="Arial"/>
          <w:bCs/>
          <w:color w:val="222222"/>
          <w:sz w:val="24"/>
          <w:szCs w:val="24"/>
        </w:rPr>
        <w:t xml:space="preserve">, es </w:t>
      </w:r>
      <w:r w:rsidRPr="005709F8">
        <w:rPr>
          <w:rFonts w:ascii="Arial" w:eastAsia="Times New Roman" w:hAnsi="Arial" w:cs="Arial"/>
          <w:color w:val="222222"/>
          <w:sz w:val="24"/>
          <w:szCs w:val="24"/>
        </w:rPr>
        <w:t>neces</w:t>
      </w:r>
      <w:r>
        <w:rPr>
          <w:rFonts w:ascii="Arial" w:eastAsia="Times New Roman" w:hAnsi="Arial" w:cs="Arial"/>
          <w:color w:val="222222"/>
          <w:sz w:val="24"/>
          <w:szCs w:val="24"/>
        </w:rPr>
        <w:t>ario contar</w:t>
      </w:r>
      <w:r w:rsidRPr="005709F8">
        <w:rPr>
          <w:rFonts w:ascii="Arial" w:eastAsia="Times New Roman" w:hAnsi="Arial" w:cs="Arial"/>
          <w:color w:val="222222"/>
          <w:sz w:val="24"/>
          <w:szCs w:val="24"/>
        </w:rPr>
        <w:t xml:space="preserve"> </w:t>
      </w:r>
      <w:r>
        <w:rPr>
          <w:rFonts w:ascii="Arial" w:eastAsia="Times New Roman" w:hAnsi="Arial" w:cs="Arial"/>
          <w:color w:val="222222"/>
          <w:sz w:val="24"/>
          <w:szCs w:val="24"/>
        </w:rPr>
        <w:t>con</w:t>
      </w:r>
      <w:r w:rsidRPr="005709F8">
        <w:rPr>
          <w:rFonts w:ascii="Arial" w:eastAsia="Times New Roman" w:hAnsi="Arial" w:cs="Arial"/>
          <w:color w:val="222222"/>
          <w:sz w:val="24"/>
          <w:szCs w:val="24"/>
        </w:rPr>
        <w:t xml:space="preserve"> ciertos accesorios, como una fuente de alimentación de al menos </w:t>
      </w:r>
      <w:r>
        <w:rPr>
          <w:rFonts w:ascii="Arial" w:eastAsia="Times New Roman" w:hAnsi="Arial" w:cs="Arial"/>
          <w:color w:val="222222"/>
          <w:sz w:val="24"/>
          <w:szCs w:val="24"/>
        </w:rPr>
        <w:t>1A</w:t>
      </w:r>
      <w:r w:rsidR="009263C0">
        <w:rPr>
          <w:rFonts w:ascii="Arial" w:eastAsia="Times New Roman" w:hAnsi="Arial" w:cs="Arial"/>
          <w:color w:val="222222"/>
          <w:sz w:val="24"/>
          <w:szCs w:val="24"/>
        </w:rPr>
        <w:t xml:space="preserve"> (</w:t>
      </w:r>
      <w:r w:rsidR="00CC5B4B" w:rsidRPr="00CC5B4B">
        <w:rPr>
          <w:rFonts w:ascii="Arial" w:eastAsia="Times New Roman" w:hAnsi="Arial" w:cs="Arial"/>
          <w:b/>
          <w:color w:val="222222"/>
          <w:sz w:val="24"/>
          <w:szCs w:val="24"/>
          <w:highlight w:val="yellow"/>
        </w:rPr>
        <w:fldChar w:fldCharType="begin"/>
      </w:r>
      <w:r w:rsidR="00CC5B4B" w:rsidRPr="00CC5B4B">
        <w:rPr>
          <w:rFonts w:ascii="Arial" w:eastAsia="Times New Roman" w:hAnsi="Arial" w:cs="Arial"/>
          <w:b/>
          <w:color w:val="222222"/>
          <w:sz w:val="24"/>
          <w:szCs w:val="24"/>
        </w:rPr>
        <w:instrText xml:space="preserve"> REF _Ref508729438 \h </w:instrText>
      </w:r>
      <w:r w:rsidR="00CC5B4B" w:rsidRPr="00CC5B4B">
        <w:rPr>
          <w:rFonts w:ascii="Arial" w:eastAsia="Times New Roman" w:hAnsi="Arial" w:cs="Arial"/>
          <w:b/>
          <w:color w:val="222222"/>
          <w:sz w:val="24"/>
          <w:szCs w:val="24"/>
          <w:highlight w:val="yellow"/>
        </w:rPr>
        <w:instrText xml:space="preserve"> \* MERGEFORMAT </w:instrText>
      </w:r>
      <w:r w:rsidR="00CC5B4B" w:rsidRPr="00CC5B4B">
        <w:rPr>
          <w:rFonts w:ascii="Arial" w:eastAsia="Times New Roman" w:hAnsi="Arial" w:cs="Arial"/>
          <w:b/>
          <w:color w:val="222222"/>
          <w:sz w:val="24"/>
          <w:szCs w:val="24"/>
          <w:highlight w:val="yellow"/>
        </w:rPr>
      </w:r>
      <w:r w:rsidR="00CC5B4B" w:rsidRPr="00CC5B4B">
        <w:rPr>
          <w:rFonts w:ascii="Arial" w:eastAsia="Times New Roman" w:hAnsi="Arial" w:cs="Arial"/>
          <w:b/>
          <w:color w:val="222222"/>
          <w:sz w:val="24"/>
          <w:szCs w:val="24"/>
          <w:highlight w:val="yellow"/>
        </w:rPr>
        <w:fldChar w:fldCharType="separate"/>
      </w:r>
      <w:r w:rsidR="00CC5B4B" w:rsidRPr="00CC5B4B">
        <w:rPr>
          <w:rFonts w:ascii="Arial" w:hAnsi="Arial" w:cs="Arial"/>
          <w:b/>
          <w:sz w:val="24"/>
          <w:szCs w:val="24"/>
        </w:rPr>
        <w:t>Ampere</w:t>
      </w:r>
      <w:r w:rsidR="00CC5B4B" w:rsidRPr="00CC5B4B">
        <w:rPr>
          <w:rFonts w:ascii="Arial" w:eastAsia="Times New Roman" w:hAnsi="Arial" w:cs="Arial"/>
          <w:b/>
          <w:color w:val="222222"/>
          <w:sz w:val="24"/>
          <w:szCs w:val="24"/>
          <w:highlight w:val="yellow"/>
        </w:rPr>
        <w:fldChar w:fldCharType="end"/>
      </w:r>
      <w:r w:rsidR="009263C0">
        <w:rPr>
          <w:rFonts w:ascii="Arial" w:eastAsia="Times New Roman" w:hAnsi="Arial" w:cs="Arial"/>
          <w:color w:val="222222"/>
          <w:sz w:val="24"/>
          <w:szCs w:val="24"/>
        </w:rPr>
        <w:t>)</w:t>
      </w:r>
      <w:r w:rsidRPr="005709F8">
        <w:rPr>
          <w:rFonts w:ascii="Arial" w:eastAsia="Times New Roman" w:hAnsi="Arial" w:cs="Arial"/>
          <w:color w:val="222222"/>
          <w:sz w:val="24"/>
          <w:szCs w:val="24"/>
        </w:rPr>
        <w:t xml:space="preserve">, un cable HDMI, una tarjeta de memoria microSD con el Sistema Operativo y un adaptador WIFI o un cable RJ45 para poder conectarla en red. Además, </w:t>
      </w:r>
      <w:r>
        <w:rPr>
          <w:rFonts w:ascii="Arial" w:eastAsia="Times New Roman" w:hAnsi="Arial" w:cs="Arial"/>
          <w:color w:val="222222"/>
          <w:sz w:val="24"/>
          <w:szCs w:val="24"/>
        </w:rPr>
        <w:t xml:space="preserve">ya sea </w:t>
      </w:r>
      <w:r w:rsidRPr="005709F8">
        <w:rPr>
          <w:rFonts w:ascii="Arial" w:eastAsia="Times New Roman" w:hAnsi="Arial" w:cs="Arial"/>
          <w:color w:val="222222"/>
          <w:sz w:val="24"/>
          <w:szCs w:val="24"/>
        </w:rPr>
        <w:t>por estética o por protección existen variad</w:t>
      </w:r>
      <w:r>
        <w:rPr>
          <w:rFonts w:ascii="Arial" w:eastAsia="Times New Roman" w:hAnsi="Arial" w:cs="Arial"/>
          <w:color w:val="222222"/>
          <w:sz w:val="24"/>
          <w:szCs w:val="24"/>
        </w:rPr>
        <w:t>o</w:t>
      </w:r>
      <w:r w:rsidRPr="005709F8">
        <w:rPr>
          <w:rFonts w:ascii="Arial" w:eastAsia="Times New Roman" w:hAnsi="Arial" w:cs="Arial"/>
          <w:color w:val="222222"/>
          <w:sz w:val="24"/>
          <w:szCs w:val="24"/>
        </w:rPr>
        <w:t xml:space="preserve">s </w:t>
      </w:r>
      <w:r>
        <w:rPr>
          <w:rFonts w:ascii="Arial" w:eastAsia="Times New Roman" w:hAnsi="Arial" w:cs="Arial"/>
          <w:color w:val="222222"/>
          <w:sz w:val="24"/>
          <w:szCs w:val="24"/>
        </w:rPr>
        <w:t xml:space="preserve">gabinetes </w:t>
      </w:r>
      <w:r w:rsidRPr="005709F8">
        <w:rPr>
          <w:rFonts w:ascii="Arial" w:eastAsia="Times New Roman" w:hAnsi="Arial" w:cs="Arial"/>
          <w:color w:val="222222"/>
          <w:sz w:val="24"/>
          <w:szCs w:val="24"/>
        </w:rPr>
        <w:t>o carcasas para su resguardo.</w:t>
      </w:r>
    </w:p>
    <w:p w14:paraId="451F1128" w14:textId="77777777" w:rsidR="00DF3D92"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Algunos de los accesorios más comunes compatibles para esta plataforma son los siguientes:</w:t>
      </w:r>
    </w:p>
    <w:p w14:paraId="53E21148" w14:textId="3B4F098F" w:rsidR="00DF3D92" w:rsidRPr="005709F8" w:rsidRDefault="00DF3D92" w:rsidP="00DF3D92">
      <w:pPr>
        <w:pStyle w:val="Prrafodelista"/>
        <w:numPr>
          <w:ilvl w:val="0"/>
          <w:numId w:val="14"/>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noProof/>
          <w:sz w:val="24"/>
          <w:szCs w:val="24"/>
          <w:lang w:val="en-US"/>
        </w:rPr>
        <mc:AlternateContent>
          <mc:Choice Requires="wps">
            <w:drawing>
              <wp:anchor distT="0" distB="0" distL="114300" distR="114300" simplePos="0" relativeHeight="251401728" behindDoc="0" locked="0" layoutInCell="1" allowOverlap="1" wp14:anchorId="34063914" wp14:editId="6DC87F57">
                <wp:simplePos x="0" y="0"/>
                <wp:positionH relativeFrom="margin">
                  <wp:posOffset>4251960</wp:posOffset>
                </wp:positionH>
                <wp:positionV relativeFrom="paragraph">
                  <wp:posOffset>933450</wp:posOffset>
                </wp:positionV>
                <wp:extent cx="922655" cy="554990"/>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922655" cy="554990"/>
                        </a:xfrm>
                        <a:prstGeom prst="rect">
                          <a:avLst/>
                        </a:prstGeom>
                        <a:solidFill>
                          <a:prstClr val="white"/>
                        </a:solidFill>
                        <a:ln>
                          <a:noFill/>
                        </a:ln>
                      </wps:spPr>
                      <wps:txbx>
                        <w:txbxContent>
                          <w:p w14:paraId="11E878DA" w14:textId="18CCE02C" w:rsidR="006D6B4B" w:rsidRPr="00331E92" w:rsidRDefault="006D6B4B" w:rsidP="00DF3D92">
                            <w:pPr>
                              <w:pStyle w:val="Descripcin"/>
                              <w:rPr>
                                <w:noProof/>
                              </w:rPr>
                            </w:pPr>
                            <w:bookmarkStart w:id="190" w:name="_Ref501797791"/>
                            <w:bookmarkStart w:id="191" w:name="_Toc504153991"/>
                            <w:bookmarkStart w:id="192" w:name="_Toc508877181"/>
                            <w:r>
                              <w:t xml:space="preserve">Ilustración </w:t>
                            </w:r>
                            <w:fldSimple w:instr=" SEQ Ilustración \* ARABIC ">
                              <w:r>
                                <w:rPr>
                                  <w:noProof/>
                                </w:rPr>
                                <w:t>25</w:t>
                              </w:r>
                            </w:fldSimple>
                            <w:r>
                              <w:t xml:space="preserve"> - Cámara Raspberry Pi V2</w:t>
                            </w:r>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63914" id="Cuadro de texto 54" o:spid="_x0000_s1036" type="#_x0000_t202" style="position:absolute;left:0;text-align:left;margin-left:334.8pt;margin-top:73.5pt;width:72.65pt;height:43.7pt;z-index:25140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" stroked="f">
                <v:textbox inset="0,0,0,0">
                  <w:txbxContent>
                    <w:p w14:paraId="11E878DA" w14:textId="18CCE02C" w:rsidR="006D6B4B" w:rsidRPr="00331E92" w:rsidRDefault="006D6B4B" w:rsidP="00DF3D92">
                      <w:pPr>
                        <w:pStyle w:val="Descripcin"/>
                        <w:rPr>
                          <w:noProof/>
                        </w:rPr>
                      </w:pPr>
                      <w:bookmarkStart w:id="193" w:name="_Ref501797791"/>
                      <w:bookmarkStart w:id="194" w:name="_Toc504153991"/>
                      <w:bookmarkStart w:id="195" w:name="_Toc508877181"/>
                      <w:r>
                        <w:t xml:space="preserve">Ilustración </w:t>
                      </w:r>
                      <w:fldSimple w:instr=" SEQ Ilustración \* ARABIC ">
                        <w:r>
                          <w:rPr>
                            <w:noProof/>
                          </w:rPr>
                          <w:t>25</w:t>
                        </w:r>
                      </w:fldSimple>
                      <w:r>
                        <w:t xml:space="preserve"> - Cámara Raspberry Pi V2</w:t>
                      </w:r>
                      <w:bookmarkEnd w:id="193"/>
                      <w:bookmarkEnd w:id="194"/>
                      <w:bookmarkEnd w:id="195"/>
                    </w:p>
                  </w:txbxContent>
                </v:textbox>
                <w10:wrap type="square" anchorx="margin"/>
              </v:shape>
            </w:pict>
          </mc:Fallback>
        </mc:AlternateContent>
      </w:r>
      <w:r w:rsidRPr="005709F8">
        <w:rPr>
          <w:i/>
          <w:noProof/>
          <w:sz w:val="24"/>
          <w:szCs w:val="24"/>
          <w:u w:val="single"/>
          <w:lang w:val="en-US"/>
        </w:rPr>
        <w:drawing>
          <wp:anchor distT="0" distB="0" distL="114300" distR="114300" simplePos="0" relativeHeight="251382272" behindDoc="0" locked="0" layoutInCell="1" allowOverlap="1" wp14:anchorId="3FCA2CF5" wp14:editId="4A2B92B0">
            <wp:simplePos x="0" y="0"/>
            <wp:positionH relativeFrom="column">
              <wp:posOffset>4286785</wp:posOffset>
            </wp:positionH>
            <wp:positionV relativeFrom="paragraph">
              <wp:posOffset>27827</wp:posOffset>
            </wp:positionV>
            <wp:extent cx="940435" cy="854075"/>
            <wp:effectExtent l="0" t="0" r="0" b="3175"/>
            <wp:wrapSquare wrapText="bothSides"/>
            <wp:docPr id="58" name="Imagen 58"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40435" cy="85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09F8">
        <w:rPr>
          <w:rFonts w:ascii="Arial" w:eastAsia="Times New Roman" w:hAnsi="Arial" w:cs="Arial"/>
          <w:i/>
          <w:color w:val="222222"/>
          <w:sz w:val="24"/>
          <w:szCs w:val="24"/>
          <w:u w:val="single"/>
          <w:lang w:eastAsia="es-AR"/>
        </w:rPr>
        <w:t>Cámara para Raspberry Pi V2</w:t>
      </w:r>
      <w:r w:rsidRPr="005709F8">
        <w:rPr>
          <w:rFonts w:ascii="Arial" w:eastAsia="Times New Roman" w:hAnsi="Arial" w:cs="Arial"/>
          <w:color w:val="222222"/>
          <w:sz w:val="24"/>
          <w:szCs w:val="24"/>
          <w:lang w:eastAsia="es-AR"/>
        </w:rPr>
        <w:t>: Es una cámara de alta definición (HD) que se puede conectar a cualquier modelo de Raspberry para la captura de imágenes o videos en HD. Esta cámara posee un sensor de imagen IMX219PQ de Sony</w:t>
      </w:r>
      <w:r>
        <w:rPr>
          <w:rFonts w:ascii="Arial" w:eastAsia="Times New Roman" w:hAnsi="Arial" w:cs="Arial"/>
          <w:color w:val="222222"/>
          <w:sz w:val="24"/>
          <w:szCs w:val="24"/>
          <w:lang w:eastAsia="es-AR"/>
        </w:rPr>
        <w:t>,</w:t>
      </w:r>
      <w:r w:rsidRPr="005709F8">
        <w:rPr>
          <w:rFonts w:ascii="Arial" w:eastAsia="Times New Roman" w:hAnsi="Arial" w:cs="Arial"/>
          <w:color w:val="222222"/>
          <w:sz w:val="24"/>
          <w:szCs w:val="24"/>
          <w:lang w:eastAsia="es-AR"/>
        </w:rPr>
        <w:t xml:space="preserve"> el cual ofrece imágenes de video de alta velocidad y alta sensibilidad, además </w:t>
      </w:r>
      <w:r>
        <w:rPr>
          <w:rFonts w:ascii="Arial" w:eastAsia="Times New Roman" w:hAnsi="Arial" w:cs="Arial"/>
          <w:color w:val="222222"/>
          <w:sz w:val="24"/>
          <w:szCs w:val="24"/>
          <w:lang w:eastAsia="es-AR"/>
        </w:rPr>
        <w:t xml:space="preserve">con </w:t>
      </w:r>
      <w:r w:rsidRPr="005709F8">
        <w:rPr>
          <w:rFonts w:ascii="Arial" w:eastAsia="Times New Roman" w:hAnsi="Arial" w:cs="Arial"/>
          <w:color w:val="222222"/>
          <w:sz w:val="24"/>
          <w:szCs w:val="24"/>
          <w:lang w:eastAsia="es-AR"/>
        </w:rPr>
        <w:t xml:space="preserve">enfoque fijo </w:t>
      </w:r>
      <w:r>
        <w:rPr>
          <w:rFonts w:ascii="Arial" w:eastAsia="Times New Roman" w:hAnsi="Arial" w:cs="Arial"/>
          <w:color w:val="222222"/>
          <w:sz w:val="24"/>
          <w:szCs w:val="24"/>
          <w:lang w:eastAsia="es-AR"/>
        </w:rPr>
        <w:t xml:space="preserve">puede llegar a una resolución de </w:t>
      </w:r>
      <w:r w:rsidRPr="005709F8">
        <w:rPr>
          <w:rFonts w:ascii="Arial" w:eastAsia="Times New Roman" w:hAnsi="Arial" w:cs="Arial"/>
          <w:color w:val="222222"/>
          <w:sz w:val="24"/>
          <w:szCs w:val="24"/>
          <w:lang w:eastAsia="es-AR"/>
        </w:rPr>
        <w:t>hasta 8 megapíxeles.</w:t>
      </w:r>
      <w:r>
        <w:rPr>
          <w:rFonts w:ascii="Arial" w:eastAsia="Times New Roman" w:hAnsi="Arial" w:cs="Arial"/>
          <w:color w:val="222222"/>
          <w:sz w:val="24"/>
          <w:szCs w:val="24"/>
          <w:lang w:eastAsia="es-AR"/>
        </w:rPr>
        <w:t xml:space="preserve"> En la imagen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_Ref501797791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25</w:t>
      </w:r>
      <w:r w:rsidRPr="00030E3C">
        <w:rPr>
          <w:rFonts w:ascii="Arial" w:hAnsi="Arial" w:cs="Arial"/>
          <w:b/>
          <w:sz w:val="24"/>
          <w:szCs w:val="24"/>
        </w:rPr>
        <w:t xml:space="preserve"> - Cámara Raspberry Pi V2</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se puede apreciar esta cámara.</w:t>
      </w:r>
    </w:p>
    <w:p w14:paraId="22BDEA9F"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p>
    <w:p w14:paraId="6ADEAC14" w14:textId="2FD7BF43" w:rsidR="00DF3D92" w:rsidRPr="0070449D" w:rsidRDefault="00DF3D92" w:rsidP="00DF3D92">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352576" behindDoc="0" locked="0" layoutInCell="1" allowOverlap="1" wp14:anchorId="04A7420F" wp14:editId="1F9DDDF1">
            <wp:simplePos x="0" y="0"/>
            <wp:positionH relativeFrom="column">
              <wp:posOffset>3892550</wp:posOffset>
            </wp:positionH>
            <wp:positionV relativeFrom="paragraph">
              <wp:posOffset>128798</wp:posOffset>
            </wp:positionV>
            <wp:extent cx="1504950" cy="1129665"/>
            <wp:effectExtent l="0" t="0" r="0" b="0"/>
            <wp:wrapSquare wrapText="bothSides"/>
            <wp:docPr id="59" name="Imagen 5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04950" cy="1129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479552" behindDoc="0" locked="0" layoutInCell="1" allowOverlap="1" wp14:anchorId="06582BA3" wp14:editId="7F8ED1D2">
                <wp:simplePos x="0" y="0"/>
                <wp:positionH relativeFrom="column">
                  <wp:posOffset>3892550</wp:posOffset>
                </wp:positionH>
                <wp:positionV relativeFrom="paragraph">
                  <wp:posOffset>1281430</wp:posOffset>
                </wp:positionV>
                <wp:extent cx="1504950" cy="40576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1504950" cy="405765"/>
                        </a:xfrm>
                        <a:prstGeom prst="rect">
                          <a:avLst/>
                        </a:prstGeom>
                        <a:solidFill>
                          <a:prstClr val="white"/>
                        </a:solidFill>
                        <a:ln>
                          <a:noFill/>
                        </a:ln>
                      </wps:spPr>
                      <wps:txbx>
                        <w:txbxContent>
                          <w:p w14:paraId="707D0197" w14:textId="725E0DDC" w:rsidR="006D6B4B" w:rsidRPr="00947DFE" w:rsidRDefault="006D6B4B" w:rsidP="00DF3D92">
                            <w:pPr>
                              <w:pStyle w:val="Descripcin"/>
                              <w:rPr>
                                <w:noProof/>
                              </w:rPr>
                            </w:pPr>
                            <w:bookmarkStart w:id="196" w:name="_Ref501803112"/>
                            <w:bookmarkStart w:id="197" w:name="_Toc504153992"/>
                            <w:bookmarkStart w:id="198" w:name="_Toc508877182"/>
                            <w:r>
                              <w:t xml:space="preserve">Ilustración </w:t>
                            </w:r>
                            <w:fldSimple w:instr=" SEQ Ilustración \* ARABIC ">
                              <w:r>
                                <w:rPr>
                                  <w:noProof/>
                                </w:rPr>
                                <w:t>26</w:t>
                              </w:r>
                            </w:fldSimple>
                            <w:r>
                              <w:t xml:space="preserve"> - Pantalla táctil de Raspberry Pi</w:t>
                            </w:r>
                            <w:bookmarkEnd w:id="196"/>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82BA3" id="Cuadro de texto 60" o:spid="_x0000_s1037" type="#_x0000_t202" style="position:absolute;left:0;text-align:left;margin-left:306.5pt;margin-top:100.9pt;width:118.5pt;height:31.95pt;z-index:25147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" stroked="f">
                <v:textbox style="mso-fit-shape-to-text:t" inset="0,0,0,0">
                  <w:txbxContent>
                    <w:p w14:paraId="707D0197" w14:textId="725E0DDC" w:rsidR="006D6B4B" w:rsidRPr="00947DFE" w:rsidRDefault="006D6B4B" w:rsidP="00DF3D92">
                      <w:pPr>
                        <w:pStyle w:val="Descripcin"/>
                        <w:rPr>
                          <w:noProof/>
                        </w:rPr>
                      </w:pPr>
                      <w:bookmarkStart w:id="199" w:name="_Ref501803112"/>
                      <w:bookmarkStart w:id="200" w:name="_Toc504153992"/>
                      <w:bookmarkStart w:id="201" w:name="_Toc508877182"/>
                      <w:r>
                        <w:t xml:space="preserve">Ilustración </w:t>
                      </w:r>
                      <w:fldSimple w:instr=" SEQ Ilustración \* ARABIC ">
                        <w:r>
                          <w:rPr>
                            <w:noProof/>
                          </w:rPr>
                          <w:t>26</w:t>
                        </w:r>
                      </w:fldSimple>
                      <w:r>
                        <w:t xml:space="preserve"> - Pantalla táctil de Raspberry Pi</w:t>
                      </w:r>
                      <w:bookmarkEnd w:id="199"/>
                      <w:bookmarkEnd w:id="200"/>
                      <w:bookmarkEnd w:id="201"/>
                    </w:p>
                  </w:txbxContent>
                </v:textbox>
                <w10:wrap type="square"/>
              </v:shape>
            </w:pict>
          </mc:Fallback>
        </mc:AlternateContent>
      </w:r>
      <w:r w:rsidRPr="005709F8">
        <w:rPr>
          <w:rFonts w:ascii="Arial" w:eastAsia="Times New Roman" w:hAnsi="Arial" w:cs="Arial"/>
          <w:i/>
          <w:color w:val="222222"/>
          <w:sz w:val="24"/>
          <w:szCs w:val="24"/>
          <w:u w:val="single"/>
          <w:lang w:eastAsia="es-AR"/>
        </w:rPr>
        <w:t>Pantalla táctil LCD para Raspberry Pi de 7”:</w:t>
      </w:r>
      <w:r w:rsidRPr="005709F8">
        <w:rPr>
          <w:rFonts w:ascii="Arial" w:eastAsia="Times New Roman" w:hAnsi="Arial" w:cs="Arial"/>
          <w:color w:val="222222"/>
          <w:sz w:val="24"/>
          <w:szCs w:val="24"/>
          <w:lang w:eastAsia="es-AR"/>
        </w:rPr>
        <w:t xml:space="preserve"> </w:t>
      </w:r>
      <w:r>
        <w:rPr>
          <w:rFonts w:ascii="Arial" w:eastAsia="Times New Roman" w:hAnsi="Arial" w:cs="Arial"/>
          <w:color w:val="222222"/>
          <w:sz w:val="24"/>
          <w:szCs w:val="24"/>
          <w:lang w:eastAsia="es-AR"/>
        </w:rPr>
        <w:t>Es la pantalla táctil oficial de la plataforma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_Ref501803112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26</w:t>
      </w:r>
      <w:r w:rsidRPr="00030E3C">
        <w:rPr>
          <w:rFonts w:ascii="Arial" w:hAnsi="Arial" w:cs="Arial"/>
          <w:b/>
          <w:sz w:val="24"/>
          <w:szCs w:val="24"/>
        </w:rPr>
        <w:t xml:space="preserve"> - Pantalla táctil de Raspberry Pi</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Se trata de una pantalla táctil LCD capacitiva multitáctil (de hasta 10 puntos de contacto). El display de 7 pulgadas posee una resolución de 800x480 píxeles con una velocidad de refresco de 60 fps (fotogramas por segundo) y color RGB de 24 bits.</w:t>
      </w:r>
      <w:r w:rsidRPr="0070449D">
        <w:rPr>
          <w:rFonts w:ascii="Arial" w:eastAsia="Times New Roman" w:hAnsi="Arial" w:cs="Arial"/>
          <w:color w:val="222222"/>
          <w:sz w:val="24"/>
          <w:szCs w:val="24"/>
          <w:lang w:eastAsia="es-AR"/>
        </w:rPr>
        <w:t xml:space="preserve"> Se conecta a través de una placa adaptadora que se ocupa de la conversión de potencia y señal. Sólo se requieren dos conexiones a la Pi; la de energía a través del puerto GPIO del Pi y un cable de cinta que se</w:t>
      </w:r>
      <w:r>
        <w:rPr>
          <w:rFonts w:ascii="Arial" w:eastAsia="Times New Roman" w:hAnsi="Arial" w:cs="Arial"/>
          <w:color w:val="222222"/>
          <w:sz w:val="24"/>
          <w:szCs w:val="24"/>
          <w:lang w:eastAsia="es-AR"/>
        </w:rPr>
        <w:t xml:space="preserve"> conecta al puerto DSI (Display Serial Interface) presente</w:t>
      </w:r>
      <w:r w:rsidRPr="0070449D">
        <w:rPr>
          <w:rFonts w:ascii="Arial" w:eastAsia="Times New Roman" w:hAnsi="Arial" w:cs="Arial"/>
          <w:color w:val="222222"/>
          <w:sz w:val="24"/>
          <w:szCs w:val="24"/>
          <w:lang w:eastAsia="es-AR"/>
        </w:rPr>
        <w:t xml:space="preserve"> en todo</w:t>
      </w:r>
      <w:r>
        <w:rPr>
          <w:rFonts w:ascii="Arial" w:eastAsia="Times New Roman" w:hAnsi="Arial" w:cs="Arial"/>
          <w:color w:val="222222"/>
          <w:sz w:val="24"/>
          <w:szCs w:val="24"/>
          <w:lang w:eastAsia="es-AR"/>
        </w:rPr>
        <w:t xml:space="preserve"> modelo de</w:t>
      </w:r>
      <w:r w:rsidRPr="0070449D">
        <w:rPr>
          <w:rFonts w:ascii="Arial" w:eastAsia="Times New Roman" w:hAnsi="Arial" w:cs="Arial"/>
          <w:color w:val="222222"/>
          <w:sz w:val="24"/>
          <w:szCs w:val="24"/>
          <w:lang w:eastAsia="es-AR"/>
        </w:rPr>
        <w:t xml:space="preserve"> Raspberry Pi.</w:t>
      </w:r>
    </w:p>
    <w:p w14:paraId="7B7C5EB1" w14:textId="77777777" w:rsidR="00DF3D92" w:rsidRPr="0070449D" w:rsidRDefault="00DF3D92" w:rsidP="00DF3D92">
      <w:pPr>
        <w:pStyle w:val="Prrafodelista"/>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431424" behindDoc="0" locked="0" layoutInCell="1" allowOverlap="1" wp14:anchorId="25145BAD" wp14:editId="190DD564">
            <wp:simplePos x="0" y="0"/>
            <wp:positionH relativeFrom="margin">
              <wp:align>right</wp:align>
            </wp:positionH>
            <wp:positionV relativeFrom="paragraph">
              <wp:posOffset>3175</wp:posOffset>
            </wp:positionV>
            <wp:extent cx="1508760" cy="1148080"/>
            <wp:effectExtent l="0" t="0" r="0" b="0"/>
            <wp:wrapSquare wrapText="bothSides"/>
            <wp:docPr id="1025" name="Imagen 102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876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49AE00" w14:textId="4BE9CE7C" w:rsidR="00DF3D92" w:rsidRDefault="00DF3D92" w:rsidP="00DF3D92">
      <w:pPr>
        <w:pStyle w:val="Prrafodelista"/>
        <w:numPr>
          <w:ilvl w:val="0"/>
          <w:numId w:val="14"/>
        </w:numPr>
        <w:shd w:val="clear" w:color="auto" w:fill="FFFFFF"/>
        <w:spacing w:before="120" w:after="120" w:line="240" w:lineRule="auto"/>
        <w:jc w:val="both"/>
        <w:rPr>
          <w:rFonts w:ascii="Arial" w:eastAsia="Times New Roman" w:hAnsi="Arial" w:cs="Arial"/>
          <w:color w:val="222222"/>
          <w:sz w:val="24"/>
          <w:szCs w:val="24"/>
          <w:lang w:eastAsia="es-AR"/>
        </w:rPr>
      </w:pPr>
      <w:r>
        <w:rPr>
          <w:noProof/>
          <w:lang w:val="en-US"/>
        </w:rPr>
        <mc:AlternateContent>
          <mc:Choice Requires="wps">
            <w:drawing>
              <wp:anchor distT="0" distB="0" distL="114300" distR="114300" simplePos="0" relativeHeight="251508224" behindDoc="0" locked="0" layoutInCell="1" allowOverlap="1" wp14:anchorId="42C01320" wp14:editId="5DAA9C7F">
                <wp:simplePos x="0" y="0"/>
                <wp:positionH relativeFrom="margin">
                  <wp:align>right</wp:align>
                </wp:positionH>
                <wp:positionV relativeFrom="paragraph">
                  <wp:posOffset>876935</wp:posOffset>
                </wp:positionV>
                <wp:extent cx="1508760" cy="405765"/>
                <wp:effectExtent l="0" t="0" r="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1508760" cy="405765"/>
                        </a:xfrm>
                        <a:prstGeom prst="rect">
                          <a:avLst/>
                        </a:prstGeom>
                        <a:solidFill>
                          <a:prstClr val="white"/>
                        </a:solidFill>
                        <a:ln>
                          <a:noFill/>
                        </a:ln>
                      </wps:spPr>
                      <wps:txbx>
                        <w:txbxContent>
                          <w:p w14:paraId="1B423D34" w14:textId="264C8472" w:rsidR="006D6B4B" w:rsidRPr="003A5C10" w:rsidRDefault="006D6B4B" w:rsidP="00DF3D92">
                            <w:pPr>
                              <w:pStyle w:val="Descripcin"/>
                              <w:rPr>
                                <w:noProof/>
                              </w:rPr>
                            </w:pPr>
                            <w:bookmarkStart w:id="202" w:name="_Ref501827051"/>
                            <w:bookmarkStart w:id="203" w:name="_Toc504153993"/>
                            <w:bookmarkStart w:id="204" w:name="_Toc508877183"/>
                            <w:r>
                              <w:t xml:space="preserve">Ilustración </w:t>
                            </w:r>
                            <w:fldSimple w:instr=" SEQ Ilustración \* ARABIC ">
                              <w:r>
                                <w:rPr>
                                  <w:noProof/>
                                </w:rPr>
                                <w:t>27</w:t>
                              </w:r>
                            </w:fldSimple>
                            <w:r>
                              <w:t xml:space="preserve"> - Adafruit Prototyping Pi</w:t>
                            </w:r>
                            <w:bookmarkEnd w:id="202"/>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01320" id="Cuadro de texto 61" o:spid="_x0000_s1038" type="#_x0000_t202" style="position:absolute;left:0;text-align:left;margin-left:67.6pt;margin-top:69.05pt;width:118.8pt;height:31.95pt;z-index:251508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" stroked="f">
                <v:textbox style="mso-fit-shape-to-text:t" inset="0,0,0,0">
                  <w:txbxContent>
                    <w:p w14:paraId="1B423D34" w14:textId="264C8472" w:rsidR="006D6B4B" w:rsidRPr="003A5C10" w:rsidRDefault="006D6B4B" w:rsidP="00DF3D92">
                      <w:pPr>
                        <w:pStyle w:val="Descripcin"/>
                        <w:rPr>
                          <w:noProof/>
                        </w:rPr>
                      </w:pPr>
                      <w:bookmarkStart w:id="205" w:name="_Ref501827051"/>
                      <w:bookmarkStart w:id="206" w:name="_Toc504153993"/>
                      <w:bookmarkStart w:id="207" w:name="_Toc508877183"/>
                      <w:r>
                        <w:t xml:space="preserve">Ilustración </w:t>
                      </w:r>
                      <w:fldSimple w:instr=" SEQ Ilustración \* ARABIC ">
                        <w:r>
                          <w:rPr>
                            <w:noProof/>
                          </w:rPr>
                          <w:t>27</w:t>
                        </w:r>
                      </w:fldSimple>
                      <w:r>
                        <w:t xml:space="preserve"> - Adafruit Prototyping Pi</w:t>
                      </w:r>
                      <w:bookmarkEnd w:id="205"/>
                      <w:bookmarkEnd w:id="206"/>
                      <w:bookmarkEnd w:id="207"/>
                    </w:p>
                  </w:txbxContent>
                </v:textbox>
                <w10:wrap type="square" anchorx="margin"/>
              </v:shape>
            </w:pict>
          </mc:Fallback>
        </mc:AlternateContent>
      </w:r>
      <w:r>
        <w:rPr>
          <w:rFonts w:ascii="Arial" w:eastAsia="Times New Roman" w:hAnsi="Arial" w:cs="Arial"/>
          <w:i/>
          <w:color w:val="222222"/>
          <w:sz w:val="24"/>
          <w:szCs w:val="24"/>
          <w:u w:val="single"/>
          <w:lang w:eastAsia="es-AR"/>
        </w:rPr>
        <w:t xml:space="preserve">Kit de Placa de prototipado de Pi de </w:t>
      </w:r>
      <w:r w:rsidRPr="00387BC2">
        <w:rPr>
          <w:rFonts w:ascii="Arial" w:eastAsia="Times New Roman" w:hAnsi="Arial" w:cs="Arial"/>
          <w:i/>
          <w:color w:val="222222"/>
          <w:sz w:val="24"/>
          <w:szCs w:val="24"/>
          <w:u w:val="single"/>
          <w:lang w:eastAsia="es-AR"/>
        </w:rPr>
        <w:t xml:space="preserve">Adafruit </w:t>
      </w:r>
      <w:r>
        <w:rPr>
          <w:rFonts w:ascii="Arial" w:eastAsia="Times New Roman" w:hAnsi="Arial" w:cs="Arial"/>
          <w:i/>
          <w:color w:val="222222"/>
          <w:sz w:val="24"/>
          <w:szCs w:val="24"/>
          <w:u w:val="single"/>
          <w:lang w:eastAsia="es-AR"/>
        </w:rPr>
        <w:t xml:space="preserve">(Adafruit </w:t>
      </w:r>
      <w:r w:rsidRPr="00387BC2">
        <w:rPr>
          <w:rFonts w:ascii="Arial" w:eastAsia="Times New Roman" w:hAnsi="Arial" w:cs="Arial"/>
          <w:i/>
          <w:color w:val="222222"/>
          <w:sz w:val="24"/>
          <w:szCs w:val="24"/>
          <w:u w:val="single"/>
          <w:lang w:eastAsia="es-AR"/>
        </w:rPr>
        <w:t>Prototyping Pi Plate Kit</w:t>
      </w:r>
      <w:r>
        <w:rPr>
          <w:rFonts w:ascii="Arial" w:eastAsia="Times New Roman" w:hAnsi="Arial" w:cs="Arial"/>
          <w:i/>
          <w:color w:val="222222"/>
          <w:sz w:val="24"/>
          <w:szCs w:val="24"/>
          <w:u w:val="single"/>
          <w:lang w:eastAsia="es-AR"/>
        </w:rPr>
        <w:t>)</w:t>
      </w:r>
      <w:r w:rsidRPr="00387BC2">
        <w:rPr>
          <w:rFonts w:ascii="Arial" w:eastAsia="Times New Roman" w:hAnsi="Arial" w:cs="Arial"/>
          <w:i/>
          <w:color w:val="222222"/>
          <w:sz w:val="24"/>
          <w:szCs w:val="24"/>
          <w:u w:val="single"/>
          <w:lang w:eastAsia="es-AR"/>
        </w:rPr>
        <w:t>:</w:t>
      </w:r>
      <w:r w:rsidRPr="00387BC2">
        <w:rPr>
          <w:rFonts w:ascii="Arial" w:eastAsia="Times New Roman" w:hAnsi="Arial" w:cs="Arial"/>
          <w:color w:val="222222"/>
          <w:sz w:val="24"/>
          <w:szCs w:val="24"/>
          <w:lang w:eastAsia="es-AR"/>
        </w:rPr>
        <w:t xml:space="preserve"> Se trata de una placa</w:t>
      </w:r>
      <w:r>
        <w:rPr>
          <w:rFonts w:ascii="Arial" w:eastAsia="Times New Roman" w:hAnsi="Arial" w:cs="Arial"/>
          <w:color w:val="222222"/>
          <w:sz w:val="24"/>
          <w:szCs w:val="24"/>
          <w:lang w:eastAsia="es-AR"/>
        </w:rPr>
        <w:t xml:space="preserve"> que se encastra en la parte superior de las Raspberry Pi, en la cual se pueden soldar componentes en su área de GPIO (entrada/salida de propósito general) y además cuenta en su centro con un área de </w:t>
      </w:r>
      <w:r w:rsidR="009263C0" w:rsidRPr="009263C0">
        <w:rPr>
          <w:rFonts w:ascii="Arial" w:eastAsia="Times New Roman" w:hAnsi="Arial" w:cs="Arial"/>
          <w:color w:val="222222"/>
          <w:sz w:val="24"/>
          <w:szCs w:val="24"/>
          <w:lang w:eastAsia="es-AR"/>
        </w:rPr>
        <w:fldChar w:fldCharType="begin"/>
      </w:r>
      <w:r w:rsidR="009263C0" w:rsidRPr="009263C0">
        <w:rPr>
          <w:rFonts w:ascii="Arial" w:eastAsia="Times New Roman" w:hAnsi="Arial" w:cs="Arial"/>
          <w:color w:val="222222"/>
          <w:sz w:val="24"/>
          <w:szCs w:val="24"/>
          <w:lang w:eastAsia="es-AR"/>
        </w:rPr>
        <w:instrText xml:space="preserve"> REF _Ref508728943 \h  \* MERGEFORMAT </w:instrText>
      </w:r>
      <w:r w:rsidR="009263C0" w:rsidRPr="009263C0">
        <w:rPr>
          <w:rFonts w:ascii="Arial" w:eastAsia="Times New Roman" w:hAnsi="Arial" w:cs="Arial"/>
          <w:color w:val="222222"/>
          <w:sz w:val="24"/>
          <w:szCs w:val="24"/>
          <w:lang w:eastAsia="es-AR"/>
        </w:rPr>
      </w:r>
      <w:r w:rsidR="009263C0" w:rsidRPr="009263C0">
        <w:rPr>
          <w:rFonts w:ascii="Arial" w:eastAsia="Times New Roman" w:hAnsi="Arial" w:cs="Arial"/>
          <w:color w:val="222222"/>
          <w:sz w:val="24"/>
          <w:szCs w:val="24"/>
          <w:lang w:eastAsia="es-AR"/>
        </w:rPr>
        <w:fldChar w:fldCharType="separate"/>
      </w:r>
      <w:r w:rsidR="00DC03CC">
        <w:rPr>
          <w:rFonts w:ascii="Arial" w:hAnsi="Arial" w:cs="Arial"/>
          <w:b/>
          <w:sz w:val="24"/>
          <w:szCs w:val="24"/>
        </w:rPr>
        <w:t>p</w:t>
      </w:r>
      <w:r w:rsidR="009263C0" w:rsidRPr="009263C0">
        <w:rPr>
          <w:rFonts w:ascii="Arial" w:hAnsi="Arial" w:cs="Arial"/>
          <w:b/>
          <w:sz w:val="24"/>
          <w:szCs w:val="24"/>
        </w:rPr>
        <w:t>rotoboard</w:t>
      </w:r>
      <w:r w:rsidR="009263C0" w:rsidRPr="009263C0">
        <w:rPr>
          <w:rFonts w:ascii="Arial" w:eastAsia="Times New Roman" w:hAnsi="Arial" w:cs="Arial"/>
          <w:color w:val="222222"/>
          <w:sz w:val="24"/>
          <w:szCs w:val="24"/>
          <w:lang w:eastAsia="es-AR"/>
        </w:rPr>
        <w:fldChar w:fldCharType="end"/>
      </w:r>
      <w:r>
        <w:rPr>
          <w:rFonts w:ascii="Arial" w:eastAsia="Times New Roman" w:hAnsi="Arial" w:cs="Arial"/>
          <w:color w:val="222222"/>
          <w:sz w:val="24"/>
          <w:szCs w:val="24"/>
          <w:lang w:eastAsia="es-AR"/>
        </w:rPr>
        <w:t xml:space="preserve">. </w:t>
      </w:r>
      <w:r>
        <w:rPr>
          <w:rFonts w:ascii="Arial" w:eastAsia="Times New Roman" w:hAnsi="Arial" w:cs="Arial"/>
          <w:color w:val="222222"/>
          <w:sz w:val="24"/>
          <w:szCs w:val="24"/>
          <w:lang w:eastAsia="es-AR"/>
        </w:rPr>
        <w:lastRenderedPageBreak/>
        <w:t>En la imagen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_Ref501827051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27</w:t>
      </w:r>
      <w:r w:rsidRPr="00030E3C">
        <w:rPr>
          <w:rFonts w:ascii="Arial" w:hAnsi="Arial" w:cs="Arial"/>
          <w:b/>
          <w:sz w:val="24"/>
          <w:szCs w:val="24"/>
        </w:rPr>
        <w:t xml:space="preserve"> - Adafruit Prototyping Pi</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se puede ver esta placa empalmada sobre una Raspberry Pi</w:t>
      </w:r>
    </w:p>
    <w:p w14:paraId="3EA52006" w14:textId="77777777" w:rsidR="00DF3D92" w:rsidRPr="004C7DEA" w:rsidRDefault="00DF3D92" w:rsidP="00DF3D92">
      <w:pPr>
        <w:shd w:val="clear" w:color="auto" w:fill="FFFFFF"/>
        <w:spacing w:before="120" w:after="120"/>
        <w:rPr>
          <w:rFonts w:ascii="Arial" w:eastAsia="Times New Roman" w:hAnsi="Arial" w:cs="Arial"/>
          <w:color w:val="222222"/>
          <w:sz w:val="24"/>
          <w:szCs w:val="24"/>
        </w:rPr>
      </w:pPr>
    </w:p>
    <w:p w14:paraId="5FCA60EB" w14:textId="77777777" w:rsidR="00DF3D92" w:rsidRPr="00761CD9" w:rsidRDefault="00DF3D92" w:rsidP="00DF3D92">
      <w:pPr>
        <w:pStyle w:val="Prrafodelista"/>
        <w:numPr>
          <w:ilvl w:val="0"/>
          <w:numId w:val="14"/>
        </w:numPr>
        <w:shd w:val="clear" w:color="auto" w:fill="FFFFFF"/>
        <w:spacing w:before="120" w:after="120"/>
        <w:jc w:val="both"/>
        <w:rPr>
          <w:rFonts w:ascii="Arial" w:eastAsia="Times New Roman" w:hAnsi="Arial" w:cs="Arial"/>
          <w:i/>
          <w:color w:val="222222"/>
          <w:sz w:val="24"/>
          <w:szCs w:val="24"/>
          <w:u w:val="single"/>
        </w:rPr>
      </w:pPr>
      <w:r>
        <w:rPr>
          <w:noProof/>
          <w:lang w:val="en-US"/>
        </w:rPr>
        <w:drawing>
          <wp:anchor distT="0" distB="0" distL="114300" distR="114300" simplePos="0" relativeHeight="251465216" behindDoc="0" locked="0" layoutInCell="1" allowOverlap="1" wp14:anchorId="7542A739" wp14:editId="191635E9">
            <wp:simplePos x="0" y="0"/>
            <wp:positionH relativeFrom="column">
              <wp:posOffset>3785870</wp:posOffset>
            </wp:positionH>
            <wp:positionV relativeFrom="paragraph">
              <wp:posOffset>6350</wp:posOffset>
            </wp:positionV>
            <wp:extent cx="1610995" cy="1218565"/>
            <wp:effectExtent l="0" t="0" r="8255" b="635"/>
            <wp:wrapSquare wrapText="bothSides"/>
            <wp:docPr id="1027" name="Imagen 1027" descr="Resultado de imagen para western digital pi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western digital pidriv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8002" b="16344"/>
                    <a:stretch/>
                  </pic:blipFill>
                  <pic:spPr bwMode="auto">
                    <a:xfrm>
                      <a:off x="0" y="0"/>
                      <a:ext cx="1610995" cy="1218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61CD9">
        <w:rPr>
          <w:rFonts w:ascii="Arial" w:eastAsia="Times New Roman" w:hAnsi="Arial" w:cs="Arial"/>
          <w:i/>
          <w:color w:val="222222"/>
          <w:sz w:val="24"/>
          <w:szCs w:val="24"/>
          <w:u w:val="single"/>
        </w:rPr>
        <w:t xml:space="preserve">Western digital Pidrive: </w:t>
      </w:r>
      <w:r w:rsidRPr="00761CD9">
        <w:rPr>
          <w:rFonts w:ascii="Arial" w:eastAsia="Times New Roman" w:hAnsi="Arial" w:cs="Arial"/>
          <w:color w:val="222222"/>
          <w:sz w:val="24"/>
          <w:szCs w:val="24"/>
        </w:rPr>
        <w:t>Es un disco rígido</w:t>
      </w:r>
      <w:r>
        <w:rPr>
          <w:rFonts w:ascii="Arial" w:eastAsia="Times New Roman" w:hAnsi="Arial" w:cs="Arial"/>
          <w:color w:val="222222"/>
          <w:sz w:val="24"/>
          <w:szCs w:val="24"/>
        </w:rPr>
        <w:t xml:space="preserve"> (</w:t>
      </w:r>
      <w:r w:rsidRPr="00030E3C">
        <w:rPr>
          <w:rFonts w:ascii="Arial" w:eastAsia="Times New Roman" w:hAnsi="Arial" w:cs="Arial"/>
          <w:b/>
          <w:color w:val="222222"/>
          <w:sz w:val="24"/>
          <w:szCs w:val="24"/>
        </w:rPr>
        <w:fldChar w:fldCharType="begin"/>
      </w:r>
      <w:r w:rsidRPr="00030E3C">
        <w:rPr>
          <w:rFonts w:ascii="Arial" w:eastAsia="Times New Roman" w:hAnsi="Arial" w:cs="Arial"/>
          <w:b/>
          <w:color w:val="222222"/>
          <w:sz w:val="24"/>
          <w:szCs w:val="24"/>
        </w:rPr>
        <w:instrText xml:space="preserve"> REF _Ref501828737 \h  \* MERGEFORMAT </w:instrText>
      </w:r>
      <w:r w:rsidRPr="00030E3C">
        <w:rPr>
          <w:rFonts w:ascii="Arial" w:eastAsia="Times New Roman" w:hAnsi="Arial" w:cs="Arial"/>
          <w:b/>
          <w:color w:val="222222"/>
          <w:sz w:val="24"/>
          <w:szCs w:val="24"/>
        </w:rPr>
      </w:r>
      <w:r w:rsidRPr="00030E3C">
        <w:rPr>
          <w:rFonts w:ascii="Arial" w:eastAsia="Times New Roman" w:hAnsi="Arial" w:cs="Arial"/>
          <w:b/>
          <w:color w:val="222222"/>
          <w:sz w:val="24"/>
          <w:szCs w:val="24"/>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28</w:t>
      </w:r>
      <w:r w:rsidRPr="00030E3C">
        <w:rPr>
          <w:rFonts w:ascii="Arial" w:hAnsi="Arial" w:cs="Arial"/>
          <w:b/>
          <w:sz w:val="24"/>
          <w:szCs w:val="24"/>
        </w:rPr>
        <w:t xml:space="preserve"> - Pidrive</w:t>
      </w:r>
      <w:r w:rsidRPr="00030E3C">
        <w:rPr>
          <w:rFonts w:ascii="Arial" w:eastAsia="Times New Roman" w:hAnsi="Arial" w:cs="Arial"/>
          <w:b/>
          <w:color w:val="222222"/>
          <w:sz w:val="24"/>
          <w:szCs w:val="24"/>
        </w:rPr>
        <w:fldChar w:fldCharType="end"/>
      </w:r>
      <w:r>
        <w:rPr>
          <w:rFonts w:ascii="Arial" w:eastAsia="Times New Roman" w:hAnsi="Arial" w:cs="Arial"/>
          <w:color w:val="222222"/>
          <w:sz w:val="24"/>
          <w:szCs w:val="24"/>
        </w:rPr>
        <w:t>)</w:t>
      </w:r>
      <w:r w:rsidRPr="00761CD9">
        <w:rPr>
          <w:rFonts w:ascii="Arial" w:eastAsia="Times New Roman" w:hAnsi="Arial" w:cs="Arial"/>
          <w:color w:val="222222"/>
          <w:sz w:val="24"/>
          <w:szCs w:val="24"/>
        </w:rPr>
        <w:t xml:space="preserve"> exclusivo para esta plataforma, de una capacidad de 314 GB, creado por la marca homónima. Cuenta con una interfaz de conexión USB para comunicarse con la Raspberry Pi.</w:t>
      </w:r>
    </w:p>
    <w:p w14:paraId="71F4EFEF" w14:textId="77777777" w:rsidR="00DF3D92" w:rsidRPr="00651D66" w:rsidRDefault="00DF3D92" w:rsidP="00DF3D92">
      <w:pPr>
        <w:shd w:val="clear" w:color="auto" w:fill="FFFFFF"/>
        <w:spacing w:before="120" w:after="120"/>
        <w:rPr>
          <w:rFonts w:ascii="Arial" w:eastAsia="Times New Roman" w:hAnsi="Arial" w:cs="Arial"/>
          <w:i/>
          <w:color w:val="222222"/>
          <w:sz w:val="24"/>
          <w:szCs w:val="24"/>
          <w:u w:val="single"/>
        </w:rPr>
      </w:pPr>
      <w:r>
        <w:rPr>
          <w:noProof/>
          <w:lang w:val="en-US" w:eastAsia="en-US"/>
        </w:rPr>
        <mc:AlternateContent>
          <mc:Choice Requires="wps">
            <w:drawing>
              <wp:anchor distT="0" distB="0" distL="114300" distR="114300" simplePos="0" relativeHeight="251493888" behindDoc="0" locked="0" layoutInCell="1" allowOverlap="1" wp14:anchorId="041EFD65" wp14:editId="6964DDA0">
                <wp:simplePos x="0" y="0"/>
                <wp:positionH relativeFrom="column">
                  <wp:posOffset>4088130</wp:posOffset>
                </wp:positionH>
                <wp:positionV relativeFrom="paragraph">
                  <wp:posOffset>7620</wp:posOffset>
                </wp:positionV>
                <wp:extent cx="1309370" cy="190500"/>
                <wp:effectExtent l="0" t="0" r="508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1309370" cy="190500"/>
                        </a:xfrm>
                        <a:prstGeom prst="rect">
                          <a:avLst/>
                        </a:prstGeom>
                        <a:solidFill>
                          <a:prstClr val="white"/>
                        </a:solidFill>
                        <a:ln>
                          <a:noFill/>
                        </a:ln>
                      </wps:spPr>
                      <wps:txbx>
                        <w:txbxContent>
                          <w:p w14:paraId="4D82305D" w14:textId="394B67A6" w:rsidR="006D6B4B" w:rsidRPr="000E068D" w:rsidRDefault="006D6B4B" w:rsidP="00DF3D92">
                            <w:pPr>
                              <w:pStyle w:val="Descripcin"/>
                              <w:rPr>
                                <w:noProof/>
                              </w:rPr>
                            </w:pPr>
                            <w:bookmarkStart w:id="208" w:name="_Ref501828737"/>
                            <w:bookmarkStart w:id="209" w:name="_Toc504153994"/>
                            <w:bookmarkStart w:id="210" w:name="_Toc508877184"/>
                            <w:r>
                              <w:t xml:space="preserve">Ilustración </w:t>
                            </w:r>
                            <w:fldSimple w:instr=" SEQ Ilustración \* ARABIC ">
                              <w:r>
                                <w:rPr>
                                  <w:noProof/>
                                </w:rPr>
                                <w:t>28</w:t>
                              </w:r>
                            </w:fldSimple>
                            <w:r>
                              <w:t xml:space="preserve"> - Pidrive</w:t>
                            </w:r>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1EFD65" id="Cuadro de texto 62" o:spid="_x0000_s1039" type="#_x0000_t202" style="position:absolute;left:0;text-align:left;margin-left:321.9pt;margin-top:.6pt;width:103.1pt;height:15pt;z-index:25149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" stroked="f">
                <v:textbox inset="0,0,0,0">
                  <w:txbxContent>
                    <w:p w14:paraId="4D82305D" w14:textId="394B67A6" w:rsidR="006D6B4B" w:rsidRPr="000E068D" w:rsidRDefault="006D6B4B" w:rsidP="00DF3D92">
                      <w:pPr>
                        <w:pStyle w:val="Descripcin"/>
                        <w:rPr>
                          <w:noProof/>
                        </w:rPr>
                      </w:pPr>
                      <w:bookmarkStart w:id="211" w:name="_Ref501828737"/>
                      <w:bookmarkStart w:id="212" w:name="_Toc504153994"/>
                      <w:bookmarkStart w:id="213" w:name="_Toc508877184"/>
                      <w:r>
                        <w:t xml:space="preserve">Ilustración </w:t>
                      </w:r>
                      <w:fldSimple w:instr=" SEQ Ilustración \* ARABIC ">
                        <w:r>
                          <w:rPr>
                            <w:noProof/>
                          </w:rPr>
                          <w:t>28</w:t>
                        </w:r>
                      </w:fldSimple>
                      <w:r>
                        <w:t xml:space="preserve"> - Pidrive</w:t>
                      </w:r>
                      <w:bookmarkEnd w:id="211"/>
                      <w:bookmarkEnd w:id="212"/>
                      <w:bookmarkEnd w:id="213"/>
                    </w:p>
                  </w:txbxContent>
                </v:textbox>
                <w10:wrap type="square"/>
              </v:shape>
            </w:pict>
          </mc:Fallback>
        </mc:AlternateContent>
      </w:r>
    </w:p>
    <w:p w14:paraId="5CA5987C" w14:textId="53CAC676" w:rsidR="00DF3D92" w:rsidRPr="00387BC2" w:rsidRDefault="00DF3D92" w:rsidP="00DF3D92">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450880" behindDoc="0" locked="0" layoutInCell="1" allowOverlap="1" wp14:anchorId="770BBB0A" wp14:editId="18136120">
            <wp:simplePos x="0" y="0"/>
            <wp:positionH relativeFrom="column">
              <wp:posOffset>3769995</wp:posOffset>
            </wp:positionH>
            <wp:positionV relativeFrom="paragraph">
              <wp:posOffset>6985</wp:posOffset>
            </wp:positionV>
            <wp:extent cx="1624330" cy="1503680"/>
            <wp:effectExtent l="0" t="0" r="0" b="1270"/>
            <wp:wrapSquare wrapText="bothSides"/>
            <wp:docPr id="1029" name="Imagen 1029" descr="Pi TFT para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 TFT para Raspberry Pi"/>
                    <pic:cNvPicPr>
                      <a:picLocks noChangeAspect="1" noChangeArrowheads="1"/>
                    </pic:cNvPicPr>
                  </pic:nvPicPr>
                  <pic:blipFill rotWithShape="1">
                    <a:blip r:embed="rId68">
                      <a:extLst>
                        <a:ext uri="{28A0092B-C50C-407E-A947-70E740481C1C}">
                          <a14:useLocalDpi xmlns:a14="http://schemas.microsoft.com/office/drawing/2010/main" val="0"/>
                        </a:ext>
                      </a:extLst>
                    </a:blip>
                    <a:srcRect l="7477" t="7062" r="5468" b="4099"/>
                    <a:stretch/>
                  </pic:blipFill>
                  <pic:spPr bwMode="auto">
                    <a:xfrm>
                      <a:off x="0" y="0"/>
                      <a:ext cx="1624330" cy="1503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Times New Roman" w:hAnsi="Arial" w:cs="Arial"/>
          <w:i/>
          <w:color w:val="222222"/>
          <w:sz w:val="24"/>
          <w:szCs w:val="24"/>
          <w:u w:val="single"/>
          <w:lang w:eastAsia="es-AR"/>
        </w:rPr>
        <w:t>Pi TFT:</w:t>
      </w:r>
      <w:r>
        <w:rPr>
          <w:rFonts w:ascii="Arial" w:eastAsia="Times New Roman" w:hAnsi="Arial" w:cs="Arial"/>
          <w:color w:val="222222"/>
          <w:sz w:val="24"/>
          <w:szCs w:val="24"/>
          <w:lang w:eastAsia="es-AR"/>
        </w:rPr>
        <w:t xml:space="preserve"> Es una pequeña pantalla táctil de 2.8 pulgadas del tipo resistiva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_Ref501828785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29</w:t>
      </w:r>
      <w:r w:rsidRPr="00030E3C">
        <w:rPr>
          <w:rFonts w:ascii="Arial" w:hAnsi="Arial" w:cs="Arial"/>
          <w:b/>
          <w:sz w:val="24"/>
          <w:szCs w:val="24"/>
        </w:rPr>
        <w:t xml:space="preserve"> - Pi TFT</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xml:space="preserve">), que se encastra en la parte superior del Raspberry. Su </w:t>
      </w:r>
      <w:r w:rsidR="009263C0" w:rsidRPr="00DC03CC">
        <w:rPr>
          <w:rFonts w:ascii="Arial" w:eastAsia="Times New Roman" w:hAnsi="Arial" w:cs="Arial"/>
          <w:color w:val="222222"/>
          <w:sz w:val="24"/>
          <w:szCs w:val="24"/>
          <w:lang w:eastAsia="es-AR"/>
        </w:rPr>
        <w:fldChar w:fldCharType="begin"/>
      </w:r>
      <w:r w:rsidR="009263C0" w:rsidRPr="00DC03CC">
        <w:rPr>
          <w:rFonts w:ascii="Arial" w:eastAsia="Times New Roman" w:hAnsi="Arial" w:cs="Arial"/>
          <w:color w:val="222222"/>
          <w:sz w:val="24"/>
          <w:szCs w:val="24"/>
          <w:lang w:eastAsia="es-AR"/>
        </w:rPr>
        <w:instrText xml:space="preserve"> REF _Ref508729026 \h </w:instrText>
      </w:r>
      <w:r w:rsidR="00DC03CC" w:rsidRPr="00DC03CC">
        <w:rPr>
          <w:rFonts w:ascii="Arial" w:eastAsia="Times New Roman" w:hAnsi="Arial" w:cs="Arial"/>
          <w:color w:val="222222"/>
          <w:sz w:val="24"/>
          <w:szCs w:val="24"/>
          <w:lang w:eastAsia="es-AR"/>
        </w:rPr>
        <w:instrText xml:space="preserve"> \* MERGEFORMAT </w:instrText>
      </w:r>
      <w:r w:rsidR="009263C0" w:rsidRPr="00DC03CC">
        <w:rPr>
          <w:rFonts w:ascii="Arial" w:eastAsia="Times New Roman" w:hAnsi="Arial" w:cs="Arial"/>
          <w:color w:val="222222"/>
          <w:sz w:val="24"/>
          <w:szCs w:val="24"/>
          <w:lang w:eastAsia="es-AR"/>
        </w:rPr>
      </w:r>
      <w:r w:rsidR="009263C0" w:rsidRPr="00DC03CC">
        <w:rPr>
          <w:rFonts w:ascii="Arial" w:eastAsia="Times New Roman" w:hAnsi="Arial" w:cs="Arial"/>
          <w:color w:val="222222"/>
          <w:sz w:val="24"/>
          <w:szCs w:val="24"/>
          <w:lang w:eastAsia="es-AR"/>
        </w:rPr>
        <w:fldChar w:fldCharType="separate"/>
      </w:r>
      <w:r w:rsidR="009263C0" w:rsidRPr="00DC03CC">
        <w:rPr>
          <w:rFonts w:ascii="Arial" w:hAnsi="Arial" w:cs="Arial"/>
          <w:b/>
          <w:sz w:val="24"/>
          <w:szCs w:val="24"/>
        </w:rPr>
        <w:t>resolución de pantalla</w:t>
      </w:r>
      <w:r w:rsidR="009263C0" w:rsidRPr="00DC03CC">
        <w:rPr>
          <w:rFonts w:ascii="Arial" w:eastAsia="Times New Roman" w:hAnsi="Arial" w:cs="Arial"/>
          <w:color w:val="222222"/>
          <w:sz w:val="24"/>
          <w:szCs w:val="24"/>
          <w:lang w:eastAsia="es-AR"/>
        </w:rPr>
        <w:fldChar w:fldCharType="end"/>
      </w:r>
      <w:r w:rsidR="009263C0">
        <w:rPr>
          <w:rFonts w:ascii="Arial" w:eastAsia="Times New Roman" w:hAnsi="Arial" w:cs="Arial"/>
          <w:color w:val="222222"/>
          <w:sz w:val="24"/>
          <w:szCs w:val="24"/>
          <w:lang w:eastAsia="es-AR"/>
        </w:rPr>
        <w:t xml:space="preserve"> </w:t>
      </w:r>
      <w:r>
        <w:rPr>
          <w:rFonts w:ascii="Arial" w:eastAsia="Times New Roman" w:hAnsi="Arial" w:cs="Arial"/>
          <w:color w:val="222222"/>
          <w:sz w:val="24"/>
          <w:szCs w:val="24"/>
          <w:lang w:eastAsia="es-AR"/>
        </w:rPr>
        <w:t>es de 320x240 y color de 16 bits. Se le pueden soldar 4 botones de forma opcional para su manipulación.</w:t>
      </w:r>
      <w:r w:rsidRPr="003D5D3C">
        <w:t xml:space="preserve"> </w:t>
      </w:r>
    </w:p>
    <w:p w14:paraId="57D7C634" w14:textId="77777777" w:rsidR="00DF3D92" w:rsidRDefault="00DF3D92" w:rsidP="00DF3D92">
      <w:pPr>
        <w:rPr>
          <w:rFonts w:ascii="Arial" w:hAnsi="Arial" w:cs="Arial"/>
          <w:b/>
          <w:bCs/>
          <w:color w:val="222222"/>
          <w:sz w:val="28"/>
          <w:szCs w:val="28"/>
          <w:shd w:val="clear" w:color="auto" w:fill="FFFFFF"/>
        </w:rPr>
      </w:pPr>
    </w:p>
    <w:p w14:paraId="0BDBAE15" w14:textId="77777777" w:rsidR="00DF3D92" w:rsidRDefault="00DF3D92" w:rsidP="00DF3D92">
      <w:pPr>
        <w:rPr>
          <w:rFonts w:ascii="Arial" w:hAnsi="Arial" w:cs="Arial"/>
          <w:b/>
          <w:bCs/>
          <w:color w:val="222222"/>
          <w:sz w:val="28"/>
          <w:szCs w:val="28"/>
          <w:shd w:val="clear" w:color="auto" w:fill="FFFFFF"/>
        </w:rPr>
      </w:pPr>
    </w:p>
    <w:p w14:paraId="05B21268" w14:textId="77777777" w:rsidR="00DF3D92" w:rsidRDefault="00DF3D92" w:rsidP="00DF3D92">
      <w:pPr>
        <w:rPr>
          <w:b/>
          <w:color w:val="666666"/>
          <w:sz w:val="32"/>
          <w:szCs w:val="32"/>
        </w:rPr>
      </w:pPr>
      <w:r>
        <w:rPr>
          <w:noProof/>
          <w:lang w:val="en-US" w:eastAsia="en-US"/>
        </w:rPr>
        <mc:AlternateContent>
          <mc:Choice Requires="wps">
            <w:drawing>
              <wp:anchor distT="0" distB="0" distL="114300" distR="114300" simplePos="0" relativeHeight="251594240" behindDoc="0" locked="0" layoutInCell="1" allowOverlap="1" wp14:anchorId="3A81D115" wp14:editId="213EDEE8">
                <wp:simplePos x="0" y="0"/>
                <wp:positionH relativeFrom="column">
                  <wp:posOffset>3943571</wp:posOffset>
                </wp:positionH>
                <wp:positionV relativeFrom="paragraph">
                  <wp:posOffset>4141</wp:posOffset>
                </wp:positionV>
                <wp:extent cx="1210945" cy="266700"/>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1210945" cy="266700"/>
                        </a:xfrm>
                        <a:prstGeom prst="rect">
                          <a:avLst/>
                        </a:prstGeom>
                        <a:solidFill>
                          <a:prstClr val="white"/>
                        </a:solidFill>
                        <a:ln>
                          <a:noFill/>
                        </a:ln>
                      </wps:spPr>
                      <wps:txbx>
                        <w:txbxContent>
                          <w:p w14:paraId="360FE44A" w14:textId="4E094293" w:rsidR="006D6B4B" w:rsidRPr="00D82251" w:rsidRDefault="006D6B4B" w:rsidP="00DF3D92">
                            <w:pPr>
                              <w:pStyle w:val="Descripcin"/>
                              <w:rPr>
                                <w:noProof/>
                              </w:rPr>
                            </w:pPr>
                            <w:bookmarkStart w:id="214" w:name="_Ref501828785"/>
                            <w:bookmarkStart w:id="215" w:name="_Toc504153995"/>
                            <w:bookmarkStart w:id="216" w:name="_Toc508877185"/>
                            <w:r>
                              <w:t xml:space="preserve">Ilustración </w:t>
                            </w:r>
                            <w:fldSimple w:instr=" SEQ Ilustración \* ARABIC ">
                              <w:r>
                                <w:rPr>
                                  <w:noProof/>
                                </w:rPr>
                                <w:t>29</w:t>
                              </w:r>
                            </w:fldSimple>
                            <w:r>
                              <w:t xml:space="preserve"> - Pi TFT</w:t>
                            </w:r>
                            <w:bookmarkEnd w:id="214"/>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1D115" id="Cuadro de texto 63" o:spid="_x0000_s1040" type="#_x0000_t202" style="position:absolute;left:0;text-align:left;margin-left:310.5pt;margin-top:.35pt;width:95.35pt;height:21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" stroked="f">
                <v:textbox style="mso-fit-shape-to-text:t" inset="0,0,0,0">
                  <w:txbxContent>
                    <w:p w14:paraId="360FE44A" w14:textId="4E094293" w:rsidR="006D6B4B" w:rsidRPr="00D82251" w:rsidRDefault="006D6B4B" w:rsidP="00DF3D92">
                      <w:pPr>
                        <w:pStyle w:val="Descripcin"/>
                        <w:rPr>
                          <w:noProof/>
                        </w:rPr>
                      </w:pPr>
                      <w:bookmarkStart w:id="217" w:name="_Ref501828785"/>
                      <w:bookmarkStart w:id="218" w:name="_Toc504153995"/>
                      <w:bookmarkStart w:id="219" w:name="_Toc508877185"/>
                      <w:r>
                        <w:t xml:space="preserve">Ilustración </w:t>
                      </w:r>
                      <w:fldSimple w:instr=" SEQ Ilustración \* ARABIC ">
                        <w:r>
                          <w:rPr>
                            <w:noProof/>
                          </w:rPr>
                          <w:t>29</w:t>
                        </w:r>
                      </w:fldSimple>
                      <w:r>
                        <w:t xml:space="preserve"> - Pi TFT</w:t>
                      </w:r>
                      <w:bookmarkEnd w:id="217"/>
                      <w:bookmarkEnd w:id="218"/>
                      <w:bookmarkEnd w:id="219"/>
                    </w:p>
                  </w:txbxContent>
                </v:textbox>
                <w10:wrap type="square"/>
              </v:shape>
            </w:pict>
          </mc:Fallback>
        </mc:AlternateContent>
      </w:r>
    </w:p>
    <w:p w14:paraId="1B78CACB" w14:textId="77777777" w:rsidR="00DF3D92" w:rsidRPr="00646568" w:rsidRDefault="00DF3D92" w:rsidP="00DF3D92">
      <w:pPr>
        <w:pStyle w:val="Ttulo2"/>
        <w:rPr>
          <w:b/>
          <w:sz w:val="32"/>
          <w:szCs w:val="32"/>
        </w:rPr>
      </w:pPr>
      <w:bookmarkStart w:id="220" w:name="_Toc504153922"/>
      <w:bookmarkStart w:id="221" w:name="_Toc509667130"/>
      <w:r>
        <w:rPr>
          <w:b/>
          <w:sz w:val="32"/>
          <w:szCs w:val="32"/>
        </w:rPr>
        <w:t>4.6 Ventajas del uso de</w:t>
      </w:r>
      <w:r w:rsidRPr="00646568">
        <w:rPr>
          <w:b/>
          <w:sz w:val="32"/>
          <w:szCs w:val="32"/>
        </w:rPr>
        <w:t xml:space="preserve"> Raspberry Pi</w:t>
      </w:r>
      <w:bookmarkEnd w:id="220"/>
      <w:bookmarkEnd w:id="221"/>
    </w:p>
    <w:p w14:paraId="04088B44" w14:textId="77777777" w:rsidR="00DF3D92" w:rsidRPr="00286527" w:rsidRDefault="00DF3D92" w:rsidP="00DF3D92">
      <w:pPr>
        <w:shd w:val="clear" w:color="auto" w:fill="FFFFFF"/>
        <w:spacing w:before="120" w:after="120"/>
        <w:rPr>
          <w:rFonts w:ascii="Arial" w:eastAsia="Times New Roman" w:hAnsi="Arial" w:cs="Arial"/>
          <w:color w:val="222222"/>
          <w:sz w:val="24"/>
          <w:szCs w:val="24"/>
        </w:rPr>
      </w:pPr>
      <w:r w:rsidRPr="00286527">
        <w:rPr>
          <w:rFonts w:ascii="Arial" w:eastAsia="Times New Roman" w:hAnsi="Arial" w:cs="Arial"/>
          <w:color w:val="222222"/>
          <w:sz w:val="24"/>
          <w:szCs w:val="24"/>
        </w:rPr>
        <w:t>Al igual que lo que se mencionó en el capítulo 3 con respecto a Arduino, la plataforma Raspberry Pi presenta una serie de ventajas, con respecto a otras arquitecturas similares, que se describen a continuación:</w:t>
      </w:r>
    </w:p>
    <w:p w14:paraId="56D3680C" w14:textId="77777777" w:rsidR="00DF3D92" w:rsidRPr="00286527" w:rsidRDefault="00DF3D92" w:rsidP="00DF3D92">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Comunidad</w:t>
      </w:r>
      <w:r w:rsidRPr="00286527">
        <w:rPr>
          <w:rFonts w:ascii="Arial" w:eastAsia="Times New Roman" w:hAnsi="Arial" w:cs="Arial"/>
          <w:color w:val="222222"/>
          <w:sz w:val="24"/>
          <w:szCs w:val="24"/>
          <w:lang w:eastAsia="es-AR"/>
        </w:rPr>
        <w:t>: Existe una vasta comunidad en variadas partes del mundo que trabaja, da soporte y utiliza esta plataforma para diversos proyectos</w:t>
      </w:r>
      <w:r>
        <w:rPr>
          <w:rStyle w:val="Refdenotaalpie"/>
          <w:rFonts w:ascii="Arial" w:eastAsia="Times New Roman" w:hAnsi="Arial" w:cs="Arial"/>
          <w:color w:val="222222"/>
          <w:sz w:val="24"/>
          <w:szCs w:val="24"/>
          <w:lang w:eastAsia="es-AR"/>
        </w:rPr>
        <w:footnoteReference w:id="4"/>
      </w:r>
      <w:r w:rsidRPr="00286527">
        <w:rPr>
          <w:rFonts w:ascii="Arial" w:eastAsia="Times New Roman" w:hAnsi="Arial" w:cs="Arial"/>
          <w:color w:val="222222"/>
          <w:sz w:val="24"/>
          <w:szCs w:val="24"/>
          <w:lang w:eastAsia="es-AR"/>
        </w:rPr>
        <w:t>, que dado esto, se expande</w:t>
      </w:r>
      <w:r>
        <w:rPr>
          <w:rFonts w:ascii="Arial" w:eastAsia="Times New Roman" w:hAnsi="Arial" w:cs="Arial"/>
          <w:color w:val="222222"/>
          <w:sz w:val="24"/>
          <w:szCs w:val="24"/>
          <w:lang w:eastAsia="es-AR"/>
        </w:rPr>
        <w:t>n</w:t>
      </w:r>
      <w:r w:rsidRPr="00286527">
        <w:rPr>
          <w:rFonts w:ascii="Arial" w:eastAsia="Times New Roman" w:hAnsi="Arial" w:cs="Arial"/>
          <w:color w:val="222222"/>
          <w:sz w:val="24"/>
          <w:szCs w:val="24"/>
          <w:lang w:eastAsia="es-AR"/>
        </w:rPr>
        <w:t xml:space="preserve"> con él tiempo. A su vez, como se mostró en el apartado anterior, se cuenta con una serie de accesorios que facilitan su uso.</w:t>
      </w:r>
    </w:p>
    <w:p w14:paraId="074B84FB" w14:textId="77777777" w:rsidR="00DF3D92" w:rsidRDefault="00DF3D92" w:rsidP="00DF3D92">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Bajo costo</w:t>
      </w:r>
      <w:r w:rsidRPr="00286527">
        <w:rPr>
          <w:rFonts w:ascii="Arial" w:eastAsia="Times New Roman" w:hAnsi="Arial" w:cs="Arial"/>
          <w:color w:val="222222"/>
          <w:sz w:val="24"/>
          <w:szCs w:val="24"/>
          <w:lang w:eastAsia="es-AR"/>
        </w:rPr>
        <w:t>: Como se mencionó con anterioridad</w:t>
      </w:r>
      <w:r>
        <w:rPr>
          <w:rFonts w:ascii="Arial" w:eastAsia="Times New Roman" w:hAnsi="Arial" w:cs="Arial"/>
          <w:color w:val="222222"/>
          <w:sz w:val="24"/>
          <w:szCs w:val="24"/>
          <w:lang w:eastAsia="es-AR"/>
        </w:rPr>
        <w:t>,</w:t>
      </w:r>
      <w:r w:rsidRPr="00286527">
        <w:rPr>
          <w:rFonts w:ascii="Arial" w:eastAsia="Times New Roman" w:hAnsi="Arial" w:cs="Arial"/>
          <w:color w:val="222222"/>
          <w:sz w:val="24"/>
          <w:szCs w:val="24"/>
          <w:lang w:eastAsia="es-AR"/>
        </w:rPr>
        <w:t xml:space="preserve"> esta SBC</w:t>
      </w:r>
      <w:r>
        <w:rPr>
          <w:rFonts w:ascii="Arial" w:eastAsia="Times New Roman" w:hAnsi="Arial" w:cs="Arial"/>
          <w:color w:val="222222"/>
          <w:sz w:val="24"/>
          <w:szCs w:val="24"/>
          <w:lang w:eastAsia="es-AR"/>
        </w:rPr>
        <w:t xml:space="preserve"> </w:t>
      </w:r>
      <w:r w:rsidRPr="00286527">
        <w:rPr>
          <w:rFonts w:ascii="Arial" w:eastAsia="Times New Roman" w:hAnsi="Arial" w:cs="Arial"/>
          <w:color w:val="222222"/>
          <w:sz w:val="24"/>
          <w:szCs w:val="24"/>
          <w:lang w:eastAsia="es-AR"/>
        </w:rPr>
        <w:t xml:space="preserve">se puede conseguir a un bajo costo teniendo en cuenta las prestaciones que posee. </w:t>
      </w:r>
    </w:p>
    <w:p w14:paraId="773944E2" w14:textId="77777777" w:rsidR="00DF3D92" w:rsidRPr="0042630B" w:rsidRDefault="00DF3D92" w:rsidP="00DF3D92">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1E43E1">
        <w:rPr>
          <w:rFonts w:ascii="Arial" w:eastAsia="Times New Roman" w:hAnsi="Arial" w:cs="Arial"/>
          <w:b/>
          <w:color w:val="222222"/>
          <w:sz w:val="24"/>
          <w:szCs w:val="24"/>
          <w:lang w:eastAsia="es-AR"/>
        </w:rPr>
        <w:t>Desarrollada con finalidad educativa</w:t>
      </w:r>
      <w:r>
        <w:rPr>
          <w:rFonts w:ascii="Arial" w:eastAsia="Times New Roman" w:hAnsi="Arial" w:cs="Arial"/>
          <w:color w:val="222222"/>
          <w:sz w:val="24"/>
          <w:szCs w:val="24"/>
          <w:lang w:eastAsia="es-AR"/>
        </w:rPr>
        <w:t>: Como ya se comentó anteriormente, según sus creadores, esta plataforma fue desarrollada con fines educativos y existe una comunidad que constantemente aporta lo necesario para trabajar con ella en el aula.</w:t>
      </w:r>
    </w:p>
    <w:p w14:paraId="6B1478AD" w14:textId="77777777" w:rsidR="00DF3D92" w:rsidRPr="00582294" w:rsidRDefault="00DF3D92" w:rsidP="00DF3D92">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lastRenderedPageBreak/>
        <w:t xml:space="preserve">Interfaces y GPIO: </w:t>
      </w:r>
      <w:r w:rsidRPr="00286527">
        <w:rPr>
          <w:rFonts w:ascii="Arial" w:eastAsia="Times New Roman" w:hAnsi="Arial" w:cs="Arial"/>
          <w:color w:val="222222"/>
          <w:sz w:val="24"/>
          <w:szCs w:val="24"/>
          <w:lang w:eastAsia="es-AR"/>
        </w:rPr>
        <w:t xml:space="preserve">Cuenta con una variedad de interfaces para la conexión de distintos periféricos (HDMI, USB, Ethernet, Wifi, </w:t>
      </w:r>
      <w:r>
        <w:rPr>
          <w:rFonts w:ascii="Arial" w:eastAsia="Times New Roman" w:hAnsi="Arial" w:cs="Arial"/>
          <w:color w:val="222222"/>
          <w:sz w:val="24"/>
          <w:szCs w:val="24"/>
          <w:lang w:eastAsia="es-AR"/>
        </w:rPr>
        <w:t>B</w:t>
      </w:r>
      <w:r w:rsidRPr="00286527">
        <w:rPr>
          <w:rFonts w:ascii="Arial" w:eastAsia="Times New Roman" w:hAnsi="Arial" w:cs="Arial"/>
          <w:color w:val="222222"/>
          <w:sz w:val="24"/>
          <w:szCs w:val="24"/>
          <w:lang w:eastAsia="es-AR"/>
        </w:rPr>
        <w:t>luetooth) y a su vez, los modelos más actuales (la versión 3), vienen con 40 pines del tipo GPIO</w:t>
      </w:r>
      <w:r>
        <w:rPr>
          <w:rFonts w:ascii="Arial" w:eastAsia="Times New Roman" w:hAnsi="Arial" w:cs="Arial"/>
          <w:color w:val="222222"/>
          <w:sz w:val="24"/>
          <w:szCs w:val="24"/>
          <w:lang w:eastAsia="es-AR"/>
        </w:rPr>
        <w:t>,</w:t>
      </w:r>
      <w:r w:rsidRPr="00286527">
        <w:rPr>
          <w:rFonts w:ascii="Arial" w:eastAsia="Times New Roman" w:hAnsi="Arial" w:cs="Arial"/>
          <w:color w:val="222222"/>
          <w:sz w:val="24"/>
          <w:szCs w:val="24"/>
          <w:lang w:eastAsia="es-AR"/>
        </w:rPr>
        <w:t xml:space="preserve"> lo que lo convierte en un SBC muy versátil en cuanto a su utilidad.</w:t>
      </w:r>
    </w:p>
    <w:p w14:paraId="0B667851" w14:textId="77777777" w:rsidR="00DF3D92" w:rsidRPr="00582294" w:rsidRDefault="00DF3D92" w:rsidP="00DF3D92">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Prestaciones</w:t>
      </w:r>
      <w:r w:rsidRPr="00286527">
        <w:rPr>
          <w:rFonts w:ascii="Arial" w:eastAsia="Times New Roman" w:hAnsi="Arial" w:cs="Arial"/>
          <w:color w:val="222222"/>
          <w:sz w:val="24"/>
          <w:szCs w:val="24"/>
          <w:lang w:eastAsia="es-AR"/>
        </w:rPr>
        <w:t>:</w:t>
      </w:r>
      <w:r>
        <w:rPr>
          <w:rFonts w:ascii="Arial" w:eastAsia="Times New Roman" w:hAnsi="Arial" w:cs="Arial"/>
          <w:color w:val="222222"/>
          <w:sz w:val="24"/>
          <w:szCs w:val="24"/>
          <w:lang w:eastAsia="es-AR"/>
        </w:rPr>
        <w:t xml:space="preserve"> Explicado todo lo anterior en este capítulo, podemos concluir que esta plataforma cumple con las prestaciones necesarias pretendidas en el desarrollo de esta tesina.</w:t>
      </w:r>
    </w:p>
    <w:p w14:paraId="75226B74" w14:textId="77777777" w:rsidR="00DF3D92" w:rsidRDefault="00DF3D92" w:rsidP="00DF3D92">
      <w:pPr>
        <w:rPr>
          <w:rFonts w:ascii="Arial" w:eastAsia="Times New Roman" w:hAnsi="Arial" w:cs="Arial"/>
          <w:sz w:val="21"/>
          <w:szCs w:val="21"/>
        </w:rPr>
      </w:pPr>
    </w:p>
    <w:p w14:paraId="44812B8A" w14:textId="77777777" w:rsidR="00DF3D92" w:rsidRDefault="00DF3D92" w:rsidP="00DF3D92">
      <w:pPr>
        <w:rPr>
          <w:rFonts w:ascii="Arial" w:eastAsia="Times New Roman" w:hAnsi="Arial" w:cs="Arial"/>
          <w:sz w:val="21"/>
          <w:szCs w:val="21"/>
        </w:rPr>
      </w:pPr>
    </w:p>
    <w:p w14:paraId="2A702447" w14:textId="77777777" w:rsidR="00DF3D92" w:rsidRDefault="00DF3D92" w:rsidP="00DF3D92">
      <w:pPr>
        <w:spacing w:after="160" w:line="259" w:lineRule="auto"/>
        <w:jc w:val="left"/>
        <w:rPr>
          <w:rFonts w:ascii="Arial" w:eastAsia="Times New Roman" w:hAnsi="Arial" w:cs="Arial"/>
          <w:sz w:val="21"/>
          <w:szCs w:val="21"/>
        </w:rPr>
      </w:pPr>
      <w:r>
        <w:rPr>
          <w:rFonts w:ascii="Arial" w:eastAsia="Times New Roman" w:hAnsi="Arial" w:cs="Arial"/>
          <w:sz w:val="21"/>
          <w:szCs w:val="21"/>
        </w:rPr>
        <w:br w:type="page"/>
      </w:r>
    </w:p>
    <w:p w14:paraId="2B2C74C9" w14:textId="77777777" w:rsidR="00DF3D92" w:rsidRDefault="00DF3D92" w:rsidP="00DF3D92">
      <w:pPr>
        <w:pStyle w:val="Ttulo2"/>
        <w:rPr>
          <w:b/>
          <w:sz w:val="32"/>
          <w:szCs w:val="32"/>
        </w:rPr>
      </w:pPr>
      <w:bookmarkStart w:id="222" w:name="_Toc509667131"/>
      <w:r w:rsidRPr="00372DAB">
        <w:rPr>
          <w:b/>
          <w:sz w:val="32"/>
          <w:szCs w:val="32"/>
        </w:rPr>
        <w:lastRenderedPageBreak/>
        <w:t>Resumen</w:t>
      </w:r>
      <w:bookmarkEnd w:id="222"/>
    </w:p>
    <w:p w14:paraId="63891750" w14:textId="77777777" w:rsidR="00DF3D92" w:rsidRPr="00A844B6" w:rsidRDefault="00DF3D92" w:rsidP="00DF3D92">
      <w:pPr>
        <w:shd w:val="clear" w:color="auto" w:fill="FFFFFF"/>
        <w:spacing w:before="120" w:after="120"/>
        <w:rPr>
          <w:rFonts w:ascii="Arial" w:eastAsia="Times New Roman" w:hAnsi="Arial" w:cs="Arial"/>
          <w:color w:val="222222"/>
          <w:sz w:val="24"/>
          <w:szCs w:val="24"/>
        </w:rPr>
      </w:pPr>
      <w:r w:rsidRPr="00A844B6">
        <w:rPr>
          <w:rFonts w:ascii="Arial" w:eastAsia="Times New Roman" w:hAnsi="Arial" w:cs="Arial"/>
          <w:color w:val="222222"/>
          <w:sz w:val="24"/>
          <w:szCs w:val="24"/>
        </w:rPr>
        <w:t>En este capítulo se habló sobre el computador de placa reducida (SBC) Raspberry Pi, especificando las fichas técnicas de las versiones más populares de la plataforma. Además, se explicó el concepto de GPIO detallando los que integran a las Raspberry.</w:t>
      </w:r>
    </w:p>
    <w:p w14:paraId="1D503F2B" w14:textId="77777777" w:rsidR="00DF3D92" w:rsidRDefault="00DF3D92" w:rsidP="00DF3D92">
      <w:pPr>
        <w:shd w:val="clear" w:color="auto" w:fill="FFFFFF"/>
        <w:spacing w:before="120" w:after="120"/>
        <w:rPr>
          <w:rFonts w:ascii="Arial" w:eastAsia="Times New Roman" w:hAnsi="Arial" w:cs="Arial"/>
          <w:color w:val="222222"/>
          <w:sz w:val="24"/>
          <w:szCs w:val="24"/>
        </w:rPr>
      </w:pPr>
      <w:r w:rsidRPr="00A844B6">
        <w:rPr>
          <w:rFonts w:ascii="Arial" w:eastAsia="Times New Roman" w:hAnsi="Arial" w:cs="Arial"/>
          <w:color w:val="222222"/>
          <w:sz w:val="24"/>
          <w:szCs w:val="24"/>
        </w:rPr>
        <w:t>Por otro lado</w:t>
      </w:r>
      <w:r>
        <w:rPr>
          <w:rFonts w:ascii="Arial" w:eastAsia="Times New Roman" w:hAnsi="Arial" w:cs="Arial"/>
          <w:color w:val="222222"/>
          <w:sz w:val="24"/>
          <w:szCs w:val="24"/>
        </w:rPr>
        <w:t>, se revisaron diversos sistemas operativos que funcionan en esta plataforma, además de variados accesorios que sirven de complemento para la utilización más “amigable” de la misma.</w:t>
      </w:r>
    </w:p>
    <w:p w14:paraId="2A9405B3" w14:textId="77777777" w:rsidR="00DF3D92" w:rsidRPr="00A844B6" w:rsidRDefault="00DF3D92" w:rsidP="00DF3D92">
      <w:pPr>
        <w:shd w:val="clear" w:color="auto" w:fill="FFFFFF"/>
        <w:spacing w:before="120" w:after="120"/>
        <w:rPr>
          <w:rFonts w:ascii="Arial" w:hAnsi="Arial" w:cs="Arial"/>
          <w:sz w:val="24"/>
          <w:szCs w:val="24"/>
        </w:rPr>
      </w:pPr>
      <w:r w:rsidRPr="001A346A">
        <w:rPr>
          <w:rFonts w:ascii="Arial" w:eastAsia="Times New Roman" w:hAnsi="Arial" w:cs="Arial"/>
          <w:color w:val="222222"/>
          <w:sz w:val="24"/>
          <w:szCs w:val="24"/>
        </w:rPr>
        <w:t>Finalmente se describen ventajas del uso de la Raspberry Pi, en relación con otras plataformas destinadas al mismo objetivo</w:t>
      </w:r>
      <w:r>
        <w:rPr>
          <w:rFonts w:ascii="Arial" w:eastAsia="Times New Roman" w:hAnsi="Arial" w:cs="Arial"/>
          <w:color w:val="222222"/>
          <w:sz w:val="24"/>
          <w:szCs w:val="24"/>
        </w:rPr>
        <w:t>.</w:t>
      </w:r>
      <w:r w:rsidRPr="00372DAB">
        <w:rPr>
          <w:b/>
          <w:sz w:val="32"/>
          <w:szCs w:val="32"/>
        </w:rPr>
        <w:br w:type="page"/>
      </w:r>
    </w:p>
    <w:p w14:paraId="2F3FA5A2" w14:textId="77777777" w:rsidR="00EB0431" w:rsidRDefault="00EB0431" w:rsidP="00EB0431">
      <w:pPr>
        <w:pStyle w:val="Ttulo1"/>
        <w:rPr>
          <w:sz w:val="36"/>
          <w:szCs w:val="36"/>
        </w:rPr>
      </w:pPr>
      <w:bookmarkStart w:id="223" w:name="_Ref503822834"/>
      <w:bookmarkStart w:id="224" w:name="_Ref503979828"/>
      <w:bookmarkStart w:id="225" w:name="_Ref504148358"/>
      <w:bookmarkStart w:id="226" w:name="_Toc504153923"/>
      <w:bookmarkStart w:id="227" w:name="_Toc509667132"/>
      <w:r>
        <w:rPr>
          <w:sz w:val="36"/>
          <w:szCs w:val="36"/>
        </w:rPr>
        <w:lastRenderedPageBreak/>
        <w:t>Capítulo 5 - Aplicaciones Móviles</w:t>
      </w:r>
      <w:bookmarkEnd w:id="223"/>
      <w:bookmarkEnd w:id="224"/>
      <w:bookmarkEnd w:id="225"/>
      <w:bookmarkEnd w:id="226"/>
      <w:bookmarkEnd w:id="227"/>
    </w:p>
    <w:p w14:paraId="37C1FF2F" w14:textId="77777777" w:rsidR="00EB0431" w:rsidRDefault="00EB0431" w:rsidP="00EB0431">
      <w:pPr>
        <w:pStyle w:val="AgustinTexto"/>
      </w:pPr>
    </w:p>
    <w:p w14:paraId="286784EB" w14:textId="2B862D6A" w:rsidR="00EB0431" w:rsidRDefault="00EB0431" w:rsidP="00EB0431">
      <w:pPr>
        <w:pStyle w:val="AgustinTexto"/>
      </w:pPr>
      <w:r>
        <w:t xml:space="preserve">En este capítulo veremos que sistemas operativos se utilizan en plataformas móviles. Revisaremos como los dispositivos móviles toman mayor relevancia en el mercado de </w:t>
      </w:r>
      <w:r w:rsidRPr="00EB0431">
        <w:rPr>
          <w:b/>
        </w:rPr>
        <w:fldChar w:fldCharType="begin"/>
      </w:r>
      <w:r w:rsidRPr="00EB0431">
        <w:rPr>
          <w:b/>
        </w:rPr>
        <w:instrText xml:space="preserve"> REF _Ref508731554 \h  \* MERGEFORMAT </w:instrText>
      </w:r>
      <w:r w:rsidRPr="00EB0431">
        <w:rPr>
          <w:b/>
        </w:rPr>
      </w:r>
      <w:r w:rsidRPr="00EB0431">
        <w:rPr>
          <w:b/>
        </w:rPr>
        <w:fldChar w:fldCharType="separate"/>
      </w:r>
      <w:r w:rsidRPr="00EB0431">
        <w:rPr>
          <w:b/>
        </w:rPr>
        <w:t>Internet</w:t>
      </w:r>
      <w:r w:rsidRPr="00EB0431">
        <w:rPr>
          <w:b/>
        </w:rPr>
        <w:fldChar w:fldCharType="end"/>
      </w:r>
      <w:r>
        <w:t xml:space="preserve">, debido a que sus aplicaciones son de alta demanda por parte de los usuarios. Analizaremos los modos de construcción de aplicaciones diferenciando las nativas, las webs y las híbridas. A este respecto, HTML5 como tecnología de desarrollo emergente empuja permite la utilización de los conocimientos de aplicaciones web y por otro, las apps nativas ofrecen un mayor rendimiento. La brecha entre estas dos técnicas de desarrollo, deviene en las App Híbridas, tomando ventajas de cada modalidad. El advenimiento de tecnologías cómo Cordova, IntelXDK, Ionic y la popularización de HTML5, ha logrado que la comunidad de desarrolladores comienza a apostar a estos </w:t>
      </w:r>
      <w:r w:rsidRPr="00EB0431">
        <w:rPr>
          <w:b/>
        </w:rPr>
        <w:fldChar w:fldCharType="begin"/>
      </w:r>
      <w:r w:rsidRPr="00EB0431">
        <w:rPr>
          <w:b/>
        </w:rPr>
        <w:instrText xml:space="preserve"> REF _Ref508731667 \h  \* MERGEFORMAT </w:instrText>
      </w:r>
      <w:r w:rsidRPr="00EB0431">
        <w:rPr>
          <w:b/>
        </w:rPr>
      </w:r>
      <w:r w:rsidRPr="00EB0431">
        <w:rPr>
          <w:b/>
        </w:rPr>
        <w:fldChar w:fldCharType="separate"/>
      </w:r>
      <w:r w:rsidRPr="00EB0431">
        <w:rPr>
          <w:b/>
        </w:rPr>
        <w:t>Framework</w:t>
      </w:r>
      <w:r w:rsidRPr="00EB0431">
        <w:rPr>
          <w:b/>
        </w:rPr>
        <w:fldChar w:fldCharType="end"/>
      </w:r>
      <w:r w:rsidRPr="00EB0431">
        <w:rPr>
          <w:b/>
        </w:rPr>
        <w:t>s</w:t>
      </w:r>
      <w:r>
        <w:t xml:space="preserve"> basados en tecnologías de </w:t>
      </w:r>
      <w:r w:rsidRPr="00EB0431">
        <w:fldChar w:fldCharType="begin"/>
      </w:r>
      <w:r w:rsidRPr="00EB0431">
        <w:instrText xml:space="preserve"> REF _Ref508731711 \h  \* MERGEFORMAT </w:instrText>
      </w:r>
      <w:r w:rsidRPr="00EB0431">
        <w:fldChar w:fldCharType="separate"/>
      </w:r>
      <w:r w:rsidRPr="00EB0431">
        <w:rPr>
          <w:b/>
        </w:rPr>
        <w:t>Front-End</w:t>
      </w:r>
      <w:r w:rsidRPr="00EB0431">
        <w:fldChar w:fldCharType="end"/>
      </w:r>
      <w:r>
        <w:t xml:space="preserve"> para el desarrollo de aplicaciones móviles.</w:t>
      </w:r>
      <w:sdt>
        <w:sdtPr>
          <w:id w:val="-1552140797"/>
          <w:citation/>
        </w:sdtPr>
        <w:sdtContent>
          <w:r w:rsidR="00D93D6B">
            <w:fldChar w:fldCharType="begin"/>
          </w:r>
          <w:r w:rsidR="00D93D6B">
            <w:instrText xml:space="preserve"> CITATION www17 \l 11274 </w:instrText>
          </w:r>
          <w:r w:rsidR="00D93D6B">
            <w:fldChar w:fldCharType="separate"/>
          </w:r>
          <w:r w:rsidR="005675C3">
            <w:rPr>
              <w:noProof/>
            </w:rPr>
            <w:t xml:space="preserve"> </w:t>
          </w:r>
          <w:r w:rsidR="005675C3" w:rsidRPr="005675C3">
            <w:rPr>
              <w:noProof/>
            </w:rPr>
            <w:t>[14]</w:t>
          </w:r>
          <w:r w:rsidR="00D93D6B">
            <w:fldChar w:fldCharType="end"/>
          </w:r>
        </w:sdtContent>
      </w:sdt>
      <w:sdt>
        <w:sdtPr>
          <w:id w:val="1670914372"/>
          <w:citation/>
        </w:sdtPr>
        <w:sdtContent>
          <w:r w:rsidR="00D93D6B">
            <w:fldChar w:fldCharType="begin"/>
          </w:r>
          <w:r w:rsidR="00D93D6B">
            <w:instrText xml:space="preserve"> CITATION Jav14 \l 11274 </w:instrText>
          </w:r>
          <w:r w:rsidR="00D93D6B">
            <w:fldChar w:fldCharType="separate"/>
          </w:r>
          <w:r w:rsidR="005675C3">
            <w:rPr>
              <w:noProof/>
            </w:rPr>
            <w:t xml:space="preserve"> </w:t>
          </w:r>
          <w:r w:rsidR="005675C3" w:rsidRPr="005675C3">
            <w:rPr>
              <w:noProof/>
            </w:rPr>
            <w:t>[15]</w:t>
          </w:r>
          <w:r w:rsidR="00D93D6B">
            <w:fldChar w:fldCharType="end"/>
          </w:r>
        </w:sdtContent>
      </w:sdt>
    </w:p>
    <w:p w14:paraId="2662F2DB" w14:textId="77777777" w:rsidR="00EB0431" w:rsidRDefault="00EB0431" w:rsidP="00EB0431">
      <w:pPr>
        <w:pStyle w:val="NormalWeb"/>
        <w:spacing w:before="0" w:beforeAutospacing="0" w:after="0" w:afterAutospacing="0"/>
        <w:rPr>
          <w:rFonts w:ascii="Arial" w:hAnsi="Arial" w:cs="Arial"/>
          <w:color w:val="FF0000"/>
          <w:shd w:val="clear" w:color="auto" w:fill="FFFFFF"/>
        </w:rPr>
      </w:pPr>
    </w:p>
    <w:p w14:paraId="3D0B79F9" w14:textId="77777777" w:rsidR="00EB0431" w:rsidRDefault="00EB0431" w:rsidP="00EB0431">
      <w:pPr>
        <w:pStyle w:val="NormalWeb"/>
        <w:spacing w:before="0" w:beforeAutospacing="0" w:after="0" w:afterAutospacing="0"/>
        <w:rPr>
          <w:rFonts w:ascii="Arial" w:hAnsi="Arial" w:cs="Arial"/>
          <w:color w:val="000000"/>
          <w:sz w:val="21"/>
          <w:szCs w:val="21"/>
          <w:shd w:val="clear" w:color="auto" w:fill="FFFFFF"/>
        </w:rPr>
      </w:pPr>
    </w:p>
    <w:p w14:paraId="7C532B0E" w14:textId="77777777" w:rsidR="00EB0431" w:rsidRPr="002A4FB3" w:rsidRDefault="00EB0431" w:rsidP="002A4FB3">
      <w:pPr>
        <w:pStyle w:val="Ttulo2"/>
        <w:rPr>
          <w:b/>
          <w:sz w:val="32"/>
          <w:szCs w:val="32"/>
        </w:rPr>
      </w:pPr>
      <w:bookmarkStart w:id="228" w:name="_Toc499023865"/>
      <w:bookmarkStart w:id="229" w:name="_Toc509667133"/>
      <w:r w:rsidRPr="002A4FB3">
        <w:rPr>
          <w:b/>
          <w:sz w:val="32"/>
          <w:szCs w:val="32"/>
        </w:rPr>
        <w:t>5.1 Las A</w:t>
      </w:r>
      <w:bookmarkEnd w:id="228"/>
      <w:r w:rsidRPr="002A4FB3">
        <w:rPr>
          <w:b/>
          <w:sz w:val="32"/>
          <w:szCs w:val="32"/>
        </w:rPr>
        <w:t>plicaciones móviles</w:t>
      </w:r>
      <w:bookmarkEnd w:id="229"/>
    </w:p>
    <w:p w14:paraId="1DA7C3FB" w14:textId="77777777" w:rsidR="00EB0431" w:rsidRDefault="00EB0431" w:rsidP="00EB0431">
      <w:pPr>
        <w:pStyle w:val="NormalWeb"/>
        <w:spacing w:before="0" w:beforeAutospacing="0" w:after="0" w:afterAutospacing="0"/>
        <w:rPr>
          <w:rFonts w:ascii="Arial" w:hAnsi="Arial" w:cs="Arial"/>
          <w:color w:val="000000"/>
          <w:sz w:val="21"/>
          <w:szCs w:val="21"/>
          <w:shd w:val="clear" w:color="auto" w:fill="FFFFFF"/>
        </w:rPr>
      </w:pPr>
    </w:p>
    <w:p w14:paraId="48162C74" w14:textId="3CB9F121" w:rsidR="00EB0431" w:rsidRDefault="00D93D6B" w:rsidP="00EB0431">
      <w:pPr>
        <w:rPr>
          <w:rFonts w:ascii="Arial" w:hAnsi="Arial" w:cs="Arial"/>
          <w:sz w:val="24"/>
          <w:szCs w:val="24"/>
        </w:rPr>
      </w:pPr>
      <w:r>
        <w:rPr>
          <w:noProof/>
          <w:lang w:val="en-US" w:eastAsia="en-US"/>
        </w:rPr>
        <mc:AlternateContent>
          <mc:Choice Requires="wps">
            <w:drawing>
              <wp:anchor distT="0" distB="0" distL="114300" distR="114300" simplePos="0" relativeHeight="251723264" behindDoc="0" locked="0" layoutInCell="1" allowOverlap="1" wp14:anchorId="02B77149" wp14:editId="6858CAEB">
                <wp:simplePos x="0" y="0"/>
                <wp:positionH relativeFrom="column">
                  <wp:posOffset>3461688</wp:posOffset>
                </wp:positionH>
                <wp:positionV relativeFrom="paragraph">
                  <wp:posOffset>1754754</wp:posOffset>
                </wp:positionV>
                <wp:extent cx="1828800" cy="266700"/>
                <wp:effectExtent l="0" t="0" r="3175" b="1270"/>
                <wp:wrapThrough wrapText="bothSides">
                  <wp:wrapPolygon edited="0">
                    <wp:start x="-113" y="0"/>
                    <wp:lineTo x="-113" y="20829"/>
                    <wp:lineTo x="21600" y="20829"/>
                    <wp:lineTo x="21600" y="0"/>
                    <wp:lineTo x="-113" y="0"/>
                  </wp:wrapPolygon>
                </wp:wrapThrough>
                <wp:docPr id="1054" name="Cuadro de texto 1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AC24F8" w14:textId="240ED785" w:rsidR="006D6B4B" w:rsidRDefault="006D6B4B" w:rsidP="00EB0431">
                            <w:pPr>
                              <w:pStyle w:val="Descripcin"/>
                              <w:jc w:val="center"/>
                              <w:rPr>
                                <w:rFonts w:ascii="Arial" w:eastAsia="Calibri" w:hAnsi="Arial" w:cs="Arial"/>
                                <w:noProof/>
                                <w:color w:val="000000"/>
                                <w:sz w:val="24"/>
                                <w:szCs w:val="24"/>
                              </w:rPr>
                            </w:pPr>
                            <w:bookmarkStart w:id="230" w:name="_Ref508732979"/>
                            <w:bookmarkStart w:id="231" w:name="_Toc508877186"/>
                            <w:r>
                              <w:t xml:space="preserve">Ilustración </w:t>
                            </w:r>
                            <w:fldSimple w:instr=" SEQ Ilustración \* ARABIC ">
                              <w:r>
                                <w:rPr>
                                  <w:noProof/>
                                </w:rPr>
                                <w:t>30</w:t>
                              </w:r>
                            </w:fldSimple>
                            <w:r>
                              <w:t xml:space="preserve"> - Aplicaciones móviles</w:t>
                            </w:r>
                            <w:bookmarkEnd w:id="230"/>
                            <w:bookmarkEnd w:id="23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2B77149" id="Cuadro de texto 1054" o:spid="_x0000_s1041" type="#_x0000_t202" style="position:absolute;left:0;text-align:left;margin-left:272.55pt;margin-top:138.15pt;width:2in;height:2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" stroked="f">
                <v:textbox style="mso-fit-shape-to-text:t" inset="0,0,0,0">
                  <w:txbxContent>
                    <w:p w14:paraId="69AC24F8" w14:textId="240ED785" w:rsidR="006D6B4B" w:rsidRDefault="006D6B4B" w:rsidP="00EB0431">
                      <w:pPr>
                        <w:pStyle w:val="Descripcin"/>
                        <w:jc w:val="center"/>
                        <w:rPr>
                          <w:rFonts w:ascii="Arial" w:eastAsia="Calibri" w:hAnsi="Arial" w:cs="Arial"/>
                          <w:noProof/>
                          <w:color w:val="000000"/>
                          <w:sz w:val="24"/>
                          <w:szCs w:val="24"/>
                        </w:rPr>
                      </w:pPr>
                      <w:bookmarkStart w:id="232" w:name="_Ref508732979"/>
                      <w:bookmarkStart w:id="233" w:name="_Toc508877186"/>
                      <w:r>
                        <w:t xml:space="preserve">Ilustración </w:t>
                      </w:r>
                      <w:fldSimple w:instr=" SEQ Ilustración \* ARABIC ">
                        <w:r>
                          <w:rPr>
                            <w:noProof/>
                          </w:rPr>
                          <w:t>30</w:t>
                        </w:r>
                      </w:fldSimple>
                      <w:r>
                        <w:t xml:space="preserve"> - Aplicaciones móviles</w:t>
                      </w:r>
                      <w:bookmarkEnd w:id="232"/>
                      <w:bookmarkEnd w:id="233"/>
                    </w:p>
                  </w:txbxContent>
                </v:textbox>
                <w10:wrap type="through"/>
              </v:shape>
            </w:pict>
          </mc:Fallback>
        </mc:AlternateContent>
      </w:r>
      <w:r w:rsidR="00EB0431" w:rsidRPr="00D007CA">
        <w:rPr>
          <w:rStyle w:val="AgustinTextoCar"/>
          <w:noProof/>
          <w:lang w:val="en-US" w:eastAsia="en-US"/>
        </w:rPr>
        <w:drawing>
          <wp:anchor distT="0" distB="0" distL="114300" distR="114300" simplePos="0" relativeHeight="251622912" behindDoc="0" locked="0" layoutInCell="1" allowOverlap="1" wp14:anchorId="53EACF49" wp14:editId="721EFEA1">
            <wp:simplePos x="0" y="0"/>
            <wp:positionH relativeFrom="column">
              <wp:posOffset>3441065</wp:posOffset>
            </wp:positionH>
            <wp:positionV relativeFrom="paragraph">
              <wp:posOffset>6985</wp:posOffset>
            </wp:positionV>
            <wp:extent cx="1828800" cy="1823085"/>
            <wp:effectExtent l="0" t="0" r="0" b="5715"/>
            <wp:wrapThrough wrapText="bothSides">
              <wp:wrapPolygon edited="0">
                <wp:start x="0" y="0"/>
                <wp:lineTo x="0" y="21600"/>
                <wp:lineTo x="21600" y="21600"/>
                <wp:lineTo x="21600" y="0"/>
                <wp:lineTo x="0" y="0"/>
              </wp:wrapPolygon>
            </wp:wrapThrough>
            <wp:docPr id="1042" name="Image1" descr="Resultado de imagen para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69" cstate="print">
                      <a:extLst>
                        <a:ext uri="{28A0092B-C50C-407E-A947-70E740481C1C}">
                          <a14:useLocalDpi xmlns:a14="http://schemas.microsoft.com/office/drawing/2010/main" val="0"/>
                        </a:ext>
                      </a:extLst>
                    </a:blip>
                    <a:srcRect/>
                    <a:stretch>
                      <a:fillRect/>
                    </a:stretch>
                  </pic:blipFill>
                  <pic:spPr>
                    <a:xfrm>
                      <a:off x="0" y="0"/>
                      <a:ext cx="1828800" cy="1823085"/>
                    </a:xfrm>
                    <a:prstGeom prst="rect">
                      <a:avLst/>
                    </a:prstGeom>
                  </pic:spPr>
                </pic:pic>
              </a:graphicData>
            </a:graphic>
          </wp:anchor>
        </w:drawing>
      </w:r>
      <w:r w:rsidR="00EB0431" w:rsidRPr="00D007CA">
        <w:rPr>
          <w:rStyle w:val="AgustinTextoCar"/>
        </w:rPr>
        <w:t>“Una aplicación móvil o App</w:t>
      </w:r>
      <w:r w:rsidR="002451B8">
        <w:rPr>
          <w:rStyle w:val="AgustinTextoCar"/>
        </w:rPr>
        <w:t xml:space="preserve"> (</w:t>
      </w:r>
      <w:r w:rsidR="002451B8" w:rsidRPr="002451B8">
        <w:rPr>
          <w:rStyle w:val="AgustinTextoCar"/>
          <w:b/>
        </w:rPr>
        <w:fldChar w:fldCharType="begin"/>
      </w:r>
      <w:r w:rsidR="002451B8" w:rsidRPr="002451B8">
        <w:rPr>
          <w:rStyle w:val="AgustinTextoCar"/>
          <w:b/>
        </w:rPr>
        <w:instrText xml:space="preserve"> REF _Ref508732979 \h  \* MERGEFORMAT </w:instrText>
      </w:r>
      <w:r w:rsidR="002451B8" w:rsidRPr="002451B8">
        <w:rPr>
          <w:rStyle w:val="AgustinTextoCar"/>
          <w:b/>
        </w:rPr>
      </w:r>
      <w:r w:rsidR="002451B8" w:rsidRPr="002451B8">
        <w:rPr>
          <w:rStyle w:val="AgustinTextoCar"/>
          <w:b/>
        </w:rPr>
        <w:fldChar w:fldCharType="separate"/>
      </w:r>
      <w:r w:rsidR="002451B8" w:rsidRPr="002451B8">
        <w:rPr>
          <w:rFonts w:ascii="Arial" w:hAnsi="Arial" w:cs="Arial"/>
          <w:b/>
          <w:sz w:val="24"/>
          <w:szCs w:val="24"/>
        </w:rPr>
        <w:t xml:space="preserve">Ilustración </w:t>
      </w:r>
      <w:r w:rsidR="002451B8" w:rsidRPr="002451B8">
        <w:rPr>
          <w:rFonts w:ascii="Arial" w:hAnsi="Arial" w:cs="Arial"/>
          <w:b/>
          <w:noProof/>
          <w:sz w:val="24"/>
          <w:szCs w:val="24"/>
        </w:rPr>
        <w:t>30</w:t>
      </w:r>
      <w:r w:rsidR="002451B8" w:rsidRPr="002451B8">
        <w:rPr>
          <w:rFonts w:ascii="Arial" w:hAnsi="Arial" w:cs="Arial"/>
          <w:b/>
          <w:sz w:val="24"/>
          <w:szCs w:val="24"/>
        </w:rPr>
        <w:t xml:space="preserve"> - Aplicaciones móviles</w:t>
      </w:r>
      <w:r w:rsidR="002451B8" w:rsidRPr="002451B8">
        <w:rPr>
          <w:rStyle w:val="AgustinTextoCar"/>
          <w:b/>
        </w:rPr>
        <w:fldChar w:fldCharType="end"/>
      </w:r>
      <w:r w:rsidR="002451B8">
        <w:rPr>
          <w:rStyle w:val="AgustinTextoCar"/>
        </w:rPr>
        <w:t>)</w:t>
      </w:r>
      <w:r w:rsidR="00EB0431" w:rsidRPr="00D007CA">
        <w:rPr>
          <w:rStyle w:val="AgustinTextoCar"/>
        </w:rPr>
        <w:t> es una aplicación informática diseñada para ser ejecutada en teléfonos inteligentes, tabletas y otros dispositivos móviles y que permite al usuario efectuar una tarea concreta de cualquier tipo: profesional, de ocio, educativas, de acceso a servicios, etc; Facilitando las gestiones o actividades a desarrollar</w:t>
      </w:r>
      <w:r w:rsidR="00EB0431">
        <w:rPr>
          <w:rFonts w:ascii="Arial" w:hAnsi="Arial" w:cs="Arial"/>
          <w:sz w:val="24"/>
          <w:szCs w:val="24"/>
        </w:rPr>
        <w:t>”</w:t>
      </w:r>
      <w:r>
        <w:rPr>
          <w:rFonts w:ascii="Arial" w:hAnsi="Arial" w:cs="Arial"/>
          <w:sz w:val="24"/>
          <w:szCs w:val="24"/>
        </w:rPr>
        <w:t>.</w:t>
      </w:r>
      <w:sdt>
        <w:sdtPr>
          <w:rPr>
            <w:rFonts w:ascii="Arial" w:hAnsi="Arial" w:cs="Arial"/>
            <w:sz w:val="24"/>
            <w:szCs w:val="24"/>
          </w:rPr>
          <w:id w:val="1553656382"/>
          <w:citation/>
        </w:sdtPr>
        <w:sdtContent>
          <w:r>
            <w:rPr>
              <w:rFonts w:ascii="Arial" w:hAnsi="Arial" w:cs="Arial"/>
              <w:sz w:val="24"/>
              <w:szCs w:val="24"/>
            </w:rPr>
            <w:fldChar w:fldCharType="begin"/>
          </w:r>
          <w:r>
            <w:rPr>
              <w:rFonts w:ascii="Arial" w:hAnsi="Arial" w:cs="Arial"/>
              <w:sz w:val="24"/>
              <w:szCs w:val="24"/>
            </w:rPr>
            <w:instrText xml:space="preserve"> CITATION Wik171 \l 11274 </w:instrText>
          </w:r>
          <w:r>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[16]</w:t>
          </w:r>
          <w:r>
            <w:rPr>
              <w:rFonts w:ascii="Arial" w:hAnsi="Arial" w:cs="Arial"/>
              <w:sz w:val="24"/>
              <w:szCs w:val="24"/>
            </w:rPr>
            <w:fldChar w:fldCharType="end"/>
          </w:r>
        </w:sdtContent>
      </w:sdt>
      <w:r w:rsidR="00EB0431">
        <w:rPr>
          <w:rFonts w:ascii="Arial" w:hAnsi="Arial" w:cs="Arial"/>
          <w:sz w:val="24"/>
          <w:szCs w:val="24"/>
        </w:rPr>
        <w:t xml:space="preserve"> </w:t>
      </w:r>
    </w:p>
    <w:p w14:paraId="15B447CB" w14:textId="77777777" w:rsidR="00EB0431" w:rsidRDefault="00EB0431" w:rsidP="00EB0431">
      <w:pPr>
        <w:jc w:val="center"/>
        <w:rPr>
          <w:rFonts w:ascii="Arial" w:hAnsi="Arial" w:cs="Arial"/>
          <w:sz w:val="24"/>
          <w:szCs w:val="24"/>
        </w:rPr>
      </w:pPr>
    </w:p>
    <w:p w14:paraId="4032EE91" w14:textId="3DA3866A" w:rsidR="00EB0431" w:rsidRDefault="00EB0431" w:rsidP="00EB0431">
      <w:pPr>
        <w:rPr>
          <w:rFonts w:ascii="Arial" w:hAnsi="Arial" w:cs="Arial"/>
          <w:sz w:val="24"/>
          <w:szCs w:val="24"/>
        </w:rPr>
      </w:pPr>
      <w:r w:rsidRPr="00D007CA">
        <w:rPr>
          <w:rFonts w:ascii="Arial" w:hAnsi="Arial" w:cs="Arial"/>
          <w:sz w:val="24"/>
          <w:szCs w:val="24"/>
        </w:rPr>
        <w:t xml:space="preserve">Al ser aplicaciones residentes en </w:t>
      </w:r>
      <w:r w:rsidR="0094418C">
        <w:rPr>
          <w:rFonts w:ascii="Arial" w:hAnsi="Arial" w:cs="Arial"/>
          <w:sz w:val="24"/>
          <w:szCs w:val="24"/>
        </w:rPr>
        <w:t>los dispositivos están escritas</w:t>
      </w:r>
      <w:r w:rsidRPr="00D007CA">
        <w:rPr>
          <w:rFonts w:ascii="Arial" w:hAnsi="Arial" w:cs="Arial"/>
          <w:color w:val="auto"/>
          <w:sz w:val="24"/>
          <w:szCs w:val="24"/>
        </w:rPr>
        <w:t xml:space="preserve"> mayormente en Java (Android), Objective-C (</w:t>
      </w:r>
      <w:r>
        <w:rPr>
          <w:rFonts w:ascii="Arial" w:hAnsi="Arial" w:cs="Arial"/>
          <w:color w:val="auto"/>
          <w:sz w:val="24"/>
          <w:szCs w:val="24"/>
        </w:rPr>
        <w:t>i</w:t>
      </w:r>
      <w:r w:rsidRPr="00D007CA">
        <w:rPr>
          <w:rFonts w:ascii="Arial" w:hAnsi="Arial" w:cs="Arial"/>
          <w:color w:val="auto"/>
          <w:sz w:val="24"/>
          <w:szCs w:val="24"/>
        </w:rPr>
        <w:t xml:space="preserve">OS) y </w:t>
      </w:r>
      <w:r>
        <w:rPr>
          <w:rFonts w:ascii="Arial" w:hAnsi="Arial" w:cs="Arial"/>
          <w:color w:val="auto"/>
          <w:sz w:val="24"/>
          <w:szCs w:val="24"/>
        </w:rPr>
        <w:t>C# (</w:t>
      </w:r>
      <w:r w:rsidRPr="00D007CA">
        <w:rPr>
          <w:rFonts w:ascii="Arial" w:hAnsi="Arial" w:cs="Arial"/>
          <w:color w:val="auto"/>
          <w:sz w:val="24"/>
          <w:szCs w:val="24"/>
        </w:rPr>
        <w:t>Windows Phone</w:t>
      </w:r>
      <w:r>
        <w:rPr>
          <w:rFonts w:ascii="Arial" w:hAnsi="Arial" w:cs="Arial"/>
          <w:color w:val="auto"/>
          <w:sz w:val="24"/>
          <w:szCs w:val="24"/>
        </w:rPr>
        <w:t>)</w:t>
      </w:r>
      <w:r w:rsidRPr="00D007CA">
        <w:rPr>
          <w:rFonts w:ascii="Arial" w:hAnsi="Arial" w:cs="Arial"/>
          <w:color w:val="auto"/>
          <w:sz w:val="24"/>
          <w:szCs w:val="24"/>
        </w:rPr>
        <w:t>.</w:t>
      </w:r>
      <w:r w:rsidRPr="00D007CA">
        <w:rPr>
          <w:rFonts w:ascii="Arial" w:hAnsi="Arial" w:cs="Arial"/>
          <w:sz w:val="24"/>
          <w:szCs w:val="24"/>
        </w:rPr>
        <w:t xml:space="preserve"> Su funcionamiento y recursos se encaminan a aportar una serie de ventajas</w:t>
      </w:r>
      <w:r>
        <w:rPr>
          <w:rFonts w:ascii="Arial" w:hAnsi="Arial" w:cs="Arial"/>
          <w:sz w:val="24"/>
          <w:szCs w:val="24"/>
        </w:rPr>
        <w:t xml:space="preserve"> tales como:</w:t>
      </w:r>
    </w:p>
    <w:p w14:paraId="7CF716E0" w14:textId="77777777" w:rsidR="00EB0431" w:rsidRPr="00D007CA" w:rsidRDefault="00EB0431" w:rsidP="00EB0431">
      <w:pPr>
        <w:pStyle w:val="Prrafodelista"/>
        <w:numPr>
          <w:ilvl w:val="0"/>
          <w:numId w:val="38"/>
        </w:numPr>
        <w:rPr>
          <w:rFonts w:ascii="Arial" w:hAnsi="Arial" w:cs="Arial"/>
          <w:sz w:val="24"/>
          <w:szCs w:val="24"/>
        </w:rPr>
      </w:pPr>
      <w:r>
        <w:rPr>
          <w:rFonts w:ascii="Arial" w:hAnsi="Arial" w:cs="Arial"/>
          <w:sz w:val="24"/>
          <w:szCs w:val="24"/>
        </w:rPr>
        <w:t xml:space="preserve">Un acceso más rápido y sencillo a la información necesaria sin </w:t>
      </w:r>
      <w:r w:rsidRPr="00D007CA">
        <w:rPr>
          <w:rFonts w:ascii="Arial" w:hAnsi="Arial" w:cs="Arial"/>
          <w:sz w:val="24"/>
          <w:szCs w:val="24"/>
        </w:rPr>
        <w:t>necesidad de los datos de autenticación en cada acceso.</w:t>
      </w:r>
    </w:p>
    <w:p w14:paraId="2E35864A" w14:textId="4CDBAB13" w:rsidR="00EB0431" w:rsidRPr="00D007CA" w:rsidRDefault="00EB0431" w:rsidP="00EB0431">
      <w:pPr>
        <w:pStyle w:val="Prrafodelista"/>
        <w:numPr>
          <w:ilvl w:val="0"/>
          <w:numId w:val="38"/>
        </w:numPr>
        <w:rPr>
          <w:rFonts w:ascii="Times New Roman" w:hAnsi="Times New Roman" w:cs="Times New Roman"/>
          <w:sz w:val="24"/>
          <w:szCs w:val="24"/>
        </w:rPr>
      </w:pPr>
      <w:r w:rsidRPr="00D007CA">
        <w:rPr>
          <w:rFonts w:ascii="Arial" w:hAnsi="Arial" w:cs="Arial"/>
          <w:sz w:val="24"/>
          <w:szCs w:val="24"/>
        </w:rPr>
        <w:t xml:space="preserve">Un almacenamiento de datos personales </w:t>
      </w:r>
      <w:r>
        <w:rPr>
          <w:rFonts w:ascii="Arial" w:hAnsi="Arial" w:cs="Arial"/>
          <w:sz w:val="24"/>
          <w:szCs w:val="24"/>
        </w:rPr>
        <w:t>aislado para cada aplicación.</w:t>
      </w:r>
      <w:r w:rsidRPr="00D007CA">
        <w:rPr>
          <w:rFonts w:ascii="Arial" w:hAnsi="Arial" w:cs="Arial"/>
          <w:sz w:val="24"/>
          <w:szCs w:val="24"/>
        </w:rPr>
        <w:t xml:space="preserve"> </w:t>
      </w:r>
      <w:r>
        <w:rPr>
          <w:rFonts w:ascii="Arial" w:hAnsi="Arial" w:cs="Arial"/>
          <w:sz w:val="24"/>
          <w:szCs w:val="24"/>
        </w:rPr>
        <w:t xml:space="preserve">En el caso de </w:t>
      </w:r>
      <w:r w:rsidRPr="00D007CA">
        <w:rPr>
          <w:rFonts w:ascii="Arial" w:hAnsi="Arial" w:cs="Arial"/>
          <w:sz w:val="24"/>
          <w:szCs w:val="24"/>
        </w:rPr>
        <w:t>Android</w:t>
      </w:r>
      <w:r>
        <w:rPr>
          <w:rFonts w:ascii="Arial" w:hAnsi="Arial" w:cs="Arial"/>
          <w:sz w:val="24"/>
          <w:szCs w:val="24"/>
        </w:rPr>
        <w:t xml:space="preserve">, basado en </w:t>
      </w:r>
      <w:r w:rsidR="002F193D" w:rsidRPr="002F193D">
        <w:rPr>
          <w:rFonts w:ascii="Arial" w:hAnsi="Arial" w:cs="Arial"/>
          <w:sz w:val="24"/>
          <w:szCs w:val="24"/>
        </w:rPr>
        <w:fldChar w:fldCharType="begin"/>
      </w:r>
      <w:r w:rsidR="002F193D" w:rsidRPr="002F193D">
        <w:rPr>
          <w:rFonts w:ascii="Arial" w:hAnsi="Arial" w:cs="Arial"/>
          <w:sz w:val="24"/>
          <w:szCs w:val="24"/>
        </w:rPr>
        <w:instrText xml:space="preserve"> REF _Ref508732915 \h  \* MERGEFORMAT </w:instrText>
      </w:r>
      <w:r w:rsidR="002F193D" w:rsidRPr="002F193D">
        <w:rPr>
          <w:rFonts w:ascii="Arial" w:hAnsi="Arial" w:cs="Arial"/>
          <w:sz w:val="24"/>
          <w:szCs w:val="24"/>
        </w:rPr>
      </w:r>
      <w:r w:rsidR="002F193D" w:rsidRPr="002F193D">
        <w:rPr>
          <w:rFonts w:ascii="Arial" w:hAnsi="Arial" w:cs="Arial"/>
          <w:sz w:val="24"/>
          <w:szCs w:val="24"/>
        </w:rPr>
        <w:fldChar w:fldCharType="separate"/>
      </w:r>
      <w:r w:rsidR="002F193D" w:rsidRPr="002F193D">
        <w:rPr>
          <w:rFonts w:ascii="Arial" w:hAnsi="Arial" w:cs="Arial"/>
          <w:b/>
          <w:sz w:val="24"/>
          <w:szCs w:val="24"/>
        </w:rPr>
        <w:t>Linux</w:t>
      </w:r>
      <w:r w:rsidR="002F193D" w:rsidRPr="002F193D">
        <w:rPr>
          <w:rFonts w:ascii="Arial" w:hAnsi="Arial" w:cs="Arial"/>
          <w:sz w:val="24"/>
          <w:szCs w:val="24"/>
        </w:rPr>
        <w:fldChar w:fldCharType="end"/>
      </w:r>
      <w:r>
        <w:rPr>
          <w:rFonts w:ascii="Arial" w:hAnsi="Arial" w:cs="Arial"/>
          <w:sz w:val="24"/>
          <w:szCs w:val="24"/>
        </w:rPr>
        <w:t xml:space="preserve">, este concepto se lo denomina </w:t>
      </w:r>
      <w:r w:rsidRPr="002B4C36">
        <w:rPr>
          <w:rFonts w:ascii="Arial" w:hAnsi="Arial" w:cs="Arial"/>
          <w:i/>
          <w:sz w:val="24"/>
          <w:szCs w:val="24"/>
        </w:rPr>
        <w:t>Sandboxing</w:t>
      </w:r>
      <w:r>
        <w:rPr>
          <w:rFonts w:ascii="Arial" w:hAnsi="Arial" w:cs="Arial"/>
          <w:sz w:val="24"/>
          <w:szCs w:val="24"/>
        </w:rPr>
        <w:t>,</w:t>
      </w:r>
      <w:r w:rsidRPr="00D007CA">
        <w:rPr>
          <w:rFonts w:ascii="Arial" w:hAnsi="Arial" w:cs="Arial"/>
          <w:sz w:val="24"/>
          <w:szCs w:val="24"/>
        </w:rPr>
        <w:t xml:space="preserve"> limita</w:t>
      </w:r>
      <w:r>
        <w:rPr>
          <w:rFonts w:ascii="Arial" w:hAnsi="Arial" w:cs="Arial"/>
          <w:sz w:val="24"/>
          <w:szCs w:val="24"/>
        </w:rPr>
        <w:t>ndo</w:t>
      </w:r>
      <w:r w:rsidRPr="00D007CA">
        <w:rPr>
          <w:rFonts w:ascii="Arial" w:hAnsi="Arial" w:cs="Arial"/>
          <w:sz w:val="24"/>
          <w:szCs w:val="24"/>
        </w:rPr>
        <w:t xml:space="preserve"> en gran medida el acceso al sistema de archivos e impide que los procesos puedan acceder a los recursos de otros procesos, como la memoria y la CPU. </w:t>
      </w:r>
    </w:p>
    <w:p w14:paraId="566D828C" w14:textId="77777777" w:rsidR="00EB0431" w:rsidRPr="00D007CA" w:rsidRDefault="00EB0431" w:rsidP="00EB0431">
      <w:pPr>
        <w:pStyle w:val="Prrafodelista"/>
        <w:numPr>
          <w:ilvl w:val="0"/>
          <w:numId w:val="38"/>
        </w:numPr>
        <w:rPr>
          <w:rFonts w:ascii="Arial" w:hAnsi="Arial" w:cs="Arial"/>
          <w:sz w:val="24"/>
          <w:szCs w:val="24"/>
        </w:rPr>
      </w:pPr>
      <w:r w:rsidRPr="00D007CA">
        <w:rPr>
          <w:rFonts w:ascii="Arial" w:hAnsi="Arial" w:cs="Arial"/>
          <w:sz w:val="24"/>
          <w:szCs w:val="24"/>
        </w:rPr>
        <w:t>Una gran</w:t>
      </w:r>
      <w:r>
        <w:rPr>
          <w:rFonts w:ascii="Arial" w:hAnsi="Arial" w:cs="Arial"/>
          <w:sz w:val="24"/>
          <w:szCs w:val="24"/>
        </w:rPr>
        <w:t xml:space="preserve"> flexibilidad </w:t>
      </w:r>
      <w:r w:rsidRPr="00D007CA">
        <w:rPr>
          <w:rFonts w:ascii="Arial" w:hAnsi="Arial" w:cs="Arial"/>
          <w:sz w:val="24"/>
          <w:szCs w:val="24"/>
        </w:rPr>
        <w:t>en cuanto a su utilización</w:t>
      </w:r>
      <w:r>
        <w:rPr>
          <w:rFonts w:ascii="Arial" w:hAnsi="Arial" w:cs="Arial"/>
          <w:sz w:val="24"/>
          <w:szCs w:val="24"/>
        </w:rPr>
        <w:t>, d</w:t>
      </w:r>
      <w:r w:rsidRPr="00D007CA">
        <w:rPr>
          <w:rFonts w:ascii="Arial" w:hAnsi="Arial" w:cs="Arial"/>
          <w:sz w:val="24"/>
          <w:szCs w:val="24"/>
        </w:rPr>
        <w:t>ad</w:t>
      </w:r>
      <w:r>
        <w:rPr>
          <w:rFonts w:ascii="Arial" w:hAnsi="Arial" w:cs="Arial"/>
          <w:sz w:val="24"/>
          <w:szCs w:val="24"/>
        </w:rPr>
        <w:t xml:space="preserve">a </w:t>
      </w:r>
      <w:r w:rsidRPr="00D007CA">
        <w:rPr>
          <w:rFonts w:ascii="Arial" w:hAnsi="Arial" w:cs="Arial"/>
          <w:sz w:val="24"/>
          <w:szCs w:val="24"/>
        </w:rPr>
        <w:t>la facilidad que presenta a la hora de</w:t>
      </w:r>
      <w:r>
        <w:rPr>
          <w:rFonts w:ascii="Arial" w:hAnsi="Arial" w:cs="Arial"/>
          <w:sz w:val="24"/>
          <w:szCs w:val="24"/>
        </w:rPr>
        <w:t xml:space="preserve">l manejo por parte </w:t>
      </w:r>
      <w:r w:rsidRPr="00D007CA">
        <w:rPr>
          <w:rFonts w:ascii="Arial" w:hAnsi="Arial" w:cs="Arial"/>
          <w:sz w:val="24"/>
          <w:szCs w:val="24"/>
        </w:rPr>
        <w:t xml:space="preserve">del usuario, </w:t>
      </w:r>
      <w:r>
        <w:rPr>
          <w:rFonts w:ascii="Arial" w:hAnsi="Arial" w:cs="Arial"/>
          <w:sz w:val="24"/>
          <w:szCs w:val="24"/>
        </w:rPr>
        <w:t>al ser necesario solo instalarla</w:t>
      </w:r>
      <w:r w:rsidRPr="00D007CA">
        <w:rPr>
          <w:rFonts w:ascii="Arial" w:hAnsi="Arial" w:cs="Arial"/>
          <w:sz w:val="24"/>
          <w:szCs w:val="24"/>
        </w:rPr>
        <w:t xml:space="preserve"> y </w:t>
      </w:r>
      <w:r>
        <w:rPr>
          <w:rFonts w:ascii="Arial" w:hAnsi="Arial" w:cs="Arial"/>
          <w:sz w:val="24"/>
          <w:szCs w:val="24"/>
        </w:rPr>
        <w:t xml:space="preserve">teniendo como ventaja que el sistema operativo se encarga de </w:t>
      </w:r>
      <w:r w:rsidRPr="00D007CA">
        <w:rPr>
          <w:rFonts w:ascii="Arial" w:hAnsi="Arial" w:cs="Arial"/>
          <w:sz w:val="24"/>
          <w:szCs w:val="24"/>
        </w:rPr>
        <w:t>mantenerla actualizada</w:t>
      </w:r>
      <w:r>
        <w:rPr>
          <w:rFonts w:ascii="Arial" w:hAnsi="Arial" w:cs="Arial"/>
          <w:sz w:val="24"/>
          <w:szCs w:val="24"/>
        </w:rPr>
        <w:t>.</w:t>
      </w:r>
    </w:p>
    <w:p w14:paraId="42362181" w14:textId="33BC315C" w:rsidR="00EB0431" w:rsidRPr="00D007CA" w:rsidRDefault="00EB0431" w:rsidP="00EB0431">
      <w:pPr>
        <w:pStyle w:val="Prrafodelista"/>
        <w:numPr>
          <w:ilvl w:val="0"/>
          <w:numId w:val="38"/>
        </w:numPr>
        <w:spacing w:line="256" w:lineRule="auto"/>
        <w:rPr>
          <w:rFonts w:ascii="Arial" w:hAnsi="Arial" w:cs="Arial"/>
          <w:sz w:val="24"/>
          <w:szCs w:val="24"/>
        </w:rPr>
      </w:pPr>
      <w:r>
        <w:rPr>
          <w:rFonts w:ascii="Arial" w:hAnsi="Arial" w:cs="Arial"/>
          <w:sz w:val="24"/>
          <w:szCs w:val="24"/>
        </w:rPr>
        <w:lastRenderedPageBreak/>
        <w:t xml:space="preserve">Acceso </w:t>
      </w:r>
      <w:r w:rsidRPr="00D007CA">
        <w:rPr>
          <w:rFonts w:ascii="Arial" w:hAnsi="Arial" w:cs="Arial"/>
          <w:sz w:val="24"/>
          <w:szCs w:val="24"/>
        </w:rPr>
        <w:t>funcionalidades específicas</w:t>
      </w:r>
      <w:r>
        <w:rPr>
          <w:rFonts w:ascii="Arial" w:hAnsi="Arial" w:cs="Arial"/>
          <w:sz w:val="24"/>
          <w:szCs w:val="24"/>
        </w:rPr>
        <w:t xml:space="preserve"> del dispositivo</w:t>
      </w:r>
      <w:r w:rsidRPr="00D007CA">
        <w:rPr>
          <w:rFonts w:ascii="Arial" w:hAnsi="Arial" w:cs="Arial"/>
          <w:sz w:val="24"/>
          <w:szCs w:val="24"/>
        </w:rPr>
        <w:t>.</w:t>
      </w:r>
      <w:r w:rsidRPr="00D007CA">
        <w:rPr>
          <w:rStyle w:val="Refdecomentario"/>
          <w:rFonts w:ascii="Calibri" w:eastAsia="Calibri" w:hAnsi="Calibri" w:cs="Calibri"/>
          <w:color w:val="000000"/>
          <w:lang w:eastAsia="es-AR"/>
        </w:rPr>
        <w:t xml:space="preserve"> </w:t>
      </w:r>
      <w:r w:rsidRPr="00D007CA">
        <w:rPr>
          <w:rFonts w:ascii="Arial" w:hAnsi="Arial" w:cs="Arial"/>
          <w:sz w:val="24"/>
          <w:szCs w:val="24"/>
        </w:rPr>
        <w:t xml:space="preserve">Esto se debe a que las </w:t>
      </w:r>
      <w:r>
        <w:rPr>
          <w:rFonts w:ascii="Arial" w:hAnsi="Arial" w:cs="Arial"/>
          <w:sz w:val="24"/>
          <w:szCs w:val="24"/>
        </w:rPr>
        <w:t>A</w:t>
      </w:r>
      <w:r w:rsidRPr="00D007CA">
        <w:rPr>
          <w:rFonts w:ascii="Arial" w:hAnsi="Arial" w:cs="Arial"/>
          <w:sz w:val="24"/>
          <w:szCs w:val="24"/>
        </w:rPr>
        <w:t xml:space="preserve">pp nativas acceden </w:t>
      </w:r>
      <w:r>
        <w:rPr>
          <w:rFonts w:ascii="Arial" w:hAnsi="Arial" w:cs="Arial"/>
          <w:sz w:val="24"/>
          <w:szCs w:val="24"/>
        </w:rPr>
        <w:t xml:space="preserve">directamente </w:t>
      </w:r>
      <w:r w:rsidRPr="00D007CA">
        <w:rPr>
          <w:rFonts w:ascii="Arial" w:hAnsi="Arial" w:cs="Arial"/>
          <w:sz w:val="24"/>
          <w:szCs w:val="24"/>
        </w:rPr>
        <w:t>a recursos hardware (cámara, contactos,</w:t>
      </w:r>
      <w:r w:rsidR="00D93D6B">
        <w:rPr>
          <w:rFonts w:ascii="Arial" w:hAnsi="Arial" w:cs="Arial"/>
          <w:sz w:val="24"/>
          <w:szCs w:val="24"/>
        </w:rPr>
        <w:t xml:space="preserve"> memoria, notificaciones </w:t>
      </w:r>
      <w:r w:rsidR="00D93D6B" w:rsidRPr="0094418C">
        <w:rPr>
          <w:rFonts w:ascii="Arial" w:hAnsi="Arial" w:cs="Arial"/>
          <w:i/>
          <w:sz w:val="24"/>
          <w:szCs w:val="24"/>
        </w:rPr>
        <w:t>push</w:t>
      </w:r>
      <w:r w:rsidR="00D93D6B">
        <w:rPr>
          <w:rFonts w:ascii="Arial" w:hAnsi="Arial" w:cs="Arial"/>
          <w:sz w:val="24"/>
          <w:szCs w:val="24"/>
        </w:rPr>
        <w:t xml:space="preserve">, </w:t>
      </w:r>
      <w:r w:rsidRPr="00D007CA">
        <w:rPr>
          <w:rFonts w:ascii="Arial" w:hAnsi="Arial" w:cs="Arial"/>
          <w:sz w:val="24"/>
          <w:szCs w:val="24"/>
        </w:rPr>
        <w:t>etc.)</w:t>
      </w:r>
      <w:r>
        <w:rPr>
          <w:rFonts w:ascii="Arial" w:hAnsi="Arial" w:cs="Arial"/>
          <w:sz w:val="24"/>
          <w:szCs w:val="24"/>
        </w:rPr>
        <w:t>.</w:t>
      </w:r>
    </w:p>
    <w:p w14:paraId="31B03A3D" w14:textId="77777777" w:rsidR="00EB0431" w:rsidRPr="00D007CA" w:rsidRDefault="00EB0431" w:rsidP="00EB0431">
      <w:pPr>
        <w:pStyle w:val="Prrafodelista"/>
        <w:numPr>
          <w:ilvl w:val="0"/>
          <w:numId w:val="38"/>
        </w:numPr>
        <w:rPr>
          <w:rFonts w:ascii="Arial" w:hAnsi="Arial" w:cs="Arial"/>
          <w:sz w:val="24"/>
          <w:szCs w:val="24"/>
        </w:rPr>
      </w:pPr>
      <w:r w:rsidRPr="00D007CA">
        <w:rPr>
          <w:rFonts w:ascii="Arial" w:hAnsi="Arial" w:cs="Arial"/>
          <w:sz w:val="24"/>
          <w:szCs w:val="24"/>
        </w:rPr>
        <w:t xml:space="preserve">Mejorar la conectividad y disponibilidad de servicios y productos </w:t>
      </w:r>
      <w:r>
        <w:rPr>
          <w:rFonts w:ascii="Arial" w:hAnsi="Arial" w:cs="Arial"/>
          <w:sz w:val="24"/>
          <w:szCs w:val="24"/>
        </w:rPr>
        <w:t xml:space="preserve">entre </w:t>
      </w:r>
      <w:r w:rsidRPr="00D007CA">
        <w:rPr>
          <w:rFonts w:ascii="Arial" w:hAnsi="Arial" w:cs="Arial"/>
          <w:sz w:val="24"/>
          <w:szCs w:val="24"/>
        </w:rPr>
        <w:t>usuario</w:t>
      </w:r>
      <w:r>
        <w:rPr>
          <w:rFonts w:ascii="Arial" w:hAnsi="Arial" w:cs="Arial"/>
          <w:sz w:val="24"/>
          <w:szCs w:val="24"/>
        </w:rPr>
        <w:t>s</w:t>
      </w:r>
      <w:r w:rsidRPr="00D007CA">
        <w:rPr>
          <w:rFonts w:ascii="Arial" w:hAnsi="Arial" w:cs="Arial"/>
          <w:sz w:val="24"/>
          <w:szCs w:val="24"/>
        </w:rPr>
        <w:t xml:space="preserve">, </w:t>
      </w:r>
      <w:r>
        <w:rPr>
          <w:rFonts w:ascii="Arial" w:hAnsi="Arial" w:cs="Arial"/>
          <w:sz w:val="24"/>
          <w:szCs w:val="24"/>
        </w:rPr>
        <w:t xml:space="preserve">y </w:t>
      </w:r>
      <w:r w:rsidRPr="00D007CA">
        <w:rPr>
          <w:rFonts w:ascii="Arial" w:hAnsi="Arial" w:cs="Arial"/>
          <w:sz w:val="24"/>
          <w:szCs w:val="24"/>
        </w:rPr>
        <w:t>usuario</w:t>
      </w:r>
      <w:r>
        <w:rPr>
          <w:rFonts w:ascii="Arial" w:hAnsi="Arial" w:cs="Arial"/>
          <w:sz w:val="24"/>
          <w:szCs w:val="24"/>
        </w:rPr>
        <w:t xml:space="preserve"> con </w:t>
      </w:r>
      <w:r w:rsidRPr="00D007CA">
        <w:rPr>
          <w:rFonts w:ascii="Arial" w:hAnsi="Arial" w:cs="Arial"/>
          <w:sz w:val="24"/>
          <w:szCs w:val="24"/>
        </w:rPr>
        <w:t>proveedor</w:t>
      </w:r>
      <w:r>
        <w:rPr>
          <w:rFonts w:ascii="Arial" w:hAnsi="Arial" w:cs="Arial"/>
          <w:sz w:val="24"/>
          <w:szCs w:val="24"/>
        </w:rPr>
        <w:t>es</w:t>
      </w:r>
      <w:r w:rsidRPr="00D007CA">
        <w:rPr>
          <w:rFonts w:ascii="Arial" w:hAnsi="Arial" w:cs="Arial"/>
          <w:sz w:val="24"/>
          <w:szCs w:val="24"/>
        </w:rPr>
        <w:t xml:space="preserve"> de servicios).</w:t>
      </w:r>
    </w:p>
    <w:p w14:paraId="50B710F9" w14:textId="1C55468B" w:rsidR="00EB0431" w:rsidRDefault="002A4FB3" w:rsidP="00EB0431">
      <w:pPr>
        <w:pStyle w:val="Ttulo3"/>
        <w:rPr>
          <w:b w:val="0"/>
          <w:sz w:val="28"/>
          <w:szCs w:val="28"/>
        </w:rPr>
      </w:pPr>
      <w:bookmarkStart w:id="234" w:name="_Toc499023866"/>
      <w:bookmarkStart w:id="235" w:name="_Ref503807654"/>
      <w:bookmarkStart w:id="236" w:name="_Toc509667134"/>
      <w:r>
        <w:rPr>
          <w:b w:val="0"/>
          <w:sz w:val="28"/>
          <w:szCs w:val="28"/>
        </w:rPr>
        <w:t>5.1</w:t>
      </w:r>
      <w:r w:rsidR="00EB0431">
        <w:rPr>
          <w:b w:val="0"/>
          <w:sz w:val="28"/>
          <w:szCs w:val="28"/>
        </w:rPr>
        <w:t>.1 Las</w:t>
      </w:r>
      <w:r w:rsidR="00EB0431">
        <w:t xml:space="preserve"> </w:t>
      </w:r>
      <w:bookmarkEnd w:id="234"/>
      <w:r w:rsidR="00EB0431">
        <w:rPr>
          <w:b w:val="0"/>
          <w:sz w:val="28"/>
          <w:szCs w:val="28"/>
        </w:rPr>
        <w:t>Web Apps</w:t>
      </w:r>
      <w:bookmarkEnd w:id="235"/>
      <w:bookmarkEnd w:id="236"/>
    </w:p>
    <w:p w14:paraId="1A12FFFE" w14:textId="77777777" w:rsidR="00EB0431" w:rsidRDefault="00EB0431" w:rsidP="00EB0431"/>
    <w:p w14:paraId="65F37D73" w14:textId="2661C6CC" w:rsidR="00EB0431" w:rsidRDefault="00EB0431" w:rsidP="00EB0431">
      <w:pPr>
        <w:rPr>
          <w:rFonts w:ascii="Arial" w:hAnsi="Arial" w:cs="Arial"/>
          <w:color w:val="222222"/>
          <w:sz w:val="21"/>
          <w:szCs w:val="21"/>
        </w:rPr>
      </w:pPr>
      <w:r>
        <w:rPr>
          <w:noProof/>
          <w:lang w:val="en-US" w:eastAsia="en-US"/>
        </w:rPr>
        <mc:AlternateContent>
          <mc:Choice Requires="wps">
            <w:drawing>
              <wp:anchor distT="0" distB="0" distL="114300" distR="114300" simplePos="0" relativeHeight="251708928" behindDoc="0" locked="0" layoutInCell="1" allowOverlap="1" wp14:anchorId="5281BE55" wp14:editId="6F7D54C9">
                <wp:simplePos x="0" y="0"/>
                <wp:positionH relativeFrom="column">
                  <wp:posOffset>2535555</wp:posOffset>
                </wp:positionH>
                <wp:positionV relativeFrom="paragraph">
                  <wp:posOffset>1764665</wp:posOffset>
                </wp:positionV>
                <wp:extent cx="2861310" cy="266700"/>
                <wp:effectExtent l="0" t="0" r="0" b="3175"/>
                <wp:wrapSquare wrapText="bothSides"/>
                <wp:docPr id="1053" name="Cuadro de texto 1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3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58C8AC" w14:textId="1EECE85C" w:rsidR="006D6B4B" w:rsidRDefault="006D6B4B" w:rsidP="00EB0431">
                            <w:pPr>
                              <w:pStyle w:val="Descripcin"/>
                              <w:jc w:val="center"/>
                              <w:rPr>
                                <w:rFonts w:ascii="Calibri" w:eastAsia="Calibri" w:hAnsi="Calibri" w:cs="Calibri"/>
                                <w:b/>
                                <w:noProof/>
                                <w:color w:val="000000"/>
                                <w:sz w:val="28"/>
                                <w:szCs w:val="28"/>
                              </w:rPr>
                            </w:pPr>
                            <w:bookmarkStart w:id="237" w:name="_Ref508733326"/>
                            <w:bookmarkStart w:id="238" w:name="_Toc508877187"/>
                            <w:r>
                              <w:t xml:space="preserve">Ilustración </w:t>
                            </w:r>
                            <w:fldSimple w:instr=" SEQ Ilustración \* ARABIC ">
                              <w:r>
                                <w:rPr>
                                  <w:noProof/>
                                </w:rPr>
                                <w:t>31</w:t>
                              </w:r>
                            </w:fldSimple>
                            <w:r>
                              <w:t xml:space="preserve"> - App nativa vs Web App</w:t>
                            </w:r>
                            <w:bookmarkEnd w:id="237"/>
                            <w:bookmarkEnd w:id="23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81BE55" id="Cuadro de texto 1053" o:spid="_x0000_s1042" type="#_x0000_t202" style="position:absolute;left:0;text-align:left;margin-left:199.65pt;margin-top:138.95pt;width:225.3pt;height:2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" stroked="f">
                <v:textbox style="mso-fit-shape-to-text:t" inset="0,0,0,0">
                  <w:txbxContent>
                    <w:p w14:paraId="5558C8AC" w14:textId="1EECE85C" w:rsidR="006D6B4B" w:rsidRDefault="006D6B4B" w:rsidP="00EB0431">
                      <w:pPr>
                        <w:pStyle w:val="Descripcin"/>
                        <w:jc w:val="center"/>
                        <w:rPr>
                          <w:rFonts w:ascii="Calibri" w:eastAsia="Calibri" w:hAnsi="Calibri" w:cs="Calibri"/>
                          <w:b/>
                          <w:noProof/>
                          <w:color w:val="000000"/>
                          <w:sz w:val="28"/>
                          <w:szCs w:val="28"/>
                        </w:rPr>
                      </w:pPr>
                      <w:bookmarkStart w:id="239" w:name="_Ref508733326"/>
                      <w:bookmarkStart w:id="240" w:name="_Toc508877187"/>
                      <w:r>
                        <w:t xml:space="preserve">Ilustración </w:t>
                      </w:r>
                      <w:fldSimple w:instr=" SEQ Ilustración \* ARABIC ">
                        <w:r>
                          <w:rPr>
                            <w:noProof/>
                          </w:rPr>
                          <w:t>31</w:t>
                        </w:r>
                      </w:fldSimple>
                      <w:r>
                        <w:t xml:space="preserve"> - App nativa vs Web App</w:t>
                      </w:r>
                      <w:bookmarkEnd w:id="239"/>
                      <w:bookmarkEnd w:id="240"/>
                    </w:p>
                  </w:txbxContent>
                </v:textbox>
                <w10:wrap type="square"/>
              </v:shape>
            </w:pict>
          </mc:Fallback>
        </mc:AlternateContent>
      </w:r>
      <w:r>
        <w:rPr>
          <w:b/>
          <w:noProof/>
          <w:sz w:val="28"/>
          <w:szCs w:val="28"/>
          <w:lang w:val="en-US" w:eastAsia="en-US"/>
        </w:rPr>
        <w:drawing>
          <wp:anchor distT="0" distB="0" distL="114300" distR="114300" simplePos="0" relativeHeight="251665920" behindDoc="0" locked="0" layoutInCell="1" allowOverlap="1" wp14:anchorId="2A1B61E6" wp14:editId="77876E52">
            <wp:simplePos x="0" y="0"/>
            <wp:positionH relativeFrom="margin">
              <wp:posOffset>2535555</wp:posOffset>
            </wp:positionH>
            <wp:positionV relativeFrom="paragraph">
              <wp:posOffset>108608</wp:posOffset>
            </wp:positionV>
            <wp:extent cx="2861310" cy="1598930"/>
            <wp:effectExtent l="0" t="0" r="0" b="1270"/>
            <wp:wrapSquare wrapText="bothSides"/>
            <wp:docPr id="1043" name="Image1"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70" cstate="print">
                      <a:extLst>
                        <a:ext uri="{28A0092B-C50C-407E-A947-70E740481C1C}">
                          <a14:useLocalDpi xmlns:a14="http://schemas.microsoft.com/office/drawing/2010/main" val="0"/>
                        </a:ext>
                      </a:extLst>
                    </a:blip>
                    <a:srcRect/>
                    <a:stretch>
                      <a:fillRect/>
                    </a:stretch>
                  </pic:blipFill>
                  <pic:spPr>
                    <a:xfrm>
                      <a:off x="0" y="0"/>
                      <a:ext cx="2861310" cy="1598930"/>
                    </a:xfrm>
                    <a:prstGeom prst="rect">
                      <a:avLst/>
                    </a:prstGeom>
                  </pic:spPr>
                </pic:pic>
              </a:graphicData>
            </a:graphic>
          </wp:anchor>
        </w:drawing>
      </w:r>
      <w:r>
        <w:rPr>
          <w:rFonts w:ascii="Arial" w:hAnsi="Arial" w:cs="Arial"/>
          <w:sz w:val="24"/>
          <w:szCs w:val="24"/>
        </w:rPr>
        <w:t>Una Web App</w:t>
      </w:r>
      <w:r w:rsidR="00D46AE6">
        <w:rPr>
          <w:rFonts w:ascii="Arial" w:hAnsi="Arial" w:cs="Arial"/>
          <w:sz w:val="24"/>
          <w:szCs w:val="24"/>
        </w:rPr>
        <w:t xml:space="preserve"> </w:t>
      </w:r>
      <w:r w:rsidR="00D46AE6" w:rsidRPr="00D46AE6">
        <w:rPr>
          <w:rFonts w:ascii="Arial" w:hAnsi="Arial" w:cs="Arial"/>
          <w:b/>
          <w:sz w:val="24"/>
          <w:szCs w:val="24"/>
        </w:rPr>
        <w:t>(</w:t>
      </w:r>
      <w:r w:rsidR="00D46AE6" w:rsidRPr="00D46AE6">
        <w:rPr>
          <w:rFonts w:ascii="Arial" w:hAnsi="Arial" w:cs="Arial"/>
          <w:b/>
          <w:sz w:val="24"/>
          <w:szCs w:val="24"/>
        </w:rPr>
        <w:fldChar w:fldCharType="begin"/>
      </w:r>
      <w:r w:rsidR="00D46AE6" w:rsidRPr="00D46AE6">
        <w:rPr>
          <w:rFonts w:ascii="Arial" w:hAnsi="Arial" w:cs="Arial"/>
          <w:b/>
          <w:sz w:val="24"/>
          <w:szCs w:val="24"/>
        </w:rPr>
        <w:instrText xml:space="preserve"> REF _Ref508733326 \h  \* MERGEFORMAT </w:instrText>
      </w:r>
      <w:r w:rsidR="00D46AE6" w:rsidRPr="00D46AE6">
        <w:rPr>
          <w:rFonts w:ascii="Arial" w:hAnsi="Arial" w:cs="Arial"/>
          <w:b/>
          <w:sz w:val="24"/>
          <w:szCs w:val="24"/>
        </w:rPr>
      </w:r>
      <w:r w:rsidR="00D46AE6" w:rsidRPr="00D46AE6">
        <w:rPr>
          <w:rFonts w:ascii="Arial" w:hAnsi="Arial" w:cs="Arial"/>
          <w:b/>
          <w:sz w:val="24"/>
          <w:szCs w:val="24"/>
        </w:rPr>
        <w:fldChar w:fldCharType="separate"/>
      </w:r>
      <w:r w:rsidR="00D46AE6" w:rsidRPr="00D46AE6">
        <w:rPr>
          <w:rFonts w:ascii="Arial" w:hAnsi="Arial" w:cs="Arial"/>
          <w:b/>
          <w:sz w:val="24"/>
          <w:szCs w:val="24"/>
        </w:rPr>
        <w:t xml:space="preserve">Ilustración </w:t>
      </w:r>
      <w:r w:rsidR="00D46AE6" w:rsidRPr="00D46AE6">
        <w:rPr>
          <w:rFonts w:ascii="Arial" w:hAnsi="Arial" w:cs="Arial"/>
          <w:b/>
          <w:noProof/>
          <w:sz w:val="24"/>
          <w:szCs w:val="24"/>
        </w:rPr>
        <w:t>31</w:t>
      </w:r>
      <w:r w:rsidR="00D46AE6" w:rsidRPr="00D46AE6">
        <w:rPr>
          <w:rFonts w:ascii="Arial" w:hAnsi="Arial" w:cs="Arial"/>
          <w:b/>
          <w:sz w:val="24"/>
          <w:szCs w:val="24"/>
        </w:rPr>
        <w:t xml:space="preserve"> - App nativa vs Web App</w:t>
      </w:r>
      <w:r w:rsidR="00D46AE6" w:rsidRPr="00D46AE6">
        <w:rPr>
          <w:rFonts w:ascii="Arial" w:hAnsi="Arial" w:cs="Arial"/>
          <w:b/>
          <w:sz w:val="24"/>
          <w:szCs w:val="24"/>
        </w:rPr>
        <w:fldChar w:fldCharType="end"/>
      </w:r>
      <w:r w:rsidR="00D46AE6">
        <w:rPr>
          <w:rFonts w:ascii="Arial" w:hAnsi="Arial" w:cs="Arial"/>
          <w:sz w:val="24"/>
          <w:szCs w:val="24"/>
        </w:rPr>
        <w:t>)</w:t>
      </w:r>
      <w:r>
        <w:rPr>
          <w:rFonts w:ascii="Arial" w:hAnsi="Arial" w:cs="Arial"/>
          <w:sz w:val="24"/>
          <w:szCs w:val="24"/>
        </w:rPr>
        <w:t xml:space="preserve"> es una versión de una página web optimizada y adaptable a un </w:t>
      </w:r>
      <w:r w:rsidR="00D93D6B">
        <w:rPr>
          <w:rFonts w:ascii="Arial" w:hAnsi="Arial" w:cs="Arial"/>
          <w:sz w:val="24"/>
          <w:szCs w:val="24"/>
        </w:rPr>
        <w:t>gran</w:t>
      </w:r>
      <w:r>
        <w:rPr>
          <w:rFonts w:ascii="Arial" w:hAnsi="Arial" w:cs="Arial"/>
          <w:sz w:val="24"/>
          <w:szCs w:val="24"/>
        </w:rPr>
        <w:t xml:space="preserve"> número de dispositivos móviles independientemente del sistema operativo que utilice. Esta optimización es posible gracias al características provistas por lenguaje de marcado HTML5, combinado con hojas de estilo </w:t>
      </w:r>
      <w:r w:rsidR="00D93D6B">
        <w:rPr>
          <w:rFonts w:ascii="Arial" w:hAnsi="Arial" w:cs="Arial"/>
          <w:sz w:val="24"/>
          <w:szCs w:val="24"/>
        </w:rPr>
        <w:t>e cascada</w:t>
      </w:r>
      <w:r>
        <w:rPr>
          <w:rFonts w:ascii="Arial" w:hAnsi="Arial" w:cs="Arial"/>
          <w:sz w:val="24"/>
          <w:szCs w:val="24"/>
        </w:rPr>
        <w:t xml:space="preserve"> CSS3, que permiten proveer adaptabilidad, denominada en inglés “</w:t>
      </w:r>
      <w:r>
        <w:rPr>
          <w:rFonts w:ascii="Arial" w:hAnsi="Arial" w:cs="Arial"/>
          <w:i/>
          <w:sz w:val="24"/>
          <w:szCs w:val="24"/>
        </w:rPr>
        <w:t>Responsive Web Design</w:t>
      </w:r>
      <w:r w:rsidRPr="00D007CA">
        <w:rPr>
          <w:rFonts w:ascii="Arial" w:hAnsi="Arial" w:cs="Arial"/>
          <w:sz w:val="24"/>
          <w:szCs w:val="24"/>
        </w:rPr>
        <w:t>”. El diseño web responsivo es una filosofía de diseño y desarrollo donde el objetivo es adaptar la apariencia de las páginas webs al dispositivo(visualización) que se utiliza para visitarlas</w:t>
      </w:r>
      <w:r w:rsidR="00D46AE6">
        <w:rPr>
          <w:rFonts w:ascii="Arial" w:hAnsi="Arial" w:cs="Arial"/>
          <w:sz w:val="24"/>
          <w:szCs w:val="24"/>
        </w:rPr>
        <w:t xml:space="preserve"> (</w:t>
      </w:r>
      <w:r w:rsidR="00D46AE6" w:rsidRPr="00D46AE6">
        <w:rPr>
          <w:rFonts w:ascii="Arial" w:hAnsi="Arial" w:cs="Arial"/>
          <w:b/>
          <w:sz w:val="24"/>
          <w:szCs w:val="24"/>
        </w:rPr>
        <w:fldChar w:fldCharType="begin"/>
      </w:r>
      <w:r w:rsidR="00D46AE6" w:rsidRPr="00D46AE6">
        <w:rPr>
          <w:rFonts w:ascii="Arial" w:hAnsi="Arial" w:cs="Arial"/>
          <w:b/>
          <w:sz w:val="24"/>
          <w:szCs w:val="24"/>
        </w:rPr>
        <w:instrText xml:space="preserve"> REF _Ref508733497 \h  \* MERGEFORMAT </w:instrText>
      </w:r>
      <w:r w:rsidR="00D46AE6" w:rsidRPr="00D46AE6">
        <w:rPr>
          <w:rFonts w:ascii="Arial" w:hAnsi="Arial" w:cs="Arial"/>
          <w:b/>
          <w:sz w:val="24"/>
          <w:szCs w:val="24"/>
        </w:rPr>
      </w:r>
      <w:r w:rsidR="00D46AE6" w:rsidRPr="00D46AE6">
        <w:rPr>
          <w:rFonts w:ascii="Arial" w:hAnsi="Arial" w:cs="Arial"/>
          <w:b/>
          <w:sz w:val="24"/>
          <w:szCs w:val="24"/>
        </w:rPr>
        <w:fldChar w:fldCharType="separate"/>
      </w:r>
      <w:r w:rsidR="00D46AE6" w:rsidRPr="00D46AE6">
        <w:rPr>
          <w:rFonts w:ascii="Arial" w:hAnsi="Arial" w:cs="Arial"/>
          <w:b/>
          <w:sz w:val="24"/>
          <w:szCs w:val="24"/>
        </w:rPr>
        <w:t xml:space="preserve">Ilustración </w:t>
      </w:r>
      <w:r w:rsidR="00D46AE6" w:rsidRPr="00D46AE6">
        <w:rPr>
          <w:rFonts w:ascii="Arial" w:hAnsi="Arial" w:cs="Arial"/>
          <w:b/>
          <w:noProof/>
          <w:sz w:val="24"/>
          <w:szCs w:val="24"/>
        </w:rPr>
        <w:t>32</w:t>
      </w:r>
      <w:r w:rsidR="00D46AE6" w:rsidRPr="00D46AE6">
        <w:rPr>
          <w:rFonts w:ascii="Arial" w:hAnsi="Arial" w:cs="Arial"/>
          <w:b/>
          <w:sz w:val="24"/>
          <w:szCs w:val="24"/>
        </w:rPr>
        <w:t xml:space="preserve"> – WebApps – Diseño multipropósito</w:t>
      </w:r>
      <w:r w:rsidR="00D46AE6" w:rsidRPr="00D46AE6">
        <w:rPr>
          <w:rFonts w:ascii="Arial" w:hAnsi="Arial" w:cs="Arial"/>
          <w:b/>
          <w:sz w:val="24"/>
          <w:szCs w:val="24"/>
        </w:rPr>
        <w:fldChar w:fldCharType="end"/>
      </w:r>
      <w:r w:rsidR="00D46AE6">
        <w:rPr>
          <w:rFonts w:ascii="Arial" w:hAnsi="Arial" w:cs="Arial"/>
          <w:sz w:val="24"/>
          <w:szCs w:val="24"/>
        </w:rPr>
        <w:t>)</w:t>
      </w:r>
      <w:r w:rsidRPr="00D007CA">
        <w:rPr>
          <w:rFonts w:ascii="Arial" w:hAnsi="Arial" w:cs="Arial"/>
          <w:sz w:val="24"/>
          <w:szCs w:val="24"/>
        </w:rPr>
        <w:t xml:space="preserve">. Se caracteriza porque los </w:t>
      </w:r>
      <w:r w:rsidRPr="00E67C38">
        <w:rPr>
          <w:rFonts w:ascii="Arial" w:hAnsi="Arial" w:cs="Arial"/>
          <w:i/>
          <w:sz w:val="24"/>
          <w:szCs w:val="24"/>
        </w:rPr>
        <w:t>layout</w:t>
      </w:r>
      <w:r w:rsidRPr="00D007CA">
        <w:rPr>
          <w:rFonts w:ascii="Arial" w:hAnsi="Arial" w:cs="Arial"/>
          <w:sz w:val="24"/>
          <w:szCs w:val="24"/>
        </w:rPr>
        <w:t xml:space="preserve"> y los contenidos multimediales son fluidos y se utiliza código media-queries de CSS3.</w:t>
      </w:r>
      <w:sdt>
        <w:sdtPr>
          <w:rPr>
            <w:rFonts w:ascii="Arial" w:hAnsi="Arial" w:cs="Arial"/>
            <w:sz w:val="24"/>
            <w:szCs w:val="24"/>
          </w:rPr>
          <w:id w:val="-1878621685"/>
          <w:citation/>
        </w:sdtPr>
        <w:sdtContent>
          <w:r w:rsidR="002B1367">
            <w:rPr>
              <w:rFonts w:ascii="Arial" w:hAnsi="Arial" w:cs="Arial"/>
              <w:sz w:val="24"/>
              <w:szCs w:val="24"/>
            </w:rPr>
            <w:fldChar w:fldCharType="begin"/>
          </w:r>
          <w:r w:rsidR="002B1367">
            <w:rPr>
              <w:rFonts w:ascii="Arial" w:hAnsi="Arial" w:cs="Arial"/>
              <w:sz w:val="24"/>
              <w:szCs w:val="24"/>
            </w:rPr>
            <w:instrText xml:space="preserve"> CITATION Wik \l 11274 </w:instrText>
          </w:r>
          <w:r w:rsidR="002B1367">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[17]</w:t>
          </w:r>
          <w:r w:rsidR="002B1367">
            <w:rPr>
              <w:rFonts w:ascii="Arial" w:hAnsi="Arial" w:cs="Arial"/>
              <w:sz w:val="24"/>
              <w:szCs w:val="24"/>
            </w:rPr>
            <w:fldChar w:fldCharType="end"/>
          </w:r>
        </w:sdtContent>
      </w:sdt>
    </w:p>
    <w:p w14:paraId="49209E3C" w14:textId="77777777" w:rsidR="00EB0431" w:rsidRDefault="00EB0431" w:rsidP="00EB0431">
      <w:pPr>
        <w:rPr>
          <w:rFonts w:ascii="Times New Roman" w:eastAsia="Times New Roman" w:hAnsi="Times New Roman" w:cs="Times New Roman"/>
          <w:b/>
          <w:bCs/>
          <w:sz w:val="27"/>
          <w:szCs w:val="27"/>
        </w:rPr>
      </w:pPr>
    </w:p>
    <w:p w14:paraId="03634E80" w14:textId="77777777" w:rsidR="00EB0431" w:rsidRDefault="00EB0431" w:rsidP="00EB0431">
      <w:pPr>
        <w:spacing w:after="160" w:line="259" w:lineRule="auto"/>
        <w:jc w:val="left"/>
        <w:rPr>
          <w:rFonts w:ascii="Trebuchet MS" w:eastAsia="Trebuchet MS" w:hAnsi="Trebuchet MS" w:cs="Trebuchet MS"/>
          <w:color w:val="666666"/>
          <w:sz w:val="28"/>
          <w:szCs w:val="28"/>
        </w:rPr>
      </w:pPr>
      <w:bookmarkStart w:id="241" w:name="_Toc499023867"/>
      <w:r>
        <w:rPr>
          <w:b/>
          <w:sz w:val="28"/>
          <w:szCs w:val="28"/>
        </w:rPr>
        <w:br w:type="page"/>
      </w:r>
    </w:p>
    <w:p w14:paraId="13C72ACB" w14:textId="7C573301" w:rsidR="00EB0431" w:rsidRDefault="002A4FB3" w:rsidP="00EB0431">
      <w:pPr>
        <w:pStyle w:val="Ttulo3"/>
        <w:rPr>
          <w:b w:val="0"/>
          <w:sz w:val="28"/>
          <w:szCs w:val="28"/>
        </w:rPr>
      </w:pPr>
      <w:bookmarkStart w:id="242" w:name="_Toc509667135"/>
      <w:r>
        <w:rPr>
          <w:b w:val="0"/>
          <w:sz w:val="28"/>
          <w:szCs w:val="28"/>
        </w:rPr>
        <w:lastRenderedPageBreak/>
        <w:t>5.1</w:t>
      </w:r>
      <w:r w:rsidR="00EB0431">
        <w:rPr>
          <w:b w:val="0"/>
          <w:sz w:val="28"/>
          <w:szCs w:val="28"/>
        </w:rPr>
        <w:t>.2 Ventajas de las Web-App:</w:t>
      </w:r>
      <w:bookmarkEnd w:id="241"/>
      <w:bookmarkEnd w:id="242"/>
    </w:p>
    <w:p w14:paraId="5AC15A41" w14:textId="77777777" w:rsidR="00EB0431" w:rsidRDefault="00EB0431" w:rsidP="00EB0431"/>
    <w:p w14:paraId="46B04568" w14:textId="77777777" w:rsidR="00EB0431" w:rsidRDefault="00EB0431" w:rsidP="00EB0431">
      <w:pPr>
        <w:pStyle w:val="Prrafodelista"/>
        <w:numPr>
          <w:ilvl w:val="0"/>
          <w:numId w:val="41"/>
        </w:numPr>
        <w:jc w:val="both"/>
        <w:rPr>
          <w:rFonts w:ascii="Arial" w:hAnsi="Arial" w:cs="Arial"/>
          <w:sz w:val="24"/>
          <w:szCs w:val="24"/>
        </w:rPr>
      </w:pPr>
      <w:r>
        <w:rPr>
          <w:rFonts w:ascii="Arial" w:hAnsi="Arial" w:cs="Arial"/>
          <w:sz w:val="24"/>
          <w:szCs w:val="24"/>
        </w:rPr>
        <w:t>No ocupa espacio de memoria de almacenamiento en los dispositivos (no es una App).</w:t>
      </w:r>
    </w:p>
    <w:p w14:paraId="73637FCB" w14:textId="77777777" w:rsidR="00EB0431" w:rsidRDefault="00EB0431" w:rsidP="00EB0431">
      <w:pPr>
        <w:pStyle w:val="Prrafodelista"/>
        <w:numPr>
          <w:ilvl w:val="0"/>
          <w:numId w:val="41"/>
        </w:numPr>
        <w:jc w:val="both"/>
        <w:rPr>
          <w:rFonts w:ascii="Arial" w:hAnsi="Arial" w:cs="Arial"/>
          <w:sz w:val="24"/>
          <w:szCs w:val="24"/>
        </w:rPr>
      </w:pPr>
      <w:r>
        <w:rPr>
          <w:rFonts w:ascii="Arial" w:hAnsi="Arial" w:cs="Arial"/>
          <w:sz w:val="24"/>
          <w:szCs w:val="24"/>
        </w:rPr>
        <w:t>No requiere actualizaciones ya que al ser una página web siempre se accede a la última versión.</w:t>
      </w:r>
    </w:p>
    <w:p w14:paraId="4B2A86DB" w14:textId="77777777" w:rsidR="00EB0431" w:rsidRPr="00D007CA" w:rsidRDefault="00EB0431" w:rsidP="00EB0431">
      <w:pPr>
        <w:pStyle w:val="Prrafodelista"/>
        <w:numPr>
          <w:ilvl w:val="0"/>
          <w:numId w:val="41"/>
        </w:numPr>
        <w:spacing w:line="256" w:lineRule="auto"/>
        <w:jc w:val="both"/>
        <w:rPr>
          <w:rFonts w:ascii="Arial" w:hAnsi="Arial" w:cs="Arial"/>
          <w:sz w:val="24"/>
          <w:szCs w:val="24"/>
        </w:rPr>
      </w:pPr>
      <w:r w:rsidRPr="00D007CA">
        <w:rPr>
          <w:rFonts w:ascii="Arial" w:hAnsi="Arial" w:cs="Arial"/>
          <w:sz w:val="24"/>
          <w:szCs w:val="24"/>
        </w:rPr>
        <w:t xml:space="preserve">No consume recursos dado que no instala servicios en segundo plano y además no consume espacio dado que no es necesario instalar la aplicación para su uso. </w:t>
      </w:r>
    </w:p>
    <w:p w14:paraId="39845FFE" w14:textId="77777777" w:rsidR="00EB0431" w:rsidRDefault="00EB0431" w:rsidP="00EB0431">
      <w:pPr>
        <w:pStyle w:val="Prrafodelista"/>
        <w:numPr>
          <w:ilvl w:val="0"/>
          <w:numId w:val="41"/>
        </w:numPr>
        <w:jc w:val="both"/>
        <w:rPr>
          <w:rFonts w:ascii="Arial" w:hAnsi="Arial" w:cs="Arial"/>
          <w:sz w:val="24"/>
          <w:szCs w:val="24"/>
        </w:rPr>
      </w:pPr>
      <w:r w:rsidRPr="00D007CA">
        <w:rPr>
          <w:rFonts w:ascii="Arial" w:hAnsi="Arial" w:cs="Arial"/>
          <w:sz w:val="24"/>
          <w:szCs w:val="24"/>
        </w:rPr>
        <w:t>En líneas generales la implementación de una Web App es más</w:t>
      </w:r>
      <w:r>
        <w:rPr>
          <w:rFonts w:ascii="Arial" w:hAnsi="Arial" w:cs="Arial"/>
          <w:sz w:val="24"/>
          <w:szCs w:val="24"/>
        </w:rPr>
        <w:t xml:space="preserve"> económica que el de una App.</w:t>
      </w:r>
    </w:p>
    <w:p w14:paraId="26636459" w14:textId="6DD70603" w:rsidR="00EB0431" w:rsidRDefault="00EB0431" w:rsidP="00EB0431">
      <w:pPr>
        <w:pStyle w:val="Ttulo3"/>
        <w:rPr>
          <w:b w:val="0"/>
          <w:sz w:val="28"/>
          <w:szCs w:val="28"/>
        </w:rPr>
      </w:pPr>
      <w:bookmarkStart w:id="243" w:name="_Toc499023868"/>
      <w:bookmarkStart w:id="244" w:name="_Toc509667136"/>
      <w:r>
        <w:rPr>
          <w:b w:val="0"/>
          <w:sz w:val="28"/>
          <w:szCs w:val="28"/>
        </w:rPr>
        <w:t>5.</w:t>
      </w:r>
      <w:r w:rsidR="002A4FB3">
        <w:rPr>
          <w:b w:val="0"/>
          <w:sz w:val="28"/>
          <w:szCs w:val="28"/>
        </w:rPr>
        <w:t>1</w:t>
      </w:r>
      <w:r>
        <w:rPr>
          <w:b w:val="0"/>
          <w:sz w:val="28"/>
          <w:szCs w:val="28"/>
        </w:rPr>
        <w:t>.3 Desventajas de las Web-Apps</w:t>
      </w:r>
      <w:bookmarkEnd w:id="243"/>
      <w:bookmarkEnd w:id="244"/>
    </w:p>
    <w:p w14:paraId="4E0D7256" w14:textId="77777777" w:rsidR="00EB0431" w:rsidRDefault="00EB0431" w:rsidP="00EB0431"/>
    <w:p w14:paraId="74E83C6F" w14:textId="77777777" w:rsidR="00EB0431" w:rsidRDefault="00EB0431" w:rsidP="00EB0431">
      <w:pPr>
        <w:pStyle w:val="Prrafodelista"/>
        <w:numPr>
          <w:ilvl w:val="0"/>
          <w:numId w:val="40"/>
        </w:numPr>
        <w:tabs>
          <w:tab w:val="clear" w:pos="720"/>
        </w:tabs>
        <w:jc w:val="both"/>
        <w:rPr>
          <w:rFonts w:ascii="Arial" w:hAnsi="Arial" w:cs="Arial"/>
          <w:sz w:val="24"/>
          <w:szCs w:val="24"/>
        </w:rPr>
      </w:pPr>
      <w:r>
        <w:rPr>
          <w:rFonts w:ascii="Arial" w:hAnsi="Arial" w:cs="Arial"/>
          <w:sz w:val="24"/>
          <w:szCs w:val="24"/>
        </w:rPr>
        <w:t xml:space="preserve">No permite la promoción y distribución a través de los </w:t>
      </w:r>
      <w:r>
        <w:rPr>
          <w:rFonts w:ascii="Arial" w:hAnsi="Arial" w:cs="Arial"/>
          <w:i/>
          <w:sz w:val="24"/>
          <w:szCs w:val="24"/>
        </w:rPr>
        <w:t>markets</w:t>
      </w:r>
      <w:r>
        <w:rPr>
          <w:rFonts w:ascii="Arial" w:hAnsi="Arial" w:cs="Arial"/>
          <w:sz w:val="24"/>
          <w:szCs w:val="24"/>
        </w:rPr>
        <w:t xml:space="preserve"> o tienda de aplicaciones (Google Play, Nokia Store, App Store, Windows Phone Apps)</w:t>
      </w:r>
    </w:p>
    <w:p w14:paraId="0C635D72" w14:textId="77777777" w:rsidR="00EB0431" w:rsidRDefault="00EB0431" w:rsidP="00EB0431">
      <w:pPr>
        <w:pStyle w:val="Prrafodelista"/>
        <w:numPr>
          <w:ilvl w:val="0"/>
          <w:numId w:val="40"/>
        </w:numPr>
        <w:tabs>
          <w:tab w:val="clear" w:pos="720"/>
        </w:tabs>
        <w:jc w:val="both"/>
        <w:rPr>
          <w:rFonts w:ascii="Arial" w:hAnsi="Arial" w:cs="Arial"/>
          <w:sz w:val="24"/>
          <w:szCs w:val="24"/>
        </w:rPr>
      </w:pPr>
      <w:r>
        <w:rPr>
          <w:rFonts w:ascii="Arial" w:hAnsi="Arial" w:cs="Arial"/>
          <w:sz w:val="24"/>
          <w:szCs w:val="24"/>
        </w:rPr>
        <w:t>Requiere de una conexión entre el cliente y el servidor (por ejemplo, por internet o una WLAN).</w:t>
      </w:r>
    </w:p>
    <w:p w14:paraId="5B04A046" w14:textId="77777777" w:rsidR="00EB0431" w:rsidRDefault="00EB0431" w:rsidP="00EB0431">
      <w:pPr>
        <w:pStyle w:val="Prrafodelista"/>
        <w:numPr>
          <w:ilvl w:val="0"/>
          <w:numId w:val="40"/>
        </w:numPr>
        <w:tabs>
          <w:tab w:val="clear" w:pos="720"/>
        </w:tabs>
        <w:jc w:val="both"/>
        <w:rPr>
          <w:rFonts w:ascii="Arial" w:hAnsi="Arial" w:cs="Arial"/>
          <w:sz w:val="24"/>
          <w:szCs w:val="24"/>
        </w:rPr>
      </w:pPr>
      <w:r>
        <w:rPr>
          <w:rFonts w:ascii="Arial" w:hAnsi="Arial" w:cs="Arial"/>
          <w:sz w:val="24"/>
          <w:szCs w:val="24"/>
        </w:rPr>
        <w:t>Menor usabilidad, al ofrecer un acceso muy limitado a los elementos y capacidades hardware del dispositivo.</w:t>
      </w:r>
    </w:p>
    <w:p w14:paraId="5B8590AB" w14:textId="77777777" w:rsidR="00EB0431" w:rsidRDefault="00EB0431" w:rsidP="00EB0431">
      <w:pPr>
        <w:pStyle w:val="Prrafodelista"/>
        <w:keepNext/>
        <w:numPr>
          <w:ilvl w:val="0"/>
          <w:numId w:val="40"/>
        </w:numPr>
        <w:tabs>
          <w:tab w:val="clear" w:pos="720"/>
        </w:tabs>
        <w:spacing w:after="0"/>
        <w:jc w:val="both"/>
        <w:rPr>
          <w:rFonts w:ascii="Arial" w:hAnsi="Arial" w:cs="Arial"/>
        </w:rPr>
      </w:pPr>
      <w:r>
        <w:rPr>
          <w:rFonts w:ascii="Arial" w:hAnsi="Arial" w:cs="Arial"/>
          <w:sz w:val="24"/>
          <w:szCs w:val="24"/>
        </w:rPr>
        <w:t xml:space="preserve">Carece de un icono de lanzamiento específico. </w:t>
      </w:r>
    </w:p>
    <w:p w14:paraId="2E0BD7E6" w14:textId="77777777" w:rsidR="00EB0431" w:rsidRDefault="00EB0431" w:rsidP="00EB0431">
      <w:pPr>
        <w:pStyle w:val="Prrafodelista"/>
        <w:keepNext/>
        <w:numPr>
          <w:ilvl w:val="0"/>
          <w:numId w:val="40"/>
        </w:numPr>
        <w:tabs>
          <w:tab w:val="clear" w:pos="720"/>
        </w:tabs>
        <w:spacing w:after="0"/>
        <w:jc w:val="both"/>
        <w:rPr>
          <w:rFonts w:ascii="Arial" w:hAnsi="Arial" w:cs="Arial"/>
        </w:rPr>
      </w:pPr>
      <w:r>
        <w:rPr>
          <w:rFonts w:ascii="Arial" w:hAnsi="Arial" w:cs="Arial"/>
          <w:sz w:val="24"/>
          <w:szCs w:val="24"/>
        </w:rPr>
        <w:t>Necesitan de un espacio web.</w:t>
      </w:r>
    </w:p>
    <w:p w14:paraId="17665BFD" w14:textId="77777777" w:rsidR="00EB0431" w:rsidRDefault="00EB0431" w:rsidP="00EB0431">
      <w:pPr>
        <w:pStyle w:val="Prrafodelista"/>
        <w:keepNext/>
        <w:numPr>
          <w:ilvl w:val="0"/>
          <w:numId w:val="40"/>
        </w:numPr>
        <w:tabs>
          <w:tab w:val="clear" w:pos="720"/>
        </w:tabs>
        <w:spacing w:after="0"/>
        <w:jc w:val="both"/>
      </w:pPr>
      <w:r>
        <w:rPr>
          <w:noProof/>
          <w:lang w:val="en-US"/>
        </w:rPr>
        <w:drawing>
          <wp:anchor distT="0" distB="0" distL="0" distR="0" simplePos="0" relativeHeight="251651584" behindDoc="0" locked="0" layoutInCell="1" allowOverlap="1" wp14:anchorId="21A041B8" wp14:editId="1C05E220">
            <wp:simplePos x="0" y="0"/>
            <wp:positionH relativeFrom="column">
              <wp:posOffset>27784</wp:posOffset>
            </wp:positionH>
            <wp:positionV relativeFrom="paragraph">
              <wp:posOffset>315188</wp:posOffset>
            </wp:positionV>
            <wp:extent cx="5400040" cy="2297430"/>
            <wp:effectExtent l="0" t="0" r="0" b="7620"/>
            <wp:wrapTopAndBottom/>
            <wp:docPr id="1044" name="Image1"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71" cstate="print">
                      <a:extLst>
                        <a:ext uri="{28A0092B-C50C-407E-A947-70E740481C1C}">
                          <a14:useLocalDpi xmlns:a14="http://schemas.microsoft.com/office/drawing/2010/main" val="0"/>
                        </a:ext>
                      </a:extLst>
                    </a:blip>
                    <a:srcRect/>
                    <a:stretch>
                      <a:fillRect/>
                    </a:stretch>
                  </pic:blipFill>
                  <pic:spPr>
                    <a:xfrm>
                      <a:off x="0" y="0"/>
                      <a:ext cx="5400040" cy="2297430"/>
                    </a:xfrm>
                    <a:prstGeom prst="rect">
                      <a:avLst/>
                    </a:prstGeom>
                  </pic:spPr>
                </pic:pic>
              </a:graphicData>
            </a:graphic>
          </wp:anchor>
        </w:drawing>
      </w:r>
      <w:r>
        <w:rPr>
          <w:rFonts w:ascii="Arial" w:hAnsi="Arial" w:cs="Arial"/>
          <w:sz w:val="24"/>
          <w:szCs w:val="24"/>
        </w:rPr>
        <w:t>No funcionan en segundo plano (multitarea)</w:t>
      </w:r>
    </w:p>
    <w:p w14:paraId="4CE3ACAF" w14:textId="6FB857C7" w:rsidR="00EB0431" w:rsidRDefault="00EB0431" w:rsidP="00EB0431">
      <w:pPr>
        <w:pStyle w:val="Descripcin"/>
        <w:jc w:val="center"/>
      </w:pPr>
      <w:bookmarkStart w:id="245" w:name="_Ref508733497"/>
      <w:bookmarkStart w:id="246" w:name="_Toc508877188"/>
      <w:r>
        <w:t xml:space="preserve">Ilustración </w:t>
      </w:r>
      <w:fldSimple w:instr=" SEQ Ilustración \* ARABIC ">
        <w:r w:rsidR="00980ACB">
          <w:rPr>
            <w:noProof/>
          </w:rPr>
          <w:t>32</w:t>
        </w:r>
      </w:fldSimple>
      <w:r>
        <w:t xml:space="preserve"> – WebApps – Diseño multipropósito</w:t>
      </w:r>
      <w:bookmarkEnd w:id="245"/>
      <w:bookmarkEnd w:id="246"/>
    </w:p>
    <w:p w14:paraId="5564A31E" w14:textId="77777777" w:rsidR="00EB0431" w:rsidRDefault="00EB0431" w:rsidP="00EB0431">
      <w:pPr>
        <w:rPr>
          <w:b/>
          <w:color w:val="666666"/>
          <w:sz w:val="32"/>
          <w:szCs w:val="32"/>
        </w:rPr>
      </w:pPr>
      <w:bookmarkStart w:id="247" w:name="_Toc499023869"/>
      <w:r>
        <w:rPr>
          <w:b/>
          <w:sz w:val="32"/>
          <w:szCs w:val="32"/>
        </w:rPr>
        <w:br w:type="page"/>
      </w:r>
    </w:p>
    <w:p w14:paraId="10D2A52C" w14:textId="76AA88E0" w:rsidR="00EB0431" w:rsidRDefault="002A4FB3" w:rsidP="00EB0431">
      <w:pPr>
        <w:pStyle w:val="Ttulo2"/>
        <w:rPr>
          <w:b/>
          <w:sz w:val="32"/>
          <w:szCs w:val="32"/>
        </w:rPr>
      </w:pPr>
      <w:bookmarkStart w:id="248" w:name="_Toc509667137"/>
      <w:r>
        <w:rPr>
          <w:b/>
          <w:sz w:val="32"/>
          <w:szCs w:val="32"/>
        </w:rPr>
        <w:lastRenderedPageBreak/>
        <w:t>5.2</w:t>
      </w:r>
      <w:r w:rsidR="00EB0431">
        <w:rPr>
          <w:b/>
          <w:sz w:val="32"/>
          <w:szCs w:val="32"/>
        </w:rPr>
        <w:t xml:space="preserve"> Sistemas operativos para dispositivos móviles</w:t>
      </w:r>
      <w:bookmarkEnd w:id="247"/>
      <w:bookmarkEnd w:id="248"/>
    </w:p>
    <w:p w14:paraId="7C173257" w14:textId="77777777" w:rsidR="00EB0431" w:rsidRDefault="00EB0431" w:rsidP="00EB0431"/>
    <w:p w14:paraId="20F33E00" w14:textId="3E22ED03" w:rsidR="00EB0431" w:rsidRDefault="00EB0431" w:rsidP="00EB0431">
      <w:pPr>
        <w:rPr>
          <w:rFonts w:ascii="Arial" w:hAnsi="Arial" w:cs="Arial"/>
          <w:sz w:val="24"/>
          <w:szCs w:val="24"/>
        </w:rPr>
      </w:pPr>
      <w:r>
        <w:rPr>
          <w:rFonts w:ascii="Arial" w:hAnsi="Arial" w:cs="Arial"/>
          <w:sz w:val="24"/>
          <w:szCs w:val="24"/>
        </w:rPr>
        <w:t>Al igual que en una computadora, las aplicaciones que se han mencionado se ejecutan sobre un sistema operativo móvil (SO). Se compone de un conjunto de programas de bajo nivel que permite la abstracción de las peculiaridades del hardware específico del aparato y proveen servicios a las aplicaciones. Al igual que los dispositivos de computación tradicionales dónde se utilizan Windows, Linux o Mac OS, en el caso de los móviles los SO son</w:t>
      </w:r>
      <w:r w:rsidDel="00B7775E">
        <w:rPr>
          <w:rFonts w:ascii="Arial" w:hAnsi="Arial" w:cs="Arial"/>
          <w:sz w:val="24"/>
          <w:szCs w:val="24"/>
        </w:rPr>
        <w:t xml:space="preserve"> </w:t>
      </w:r>
      <w:r>
        <w:rPr>
          <w:rFonts w:ascii="Arial" w:hAnsi="Arial" w:cs="Arial"/>
          <w:sz w:val="24"/>
          <w:szCs w:val="24"/>
        </w:rPr>
        <w:t>Android, iOS o Windows Phone, entre otros.</w:t>
      </w:r>
    </w:p>
    <w:p w14:paraId="2E9E4C5C" w14:textId="77777777" w:rsidR="00EB0431" w:rsidRDefault="00EB0431" w:rsidP="00EB0431">
      <w:pPr>
        <w:rPr>
          <w:rFonts w:ascii="Arial" w:hAnsi="Arial" w:cs="Arial"/>
          <w:sz w:val="24"/>
          <w:szCs w:val="24"/>
        </w:rPr>
      </w:pPr>
      <w:r>
        <w:rPr>
          <w:rFonts w:ascii="Arial" w:hAnsi="Arial" w:cs="Arial"/>
          <w:sz w:val="24"/>
          <w:szCs w:val="24"/>
        </w:rPr>
        <w:t>A medida que los dispositivos móviles crecen en popularidad, sus SO adquieren mayor importancia. La cuota de mercado de sistemas operativos móviles en el primer trimestre de 2016 fue el siguiente sobre una base de 6600 millones de dispositivos:</w:t>
      </w:r>
    </w:p>
    <w:p w14:paraId="09E42E68" w14:textId="77777777" w:rsidR="00EB0431" w:rsidRDefault="00EB0431" w:rsidP="00EB0431">
      <w:pPr>
        <w:pStyle w:val="Prrafodelista"/>
        <w:numPr>
          <w:ilvl w:val="0"/>
          <w:numId w:val="39"/>
        </w:numPr>
        <w:tabs>
          <w:tab w:val="clear" w:pos="720"/>
        </w:tabs>
        <w:jc w:val="both"/>
        <w:rPr>
          <w:rFonts w:ascii="Arial" w:hAnsi="Arial" w:cs="Arial"/>
          <w:sz w:val="24"/>
        </w:rPr>
      </w:pPr>
      <w:r>
        <w:rPr>
          <w:rFonts w:ascii="Arial" w:hAnsi="Arial" w:cs="Arial"/>
          <w:sz w:val="24"/>
        </w:rPr>
        <w:t xml:space="preserve">Android 84,1 % </w:t>
      </w:r>
    </w:p>
    <w:p w14:paraId="11D4FC1D" w14:textId="77777777" w:rsidR="00EB0431" w:rsidRDefault="00EB0431" w:rsidP="00EB0431">
      <w:pPr>
        <w:pStyle w:val="Prrafodelista"/>
        <w:numPr>
          <w:ilvl w:val="0"/>
          <w:numId w:val="39"/>
        </w:numPr>
        <w:tabs>
          <w:tab w:val="clear" w:pos="720"/>
        </w:tabs>
        <w:jc w:val="both"/>
        <w:rPr>
          <w:rFonts w:ascii="Arial" w:hAnsi="Arial" w:cs="Arial"/>
          <w:sz w:val="24"/>
        </w:rPr>
      </w:pPr>
      <w:r>
        <w:rPr>
          <w:rFonts w:ascii="Arial" w:hAnsi="Arial" w:cs="Arial"/>
          <w:sz w:val="24"/>
        </w:rPr>
        <w:t>iOS 14,8 %</w:t>
      </w:r>
    </w:p>
    <w:p w14:paraId="32D89E15" w14:textId="77777777" w:rsidR="00EB0431" w:rsidRDefault="00EB0431" w:rsidP="00EB0431">
      <w:pPr>
        <w:pStyle w:val="Prrafodelista"/>
        <w:numPr>
          <w:ilvl w:val="0"/>
          <w:numId w:val="39"/>
        </w:numPr>
        <w:tabs>
          <w:tab w:val="clear" w:pos="720"/>
        </w:tabs>
        <w:jc w:val="both"/>
        <w:rPr>
          <w:rFonts w:ascii="Arial" w:hAnsi="Arial" w:cs="Arial"/>
          <w:sz w:val="24"/>
        </w:rPr>
      </w:pPr>
      <w:r>
        <w:rPr>
          <w:rFonts w:ascii="Arial" w:hAnsi="Arial" w:cs="Arial"/>
          <w:sz w:val="24"/>
        </w:rPr>
        <w:t>Windows Phone 0,7 %</w:t>
      </w:r>
    </w:p>
    <w:p w14:paraId="3B355249" w14:textId="77777777" w:rsidR="00EB0431" w:rsidRDefault="00EB0431" w:rsidP="00EB0431">
      <w:pPr>
        <w:pStyle w:val="Prrafodelista"/>
        <w:numPr>
          <w:ilvl w:val="0"/>
          <w:numId w:val="39"/>
        </w:numPr>
        <w:tabs>
          <w:tab w:val="clear" w:pos="720"/>
        </w:tabs>
        <w:jc w:val="both"/>
        <w:rPr>
          <w:rFonts w:ascii="Arial" w:hAnsi="Arial" w:cs="Arial"/>
          <w:sz w:val="24"/>
        </w:rPr>
      </w:pPr>
      <w:r>
        <w:rPr>
          <w:rFonts w:ascii="Arial" w:hAnsi="Arial" w:cs="Arial"/>
          <w:sz w:val="24"/>
        </w:rPr>
        <w:t>BlackBerry OS 0,2 %</w:t>
      </w:r>
    </w:p>
    <w:p w14:paraId="07A29F60" w14:textId="77777777" w:rsidR="00EB0431" w:rsidRDefault="00EB0431" w:rsidP="00EB0431">
      <w:pPr>
        <w:pStyle w:val="Prrafodelista"/>
        <w:numPr>
          <w:ilvl w:val="0"/>
          <w:numId w:val="39"/>
        </w:numPr>
        <w:tabs>
          <w:tab w:val="clear" w:pos="720"/>
        </w:tabs>
        <w:jc w:val="both"/>
        <w:rPr>
          <w:rFonts w:ascii="Arial" w:hAnsi="Arial" w:cs="Arial"/>
          <w:sz w:val="24"/>
        </w:rPr>
      </w:pPr>
      <w:r>
        <w:rPr>
          <w:rFonts w:ascii="Arial" w:hAnsi="Arial" w:cs="Arial"/>
          <w:sz w:val="24"/>
        </w:rPr>
        <w:t>Otros 0,2 %</w:t>
      </w:r>
    </w:p>
    <w:p w14:paraId="04C8EC16" w14:textId="77777777" w:rsidR="00EB0431" w:rsidRDefault="00EB0431" w:rsidP="00EB0431">
      <w:pPr>
        <w:rPr>
          <w:rFonts w:ascii="Arial" w:hAnsi="Arial" w:cs="Arial"/>
          <w:sz w:val="24"/>
        </w:rPr>
      </w:pPr>
      <w:r>
        <w:rPr>
          <w:rFonts w:ascii="Arial" w:hAnsi="Arial" w:cs="Arial"/>
          <w:sz w:val="24"/>
        </w:rPr>
        <w:t>Android tiene la mayor cuota, desde enero 2011, con más de la mitad del mercado, experimentó un creciente aumento y en solo dos años (2009 a comienzos de 2011) ha pasado a ser el SO móvil más utilizado.</w:t>
      </w:r>
    </w:p>
    <w:p w14:paraId="2B15C30A" w14:textId="77777777" w:rsidR="00EB0431" w:rsidRDefault="00EB0431" w:rsidP="00EB0431">
      <w:pPr>
        <w:rPr>
          <w:rFonts w:ascii="Arial" w:hAnsi="Arial" w:cs="Arial"/>
          <w:sz w:val="24"/>
        </w:rPr>
      </w:pPr>
      <w:r>
        <w:rPr>
          <w:rFonts w:ascii="Arial" w:hAnsi="Arial" w:cs="Arial"/>
          <w:sz w:val="24"/>
        </w:rPr>
        <w:t>Es por esto, que en principio se pensó desarrollar una App para operar el SAR para esta plataforma.</w:t>
      </w:r>
    </w:p>
    <w:p w14:paraId="7CE80F33" w14:textId="77777777" w:rsidR="00EB0431" w:rsidRDefault="00EB0431" w:rsidP="00EB0431">
      <w:pPr>
        <w:pStyle w:val="NormalWeb"/>
        <w:spacing w:before="0" w:beforeAutospacing="0" w:after="0" w:afterAutospacing="0"/>
        <w:rPr>
          <w:rFonts w:ascii="Arial" w:hAnsi="Arial" w:cs="Arial"/>
          <w:color w:val="000000"/>
          <w:sz w:val="22"/>
          <w:szCs w:val="22"/>
        </w:rPr>
      </w:pPr>
    </w:p>
    <w:p w14:paraId="6D9C1D0C" w14:textId="77777777" w:rsidR="00EB0431" w:rsidRDefault="00EB0431" w:rsidP="00EB0431">
      <w:pPr>
        <w:pStyle w:val="NormalWeb"/>
        <w:spacing w:before="0" w:beforeAutospacing="0" w:after="0" w:afterAutospacing="0"/>
        <w:rPr>
          <w:rFonts w:ascii="Arial" w:hAnsi="Arial" w:cs="Arial"/>
          <w:color w:val="000000"/>
          <w:sz w:val="22"/>
          <w:szCs w:val="22"/>
        </w:rPr>
      </w:pPr>
    </w:p>
    <w:p w14:paraId="19134993" w14:textId="0061681D" w:rsidR="00EB0431" w:rsidRDefault="002A4FB3" w:rsidP="00EB0431">
      <w:pPr>
        <w:pStyle w:val="Ttulo2"/>
        <w:rPr>
          <w:b/>
          <w:sz w:val="32"/>
          <w:szCs w:val="32"/>
        </w:rPr>
      </w:pPr>
      <w:bookmarkStart w:id="249" w:name="_Toc499023870"/>
      <w:bookmarkStart w:id="250" w:name="_Toc509667138"/>
      <w:r>
        <w:rPr>
          <w:b/>
          <w:sz w:val="32"/>
          <w:szCs w:val="32"/>
        </w:rPr>
        <w:t>5.3</w:t>
      </w:r>
      <w:r w:rsidR="00EB0431">
        <w:rPr>
          <w:b/>
          <w:sz w:val="32"/>
          <w:szCs w:val="32"/>
        </w:rPr>
        <w:t xml:space="preserve"> Android</w:t>
      </w:r>
      <w:bookmarkEnd w:id="249"/>
      <w:bookmarkEnd w:id="250"/>
    </w:p>
    <w:p w14:paraId="13FA5BC1" w14:textId="77777777" w:rsidR="00EB0431" w:rsidRDefault="00EB0431" w:rsidP="00EB0431"/>
    <w:p w14:paraId="069EBC4E" w14:textId="3F729B98" w:rsidR="00EB0431" w:rsidRDefault="00EB0431" w:rsidP="00EB0431">
      <w:pPr>
        <w:rPr>
          <w:rFonts w:ascii="Arial" w:hAnsi="Arial" w:cs="Arial"/>
          <w:sz w:val="24"/>
          <w:szCs w:val="24"/>
        </w:rPr>
      </w:pPr>
      <w:r w:rsidRPr="006C4BE2">
        <w:rPr>
          <w:noProof/>
          <w:color w:val="auto"/>
          <w:highlight w:val="red"/>
          <w:lang w:val="en-US" w:eastAsia="en-US"/>
        </w:rPr>
        <mc:AlternateContent>
          <mc:Choice Requires="wps">
            <w:drawing>
              <wp:anchor distT="0" distB="0" distL="114300" distR="114300" simplePos="0" relativeHeight="251694592" behindDoc="0" locked="0" layoutInCell="1" allowOverlap="1" wp14:anchorId="566FA14A" wp14:editId="4C708113">
                <wp:simplePos x="0" y="0"/>
                <wp:positionH relativeFrom="column">
                  <wp:posOffset>1992630</wp:posOffset>
                </wp:positionH>
                <wp:positionV relativeFrom="paragraph">
                  <wp:posOffset>2821940</wp:posOffset>
                </wp:positionV>
                <wp:extent cx="3398520" cy="266700"/>
                <wp:effectExtent l="0" t="0" r="0" b="0"/>
                <wp:wrapSquare wrapText="bothSides"/>
                <wp:docPr id="1052" name="Cuadro de texto 1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85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3ADBE9" w14:textId="080C88E1" w:rsidR="006D6B4B" w:rsidRDefault="006D6B4B" w:rsidP="00EB0431">
                            <w:pPr>
                              <w:pStyle w:val="Descripcin"/>
                              <w:jc w:val="center"/>
                              <w:rPr>
                                <w:rFonts w:ascii="Arial" w:eastAsia="Calibri" w:hAnsi="Arial" w:cs="Arial"/>
                                <w:noProof/>
                                <w:color w:val="000000"/>
                              </w:rPr>
                            </w:pPr>
                            <w:bookmarkStart w:id="251" w:name="_Ref508736367"/>
                            <w:bookmarkStart w:id="252" w:name="_Toc508877189"/>
                            <w:r>
                              <w:t xml:space="preserve">Ilustración </w:t>
                            </w:r>
                            <w:fldSimple w:instr=" SEQ Ilustración \* ARABIC ">
                              <w:r>
                                <w:rPr>
                                  <w:noProof/>
                                </w:rPr>
                                <w:t>33</w:t>
                              </w:r>
                            </w:fldSimple>
                            <w:r>
                              <w:t xml:space="preserve"> - Arquitectura de Android</w:t>
                            </w:r>
                            <w:bookmarkEnd w:id="251"/>
                            <w:bookmarkEnd w:id="25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6FA14A" id="Cuadro de texto 1052" o:spid="_x0000_s1043" type="#_x0000_t202" style="position:absolute;left:0;text-align:left;margin-left:156.9pt;margin-top:222.2pt;width:267.6pt;height:21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" stroked="f">
                <v:textbox style="mso-fit-shape-to-text:t" inset="0,0,0,0">
                  <w:txbxContent>
                    <w:p w14:paraId="7E3ADBE9" w14:textId="080C88E1" w:rsidR="006D6B4B" w:rsidRDefault="006D6B4B" w:rsidP="00EB0431">
                      <w:pPr>
                        <w:pStyle w:val="Descripcin"/>
                        <w:jc w:val="center"/>
                        <w:rPr>
                          <w:rFonts w:ascii="Arial" w:eastAsia="Calibri" w:hAnsi="Arial" w:cs="Arial"/>
                          <w:noProof/>
                          <w:color w:val="000000"/>
                        </w:rPr>
                      </w:pPr>
                      <w:bookmarkStart w:id="253" w:name="_Ref508736367"/>
                      <w:bookmarkStart w:id="254" w:name="_Toc508877189"/>
                      <w:r>
                        <w:t xml:space="preserve">Ilustración </w:t>
                      </w:r>
                      <w:fldSimple w:instr=" SEQ Ilustración \* ARABIC ">
                        <w:r>
                          <w:rPr>
                            <w:noProof/>
                          </w:rPr>
                          <w:t>33</w:t>
                        </w:r>
                      </w:fldSimple>
                      <w:r>
                        <w:t xml:space="preserve"> - Arquitectura de Android</w:t>
                      </w:r>
                      <w:bookmarkEnd w:id="253"/>
                      <w:bookmarkEnd w:id="254"/>
                    </w:p>
                  </w:txbxContent>
                </v:textbox>
                <w10:wrap type="square"/>
              </v:shape>
            </w:pict>
          </mc:Fallback>
        </mc:AlternateContent>
      </w:r>
      <w:r w:rsidRPr="006C4BE2">
        <w:rPr>
          <w:rFonts w:ascii="Arial" w:hAnsi="Arial" w:cs="Arial"/>
          <w:noProof/>
          <w:color w:val="auto"/>
          <w:highlight w:val="red"/>
          <w:lang w:val="en-US" w:eastAsia="en-US"/>
        </w:rPr>
        <w:drawing>
          <wp:anchor distT="0" distB="0" distL="114300" distR="114300" simplePos="0" relativeHeight="251680256" behindDoc="0" locked="0" layoutInCell="1" allowOverlap="1" wp14:anchorId="28C09488" wp14:editId="7F0EF401">
            <wp:simplePos x="0" y="0"/>
            <wp:positionH relativeFrom="column">
              <wp:posOffset>1992629</wp:posOffset>
            </wp:positionH>
            <wp:positionV relativeFrom="paragraph">
              <wp:posOffset>12700</wp:posOffset>
            </wp:positionV>
            <wp:extent cx="3398520" cy="2752090"/>
            <wp:effectExtent l="0" t="0" r="0" b="0"/>
            <wp:wrapSquare wrapText="bothSides"/>
            <wp:docPr id="1045" name="Image1" descr="https://upload.wikimedia.org/wikipedia/commons/thumb/a/af/Android-System-Architecture.svg/300px-Android-System-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1">
                    <a:blip r:embed="rId72" cstate="print">
                      <a:extLst>
                        <a:ext uri="{28A0092B-C50C-407E-A947-70E740481C1C}">
                          <a14:useLocalDpi xmlns:a14="http://schemas.microsoft.com/office/drawing/2010/main" val="0"/>
                        </a:ext>
                      </a:extLst>
                    </a:blip>
                    <a:srcRect/>
                    <a:stretch>
                      <a:fillRect/>
                    </a:stretch>
                  </pic:blipFill>
                  <pic:spPr>
                    <a:xfrm>
                      <a:off x="0" y="0"/>
                      <a:ext cx="3398520" cy="2752090"/>
                    </a:xfrm>
                    <a:prstGeom prst="rect">
                      <a:avLst/>
                    </a:prstGeom>
                  </pic:spPr>
                </pic:pic>
              </a:graphicData>
            </a:graphic>
          </wp:anchor>
        </w:drawing>
      </w:r>
      <w:r w:rsidRPr="006C4BE2">
        <w:rPr>
          <w:rFonts w:ascii="Arial" w:hAnsi="Arial" w:cs="Arial"/>
          <w:color w:val="auto"/>
          <w:sz w:val="24"/>
          <w:szCs w:val="24"/>
          <w:shd w:val="clear" w:color="auto" w:fill="FFFFFF"/>
        </w:rPr>
        <w:t xml:space="preserve">Se encuentra basado en </w:t>
      </w:r>
      <w:r w:rsidR="006C4BE2" w:rsidRPr="006C4BE2">
        <w:rPr>
          <w:rFonts w:ascii="Arial" w:hAnsi="Arial" w:cs="Arial"/>
          <w:b/>
          <w:color w:val="auto"/>
          <w:sz w:val="24"/>
          <w:szCs w:val="24"/>
          <w:shd w:val="clear" w:color="auto" w:fill="FFFFFF"/>
        </w:rPr>
        <w:fldChar w:fldCharType="begin"/>
      </w:r>
      <w:r w:rsidR="006C4BE2" w:rsidRPr="006C4BE2">
        <w:rPr>
          <w:rFonts w:ascii="Arial" w:hAnsi="Arial" w:cs="Arial"/>
          <w:b/>
          <w:color w:val="auto"/>
          <w:sz w:val="24"/>
          <w:szCs w:val="24"/>
          <w:shd w:val="clear" w:color="auto" w:fill="FFFFFF"/>
        </w:rPr>
        <w:instrText xml:space="preserve"> REF _Ref508733608 \h  \* MERGEFORMAT </w:instrText>
      </w:r>
      <w:r w:rsidR="006C4BE2" w:rsidRPr="006C4BE2">
        <w:rPr>
          <w:rFonts w:ascii="Arial" w:hAnsi="Arial" w:cs="Arial"/>
          <w:b/>
          <w:color w:val="auto"/>
          <w:sz w:val="24"/>
          <w:szCs w:val="24"/>
          <w:shd w:val="clear" w:color="auto" w:fill="FFFFFF"/>
        </w:rPr>
      </w:r>
      <w:r w:rsidR="006C4BE2" w:rsidRPr="006C4BE2">
        <w:rPr>
          <w:rFonts w:ascii="Arial" w:hAnsi="Arial" w:cs="Arial"/>
          <w:b/>
          <w:color w:val="auto"/>
          <w:sz w:val="24"/>
          <w:szCs w:val="24"/>
          <w:shd w:val="clear" w:color="auto" w:fill="FFFFFF"/>
        </w:rPr>
        <w:fldChar w:fldCharType="separate"/>
      </w:r>
      <w:r w:rsidR="006C4BE2" w:rsidRPr="006C4BE2">
        <w:rPr>
          <w:rFonts w:ascii="Arial" w:hAnsi="Arial" w:cs="Arial"/>
          <w:b/>
          <w:sz w:val="24"/>
          <w:szCs w:val="24"/>
        </w:rPr>
        <w:t>Linux</w:t>
      </w:r>
      <w:r w:rsidR="006C4BE2" w:rsidRPr="006C4BE2">
        <w:rPr>
          <w:rFonts w:ascii="Arial" w:hAnsi="Arial" w:cs="Arial"/>
          <w:b/>
          <w:color w:val="auto"/>
          <w:sz w:val="24"/>
          <w:szCs w:val="24"/>
          <w:shd w:val="clear" w:color="auto" w:fill="FFFFFF"/>
        </w:rPr>
        <w:fldChar w:fldCharType="end"/>
      </w:r>
      <w:r w:rsidR="00DB29AE">
        <w:rPr>
          <w:rFonts w:ascii="Arial" w:hAnsi="Arial" w:cs="Arial"/>
          <w:b/>
          <w:color w:val="auto"/>
          <w:sz w:val="24"/>
          <w:szCs w:val="24"/>
          <w:shd w:val="clear" w:color="auto" w:fill="FFFFFF"/>
        </w:rPr>
        <w:t xml:space="preserve"> (</w:t>
      </w:r>
      <w:r w:rsidR="00DB29AE" w:rsidRPr="00DB29AE">
        <w:rPr>
          <w:rFonts w:ascii="Arial" w:hAnsi="Arial" w:cs="Arial"/>
          <w:b/>
          <w:color w:val="auto"/>
          <w:sz w:val="24"/>
          <w:szCs w:val="24"/>
          <w:shd w:val="clear" w:color="auto" w:fill="FFFFFF"/>
        </w:rPr>
        <w:fldChar w:fldCharType="begin"/>
      </w:r>
      <w:r w:rsidR="00DB29AE" w:rsidRPr="00DB29AE">
        <w:rPr>
          <w:rFonts w:ascii="Arial" w:hAnsi="Arial" w:cs="Arial"/>
          <w:b/>
          <w:color w:val="auto"/>
          <w:sz w:val="24"/>
          <w:szCs w:val="24"/>
          <w:shd w:val="clear" w:color="auto" w:fill="FFFFFF"/>
        </w:rPr>
        <w:instrText xml:space="preserve"> REF _Ref508736367 \h  \* MERGEFORMAT </w:instrText>
      </w:r>
      <w:r w:rsidR="00DB29AE" w:rsidRPr="00DB29AE">
        <w:rPr>
          <w:rFonts w:ascii="Arial" w:hAnsi="Arial" w:cs="Arial"/>
          <w:b/>
          <w:color w:val="auto"/>
          <w:sz w:val="24"/>
          <w:szCs w:val="24"/>
          <w:shd w:val="clear" w:color="auto" w:fill="FFFFFF"/>
        </w:rPr>
      </w:r>
      <w:r w:rsidR="00DB29AE" w:rsidRPr="00DB29AE">
        <w:rPr>
          <w:rFonts w:ascii="Arial" w:hAnsi="Arial" w:cs="Arial"/>
          <w:b/>
          <w:color w:val="auto"/>
          <w:sz w:val="24"/>
          <w:szCs w:val="24"/>
          <w:shd w:val="clear" w:color="auto" w:fill="FFFFFF"/>
        </w:rPr>
        <w:fldChar w:fldCharType="separate"/>
      </w:r>
      <w:r w:rsidR="00DB29AE" w:rsidRPr="00DB29AE">
        <w:rPr>
          <w:rFonts w:ascii="Arial" w:hAnsi="Arial" w:cs="Arial"/>
          <w:b/>
          <w:sz w:val="24"/>
          <w:szCs w:val="24"/>
        </w:rPr>
        <w:t xml:space="preserve">Ilustración </w:t>
      </w:r>
      <w:r w:rsidR="00DB29AE" w:rsidRPr="00DB29AE">
        <w:rPr>
          <w:rFonts w:ascii="Arial" w:hAnsi="Arial" w:cs="Arial"/>
          <w:b/>
          <w:noProof/>
          <w:sz w:val="24"/>
          <w:szCs w:val="24"/>
        </w:rPr>
        <w:t>33</w:t>
      </w:r>
      <w:r w:rsidR="00DB29AE" w:rsidRPr="00DB29AE">
        <w:rPr>
          <w:rFonts w:ascii="Arial" w:hAnsi="Arial" w:cs="Arial"/>
          <w:b/>
          <w:sz w:val="24"/>
          <w:szCs w:val="24"/>
        </w:rPr>
        <w:t xml:space="preserve"> - Arquitectura de Android</w:t>
      </w:r>
      <w:r w:rsidR="00DB29AE" w:rsidRPr="00DB29AE">
        <w:rPr>
          <w:rFonts w:ascii="Arial" w:hAnsi="Arial" w:cs="Arial"/>
          <w:b/>
          <w:color w:val="auto"/>
          <w:sz w:val="24"/>
          <w:szCs w:val="24"/>
          <w:shd w:val="clear" w:color="auto" w:fill="FFFFFF"/>
        </w:rPr>
        <w:fldChar w:fldCharType="end"/>
      </w:r>
      <w:r w:rsidR="00DB29AE">
        <w:rPr>
          <w:rFonts w:ascii="Arial" w:hAnsi="Arial" w:cs="Arial"/>
          <w:b/>
          <w:color w:val="auto"/>
          <w:sz w:val="24"/>
          <w:szCs w:val="24"/>
          <w:shd w:val="clear" w:color="auto" w:fill="FFFFFF"/>
        </w:rPr>
        <w:t>)</w:t>
      </w:r>
      <w:r w:rsidR="006C4BE2">
        <w:rPr>
          <w:rFonts w:ascii="Arial" w:hAnsi="Arial" w:cs="Arial"/>
          <w:color w:val="auto"/>
          <w:sz w:val="24"/>
          <w:szCs w:val="24"/>
          <w:shd w:val="clear" w:color="auto" w:fill="FFFFFF"/>
        </w:rPr>
        <w:t xml:space="preserve">, </w:t>
      </w:r>
      <w:r w:rsidRPr="006C4BE2">
        <w:rPr>
          <w:rFonts w:ascii="Arial" w:hAnsi="Arial" w:cs="Arial"/>
          <w:color w:val="auto"/>
          <w:sz w:val="24"/>
          <w:szCs w:val="24"/>
          <w:shd w:val="clear" w:color="auto" w:fill="FFFFFF"/>
        </w:rPr>
        <w:t xml:space="preserve">diseñado originalmente para cámaras fotográficas profesionales, luego fue vendido a Google y modificado para ser utilizado en dispositivos móviles como los teléfonos inteligentes y posteriormente en </w:t>
      </w:r>
      <w:r w:rsidRPr="006C4BE2">
        <w:rPr>
          <w:rFonts w:ascii="Arial" w:hAnsi="Arial" w:cs="Arial"/>
          <w:i/>
          <w:color w:val="auto"/>
          <w:sz w:val="24"/>
          <w:szCs w:val="24"/>
          <w:shd w:val="clear" w:color="auto" w:fill="FFFFFF"/>
        </w:rPr>
        <w:t>tablets</w:t>
      </w:r>
      <w:r w:rsidRPr="006C4BE2">
        <w:rPr>
          <w:rFonts w:ascii="Arial" w:hAnsi="Arial" w:cs="Arial"/>
          <w:color w:val="auto"/>
          <w:sz w:val="24"/>
          <w:szCs w:val="24"/>
          <w:shd w:val="clear" w:color="auto" w:fill="FFFFFF"/>
        </w:rPr>
        <w:t xml:space="preserve">. Actualmente se encuentra en desarrollo para usarse en netbooks y PCs. Debido a la gran variedad de dispositivos que ejecutan Android, la </w:t>
      </w:r>
      <w:r w:rsidRPr="006C4BE2">
        <w:rPr>
          <w:rFonts w:ascii="Arial" w:hAnsi="Arial" w:cs="Arial"/>
          <w:i/>
          <w:color w:val="auto"/>
          <w:sz w:val="24"/>
          <w:szCs w:val="24"/>
          <w:shd w:val="clear" w:color="auto" w:fill="FFFFFF"/>
        </w:rPr>
        <w:t>Open Handset Alliance</w:t>
      </w:r>
      <w:r w:rsidRPr="006C4BE2">
        <w:rPr>
          <w:rFonts w:ascii="Arial" w:hAnsi="Arial" w:cs="Arial"/>
          <w:color w:val="auto"/>
          <w:sz w:val="24"/>
          <w:szCs w:val="24"/>
          <w:shd w:val="clear" w:color="auto" w:fill="FFFFFF"/>
        </w:rPr>
        <w:t xml:space="preserve">, compuesta por 84 compañías de hardware, software y telecomunicaciones, se dedicada al desarrollo de estándares abiertos para </w:t>
      </w:r>
      <w:r w:rsidRPr="006C4BE2">
        <w:rPr>
          <w:rFonts w:ascii="Arial" w:hAnsi="Arial" w:cs="Arial"/>
          <w:color w:val="auto"/>
          <w:sz w:val="24"/>
          <w:szCs w:val="24"/>
          <w:shd w:val="clear" w:color="auto" w:fill="FFFFFF"/>
        </w:rPr>
        <w:lastRenderedPageBreak/>
        <w:t xml:space="preserve">celulares, ayudado en gran medida a la </w:t>
      </w:r>
      <w:r>
        <w:rPr>
          <w:rFonts w:ascii="Arial" w:hAnsi="Arial" w:cs="Arial"/>
          <w:color w:val="222222"/>
          <w:sz w:val="24"/>
          <w:szCs w:val="24"/>
          <w:shd w:val="clear" w:color="auto" w:fill="FFFFFF"/>
        </w:rPr>
        <w:t>masificación del SO de Google, hasta el punto de que estos estándares son usados por empresas como HTC, LG, Samsung, Motorola entre otros.</w:t>
      </w:r>
      <w:r>
        <w:rPr>
          <w:rFonts w:ascii="Arial" w:hAnsi="Arial" w:cs="Arial"/>
          <w:sz w:val="24"/>
          <w:szCs w:val="24"/>
        </w:rPr>
        <w:t xml:space="preserve">  </w:t>
      </w:r>
    </w:p>
    <w:p w14:paraId="12AAB0DD" w14:textId="77777777" w:rsidR="00EB0431" w:rsidRDefault="00EB0431" w:rsidP="00EB0431">
      <w:pPr>
        <w:keepNext/>
        <w:jc w:val="right"/>
        <w:rPr>
          <w:rFonts w:ascii="Arial" w:hAnsi="Arial" w:cs="Arial"/>
        </w:rPr>
      </w:pPr>
      <w:r>
        <w:rPr>
          <w:rFonts w:ascii="Arial" w:hAnsi="Arial" w:cs="Arial"/>
          <w:noProof/>
          <w:sz w:val="24"/>
          <w:szCs w:val="24"/>
          <w:lang w:val="en-US" w:eastAsia="en-US"/>
        </w:rPr>
        <w:drawing>
          <wp:anchor distT="0" distB="0" distL="114300" distR="114300" simplePos="0" relativeHeight="251637248" behindDoc="0" locked="0" layoutInCell="1" allowOverlap="1" wp14:anchorId="7BB3B8F4" wp14:editId="38CB6CBD">
            <wp:simplePos x="0" y="0"/>
            <wp:positionH relativeFrom="column">
              <wp:posOffset>-5715</wp:posOffset>
            </wp:positionH>
            <wp:positionV relativeFrom="paragraph">
              <wp:posOffset>13020</wp:posOffset>
            </wp:positionV>
            <wp:extent cx="953770" cy="1116330"/>
            <wp:effectExtent l="0" t="0" r="0" b="7620"/>
            <wp:wrapThrough wrapText="bothSides">
              <wp:wrapPolygon edited="0">
                <wp:start x="0" y="0"/>
                <wp:lineTo x="0" y="21600"/>
                <wp:lineTo x="21600" y="21600"/>
                <wp:lineTo x="21600" y="0"/>
                <wp:lineTo x="0" y="0"/>
              </wp:wrapPolygon>
            </wp:wrapThrough>
            <wp:docPr id="1046" name="Image1" descr="Android robot 2014.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73" cstate="print">
                      <a:extLst>
                        <a:ext uri="{28A0092B-C50C-407E-A947-70E740481C1C}">
                          <a14:useLocalDpi xmlns:a14="http://schemas.microsoft.com/office/drawing/2010/main" val="0"/>
                        </a:ext>
                      </a:extLst>
                    </a:blip>
                    <a:srcRect/>
                    <a:stretch>
                      <a:fillRect/>
                    </a:stretch>
                  </pic:blipFill>
                  <pic:spPr>
                    <a:xfrm>
                      <a:off x="0" y="0"/>
                      <a:ext cx="953770" cy="1116330"/>
                    </a:xfrm>
                    <a:prstGeom prst="rect">
                      <a:avLst/>
                    </a:prstGeom>
                  </pic:spPr>
                </pic:pic>
              </a:graphicData>
            </a:graphic>
          </wp:anchor>
        </w:drawing>
      </w:r>
    </w:p>
    <w:p w14:paraId="394FCE6D" w14:textId="76797573" w:rsidR="00EB0431" w:rsidRDefault="00EB0431" w:rsidP="00EB0431">
      <w:pPr>
        <w:rPr>
          <w:rFonts w:ascii="Arial" w:hAnsi="Arial" w:cs="Arial"/>
          <w:color w:val="222222"/>
          <w:sz w:val="24"/>
          <w:szCs w:val="24"/>
          <w:shd w:val="clear" w:color="auto" w:fill="FFFFFF"/>
        </w:rPr>
      </w:pPr>
      <w:r>
        <w:rPr>
          <w:rFonts w:ascii="Arial" w:hAnsi="Arial" w:cs="Arial"/>
          <w:color w:val="222222"/>
          <w:sz w:val="24"/>
          <w:szCs w:val="24"/>
          <w:shd w:val="clear" w:color="auto" w:fill="FFFFFF"/>
        </w:rPr>
        <w:t>Las aplicaciones para Android se escriben y desa</w:t>
      </w:r>
      <w:r w:rsidR="00620CC5">
        <w:rPr>
          <w:rFonts w:ascii="Arial" w:hAnsi="Arial" w:cs="Arial"/>
          <w:color w:val="222222"/>
          <w:sz w:val="24"/>
          <w:szCs w:val="24"/>
          <w:shd w:val="clear" w:color="auto" w:fill="FFFFFF"/>
        </w:rPr>
        <w:t>rrollan en Java, aunque con</w:t>
      </w:r>
      <w:r>
        <w:rPr>
          <w:rFonts w:ascii="Arial" w:hAnsi="Arial" w:cs="Arial"/>
          <w:color w:val="222222"/>
          <w:sz w:val="24"/>
          <w:szCs w:val="24"/>
          <w:shd w:val="clear" w:color="auto" w:fill="FFFFFF"/>
        </w:rPr>
        <w:t xml:space="preserve"> </w:t>
      </w:r>
      <w:r w:rsidR="0088605B" w:rsidRPr="008A0AAD">
        <w:rPr>
          <w:rFonts w:ascii="Arial" w:hAnsi="Arial" w:cs="Arial"/>
          <w:color w:val="222222"/>
          <w:sz w:val="24"/>
          <w:szCs w:val="24"/>
          <w:shd w:val="clear" w:color="auto" w:fill="FFFFFF"/>
        </w:rPr>
        <w:fldChar w:fldCharType="begin"/>
      </w:r>
      <w:r w:rsidR="0088605B" w:rsidRPr="008A0AAD">
        <w:rPr>
          <w:rFonts w:ascii="Arial" w:hAnsi="Arial" w:cs="Arial"/>
          <w:color w:val="222222"/>
          <w:sz w:val="24"/>
          <w:szCs w:val="24"/>
          <w:shd w:val="clear" w:color="auto" w:fill="FFFFFF"/>
        </w:rPr>
        <w:instrText xml:space="preserve"> REF _Ref508736466 \h </w:instrText>
      </w:r>
      <w:r w:rsidR="008A0AAD" w:rsidRPr="008A0AAD">
        <w:rPr>
          <w:rFonts w:ascii="Arial" w:hAnsi="Arial" w:cs="Arial"/>
          <w:color w:val="222222"/>
          <w:sz w:val="24"/>
          <w:szCs w:val="24"/>
          <w:shd w:val="clear" w:color="auto" w:fill="FFFFFF"/>
        </w:rPr>
        <w:instrText xml:space="preserve"> \* MERGEFORMAT </w:instrText>
      </w:r>
      <w:r w:rsidR="0088605B" w:rsidRPr="008A0AAD">
        <w:rPr>
          <w:rFonts w:ascii="Arial" w:hAnsi="Arial" w:cs="Arial"/>
          <w:color w:val="222222"/>
          <w:sz w:val="24"/>
          <w:szCs w:val="24"/>
          <w:shd w:val="clear" w:color="auto" w:fill="FFFFFF"/>
        </w:rPr>
      </w:r>
      <w:r w:rsidR="0088605B" w:rsidRPr="008A0AAD">
        <w:rPr>
          <w:rFonts w:ascii="Arial" w:hAnsi="Arial" w:cs="Arial"/>
          <w:color w:val="222222"/>
          <w:sz w:val="24"/>
          <w:szCs w:val="24"/>
          <w:shd w:val="clear" w:color="auto" w:fill="FFFFFF"/>
        </w:rPr>
        <w:fldChar w:fldCharType="separate"/>
      </w:r>
      <w:r w:rsidR="0088605B" w:rsidRPr="008A0AAD">
        <w:rPr>
          <w:rFonts w:ascii="Arial" w:hAnsi="Arial" w:cs="Arial"/>
          <w:b/>
          <w:i/>
          <w:sz w:val="24"/>
          <w:szCs w:val="24"/>
        </w:rPr>
        <w:t>API</w:t>
      </w:r>
      <w:r w:rsidR="00620CC5" w:rsidRPr="008A0AAD">
        <w:rPr>
          <w:rFonts w:ascii="Arial" w:hAnsi="Arial" w:cs="Arial"/>
          <w:b/>
          <w:i/>
          <w:sz w:val="24"/>
          <w:szCs w:val="24"/>
        </w:rPr>
        <w:t>s</w:t>
      </w:r>
      <w:r w:rsidR="0088605B" w:rsidRPr="008A0AAD">
        <w:rPr>
          <w:rFonts w:ascii="Arial" w:hAnsi="Arial" w:cs="Arial"/>
          <w:b/>
          <w:i/>
          <w:sz w:val="24"/>
          <w:szCs w:val="24"/>
        </w:rPr>
        <w:t xml:space="preserve"> (Application Programming Interface)</w:t>
      </w:r>
      <w:r w:rsidR="0088605B" w:rsidRPr="008A0AAD">
        <w:rPr>
          <w:rFonts w:ascii="Arial" w:hAnsi="Arial" w:cs="Arial"/>
          <w:color w:val="222222"/>
          <w:sz w:val="24"/>
          <w:szCs w:val="24"/>
          <w:shd w:val="clear" w:color="auto" w:fill="FFFFFF"/>
        </w:rPr>
        <w:fldChar w:fldCharType="end"/>
      </w:r>
      <w:r>
        <w:rPr>
          <w:rFonts w:ascii="Arial" w:hAnsi="Arial" w:cs="Arial"/>
          <w:color w:val="222222"/>
          <w:sz w:val="24"/>
          <w:szCs w:val="24"/>
          <w:shd w:val="clear" w:color="auto" w:fill="FFFFFF"/>
        </w:rPr>
        <w:t xml:space="preserve"> propias, por lo que las aplicaciones escritas en Java para PC y demás plataformas ya existentes no son compatibles con este sistema.</w:t>
      </w:r>
    </w:p>
    <w:p w14:paraId="0D36B93D" w14:textId="2C9BBB08" w:rsidR="0088605B" w:rsidRDefault="008A0AAD" w:rsidP="00EB0431">
      <w:pPr>
        <w:rPr>
          <w:rFonts w:ascii="Arial" w:hAnsi="Arial" w:cs="Arial"/>
          <w:sz w:val="24"/>
          <w:szCs w:val="24"/>
        </w:rPr>
      </w:pPr>
      <w:r>
        <w:rPr>
          <w:noProof/>
          <w:lang w:val="en-US" w:eastAsia="en-US"/>
        </w:rPr>
        <mc:AlternateContent>
          <mc:Choice Requires="wps">
            <w:drawing>
              <wp:anchor distT="0" distB="0" distL="114300" distR="114300" simplePos="0" relativeHeight="251737600" behindDoc="0" locked="0" layoutInCell="1" allowOverlap="1" wp14:anchorId="138B7FA2" wp14:editId="0B0E2FA6">
                <wp:simplePos x="0" y="0"/>
                <wp:positionH relativeFrom="column">
                  <wp:posOffset>-1037590</wp:posOffset>
                </wp:positionH>
                <wp:positionV relativeFrom="paragraph">
                  <wp:posOffset>113030</wp:posOffset>
                </wp:positionV>
                <wp:extent cx="923290" cy="405765"/>
                <wp:effectExtent l="0" t="3810" r="2540" b="0"/>
                <wp:wrapThrough wrapText="bothSides">
                  <wp:wrapPolygon edited="0">
                    <wp:start x="-223" y="0"/>
                    <wp:lineTo x="-223" y="21093"/>
                    <wp:lineTo x="21600" y="21093"/>
                    <wp:lineTo x="21600" y="0"/>
                    <wp:lineTo x="-223" y="0"/>
                  </wp:wrapPolygon>
                </wp:wrapThrough>
                <wp:docPr id="1051" name="Cuadro de texto 1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290"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5EB535" w14:textId="0F84F9BE" w:rsidR="006D6B4B" w:rsidRDefault="006D6B4B" w:rsidP="00EB0431">
                            <w:pPr>
                              <w:pStyle w:val="Descripcin"/>
                              <w:rPr>
                                <w:rFonts w:ascii="Arial" w:eastAsia="Calibri" w:hAnsi="Arial" w:cs="Arial"/>
                                <w:noProof/>
                                <w:color w:val="000000"/>
                                <w:sz w:val="24"/>
                                <w:szCs w:val="24"/>
                              </w:rPr>
                            </w:pPr>
                            <w:bookmarkStart w:id="255" w:name="_Toc508877190"/>
                            <w:r>
                              <w:t xml:space="preserve">Ilustración </w:t>
                            </w:r>
                            <w:fldSimple w:instr=" SEQ Ilustración \* ARABIC ">
                              <w:r>
                                <w:rPr>
                                  <w:noProof/>
                                </w:rPr>
                                <w:t>34</w:t>
                              </w:r>
                            </w:fldSimple>
                            <w:r>
                              <w:t xml:space="preserve"> - Logo de Android</w:t>
                            </w:r>
                            <w:bookmarkEnd w:id="255"/>
                          </w:p>
                        </w:txbxContent>
                      </wps:txbx>
                      <wps:bodyPr rot="0" vert="horz" wrap="square" lIns="0" tIns="0" rIns="0" bIns="0" anchor="t" anchorCtr="0" upright="1">
                        <a:spAutoFit/>
                      </wps:bodyPr>
                    </wps:wsp>
                  </a:graphicData>
                </a:graphic>
                <wp14:sizeRelH relativeFrom="margin">
                  <wp14:pctWidth>0</wp14:pctWidth>
                </wp14:sizeRelH>
                <wp14:sizeRelV relativeFrom="page">
                  <wp14:pctHeight>0</wp14:pctHeight>
                </wp14:sizeRelV>
              </wp:anchor>
            </w:drawing>
          </mc:Choice>
          <mc:Fallback>
            <w:pict>
              <v:shape w14:anchorId="138B7FA2" id="Cuadro de texto 1051" o:spid="_x0000_s1044" type="#_x0000_t202" style="position:absolute;left:0;text-align:left;margin-left:-81.7pt;margin-top:8.9pt;width:72.7pt;height:31.9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" stroked="f">
                <v:textbox style="mso-fit-shape-to-text:t" inset="0,0,0,0">
                  <w:txbxContent>
                    <w:p w14:paraId="0C5EB535" w14:textId="0F84F9BE" w:rsidR="006D6B4B" w:rsidRDefault="006D6B4B" w:rsidP="00EB0431">
                      <w:pPr>
                        <w:pStyle w:val="Descripcin"/>
                        <w:rPr>
                          <w:rFonts w:ascii="Arial" w:eastAsia="Calibri" w:hAnsi="Arial" w:cs="Arial"/>
                          <w:noProof/>
                          <w:color w:val="000000"/>
                          <w:sz w:val="24"/>
                          <w:szCs w:val="24"/>
                        </w:rPr>
                      </w:pPr>
                      <w:bookmarkStart w:id="256" w:name="_Toc508877190"/>
                      <w:r>
                        <w:t xml:space="preserve">Ilustración </w:t>
                      </w:r>
                      <w:fldSimple w:instr=" SEQ Ilustración \* ARABIC ">
                        <w:r>
                          <w:rPr>
                            <w:noProof/>
                          </w:rPr>
                          <w:t>34</w:t>
                        </w:r>
                      </w:fldSimple>
                      <w:r>
                        <w:t xml:space="preserve"> - Logo de Android</w:t>
                      </w:r>
                      <w:bookmarkEnd w:id="256"/>
                    </w:p>
                  </w:txbxContent>
                </v:textbox>
                <w10:wrap type="through"/>
              </v:shape>
            </w:pict>
          </mc:Fallback>
        </mc:AlternateContent>
      </w:r>
      <w:r w:rsidR="0088605B">
        <w:rPr>
          <w:rFonts w:ascii="Arial" w:hAnsi="Arial" w:cs="Arial"/>
          <w:sz w:val="24"/>
          <w:szCs w:val="24"/>
        </w:rPr>
        <w:t>En la imagen se puede apreciar el logo oficial de Android.</w:t>
      </w:r>
    </w:p>
    <w:p w14:paraId="45AEF1A8" w14:textId="472AAE40" w:rsidR="00EB0431" w:rsidRDefault="00EB0431" w:rsidP="00EB0431">
      <w:pPr>
        <w:pStyle w:val="NormalWeb"/>
        <w:spacing w:before="0" w:beforeAutospacing="0" w:after="0" w:afterAutospacing="0"/>
        <w:rPr>
          <w:rFonts w:ascii="Arial" w:hAnsi="Arial" w:cs="Arial"/>
        </w:rPr>
      </w:pPr>
    </w:p>
    <w:p w14:paraId="63798D80" w14:textId="647A0F55" w:rsidR="00EB0431" w:rsidRDefault="00EB0431" w:rsidP="00EB0431">
      <w:pPr>
        <w:pStyle w:val="NormalWeb"/>
        <w:spacing w:before="0" w:beforeAutospacing="0" w:after="0" w:afterAutospacing="0"/>
        <w:rPr>
          <w:rFonts w:ascii="Arial" w:hAnsi="Arial" w:cs="Arial"/>
          <w:color w:val="000000"/>
          <w:sz w:val="22"/>
          <w:szCs w:val="22"/>
        </w:rPr>
      </w:pPr>
    </w:p>
    <w:p w14:paraId="49364EAD" w14:textId="013F1707" w:rsidR="00EB0431" w:rsidRDefault="00EB0431" w:rsidP="00EB0431">
      <w:pPr>
        <w:pStyle w:val="NormalWeb"/>
        <w:spacing w:before="0" w:beforeAutospacing="0" w:after="0" w:afterAutospacing="0"/>
        <w:rPr>
          <w:rFonts w:ascii="Arial" w:hAnsi="Arial" w:cs="Arial"/>
          <w:color w:val="000000"/>
          <w:sz w:val="22"/>
          <w:szCs w:val="22"/>
        </w:rPr>
      </w:pPr>
    </w:p>
    <w:p w14:paraId="610D3E64" w14:textId="4B7EBE29" w:rsidR="00EB0431" w:rsidRDefault="002A4FB3" w:rsidP="00EB0431">
      <w:pPr>
        <w:pStyle w:val="Ttulo2"/>
        <w:rPr>
          <w:b/>
          <w:sz w:val="32"/>
          <w:szCs w:val="32"/>
        </w:rPr>
      </w:pPr>
      <w:bookmarkStart w:id="257" w:name="_Toc499023871"/>
      <w:bookmarkStart w:id="258" w:name="_Toc509667139"/>
      <w:r>
        <w:rPr>
          <w:b/>
          <w:sz w:val="32"/>
          <w:szCs w:val="32"/>
        </w:rPr>
        <w:t>5.4</w:t>
      </w:r>
      <w:r w:rsidR="00EB0431">
        <w:rPr>
          <w:b/>
          <w:sz w:val="32"/>
          <w:szCs w:val="32"/>
        </w:rPr>
        <w:t xml:space="preserve"> Aplicaciones móviles multiplataforma</w:t>
      </w:r>
      <w:bookmarkEnd w:id="257"/>
      <w:bookmarkEnd w:id="258"/>
    </w:p>
    <w:p w14:paraId="541F678E" w14:textId="09AF8E2C" w:rsidR="00EB0431" w:rsidRDefault="002A4FB3" w:rsidP="00EB0431">
      <w:pPr>
        <w:pStyle w:val="Ttulo3"/>
        <w:rPr>
          <w:b w:val="0"/>
          <w:sz w:val="28"/>
          <w:szCs w:val="28"/>
        </w:rPr>
      </w:pPr>
      <w:bookmarkStart w:id="259" w:name="_Toc499023872"/>
      <w:bookmarkStart w:id="260" w:name="_Toc509667140"/>
      <w:r>
        <w:rPr>
          <w:b w:val="0"/>
          <w:sz w:val="28"/>
          <w:szCs w:val="28"/>
        </w:rPr>
        <w:t>5.4</w:t>
      </w:r>
      <w:r w:rsidR="00EB0431">
        <w:rPr>
          <w:b w:val="0"/>
          <w:sz w:val="28"/>
          <w:szCs w:val="28"/>
        </w:rPr>
        <w:t>.1 Diferencias entre aplicaciones y web móviles</w:t>
      </w:r>
      <w:bookmarkEnd w:id="259"/>
      <w:bookmarkEnd w:id="260"/>
    </w:p>
    <w:p w14:paraId="53D49BA2" w14:textId="77777777" w:rsidR="00EB0431" w:rsidRDefault="00EB0431" w:rsidP="00EB0431"/>
    <w:p w14:paraId="1E638905" w14:textId="77777777" w:rsidR="00EB0431" w:rsidRDefault="00EB0431" w:rsidP="00EB0431">
      <w:pPr>
        <w:rPr>
          <w:rFonts w:ascii="Arial" w:hAnsi="Arial" w:cs="Arial"/>
          <w:sz w:val="24"/>
          <w:szCs w:val="24"/>
        </w:rPr>
      </w:pPr>
      <w:r>
        <w:rPr>
          <w:rFonts w:ascii="Arial" w:hAnsi="Arial" w:cs="Arial"/>
          <w:sz w:val="24"/>
          <w:szCs w:val="24"/>
        </w:rPr>
        <w:t>Una aplicación móvil debe ser descargadas e instaladas para ser usada, mientras que una web puede accederse simplemente teniendo conexión a Internet y un navegador compatible. Pero estas últimas siempre pueden presentarse correctamente desde una pantalla generalmente más pequeña que la de un ordenador de escritorio.</w:t>
      </w:r>
    </w:p>
    <w:p w14:paraId="6B8C3F42" w14:textId="77777777" w:rsidR="00EB0431" w:rsidRDefault="00EB0431" w:rsidP="00EB0431">
      <w:pPr>
        <w:rPr>
          <w:rFonts w:ascii="Arial" w:hAnsi="Arial" w:cs="Arial"/>
          <w:sz w:val="24"/>
          <w:szCs w:val="24"/>
        </w:rPr>
      </w:pPr>
      <w:r>
        <w:rPr>
          <w:rFonts w:ascii="Arial" w:hAnsi="Arial" w:cs="Arial"/>
          <w:sz w:val="24"/>
          <w:szCs w:val="24"/>
        </w:rPr>
        <w:t>Las</w:t>
      </w:r>
      <w:r w:rsidRPr="00D007CA">
        <w:rPr>
          <w:rFonts w:ascii="Arial" w:hAnsi="Arial" w:cs="Arial"/>
          <w:sz w:val="24"/>
          <w:szCs w:val="24"/>
        </w:rPr>
        <w:t xml:space="preserve"> “web</w:t>
      </w:r>
      <w:r>
        <w:rPr>
          <w:rFonts w:ascii="Arial" w:hAnsi="Arial" w:cs="Arial"/>
          <w:sz w:val="24"/>
          <w:szCs w:val="24"/>
        </w:rPr>
        <w:t>s</w:t>
      </w:r>
      <w:r w:rsidRPr="00D007CA">
        <w:rPr>
          <w:rFonts w:ascii="Arial" w:hAnsi="Arial" w:cs="Arial"/>
          <w:sz w:val="24"/>
          <w:szCs w:val="24"/>
        </w:rPr>
        <w:t xml:space="preserve"> responsiva</w:t>
      </w:r>
      <w:r>
        <w:rPr>
          <w:rFonts w:ascii="Arial" w:hAnsi="Arial" w:cs="Arial"/>
          <w:sz w:val="24"/>
          <w:szCs w:val="24"/>
        </w:rPr>
        <w:t>s” (</w:t>
      </w:r>
      <w:r w:rsidRPr="00EE58CC">
        <w:rPr>
          <w:rFonts w:ascii="Arial" w:hAnsi="Arial" w:cs="Arial"/>
          <w:b/>
          <w:sz w:val="24"/>
          <w:szCs w:val="24"/>
        </w:rPr>
        <w:fldChar w:fldCharType="begin"/>
      </w:r>
      <w:r w:rsidRPr="00EE58CC">
        <w:rPr>
          <w:rFonts w:ascii="Arial" w:hAnsi="Arial" w:cs="Arial"/>
          <w:b/>
          <w:sz w:val="24"/>
          <w:szCs w:val="24"/>
        </w:rPr>
        <w:instrText xml:space="preserve"> REF _Ref503807654 \h  \* MERGEFORMAT </w:instrText>
      </w:r>
      <w:r w:rsidRPr="00EE58CC">
        <w:rPr>
          <w:rFonts w:ascii="Arial" w:hAnsi="Arial" w:cs="Arial"/>
          <w:b/>
          <w:sz w:val="24"/>
          <w:szCs w:val="24"/>
        </w:rPr>
      </w:r>
      <w:r w:rsidRPr="00EE58CC">
        <w:rPr>
          <w:rFonts w:ascii="Arial" w:hAnsi="Arial" w:cs="Arial"/>
          <w:b/>
          <w:sz w:val="24"/>
          <w:szCs w:val="24"/>
        </w:rPr>
        <w:fldChar w:fldCharType="separate"/>
      </w:r>
      <w:r w:rsidRPr="00EE58CC">
        <w:rPr>
          <w:rFonts w:ascii="Arial" w:hAnsi="Arial" w:cs="Arial"/>
          <w:b/>
          <w:sz w:val="24"/>
          <w:szCs w:val="24"/>
        </w:rPr>
        <w:t>5.2.1 Las Web Apps</w:t>
      </w:r>
      <w:r w:rsidRPr="00EE58CC">
        <w:rPr>
          <w:rFonts w:ascii="Arial" w:hAnsi="Arial" w:cs="Arial"/>
          <w:b/>
          <w:sz w:val="24"/>
          <w:szCs w:val="24"/>
        </w:rPr>
        <w:fldChar w:fldCharType="end"/>
      </w:r>
      <w:r>
        <w:rPr>
          <w:rFonts w:ascii="Arial" w:hAnsi="Arial" w:cs="Arial"/>
          <w:sz w:val="24"/>
          <w:szCs w:val="24"/>
        </w:rPr>
        <w:t>) son como un subconjunto de las aplicaciones web y utilizan conceptos como el “diseño líquido” para que su contenido aproveche la forma del contenedor.</w:t>
      </w:r>
    </w:p>
    <w:p w14:paraId="7E63BAE3" w14:textId="64C93090" w:rsidR="00EB0431" w:rsidRDefault="00EB0431" w:rsidP="00EB0431">
      <w:pPr>
        <w:rPr>
          <w:rFonts w:ascii="Arial" w:hAnsi="Arial" w:cs="Arial"/>
          <w:sz w:val="24"/>
          <w:szCs w:val="24"/>
        </w:rPr>
      </w:pPr>
      <w:r>
        <w:rPr>
          <w:rFonts w:ascii="Arial" w:hAnsi="Arial" w:cs="Arial"/>
          <w:sz w:val="24"/>
          <w:szCs w:val="24"/>
        </w:rPr>
        <w:t xml:space="preserve">Previa a la existencia del CSS3, se carecía de tecnología para poder crear sitios “elásticos”, es decir, que su disposición se adapte a cualquier dimensión y relación de aspecto de pantalla, por lo </w:t>
      </w:r>
      <w:r w:rsidR="006E0F15">
        <w:rPr>
          <w:rFonts w:ascii="Arial" w:hAnsi="Arial" w:cs="Arial"/>
          <w:sz w:val="24"/>
          <w:szCs w:val="24"/>
        </w:rPr>
        <w:t>tanto,</w:t>
      </w:r>
      <w:r>
        <w:rPr>
          <w:rFonts w:ascii="Arial" w:hAnsi="Arial" w:cs="Arial"/>
          <w:sz w:val="24"/>
          <w:szCs w:val="24"/>
        </w:rPr>
        <w:t xml:space="preserve"> los desarrolladores de web estaban obligados a crear diferentes versiones de las páginas web. CSS3 provee mecanismos como las consultas de medio de presentación (</w:t>
      </w:r>
      <w:r w:rsidR="002914F6">
        <w:rPr>
          <w:rFonts w:ascii="Arial" w:hAnsi="Arial" w:cs="Arial"/>
          <w:i/>
          <w:sz w:val="24"/>
          <w:szCs w:val="24"/>
        </w:rPr>
        <w:t xml:space="preserve">media </w:t>
      </w:r>
      <w:r w:rsidR="002914F6" w:rsidRPr="002914F6">
        <w:rPr>
          <w:rFonts w:ascii="Arial" w:hAnsi="Arial" w:cs="Arial"/>
          <w:b/>
          <w:sz w:val="24"/>
          <w:szCs w:val="24"/>
        </w:rPr>
        <w:fldChar w:fldCharType="begin"/>
      </w:r>
      <w:r w:rsidR="002914F6" w:rsidRPr="002914F6">
        <w:rPr>
          <w:rFonts w:ascii="Arial" w:hAnsi="Arial" w:cs="Arial"/>
          <w:b/>
          <w:sz w:val="24"/>
          <w:szCs w:val="24"/>
        </w:rPr>
        <w:instrText xml:space="preserve"> REF _Ref508736582 \h  \* MERGEFORMAT </w:instrText>
      </w:r>
      <w:r w:rsidR="002914F6" w:rsidRPr="002914F6">
        <w:rPr>
          <w:rFonts w:ascii="Arial" w:hAnsi="Arial" w:cs="Arial"/>
          <w:b/>
          <w:sz w:val="24"/>
          <w:szCs w:val="24"/>
        </w:rPr>
      </w:r>
      <w:r w:rsidR="002914F6" w:rsidRPr="002914F6">
        <w:rPr>
          <w:rFonts w:ascii="Arial" w:hAnsi="Arial" w:cs="Arial"/>
          <w:b/>
          <w:sz w:val="24"/>
          <w:szCs w:val="24"/>
        </w:rPr>
        <w:fldChar w:fldCharType="separate"/>
      </w:r>
      <w:r w:rsidR="002914F6" w:rsidRPr="002914F6">
        <w:rPr>
          <w:rFonts w:ascii="Arial" w:hAnsi="Arial" w:cs="Arial"/>
          <w:b/>
          <w:sz w:val="24"/>
          <w:szCs w:val="24"/>
        </w:rPr>
        <w:t>query</w:t>
      </w:r>
      <w:r w:rsidR="002914F6" w:rsidRPr="002914F6">
        <w:rPr>
          <w:rFonts w:ascii="Arial" w:hAnsi="Arial" w:cs="Arial"/>
          <w:b/>
          <w:sz w:val="24"/>
          <w:szCs w:val="24"/>
        </w:rPr>
        <w:fldChar w:fldCharType="end"/>
      </w:r>
      <w:r w:rsidR="002914F6" w:rsidRPr="002914F6">
        <w:rPr>
          <w:rFonts w:ascii="Arial" w:hAnsi="Arial" w:cs="Arial"/>
          <w:b/>
          <w:sz w:val="24"/>
          <w:szCs w:val="24"/>
        </w:rPr>
        <w:t>s</w:t>
      </w:r>
      <w:r>
        <w:rPr>
          <w:rFonts w:ascii="Arial" w:hAnsi="Arial" w:cs="Arial"/>
          <w:i/>
          <w:sz w:val="24"/>
          <w:szCs w:val="24"/>
        </w:rPr>
        <w:t>)</w:t>
      </w:r>
      <w:r>
        <w:rPr>
          <w:rFonts w:ascii="Arial" w:hAnsi="Arial" w:cs="Arial"/>
          <w:sz w:val="24"/>
          <w:szCs w:val="24"/>
        </w:rPr>
        <w:t xml:space="preserve"> para que las páginas pueden reaccionar ante distintas circunstancias como el cambio de ancho de la pantalla (como cuando ocurre una rotación. En conclusión, </w:t>
      </w:r>
      <w:r w:rsidRPr="002B4C36">
        <w:rPr>
          <w:rFonts w:ascii="Arial" w:hAnsi="Arial" w:cs="Arial"/>
          <w:i/>
          <w:sz w:val="24"/>
          <w:szCs w:val="24"/>
        </w:rPr>
        <w:t>Web responsive</w:t>
      </w:r>
      <w:r>
        <w:rPr>
          <w:rFonts w:ascii="Arial" w:hAnsi="Arial" w:cs="Arial"/>
          <w:sz w:val="24"/>
          <w:szCs w:val="24"/>
        </w:rPr>
        <w:t xml:space="preserve"> se denomina a todas aquellas técnicas (no solamente redimensionado de pantalla) que permiten la adaptabilidad del contenido a los dispositivos terminales. </w:t>
      </w:r>
    </w:p>
    <w:p w14:paraId="530596AB" w14:textId="77777777" w:rsidR="00EB0431" w:rsidRDefault="00EB0431" w:rsidP="00EB0431">
      <w:pPr>
        <w:rPr>
          <w:rFonts w:ascii="Arial" w:hAnsi="Arial" w:cs="Arial"/>
          <w:sz w:val="24"/>
          <w:szCs w:val="24"/>
        </w:rPr>
      </w:pPr>
    </w:p>
    <w:p w14:paraId="1871EFDF" w14:textId="77777777" w:rsidR="00EB0431" w:rsidRDefault="00EB0431" w:rsidP="00EB0431">
      <w:pPr>
        <w:pStyle w:val="NormalWeb"/>
        <w:spacing w:before="0" w:beforeAutospacing="0" w:after="0" w:afterAutospacing="0"/>
      </w:pPr>
    </w:p>
    <w:p w14:paraId="660BF801" w14:textId="1BC6CFEB" w:rsidR="00EB0431" w:rsidRDefault="002A4FB3" w:rsidP="00EB0431">
      <w:pPr>
        <w:pStyle w:val="Ttulo3"/>
        <w:rPr>
          <w:b w:val="0"/>
          <w:sz w:val="28"/>
          <w:szCs w:val="28"/>
        </w:rPr>
      </w:pPr>
      <w:bookmarkStart w:id="261" w:name="_Toc499023873"/>
      <w:bookmarkStart w:id="262" w:name="_Toc509667141"/>
      <w:r>
        <w:rPr>
          <w:b w:val="0"/>
          <w:sz w:val="28"/>
          <w:szCs w:val="28"/>
        </w:rPr>
        <w:t>5.4</w:t>
      </w:r>
      <w:r w:rsidR="00EB0431">
        <w:rPr>
          <w:b w:val="0"/>
          <w:sz w:val="28"/>
          <w:szCs w:val="28"/>
        </w:rPr>
        <w:t>.2 App Nativas</w:t>
      </w:r>
      <w:bookmarkEnd w:id="261"/>
      <w:bookmarkEnd w:id="262"/>
    </w:p>
    <w:p w14:paraId="74362ED4" w14:textId="77777777" w:rsidR="00EB0431" w:rsidRDefault="00EB0431" w:rsidP="00EB0431">
      <w:pPr>
        <w:pStyle w:val="NormalWeb"/>
        <w:spacing w:before="0" w:beforeAutospacing="0" w:after="0" w:afterAutospacing="0"/>
      </w:pPr>
    </w:p>
    <w:p w14:paraId="5DAF6D81" w14:textId="77777777" w:rsidR="00EB0431" w:rsidRDefault="00EB0431" w:rsidP="00EB0431">
      <w:pPr>
        <w:rPr>
          <w:rFonts w:ascii="Arial" w:hAnsi="Arial" w:cs="Arial"/>
          <w:sz w:val="24"/>
          <w:szCs w:val="24"/>
        </w:rPr>
      </w:pPr>
      <w:r>
        <w:rPr>
          <w:rFonts w:ascii="Arial" w:hAnsi="Arial" w:cs="Arial"/>
          <w:sz w:val="24"/>
          <w:szCs w:val="24"/>
        </w:rPr>
        <w:t xml:space="preserve">Una App nativa es aquella que se desarrolla de forma específica para un determinado sistema operativo, utilizando un </w:t>
      </w:r>
      <w:r>
        <w:rPr>
          <w:rFonts w:ascii="Arial" w:hAnsi="Arial" w:cs="Arial"/>
          <w:i/>
          <w:sz w:val="24"/>
          <w:szCs w:val="24"/>
        </w:rPr>
        <w:t>Software Development Kit </w:t>
      </w:r>
      <w:r>
        <w:rPr>
          <w:rFonts w:ascii="Arial" w:hAnsi="Arial" w:cs="Arial"/>
          <w:sz w:val="24"/>
          <w:szCs w:val="24"/>
        </w:rPr>
        <w:t>o SDK disponible a través del proveedor del dispositivo. Cada una de las plataformas, Android, iOS o Windows Phone, tienen un SDK diferente, por lo que si se desea que una App esté disponible en todas las plataformas se deberán de crear una para cada SO, impllicando la utilización no solo de múltiples APIs, sino también de distintos lenguajes según la plataforma:</w:t>
      </w:r>
    </w:p>
    <w:p w14:paraId="2E08DCAF" w14:textId="77777777" w:rsidR="00EB0431" w:rsidRDefault="00EB0431" w:rsidP="00EB0431">
      <w:pPr>
        <w:pStyle w:val="Prrafodelista"/>
        <w:numPr>
          <w:ilvl w:val="0"/>
          <w:numId w:val="43"/>
        </w:numPr>
        <w:jc w:val="both"/>
        <w:rPr>
          <w:rFonts w:ascii="Arial" w:hAnsi="Arial" w:cs="Arial"/>
          <w:sz w:val="24"/>
          <w:szCs w:val="24"/>
        </w:rPr>
      </w:pPr>
      <w:r>
        <w:rPr>
          <w:rFonts w:ascii="Arial" w:hAnsi="Arial" w:cs="Arial"/>
          <w:sz w:val="24"/>
          <w:szCs w:val="24"/>
        </w:rPr>
        <w:t>Las apps para iOS se desarrollan con lenguaje Objective-C o Swift.</w:t>
      </w:r>
    </w:p>
    <w:p w14:paraId="2506F1DA" w14:textId="77777777" w:rsidR="00EB0431" w:rsidRDefault="00EB0431" w:rsidP="00EB0431">
      <w:pPr>
        <w:pStyle w:val="Prrafodelista"/>
        <w:numPr>
          <w:ilvl w:val="0"/>
          <w:numId w:val="43"/>
        </w:numPr>
        <w:jc w:val="both"/>
        <w:rPr>
          <w:rFonts w:ascii="Arial" w:hAnsi="Arial" w:cs="Arial"/>
          <w:sz w:val="24"/>
          <w:szCs w:val="24"/>
        </w:rPr>
      </w:pPr>
      <w:r>
        <w:rPr>
          <w:rFonts w:ascii="Arial" w:hAnsi="Arial" w:cs="Arial"/>
          <w:sz w:val="24"/>
          <w:szCs w:val="24"/>
        </w:rPr>
        <w:lastRenderedPageBreak/>
        <w:t>Las apps para Android se desarrollan con lenguaje Java o Kotlin</w:t>
      </w:r>
    </w:p>
    <w:p w14:paraId="16790E97" w14:textId="77777777" w:rsidR="00EB0431" w:rsidRDefault="00EB0431" w:rsidP="00EB0431">
      <w:pPr>
        <w:pStyle w:val="Prrafodelista"/>
        <w:numPr>
          <w:ilvl w:val="0"/>
          <w:numId w:val="43"/>
        </w:numPr>
        <w:jc w:val="both"/>
        <w:rPr>
          <w:rFonts w:ascii="Arial" w:hAnsi="Arial" w:cs="Arial"/>
          <w:sz w:val="24"/>
          <w:szCs w:val="24"/>
        </w:rPr>
      </w:pPr>
      <w:r>
        <w:rPr>
          <w:rFonts w:ascii="Arial" w:hAnsi="Arial" w:cs="Arial"/>
          <w:sz w:val="24"/>
          <w:szCs w:val="24"/>
        </w:rPr>
        <w:t xml:space="preserve">Las apps en Windows Phone se desarrollan en C# o lenguajes </w:t>
      </w:r>
      <w:r>
        <w:rPr>
          <w:rFonts w:ascii="Arial" w:hAnsi="Arial" w:cs="Arial"/>
          <w:i/>
          <w:sz w:val="24"/>
          <w:szCs w:val="24"/>
        </w:rPr>
        <w:t>managed</w:t>
      </w:r>
      <w:r>
        <w:rPr>
          <w:rFonts w:ascii="Arial" w:hAnsi="Arial" w:cs="Arial"/>
          <w:sz w:val="24"/>
          <w:szCs w:val="24"/>
        </w:rPr>
        <w:t xml:space="preserve"> que se ejecuten sobre el CLR de .Net.</w:t>
      </w:r>
    </w:p>
    <w:p w14:paraId="3D317AE4" w14:textId="270F6517" w:rsidR="00EB0431" w:rsidRDefault="00EB0431" w:rsidP="00EB0431">
      <w:pPr>
        <w:rPr>
          <w:rFonts w:ascii="Arial" w:hAnsi="Arial" w:cs="Arial"/>
          <w:sz w:val="24"/>
          <w:szCs w:val="24"/>
        </w:rPr>
      </w:pPr>
      <w:r>
        <w:rPr>
          <w:rFonts w:ascii="Arial" w:hAnsi="Arial" w:cs="Arial"/>
          <w:sz w:val="24"/>
          <w:szCs w:val="24"/>
        </w:rPr>
        <w:t xml:space="preserve">Las aplicaciones nativas, como se mencionó anteriormente, tienen acceso a las </w:t>
      </w:r>
      <w:r w:rsidR="00703D42">
        <w:rPr>
          <w:rFonts w:ascii="Arial" w:hAnsi="Arial" w:cs="Arial"/>
          <w:sz w:val="24"/>
          <w:szCs w:val="24"/>
        </w:rPr>
        <w:t>características</w:t>
      </w:r>
      <w:r>
        <w:rPr>
          <w:rFonts w:ascii="Arial" w:hAnsi="Arial" w:cs="Arial"/>
          <w:sz w:val="24"/>
          <w:szCs w:val="24"/>
        </w:rPr>
        <w:t xml:space="preserve"> </w:t>
      </w:r>
      <w:r w:rsidR="00703D42">
        <w:rPr>
          <w:rFonts w:ascii="Arial" w:hAnsi="Arial" w:cs="Arial"/>
          <w:sz w:val="24"/>
          <w:szCs w:val="24"/>
        </w:rPr>
        <w:t>específicas</w:t>
      </w:r>
      <w:r>
        <w:rPr>
          <w:rFonts w:ascii="Arial" w:hAnsi="Arial" w:cs="Arial"/>
          <w:sz w:val="24"/>
          <w:szCs w:val="24"/>
        </w:rPr>
        <w:t xml:space="preserve"> de HW, además de la capacidad ser ejecutadas sin necesidad de conectividad a internet. Por otro </w:t>
      </w:r>
      <w:r w:rsidR="00703D42">
        <w:rPr>
          <w:rFonts w:ascii="Arial" w:hAnsi="Arial" w:cs="Arial"/>
          <w:sz w:val="24"/>
          <w:szCs w:val="24"/>
        </w:rPr>
        <w:t>lado,</w:t>
      </w:r>
      <w:r>
        <w:rPr>
          <w:rFonts w:ascii="Arial" w:hAnsi="Arial" w:cs="Arial"/>
          <w:sz w:val="24"/>
          <w:szCs w:val="24"/>
        </w:rPr>
        <w:t xml:space="preserve"> estas Apps son promocionadas por medio de las tiendas de aplicaciones, que facilitan su descarga y ofrecen un mejor rendimiento que las alternativas de desarrollo. </w:t>
      </w:r>
      <w:r w:rsidR="00EE58CC">
        <w:rPr>
          <w:rFonts w:ascii="Arial" w:hAnsi="Arial" w:cs="Arial"/>
          <w:sz w:val="24"/>
          <w:szCs w:val="24"/>
        </w:rPr>
        <w:t>En la siguiente imagen (</w:t>
      </w:r>
      <w:r w:rsidR="00EE58CC" w:rsidRPr="002E148A">
        <w:rPr>
          <w:rFonts w:ascii="Arial" w:hAnsi="Arial" w:cs="Arial"/>
          <w:b/>
          <w:sz w:val="24"/>
          <w:szCs w:val="24"/>
        </w:rPr>
        <w:fldChar w:fldCharType="begin"/>
      </w:r>
      <w:r w:rsidR="00EE58CC" w:rsidRPr="002E148A">
        <w:rPr>
          <w:rFonts w:ascii="Arial" w:hAnsi="Arial" w:cs="Arial"/>
          <w:b/>
          <w:sz w:val="24"/>
          <w:szCs w:val="24"/>
        </w:rPr>
        <w:instrText xml:space="preserve"> REF _Ref508736774 \h  \* MERGEFORMAT </w:instrText>
      </w:r>
      <w:r w:rsidR="00EE58CC" w:rsidRPr="002E148A">
        <w:rPr>
          <w:rFonts w:ascii="Arial" w:hAnsi="Arial" w:cs="Arial"/>
          <w:b/>
          <w:sz w:val="24"/>
          <w:szCs w:val="24"/>
        </w:rPr>
      </w:r>
      <w:r w:rsidR="00EE58CC" w:rsidRPr="002E148A">
        <w:rPr>
          <w:rFonts w:ascii="Arial" w:hAnsi="Arial" w:cs="Arial"/>
          <w:b/>
          <w:sz w:val="24"/>
          <w:szCs w:val="24"/>
        </w:rPr>
        <w:fldChar w:fldCharType="separate"/>
      </w:r>
      <w:r w:rsidR="002E148A" w:rsidRPr="002E148A">
        <w:rPr>
          <w:rFonts w:ascii="Arial" w:hAnsi="Arial" w:cs="Arial"/>
          <w:b/>
          <w:sz w:val="24"/>
          <w:szCs w:val="24"/>
        </w:rPr>
        <w:t xml:space="preserve">Ilustración </w:t>
      </w:r>
      <w:r w:rsidR="002E148A" w:rsidRPr="002E148A">
        <w:rPr>
          <w:rFonts w:ascii="Arial" w:hAnsi="Arial" w:cs="Arial"/>
          <w:b/>
          <w:noProof/>
          <w:sz w:val="24"/>
          <w:szCs w:val="24"/>
        </w:rPr>
        <w:t>35</w:t>
      </w:r>
      <w:r w:rsidR="002E148A" w:rsidRPr="002E148A">
        <w:rPr>
          <w:rFonts w:ascii="Arial" w:hAnsi="Arial" w:cs="Arial"/>
          <w:b/>
          <w:sz w:val="24"/>
          <w:szCs w:val="24"/>
        </w:rPr>
        <w:t xml:space="preserve"> - Cuadro comparativo - Aplicaciones nativas</w:t>
      </w:r>
      <w:r w:rsidR="00EE58CC" w:rsidRPr="002E148A">
        <w:rPr>
          <w:rFonts w:ascii="Arial" w:hAnsi="Arial" w:cs="Arial"/>
          <w:b/>
          <w:sz w:val="24"/>
          <w:szCs w:val="24"/>
        </w:rPr>
        <w:fldChar w:fldCharType="end"/>
      </w:r>
      <w:r w:rsidR="00EE58CC">
        <w:rPr>
          <w:rFonts w:ascii="Arial" w:hAnsi="Arial" w:cs="Arial"/>
          <w:sz w:val="24"/>
          <w:szCs w:val="24"/>
        </w:rPr>
        <w:t>) se mencionan algunas ventajas e inconvenientes que se presentan con este tipo de aplicaciones</w:t>
      </w:r>
    </w:p>
    <w:p w14:paraId="2E4453F9" w14:textId="77777777" w:rsidR="00EB0431" w:rsidRDefault="00EB0431" w:rsidP="00EB0431"/>
    <w:p w14:paraId="0E563474" w14:textId="77777777" w:rsidR="00EB0431" w:rsidRDefault="00EB0431" w:rsidP="00EB0431">
      <w:pPr>
        <w:keepNext/>
        <w:shd w:val="clear" w:color="auto" w:fill="FFFFFF"/>
        <w:spacing w:after="143"/>
      </w:pPr>
      <w:r>
        <w:rPr>
          <w:rFonts w:ascii="Arial" w:hAnsi="Arial" w:cs="Arial"/>
          <w:noProof/>
          <w:sz w:val="24"/>
          <w:szCs w:val="24"/>
          <w:lang w:val="en-US" w:eastAsia="en-US"/>
        </w:rPr>
        <w:drawing>
          <wp:inline distT="0" distB="0" distL="0" distR="0" wp14:anchorId="6F17717D" wp14:editId="7169B8A6">
            <wp:extent cx="5400040" cy="2284729"/>
            <wp:effectExtent l="0" t="0" r="0" b="1270"/>
            <wp:docPr id="1047" name="Image1"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1">
                    <a:blip r:embed="rId74" cstate="print">
                      <a:extLst>
                        <a:ext uri="{28A0092B-C50C-407E-A947-70E740481C1C}">
                          <a14:useLocalDpi xmlns:a14="http://schemas.microsoft.com/office/drawing/2010/main" val="0"/>
                        </a:ext>
                      </a:extLst>
                    </a:blip>
                    <a:srcRect/>
                    <a:stretch>
                      <a:fillRect/>
                    </a:stretch>
                  </pic:blipFill>
                  <pic:spPr>
                    <a:xfrm>
                      <a:off x="0" y="0"/>
                      <a:ext cx="5400040" cy="2284729"/>
                    </a:xfrm>
                    <a:prstGeom prst="rect">
                      <a:avLst/>
                    </a:prstGeom>
                  </pic:spPr>
                </pic:pic>
              </a:graphicData>
            </a:graphic>
          </wp:inline>
        </w:drawing>
      </w:r>
    </w:p>
    <w:p w14:paraId="1C26F413" w14:textId="624870A1" w:rsidR="00EB0431" w:rsidRDefault="00EB0431" w:rsidP="00EE58CC">
      <w:pPr>
        <w:pStyle w:val="Descripcin"/>
        <w:jc w:val="center"/>
        <w:rPr>
          <w:rFonts w:ascii="Helvetica" w:eastAsia="Times New Roman" w:hAnsi="Helvetica" w:cs="Times New Roman"/>
          <w:color w:val="40454A"/>
          <w:sz w:val="27"/>
          <w:szCs w:val="27"/>
          <w:lang w:eastAsia="es-AR"/>
        </w:rPr>
      </w:pPr>
      <w:bookmarkStart w:id="263" w:name="_Ref508736774"/>
      <w:bookmarkStart w:id="264" w:name="_Toc508877191"/>
      <w:r>
        <w:t xml:space="preserve">Ilustración </w:t>
      </w:r>
      <w:fldSimple w:instr=" SEQ Ilustración \* ARABIC ">
        <w:r w:rsidR="00980ACB">
          <w:rPr>
            <w:noProof/>
          </w:rPr>
          <w:t>35</w:t>
        </w:r>
      </w:fldSimple>
      <w:r>
        <w:t xml:space="preserve"> - Cuadro comparativo</w:t>
      </w:r>
      <w:r w:rsidR="002E148A">
        <w:t xml:space="preserve"> - Aplicaciones</w:t>
      </w:r>
      <w:r>
        <w:t xml:space="preserve"> nativas</w:t>
      </w:r>
      <w:bookmarkEnd w:id="263"/>
      <w:bookmarkEnd w:id="264"/>
    </w:p>
    <w:p w14:paraId="1D6E3DA5" w14:textId="00A884F5" w:rsidR="00EB0431" w:rsidRDefault="002A4FB3" w:rsidP="00EB0431">
      <w:pPr>
        <w:pStyle w:val="Ttulo3"/>
        <w:rPr>
          <w:b w:val="0"/>
          <w:sz w:val="28"/>
          <w:szCs w:val="28"/>
        </w:rPr>
      </w:pPr>
      <w:bookmarkStart w:id="265" w:name="_Toc499023874"/>
      <w:bookmarkStart w:id="266" w:name="_Ref508740196"/>
      <w:bookmarkStart w:id="267" w:name="_Toc509667142"/>
      <w:r>
        <w:rPr>
          <w:b w:val="0"/>
          <w:sz w:val="28"/>
          <w:szCs w:val="28"/>
        </w:rPr>
        <w:t>5.4</w:t>
      </w:r>
      <w:r w:rsidR="00EB0431">
        <w:rPr>
          <w:b w:val="0"/>
          <w:sz w:val="28"/>
          <w:szCs w:val="28"/>
        </w:rPr>
        <w:t>.3 Desarrollo de Web</w:t>
      </w:r>
      <w:bookmarkEnd w:id="265"/>
      <w:r w:rsidR="00EB0431">
        <w:rPr>
          <w:b w:val="0"/>
          <w:sz w:val="28"/>
          <w:szCs w:val="28"/>
        </w:rPr>
        <w:t xml:space="preserve"> Apps</w:t>
      </w:r>
      <w:bookmarkEnd w:id="266"/>
      <w:bookmarkEnd w:id="267"/>
    </w:p>
    <w:p w14:paraId="293F9405" w14:textId="77777777" w:rsidR="00EB0431" w:rsidRDefault="00EB0431" w:rsidP="00EB0431"/>
    <w:p w14:paraId="071E5CAF" w14:textId="1E526BCC" w:rsidR="00EB0431" w:rsidRDefault="00574280" w:rsidP="00EB0431">
      <w:pPr>
        <w:rPr>
          <w:rFonts w:ascii="Arial" w:hAnsi="Arial" w:cs="Arial"/>
          <w:sz w:val="24"/>
          <w:szCs w:val="24"/>
        </w:rPr>
      </w:pPr>
      <w:r>
        <w:rPr>
          <w:rFonts w:ascii="Arial" w:hAnsi="Arial" w:cs="Arial"/>
          <w:sz w:val="24"/>
          <w:szCs w:val="24"/>
        </w:rPr>
        <w:t>Una aplicación web o Web App es</w:t>
      </w:r>
      <w:r w:rsidR="00EB0431">
        <w:rPr>
          <w:rFonts w:ascii="Arial" w:hAnsi="Arial" w:cs="Arial"/>
          <w:sz w:val="24"/>
          <w:szCs w:val="24"/>
        </w:rPr>
        <w:t xml:space="preserve"> desarrollada con los lenguajes HTML, Javascript y CSS que revisten de gran popularidad en la actualidad.</w:t>
      </w:r>
    </w:p>
    <w:p w14:paraId="32D66963" w14:textId="77777777" w:rsidR="00EB0431" w:rsidRDefault="00EB0431" w:rsidP="00EB0431">
      <w:pPr>
        <w:rPr>
          <w:rFonts w:ascii="Arial" w:hAnsi="Arial" w:cs="Arial"/>
          <w:sz w:val="24"/>
          <w:szCs w:val="24"/>
        </w:rPr>
      </w:pPr>
      <w:r>
        <w:rPr>
          <w:rFonts w:ascii="Arial" w:hAnsi="Arial" w:cs="Arial"/>
          <w:sz w:val="24"/>
          <w:szCs w:val="24"/>
        </w:rPr>
        <w:t>En el contexto de aplicaciones móviles, su principal ventaja con respecto un desarrollo nativo es la posibilidad de programar independientemente del SO en el que se usará la aplicación. De esta forma se pueden ejecutar en diferentes dispositivos sin tener que crear varias aplicaciones.</w:t>
      </w:r>
    </w:p>
    <w:p w14:paraId="6695BD33" w14:textId="77777777" w:rsidR="00EB0431" w:rsidRDefault="00EB0431" w:rsidP="00EB0431">
      <w:pPr>
        <w:rPr>
          <w:rFonts w:ascii="Arial" w:hAnsi="Arial" w:cs="Arial"/>
          <w:sz w:val="24"/>
          <w:szCs w:val="24"/>
        </w:rPr>
      </w:pPr>
      <w:r>
        <w:rPr>
          <w:rFonts w:ascii="Arial" w:hAnsi="Arial" w:cs="Arial"/>
          <w:sz w:val="24"/>
          <w:szCs w:val="24"/>
        </w:rPr>
        <w:t xml:space="preserve">Las aplicaciones web se ejecutan dentro del propio navegador web del dispositivo a través de una URL. </w:t>
      </w:r>
    </w:p>
    <w:p w14:paraId="19883D40" w14:textId="091B86C1" w:rsidR="00EB0431" w:rsidRDefault="00EB0431" w:rsidP="00EB0431">
      <w:pPr>
        <w:rPr>
          <w:rFonts w:ascii="Arial" w:hAnsi="Arial" w:cs="Arial"/>
          <w:sz w:val="24"/>
          <w:szCs w:val="24"/>
        </w:rPr>
      </w:pPr>
      <w:r>
        <w:rPr>
          <w:rFonts w:ascii="Arial" w:hAnsi="Arial" w:cs="Arial"/>
          <w:sz w:val="24"/>
          <w:szCs w:val="24"/>
        </w:rPr>
        <w:t xml:space="preserve">La diferencia mayor con una aplicación nativa es que carece del proceso de instalación, pero con la contraparte de no poder estar visibles en la tienda de aplicaciones </w:t>
      </w:r>
      <w:r w:rsidR="00EE58CC">
        <w:rPr>
          <w:rFonts w:ascii="Arial" w:hAnsi="Arial" w:cs="Arial"/>
          <w:sz w:val="24"/>
          <w:szCs w:val="24"/>
        </w:rPr>
        <w:t>y,</w:t>
      </w:r>
      <w:r>
        <w:rPr>
          <w:rFonts w:ascii="Arial" w:hAnsi="Arial" w:cs="Arial"/>
          <w:sz w:val="24"/>
          <w:szCs w:val="24"/>
        </w:rPr>
        <w:t xml:space="preserve"> por ende, la promoción y comercialización debe realizarse de forma independiente. Carecen también de la capacidad de accederse desde el lanzador del dispositivo, pero en algunas plataformas, este inconveniente puede suplirse con la creación de un acceso directo o link.</w:t>
      </w:r>
    </w:p>
    <w:p w14:paraId="1AA26D0F" w14:textId="61882FE9" w:rsidR="00EB0431" w:rsidRDefault="00EB0431" w:rsidP="00EB0431">
      <w:pPr>
        <w:rPr>
          <w:rFonts w:ascii="Arial" w:hAnsi="Arial" w:cs="Arial"/>
          <w:sz w:val="24"/>
          <w:szCs w:val="24"/>
        </w:rPr>
      </w:pPr>
      <w:r>
        <w:rPr>
          <w:rFonts w:ascii="Arial" w:hAnsi="Arial" w:cs="Arial"/>
          <w:sz w:val="24"/>
          <w:szCs w:val="24"/>
        </w:rPr>
        <w:t>Las Web Apps móviles son una opción atractiva si el objetivo es adaptar la web a formato móvil.</w:t>
      </w:r>
      <w:r w:rsidR="00D20F9C">
        <w:rPr>
          <w:rFonts w:ascii="Arial" w:hAnsi="Arial" w:cs="Arial"/>
          <w:sz w:val="24"/>
          <w:szCs w:val="24"/>
        </w:rPr>
        <w:t xml:space="preserve"> </w:t>
      </w:r>
    </w:p>
    <w:p w14:paraId="40A2F24F" w14:textId="5F93C676" w:rsidR="00D20F9C" w:rsidRDefault="00D20F9C" w:rsidP="00EB0431">
      <w:pPr>
        <w:rPr>
          <w:rFonts w:ascii="Arial" w:hAnsi="Arial" w:cs="Arial"/>
          <w:sz w:val="24"/>
          <w:szCs w:val="24"/>
        </w:rPr>
      </w:pPr>
      <w:r>
        <w:rPr>
          <w:rFonts w:ascii="Arial" w:hAnsi="Arial" w:cs="Arial"/>
          <w:sz w:val="24"/>
          <w:szCs w:val="24"/>
        </w:rPr>
        <w:t>A continuación (</w:t>
      </w:r>
      <w:r w:rsidRPr="00D20F9C">
        <w:rPr>
          <w:rFonts w:ascii="Arial" w:hAnsi="Arial" w:cs="Arial"/>
          <w:b/>
          <w:sz w:val="24"/>
          <w:szCs w:val="24"/>
        </w:rPr>
        <w:fldChar w:fldCharType="begin"/>
      </w:r>
      <w:r w:rsidRPr="00D20F9C">
        <w:rPr>
          <w:rFonts w:ascii="Arial" w:hAnsi="Arial" w:cs="Arial"/>
          <w:b/>
          <w:sz w:val="24"/>
          <w:szCs w:val="24"/>
        </w:rPr>
        <w:instrText xml:space="preserve"> REF _Ref508737001 \h  \* MERGEFORMAT </w:instrText>
      </w:r>
      <w:r w:rsidRPr="00D20F9C">
        <w:rPr>
          <w:rFonts w:ascii="Arial" w:hAnsi="Arial" w:cs="Arial"/>
          <w:b/>
          <w:sz w:val="24"/>
          <w:szCs w:val="24"/>
        </w:rPr>
      </w:r>
      <w:r w:rsidRPr="00D20F9C">
        <w:rPr>
          <w:rFonts w:ascii="Arial" w:hAnsi="Arial" w:cs="Arial"/>
          <w:b/>
          <w:sz w:val="24"/>
          <w:szCs w:val="24"/>
        </w:rPr>
        <w:fldChar w:fldCharType="separate"/>
      </w:r>
      <w:r w:rsidRPr="00D20F9C">
        <w:rPr>
          <w:rFonts w:ascii="Arial" w:hAnsi="Arial" w:cs="Arial"/>
          <w:b/>
          <w:sz w:val="24"/>
          <w:szCs w:val="24"/>
        </w:rPr>
        <w:t xml:space="preserve">Ilustración </w:t>
      </w:r>
      <w:r w:rsidRPr="00D20F9C">
        <w:rPr>
          <w:rFonts w:ascii="Arial" w:hAnsi="Arial" w:cs="Arial"/>
          <w:b/>
          <w:noProof/>
          <w:sz w:val="24"/>
          <w:szCs w:val="24"/>
        </w:rPr>
        <w:t>36 -</w:t>
      </w:r>
      <w:r w:rsidRPr="00D20F9C">
        <w:rPr>
          <w:rFonts w:ascii="Arial" w:hAnsi="Arial" w:cs="Arial"/>
          <w:b/>
          <w:sz w:val="24"/>
          <w:szCs w:val="24"/>
        </w:rPr>
        <w:t xml:space="preserve"> Cuadro comparativo - Aplicaciones Web</w:t>
      </w:r>
      <w:r w:rsidRPr="00D20F9C">
        <w:rPr>
          <w:rFonts w:ascii="Arial" w:hAnsi="Arial" w:cs="Arial"/>
          <w:b/>
          <w:sz w:val="24"/>
          <w:szCs w:val="24"/>
        </w:rPr>
        <w:fldChar w:fldCharType="end"/>
      </w:r>
      <w:r w:rsidRPr="00D20F9C">
        <w:rPr>
          <w:rFonts w:ascii="Arial" w:hAnsi="Arial" w:cs="Arial"/>
          <w:b/>
          <w:sz w:val="24"/>
          <w:szCs w:val="24"/>
        </w:rPr>
        <w:t>),</w:t>
      </w:r>
      <w:r>
        <w:rPr>
          <w:rFonts w:ascii="Arial" w:hAnsi="Arial" w:cs="Arial"/>
          <w:sz w:val="24"/>
          <w:szCs w:val="24"/>
        </w:rPr>
        <w:t xml:space="preserve"> algunas ventajas e inconvenientes de este tipo de aplicaciones.</w:t>
      </w:r>
    </w:p>
    <w:p w14:paraId="643EA3C0" w14:textId="77777777" w:rsidR="00EB0431" w:rsidRDefault="00EB0431" w:rsidP="00EB0431">
      <w:pPr>
        <w:keepNext/>
        <w:shd w:val="clear" w:color="auto" w:fill="FFFFFF"/>
        <w:textAlignment w:val="baseline"/>
      </w:pPr>
      <w:r>
        <w:rPr>
          <w:noProof/>
          <w:lang w:val="en-US" w:eastAsia="en-US"/>
        </w:rPr>
        <w:lastRenderedPageBreak/>
        <w:drawing>
          <wp:inline distT="0" distB="0" distL="0" distR="0" wp14:anchorId="7FDDBC66" wp14:editId="78919E3F">
            <wp:extent cx="5400040" cy="2959735"/>
            <wp:effectExtent l="0" t="0" r="0" b="0"/>
            <wp:docPr id="1048" name="Image1"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1">
                    <a:blip r:embed="rId75" cstate="print">
                      <a:extLst>
                        <a:ext uri="{28A0092B-C50C-407E-A947-70E740481C1C}">
                          <a14:useLocalDpi xmlns:a14="http://schemas.microsoft.com/office/drawing/2010/main" val="0"/>
                        </a:ext>
                      </a:extLst>
                    </a:blip>
                    <a:srcRect/>
                    <a:stretch>
                      <a:fillRect/>
                    </a:stretch>
                  </pic:blipFill>
                  <pic:spPr>
                    <a:xfrm>
                      <a:off x="0" y="0"/>
                      <a:ext cx="5400040" cy="2959735"/>
                    </a:xfrm>
                    <a:prstGeom prst="rect">
                      <a:avLst/>
                    </a:prstGeom>
                  </pic:spPr>
                </pic:pic>
              </a:graphicData>
            </a:graphic>
          </wp:inline>
        </w:drawing>
      </w:r>
    </w:p>
    <w:p w14:paraId="521CEBA5" w14:textId="165401E6" w:rsidR="00EB0431" w:rsidRDefault="00EB0431" w:rsidP="00D46AE6">
      <w:pPr>
        <w:pStyle w:val="Descripcin"/>
        <w:jc w:val="center"/>
        <w:rPr>
          <w:rFonts w:ascii="Arial" w:eastAsia="Times New Roman" w:hAnsi="Arial" w:cs="Arial"/>
          <w:color w:val="808080"/>
          <w:sz w:val="23"/>
          <w:szCs w:val="23"/>
          <w:lang w:eastAsia="es-AR"/>
        </w:rPr>
      </w:pPr>
      <w:bookmarkStart w:id="268" w:name="_Ref508737001"/>
      <w:bookmarkStart w:id="269" w:name="_Toc508877192"/>
      <w:r>
        <w:t xml:space="preserve">Ilustración </w:t>
      </w:r>
      <w:fldSimple w:instr=" SEQ Ilustración \* ARABIC ">
        <w:r w:rsidR="00980ACB">
          <w:rPr>
            <w:noProof/>
          </w:rPr>
          <w:t>36</w:t>
        </w:r>
      </w:fldSimple>
      <w:r>
        <w:rPr>
          <w:noProof/>
        </w:rPr>
        <w:t xml:space="preserve"> -</w:t>
      </w:r>
      <w:r>
        <w:t xml:space="preserve"> Cuadro comparativo - Aplicaciones Web</w:t>
      </w:r>
      <w:bookmarkEnd w:id="268"/>
      <w:bookmarkEnd w:id="269"/>
    </w:p>
    <w:p w14:paraId="3A88EC30" w14:textId="1FE6C34E" w:rsidR="00EB0431" w:rsidRDefault="002A4FB3" w:rsidP="00EB0431">
      <w:pPr>
        <w:pStyle w:val="Ttulo3"/>
        <w:rPr>
          <w:b w:val="0"/>
          <w:sz w:val="28"/>
          <w:szCs w:val="28"/>
        </w:rPr>
      </w:pPr>
      <w:bookmarkStart w:id="270" w:name="_Toc499023875"/>
      <w:bookmarkStart w:id="271" w:name="_Toc509667143"/>
      <w:r>
        <w:rPr>
          <w:b w:val="0"/>
          <w:sz w:val="28"/>
          <w:szCs w:val="28"/>
        </w:rPr>
        <w:t>5.4</w:t>
      </w:r>
      <w:r w:rsidR="00EB0431">
        <w:rPr>
          <w:b w:val="0"/>
          <w:sz w:val="28"/>
          <w:szCs w:val="28"/>
        </w:rPr>
        <w:t>.4 Aplicaciones Híbridas</w:t>
      </w:r>
      <w:bookmarkEnd w:id="270"/>
      <w:bookmarkEnd w:id="271"/>
    </w:p>
    <w:p w14:paraId="31D9BFB6" w14:textId="77777777" w:rsidR="00EB0431" w:rsidRDefault="00EB0431" w:rsidP="00EB0431"/>
    <w:p w14:paraId="099C6D88" w14:textId="77777777" w:rsidR="00EB0431" w:rsidRDefault="00EB0431" w:rsidP="00EB0431">
      <w:pPr>
        <w:rPr>
          <w:rFonts w:ascii="Arial" w:hAnsi="Arial" w:cs="Arial"/>
          <w:sz w:val="24"/>
          <w:szCs w:val="24"/>
        </w:rPr>
      </w:pPr>
      <w:r>
        <w:rPr>
          <w:rFonts w:ascii="Arial" w:hAnsi="Arial" w:cs="Arial"/>
          <w:sz w:val="24"/>
          <w:szCs w:val="24"/>
        </w:rPr>
        <w:t>Una aplicación híbrida es una combinación de las dos anteriores. Las apps híbridas se desarrollan con lenguajes propios de las Web Apps, es decir, HTML, Javascript y CSS, pero también dan la posibilidad de acceder a gran parte de las características del hardware del dispositivo. La principal ventaja es que es posible empaquetarla y distribuirla en la tienda de aplicaciones de cada SO.</w:t>
      </w:r>
    </w:p>
    <w:p w14:paraId="5122A7AA" w14:textId="3C72D390" w:rsidR="00EB0431" w:rsidRDefault="00EB0431" w:rsidP="00EB0431">
      <w:pPr>
        <w:rPr>
          <w:rFonts w:ascii="Arial" w:hAnsi="Arial" w:cs="Arial"/>
          <w:sz w:val="24"/>
          <w:szCs w:val="24"/>
        </w:rPr>
      </w:pPr>
      <w:r w:rsidRPr="00D007CA">
        <w:rPr>
          <w:rFonts w:ascii="Arial" w:hAnsi="Arial" w:cs="Arial"/>
          <w:sz w:val="24"/>
          <w:szCs w:val="24"/>
        </w:rPr>
        <w:t xml:space="preserve">Tanto PhoneGap como Apache Cordova, son los </w:t>
      </w:r>
      <w:r w:rsidR="00B623F0" w:rsidRPr="00B623F0">
        <w:rPr>
          <w:rFonts w:ascii="Arial" w:hAnsi="Arial" w:cs="Arial"/>
          <w:b/>
          <w:sz w:val="24"/>
          <w:szCs w:val="24"/>
        </w:rPr>
        <w:fldChar w:fldCharType="begin"/>
      </w:r>
      <w:r w:rsidR="00B623F0" w:rsidRPr="00B623F0">
        <w:rPr>
          <w:rFonts w:ascii="Arial" w:hAnsi="Arial" w:cs="Arial"/>
          <w:b/>
          <w:sz w:val="24"/>
          <w:szCs w:val="24"/>
        </w:rPr>
        <w:instrText xml:space="preserve"> REF _Ref508731667 \h  \* MERGEFORMAT </w:instrText>
      </w:r>
      <w:r w:rsidR="00B623F0" w:rsidRPr="00B623F0">
        <w:rPr>
          <w:rFonts w:ascii="Arial" w:hAnsi="Arial" w:cs="Arial"/>
          <w:b/>
          <w:sz w:val="24"/>
          <w:szCs w:val="24"/>
        </w:rPr>
      </w:r>
      <w:r w:rsidR="00B623F0" w:rsidRPr="00B623F0">
        <w:rPr>
          <w:rFonts w:ascii="Arial" w:hAnsi="Arial" w:cs="Arial"/>
          <w:b/>
          <w:sz w:val="24"/>
          <w:szCs w:val="24"/>
        </w:rPr>
        <w:fldChar w:fldCharType="separate"/>
      </w:r>
      <w:r w:rsidR="00B623F0" w:rsidRPr="00B623F0">
        <w:rPr>
          <w:rFonts w:ascii="Arial" w:hAnsi="Arial" w:cs="Arial"/>
          <w:b/>
          <w:i/>
          <w:sz w:val="24"/>
          <w:szCs w:val="24"/>
        </w:rPr>
        <w:t>framework</w:t>
      </w:r>
      <w:r w:rsidR="00B623F0" w:rsidRPr="00B623F0">
        <w:rPr>
          <w:rFonts w:ascii="Arial" w:hAnsi="Arial" w:cs="Arial"/>
          <w:b/>
          <w:sz w:val="24"/>
          <w:szCs w:val="24"/>
        </w:rPr>
        <w:fldChar w:fldCharType="end"/>
      </w:r>
      <w:r w:rsidR="00B623F0" w:rsidRPr="00B623F0">
        <w:rPr>
          <w:rFonts w:ascii="Arial" w:hAnsi="Arial" w:cs="Arial"/>
          <w:b/>
          <w:sz w:val="24"/>
          <w:szCs w:val="24"/>
        </w:rPr>
        <w:t>s</w:t>
      </w:r>
      <w:r w:rsidR="00B623F0">
        <w:rPr>
          <w:rFonts w:ascii="Arial" w:hAnsi="Arial" w:cs="Arial"/>
          <w:sz w:val="24"/>
          <w:szCs w:val="24"/>
        </w:rPr>
        <w:t xml:space="preserve"> </w:t>
      </w:r>
      <w:r w:rsidRPr="00D007CA">
        <w:rPr>
          <w:rFonts w:ascii="Arial" w:hAnsi="Arial" w:cs="Arial"/>
          <w:sz w:val="24"/>
          <w:szCs w:val="24"/>
        </w:rPr>
        <w:t>más utilizados por los programadores para el desarrollo multiplataforma de aplicaciones híbridas.</w:t>
      </w:r>
      <w:sdt>
        <w:sdtPr>
          <w:rPr>
            <w:rFonts w:ascii="Arial" w:hAnsi="Arial" w:cs="Arial"/>
            <w:sz w:val="24"/>
            <w:szCs w:val="24"/>
          </w:rPr>
          <w:id w:val="-1050836459"/>
          <w:citation/>
        </w:sdtPr>
        <w:sdtContent>
          <w:r w:rsidR="0088341F">
            <w:rPr>
              <w:rFonts w:ascii="Arial" w:hAnsi="Arial" w:cs="Arial"/>
              <w:sz w:val="24"/>
              <w:szCs w:val="24"/>
            </w:rPr>
            <w:fldChar w:fldCharType="begin"/>
          </w:r>
          <w:r w:rsidR="0088341F">
            <w:rPr>
              <w:rFonts w:ascii="Arial" w:hAnsi="Arial" w:cs="Arial"/>
              <w:sz w:val="24"/>
              <w:szCs w:val="24"/>
            </w:rPr>
            <w:instrText xml:space="preserve"> CITATION Wik172 \l 11274 </w:instrText>
          </w:r>
          <w:r w:rsidR="0088341F">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[18]</w:t>
          </w:r>
          <w:r w:rsidR="0088341F">
            <w:rPr>
              <w:rFonts w:ascii="Arial" w:hAnsi="Arial" w:cs="Arial"/>
              <w:sz w:val="24"/>
              <w:szCs w:val="24"/>
            </w:rPr>
            <w:fldChar w:fldCharType="end"/>
          </w:r>
        </w:sdtContent>
      </w:sdt>
      <w:sdt>
        <w:sdtPr>
          <w:rPr>
            <w:rFonts w:ascii="Arial" w:hAnsi="Arial" w:cs="Arial"/>
            <w:sz w:val="24"/>
            <w:szCs w:val="24"/>
          </w:rPr>
          <w:id w:val="-1342858469"/>
          <w:citation/>
        </w:sdtPr>
        <w:sdtContent>
          <w:r w:rsidR="0088341F">
            <w:rPr>
              <w:rFonts w:ascii="Arial" w:hAnsi="Arial" w:cs="Arial"/>
              <w:sz w:val="24"/>
              <w:szCs w:val="24"/>
            </w:rPr>
            <w:fldChar w:fldCharType="begin"/>
          </w:r>
          <w:r w:rsidR="0088341F">
            <w:rPr>
              <w:rFonts w:ascii="Arial" w:hAnsi="Arial" w:cs="Arial"/>
              <w:sz w:val="24"/>
              <w:szCs w:val="24"/>
            </w:rPr>
            <w:instrText xml:space="preserve"> CITATION Wik173 \l 11274 </w:instrText>
          </w:r>
          <w:r w:rsidR="0088341F">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[19]</w:t>
          </w:r>
          <w:r w:rsidR="0088341F">
            <w:rPr>
              <w:rFonts w:ascii="Arial" w:hAnsi="Arial" w:cs="Arial"/>
              <w:sz w:val="24"/>
              <w:szCs w:val="24"/>
            </w:rPr>
            <w:fldChar w:fldCharType="end"/>
          </w:r>
        </w:sdtContent>
      </w:sdt>
      <w:r>
        <w:rPr>
          <w:rFonts w:ascii="Arial" w:hAnsi="Arial" w:cs="Arial"/>
          <w:sz w:val="24"/>
          <w:szCs w:val="24"/>
        </w:rPr>
        <w:t xml:space="preserve"> </w:t>
      </w:r>
    </w:p>
    <w:p w14:paraId="3986F382" w14:textId="32D695E0" w:rsidR="00EB0431" w:rsidRDefault="002A4FB3" w:rsidP="00EB0431">
      <w:pPr>
        <w:pStyle w:val="Ttulo3"/>
        <w:rPr>
          <w:b w:val="0"/>
          <w:sz w:val="28"/>
          <w:szCs w:val="28"/>
        </w:rPr>
      </w:pPr>
      <w:bookmarkStart w:id="272" w:name="_Toc499023876"/>
      <w:bookmarkStart w:id="273" w:name="_Toc509667144"/>
      <w:r>
        <w:rPr>
          <w:b w:val="0"/>
          <w:sz w:val="28"/>
          <w:szCs w:val="28"/>
        </w:rPr>
        <w:t>5.4</w:t>
      </w:r>
      <w:r w:rsidR="00EB0431">
        <w:rPr>
          <w:b w:val="0"/>
          <w:sz w:val="28"/>
          <w:szCs w:val="28"/>
        </w:rPr>
        <w:t>.5 Creación de una Aplicación híbrida</w:t>
      </w:r>
      <w:bookmarkEnd w:id="272"/>
      <w:bookmarkEnd w:id="273"/>
    </w:p>
    <w:p w14:paraId="09389866" w14:textId="77777777" w:rsidR="00EB0431" w:rsidRDefault="00EB0431" w:rsidP="00EB0431">
      <w:pPr>
        <w:rPr>
          <w:rFonts w:ascii="Arial" w:hAnsi="Arial" w:cs="Arial"/>
          <w:sz w:val="24"/>
          <w:szCs w:val="24"/>
        </w:rPr>
      </w:pPr>
    </w:p>
    <w:p w14:paraId="5B3B302F" w14:textId="77777777" w:rsidR="00EB0431" w:rsidRDefault="00EB0431" w:rsidP="00EB0431">
      <w:pPr>
        <w:rPr>
          <w:rFonts w:ascii="Trebuchet MS" w:eastAsia="Trebuchet MS" w:hAnsi="Trebuchet MS" w:cs="Trebuchet MS"/>
          <w:color w:val="666666"/>
          <w:sz w:val="28"/>
          <w:szCs w:val="28"/>
        </w:rPr>
      </w:pPr>
      <w:r w:rsidRPr="00D007CA">
        <w:rPr>
          <w:rFonts w:ascii="Arial" w:hAnsi="Arial" w:cs="Arial"/>
          <w:color w:val="auto"/>
          <w:sz w:val="24"/>
          <w:szCs w:val="24"/>
        </w:rPr>
        <w:t>Co</w:t>
      </w:r>
      <w:r>
        <w:rPr>
          <w:rFonts w:ascii="Arial" w:hAnsi="Arial" w:cs="Arial"/>
          <w:color w:val="auto"/>
          <w:sz w:val="24"/>
          <w:szCs w:val="24"/>
        </w:rPr>
        <w:t>n</w:t>
      </w:r>
      <w:r w:rsidRPr="00D007CA">
        <w:rPr>
          <w:rFonts w:ascii="Arial" w:hAnsi="Arial" w:cs="Arial"/>
          <w:color w:val="auto"/>
          <w:sz w:val="24"/>
          <w:szCs w:val="24"/>
        </w:rPr>
        <w:t>siste en diseñar la aplicación como si fuera una Web App para ser ejecutada en el navegador del cliente.</w:t>
      </w:r>
      <w:r>
        <w:rPr>
          <w:rFonts w:ascii="Arial" w:hAnsi="Arial" w:cs="Arial"/>
          <w:color w:val="auto"/>
          <w:sz w:val="24"/>
          <w:szCs w:val="24"/>
        </w:rPr>
        <w:t xml:space="preserve"> La facilidad de desarrollo debe ser balanceada con una experiencia de usuario y apariencia en principio inferior a una aplicación nativa</w:t>
      </w:r>
      <w:bookmarkStart w:id="274" w:name="_Toc499023877"/>
      <w:r>
        <w:rPr>
          <w:rFonts w:ascii="Arial" w:hAnsi="Arial" w:cs="Arial"/>
          <w:color w:val="auto"/>
          <w:sz w:val="24"/>
          <w:szCs w:val="24"/>
        </w:rPr>
        <w:t>.</w:t>
      </w:r>
      <w:r>
        <w:rPr>
          <w:b/>
          <w:sz w:val="28"/>
          <w:szCs w:val="28"/>
        </w:rPr>
        <w:br w:type="page"/>
      </w:r>
    </w:p>
    <w:p w14:paraId="08B45E95" w14:textId="16CBD84F" w:rsidR="00EB0431" w:rsidRDefault="00EB61FC" w:rsidP="00EB0431">
      <w:pPr>
        <w:pStyle w:val="Ttulo3"/>
        <w:rPr>
          <w:b w:val="0"/>
          <w:sz w:val="28"/>
          <w:szCs w:val="28"/>
        </w:rPr>
      </w:pPr>
      <w:bookmarkStart w:id="275" w:name="_Toc509667145"/>
      <w:r>
        <w:rPr>
          <w:b w:val="0"/>
          <w:sz w:val="28"/>
          <w:szCs w:val="28"/>
        </w:rPr>
        <w:lastRenderedPageBreak/>
        <w:t>5.4</w:t>
      </w:r>
      <w:r w:rsidR="00EB0431">
        <w:rPr>
          <w:b w:val="0"/>
          <w:sz w:val="28"/>
          <w:szCs w:val="28"/>
        </w:rPr>
        <w:t>.6 Aplicación híbrida: app interpretada</w:t>
      </w:r>
      <w:bookmarkEnd w:id="274"/>
      <w:bookmarkEnd w:id="275"/>
    </w:p>
    <w:p w14:paraId="0A9D3600" w14:textId="77777777" w:rsidR="00EB0431" w:rsidRDefault="00EB0431" w:rsidP="00EB0431"/>
    <w:p w14:paraId="4C2D567F" w14:textId="69CD857F" w:rsidR="00EB0431" w:rsidRDefault="00EB0431" w:rsidP="00EB0431">
      <w:pPr>
        <w:rPr>
          <w:rFonts w:ascii="Arial" w:hAnsi="Arial" w:cs="Arial"/>
          <w:sz w:val="24"/>
          <w:szCs w:val="24"/>
        </w:rPr>
      </w:pPr>
      <w:r>
        <w:rPr>
          <w:rFonts w:ascii="Arial" w:hAnsi="Arial" w:cs="Arial"/>
          <w:sz w:val="24"/>
          <w:szCs w:val="24"/>
        </w:rPr>
        <w:t>La aplicación interpretada significa que la aplicación es programada y luego cada terminal la traduce a su propio lenguaje de programación. Facilita el desarrollo de aplicaciones y reduce el esfuerzo considerablemente. Aunque el resultado no es idéntico a la nativa, la apariencia es bastante buena, y en muchas ocasiones puede ser la solución al problema del desarrollo d</w:t>
      </w:r>
      <w:r w:rsidR="00853483">
        <w:rPr>
          <w:rFonts w:ascii="Arial" w:hAnsi="Arial" w:cs="Arial"/>
          <w:sz w:val="24"/>
          <w:szCs w:val="24"/>
        </w:rPr>
        <w:t>e aplicaciones multiplataforma.</w:t>
      </w:r>
    </w:p>
    <w:p w14:paraId="7C2963D3" w14:textId="3336D1F1" w:rsidR="00853483" w:rsidRDefault="00853483" w:rsidP="00EB0431">
      <w:pPr>
        <w:rPr>
          <w:rFonts w:ascii="Arial" w:hAnsi="Arial" w:cs="Arial"/>
          <w:sz w:val="24"/>
          <w:szCs w:val="24"/>
        </w:rPr>
      </w:pPr>
      <w:r>
        <w:rPr>
          <w:rFonts w:ascii="Arial" w:hAnsi="Arial" w:cs="Arial"/>
          <w:sz w:val="24"/>
          <w:szCs w:val="24"/>
        </w:rPr>
        <w:t>En la siguiente ilustración (</w:t>
      </w:r>
      <w:r w:rsidRPr="00853483">
        <w:rPr>
          <w:rFonts w:ascii="Arial" w:hAnsi="Arial" w:cs="Arial"/>
          <w:b/>
          <w:sz w:val="24"/>
          <w:szCs w:val="24"/>
        </w:rPr>
        <w:fldChar w:fldCharType="begin"/>
      </w:r>
      <w:r w:rsidRPr="00853483">
        <w:rPr>
          <w:rFonts w:ascii="Arial" w:hAnsi="Arial" w:cs="Arial"/>
          <w:b/>
          <w:sz w:val="24"/>
          <w:szCs w:val="24"/>
        </w:rPr>
        <w:instrText xml:space="preserve"> REF _Ref508737204 \h  \* MERGEFORMAT </w:instrText>
      </w:r>
      <w:r w:rsidRPr="00853483">
        <w:rPr>
          <w:rFonts w:ascii="Arial" w:hAnsi="Arial" w:cs="Arial"/>
          <w:b/>
          <w:sz w:val="24"/>
          <w:szCs w:val="24"/>
        </w:rPr>
      </w:r>
      <w:r w:rsidRPr="00853483">
        <w:rPr>
          <w:rFonts w:ascii="Arial" w:hAnsi="Arial" w:cs="Arial"/>
          <w:b/>
          <w:sz w:val="24"/>
          <w:szCs w:val="24"/>
        </w:rPr>
        <w:fldChar w:fldCharType="separate"/>
      </w:r>
      <w:r w:rsidRPr="00853483">
        <w:rPr>
          <w:rFonts w:ascii="Arial" w:hAnsi="Arial" w:cs="Arial"/>
          <w:b/>
          <w:sz w:val="24"/>
          <w:szCs w:val="24"/>
        </w:rPr>
        <w:t xml:space="preserve">Ilustración </w:t>
      </w:r>
      <w:r w:rsidRPr="00853483">
        <w:rPr>
          <w:rFonts w:ascii="Arial" w:hAnsi="Arial" w:cs="Arial"/>
          <w:b/>
          <w:noProof/>
          <w:sz w:val="24"/>
          <w:szCs w:val="24"/>
        </w:rPr>
        <w:t xml:space="preserve">37 - </w:t>
      </w:r>
      <w:r w:rsidRPr="00853483">
        <w:rPr>
          <w:rFonts w:ascii="Arial" w:hAnsi="Arial" w:cs="Arial"/>
          <w:b/>
          <w:sz w:val="24"/>
          <w:szCs w:val="24"/>
        </w:rPr>
        <w:t xml:space="preserve"> Comparativa aplicaciones híbridas</w:t>
      </w:r>
      <w:r w:rsidRPr="00853483">
        <w:rPr>
          <w:rFonts w:ascii="Arial" w:hAnsi="Arial" w:cs="Arial"/>
          <w:b/>
          <w:sz w:val="24"/>
          <w:szCs w:val="24"/>
        </w:rPr>
        <w:fldChar w:fldCharType="end"/>
      </w:r>
      <w:r>
        <w:rPr>
          <w:rFonts w:ascii="Arial" w:hAnsi="Arial" w:cs="Arial"/>
          <w:sz w:val="24"/>
          <w:szCs w:val="24"/>
        </w:rPr>
        <w:t>), ventajas e inconvenientes de las aplicaciones híbridas</w:t>
      </w:r>
    </w:p>
    <w:p w14:paraId="025C1E55" w14:textId="77777777" w:rsidR="00EB0431" w:rsidRDefault="00EB0431" w:rsidP="00EB0431">
      <w:pPr>
        <w:pStyle w:val="NormalWeb"/>
        <w:keepNext/>
        <w:shd w:val="clear" w:color="auto" w:fill="FFFFFF"/>
        <w:spacing w:before="0" w:beforeAutospacing="0" w:after="0" w:afterAutospacing="0"/>
        <w:textAlignment w:val="baseline"/>
      </w:pPr>
      <w:r>
        <w:rPr>
          <w:noProof/>
          <w:lang w:val="en-US" w:eastAsia="en-US"/>
        </w:rPr>
        <w:drawing>
          <wp:inline distT="0" distB="0" distL="0" distR="0" wp14:anchorId="0570C735" wp14:editId="5296FA85">
            <wp:extent cx="5400040" cy="2158365"/>
            <wp:effectExtent l="0" t="0" r="0" b="0"/>
            <wp:docPr id="1049" name="Image1"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76" cstate="print">
                      <a:extLst>
                        <a:ext uri="{28A0092B-C50C-407E-A947-70E740481C1C}">
                          <a14:useLocalDpi xmlns:a14="http://schemas.microsoft.com/office/drawing/2010/main" val="0"/>
                        </a:ext>
                      </a:extLst>
                    </a:blip>
                    <a:srcRect/>
                    <a:stretch>
                      <a:fillRect/>
                    </a:stretch>
                  </pic:blipFill>
                  <pic:spPr>
                    <a:xfrm>
                      <a:off x="0" y="0"/>
                      <a:ext cx="5400040" cy="2158365"/>
                    </a:xfrm>
                    <a:prstGeom prst="rect">
                      <a:avLst/>
                    </a:prstGeom>
                  </pic:spPr>
                </pic:pic>
              </a:graphicData>
            </a:graphic>
          </wp:inline>
        </w:drawing>
      </w:r>
    </w:p>
    <w:p w14:paraId="7C47F60D" w14:textId="72E93738" w:rsidR="00EB0431" w:rsidRPr="00853483" w:rsidRDefault="00EB0431" w:rsidP="00853483">
      <w:pPr>
        <w:pStyle w:val="Descripcin"/>
        <w:jc w:val="center"/>
        <w:rPr>
          <w:rFonts w:ascii="Arial" w:hAnsi="Arial" w:cs="Arial"/>
          <w:color w:val="808080"/>
          <w:sz w:val="23"/>
          <w:szCs w:val="23"/>
        </w:rPr>
      </w:pPr>
      <w:bookmarkStart w:id="276" w:name="_Ref508737204"/>
      <w:bookmarkStart w:id="277" w:name="_Toc508877193"/>
      <w:r>
        <w:t xml:space="preserve">Ilustración </w:t>
      </w:r>
      <w:fldSimple w:instr=" SEQ Ilustración \* ARABIC ">
        <w:r w:rsidR="00980ACB">
          <w:rPr>
            <w:noProof/>
          </w:rPr>
          <w:t>37</w:t>
        </w:r>
      </w:fldSimple>
      <w:r>
        <w:rPr>
          <w:noProof/>
        </w:rPr>
        <w:t xml:space="preserve"> - </w:t>
      </w:r>
      <w:r>
        <w:t xml:space="preserve"> Comparativa aplicaciones híbridas</w:t>
      </w:r>
      <w:bookmarkEnd w:id="276"/>
      <w:bookmarkEnd w:id="277"/>
    </w:p>
    <w:p w14:paraId="6FB743CF" w14:textId="4C1C6D44" w:rsidR="00EB0431" w:rsidRDefault="00EB61FC" w:rsidP="00EB0431">
      <w:pPr>
        <w:pStyle w:val="Ttulo2"/>
        <w:rPr>
          <w:b/>
          <w:sz w:val="32"/>
          <w:szCs w:val="32"/>
        </w:rPr>
      </w:pPr>
      <w:bookmarkStart w:id="278" w:name="_Toc499023878"/>
      <w:bookmarkStart w:id="279" w:name="_Toc509667146"/>
      <w:r>
        <w:rPr>
          <w:b/>
          <w:sz w:val="32"/>
          <w:szCs w:val="32"/>
        </w:rPr>
        <w:t>5.5</w:t>
      </w:r>
      <w:r w:rsidR="00EB0431">
        <w:rPr>
          <w:b/>
          <w:sz w:val="32"/>
          <w:szCs w:val="32"/>
        </w:rPr>
        <w:t xml:space="preserve"> Entornos y herramientas para el desarrollo</w:t>
      </w:r>
      <w:bookmarkEnd w:id="278"/>
      <w:bookmarkEnd w:id="279"/>
    </w:p>
    <w:p w14:paraId="64B15C66" w14:textId="77777777" w:rsidR="00EB0431" w:rsidRDefault="00EB0431" w:rsidP="00EB0431"/>
    <w:p w14:paraId="0332AD2B" w14:textId="7D4E7F46" w:rsidR="00EB0431" w:rsidRDefault="00EB0431" w:rsidP="00EB0431">
      <w:pPr>
        <w:rPr>
          <w:rFonts w:ascii="Arial" w:hAnsi="Arial" w:cs="Arial"/>
          <w:sz w:val="24"/>
          <w:szCs w:val="24"/>
        </w:rPr>
      </w:pPr>
      <w:r>
        <w:rPr>
          <w:rFonts w:ascii="Arial" w:hAnsi="Arial" w:cs="Arial"/>
          <w:sz w:val="24"/>
          <w:szCs w:val="24"/>
        </w:rPr>
        <w:t>En el contexto de esta tesis, al momento de seleccionar el tipo de aplicación móvil, dentro de los tipos antes mencionados, se analizaron los entornos de desarrollo y herramientas para el desarrollador</w:t>
      </w:r>
      <w:r w:rsidR="00853483">
        <w:rPr>
          <w:rFonts w:ascii="Arial" w:hAnsi="Arial" w:cs="Arial"/>
          <w:sz w:val="24"/>
          <w:szCs w:val="24"/>
        </w:rPr>
        <w:t xml:space="preserve"> que a continuación se describen (</w:t>
      </w:r>
      <w:r w:rsidR="00853483" w:rsidRPr="00853483">
        <w:rPr>
          <w:rFonts w:ascii="Arial" w:hAnsi="Arial" w:cs="Arial"/>
          <w:b/>
          <w:sz w:val="24"/>
          <w:szCs w:val="24"/>
        </w:rPr>
        <w:fldChar w:fldCharType="begin"/>
      </w:r>
      <w:r w:rsidR="00853483" w:rsidRPr="00853483">
        <w:rPr>
          <w:rFonts w:ascii="Arial" w:hAnsi="Arial" w:cs="Arial"/>
          <w:b/>
          <w:sz w:val="24"/>
          <w:szCs w:val="24"/>
        </w:rPr>
        <w:instrText xml:space="preserve"> REF _Ref508737378 \h  \* MERGEFORMAT </w:instrText>
      </w:r>
      <w:r w:rsidR="00853483" w:rsidRPr="00853483">
        <w:rPr>
          <w:rFonts w:ascii="Arial" w:hAnsi="Arial" w:cs="Arial"/>
          <w:b/>
          <w:sz w:val="24"/>
          <w:szCs w:val="24"/>
        </w:rPr>
      </w:r>
      <w:r w:rsidR="00853483" w:rsidRPr="00853483">
        <w:rPr>
          <w:rFonts w:ascii="Arial" w:hAnsi="Arial" w:cs="Arial"/>
          <w:b/>
          <w:sz w:val="24"/>
          <w:szCs w:val="24"/>
        </w:rPr>
        <w:fldChar w:fldCharType="separate"/>
      </w:r>
      <w:r w:rsidR="00853483" w:rsidRPr="00853483">
        <w:rPr>
          <w:rFonts w:ascii="Arial" w:hAnsi="Arial" w:cs="Arial"/>
          <w:b/>
          <w:sz w:val="24"/>
          <w:szCs w:val="24"/>
        </w:rPr>
        <w:t xml:space="preserve">Ilustración </w:t>
      </w:r>
      <w:r w:rsidR="00853483" w:rsidRPr="00853483">
        <w:rPr>
          <w:rFonts w:ascii="Arial" w:hAnsi="Arial" w:cs="Arial"/>
          <w:b/>
          <w:noProof/>
          <w:sz w:val="24"/>
          <w:szCs w:val="24"/>
        </w:rPr>
        <w:t>38</w:t>
      </w:r>
      <w:r w:rsidR="00853483" w:rsidRPr="00853483">
        <w:rPr>
          <w:rFonts w:ascii="Arial" w:hAnsi="Arial" w:cs="Arial"/>
          <w:b/>
          <w:sz w:val="24"/>
          <w:szCs w:val="24"/>
        </w:rPr>
        <w:t xml:space="preserve"> - Herramientas para desarrollo de apps</w:t>
      </w:r>
      <w:r w:rsidR="00853483" w:rsidRPr="00853483">
        <w:rPr>
          <w:rFonts w:ascii="Arial" w:hAnsi="Arial" w:cs="Arial"/>
          <w:b/>
          <w:sz w:val="24"/>
          <w:szCs w:val="24"/>
        </w:rPr>
        <w:fldChar w:fldCharType="end"/>
      </w:r>
      <w:r w:rsidR="00853483">
        <w:rPr>
          <w:rFonts w:ascii="Arial" w:hAnsi="Arial" w:cs="Arial"/>
          <w:sz w:val="24"/>
          <w:szCs w:val="24"/>
        </w:rPr>
        <w:t>)</w:t>
      </w:r>
      <w:r>
        <w:rPr>
          <w:rFonts w:ascii="Arial" w:hAnsi="Arial" w:cs="Arial"/>
          <w:sz w:val="24"/>
          <w:szCs w:val="24"/>
        </w:rPr>
        <w:t>.</w:t>
      </w:r>
    </w:p>
    <w:p w14:paraId="4A2A049E" w14:textId="77777777" w:rsidR="00EB0431" w:rsidRDefault="00EB0431" w:rsidP="00EB0431">
      <w:pPr>
        <w:keepNext/>
      </w:pPr>
      <w:r>
        <w:rPr>
          <w:noProof/>
          <w:lang w:val="en-US" w:eastAsia="en-US"/>
        </w:rPr>
        <w:drawing>
          <wp:inline distT="0" distB="0" distL="0" distR="0" wp14:anchorId="051597FD" wp14:editId="287465F5">
            <wp:extent cx="5400040" cy="3150235"/>
            <wp:effectExtent l="38100" t="38100" r="10160" b="12065"/>
            <wp:docPr id="1050" name="Image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14:paraId="48FFEB81" w14:textId="1E48A39B" w:rsidR="00EB0431" w:rsidRDefault="00EB0431" w:rsidP="00EB0431">
      <w:pPr>
        <w:pStyle w:val="Descripcin"/>
        <w:jc w:val="center"/>
      </w:pPr>
      <w:bookmarkStart w:id="280" w:name="_Ref508737378"/>
      <w:bookmarkStart w:id="281" w:name="_Toc508877194"/>
      <w:r>
        <w:t xml:space="preserve">Ilustración </w:t>
      </w:r>
      <w:fldSimple w:instr=" SEQ Ilustración \* ARABIC ">
        <w:r w:rsidR="00980ACB">
          <w:rPr>
            <w:noProof/>
          </w:rPr>
          <w:t>38</w:t>
        </w:r>
      </w:fldSimple>
      <w:r>
        <w:t xml:space="preserve"> - Herramientas para desarrollo de apps</w:t>
      </w:r>
      <w:bookmarkEnd w:id="280"/>
      <w:bookmarkEnd w:id="281"/>
    </w:p>
    <w:p w14:paraId="1CFA96FF" w14:textId="5CCAF959" w:rsidR="00EB0431" w:rsidRDefault="00EB61FC" w:rsidP="00EB0431">
      <w:pPr>
        <w:pStyle w:val="Ttulo3"/>
        <w:rPr>
          <w:b w:val="0"/>
          <w:sz w:val="28"/>
          <w:szCs w:val="28"/>
        </w:rPr>
      </w:pPr>
      <w:bookmarkStart w:id="282" w:name="_Toc499023879"/>
      <w:bookmarkStart w:id="283" w:name="_Ref508740027"/>
      <w:bookmarkStart w:id="284" w:name="_Toc509667147"/>
      <w:r>
        <w:rPr>
          <w:b w:val="0"/>
          <w:sz w:val="28"/>
          <w:szCs w:val="28"/>
        </w:rPr>
        <w:lastRenderedPageBreak/>
        <w:t>5.5</w:t>
      </w:r>
      <w:r w:rsidR="00EB0431">
        <w:rPr>
          <w:b w:val="0"/>
          <w:sz w:val="28"/>
          <w:szCs w:val="28"/>
        </w:rPr>
        <w:t>.1 Android Studio</w:t>
      </w:r>
      <w:bookmarkEnd w:id="282"/>
      <w:bookmarkEnd w:id="283"/>
      <w:bookmarkEnd w:id="284"/>
    </w:p>
    <w:p w14:paraId="547F7406" w14:textId="77777777" w:rsidR="00EB0431" w:rsidRDefault="00EB0431" w:rsidP="00EB0431"/>
    <w:p w14:paraId="3892FDA5" w14:textId="01070E55" w:rsidR="00EB0431" w:rsidRPr="00D007CA" w:rsidRDefault="00EB0431" w:rsidP="00EB0431">
      <w:pPr>
        <w:rPr>
          <w:rFonts w:ascii="Arial" w:hAnsi="Arial" w:cs="Arial"/>
          <w:sz w:val="24"/>
          <w:szCs w:val="24"/>
        </w:rPr>
      </w:pPr>
      <w:r>
        <w:rPr>
          <w:sz w:val="28"/>
          <w:szCs w:val="28"/>
        </w:rPr>
        <w:t>Android Studio</w:t>
      </w:r>
      <w:r>
        <w:rPr>
          <w:rFonts w:ascii="Arial" w:hAnsi="Arial" w:cs="Arial"/>
          <w:sz w:val="24"/>
          <w:szCs w:val="24"/>
        </w:rPr>
        <w:t xml:space="preserve"> es el </w:t>
      </w:r>
      <w:r w:rsidR="00853483" w:rsidRPr="00853483">
        <w:rPr>
          <w:rFonts w:ascii="Arial" w:hAnsi="Arial" w:cs="Arial"/>
          <w:sz w:val="24"/>
          <w:szCs w:val="24"/>
        </w:rPr>
        <w:fldChar w:fldCharType="begin"/>
      </w:r>
      <w:r w:rsidR="00853483" w:rsidRPr="00853483">
        <w:rPr>
          <w:rFonts w:ascii="Arial" w:hAnsi="Arial" w:cs="Arial"/>
          <w:sz w:val="24"/>
          <w:szCs w:val="24"/>
        </w:rPr>
        <w:instrText xml:space="preserve"> REF _Ref508737417 \h  \* MERGEFORMAT </w:instrText>
      </w:r>
      <w:r w:rsidR="00853483" w:rsidRPr="00853483">
        <w:rPr>
          <w:rFonts w:ascii="Arial" w:hAnsi="Arial" w:cs="Arial"/>
          <w:sz w:val="24"/>
          <w:szCs w:val="24"/>
        </w:rPr>
      </w:r>
      <w:r w:rsidR="00853483" w:rsidRPr="00853483">
        <w:rPr>
          <w:rFonts w:ascii="Arial" w:hAnsi="Arial" w:cs="Arial"/>
          <w:sz w:val="24"/>
          <w:szCs w:val="24"/>
        </w:rPr>
        <w:fldChar w:fldCharType="separate"/>
      </w:r>
      <w:r w:rsidR="00853483" w:rsidRPr="00853483">
        <w:rPr>
          <w:rFonts w:ascii="Arial" w:hAnsi="Arial" w:cs="Arial"/>
          <w:b/>
          <w:sz w:val="24"/>
          <w:szCs w:val="24"/>
        </w:rPr>
        <w:t>IDE (Integrated Development Environment)</w:t>
      </w:r>
      <w:r w:rsidR="00853483" w:rsidRPr="00853483">
        <w:rPr>
          <w:rFonts w:ascii="Arial" w:hAnsi="Arial" w:cs="Arial"/>
          <w:sz w:val="24"/>
          <w:szCs w:val="24"/>
        </w:rPr>
        <w:fldChar w:fldCharType="end"/>
      </w:r>
      <w:r w:rsidR="00853483">
        <w:rPr>
          <w:rFonts w:ascii="Arial" w:hAnsi="Arial" w:cs="Arial"/>
          <w:sz w:val="24"/>
          <w:szCs w:val="24"/>
        </w:rPr>
        <w:t xml:space="preserve"> </w:t>
      </w:r>
      <w:r>
        <w:rPr>
          <w:rFonts w:ascii="Arial" w:hAnsi="Arial" w:cs="Arial"/>
          <w:sz w:val="24"/>
          <w:szCs w:val="24"/>
        </w:rPr>
        <w:t xml:space="preserve">oficial para el desarrollo de aplicaciones para Android, basado en la tecnología IntelliJ IDEA. Además del editor de códigos y las herramientas para desarrolladores de IntelliJ, Android Studio </w:t>
      </w:r>
      <w:r w:rsidRPr="00D007CA">
        <w:rPr>
          <w:rFonts w:ascii="Arial" w:hAnsi="Arial" w:cs="Arial"/>
          <w:sz w:val="24"/>
          <w:szCs w:val="24"/>
        </w:rPr>
        <w:t xml:space="preserve">ofrece la posibilidad de instalarse en los distintos sistemas operativos como </w:t>
      </w:r>
      <w:r w:rsidR="00D3353A" w:rsidRPr="00D3353A">
        <w:rPr>
          <w:rFonts w:ascii="Arial" w:hAnsi="Arial" w:cs="Arial"/>
          <w:b/>
          <w:sz w:val="24"/>
          <w:szCs w:val="24"/>
        </w:rPr>
        <w:fldChar w:fldCharType="begin"/>
      </w:r>
      <w:r w:rsidR="00D3353A" w:rsidRPr="00D3353A">
        <w:rPr>
          <w:rFonts w:ascii="Arial" w:hAnsi="Arial" w:cs="Arial"/>
          <w:b/>
          <w:sz w:val="24"/>
          <w:szCs w:val="24"/>
        </w:rPr>
        <w:instrText xml:space="preserve"> REF _Ref508732915 \h  \* MERGEFORMAT </w:instrText>
      </w:r>
      <w:r w:rsidR="00D3353A" w:rsidRPr="00D3353A">
        <w:rPr>
          <w:rFonts w:ascii="Arial" w:hAnsi="Arial" w:cs="Arial"/>
          <w:b/>
          <w:sz w:val="24"/>
          <w:szCs w:val="24"/>
        </w:rPr>
      </w:r>
      <w:r w:rsidR="00D3353A" w:rsidRPr="00D3353A">
        <w:rPr>
          <w:rFonts w:ascii="Arial" w:hAnsi="Arial" w:cs="Arial"/>
          <w:b/>
          <w:sz w:val="24"/>
          <w:szCs w:val="24"/>
        </w:rPr>
        <w:fldChar w:fldCharType="separate"/>
      </w:r>
      <w:r w:rsidR="00D3353A" w:rsidRPr="00D3353A">
        <w:rPr>
          <w:rFonts w:ascii="Arial" w:hAnsi="Arial" w:cs="Arial"/>
          <w:b/>
          <w:sz w:val="24"/>
          <w:szCs w:val="24"/>
        </w:rPr>
        <w:t>Linux</w:t>
      </w:r>
      <w:r w:rsidR="00D3353A" w:rsidRPr="00D3353A">
        <w:rPr>
          <w:rFonts w:ascii="Arial" w:hAnsi="Arial" w:cs="Arial"/>
          <w:b/>
          <w:sz w:val="24"/>
          <w:szCs w:val="24"/>
        </w:rPr>
        <w:fldChar w:fldCharType="end"/>
      </w:r>
      <w:r w:rsidRPr="00D007CA">
        <w:rPr>
          <w:rFonts w:ascii="Arial" w:hAnsi="Arial" w:cs="Arial"/>
          <w:sz w:val="24"/>
          <w:szCs w:val="24"/>
        </w:rPr>
        <w:t>, MS Windows, MacOs</w:t>
      </w:r>
      <w:r>
        <w:rPr>
          <w:rFonts w:ascii="Arial" w:hAnsi="Arial" w:cs="Arial"/>
          <w:sz w:val="24"/>
          <w:szCs w:val="24"/>
        </w:rPr>
        <w:t xml:space="preserve">. </w:t>
      </w:r>
      <w:r w:rsidRPr="00D007CA">
        <w:rPr>
          <w:rFonts w:ascii="Arial" w:hAnsi="Arial" w:cs="Arial"/>
          <w:sz w:val="24"/>
          <w:szCs w:val="24"/>
        </w:rPr>
        <w:t>Además, incluye características como:</w:t>
      </w:r>
    </w:p>
    <w:p w14:paraId="7A197941" w14:textId="77777777" w:rsidR="00EB0431" w:rsidRPr="00D007CA" w:rsidRDefault="00EB0431" w:rsidP="00EB0431">
      <w:pPr>
        <w:pStyle w:val="Prrafodelista"/>
        <w:numPr>
          <w:ilvl w:val="0"/>
          <w:numId w:val="37"/>
        </w:numPr>
        <w:tabs>
          <w:tab w:val="clear" w:pos="720"/>
        </w:tabs>
        <w:rPr>
          <w:rFonts w:ascii="Arial" w:hAnsi="Arial" w:cs="Arial"/>
          <w:sz w:val="24"/>
          <w:szCs w:val="24"/>
        </w:rPr>
      </w:pPr>
      <w:r w:rsidRPr="00D007CA">
        <w:rPr>
          <w:rFonts w:ascii="Arial" w:hAnsi="Arial" w:cs="Arial"/>
          <w:sz w:val="24"/>
          <w:szCs w:val="24"/>
        </w:rPr>
        <w:t>Integración de ProGuard</w:t>
      </w:r>
      <w:r>
        <w:rPr>
          <w:rFonts w:ascii="Arial" w:hAnsi="Arial" w:cs="Arial"/>
          <w:sz w:val="24"/>
          <w:szCs w:val="24"/>
        </w:rPr>
        <w:t xml:space="preserve"> </w:t>
      </w:r>
      <w:r w:rsidRPr="00D007CA">
        <w:rPr>
          <w:rFonts w:ascii="Arial" w:hAnsi="Arial" w:cs="Arial"/>
          <w:sz w:val="24"/>
          <w:szCs w:val="24"/>
        </w:rPr>
        <w:t xml:space="preserve">(reducción de código, eliminación de atributos, clases, métodos sin utilizar) </w:t>
      </w:r>
    </w:p>
    <w:p w14:paraId="3E4DBC68" w14:textId="77777777" w:rsidR="00EB0431" w:rsidRPr="00D007CA" w:rsidRDefault="00EB0431" w:rsidP="00EB0431">
      <w:pPr>
        <w:pStyle w:val="Prrafodelista"/>
        <w:numPr>
          <w:ilvl w:val="0"/>
          <w:numId w:val="37"/>
        </w:numPr>
        <w:tabs>
          <w:tab w:val="clear" w:pos="720"/>
        </w:tabs>
        <w:rPr>
          <w:rFonts w:ascii="Arial" w:hAnsi="Arial" w:cs="Arial"/>
          <w:sz w:val="24"/>
          <w:szCs w:val="24"/>
        </w:rPr>
      </w:pPr>
      <w:r w:rsidRPr="00D007CA">
        <w:rPr>
          <w:rFonts w:ascii="Arial" w:hAnsi="Arial" w:cs="Arial"/>
          <w:sz w:val="24"/>
          <w:szCs w:val="24"/>
        </w:rPr>
        <w:t>Firma de aplicaciones</w:t>
      </w:r>
    </w:p>
    <w:p w14:paraId="4741BD1E" w14:textId="77777777" w:rsidR="00EB0431" w:rsidRPr="00D007CA" w:rsidRDefault="00EB0431" w:rsidP="00EB0431">
      <w:pPr>
        <w:pStyle w:val="Prrafodelista"/>
        <w:numPr>
          <w:ilvl w:val="0"/>
          <w:numId w:val="37"/>
        </w:numPr>
        <w:tabs>
          <w:tab w:val="clear" w:pos="720"/>
        </w:tabs>
        <w:rPr>
          <w:rFonts w:ascii="Arial" w:hAnsi="Arial" w:cs="Arial"/>
          <w:sz w:val="24"/>
          <w:szCs w:val="24"/>
        </w:rPr>
      </w:pPr>
      <w:r w:rsidRPr="00D007CA">
        <w:rPr>
          <w:rFonts w:ascii="Arial" w:hAnsi="Arial" w:cs="Arial"/>
          <w:sz w:val="24"/>
          <w:szCs w:val="24"/>
        </w:rPr>
        <w:t>Renderizado en tiempo real</w:t>
      </w:r>
    </w:p>
    <w:p w14:paraId="400111D9" w14:textId="77777777" w:rsidR="00EB0431" w:rsidRPr="00D007CA" w:rsidRDefault="00EB0431" w:rsidP="00EB0431">
      <w:pPr>
        <w:pStyle w:val="Prrafodelista"/>
        <w:numPr>
          <w:ilvl w:val="0"/>
          <w:numId w:val="37"/>
        </w:numPr>
        <w:tabs>
          <w:tab w:val="clear" w:pos="720"/>
        </w:tabs>
        <w:rPr>
          <w:rFonts w:ascii="Arial" w:hAnsi="Arial" w:cs="Arial"/>
          <w:sz w:val="24"/>
          <w:szCs w:val="24"/>
        </w:rPr>
      </w:pPr>
      <w:r w:rsidRPr="00D007CA">
        <w:rPr>
          <w:rFonts w:ascii="Arial" w:hAnsi="Arial" w:cs="Arial"/>
          <w:sz w:val="24"/>
          <w:szCs w:val="24"/>
        </w:rPr>
        <w:t>Consola de desarrollador: consejos de optimización, ayuda para la traducción, estadísticas de uso</w:t>
      </w:r>
    </w:p>
    <w:p w14:paraId="04168588" w14:textId="77777777" w:rsidR="00EB0431" w:rsidRPr="00D007CA" w:rsidRDefault="00EB0431" w:rsidP="00EB0431">
      <w:pPr>
        <w:pStyle w:val="Prrafodelista"/>
        <w:numPr>
          <w:ilvl w:val="0"/>
          <w:numId w:val="37"/>
        </w:numPr>
        <w:tabs>
          <w:tab w:val="clear" w:pos="720"/>
        </w:tabs>
        <w:rPr>
          <w:rFonts w:ascii="Arial" w:hAnsi="Arial" w:cs="Arial"/>
          <w:sz w:val="24"/>
          <w:szCs w:val="24"/>
        </w:rPr>
      </w:pPr>
      <w:r w:rsidRPr="00D007CA">
        <w:rPr>
          <w:rFonts w:ascii="Arial" w:hAnsi="Arial" w:cs="Arial"/>
          <w:sz w:val="24"/>
          <w:szCs w:val="24"/>
        </w:rPr>
        <w:t>Editor de diseño, con posibilidad de arrastrar y soltar elementos</w:t>
      </w:r>
    </w:p>
    <w:p w14:paraId="6F0D61C2" w14:textId="77777777" w:rsidR="00EB0431" w:rsidRPr="00D007CA" w:rsidRDefault="00EB0431" w:rsidP="00EB0431">
      <w:pPr>
        <w:pStyle w:val="Prrafodelista"/>
        <w:numPr>
          <w:ilvl w:val="0"/>
          <w:numId w:val="37"/>
        </w:numPr>
        <w:tabs>
          <w:tab w:val="clear" w:pos="720"/>
        </w:tabs>
        <w:rPr>
          <w:rFonts w:ascii="Arial" w:hAnsi="Arial" w:cs="Arial"/>
          <w:sz w:val="24"/>
          <w:szCs w:val="24"/>
        </w:rPr>
      </w:pPr>
      <w:r w:rsidRPr="00D007CA">
        <w:rPr>
          <w:rFonts w:ascii="Arial" w:hAnsi="Arial" w:cs="Arial"/>
          <w:sz w:val="24"/>
          <w:szCs w:val="24"/>
        </w:rPr>
        <w:t>Herramientas Lint (detección de problemas de rendimiento, usabilidad, compatibilidad de versiones, etc)</w:t>
      </w:r>
      <w:r w:rsidRPr="00D007CA">
        <w:rPr>
          <w:rFonts w:ascii="Arial" w:hAnsi="Arial" w:cs="Arial"/>
          <w:sz w:val="24"/>
          <w:szCs w:val="24"/>
        </w:rPr>
        <w:tab/>
      </w:r>
    </w:p>
    <w:p w14:paraId="6F6C47E2" w14:textId="77777777" w:rsidR="00EB0431" w:rsidRPr="00D007CA" w:rsidRDefault="00EB0431" w:rsidP="00EB0431">
      <w:pPr>
        <w:pStyle w:val="Prrafodelista"/>
        <w:numPr>
          <w:ilvl w:val="0"/>
          <w:numId w:val="37"/>
        </w:numPr>
        <w:tabs>
          <w:tab w:val="clear" w:pos="720"/>
        </w:tabs>
        <w:rPr>
          <w:rFonts w:ascii="Arial" w:hAnsi="Arial" w:cs="Arial"/>
          <w:sz w:val="24"/>
          <w:szCs w:val="24"/>
        </w:rPr>
      </w:pPr>
      <w:r w:rsidRPr="00D007CA">
        <w:rPr>
          <w:rFonts w:ascii="Arial" w:hAnsi="Arial" w:cs="Arial"/>
          <w:sz w:val="24"/>
          <w:szCs w:val="24"/>
        </w:rPr>
        <w:t>Soporte para crear diseños en Android Wear (Sistema operativo para dispositivos corporales de Android)</w:t>
      </w:r>
    </w:p>
    <w:p w14:paraId="280EA569" w14:textId="77777777" w:rsidR="00EB0431" w:rsidRPr="00D007CA" w:rsidRDefault="00EB0431" w:rsidP="00EB0431">
      <w:pPr>
        <w:pStyle w:val="Prrafodelista"/>
        <w:numPr>
          <w:ilvl w:val="0"/>
          <w:numId w:val="37"/>
        </w:numPr>
        <w:tabs>
          <w:tab w:val="clear" w:pos="720"/>
        </w:tabs>
        <w:rPr>
          <w:rFonts w:ascii="Arial" w:hAnsi="Arial" w:cs="Arial"/>
          <w:sz w:val="24"/>
          <w:szCs w:val="24"/>
        </w:rPr>
      </w:pPr>
      <w:r w:rsidRPr="00D007CA">
        <w:rPr>
          <w:rFonts w:ascii="Arial" w:hAnsi="Arial" w:cs="Arial"/>
          <w:sz w:val="24"/>
          <w:szCs w:val="24"/>
        </w:rPr>
        <w:t>Google Cloud Platform</w:t>
      </w:r>
    </w:p>
    <w:p w14:paraId="54EC6DCF" w14:textId="77777777" w:rsidR="00EB0431" w:rsidRPr="00D007CA" w:rsidRDefault="00EB0431" w:rsidP="00EB0431">
      <w:pPr>
        <w:pStyle w:val="Prrafodelista"/>
        <w:numPr>
          <w:ilvl w:val="0"/>
          <w:numId w:val="37"/>
        </w:numPr>
        <w:tabs>
          <w:tab w:val="clear" w:pos="720"/>
        </w:tabs>
        <w:rPr>
          <w:rFonts w:ascii="Arial" w:hAnsi="Arial" w:cs="Arial"/>
          <w:sz w:val="24"/>
          <w:szCs w:val="24"/>
        </w:rPr>
      </w:pPr>
      <w:r w:rsidRPr="00D007CA">
        <w:rPr>
          <w:rFonts w:ascii="Arial" w:hAnsi="Arial" w:cs="Arial"/>
          <w:sz w:val="24"/>
          <w:szCs w:val="24"/>
        </w:rPr>
        <w:t>Dispositivos virtuales para simular las aplicaciones</w:t>
      </w:r>
    </w:p>
    <w:p w14:paraId="0D3D6EAD" w14:textId="359E39B6" w:rsidR="00EB0431" w:rsidRDefault="00EB0431" w:rsidP="00EB0431">
      <w:pPr>
        <w:rPr>
          <w:rFonts w:ascii="Arial" w:hAnsi="Arial" w:cs="Arial"/>
          <w:sz w:val="24"/>
          <w:szCs w:val="24"/>
        </w:rPr>
      </w:pPr>
      <w:r>
        <w:rPr>
          <w:rFonts w:ascii="Arial" w:hAnsi="Arial" w:cs="Arial"/>
          <w:sz w:val="24"/>
          <w:szCs w:val="24"/>
        </w:rPr>
        <w:t>Provee también emuladores para diferentes plataformas de hardware, destinados a la prueba de Apps.</w:t>
      </w:r>
      <w:sdt>
        <w:sdtPr>
          <w:rPr>
            <w:rFonts w:ascii="Arial" w:hAnsi="Arial" w:cs="Arial"/>
            <w:sz w:val="24"/>
            <w:szCs w:val="24"/>
          </w:rPr>
          <w:id w:val="-1393268532"/>
          <w:citation/>
        </w:sdtPr>
        <w:sdtContent>
          <w:r w:rsidR="0088341F">
            <w:rPr>
              <w:rFonts w:ascii="Arial" w:hAnsi="Arial" w:cs="Arial"/>
              <w:sz w:val="24"/>
              <w:szCs w:val="24"/>
            </w:rPr>
            <w:fldChar w:fldCharType="begin"/>
          </w:r>
          <w:r w:rsidR="0088341F">
            <w:rPr>
              <w:rFonts w:ascii="Arial" w:hAnsi="Arial" w:cs="Arial"/>
              <w:sz w:val="24"/>
              <w:szCs w:val="24"/>
            </w:rPr>
            <w:instrText xml:space="preserve"> CITATION Wik174 \l 11274 </w:instrText>
          </w:r>
          <w:r w:rsidR="0088341F">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[20]</w:t>
          </w:r>
          <w:r w:rsidR="0088341F">
            <w:rPr>
              <w:rFonts w:ascii="Arial" w:hAnsi="Arial" w:cs="Arial"/>
              <w:sz w:val="24"/>
              <w:szCs w:val="24"/>
            </w:rPr>
            <w:fldChar w:fldCharType="end"/>
          </w:r>
        </w:sdtContent>
      </w:sdt>
      <w:r>
        <w:rPr>
          <w:rFonts w:ascii="Arial" w:hAnsi="Arial" w:cs="Arial"/>
          <w:sz w:val="24"/>
          <w:szCs w:val="24"/>
        </w:rPr>
        <w:t xml:space="preserve"> </w:t>
      </w:r>
    </w:p>
    <w:p w14:paraId="08CB9979" w14:textId="77777777" w:rsidR="00EB0431" w:rsidRDefault="00EB0431" w:rsidP="00EB0431"/>
    <w:p w14:paraId="0CE8C9A5" w14:textId="77777777" w:rsidR="00941617" w:rsidRDefault="00941617">
      <w:pPr>
        <w:rPr>
          <w:rFonts w:ascii="Trebuchet MS" w:eastAsia="Trebuchet MS" w:hAnsi="Trebuchet MS" w:cs="Trebuchet MS"/>
          <w:color w:val="666666"/>
          <w:sz w:val="28"/>
          <w:szCs w:val="28"/>
        </w:rPr>
      </w:pPr>
      <w:bookmarkStart w:id="285" w:name="_Toc499023880"/>
      <w:r>
        <w:rPr>
          <w:b/>
          <w:sz w:val="28"/>
          <w:szCs w:val="28"/>
        </w:rPr>
        <w:br w:type="page"/>
      </w:r>
    </w:p>
    <w:p w14:paraId="05CB7A65" w14:textId="0DDDB155" w:rsidR="00EB0431" w:rsidRDefault="00EB61FC" w:rsidP="00EB0431">
      <w:pPr>
        <w:pStyle w:val="Ttulo3"/>
        <w:rPr>
          <w:b w:val="0"/>
          <w:sz w:val="28"/>
          <w:szCs w:val="28"/>
        </w:rPr>
      </w:pPr>
      <w:bookmarkStart w:id="286" w:name="_Toc509667148"/>
      <w:r>
        <w:rPr>
          <w:b w:val="0"/>
          <w:sz w:val="28"/>
          <w:szCs w:val="28"/>
        </w:rPr>
        <w:lastRenderedPageBreak/>
        <w:t>5.5</w:t>
      </w:r>
      <w:r w:rsidR="00EB0431">
        <w:rPr>
          <w:b w:val="0"/>
          <w:sz w:val="28"/>
          <w:szCs w:val="28"/>
        </w:rPr>
        <w:t>.2 App Inventor</w:t>
      </w:r>
      <w:bookmarkEnd w:id="285"/>
      <w:bookmarkEnd w:id="286"/>
    </w:p>
    <w:p w14:paraId="6A233A73" w14:textId="77777777" w:rsidR="00EB0431" w:rsidRDefault="00EB0431" w:rsidP="00EB0431"/>
    <w:p w14:paraId="64862BBC" w14:textId="029A9B2F" w:rsidR="00EB0431" w:rsidRDefault="00EB0431" w:rsidP="00EB0431">
      <w:pPr>
        <w:rPr>
          <w:rFonts w:ascii="Arial" w:hAnsi="Arial" w:cs="Arial"/>
          <w:sz w:val="24"/>
          <w:szCs w:val="24"/>
        </w:rPr>
      </w:pPr>
      <w:r>
        <w:rPr>
          <w:rFonts w:ascii="Arial" w:hAnsi="Arial" w:cs="Arial"/>
          <w:sz w:val="24"/>
          <w:szCs w:val="24"/>
        </w:rPr>
        <w:t xml:space="preserve">Es un entorno de desarrollo de software creado por Google Labs para la elaboración de aplicaciones destinadas al sistema operativo Android. El usuario puede, de forma visual y a partir de un conjunto de herramientas básicas, ir enlazando una serie de bloques para crear la aplicación. El sistema es gratuito y se puede descargar </w:t>
      </w:r>
      <w:r w:rsidRPr="00D007CA">
        <w:rPr>
          <w:rFonts w:ascii="Arial" w:hAnsi="Arial" w:cs="Arial"/>
          <w:color w:val="auto"/>
          <w:sz w:val="24"/>
          <w:szCs w:val="24"/>
        </w:rPr>
        <w:t xml:space="preserve">fácilmente desde </w:t>
      </w:r>
      <w:r>
        <w:rPr>
          <w:rFonts w:ascii="Arial" w:hAnsi="Arial" w:cs="Arial"/>
          <w:sz w:val="24"/>
          <w:szCs w:val="24"/>
        </w:rPr>
        <w:t>la web la aplicación generada. Las aplicaciones creadas con App Inventor están limitadas por su simplicidad, aunque permiten cubrir un gran número de necesidades básicas en un dispositivo móvil.</w:t>
      </w:r>
    </w:p>
    <w:p w14:paraId="0A48C2F6" w14:textId="77777777" w:rsidR="00EB0431" w:rsidRDefault="00EB0431" w:rsidP="00EB0431">
      <w:pPr>
        <w:rPr>
          <w:rFonts w:ascii="Arial" w:hAnsi="Arial" w:cs="Arial"/>
          <w:sz w:val="24"/>
          <w:szCs w:val="24"/>
        </w:rPr>
      </w:pPr>
      <w:r w:rsidRPr="00D007CA">
        <w:rPr>
          <w:rFonts w:ascii="Arial" w:hAnsi="Arial" w:cs="Arial"/>
          <w:color w:val="auto"/>
          <w:sz w:val="24"/>
          <w:szCs w:val="24"/>
        </w:rPr>
        <w:t xml:space="preserve">Con Google MIT App Inventor, se espera un incremento importante en el número </w:t>
      </w:r>
      <w:r>
        <w:rPr>
          <w:rFonts w:ascii="Arial" w:hAnsi="Arial" w:cs="Arial"/>
          <w:sz w:val="24"/>
          <w:szCs w:val="24"/>
        </w:rPr>
        <w:t>de aplicaciones para Android debido a dos grandes factores: la simplicidad de uso, que facilitará la aparición de un gran número de nuevas aplicaciones; y Google Play, el centro de distribución de aplicaciones para Android donde cualquier usuario puede distribuir sus creaciones libremente.</w:t>
      </w:r>
    </w:p>
    <w:p w14:paraId="246C0DEB" w14:textId="145F210F" w:rsidR="00EB0431" w:rsidRDefault="00EB0431" w:rsidP="00EB0431">
      <w:r>
        <w:rPr>
          <w:rFonts w:ascii="Arial" w:hAnsi="Arial" w:cs="Arial"/>
          <w:sz w:val="24"/>
          <w:szCs w:val="24"/>
        </w:rPr>
        <w:t>Otra gran cualidad es la posibilidad de insertarlo en la educación dado su programación por medio de bloques gráficos, que resultan ser muy intuitivos en aquel</w:t>
      </w:r>
      <w:r w:rsidR="0044184A">
        <w:rPr>
          <w:rFonts w:ascii="Arial" w:hAnsi="Arial" w:cs="Arial"/>
          <w:sz w:val="24"/>
          <w:szCs w:val="24"/>
        </w:rPr>
        <w:t>las personas que se introducen.</w:t>
      </w:r>
      <w:sdt>
        <w:sdtPr>
          <w:rPr>
            <w:rFonts w:ascii="Arial" w:hAnsi="Arial" w:cs="Arial"/>
            <w:sz w:val="24"/>
            <w:szCs w:val="24"/>
          </w:rPr>
          <w:id w:val="-1295135640"/>
          <w:citation/>
        </w:sdtPr>
        <w:sdtContent>
          <w:r w:rsidR="0044184A">
            <w:rPr>
              <w:rFonts w:ascii="Arial" w:hAnsi="Arial" w:cs="Arial"/>
              <w:sz w:val="24"/>
              <w:szCs w:val="24"/>
            </w:rPr>
            <w:fldChar w:fldCharType="begin"/>
          </w:r>
          <w:r w:rsidR="0044184A">
            <w:rPr>
              <w:rFonts w:ascii="Arial" w:hAnsi="Arial" w:cs="Arial"/>
              <w:sz w:val="24"/>
              <w:szCs w:val="24"/>
            </w:rPr>
            <w:instrText xml:space="preserve"> CITATION Goo17 \l 11274 </w:instrText>
          </w:r>
          <w:r w:rsidR="0044184A">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[21]</w:t>
          </w:r>
          <w:r w:rsidR="0044184A">
            <w:rPr>
              <w:rFonts w:ascii="Arial" w:hAnsi="Arial" w:cs="Arial"/>
              <w:sz w:val="24"/>
              <w:szCs w:val="24"/>
            </w:rPr>
            <w:fldChar w:fldCharType="end"/>
          </w:r>
        </w:sdtContent>
      </w:sdt>
    </w:p>
    <w:p w14:paraId="605EACD6" w14:textId="77777777" w:rsidR="00EB0431" w:rsidRDefault="00EB0431" w:rsidP="00EB0431">
      <w:pPr>
        <w:rPr>
          <w:rFonts w:ascii="Arial" w:hAnsi="Arial" w:cs="Arial"/>
          <w:sz w:val="24"/>
          <w:szCs w:val="24"/>
        </w:rPr>
      </w:pPr>
      <w:r>
        <w:rPr>
          <w:rFonts w:ascii="Arial" w:hAnsi="Arial" w:cs="Arial"/>
          <w:sz w:val="24"/>
          <w:szCs w:val="24"/>
        </w:rPr>
        <w:t>Unas primeras apps para el SAR fueron realizadas bajo esta plataforma, de dicha experiencia se pudo concluir que tiene una baja curva de aprendizaje.</w:t>
      </w:r>
    </w:p>
    <w:p w14:paraId="2B197DFD" w14:textId="39B5FA50" w:rsidR="00EB0431" w:rsidRDefault="00EB0431" w:rsidP="00EB0431">
      <w:pPr>
        <w:spacing w:after="160" w:line="259" w:lineRule="auto"/>
        <w:jc w:val="left"/>
        <w:rPr>
          <w:rFonts w:ascii="Arial" w:hAnsi="Arial" w:cs="Arial"/>
          <w:sz w:val="24"/>
          <w:szCs w:val="24"/>
        </w:rPr>
      </w:pPr>
    </w:p>
    <w:p w14:paraId="0C030A23" w14:textId="6EB2D7C8" w:rsidR="00EB0431" w:rsidRDefault="00EB0431" w:rsidP="00EB0431">
      <w:pPr>
        <w:pStyle w:val="Ttulo3"/>
        <w:rPr>
          <w:b w:val="0"/>
          <w:sz w:val="28"/>
          <w:szCs w:val="28"/>
        </w:rPr>
      </w:pPr>
      <w:bookmarkStart w:id="287" w:name="_Toc499023881"/>
      <w:bookmarkStart w:id="288" w:name="_Toc509667149"/>
      <w:r w:rsidRPr="004F1F5C">
        <w:rPr>
          <w:b w:val="0"/>
          <w:sz w:val="28"/>
          <w:szCs w:val="28"/>
        </w:rPr>
        <w:t>5.</w:t>
      </w:r>
      <w:r w:rsidR="00EB61FC">
        <w:rPr>
          <w:b w:val="0"/>
          <w:sz w:val="28"/>
          <w:szCs w:val="28"/>
        </w:rPr>
        <w:t>5</w:t>
      </w:r>
      <w:r w:rsidRPr="004F1F5C">
        <w:rPr>
          <w:b w:val="0"/>
          <w:sz w:val="28"/>
          <w:szCs w:val="28"/>
        </w:rPr>
        <w:t>.3 Tecnologías del lado del cliente - Open Web Stack (HTML, CSS y JS)</w:t>
      </w:r>
      <w:bookmarkEnd w:id="288"/>
      <w:r w:rsidRPr="004F1F5C">
        <w:rPr>
          <w:b w:val="0"/>
          <w:sz w:val="28"/>
          <w:szCs w:val="28"/>
        </w:rPr>
        <w:t> </w:t>
      </w:r>
    </w:p>
    <w:p w14:paraId="323E03F4" w14:textId="77777777" w:rsidR="004E75B0" w:rsidRDefault="004E75B0" w:rsidP="00EB0431">
      <w:pPr>
        <w:rPr>
          <w:rFonts w:ascii="Arial" w:hAnsi="Arial" w:cs="Arial"/>
          <w:sz w:val="24"/>
          <w:szCs w:val="24"/>
        </w:rPr>
      </w:pPr>
    </w:p>
    <w:p w14:paraId="6BA88F2B" w14:textId="003FFF9E" w:rsidR="00EB0431" w:rsidRPr="0088341F" w:rsidRDefault="00EB0431" w:rsidP="00EB0431">
      <w:pPr>
        <w:rPr>
          <w:rFonts w:ascii="Arial" w:hAnsi="Arial" w:cs="Arial"/>
          <w:b/>
          <w:sz w:val="24"/>
          <w:szCs w:val="24"/>
        </w:rPr>
      </w:pPr>
      <w:r w:rsidRPr="0088341F">
        <w:rPr>
          <w:rFonts w:ascii="Arial" w:hAnsi="Arial" w:cs="Arial"/>
          <w:sz w:val="24"/>
          <w:szCs w:val="24"/>
        </w:rPr>
        <w:t>A continuación, se mencionan tecnologías utilizadas tanto para aplicaciones web como, Web Apps y aplicaciones híbridas.</w:t>
      </w:r>
    </w:p>
    <w:p w14:paraId="3C895623" w14:textId="77777777" w:rsidR="00EB0431" w:rsidRDefault="00EB0431" w:rsidP="00EB0431">
      <w:pPr>
        <w:rPr>
          <w:rFonts w:ascii="Arial" w:hAnsi="Arial" w:cs="Arial"/>
          <w:color w:val="222222"/>
          <w:sz w:val="24"/>
          <w:szCs w:val="24"/>
        </w:rPr>
      </w:pPr>
    </w:p>
    <w:p w14:paraId="7BBA5DBE" w14:textId="459398C0" w:rsidR="00EB0431" w:rsidRDefault="00EB61FC" w:rsidP="00EB0431">
      <w:pPr>
        <w:pStyle w:val="Ttulo3"/>
        <w:rPr>
          <w:b w:val="0"/>
          <w:sz w:val="28"/>
          <w:szCs w:val="28"/>
        </w:rPr>
      </w:pPr>
      <w:bookmarkStart w:id="289" w:name="_Toc509667150"/>
      <w:r>
        <w:rPr>
          <w:b w:val="0"/>
          <w:sz w:val="28"/>
          <w:szCs w:val="28"/>
        </w:rPr>
        <w:t>5.5</w:t>
      </w:r>
      <w:r w:rsidR="00EB0431">
        <w:rPr>
          <w:b w:val="0"/>
          <w:sz w:val="28"/>
          <w:szCs w:val="28"/>
        </w:rPr>
        <w:t>.3.1 HTML</w:t>
      </w:r>
      <w:bookmarkEnd w:id="289"/>
    </w:p>
    <w:p w14:paraId="473AA350" w14:textId="77777777" w:rsidR="004E75B0" w:rsidRDefault="00EB0431" w:rsidP="00EB0431">
      <w:r>
        <w:t> </w:t>
      </w:r>
    </w:p>
    <w:p w14:paraId="37AB4AD8" w14:textId="102A70EB" w:rsidR="00EB0431" w:rsidRDefault="00EB0431" w:rsidP="00EB0431">
      <w:pPr>
        <w:rPr>
          <w:rFonts w:ascii="Arial" w:hAnsi="Arial" w:cs="Arial"/>
          <w:color w:val="222222"/>
          <w:sz w:val="24"/>
          <w:szCs w:val="24"/>
        </w:rPr>
      </w:pPr>
      <w:r>
        <w:rPr>
          <w:rFonts w:ascii="Arial" w:hAnsi="Arial" w:cs="Arial"/>
          <w:color w:val="222222"/>
          <w:sz w:val="24"/>
          <w:szCs w:val="24"/>
        </w:rPr>
        <w:t>Es un </w:t>
      </w:r>
      <w:hyperlink r:id="rId82" w:tooltip="Lenguaje de marcado" w:history="1">
        <w:r>
          <w:rPr>
            <w:rFonts w:ascii="Arial" w:hAnsi="Arial" w:cs="Arial"/>
            <w:color w:val="222222"/>
            <w:sz w:val="24"/>
            <w:szCs w:val="24"/>
          </w:rPr>
          <w:t>lenguaje de marcado</w:t>
        </w:r>
      </w:hyperlink>
      <w:r>
        <w:rPr>
          <w:rFonts w:ascii="Arial" w:hAnsi="Arial" w:cs="Arial"/>
          <w:color w:val="222222"/>
          <w:sz w:val="24"/>
          <w:szCs w:val="24"/>
        </w:rPr>
        <w:t> para la elaboración de </w:t>
      </w:r>
      <w:hyperlink r:id="rId83" w:tooltip="Página web" w:history="1">
        <w:r>
          <w:rPr>
            <w:rFonts w:ascii="Arial" w:hAnsi="Arial" w:cs="Arial"/>
            <w:color w:val="222222"/>
            <w:sz w:val="24"/>
            <w:szCs w:val="24"/>
          </w:rPr>
          <w:t>páginas web</w:t>
        </w:r>
      </w:hyperlink>
      <w:r>
        <w:rPr>
          <w:rFonts w:ascii="Arial" w:hAnsi="Arial" w:cs="Arial"/>
          <w:color w:val="222222"/>
          <w:sz w:val="24"/>
          <w:szCs w:val="24"/>
        </w:rPr>
        <w:t>.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w:t>
      </w:r>
    </w:p>
    <w:p w14:paraId="41630E05" w14:textId="345F5916" w:rsidR="00EB0431" w:rsidRDefault="00EB61FC" w:rsidP="00EB0431">
      <w:pPr>
        <w:pStyle w:val="Ttulo3"/>
        <w:rPr>
          <w:b w:val="0"/>
          <w:sz w:val="28"/>
          <w:szCs w:val="28"/>
        </w:rPr>
      </w:pPr>
      <w:bookmarkStart w:id="290" w:name="_Toc509667151"/>
      <w:r>
        <w:rPr>
          <w:b w:val="0"/>
          <w:sz w:val="28"/>
          <w:szCs w:val="28"/>
        </w:rPr>
        <w:t>5.5</w:t>
      </w:r>
      <w:r w:rsidR="00EB0431">
        <w:rPr>
          <w:b w:val="0"/>
          <w:sz w:val="28"/>
          <w:szCs w:val="28"/>
        </w:rPr>
        <w:t>.3.2 CSS</w:t>
      </w:r>
      <w:bookmarkEnd w:id="290"/>
    </w:p>
    <w:p w14:paraId="792613E5" w14:textId="77777777" w:rsidR="004E75B0" w:rsidRDefault="004E75B0" w:rsidP="00EB0431">
      <w:pPr>
        <w:rPr>
          <w:rFonts w:ascii="Arial" w:hAnsi="Arial" w:cs="Arial"/>
          <w:color w:val="222222"/>
          <w:sz w:val="24"/>
          <w:szCs w:val="24"/>
        </w:rPr>
      </w:pPr>
    </w:p>
    <w:p w14:paraId="101DAF95" w14:textId="2F9819E4" w:rsidR="00EB0431" w:rsidRDefault="00EB0431" w:rsidP="00EB0431">
      <w:pPr>
        <w:rPr>
          <w:rFonts w:ascii="Arial" w:hAnsi="Arial" w:cs="Arial"/>
          <w:color w:val="222222"/>
          <w:sz w:val="24"/>
          <w:szCs w:val="24"/>
        </w:rPr>
      </w:pPr>
      <w:r>
        <w:rPr>
          <w:rFonts w:ascii="Arial" w:hAnsi="Arial" w:cs="Arial"/>
          <w:color w:val="222222"/>
          <w:sz w:val="24"/>
          <w:szCs w:val="24"/>
        </w:rPr>
        <w:t>Como se mencionó anteriormente (</w:t>
      </w:r>
      <w:r w:rsidR="00574280">
        <w:rPr>
          <w:rFonts w:ascii="Arial" w:hAnsi="Arial" w:cs="Arial"/>
          <w:color w:val="222222"/>
          <w:sz w:val="24"/>
          <w:szCs w:val="24"/>
        </w:rPr>
        <w:fldChar w:fldCharType="begin"/>
      </w:r>
      <w:r w:rsidR="00574280">
        <w:rPr>
          <w:rFonts w:ascii="Arial" w:hAnsi="Arial" w:cs="Arial"/>
          <w:color w:val="222222"/>
          <w:sz w:val="24"/>
          <w:szCs w:val="24"/>
        </w:rPr>
        <w:instrText xml:space="preserve"> REF _Ref508740196 \h </w:instrText>
      </w:r>
      <w:r w:rsidR="00574280">
        <w:rPr>
          <w:rFonts w:ascii="Arial" w:hAnsi="Arial" w:cs="Arial"/>
          <w:color w:val="222222"/>
          <w:sz w:val="24"/>
          <w:szCs w:val="24"/>
        </w:rPr>
      </w:r>
      <w:r w:rsidR="00574280">
        <w:rPr>
          <w:rFonts w:ascii="Arial" w:hAnsi="Arial" w:cs="Arial"/>
          <w:color w:val="222222"/>
          <w:sz w:val="24"/>
          <w:szCs w:val="24"/>
        </w:rPr>
        <w:fldChar w:fldCharType="separate"/>
      </w:r>
      <w:r w:rsidR="00574280">
        <w:rPr>
          <w:b/>
          <w:sz w:val="28"/>
          <w:szCs w:val="28"/>
        </w:rPr>
        <w:t>5.4.3 Desarrollo de Web Apps</w:t>
      </w:r>
      <w:r w:rsidR="00574280">
        <w:rPr>
          <w:rFonts w:ascii="Arial" w:hAnsi="Arial" w:cs="Arial"/>
          <w:color w:val="222222"/>
          <w:sz w:val="24"/>
          <w:szCs w:val="24"/>
        </w:rPr>
        <w:fldChar w:fldCharType="end"/>
      </w:r>
      <w:r>
        <w:rPr>
          <w:rFonts w:ascii="Arial" w:hAnsi="Arial" w:cs="Arial"/>
          <w:color w:val="222222"/>
          <w:sz w:val="24"/>
          <w:szCs w:val="24"/>
        </w:rPr>
        <w:t>), CSS (Hoja de estilos en cascada)</w:t>
      </w:r>
      <w:r>
        <w:rPr>
          <w:rFonts w:ascii="Arial" w:hAnsi="Arial" w:cs="Arial"/>
          <w:color w:val="222222"/>
          <w:sz w:val="21"/>
          <w:szCs w:val="21"/>
          <w:shd w:val="clear" w:color="auto" w:fill="FFFFFF"/>
        </w:rPr>
        <w:t> </w:t>
      </w:r>
      <w:r>
        <w:rPr>
          <w:rFonts w:ascii="Arial" w:hAnsi="Arial" w:cs="Arial"/>
          <w:color w:val="222222"/>
          <w:sz w:val="24"/>
          <w:szCs w:val="24"/>
        </w:rPr>
        <w:t>es un lenguaje de diseño gráfico para definir y crear la presentación de un documento estructurado escrito en un lenguaje de marcado.</w:t>
      </w:r>
    </w:p>
    <w:p w14:paraId="5DE5B1D5" w14:textId="46AD2459" w:rsidR="00EB0431" w:rsidRDefault="00EB61FC" w:rsidP="00EB0431">
      <w:pPr>
        <w:pStyle w:val="Ttulo3"/>
        <w:rPr>
          <w:b w:val="0"/>
          <w:sz w:val="28"/>
          <w:szCs w:val="28"/>
        </w:rPr>
      </w:pPr>
      <w:bookmarkStart w:id="291" w:name="_Toc509667152"/>
      <w:r>
        <w:rPr>
          <w:b w:val="0"/>
          <w:sz w:val="28"/>
          <w:szCs w:val="28"/>
        </w:rPr>
        <w:t>5.5</w:t>
      </w:r>
      <w:r w:rsidR="00EB0431">
        <w:rPr>
          <w:b w:val="0"/>
          <w:sz w:val="28"/>
          <w:szCs w:val="28"/>
        </w:rPr>
        <w:t>.3.3 JS</w:t>
      </w:r>
      <w:bookmarkEnd w:id="291"/>
    </w:p>
    <w:p w14:paraId="681919A1" w14:textId="77777777" w:rsidR="004E75B0" w:rsidRDefault="004E75B0" w:rsidP="00EB0431">
      <w:pPr>
        <w:rPr>
          <w:rFonts w:ascii="Arial" w:hAnsi="Arial" w:cs="Arial"/>
          <w:color w:val="222222"/>
          <w:sz w:val="24"/>
          <w:szCs w:val="24"/>
        </w:rPr>
      </w:pPr>
    </w:p>
    <w:p w14:paraId="4FE415E4" w14:textId="44D630C0" w:rsidR="00EB0431" w:rsidRDefault="00EB0431" w:rsidP="00EB0431">
      <w:pPr>
        <w:rPr>
          <w:rFonts w:ascii="Arial" w:hAnsi="Arial" w:cs="Arial"/>
          <w:color w:val="222222"/>
          <w:sz w:val="24"/>
          <w:szCs w:val="24"/>
        </w:rPr>
      </w:pPr>
      <w:r>
        <w:rPr>
          <w:rFonts w:ascii="Arial" w:hAnsi="Arial" w:cs="Arial"/>
          <w:color w:val="222222"/>
          <w:sz w:val="24"/>
          <w:szCs w:val="24"/>
        </w:rPr>
        <w:t>JavaScript es un lenguaje de programación interpretado, dialecto del estándar ECMAScript. Se define como orientado a objetos, ​ basado en prototipos, imperativo, débilmente tipado y dinámico.</w:t>
      </w:r>
    </w:p>
    <w:p w14:paraId="7C2899AD" w14:textId="77777777" w:rsidR="00EB0431" w:rsidRDefault="00EB0431" w:rsidP="00EB0431">
      <w:pPr>
        <w:rPr>
          <w:rFonts w:ascii="Arial" w:hAnsi="Arial" w:cs="Arial"/>
          <w:color w:val="222222"/>
          <w:sz w:val="24"/>
          <w:szCs w:val="24"/>
        </w:rPr>
      </w:pPr>
      <w:r>
        <w:rPr>
          <w:rFonts w:ascii="Arial" w:hAnsi="Arial" w:cs="Arial"/>
          <w:color w:val="222222"/>
          <w:sz w:val="24"/>
          <w:szCs w:val="24"/>
        </w:rPr>
        <w:lastRenderedPageBreak/>
        <w:t>Se utiliza principalmente en su forma del lado del cliente (</w:t>
      </w:r>
      <w:r w:rsidRPr="002B4C36">
        <w:rPr>
          <w:rFonts w:ascii="Arial" w:hAnsi="Arial" w:cs="Arial"/>
          <w:i/>
          <w:color w:val="222222"/>
          <w:sz w:val="24"/>
          <w:szCs w:val="24"/>
        </w:rPr>
        <w:t>client-side</w:t>
      </w:r>
      <w:r>
        <w:rPr>
          <w:rFonts w:ascii="Arial" w:hAnsi="Arial" w:cs="Arial"/>
          <w:color w:val="222222"/>
          <w:sz w:val="24"/>
          <w:szCs w:val="24"/>
        </w:rPr>
        <w:t xml:space="preserve">), implementado como parte de un navegador web permitiendo mejoras en la interfaz de usuario y páginas web dinámicas, ​ aunque existe una forma de JavaScript del lado del servidor. </w:t>
      </w:r>
    </w:p>
    <w:p w14:paraId="3C9C777C" w14:textId="77777777" w:rsidR="00EB0431" w:rsidRDefault="00EB0431" w:rsidP="00EB0431"/>
    <w:p w14:paraId="59A0B0C7" w14:textId="6048ECB0" w:rsidR="00EB0431" w:rsidRDefault="00EB61FC" w:rsidP="00EB0431">
      <w:pPr>
        <w:pStyle w:val="Ttulo3"/>
        <w:rPr>
          <w:b w:val="0"/>
          <w:sz w:val="28"/>
          <w:szCs w:val="28"/>
        </w:rPr>
      </w:pPr>
      <w:bookmarkStart w:id="292" w:name="_Toc509667153"/>
      <w:r>
        <w:rPr>
          <w:b w:val="0"/>
          <w:sz w:val="28"/>
          <w:szCs w:val="28"/>
        </w:rPr>
        <w:t>5.5</w:t>
      </w:r>
      <w:r w:rsidR="00EB0431">
        <w:rPr>
          <w:b w:val="0"/>
          <w:sz w:val="28"/>
          <w:szCs w:val="28"/>
        </w:rPr>
        <w:t>.3.4 SASS</w:t>
      </w:r>
      <w:bookmarkEnd w:id="292"/>
    </w:p>
    <w:p w14:paraId="5F88B2C8" w14:textId="77777777" w:rsidR="004E75B0" w:rsidRDefault="004E75B0" w:rsidP="00EB0431">
      <w:pPr>
        <w:rPr>
          <w:rFonts w:ascii="Arial" w:hAnsi="Arial" w:cs="Arial"/>
          <w:color w:val="222222"/>
          <w:sz w:val="24"/>
          <w:szCs w:val="24"/>
        </w:rPr>
      </w:pPr>
    </w:p>
    <w:p w14:paraId="04AAAF3E" w14:textId="25F91433" w:rsidR="00EB0431" w:rsidRDefault="00EB0431" w:rsidP="00EB0431">
      <w:pPr>
        <w:rPr>
          <w:rFonts w:ascii="Arial" w:hAnsi="Arial" w:cs="Arial"/>
          <w:color w:val="222222"/>
          <w:sz w:val="24"/>
          <w:szCs w:val="24"/>
        </w:rPr>
      </w:pPr>
      <w:r>
        <w:rPr>
          <w:rFonts w:ascii="Arial" w:hAnsi="Arial" w:cs="Arial"/>
          <w:color w:val="222222"/>
          <w:sz w:val="24"/>
          <w:szCs w:val="24"/>
        </w:rPr>
        <w:t>Es un metalenguaje de estilos en cascada. Es un lenguaje que preprocesado produce CSS, denominado SassScript. Existen dos formatos SCSS (Sintaxis con bloques) y SASS (Sintaxis con indentación). CSS3 consiste en una serie de selectores y pseudo-selectores que agrupan las reglas que son aplicadas.</w:t>
      </w:r>
    </w:p>
    <w:p w14:paraId="2311950C" w14:textId="77777777" w:rsidR="00EB0431" w:rsidRDefault="00EB0431" w:rsidP="00EB0431">
      <w:pPr>
        <w:rPr>
          <w:rFonts w:ascii="Arial" w:hAnsi="Arial" w:cs="Arial"/>
          <w:color w:val="222222"/>
          <w:sz w:val="24"/>
          <w:szCs w:val="24"/>
        </w:rPr>
      </w:pPr>
      <w:r>
        <w:rPr>
          <w:rFonts w:ascii="Arial" w:hAnsi="Arial" w:cs="Arial"/>
          <w:color w:val="222222"/>
          <w:sz w:val="24"/>
          <w:szCs w:val="24"/>
        </w:rPr>
        <w:t xml:space="preserve">SassScript proporciona los mecanismos necesarios para ofrecer variables, nesting (anidamientos), mixins, y herencia de los selectores. </w:t>
      </w:r>
    </w:p>
    <w:p w14:paraId="748FB7AF" w14:textId="77777777" w:rsidR="00EB0431" w:rsidRDefault="00EB0431" w:rsidP="00EB0431">
      <w:pPr>
        <w:rPr>
          <w:rFonts w:ascii="Arial" w:hAnsi="Arial" w:cs="Arial"/>
          <w:color w:val="222222"/>
          <w:sz w:val="24"/>
          <w:szCs w:val="24"/>
        </w:rPr>
      </w:pPr>
      <w:r>
        <w:rPr>
          <w:rFonts w:ascii="Arial" w:hAnsi="Arial" w:cs="Arial"/>
          <w:color w:val="222222"/>
          <w:sz w:val="24"/>
          <w:szCs w:val="24"/>
        </w:rPr>
        <w:t>Las variables Permite reutilizar valores que podemos manejar desde un solo sitio de forma sencilla y centralizada</w:t>
      </w:r>
    </w:p>
    <w:p w14:paraId="4886BBF8" w14:textId="7A8000FE" w:rsidR="00EB0431" w:rsidRDefault="00EB0431" w:rsidP="00EB0431">
      <w:pPr>
        <w:rPr>
          <w:rFonts w:ascii="Arial" w:hAnsi="Arial" w:cs="Arial"/>
          <w:color w:val="222222"/>
          <w:sz w:val="24"/>
          <w:szCs w:val="24"/>
        </w:rPr>
      </w:pPr>
      <w:r>
        <w:rPr>
          <w:rFonts w:ascii="Arial" w:hAnsi="Arial" w:cs="Arial"/>
          <w:color w:val="222222"/>
          <w:sz w:val="24"/>
          <w:szCs w:val="24"/>
        </w:rPr>
        <w:t xml:space="preserve">Un mixin permite aprovechar un fragmento </w:t>
      </w:r>
      <w:r w:rsidR="0088341F">
        <w:rPr>
          <w:rFonts w:ascii="Arial" w:hAnsi="Arial" w:cs="Arial"/>
          <w:color w:val="222222"/>
          <w:sz w:val="24"/>
          <w:szCs w:val="24"/>
        </w:rPr>
        <w:t>de código</w:t>
      </w:r>
      <w:r>
        <w:rPr>
          <w:rFonts w:ascii="Arial" w:hAnsi="Arial" w:cs="Arial"/>
          <w:color w:val="222222"/>
          <w:sz w:val="24"/>
          <w:szCs w:val="24"/>
        </w:rPr>
        <w:t xml:space="preserve"> al que podemos llamar repetidamente, evitando repetición.</w:t>
      </w:r>
    </w:p>
    <w:p w14:paraId="73E5FB9F" w14:textId="77777777" w:rsidR="00EB0431" w:rsidRDefault="00EB0431" w:rsidP="00EB0431">
      <w:pPr>
        <w:rPr>
          <w:rFonts w:ascii="Arial" w:hAnsi="Arial" w:cs="Arial"/>
          <w:color w:val="222222"/>
          <w:sz w:val="24"/>
          <w:szCs w:val="24"/>
        </w:rPr>
      </w:pPr>
      <w:r>
        <w:rPr>
          <w:rFonts w:ascii="Arial" w:hAnsi="Arial" w:cs="Arial"/>
          <w:color w:val="222222"/>
          <w:sz w:val="24"/>
          <w:szCs w:val="24"/>
        </w:rPr>
        <w:t xml:space="preserve">La sintaxis de .sass y .scss no puede ser interpretada directamente por los navegadores, por ende es necesario la compilación. </w:t>
      </w:r>
    </w:p>
    <w:p w14:paraId="58F2FD7E" w14:textId="77777777" w:rsidR="00EB0431" w:rsidRDefault="00EB0431" w:rsidP="00EB0431"/>
    <w:p w14:paraId="7CF3B8FD" w14:textId="7C271DAA" w:rsidR="00EB0431" w:rsidRDefault="00EB61FC" w:rsidP="00EB0431">
      <w:pPr>
        <w:pStyle w:val="Ttulo3"/>
        <w:rPr>
          <w:b w:val="0"/>
          <w:sz w:val="28"/>
          <w:szCs w:val="28"/>
        </w:rPr>
      </w:pPr>
      <w:bookmarkStart w:id="293" w:name="_Toc509667154"/>
      <w:r>
        <w:rPr>
          <w:b w:val="0"/>
          <w:sz w:val="28"/>
          <w:szCs w:val="28"/>
        </w:rPr>
        <w:t>5.5</w:t>
      </w:r>
      <w:r w:rsidR="00EB0431">
        <w:rPr>
          <w:b w:val="0"/>
          <w:sz w:val="28"/>
          <w:szCs w:val="28"/>
        </w:rPr>
        <w:t>.3.5 Angular JS</w:t>
      </w:r>
      <w:bookmarkEnd w:id="293"/>
    </w:p>
    <w:p w14:paraId="10A0856C" w14:textId="77777777" w:rsidR="004E75B0" w:rsidRDefault="004E75B0" w:rsidP="00EB0431">
      <w:pPr>
        <w:rPr>
          <w:rFonts w:ascii="Arial" w:hAnsi="Arial" w:cs="Arial"/>
          <w:color w:val="222222"/>
          <w:sz w:val="24"/>
          <w:szCs w:val="24"/>
        </w:rPr>
      </w:pPr>
    </w:p>
    <w:p w14:paraId="2D0CC988" w14:textId="1A3F7CB9" w:rsidR="00EB0431" w:rsidRDefault="00EB0431" w:rsidP="00EB0431">
      <w:pPr>
        <w:rPr>
          <w:rFonts w:ascii="Arial" w:hAnsi="Arial" w:cs="Arial"/>
          <w:color w:val="222222"/>
          <w:sz w:val="24"/>
          <w:szCs w:val="24"/>
        </w:rPr>
      </w:pPr>
      <w:r>
        <w:rPr>
          <w:rFonts w:ascii="Arial" w:hAnsi="Arial" w:cs="Arial"/>
          <w:color w:val="222222"/>
          <w:sz w:val="24"/>
          <w:szCs w:val="24"/>
        </w:rPr>
        <w:t xml:space="preserve">Es un framework MVC (Model, View, Controller) de JavaScript para el Desarrollo Web Front End que permite crear aplicaciones SPA Single-Page Applications (una única página). </w:t>
      </w:r>
    </w:p>
    <w:p w14:paraId="2A0C1190" w14:textId="77777777" w:rsidR="00EB0431" w:rsidRDefault="00EB0431" w:rsidP="00EB0431">
      <w:pPr>
        <w:pStyle w:val="Ttulo3"/>
        <w:rPr>
          <w:b w:val="0"/>
          <w:sz w:val="28"/>
          <w:szCs w:val="28"/>
        </w:rPr>
      </w:pPr>
    </w:p>
    <w:p w14:paraId="2C0A8606" w14:textId="7EE492AF" w:rsidR="00EB0431" w:rsidRDefault="00EB61FC" w:rsidP="00EB0431">
      <w:pPr>
        <w:pStyle w:val="Ttulo3"/>
        <w:rPr>
          <w:b w:val="0"/>
          <w:sz w:val="28"/>
          <w:szCs w:val="28"/>
        </w:rPr>
      </w:pPr>
      <w:bookmarkStart w:id="294" w:name="_Toc509667155"/>
      <w:r>
        <w:rPr>
          <w:b w:val="0"/>
          <w:sz w:val="28"/>
          <w:szCs w:val="28"/>
        </w:rPr>
        <w:t>5.5</w:t>
      </w:r>
      <w:r w:rsidR="00EB0431">
        <w:rPr>
          <w:b w:val="0"/>
          <w:sz w:val="28"/>
          <w:szCs w:val="28"/>
        </w:rPr>
        <w:t>.4 Cordova</w:t>
      </w:r>
      <w:bookmarkEnd w:id="294"/>
    </w:p>
    <w:p w14:paraId="2AC45D50" w14:textId="77777777" w:rsidR="00EB0431" w:rsidRDefault="00EB0431" w:rsidP="00EB0431"/>
    <w:p w14:paraId="4A3C8454" w14:textId="53742F75" w:rsidR="00EB0431" w:rsidRDefault="00EB0431" w:rsidP="00EB0431">
      <w:pPr>
        <w:rPr>
          <w:rFonts w:ascii="Arial" w:hAnsi="Arial" w:cs="Arial"/>
          <w:sz w:val="24"/>
          <w:szCs w:val="24"/>
        </w:rPr>
      </w:pPr>
      <w:r>
        <w:rPr>
          <w:rFonts w:ascii="Arial" w:hAnsi="Arial" w:cs="Arial"/>
          <w:sz w:val="24"/>
          <w:szCs w:val="24"/>
        </w:rPr>
        <w:t>Apache Cordova es un entorno de desarrollo de aplicaciones móviles, originalmente creado por Nitobi y comprado por Adobe. Más tarde fue liberado como Apache Cordova. Permite, construir aplicaciones para dispositivos móviles utilizando CSS3, HTML5, y Javascript. Las aplicaciones resultantes son híbridas, lo que significa que no son ni una aplicación móvil nativa o App (debido a que la representación gráfica se realiza con vistas Web) ni puramente basadas en web (Están empaquetadas como aplicaciones para su distribución y tienen acceso a las APIs nativas del dispo</w:t>
      </w:r>
      <w:r w:rsidR="008128BE">
        <w:rPr>
          <w:rFonts w:ascii="Arial" w:hAnsi="Arial" w:cs="Arial"/>
          <w:sz w:val="24"/>
          <w:szCs w:val="24"/>
        </w:rPr>
        <w:t>sitivo en lenguaje JavaScript).</w:t>
      </w:r>
      <w:sdt>
        <w:sdtPr>
          <w:rPr>
            <w:rFonts w:ascii="Arial" w:hAnsi="Arial" w:cs="Arial"/>
            <w:sz w:val="24"/>
            <w:szCs w:val="24"/>
          </w:rPr>
          <w:id w:val="-422570185"/>
          <w:citation/>
        </w:sdtPr>
        <w:sdtContent>
          <w:r w:rsidR="008128BE">
            <w:rPr>
              <w:rFonts w:ascii="Arial" w:hAnsi="Arial" w:cs="Arial"/>
              <w:sz w:val="24"/>
              <w:szCs w:val="24"/>
            </w:rPr>
            <w:fldChar w:fldCharType="begin"/>
          </w:r>
          <w:r w:rsidR="008128BE">
            <w:rPr>
              <w:rFonts w:ascii="Arial" w:hAnsi="Arial" w:cs="Arial"/>
              <w:sz w:val="24"/>
              <w:szCs w:val="24"/>
            </w:rPr>
            <w:instrText xml:space="preserve"> CITATION Apa17 \l 11274 </w:instrText>
          </w:r>
          <w:r w:rsidR="008128BE">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[22]</w:t>
          </w:r>
          <w:r w:rsidR="008128BE">
            <w:rPr>
              <w:rFonts w:ascii="Arial" w:hAnsi="Arial" w:cs="Arial"/>
              <w:sz w:val="24"/>
              <w:szCs w:val="24"/>
            </w:rPr>
            <w:fldChar w:fldCharType="end"/>
          </w:r>
        </w:sdtContent>
      </w:sdt>
      <w:sdt>
        <w:sdtPr>
          <w:rPr>
            <w:rFonts w:ascii="Arial" w:hAnsi="Arial" w:cs="Arial"/>
            <w:sz w:val="24"/>
            <w:szCs w:val="24"/>
          </w:rPr>
          <w:id w:val="35476997"/>
          <w:citation/>
        </w:sdtPr>
        <w:sdtContent>
          <w:r w:rsidR="008128BE">
            <w:rPr>
              <w:rFonts w:ascii="Arial" w:hAnsi="Arial" w:cs="Arial"/>
              <w:sz w:val="24"/>
              <w:szCs w:val="24"/>
            </w:rPr>
            <w:fldChar w:fldCharType="begin"/>
          </w:r>
          <w:r w:rsidR="008128BE">
            <w:rPr>
              <w:rFonts w:ascii="Arial" w:hAnsi="Arial" w:cs="Arial"/>
              <w:sz w:val="24"/>
              <w:szCs w:val="24"/>
            </w:rPr>
            <w:instrText xml:space="preserve"> CITATION Wik173 \l 11274 </w:instrText>
          </w:r>
          <w:r w:rsidR="008128BE">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[19]</w:t>
          </w:r>
          <w:r w:rsidR="008128BE">
            <w:rPr>
              <w:rFonts w:ascii="Arial" w:hAnsi="Arial" w:cs="Arial"/>
              <w:sz w:val="24"/>
              <w:szCs w:val="24"/>
            </w:rPr>
            <w:fldChar w:fldCharType="end"/>
          </w:r>
        </w:sdtContent>
      </w:sdt>
    </w:p>
    <w:p w14:paraId="0EAD622F" w14:textId="77777777" w:rsidR="00EB0431" w:rsidRDefault="00EB0431" w:rsidP="00EB0431">
      <w:pPr>
        <w:pStyle w:val="Ttulo3"/>
        <w:rPr>
          <w:b w:val="0"/>
          <w:sz w:val="28"/>
          <w:szCs w:val="28"/>
        </w:rPr>
      </w:pPr>
    </w:p>
    <w:p w14:paraId="2C9C6C7B" w14:textId="1B8D9A98" w:rsidR="00EB0431" w:rsidRDefault="00EB61FC" w:rsidP="00EB0431">
      <w:pPr>
        <w:pStyle w:val="Ttulo3"/>
        <w:rPr>
          <w:b w:val="0"/>
          <w:sz w:val="28"/>
          <w:szCs w:val="28"/>
        </w:rPr>
      </w:pPr>
      <w:bookmarkStart w:id="295" w:name="_Toc509667156"/>
      <w:r>
        <w:rPr>
          <w:b w:val="0"/>
          <w:sz w:val="28"/>
          <w:szCs w:val="28"/>
        </w:rPr>
        <w:t>5.5</w:t>
      </w:r>
      <w:r w:rsidR="00EB0431">
        <w:rPr>
          <w:b w:val="0"/>
          <w:sz w:val="28"/>
          <w:szCs w:val="28"/>
        </w:rPr>
        <w:t>.5 Intel XDK</w:t>
      </w:r>
      <w:bookmarkEnd w:id="287"/>
      <w:bookmarkEnd w:id="295"/>
    </w:p>
    <w:p w14:paraId="07FA887F" w14:textId="77777777" w:rsidR="00EB0431" w:rsidRDefault="00EB0431" w:rsidP="00EB0431"/>
    <w:p w14:paraId="31533380" w14:textId="77777777" w:rsidR="00EB0431" w:rsidRDefault="00EB0431" w:rsidP="00EB0431">
      <w:pPr>
        <w:rPr>
          <w:rFonts w:ascii="Arial" w:hAnsi="Arial" w:cs="Arial"/>
          <w:color w:val="222222"/>
          <w:sz w:val="24"/>
          <w:szCs w:val="24"/>
        </w:rPr>
      </w:pPr>
      <w:r>
        <w:rPr>
          <w:rFonts w:ascii="Arial" w:hAnsi="Arial" w:cs="Arial"/>
          <w:sz w:val="24"/>
          <w:szCs w:val="24"/>
        </w:rPr>
        <w:t xml:space="preserve">Es un kit de desarrollo creado por Intel para crear aplicaciones nativas para los teléfonos celulares y las tabletas que utilizan tecnologías web como HTML5, CSS y JavaScript. Las aplicaciones se compilan mediante un servicio on-line. Hace uso de la plataforma Cordova para crear aplicaciones cross-platform, enfocado en el segmento de Apps para IoT. Posee un </w:t>
      </w:r>
      <w:r>
        <w:rPr>
          <w:rFonts w:ascii="Arial" w:hAnsi="Arial" w:cs="Arial"/>
          <w:sz w:val="24"/>
          <w:szCs w:val="24"/>
        </w:rPr>
        <w:lastRenderedPageBreak/>
        <w:t>emulador, pre-visualización de aplicaciones mediante el scan de un código QR, Drag and Drop y soporte de plantillas. Brinda soporte para Android, iOS, Windows Phone, entre otras plataformas.</w:t>
      </w:r>
      <w:r>
        <w:rPr>
          <w:rFonts w:ascii="Arial" w:hAnsi="Arial" w:cs="Arial"/>
          <w:color w:val="222222"/>
          <w:sz w:val="24"/>
          <w:szCs w:val="24"/>
        </w:rPr>
        <w:t xml:space="preserve"> </w:t>
      </w:r>
    </w:p>
    <w:p w14:paraId="112D37D0" w14:textId="0D3FD2B1" w:rsidR="00D65789" w:rsidRDefault="00D65789">
      <w:pPr>
        <w:rPr>
          <w:rFonts w:ascii="Trebuchet MS" w:eastAsia="Trebuchet MS" w:hAnsi="Trebuchet MS" w:cs="Trebuchet MS"/>
          <w:color w:val="666666"/>
          <w:sz w:val="28"/>
          <w:szCs w:val="28"/>
        </w:rPr>
      </w:pPr>
      <w:bookmarkStart w:id="296" w:name="_Toc499023882"/>
    </w:p>
    <w:p w14:paraId="323900A7" w14:textId="6ACE8E12" w:rsidR="00EB0431" w:rsidRDefault="00EB0431" w:rsidP="00EB0431">
      <w:pPr>
        <w:pStyle w:val="Ttulo3"/>
        <w:rPr>
          <w:b w:val="0"/>
          <w:sz w:val="28"/>
          <w:szCs w:val="28"/>
        </w:rPr>
      </w:pPr>
      <w:bookmarkStart w:id="297" w:name="_Toc509667157"/>
      <w:r>
        <w:rPr>
          <w:b w:val="0"/>
          <w:sz w:val="28"/>
          <w:szCs w:val="28"/>
        </w:rPr>
        <w:t>5.</w:t>
      </w:r>
      <w:r w:rsidR="00EB61FC">
        <w:rPr>
          <w:b w:val="0"/>
          <w:sz w:val="28"/>
          <w:szCs w:val="28"/>
        </w:rPr>
        <w:t>5</w:t>
      </w:r>
      <w:r>
        <w:rPr>
          <w:b w:val="0"/>
          <w:sz w:val="28"/>
          <w:szCs w:val="28"/>
        </w:rPr>
        <w:t>.6 Ionic</w:t>
      </w:r>
      <w:bookmarkEnd w:id="296"/>
      <w:bookmarkEnd w:id="297"/>
    </w:p>
    <w:p w14:paraId="4FDAE71A" w14:textId="77777777" w:rsidR="00EB0431" w:rsidRDefault="00EB0431" w:rsidP="00EB0431"/>
    <w:p w14:paraId="1BE0A185" w14:textId="77777777" w:rsidR="00EB0431" w:rsidRDefault="00EB0431" w:rsidP="00EB0431">
      <w:pPr>
        <w:rPr>
          <w:rFonts w:ascii="Arial" w:hAnsi="Arial" w:cs="Arial"/>
          <w:sz w:val="24"/>
          <w:szCs w:val="24"/>
        </w:rPr>
      </w:pPr>
      <w:r>
        <w:rPr>
          <w:rFonts w:ascii="Arial" w:hAnsi="Arial" w:cs="Arial"/>
          <w:sz w:val="24"/>
          <w:szCs w:val="24"/>
        </w:rPr>
        <w:t xml:space="preserve">Es una Framework, Open Source y de distribución gratuita, para el desarrollo de aplicaciones híbridas, inicialmente pensado para móviles y </w:t>
      </w:r>
      <w:r w:rsidRPr="002B4C36">
        <w:rPr>
          <w:rFonts w:ascii="Arial" w:hAnsi="Arial" w:cs="Arial"/>
          <w:i/>
          <w:sz w:val="24"/>
          <w:szCs w:val="24"/>
        </w:rPr>
        <w:t>tablets</w:t>
      </w:r>
      <w:r>
        <w:rPr>
          <w:rFonts w:ascii="Arial" w:hAnsi="Arial" w:cs="Arial"/>
          <w:sz w:val="24"/>
          <w:szCs w:val="24"/>
        </w:rPr>
        <w:t xml:space="preserve">, basadas en HTML5, CSS y JS. Está construido con Sass y optimizado con AngularJS. </w:t>
      </w:r>
    </w:p>
    <w:p w14:paraId="2A3ABFFC" w14:textId="77777777" w:rsidR="00EB0431" w:rsidRDefault="00EB0431" w:rsidP="00EB0431">
      <w:pPr>
        <w:rPr>
          <w:rFonts w:ascii="Arial" w:hAnsi="Arial" w:cs="Arial"/>
          <w:sz w:val="24"/>
          <w:szCs w:val="24"/>
        </w:rPr>
      </w:pPr>
    </w:p>
    <w:p w14:paraId="2AE3EF4E" w14:textId="52B0385A" w:rsidR="00EB0431" w:rsidRDefault="00EB0431" w:rsidP="00EB0431">
      <w:pPr>
        <w:pStyle w:val="Ttulo3"/>
        <w:rPr>
          <w:b w:val="0"/>
          <w:sz w:val="28"/>
          <w:szCs w:val="28"/>
        </w:rPr>
      </w:pPr>
      <w:bookmarkStart w:id="298" w:name="_Toc499023883"/>
      <w:r>
        <w:rPr>
          <w:b w:val="0"/>
          <w:sz w:val="28"/>
          <w:szCs w:val="28"/>
        </w:rPr>
        <w:t xml:space="preserve"> </w:t>
      </w:r>
      <w:bookmarkStart w:id="299" w:name="_Toc499023884"/>
      <w:bookmarkStart w:id="300" w:name="_Toc509667158"/>
      <w:bookmarkEnd w:id="298"/>
      <w:r w:rsidR="00EB61FC">
        <w:rPr>
          <w:b w:val="0"/>
          <w:sz w:val="28"/>
          <w:szCs w:val="28"/>
        </w:rPr>
        <w:t>5.5</w:t>
      </w:r>
      <w:r>
        <w:rPr>
          <w:b w:val="0"/>
          <w:sz w:val="28"/>
          <w:szCs w:val="28"/>
        </w:rPr>
        <w:t>.6 Meteor</w:t>
      </w:r>
      <w:bookmarkEnd w:id="299"/>
      <w:bookmarkEnd w:id="300"/>
    </w:p>
    <w:p w14:paraId="05604520" w14:textId="77777777" w:rsidR="00EB0431" w:rsidRDefault="00EB0431" w:rsidP="00EB0431"/>
    <w:p w14:paraId="5948A288" w14:textId="77777777" w:rsidR="00EB0431" w:rsidRDefault="00EB0431" w:rsidP="00EB0431">
      <w:pPr>
        <w:rPr>
          <w:rFonts w:ascii="Arial" w:hAnsi="Arial" w:cs="Arial"/>
          <w:sz w:val="24"/>
          <w:szCs w:val="24"/>
        </w:rPr>
      </w:pPr>
      <w:r>
        <w:rPr>
          <w:rFonts w:ascii="Arial" w:hAnsi="Arial" w:cs="Arial"/>
          <w:sz w:val="24"/>
          <w:szCs w:val="24"/>
        </w:rPr>
        <w:t xml:space="preserve">Es una plataforma para crear aplicaciones </w:t>
      </w:r>
      <w:r w:rsidRPr="002B4C36">
        <w:rPr>
          <w:rFonts w:ascii="Arial" w:hAnsi="Arial" w:cs="Arial"/>
          <w:i/>
          <w:sz w:val="24"/>
          <w:szCs w:val="24"/>
        </w:rPr>
        <w:t>web</w:t>
      </w:r>
      <w:r>
        <w:rPr>
          <w:rFonts w:ascii="Arial" w:hAnsi="Arial" w:cs="Arial"/>
          <w:i/>
          <w:sz w:val="24"/>
          <w:szCs w:val="24"/>
        </w:rPr>
        <w:t>s</w:t>
      </w:r>
      <w:r w:rsidRPr="002B4C36">
        <w:rPr>
          <w:rFonts w:ascii="Arial" w:hAnsi="Arial" w:cs="Arial"/>
          <w:i/>
          <w:sz w:val="24"/>
          <w:szCs w:val="24"/>
        </w:rPr>
        <w:t xml:space="preserve"> en tiempo real</w:t>
      </w:r>
      <w:r>
        <w:rPr>
          <w:rFonts w:ascii="Arial" w:hAnsi="Arial" w:cs="Arial"/>
          <w:sz w:val="24"/>
          <w:szCs w:val="24"/>
        </w:rPr>
        <w:t xml:space="preserve"> construida sobre Node.js. Meteor se localiza entre la base de datos de la aplicación y su interfaz de usuario y se encarga que las dos partes estén sincronizadas.</w:t>
      </w:r>
    </w:p>
    <w:p w14:paraId="5290274D" w14:textId="77777777" w:rsidR="00EB0431" w:rsidRDefault="00EB0431" w:rsidP="00EB0431">
      <w:pPr>
        <w:rPr>
          <w:rFonts w:ascii="Arial" w:hAnsi="Arial" w:cs="Arial"/>
          <w:sz w:val="24"/>
          <w:szCs w:val="24"/>
        </w:rPr>
      </w:pPr>
      <w:r>
        <w:rPr>
          <w:rFonts w:ascii="Arial" w:hAnsi="Arial" w:cs="Arial"/>
          <w:sz w:val="24"/>
          <w:szCs w:val="24"/>
        </w:rPr>
        <w:t xml:space="preserve">Meteor puede compartir código JavaScript entre el cliente y en el servidor. </w:t>
      </w:r>
    </w:p>
    <w:p w14:paraId="4630D6CD" w14:textId="77777777" w:rsidR="004A392B" w:rsidRDefault="004A392B" w:rsidP="00EB0431">
      <w:pPr>
        <w:pStyle w:val="Ttulo3"/>
        <w:rPr>
          <w:b w:val="0"/>
          <w:sz w:val="28"/>
          <w:szCs w:val="28"/>
        </w:rPr>
      </w:pPr>
      <w:bookmarkStart w:id="301" w:name="_Toc499023885"/>
    </w:p>
    <w:p w14:paraId="7F40A463" w14:textId="575A81C2" w:rsidR="00EB0431" w:rsidRDefault="00EB61FC" w:rsidP="00EB0431">
      <w:pPr>
        <w:pStyle w:val="Ttulo3"/>
        <w:rPr>
          <w:b w:val="0"/>
          <w:sz w:val="28"/>
          <w:szCs w:val="28"/>
        </w:rPr>
      </w:pPr>
      <w:bookmarkStart w:id="302" w:name="_Toc509667159"/>
      <w:r>
        <w:rPr>
          <w:b w:val="0"/>
          <w:sz w:val="28"/>
          <w:szCs w:val="28"/>
        </w:rPr>
        <w:t>5.5</w:t>
      </w:r>
      <w:r w:rsidR="00EB0431">
        <w:rPr>
          <w:b w:val="0"/>
          <w:sz w:val="28"/>
          <w:szCs w:val="28"/>
        </w:rPr>
        <w:t>.7 Meteor y Cordova</w:t>
      </w:r>
      <w:bookmarkEnd w:id="301"/>
      <w:bookmarkEnd w:id="302"/>
    </w:p>
    <w:p w14:paraId="6DEF6DFC" w14:textId="177C127B" w:rsidR="00EB0431" w:rsidRDefault="00EB0431" w:rsidP="00EB0431">
      <w:pPr>
        <w:rPr>
          <w:rFonts w:ascii="Arial" w:hAnsi="Arial" w:cs="Arial"/>
          <w:sz w:val="24"/>
          <w:szCs w:val="24"/>
        </w:rPr>
      </w:pPr>
      <w:r>
        <w:br/>
      </w:r>
      <w:r>
        <w:rPr>
          <w:rFonts w:ascii="Arial" w:hAnsi="Arial" w:cs="Arial"/>
          <w:sz w:val="24"/>
          <w:szCs w:val="24"/>
        </w:rPr>
        <w:t xml:space="preserve">Existe una integración del framework Meteor con Cordova, que permite que una aplicación web creada con Meteor, sea ejecutarla en un dispositivo iOS o Android de forma híbrida. Un beneficio importante de empaquetar </w:t>
      </w:r>
      <w:r w:rsidR="00941617">
        <w:rPr>
          <w:rFonts w:ascii="Arial" w:hAnsi="Arial" w:cs="Arial"/>
          <w:sz w:val="24"/>
          <w:szCs w:val="24"/>
        </w:rPr>
        <w:t>la aplicación</w:t>
      </w:r>
      <w:r>
        <w:rPr>
          <w:rFonts w:ascii="Arial" w:hAnsi="Arial" w:cs="Arial"/>
          <w:sz w:val="24"/>
          <w:szCs w:val="24"/>
        </w:rPr>
        <w:t xml:space="preserve"> web como una aplicación de Cordova es que todos sus recursos no deben ser descargados desde la web, asegurando una velocidad de carga mayor, beneficiando a los usuarios con conexiones lentas. Otra característica es la compatibilidad con </w:t>
      </w:r>
      <w:r>
        <w:rPr>
          <w:rFonts w:ascii="Arial" w:hAnsi="Arial" w:cs="Arial"/>
          <w:i/>
          <w:sz w:val="24"/>
          <w:szCs w:val="24"/>
        </w:rPr>
        <w:t>hot code push</w:t>
      </w:r>
      <w:r>
        <w:rPr>
          <w:rFonts w:ascii="Arial" w:hAnsi="Arial" w:cs="Arial"/>
          <w:sz w:val="24"/>
          <w:szCs w:val="24"/>
        </w:rPr>
        <w:t xml:space="preserve">, que le permite actualizar la aplicación en los dispositivos de los usuarios sin pasar por el proceso habitual de revisión de la tienda de aplicaciones. Cordova también permite el acceso a ciertas características nativas a través de una arquitectura de complementos. Los complementos permiten utilizar funciones que normalmente no están disponibles para aplicaciones web, como acceder a la cámara del dispositivo o al sistema de archivos local, interactuar con lectores de código de barras o NFC. </w:t>
      </w:r>
    </w:p>
    <w:p w14:paraId="48B4DECA" w14:textId="77777777" w:rsidR="004A392B" w:rsidRDefault="004A392B">
      <w:pPr>
        <w:rPr>
          <w:b/>
          <w:color w:val="666666"/>
          <w:sz w:val="32"/>
          <w:szCs w:val="32"/>
        </w:rPr>
      </w:pPr>
      <w:r>
        <w:br w:type="page"/>
      </w:r>
    </w:p>
    <w:p w14:paraId="6D527FE0" w14:textId="5AAD62D1" w:rsidR="00EB0431" w:rsidRDefault="00EB0431" w:rsidP="00EB0431">
      <w:pPr>
        <w:pStyle w:val="AgustinTitulos"/>
      </w:pPr>
      <w:bookmarkStart w:id="303" w:name="_Toc509667160"/>
      <w:r>
        <w:lastRenderedPageBreak/>
        <w:t>Resumen</w:t>
      </w:r>
      <w:bookmarkEnd w:id="303"/>
    </w:p>
    <w:p w14:paraId="11009470" w14:textId="77777777" w:rsidR="00EB0431" w:rsidRDefault="00EB0431" w:rsidP="00EB0431">
      <w:pPr>
        <w:rPr>
          <w:rFonts w:ascii="Arial" w:hAnsi="Arial" w:cs="Arial"/>
          <w:sz w:val="24"/>
          <w:szCs w:val="24"/>
        </w:rPr>
      </w:pPr>
    </w:p>
    <w:p w14:paraId="5E4B3B11" w14:textId="77777777" w:rsidR="00EB0431" w:rsidRDefault="00EB0431" w:rsidP="00EB0431">
      <w:pPr>
        <w:pStyle w:val="AgustinTexto"/>
      </w:pPr>
      <w:r>
        <w:t>Como vimos en este capítulo, las aplicaciones móviles son aplicaciones informáticas diseñadas para ser ejecutadas en teléfonos inteligentes, tabletas y otros dispositivos móviles y que permite al usuario efectuar una tarea con mayor versatilidad que con una computadora de escritorio.</w:t>
      </w:r>
    </w:p>
    <w:p w14:paraId="0725E5BA" w14:textId="29E4801F" w:rsidR="00EB0431" w:rsidRDefault="00EB0431" w:rsidP="00EB0431">
      <w:pPr>
        <w:pStyle w:val="AgustinTexto"/>
      </w:pPr>
      <w:r>
        <w:t xml:space="preserve">Se detallaron ventajas y desventajas sobre cada tipo de aplicación y su forma de desarrollo; </w:t>
      </w:r>
      <w:r w:rsidR="00E67C38">
        <w:t>como,</w:t>
      </w:r>
      <w:r>
        <w:t xml:space="preserve"> por ejemplo, las Apps nativas no requieren de conectividad a internet en comparación a las Apps web. Las Apps hibridas poseen ventajas agregadas de las otras dos. </w:t>
      </w:r>
    </w:p>
    <w:p w14:paraId="74FA0C7E" w14:textId="77777777" w:rsidR="00761EDE" w:rsidRDefault="00761EDE">
      <w:pPr>
        <w:rPr>
          <w:b/>
          <w:color w:val="434343"/>
          <w:sz w:val="36"/>
          <w:szCs w:val="36"/>
        </w:rPr>
      </w:pPr>
      <w:r>
        <w:rPr>
          <w:sz w:val="36"/>
          <w:szCs w:val="36"/>
        </w:rPr>
        <w:br w:type="page"/>
      </w:r>
    </w:p>
    <w:p w14:paraId="0205EDF5" w14:textId="77777777" w:rsidR="00B74AE1" w:rsidRPr="00F06CD3" w:rsidRDefault="00B74AE1" w:rsidP="00B74AE1">
      <w:pPr>
        <w:pStyle w:val="Ttulo1"/>
        <w:rPr>
          <w:sz w:val="36"/>
          <w:szCs w:val="36"/>
        </w:rPr>
      </w:pPr>
      <w:bookmarkStart w:id="304" w:name="_Ref503822874"/>
      <w:bookmarkStart w:id="305" w:name="_Ref504150374"/>
      <w:bookmarkStart w:id="306" w:name="_Toc504153924"/>
      <w:bookmarkStart w:id="307" w:name="_Toc509667161"/>
      <w:r w:rsidRPr="008831B2">
        <w:rPr>
          <w:sz w:val="36"/>
          <w:szCs w:val="36"/>
        </w:rPr>
        <w:lastRenderedPageBreak/>
        <w:t>Capítulo 6 – Stack MEAN</w:t>
      </w:r>
      <w:bookmarkEnd w:id="304"/>
      <w:bookmarkEnd w:id="305"/>
      <w:bookmarkEnd w:id="306"/>
      <w:bookmarkEnd w:id="307"/>
    </w:p>
    <w:p w14:paraId="38867312" w14:textId="77777777" w:rsidR="00B74AE1" w:rsidRDefault="00B74AE1" w:rsidP="00B74AE1">
      <w:pPr>
        <w:pStyle w:val="texto"/>
      </w:pPr>
    </w:p>
    <w:p w14:paraId="18F953AF" w14:textId="3A422317" w:rsidR="00B74AE1" w:rsidRPr="00B25EBE" w:rsidRDefault="00B74AE1" w:rsidP="00B74AE1">
      <w:pPr>
        <w:pStyle w:val="texto"/>
      </w:pPr>
      <w:r>
        <w:t>En este capítulo, se analizará el stack MEAN y sus componentes. El mismo está compuesto por un conjunto de tecnologías que responden al siguiente acrónimo: MongoDB (acceso a datos), Express (</w:t>
      </w:r>
      <w:r w:rsidR="00A20E6E" w:rsidRPr="000B1150">
        <w:rPr>
          <w:highlight w:val="yellow"/>
        </w:rPr>
        <w:fldChar w:fldCharType="begin"/>
      </w:r>
      <w:r w:rsidR="00A20E6E" w:rsidRPr="000B1150">
        <w:instrText xml:space="preserve"> REF _Ref508731667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A20E6E" w:rsidRPr="000B1150">
        <w:rPr>
          <w:b/>
        </w:rPr>
        <w:t>Framework</w:t>
      </w:r>
      <w:r w:rsidR="00A20E6E" w:rsidRPr="000B1150">
        <w:rPr>
          <w:highlight w:val="yellow"/>
        </w:rPr>
        <w:fldChar w:fldCharType="end"/>
      </w:r>
      <w:r w:rsidR="00A20E6E">
        <w:t xml:space="preserve"> </w:t>
      </w:r>
      <w:r>
        <w:t xml:space="preserve">web, </w:t>
      </w:r>
      <w:r w:rsidR="00A20E6E" w:rsidRPr="000B1150">
        <w:rPr>
          <w:highlight w:val="yellow"/>
        </w:rPr>
        <w:fldChar w:fldCharType="begin"/>
      </w:r>
      <w:r w:rsidR="00A20E6E" w:rsidRPr="000B1150">
        <w:instrText xml:space="preserve"> REF _Ref508794388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A20E6E" w:rsidRPr="000B1150">
        <w:rPr>
          <w:b/>
        </w:rPr>
        <w:t>Back-End</w:t>
      </w:r>
      <w:r w:rsidR="00A20E6E" w:rsidRPr="000B1150">
        <w:rPr>
          <w:highlight w:val="yellow"/>
        </w:rPr>
        <w:fldChar w:fldCharType="end"/>
      </w:r>
      <w:r w:rsidRPr="00A20E6E">
        <w:t xml:space="preserve">), </w:t>
      </w:r>
      <w:r>
        <w:t>Angular (</w:t>
      </w:r>
      <w:r w:rsidR="00A20E6E" w:rsidRPr="000B1150">
        <w:rPr>
          <w:b/>
        </w:rPr>
        <w:fldChar w:fldCharType="begin"/>
      </w:r>
      <w:r w:rsidR="00A20E6E" w:rsidRPr="000B1150">
        <w:instrText xml:space="preserve"> REF _Ref508731667 \h </w:instrText>
      </w:r>
      <w:r w:rsidR="00A20E6E" w:rsidRPr="000B1150">
        <w:rPr>
          <w:b/>
        </w:rPr>
        <w:instrText xml:space="preserve"> \* MERGEFORMAT </w:instrText>
      </w:r>
      <w:r w:rsidR="00A20E6E" w:rsidRPr="000B1150">
        <w:rPr>
          <w:b/>
        </w:rPr>
      </w:r>
      <w:r w:rsidR="00A20E6E" w:rsidRPr="000B1150">
        <w:rPr>
          <w:b/>
        </w:rPr>
        <w:fldChar w:fldCharType="separate"/>
      </w:r>
      <w:r w:rsidR="00A20E6E" w:rsidRPr="000B1150">
        <w:rPr>
          <w:b/>
        </w:rPr>
        <w:t>Framework</w:t>
      </w:r>
      <w:r w:rsidR="00A20E6E" w:rsidRPr="000B1150">
        <w:rPr>
          <w:b/>
        </w:rPr>
        <w:fldChar w:fldCharType="end"/>
      </w:r>
      <w:r>
        <w:t xml:space="preserve"> web,</w:t>
      </w:r>
      <w:r w:rsidRPr="00A20E6E">
        <w:t xml:space="preserve"> </w:t>
      </w:r>
      <w:r w:rsidR="00A20E6E" w:rsidRPr="000B1150">
        <w:rPr>
          <w:highlight w:val="yellow"/>
        </w:rPr>
        <w:fldChar w:fldCharType="begin"/>
      </w:r>
      <w:r w:rsidR="00A20E6E" w:rsidRPr="000B1150">
        <w:instrText xml:space="preserve"> REF _Ref508731711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A20E6E" w:rsidRPr="000B1150">
        <w:rPr>
          <w:b/>
        </w:rPr>
        <w:t>Front-End</w:t>
      </w:r>
      <w:r w:rsidR="00A20E6E" w:rsidRPr="000B1150">
        <w:rPr>
          <w:highlight w:val="yellow"/>
        </w:rPr>
        <w:fldChar w:fldCharType="end"/>
      </w:r>
      <w:r>
        <w:t xml:space="preserve">) y NodeJS (plataforma de aplicación web).  Además, otros complementos, como Compodoc (documentador), bibliotecas y </w:t>
      </w:r>
      <w:r w:rsidR="00A20E6E" w:rsidRPr="000B1150">
        <w:rPr>
          <w:highlight w:val="yellow"/>
        </w:rPr>
        <w:fldChar w:fldCharType="begin"/>
      </w:r>
      <w:r w:rsidR="00A20E6E" w:rsidRPr="000B1150">
        <w:instrText xml:space="preserve"> REF _Ref508731667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A20E6E" w:rsidRPr="000B1150">
        <w:rPr>
          <w:b/>
        </w:rPr>
        <w:t>Framework</w:t>
      </w:r>
      <w:r w:rsidR="00A20E6E" w:rsidRPr="000B1150">
        <w:rPr>
          <w:highlight w:val="yellow"/>
        </w:rPr>
        <w:fldChar w:fldCharType="end"/>
      </w:r>
      <w:r w:rsidR="00A20E6E">
        <w:t xml:space="preserve"> </w:t>
      </w:r>
      <w:r>
        <w:t>aplicados a la vista (o</w:t>
      </w:r>
      <w:r w:rsidRPr="000B1150">
        <w:t xml:space="preserve"> </w:t>
      </w:r>
      <w:r w:rsidR="00A20E6E" w:rsidRPr="000B1150">
        <w:rPr>
          <w:highlight w:val="yellow"/>
        </w:rPr>
        <w:fldChar w:fldCharType="begin"/>
      </w:r>
      <w:r w:rsidR="00A20E6E" w:rsidRPr="000B1150">
        <w:instrText xml:space="preserve"> REF _Ref508731711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A20E6E" w:rsidRPr="000B1150">
        <w:rPr>
          <w:b/>
        </w:rPr>
        <w:t>Front-End</w:t>
      </w:r>
      <w:r w:rsidR="00A20E6E" w:rsidRPr="000B1150">
        <w:rPr>
          <w:highlight w:val="yellow"/>
        </w:rPr>
        <w:fldChar w:fldCharType="end"/>
      </w:r>
      <w:r>
        <w:t xml:space="preserve">) como Bootstrap y JQuery. </w:t>
      </w:r>
    </w:p>
    <w:p w14:paraId="300C1866" w14:textId="77777777" w:rsidR="00B74AE1" w:rsidRDefault="00B74AE1" w:rsidP="00B74AE1">
      <w:pPr>
        <w:pStyle w:val="Ttulo2"/>
        <w:rPr>
          <w:b/>
          <w:sz w:val="32"/>
          <w:szCs w:val="32"/>
        </w:rPr>
      </w:pPr>
      <w:bookmarkStart w:id="308" w:name="_Toc509667162"/>
      <w:r>
        <w:rPr>
          <w:b/>
          <w:sz w:val="32"/>
          <w:szCs w:val="32"/>
        </w:rPr>
        <w:t xml:space="preserve">6.1 </w:t>
      </w:r>
      <w:r w:rsidRPr="00F06CD3">
        <w:rPr>
          <w:b/>
          <w:sz w:val="32"/>
          <w:szCs w:val="32"/>
        </w:rPr>
        <w:t>¿Qué es MEAN?</w:t>
      </w:r>
      <w:bookmarkEnd w:id="308"/>
    </w:p>
    <w:p w14:paraId="5B10C0E4" w14:textId="77777777" w:rsidR="00B74AE1" w:rsidRPr="00F06CD3" w:rsidRDefault="00B74AE1" w:rsidP="00B74AE1"/>
    <w:p w14:paraId="2CC4E1BE" w14:textId="4C245ECC" w:rsidR="00B74AE1"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xml:space="preserve">Se denomina MEAN, o MEAN </w:t>
      </w:r>
      <w:r>
        <w:rPr>
          <w:rFonts w:ascii="Arial" w:hAnsi="Arial" w:cs="Arial"/>
          <w:i/>
          <w:color w:val="222222"/>
          <w:sz w:val="24"/>
          <w:szCs w:val="24"/>
          <w:shd w:val="clear" w:color="auto" w:fill="FFFFFF"/>
        </w:rPr>
        <w:t>stack</w:t>
      </w:r>
      <w:r>
        <w:rPr>
          <w:rFonts w:ascii="Arial" w:hAnsi="Arial" w:cs="Arial"/>
          <w:color w:val="222222"/>
          <w:sz w:val="24"/>
          <w:szCs w:val="24"/>
          <w:shd w:val="clear" w:color="auto" w:fill="FFFFFF"/>
        </w:rPr>
        <w:t>, a un conjunto de capas de software</w:t>
      </w:r>
      <w:r w:rsidRPr="00F06CD3">
        <w:rPr>
          <w:rFonts w:ascii="Arial" w:hAnsi="Arial" w:cs="Arial"/>
          <w:color w:val="222222"/>
          <w:sz w:val="24"/>
          <w:szCs w:val="24"/>
          <w:shd w:val="clear" w:color="auto" w:fill="FFFFFF"/>
        </w:rPr>
        <w:t xml:space="preserve"> para el </w:t>
      </w:r>
      <w:r w:rsidRPr="00CD7C3C">
        <w:rPr>
          <w:rStyle w:val="textoCar"/>
        </w:rPr>
        <w:t>desarrollo de aplicaciones, dónde la característica predominante es el uso del lenguaje de programación popularizado como JavaScript</w:t>
      </w:r>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Más adelante, se visualiza el logotipo de este stack de tecnologías (</w:t>
      </w:r>
      <w:r w:rsidR="00D2762B" w:rsidRPr="00D2762B">
        <w:rPr>
          <w:rFonts w:ascii="Arial" w:hAnsi="Arial" w:cs="Arial"/>
          <w:b/>
          <w:color w:val="222222"/>
          <w:sz w:val="24"/>
          <w:szCs w:val="24"/>
          <w:shd w:val="clear" w:color="auto" w:fill="FFFFFF"/>
        </w:rPr>
        <w:fldChar w:fldCharType="begin"/>
      </w:r>
      <w:r w:rsidR="00D2762B" w:rsidRPr="00D2762B">
        <w:rPr>
          <w:rFonts w:ascii="Arial" w:hAnsi="Arial" w:cs="Arial"/>
          <w:b/>
          <w:color w:val="222222"/>
          <w:sz w:val="24"/>
          <w:szCs w:val="24"/>
          <w:shd w:val="clear" w:color="auto" w:fill="FFFFFF"/>
        </w:rPr>
        <w:instrText xml:space="preserve"> REF _Ref508787458 \h  \* MERGEFORMAT </w:instrText>
      </w:r>
      <w:r w:rsidR="00D2762B" w:rsidRPr="00D2762B">
        <w:rPr>
          <w:rFonts w:ascii="Arial" w:hAnsi="Arial" w:cs="Arial"/>
          <w:b/>
          <w:color w:val="222222"/>
          <w:sz w:val="24"/>
          <w:szCs w:val="24"/>
          <w:shd w:val="clear" w:color="auto" w:fill="FFFFFF"/>
        </w:rPr>
      </w:r>
      <w:r w:rsidR="00D2762B" w:rsidRPr="00D2762B">
        <w:rPr>
          <w:rFonts w:ascii="Arial" w:hAnsi="Arial" w:cs="Arial"/>
          <w:b/>
          <w:color w:val="222222"/>
          <w:sz w:val="24"/>
          <w:szCs w:val="24"/>
          <w:shd w:val="clear" w:color="auto" w:fill="FFFFFF"/>
        </w:rPr>
        <w:fldChar w:fldCharType="separate"/>
      </w:r>
      <w:r w:rsidR="00D2762B" w:rsidRPr="00D2762B">
        <w:rPr>
          <w:rFonts w:ascii="Arial" w:hAnsi="Arial" w:cs="Arial"/>
          <w:b/>
          <w:sz w:val="24"/>
          <w:szCs w:val="24"/>
        </w:rPr>
        <w:t xml:space="preserve">Ilustración </w:t>
      </w:r>
      <w:r w:rsidR="00D2762B" w:rsidRPr="00D2762B">
        <w:rPr>
          <w:rFonts w:ascii="Arial" w:hAnsi="Arial" w:cs="Arial"/>
          <w:b/>
          <w:noProof/>
          <w:sz w:val="24"/>
          <w:szCs w:val="24"/>
        </w:rPr>
        <w:t>39</w:t>
      </w:r>
      <w:r w:rsidR="00D2762B" w:rsidRPr="00D2762B">
        <w:rPr>
          <w:rFonts w:ascii="Arial" w:hAnsi="Arial" w:cs="Arial"/>
          <w:b/>
          <w:sz w:val="24"/>
          <w:szCs w:val="24"/>
        </w:rPr>
        <w:t xml:space="preserve"> - Acrónimo MEAN</w:t>
      </w:r>
      <w:r w:rsidR="00D2762B" w:rsidRPr="00D2762B">
        <w:rPr>
          <w:rFonts w:ascii="Arial" w:hAnsi="Arial" w:cs="Arial"/>
          <w:b/>
          <w:color w:val="222222"/>
          <w:sz w:val="24"/>
          <w:szCs w:val="24"/>
          <w:shd w:val="clear" w:color="auto" w:fill="FFFFFF"/>
        </w:rPr>
        <w:fldChar w:fldCharType="end"/>
      </w:r>
      <w:r>
        <w:rPr>
          <w:rFonts w:ascii="Arial" w:hAnsi="Arial" w:cs="Arial"/>
          <w:color w:val="222222"/>
          <w:sz w:val="24"/>
          <w:szCs w:val="24"/>
          <w:shd w:val="clear" w:color="auto" w:fill="FFFFFF"/>
        </w:rPr>
        <w:t>).</w:t>
      </w:r>
      <w:sdt>
        <w:sdtPr>
          <w:rPr>
            <w:rFonts w:ascii="Arial" w:hAnsi="Arial" w:cs="Arial"/>
            <w:color w:val="222222"/>
            <w:sz w:val="24"/>
            <w:szCs w:val="24"/>
            <w:shd w:val="clear" w:color="auto" w:fill="FFFFFF"/>
          </w:rPr>
          <w:id w:val="-338628729"/>
          <w:citation/>
        </w:sdtPr>
        <w:sdtContent>
          <w:r w:rsidR="00A20E6E">
            <w:rPr>
              <w:rFonts w:ascii="Arial" w:hAnsi="Arial" w:cs="Arial"/>
              <w:color w:val="222222"/>
              <w:sz w:val="24"/>
              <w:szCs w:val="24"/>
              <w:shd w:val="clear" w:color="auto" w:fill="FFFFFF"/>
            </w:rPr>
            <w:fldChar w:fldCharType="begin"/>
          </w:r>
          <w:r w:rsidR="00A20E6E">
            <w:rPr>
              <w:rFonts w:ascii="Arial" w:hAnsi="Arial" w:cs="Arial"/>
              <w:color w:val="222222"/>
              <w:sz w:val="24"/>
              <w:szCs w:val="24"/>
              <w:shd w:val="clear" w:color="auto" w:fill="FFFFFF"/>
            </w:rPr>
            <w:instrText xml:space="preserve"> CITATION www171 \l 11274 </w:instrText>
          </w:r>
          <w:r w:rsidR="00A20E6E">
            <w:rPr>
              <w:rFonts w:ascii="Arial" w:hAnsi="Arial" w:cs="Arial"/>
              <w:color w:val="222222"/>
              <w:sz w:val="24"/>
              <w:szCs w:val="24"/>
              <w:shd w:val="clear" w:color="auto" w:fill="FFFFFF"/>
            </w:rPr>
            <w:fldChar w:fldCharType="separate"/>
          </w:r>
          <w:r w:rsidR="005675C3">
            <w:rPr>
              <w:rFonts w:ascii="Arial" w:hAnsi="Arial" w:cs="Arial"/>
              <w:noProof/>
              <w:color w:val="222222"/>
              <w:sz w:val="24"/>
              <w:szCs w:val="24"/>
              <w:shd w:val="clear" w:color="auto" w:fill="FFFFFF"/>
            </w:rPr>
            <w:t xml:space="preserve"> </w:t>
          </w:r>
          <w:r w:rsidR="005675C3" w:rsidRPr="005675C3">
            <w:rPr>
              <w:rFonts w:ascii="Arial" w:hAnsi="Arial" w:cs="Arial"/>
              <w:noProof/>
              <w:color w:val="222222"/>
              <w:sz w:val="24"/>
              <w:szCs w:val="24"/>
              <w:shd w:val="clear" w:color="auto" w:fill="FFFFFF"/>
            </w:rPr>
            <w:t>[23]</w:t>
          </w:r>
          <w:r w:rsidR="00A20E6E">
            <w:rPr>
              <w:rFonts w:ascii="Arial" w:hAnsi="Arial" w:cs="Arial"/>
              <w:color w:val="222222"/>
              <w:sz w:val="24"/>
              <w:szCs w:val="24"/>
              <w:shd w:val="clear" w:color="auto" w:fill="FFFFFF"/>
            </w:rPr>
            <w:fldChar w:fldCharType="end"/>
          </w:r>
        </w:sdtContent>
      </w:sdt>
    </w:p>
    <w:p w14:paraId="1814F39E" w14:textId="77777777" w:rsidR="00B74AE1" w:rsidRPr="00F06CD3" w:rsidRDefault="00B74AE1" w:rsidP="00B74AE1">
      <w:pPr>
        <w:rPr>
          <w:rFonts w:ascii="Arial" w:hAnsi="Arial" w:cs="Arial"/>
          <w:color w:val="222222"/>
          <w:sz w:val="24"/>
          <w:szCs w:val="24"/>
          <w:shd w:val="clear" w:color="auto" w:fill="FFFFFF"/>
        </w:rPr>
      </w:pPr>
    </w:p>
    <w:p w14:paraId="0EEFED87" w14:textId="77777777" w:rsidR="00D2762B" w:rsidRDefault="00B74AE1" w:rsidP="00D2762B">
      <w:pPr>
        <w:keepNext/>
        <w:jc w:val="center"/>
      </w:pPr>
      <w:r>
        <w:rPr>
          <w:noProof/>
          <w:lang w:val="en-US" w:eastAsia="en-US"/>
        </w:rPr>
        <w:drawing>
          <wp:inline distT="0" distB="0" distL="0" distR="0" wp14:anchorId="4DEA93DF" wp14:editId="3B37AE06">
            <wp:extent cx="4114800" cy="2314575"/>
            <wp:effectExtent l="0" t="0" r="0" b="9525"/>
            <wp:docPr id="53" name="Imagen 53" descr="https://el.javier.pro/wp-content/uploads/2016/10/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l.javier.pro/wp-content/uploads/2016/10/maxresdefault.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28114" cy="2322064"/>
                    </a:xfrm>
                    <a:prstGeom prst="rect">
                      <a:avLst/>
                    </a:prstGeom>
                    <a:noFill/>
                    <a:ln>
                      <a:noFill/>
                    </a:ln>
                  </pic:spPr>
                </pic:pic>
              </a:graphicData>
            </a:graphic>
          </wp:inline>
        </w:drawing>
      </w:r>
    </w:p>
    <w:p w14:paraId="76D2B3B6" w14:textId="5D20ADCF" w:rsidR="00B74AE1" w:rsidRDefault="00D2762B" w:rsidP="00D2762B">
      <w:pPr>
        <w:pStyle w:val="Descripcin"/>
        <w:jc w:val="center"/>
      </w:pPr>
      <w:bookmarkStart w:id="309" w:name="_Ref508787458"/>
      <w:bookmarkStart w:id="310" w:name="_Toc508877195"/>
      <w:r>
        <w:t xml:space="preserve">Ilustración </w:t>
      </w:r>
      <w:fldSimple w:instr=" SEQ Ilustración \* ARABIC ">
        <w:r w:rsidR="00980ACB">
          <w:rPr>
            <w:noProof/>
          </w:rPr>
          <w:t>39</w:t>
        </w:r>
      </w:fldSimple>
      <w:r>
        <w:t xml:space="preserve"> - Acrónimo MEAN</w:t>
      </w:r>
      <w:bookmarkEnd w:id="309"/>
      <w:bookmarkEnd w:id="310"/>
    </w:p>
    <w:p w14:paraId="56C01679" w14:textId="77777777" w:rsidR="00B74AE1" w:rsidRPr="00FB0B8C" w:rsidRDefault="00B74AE1" w:rsidP="00B74AE1">
      <w:pPr>
        <w:rPr>
          <w:lang w:eastAsia="en-US"/>
        </w:rPr>
      </w:pPr>
    </w:p>
    <w:p w14:paraId="222B0304" w14:textId="77777777" w:rsidR="00B74AE1" w:rsidRDefault="00B74AE1" w:rsidP="00B74AE1">
      <w:pPr>
        <w:rPr>
          <w:lang w:eastAsia="en-US"/>
        </w:rPr>
      </w:pPr>
    </w:p>
    <w:p w14:paraId="2A0DD964" w14:textId="77777777" w:rsidR="00D2762B" w:rsidRDefault="00B74AE1" w:rsidP="00D2762B">
      <w:pPr>
        <w:keepNext/>
        <w:ind w:left="708" w:hanging="708"/>
      </w:pPr>
      <w:r>
        <w:rPr>
          <w:noProof/>
          <w:lang w:val="en-US" w:eastAsia="en-US"/>
        </w:rPr>
        <w:drawing>
          <wp:inline distT="0" distB="0" distL="0" distR="0" wp14:anchorId="621BF81D" wp14:editId="660A6BDD">
            <wp:extent cx="5400040" cy="1644012"/>
            <wp:effectExtent l="0" t="0" r="0" b="0"/>
            <wp:docPr id="1055" name="Imagen 1055" descr="MEAN_arquitectura_jar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AN_arquitectura_jarrob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1644012"/>
                    </a:xfrm>
                    <a:prstGeom prst="rect">
                      <a:avLst/>
                    </a:prstGeom>
                    <a:noFill/>
                    <a:ln>
                      <a:noFill/>
                    </a:ln>
                  </pic:spPr>
                </pic:pic>
              </a:graphicData>
            </a:graphic>
          </wp:inline>
        </w:drawing>
      </w:r>
    </w:p>
    <w:p w14:paraId="671F68DF" w14:textId="7729BDD2" w:rsidR="00B74AE1" w:rsidRDefault="00D2762B" w:rsidP="00D2762B">
      <w:pPr>
        <w:pStyle w:val="Descripcin"/>
        <w:jc w:val="center"/>
      </w:pPr>
      <w:bookmarkStart w:id="311" w:name="_Ref508787581"/>
      <w:bookmarkStart w:id="312" w:name="_Toc508877196"/>
      <w:r>
        <w:t xml:space="preserve">Ilustración </w:t>
      </w:r>
      <w:fldSimple w:instr=" SEQ Ilustración \* ARABIC ">
        <w:r w:rsidR="00980ACB">
          <w:rPr>
            <w:noProof/>
          </w:rPr>
          <w:t>40</w:t>
        </w:r>
      </w:fldSimple>
      <w:r>
        <w:t xml:space="preserve"> - </w:t>
      </w:r>
      <w:r w:rsidRPr="00E91EDC">
        <w:t>Arquitectura de interacción MEAN</w:t>
      </w:r>
      <w:bookmarkEnd w:id="311"/>
      <w:bookmarkEnd w:id="312"/>
    </w:p>
    <w:p w14:paraId="1CFA0587" w14:textId="77777777" w:rsidR="00B74AE1" w:rsidRPr="00FB0B8C" w:rsidRDefault="00B74AE1" w:rsidP="00B74AE1">
      <w:pPr>
        <w:rPr>
          <w:lang w:eastAsia="en-US"/>
        </w:rPr>
      </w:pPr>
    </w:p>
    <w:p w14:paraId="3966AB6A" w14:textId="77777777" w:rsidR="00D2762B" w:rsidRDefault="00D2762B">
      <w:pPr>
        <w:rPr>
          <w:b/>
          <w:color w:val="666666"/>
          <w:sz w:val="32"/>
          <w:szCs w:val="32"/>
        </w:rPr>
      </w:pPr>
      <w:r>
        <w:rPr>
          <w:b/>
          <w:sz w:val="32"/>
          <w:szCs w:val="32"/>
        </w:rPr>
        <w:br w:type="page"/>
      </w:r>
    </w:p>
    <w:p w14:paraId="3EB2CCA2" w14:textId="280A979A" w:rsidR="00B74AE1" w:rsidRDefault="00B74AE1" w:rsidP="00B74AE1">
      <w:pPr>
        <w:pStyle w:val="Ttulo2"/>
        <w:rPr>
          <w:b/>
          <w:sz w:val="32"/>
          <w:szCs w:val="32"/>
        </w:rPr>
      </w:pPr>
      <w:bookmarkStart w:id="313" w:name="_Toc509667163"/>
      <w:r>
        <w:rPr>
          <w:b/>
          <w:sz w:val="32"/>
          <w:szCs w:val="32"/>
        </w:rPr>
        <w:lastRenderedPageBreak/>
        <w:t>6.2 Componentes de MEAN</w:t>
      </w:r>
      <w:bookmarkEnd w:id="313"/>
    </w:p>
    <w:p w14:paraId="6C612C5B" w14:textId="77777777" w:rsidR="00B74AE1" w:rsidRDefault="00B74AE1" w:rsidP="00B74AE1"/>
    <w:p w14:paraId="66EF802A" w14:textId="099E9F1C" w:rsidR="00B74AE1" w:rsidRPr="00C3486B" w:rsidRDefault="00B74AE1" w:rsidP="00B74AE1">
      <w:pPr>
        <w:rPr>
          <w:rFonts w:ascii="Arial" w:hAnsi="Arial" w:cs="Arial"/>
          <w:color w:val="222222"/>
          <w:sz w:val="24"/>
          <w:szCs w:val="24"/>
          <w:shd w:val="clear" w:color="auto" w:fill="FFFFFF"/>
        </w:rPr>
      </w:pPr>
      <w:r w:rsidRPr="00C3486B">
        <w:rPr>
          <w:rFonts w:ascii="Arial" w:hAnsi="Arial" w:cs="Arial"/>
          <w:color w:val="222222"/>
          <w:sz w:val="24"/>
          <w:szCs w:val="24"/>
          <w:shd w:val="clear" w:color="auto" w:fill="FFFFFF"/>
        </w:rPr>
        <w:t>Como podemos apreciar en la imagen (</w:t>
      </w:r>
      <w:r w:rsidR="00C61729" w:rsidRPr="00C61729">
        <w:rPr>
          <w:rFonts w:ascii="Arial" w:hAnsi="Arial" w:cs="Arial"/>
          <w:b/>
          <w:color w:val="222222"/>
          <w:sz w:val="24"/>
          <w:szCs w:val="24"/>
          <w:shd w:val="clear" w:color="auto" w:fill="FFFFFF"/>
        </w:rPr>
        <w:fldChar w:fldCharType="begin"/>
      </w:r>
      <w:r w:rsidR="00C61729" w:rsidRPr="00C61729">
        <w:rPr>
          <w:rFonts w:ascii="Arial" w:hAnsi="Arial" w:cs="Arial"/>
          <w:b/>
          <w:color w:val="222222"/>
          <w:sz w:val="24"/>
          <w:szCs w:val="24"/>
          <w:shd w:val="clear" w:color="auto" w:fill="FFFFFF"/>
        </w:rPr>
        <w:instrText xml:space="preserve"> REF _Ref508787581 \h  \* MERGEFORMAT </w:instrText>
      </w:r>
      <w:r w:rsidR="00C61729" w:rsidRPr="00C61729">
        <w:rPr>
          <w:rFonts w:ascii="Arial" w:hAnsi="Arial" w:cs="Arial"/>
          <w:b/>
          <w:color w:val="222222"/>
          <w:sz w:val="24"/>
          <w:szCs w:val="24"/>
          <w:shd w:val="clear" w:color="auto" w:fill="FFFFFF"/>
        </w:rPr>
      </w:r>
      <w:r w:rsidR="00C61729" w:rsidRPr="00C61729">
        <w:rPr>
          <w:rFonts w:ascii="Arial" w:hAnsi="Arial" w:cs="Arial"/>
          <w:b/>
          <w:color w:val="222222"/>
          <w:sz w:val="24"/>
          <w:szCs w:val="24"/>
          <w:shd w:val="clear" w:color="auto" w:fill="FFFFFF"/>
        </w:rPr>
        <w:fldChar w:fldCharType="separate"/>
      </w:r>
      <w:r w:rsidR="00C61729" w:rsidRPr="00C61729">
        <w:rPr>
          <w:rFonts w:ascii="Arial" w:hAnsi="Arial" w:cs="Arial"/>
          <w:b/>
          <w:sz w:val="24"/>
          <w:szCs w:val="24"/>
        </w:rPr>
        <w:t xml:space="preserve">Ilustración </w:t>
      </w:r>
      <w:r w:rsidR="00C61729" w:rsidRPr="00C61729">
        <w:rPr>
          <w:rFonts w:ascii="Arial" w:hAnsi="Arial" w:cs="Arial"/>
          <w:b/>
          <w:noProof/>
          <w:sz w:val="24"/>
          <w:szCs w:val="24"/>
        </w:rPr>
        <w:t>40</w:t>
      </w:r>
      <w:r w:rsidR="00C61729" w:rsidRPr="00C61729">
        <w:rPr>
          <w:rFonts w:ascii="Arial" w:hAnsi="Arial" w:cs="Arial"/>
          <w:b/>
          <w:sz w:val="24"/>
          <w:szCs w:val="24"/>
        </w:rPr>
        <w:t xml:space="preserve"> - Arquitectura de interacción MEAN</w:t>
      </w:r>
      <w:r w:rsidR="00C61729" w:rsidRPr="00C61729">
        <w:rPr>
          <w:rFonts w:ascii="Arial" w:hAnsi="Arial" w:cs="Arial"/>
          <w:b/>
          <w:color w:val="222222"/>
          <w:sz w:val="24"/>
          <w:szCs w:val="24"/>
          <w:shd w:val="clear" w:color="auto" w:fill="FFFFFF"/>
        </w:rPr>
        <w:fldChar w:fldCharType="end"/>
      </w:r>
      <w:r w:rsidRPr="00C3486B">
        <w:rPr>
          <w:rFonts w:ascii="Arial" w:hAnsi="Arial" w:cs="Arial"/>
          <w:color w:val="222222"/>
          <w:sz w:val="24"/>
          <w:szCs w:val="24"/>
          <w:shd w:val="clear" w:color="auto" w:fill="FFFFFF"/>
        </w:rPr>
        <w:t xml:space="preserve">) se puede observar </w:t>
      </w:r>
      <w:r>
        <w:rPr>
          <w:rFonts w:ascii="Arial" w:hAnsi="Arial" w:cs="Arial"/>
          <w:color w:val="222222"/>
          <w:sz w:val="24"/>
          <w:szCs w:val="24"/>
          <w:shd w:val="clear" w:color="auto" w:fill="FFFFFF"/>
        </w:rPr>
        <w:t>que componentes interactúan entre si dentro del</w:t>
      </w:r>
      <w:r w:rsidRPr="00C3486B">
        <w:rPr>
          <w:rFonts w:ascii="Arial" w:hAnsi="Arial" w:cs="Arial"/>
          <w:color w:val="222222"/>
          <w:sz w:val="24"/>
          <w:szCs w:val="24"/>
          <w:shd w:val="clear" w:color="auto" w:fill="FFFFFF"/>
        </w:rPr>
        <w:t xml:space="preserve"> </w:t>
      </w:r>
      <w:r w:rsidRPr="00C66805">
        <w:rPr>
          <w:rFonts w:ascii="Arial" w:hAnsi="Arial" w:cs="Arial"/>
          <w:i/>
          <w:color w:val="222222"/>
          <w:sz w:val="24"/>
          <w:szCs w:val="24"/>
          <w:shd w:val="clear" w:color="auto" w:fill="FFFFFF"/>
        </w:rPr>
        <w:t>stack</w:t>
      </w:r>
      <w:r w:rsidR="00052300">
        <w:rPr>
          <w:rFonts w:ascii="Arial" w:hAnsi="Arial" w:cs="Arial"/>
          <w:color w:val="222222"/>
          <w:sz w:val="24"/>
          <w:szCs w:val="24"/>
          <w:shd w:val="clear" w:color="auto" w:fill="FFFFFF"/>
        </w:rPr>
        <w:t xml:space="preserve">. En esta sección </w:t>
      </w:r>
      <w:r w:rsidRPr="00C3486B">
        <w:rPr>
          <w:rFonts w:ascii="Arial" w:hAnsi="Arial" w:cs="Arial"/>
          <w:color w:val="222222"/>
          <w:sz w:val="24"/>
          <w:szCs w:val="24"/>
          <w:shd w:val="clear" w:color="auto" w:fill="FFFFFF"/>
        </w:rPr>
        <w:t xml:space="preserve">se ampliará cada tecnología. </w:t>
      </w:r>
    </w:p>
    <w:p w14:paraId="0D14B4AF" w14:textId="3422D9DC" w:rsidR="00B74AE1" w:rsidRPr="00C3486B" w:rsidRDefault="00B74AE1" w:rsidP="00B74AE1">
      <w:pPr>
        <w:rPr>
          <w:rFonts w:ascii="Arial" w:hAnsi="Arial" w:cs="Arial"/>
          <w:color w:val="222222"/>
          <w:sz w:val="24"/>
          <w:szCs w:val="24"/>
          <w:shd w:val="clear" w:color="auto" w:fill="FFFFFF"/>
        </w:rPr>
      </w:pPr>
      <w:r w:rsidRPr="00C3486B">
        <w:rPr>
          <w:rFonts w:ascii="Arial" w:hAnsi="Arial" w:cs="Arial"/>
          <w:color w:val="222222"/>
          <w:sz w:val="24"/>
          <w:szCs w:val="24"/>
          <w:shd w:val="clear" w:color="auto" w:fill="FFFFFF"/>
        </w:rPr>
        <w:t xml:space="preserve">En un primer momento la aplicación Angular se encuentra almacenada en un servidor WEB. </w:t>
      </w:r>
      <w:r>
        <w:rPr>
          <w:rFonts w:ascii="Arial" w:hAnsi="Arial" w:cs="Arial"/>
          <w:color w:val="222222"/>
          <w:sz w:val="24"/>
          <w:szCs w:val="24"/>
          <w:shd w:val="clear" w:color="auto" w:fill="FFFFFF"/>
        </w:rPr>
        <w:t>Cuando es</w:t>
      </w:r>
      <w:r w:rsidRPr="00C3486B">
        <w:rPr>
          <w:rFonts w:ascii="Arial" w:hAnsi="Arial" w:cs="Arial"/>
          <w:color w:val="222222"/>
          <w:sz w:val="24"/>
          <w:szCs w:val="24"/>
          <w:shd w:val="clear" w:color="auto" w:fill="FFFFFF"/>
        </w:rPr>
        <w:t xml:space="preserve"> transferida al cliente (navegador web) comienza la comunicación entre el componente Angular y el servidor Node</w:t>
      </w:r>
      <w:r>
        <w:rPr>
          <w:rFonts w:ascii="Arial" w:hAnsi="Arial" w:cs="Arial"/>
          <w:color w:val="222222"/>
          <w:sz w:val="24"/>
          <w:szCs w:val="24"/>
          <w:shd w:val="clear" w:color="auto" w:fill="FFFFFF"/>
        </w:rPr>
        <w:t>JS</w:t>
      </w:r>
      <w:r w:rsidRPr="00C3486B">
        <w:rPr>
          <w:rFonts w:ascii="Arial" w:hAnsi="Arial" w:cs="Arial"/>
          <w:color w:val="222222"/>
          <w:sz w:val="24"/>
          <w:szCs w:val="24"/>
          <w:shd w:val="clear" w:color="auto" w:fill="FFFFFF"/>
        </w:rPr>
        <w:t xml:space="preserve">, por medio de una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_Ref508794735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A20E6E" w:rsidRPr="000B1150">
        <w:rPr>
          <w:rFonts w:ascii="Arial" w:hAnsi="Arial" w:cs="Arial"/>
          <w:b/>
          <w:sz w:val="24"/>
          <w:szCs w:val="24"/>
        </w:rPr>
        <w:t>API</w:t>
      </w:r>
      <w:r w:rsidR="00A20E6E" w:rsidRPr="000B1150">
        <w:rPr>
          <w:rFonts w:ascii="Arial" w:hAnsi="Arial" w:cs="Arial"/>
          <w:color w:val="222222"/>
          <w:sz w:val="24"/>
          <w:szCs w:val="24"/>
          <w:highlight w:val="yellow"/>
          <w:shd w:val="clear" w:color="auto" w:fill="FFFFFF"/>
        </w:rPr>
        <w:fldChar w:fldCharType="end"/>
      </w:r>
      <w:r w:rsidR="00A20E6E">
        <w:rPr>
          <w:rFonts w:ascii="Arial" w:hAnsi="Arial" w:cs="Arial"/>
          <w:color w:val="222222"/>
          <w:sz w:val="24"/>
          <w:szCs w:val="24"/>
          <w:shd w:val="clear" w:color="auto" w:fill="FFFFFF"/>
        </w:rPr>
        <w:t xml:space="preserve"> </w:t>
      </w:r>
      <w:r w:rsidRPr="00C3486B">
        <w:rPr>
          <w:rFonts w:ascii="Arial" w:hAnsi="Arial" w:cs="Arial"/>
          <w:color w:val="222222"/>
          <w:sz w:val="24"/>
          <w:szCs w:val="24"/>
          <w:shd w:val="clear" w:color="auto" w:fill="FFFFFF"/>
        </w:rPr>
        <w:t xml:space="preserve">REST implementada </w:t>
      </w:r>
      <w:r>
        <w:rPr>
          <w:rFonts w:ascii="Arial" w:hAnsi="Arial" w:cs="Arial"/>
          <w:color w:val="222222"/>
          <w:sz w:val="24"/>
          <w:szCs w:val="24"/>
          <w:shd w:val="clear" w:color="auto" w:fill="FFFFFF"/>
        </w:rPr>
        <w:t xml:space="preserve">sobre el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_Ref508731667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A20E6E" w:rsidRPr="000B1150">
        <w:rPr>
          <w:rFonts w:ascii="Arial" w:hAnsi="Arial" w:cs="Arial"/>
          <w:b/>
          <w:sz w:val="24"/>
          <w:szCs w:val="24"/>
        </w:rPr>
        <w:t>Framework</w:t>
      </w:r>
      <w:r w:rsidR="00A20E6E" w:rsidRPr="000B1150">
        <w:rPr>
          <w:rFonts w:ascii="Arial" w:hAnsi="Arial" w:cs="Arial"/>
          <w:color w:val="222222"/>
          <w:sz w:val="24"/>
          <w:szCs w:val="24"/>
          <w:highlight w:val="yellow"/>
          <w:shd w:val="clear" w:color="auto" w:fill="FFFFFF"/>
        </w:rPr>
        <w:fldChar w:fldCharType="end"/>
      </w:r>
      <w:r w:rsidR="00A20E6E">
        <w:rPr>
          <w:rFonts w:ascii="Arial" w:hAnsi="Arial" w:cs="Arial"/>
          <w:color w:val="222222"/>
          <w:sz w:val="24"/>
          <w:szCs w:val="24"/>
          <w:shd w:val="clear" w:color="auto" w:fill="FFFFFF"/>
        </w:rPr>
        <w:t xml:space="preserve"> </w:t>
      </w:r>
      <w:r w:rsidRPr="00C3486B">
        <w:rPr>
          <w:rFonts w:ascii="Arial" w:hAnsi="Arial" w:cs="Arial"/>
          <w:color w:val="222222"/>
          <w:sz w:val="24"/>
          <w:szCs w:val="24"/>
          <w:shd w:val="clear" w:color="auto" w:fill="FFFFFF"/>
        </w:rPr>
        <w:t xml:space="preserve">Express. </w:t>
      </w:r>
      <w:r>
        <w:rPr>
          <w:rFonts w:ascii="Arial" w:hAnsi="Arial" w:cs="Arial"/>
          <w:color w:val="222222"/>
          <w:sz w:val="24"/>
          <w:szCs w:val="24"/>
          <w:shd w:val="clear" w:color="auto" w:fill="FFFFFF"/>
        </w:rPr>
        <w:t xml:space="preserve">Los requerimientos producidos por los </w:t>
      </w:r>
      <w:r>
        <w:rPr>
          <w:rFonts w:ascii="Arial" w:hAnsi="Arial" w:cs="Arial"/>
          <w:i/>
          <w:color w:val="222222"/>
          <w:sz w:val="24"/>
          <w:szCs w:val="24"/>
          <w:shd w:val="clear" w:color="auto" w:fill="FFFFFF"/>
        </w:rPr>
        <w:t>endpoints</w:t>
      </w:r>
      <w:r>
        <w:rPr>
          <w:rFonts w:ascii="Arial" w:hAnsi="Arial" w:cs="Arial"/>
          <w:color w:val="222222"/>
          <w:sz w:val="24"/>
          <w:szCs w:val="24"/>
          <w:shd w:val="clear" w:color="auto" w:fill="FFFFFF"/>
        </w:rPr>
        <w:t xml:space="preserve"> de la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_Ref508794753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A20E6E" w:rsidRPr="000B1150">
        <w:rPr>
          <w:rFonts w:ascii="Arial" w:hAnsi="Arial" w:cs="Arial"/>
          <w:b/>
          <w:sz w:val="24"/>
          <w:szCs w:val="24"/>
        </w:rPr>
        <w:t>API (Application Programming Interface)</w:t>
      </w:r>
      <w:r w:rsidR="00A20E6E" w:rsidRPr="000B1150">
        <w:rPr>
          <w:rFonts w:ascii="Arial" w:hAnsi="Arial" w:cs="Arial"/>
          <w:color w:val="222222"/>
          <w:sz w:val="24"/>
          <w:szCs w:val="24"/>
          <w:highlight w:val="yellow"/>
          <w:shd w:val="clear" w:color="auto" w:fill="FFFFFF"/>
        </w:rPr>
        <w:fldChar w:fldCharType="end"/>
      </w:r>
      <w:r w:rsidR="00A20E6E" w:rsidRPr="000B115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provocan que </w:t>
      </w:r>
      <w:r w:rsidRPr="00C3486B">
        <w:rPr>
          <w:rFonts w:ascii="Arial" w:hAnsi="Arial" w:cs="Arial"/>
          <w:color w:val="222222"/>
          <w:sz w:val="24"/>
          <w:szCs w:val="24"/>
          <w:shd w:val="clear" w:color="auto" w:fill="FFFFFF"/>
        </w:rPr>
        <w:t>Node</w:t>
      </w:r>
      <w:r>
        <w:rPr>
          <w:rFonts w:ascii="Arial" w:hAnsi="Arial" w:cs="Arial"/>
          <w:color w:val="222222"/>
          <w:sz w:val="24"/>
          <w:szCs w:val="24"/>
          <w:shd w:val="clear" w:color="auto" w:fill="FFFFFF"/>
        </w:rPr>
        <w:t>JS</w:t>
      </w:r>
      <w:r w:rsidRPr="00C3486B">
        <w:rPr>
          <w:rFonts w:ascii="Arial" w:hAnsi="Arial" w:cs="Arial"/>
          <w:color w:val="222222"/>
          <w:sz w:val="24"/>
          <w:szCs w:val="24"/>
          <w:shd w:val="clear" w:color="auto" w:fill="FFFFFF"/>
        </w:rPr>
        <w:t xml:space="preserve"> reali</w:t>
      </w:r>
      <w:r>
        <w:rPr>
          <w:rFonts w:ascii="Arial" w:hAnsi="Arial" w:cs="Arial"/>
          <w:color w:val="222222"/>
          <w:sz w:val="24"/>
          <w:szCs w:val="24"/>
          <w:shd w:val="clear" w:color="auto" w:fill="FFFFFF"/>
        </w:rPr>
        <w:t>ce</w:t>
      </w:r>
      <w:r w:rsidRPr="00C3486B">
        <w:rPr>
          <w:rFonts w:ascii="Arial" w:hAnsi="Arial" w:cs="Arial"/>
          <w:color w:val="222222"/>
          <w:sz w:val="24"/>
          <w:szCs w:val="24"/>
          <w:shd w:val="clear" w:color="auto" w:fill="FFFFFF"/>
        </w:rPr>
        <w:t xml:space="preserve"> las consultas </w:t>
      </w:r>
      <w:r>
        <w:rPr>
          <w:rFonts w:ascii="Arial" w:hAnsi="Arial" w:cs="Arial"/>
          <w:color w:val="222222"/>
          <w:sz w:val="24"/>
          <w:szCs w:val="24"/>
          <w:shd w:val="clear" w:color="auto" w:fill="FFFFFF"/>
        </w:rPr>
        <w:t xml:space="preserve">tanto </w:t>
      </w:r>
      <w:r w:rsidRPr="00C3486B">
        <w:rPr>
          <w:rFonts w:ascii="Arial" w:hAnsi="Arial" w:cs="Arial"/>
          <w:color w:val="222222"/>
          <w:sz w:val="24"/>
          <w:szCs w:val="24"/>
          <w:shd w:val="clear" w:color="auto" w:fill="FFFFFF"/>
        </w:rPr>
        <w:t xml:space="preserve">de </w:t>
      </w:r>
      <w:r>
        <w:rPr>
          <w:rFonts w:ascii="Arial" w:hAnsi="Arial" w:cs="Arial"/>
          <w:color w:val="222222"/>
          <w:sz w:val="24"/>
          <w:szCs w:val="24"/>
          <w:shd w:val="clear" w:color="auto" w:fill="FFFFFF"/>
        </w:rPr>
        <w:t xml:space="preserve">lectura como escritura sobre </w:t>
      </w:r>
      <w:r w:rsidRPr="00C3486B">
        <w:rPr>
          <w:rFonts w:ascii="Arial" w:hAnsi="Arial" w:cs="Arial"/>
          <w:color w:val="222222"/>
          <w:sz w:val="24"/>
          <w:szCs w:val="24"/>
          <w:shd w:val="clear" w:color="auto" w:fill="FFFFFF"/>
        </w:rPr>
        <w:t>Mongo</w:t>
      </w:r>
      <w:r>
        <w:rPr>
          <w:rFonts w:ascii="Arial" w:hAnsi="Arial" w:cs="Arial"/>
          <w:color w:val="222222"/>
          <w:sz w:val="24"/>
          <w:szCs w:val="24"/>
          <w:shd w:val="clear" w:color="auto" w:fill="FFFFFF"/>
        </w:rPr>
        <w:t>DB</w:t>
      </w:r>
      <w:r w:rsidRPr="00C3486B">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El formato de presentación de datos es </w:t>
      </w:r>
      <w:r w:rsidRPr="00C3486B">
        <w:rPr>
          <w:rFonts w:ascii="Arial" w:hAnsi="Arial" w:cs="Arial"/>
          <w:color w:val="222222"/>
          <w:sz w:val="24"/>
          <w:szCs w:val="24"/>
          <w:shd w:val="clear" w:color="auto" w:fill="FFFFFF"/>
        </w:rPr>
        <w:t>JSON</w:t>
      </w:r>
      <w:r>
        <w:rPr>
          <w:rFonts w:ascii="Arial" w:hAnsi="Arial" w:cs="Arial"/>
          <w:color w:val="222222"/>
          <w:sz w:val="24"/>
          <w:szCs w:val="24"/>
          <w:shd w:val="clear" w:color="auto" w:fill="FFFFFF"/>
        </w:rPr>
        <w:t xml:space="preserve"> (</w:t>
      </w:r>
      <w:r w:rsidR="00052300">
        <w:rPr>
          <w:rFonts w:ascii="Arial" w:hAnsi="Arial" w:cs="Arial"/>
          <w:color w:val="222222"/>
          <w:sz w:val="24"/>
          <w:szCs w:val="24"/>
          <w:shd w:val="clear" w:color="auto" w:fill="FFFFFF"/>
        </w:rPr>
        <w:fldChar w:fldCharType="begin"/>
      </w:r>
      <w:r w:rsidR="00052300">
        <w:rPr>
          <w:rFonts w:ascii="Arial" w:hAnsi="Arial" w:cs="Arial"/>
          <w:color w:val="222222"/>
          <w:sz w:val="24"/>
          <w:szCs w:val="24"/>
          <w:shd w:val="clear" w:color="auto" w:fill="FFFFFF"/>
        </w:rPr>
        <w:instrText xml:space="preserve"> REF _Ref508793067 \h </w:instrText>
      </w:r>
      <w:r w:rsidR="00052300">
        <w:rPr>
          <w:rFonts w:ascii="Arial" w:hAnsi="Arial" w:cs="Arial"/>
          <w:color w:val="222222"/>
          <w:sz w:val="24"/>
          <w:szCs w:val="24"/>
          <w:shd w:val="clear" w:color="auto" w:fill="FFFFFF"/>
        </w:rPr>
      </w:r>
      <w:r w:rsidR="00052300">
        <w:rPr>
          <w:rFonts w:ascii="Arial" w:hAnsi="Arial" w:cs="Arial"/>
          <w:color w:val="222222"/>
          <w:sz w:val="24"/>
          <w:szCs w:val="24"/>
          <w:shd w:val="clear" w:color="auto" w:fill="FFFFFF"/>
        </w:rPr>
        <w:fldChar w:fldCharType="separate"/>
      </w:r>
      <w:r w:rsidR="00052300">
        <w:rPr>
          <w:b/>
          <w:sz w:val="28"/>
          <w:szCs w:val="28"/>
        </w:rPr>
        <w:t>6.3.3 JSON</w:t>
      </w:r>
      <w:r w:rsidR="00052300">
        <w:rPr>
          <w:rFonts w:ascii="Arial" w:hAnsi="Arial" w:cs="Arial"/>
          <w:color w:val="222222"/>
          <w:sz w:val="24"/>
          <w:szCs w:val="24"/>
          <w:shd w:val="clear" w:color="auto" w:fill="FFFFFF"/>
        </w:rPr>
        <w:fldChar w:fldCharType="end"/>
      </w:r>
      <w:r>
        <w:rPr>
          <w:rFonts w:ascii="Arial" w:hAnsi="Arial" w:cs="Arial"/>
          <w:color w:val="222222"/>
          <w:sz w:val="24"/>
          <w:szCs w:val="24"/>
          <w:shd w:val="clear" w:color="auto" w:fill="FFFFFF"/>
        </w:rPr>
        <w:t>) para todos los requerimientos</w:t>
      </w:r>
      <w:r w:rsidRPr="00C3486B">
        <w:rPr>
          <w:rFonts w:ascii="Arial" w:hAnsi="Arial" w:cs="Arial"/>
          <w:color w:val="222222"/>
          <w:sz w:val="24"/>
          <w:szCs w:val="24"/>
          <w:shd w:val="clear" w:color="auto" w:fill="FFFFFF"/>
        </w:rPr>
        <w:t xml:space="preserve">. </w:t>
      </w:r>
    </w:p>
    <w:p w14:paraId="6E6466DA" w14:textId="77777777" w:rsidR="00B74AE1" w:rsidRPr="00F06CD3" w:rsidRDefault="00B74AE1" w:rsidP="00B74AE1">
      <w:pPr>
        <w:pStyle w:val="Ttulo3"/>
        <w:rPr>
          <w:b w:val="0"/>
          <w:sz w:val="28"/>
          <w:szCs w:val="28"/>
        </w:rPr>
      </w:pPr>
      <w:bookmarkStart w:id="314" w:name="_Toc509667164"/>
      <w:r>
        <w:rPr>
          <w:b w:val="0"/>
          <w:sz w:val="28"/>
          <w:szCs w:val="28"/>
        </w:rPr>
        <w:t xml:space="preserve">6.2.1 </w:t>
      </w:r>
      <w:r w:rsidRPr="00F06CD3">
        <w:rPr>
          <w:b w:val="0"/>
          <w:sz w:val="28"/>
          <w:szCs w:val="28"/>
        </w:rPr>
        <w:t>Mongo</w:t>
      </w:r>
      <w:r>
        <w:rPr>
          <w:b w:val="0"/>
          <w:sz w:val="28"/>
          <w:szCs w:val="28"/>
        </w:rPr>
        <w:t>DB</w:t>
      </w:r>
      <w:bookmarkEnd w:id="314"/>
    </w:p>
    <w:p w14:paraId="1CCAABC3" w14:textId="77777777" w:rsidR="00B74AE1" w:rsidRDefault="00B74AE1" w:rsidP="00B74AE1">
      <w:pPr>
        <w:rPr>
          <w:rFonts w:ascii="Arial" w:hAnsi="Arial" w:cs="Arial"/>
          <w:color w:val="222222"/>
          <w:sz w:val="24"/>
          <w:szCs w:val="24"/>
          <w:shd w:val="clear" w:color="auto" w:fill="FFFFFF"/>
        </w:rPr>
      </w:pPr>
    </w:p>
    <w:p w14:paraId="262C2757" w14:textId="77777777"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sistema de base de datos NoSQL, </w:t>
      </w:r>
      <w:r>
        <w:rPr>
          <w:rFonts w:ascii="Arial" w:hAnsi="Arial" w:cs="Arial"/>
          <w:color w:val="222222"/>
          <w:sz w:val="24"/>
          <w:szCs w:val="24"/>
          <w:shd w:val="clear" w:color="auto" w:fill="FFFFFF"/>
        </w:rPr>
        <w:t>en el cual la información se</w:t>
      </w:r>
      <w:r w:rsidRPr="00F06CD3">
        <w:rPr>
          <w:rFonts w:ascii="Arial" w:hAnsi="Arial" w:cs="Arial"/>
          <w:color w:val="222222"/>
          <w:sz w:val="24"/>
          <w:szCs w:val="24"/>
          <w:shd w:val="clear" w:color="auto" w:fill="FFFFFF"/>
        </w:rPr>
        <w:t xml:space="preserve"> almacena documentos</w:t>
      </w:r>
      <w:r>
        <w:rPr>
          <w:rFonts w:ascii="Arial" w:hAnsi="Arial" w:cs="Arial"/>
          <w:color w:val="222222"/>
          <w:sz w:val="24"/>
          <w:szCs w:val="24"/>
          <w:shd w:val="clear" w:color="auto" w:fill="FFFFFF"/>
        </w:rPr>
        <w:t xml:space="preserve"> en vez de filas en una tabla. Cada documento se trata de una</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estructura</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con formato</w:t>
      </w:r>
      <w:r w:rsidRPr="00F06CD3">
        <w:rPr>
          <w:rFonts w:ascii="Arial" w:hAnsi="Arial" w:cs="Arial"/>
          <w:color w:val="222222"/>
          <w:sz w:val="24"/>
          <w:szCs w:val="24"/>
          <w:shd w:val="clear" w:color="auto" w:fill="FFFFFF"/>
        </w:rPr>
        <w:t xml:space="preserve"> JSON (Notación simple de objeto tipo JavaScript)</w:t>
      </w:r>
      <w:r>
        <w:rPr>
          <w:rFonts w:ascii="Arial" w:hAnsi="Arial" w:cs="Arial"/>
          <w:color w:val="222222"/>
          <w:sz w:val="24"/>
          <w:szCs w:val="24"/>
          <w:shd w:val="clear" w:color="auto" w:fill="FFFFFF"/>
        </w:rPr>
        <w:t>. Estos documentos son agrupados en colecciones en contraposición a las tablas de un RDBMS. Debido a la ausencia de comprobación de integridad referencial</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tiene un alto desempeño</w:t>
      </w:r>
      <w:r w:rsidRPr="00F06CD3">
        <w:rPr>
          <w:rFonts w:ascii="Arial" w:hAnsi="Arial" w:cs="Arial"/>
          <w:color w:val="222222"/>
          <w:sz w:val="24"/>
          <w:szCs w:val="24"/>
          <w:shd w:val="clear" w:color="auto" w:fill="FFFFFF"/>
        </w:rPr>
        <w:t xml:space="preserve">. </w:t>
      </w:r>
    </w:p>
    <w:p w14:paraId="06EE03BC" w14:textId="77777777" w:rsidR="00B74AE1" w:rsidRDefault="00B74AE1" w:rsidP="00B74AE1"/>
    <w:p w14:paraId="7411EF94" w14:textId="77777777" w:rsidR="00B74AE1" w:rsidRDefault="00B74AE1" w:rsidP="00B74AE1">
      <w:pPr>
        <w:pStyle w:val="Ttulo3"/>
        <w:rPr>
          <w:b w:val="0"/>
          <w:sz w:val="28"/>
          <w:szCs w:val="28"/>
        </w:rPr>
      </w:pPr>
      <w:bookmarkStart w:id="315" w:name="_Toc509667165"/>
      <w:r>
        <w:rPr>
          <w:b w:val="0"/>
          <w:sz w:val="28"/>
          <w:szCs w:val="28"/>
        </w:rPr>
        <w:t xml:space="preserve">6.2.2 </w:t>
      </w:r>
      <w:r w:rsidRPr="00F06CD3">
        <w:rPr>
          <w:b w:val="0"/>
          <w:sz w:val="28"/>
          <w:szCs w:val="28"/>
        </w:rPr>
        <w:t>Express</w:t>
      </w:r>
      <w:bookmarkEnd w:id="315"/>
    </w:p>
    <w:p w14:paraId="6F20E804" w14:textId="77777777" w:rsidR="00B74AE1" w:rsidRPr="00F06CD3" w:rsidRDefault="00B74AE1" w:rsidP="00B74AE1"/>
    <w:p w14:paraId="5C71C6FB" w14:textId="5A92CE87"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w:t>
      </w:r>
      <w:r>
        <w:rPr>
          <w:rFonts w:ascii="Arial" w:hAnsi="Arial" w:cs="Arial"/>
          <w:color w:val="222222"/>
          <w:sz w:val="24"/>
          <w:szCs w:val="24"/>
          <w:shd w:val="clear" w:color="auto" w:fill="FFFFFF"/>
        </w:rPr>
        <w:t>paquete</w:t>
      </w:r>
      <w:r w:rsidRPr="00F06CD3">
        <w:rPr>
          <w:rFonts w:ascii="Arial" w:hAnsi="Arial" w:cs="Arial"/>
          <w:color w:val="222222"/>
          <w:sz w:val="24"/>
          <w:szCs w:val="24"/>
          <w:shd w:val="clear" w:color="auto" w:fill="FFFFFF"/>
        </w:rPr>
        <w:t xml:space="preserve"> de NodeJS</w:t>
      </w:r>
      <w:r>
        <w:rPr>
          <w:rFonts w:ascii="Arial" w:hAnsi="Arial" w:cs="Arial"/>
          <w:color w:val="222222"/>
          <w:sz w:val="24"/>
          <w:szCs w:val="24"/>
          <w:shd w:val="clear" w:color="auto" w:fill="FFFFFF"/>
        </w:rPr>
        <w:t xml:space="preserve"> que </w:t>
      </w:r>
      <w:r w:rsidRPr="00F06CD3">
        <w:rPr>
          <w:rFonts w:ascii="Arial" w:hAnsi="Arial" w:cs="Arial"/>
          <w:color w:val="222222"/>
          <w:sz w:val="24"/>
          <w:szCs w:val="24"/>
          <w:shd w:val="clear" w:color="auto" w:fill="FFFFFF"/>
        </w:rPr>
        <w:t xml:space="preserve">ofrece </w:t>
      </w:r>
      <w:r>
        <w:rPr>
          <w:rFonts w:ascii="Arial" w:hAnsi="Arial" w:cs="Arial"/>
          <w:color w:val="222222"/>
          <w:sz w:val="24"/>
          <w:szCs w:val="24"/>
          <w:shd w:val="clear" w:color="auto" w:fill="FFFFFF"/>
        </w:rPr>
        <w:t xml:space="preserve">una interface mínima para manejo de </w:t>
      </w:r>
      <w:r w:rsidRPr="00F06CD3">
        <w:rPr>
          <w:rFonts w:ascii="Arial" w:hAnsi="Arial" w:cs="Arial"/>
          <w:color w:val="222222"/>
          <w:sz w:val="24"/>
          <w:szCs w:val="24"/>
          <w:shd w:val="clear" w:color="auto" w:fill="FFFFFF"/>
        </w:rPr>
        <w:t>solicitudes o peticiones</w:t>
      </w:r>
      <w:r>
        <w:rPr>
          <w:rFonts w:ascii="Arial" w:hAnsi="Arial" w:cs="Arial"/>
          <w:color w:val="222222"/>
          <w:sz w:val="24"/>
          <w:szCs w:val="24"/>
          <w:shd w:val="clear" w:color="auto" w:fill="FFFFFF"/>
        </w:rPr>
        <w:t xml:space="preserve"> HTTP</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Uno de sus componentes principales se trata de </w:t>
      </w:r>
      <w:r w:rsidRPr="00F06CD3">
        <w:rPr>
          <w:rFonts w:ascii="Arial" w:hAnsi="Arial" w:cs="Arial"/>
          <w:color w:val="222222"/>
          <w:sz w:val="24"/>
          <w:szCs w:val="24"/>
          <w:shd w:val="clear" w:color="auto" w:fill="FFFFFF"/>
        </w:rPr>
        <w:t>un sistema de enrutamiento (Routing)</w:t>
      </w:r>
      <w:r>
        <w:rPr>
          <w:rFonts w:ascii="Arial" w:hAnsi="Arial" w:cs="Arial"/>
          <w:color w:val="222222"/>
          <w:sz w:val="24"/>
          <w:szCs w:val="24"/>
          <w:shd w:val="clear" w:color="auto" w:fill="FFFFFF"/>
        </w:rPr>
        <w:t>, que asocia URLs con funciones. D</w:t>
      </w:r>
      <w:r w:rsidRPr="00F06CD3">
        <w:rPr>
          <w:rFonts w:ascii="Arial" w:hAnsi="Arial" w:cs="Arial"/>
          <w:color w:val="222222"/>
          <w:sz w:val="24"/>
          <w:szCs w:val="24"/>
          <w:shd w:val="clear" w:color="auto" w:fill="FFFFFF"/>
        </w:rPr>
        <w:t xml:space="preserve">entro del </w:t>
      </w:r>
      <w:r>
        <w:rPr>
          <w:rFonts w:ascii="Arial" w:hAnsi="Arial" w:cs="Arial"/>
          <w:color w:val="222222"/>
          <w:sz w:val="24"/>
          <w:szCs w:val="24"/>
          <w:shd w:val="clear" w:color="auto" w:fill="FFFFFF"/>
        </w:rPr>
        <w:t>MEAN</w:t>
      </w:r>
      <w:r w:rsidRPr="00F06CD3">
        <w:rPr>
          <w:rFonts w:ascii="Arial" w:hAnsi="Arial" w:cs="Arial"/>
          <w:color w:val="222222"/>
          <w:sz w:val="24"/>
          <w:szCs w:val="24"/>
          <w:shd w:val="clear" w:color="auto" w:fill="FFFFFF"/>
        </w:rPr>
        <w:t xml:space="preserve"> </w:t>
      </w:r>
      <w:r w:rsidRPr="00B25EBE">
        <w:rPr>
          <w:rFonts w:ascii="Arial" w:hAnsi="Arial" w:cs="Arial"/>
          <w:i/>
          <w:color w:val="222222"/>
          <w:sz w:val="24"/>
          <w:szCs w:val="24"/>
          <w:shd w:val="clear" w:color="auto" w:fill="FFFFFF"/>
        </w:rPr>
        <w:t>stack</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opera d</w:t>
      </w:r>
      <w:r w:rsidRPr="00F06CD3">
        <w:rPr>
          <w:rFonts w:ascii="Arial" w:hAnsi="Arial" w:cs="Arial"/>
          <w:color w:val="222222"/>
          <w:sz w:val="24"/>
          <w:szCs w:val="24"/>
          <w:shd w:val="clear" w:color="auto" w:fill="FFFFFF"/>
        </w:rPr>
        <w:t>el</w:t>
      </w:r>
      <w:r>
        <w:rPr>
          <w:rFonts w:ascii="Arial" w:hAnsi="Arial" w:cs="Arial"/>
          <w:color w:val="222222"/>
          <w:sz w:val="24"/>
          <w:szCs w:val="24"/>
          <w:shd w:val="clear" w:color="auto" w:fill="FFFFFF"/>
        </w:rPr>
        <w:t xml:space="preserve"> </w:t>
      </w:r>
      <w:r w:rsidRPr="00F06CD3">
        <w:rPr>
          <w:rFonts w:ascii="Arial" w:hAnsi="Arial" w:cs="Arial"/>
          <w:color w:val="222222"/>
          <w:sz w:val="24"/>
          <w:szCs w:val="24"/>
          <w:shd w:val="clear" w:color="auto" w:fill="FFFFFF"/>
        </w:rPr>
        <w:t>lado del servidor</w:t>
      </w:r>
      <w:r>
        <w:rPr>
          <w:rFonts w:ascii="Arial" w:hAnsi="Arial" w:cs="Arial"/>
          <w:color w:val="222222"/>
          <w:sz w:val="24"/>
          <w:szCs w:val="24"/>
          <w:shd w:val="clear" w:color="auto" w:fill="FFFFFF"/>
        </w:rPr>
        <w:t>, también conocido como</w:t>
      </w:r>
      <w:r w:rsidRPr="00F06CD3">
        <w:rPr>
          <w:rFonts w:ascii="Arial" w:hAnsi="Arial" w:cs="Arial"/>
          <w:color w:val="222222"/>
          <w:sz w:val="24"/>
          <w:szCs w:val="24"/>
          <w:shd w:val="clear" w:color="auto" w:fill="FFFFFF"/>
        </w:rPr>
        <w:t xml:space="preserve">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_Ref508794818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A20E6E" w:rsidRPr="000B1150">
        <w:rPr>
          <w:rFonts w:ascii="Arial" w:hAnsi="Arial" w:cs="Arial"/>
          <w:b/>
          <w:sz w:val="24"/>
          <w:szCs w:val="24"/>
        </w:rPr>
        <w:t>Back-End</w:t>
      </w:r>
      <w:r w:rsidR="00A20E6E" w:rsidRPr="000B1150">
        <w:rPr>
          <w:rFonts w:ascii="Arial" w:hAnsi="Arial" w:cs="Arial"/>
          <w:color w:val="222222"/>
          <w:sz w:val="24"/>
          <w:szCs w:val="24"/>
          <w:highlight w:val="yellow"/>
          <w:shd w:val="clear" w:color="auto" w:fill="FFFFFF"/>
        </w:rPr>
        <w:fldChar w:fldCharType="end"/>
      </w:r>
      <w:r w:rsidRPr="00F06CD3">
        <w:rPr>
          <w:rFonts w:ascii="Arial" w:hAnsi="Arial" w:cs="Arial"/>
          <w:color w:val="222222"/>
          <w:sz w:val="24"/>
          <w:szCs w:val="24"/>
          <w:shd w:val="clear" w:color="auto" w:fill="FFFFFF"/>
        </w:rPr>
        <w:t>.</w:t>
      </w:r>
    </w:p>
    <w:p w14:paraId="13EB69D2" w14:textId="77777777" w:rsidR="00B74AE1" w:rsidRDefault="00B74AE1" w:rsidP="00B74AE1">
      <w:pPr>
        <w:pStyle w:val="Ttulo3"/>
        <w:rPr>
          <w:b w:val="0"/>
          <w:sz w:val="28"/>
          <w:szCs w:val="28"/>
        </w:rPr>
      </w:pPr>
      <w:bookmarkStart w:id="316" w:name="_Toc509667166"/>
      <w:r>
        <w:rPr>
          <w:b w:val="0"/>
          <w:sz w:val="28"/>
          <w:szCs w:val="28"/>
        </w:rPr>
        <w:t xml:space="preserve">6.2.3 </w:t>
      </w:r>
      <w:r w:rsidRPr="00F06CD3">
        <w:rPr>
          <w:b w:val="0"/>
          <w:sz w:val="28"/>
          <w:szCs w:val="28"/>
        </w:rPr>
        <w:t>Angular</w:t>
      </w:r>
      <w:bookmarkEnd w:id="316"/>
    </w:p>
    <w:p w14:paraId="49476093" w14:textId="77777777" w:rsidR="00B74AE1" w:rsidRPr="00F06CD3" w:rsidRDefault="00B74AE1" w:rsidP="00B74AE1"/>
    <w:p w14:paraId="5250C596" w14:textId="17DF3F0A"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Es un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_Ref508731667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A20E6E" w:rsidRPr="000B1150">
        <w:rPr>
          <w:rFonts w:ascii="Arial" w:hAnsi="Arial" w:cs="Arial"/>
          <w:b/>
          <w:sz w:val="24"/>
          <w:szCs w:val="24"/>
        </w:rPr>
        <w:t>Framework</w:t>
      </w:r>
      <w:r w:rsidR="00A20E6E" w:rsidRPr="000B1150">
        <w:rPr>
          <w:rFonts w:ascii="Arial" w:hAnsi="Arial" w:cs="Arial"/>
          <w:color w:val="222222"/>
          <w:sz w:val="24"/>
          <w:szCs w:val="24"/>
          <w:highlight w:val="yellow"/>
          <w:shd w:val="clear" w:color="auto" w:fill="FFFFFF"/>
        </w:rPr>
        <w:fldChar w:fldCharType="end"/>
      </w:r>
      <w:r w:rsidR="00A20E6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orientado a </w:t>
      </w:r>
      <w:r w:rsidRPr="00F06CD3">
        <w:rPr>
          <w:rFonts w:ascii="Arial" w:hAnsi="Arial" w:cs="Arial"/>
          <w:color w:val="222222"/>
          <w:sz w:val="24"/>
          <w:szCs w:val="24"/>
          <w:shd w:val="clear" w:color="auto" w:fill="FFFFFF"/>
        </w:rPr>
        <w:t xml:space="preserve">crear </w:t>
      </w:r>
      <w:r>
        <w:rPr>
          <w:rFonts w:ascii="Arial" w:hAnsi="Arial" w:cs="Arial"/>
          <w:color w:val="222222"/>
          <w:sz w:val="24"/>
          <w:szCs w:val="24"/>
          <w:shd w:val="clear" w:color="auto" w:fill="FFFFFF"/>
        </w:rPr>
        <w:t xml:space="preserve"> </w:t>
      </w:r>
      <w:r w:rsidRPr="00F06CD3">
        <w:rPr>
          <w:rFonts w:ascii="Arial" w:hAnsi="Arial" w:cs="Arial"/>
          <w:color w:val="222222"/>
          <w:sz w:val="24"/>
          <w:szCs w:val="24"/>
          <w:shd w:val="clear" w:color="auto" w:fill="FFFFFF"/>
        </w:rPr>
        <w:t>aplicaciones web</w:t>
      </w:r>
      <w:r>
        <w:rPr>
          <w:rFonts w:ascii="Arial" w:hAnsi="Arial" w:cs="Arial"/>
          <w:color w:val="222222"/>
          <w:sz w:val="24"/>
          <w:szCs w:val="24"/>
          <w:shd w:val="clear" w:color="auto" w:fill="FFFFFF"/>
        </w:rPr>
        <w:t xml:space="preserve">, basado en el sub-lenguaje </w:t>
      </w:r>
      <w:r w:rsidRPr="00F06CD3">
        <w:rPr>
          <w:rFonts w:ascii="Arial" w:hAnsi="Arial" w:cs="Arial"/>
          <w:color w:val="222222"/>
          <w:sz w:val="24"/>
          <w:szCs w:val="24"/>
          <w:shd w:val="clear" w:color="auto" w:fill="FFFFFF"/>
        </w:rPr>
        <w:t>TypeScript</w:t>
      </w:r>
      <w:hyperlink r:id="rId86" w:tooltip="TypeScript" w:history="1"/>
      <w:r w:rsidRPr="00F06CD3">
        <w:rPr>
          <w:rFonts w:ascii="Arial" w:hAnsi="Arial" w:cs="Arial"/>
          <w:color w:val="222222"/>
          <w:sz w:val="24"/>
          <w:szCs w:val="24"/>
          <w:shd w:val="clear" w:color="auto" w:fill="FFFFFF"/>
        </w:rPr>
        <w:t> </w:t>
      </w:r>
      <w:r>
        <w:rPr>
          <w:rFonts w:ascii="Arial" w:hAnsi="Arial" w:cs="Arial"/>
          <w:color w:val="222222"/>
          <w:sz w:val="24"/>
          <w:szCs w:val="24"/>
          <w:shd w:val="clear" w:color="auto" w:fill="FFFFFF"/>
        </w:rPr>
        <w:t xml:space="preserve">(JavaScript con verificación de tipos de dato </w:t>
      </w:r>
      <w:r>
        <w:rPr>
          <w:rFonts w:ascii="Arial" w:hAnsi="Arial" w:cs="Arial"/>
          <w:i/>
          <w:color w:val="222222"/>
          <w:sz w:val="24"/>
          <w:szCs w:val="24"/>
          <w:shd w:val="clear" w:color="auto" w:fill="FFFFFF"/>
        </w:rPr>
        <w:t>ahead of time</w:t>
      </w:r>
      <w:r>
        <w:rPr>
          <w:rFonts w:ascii="Arial" w:hAnsi="Arial" w:cs="Arial"/>
          <w:color w:val="222222"/>
          <w:sz w:val="24"/>
          <w:szCs w:val="24"/>
          <w:shd w:val="clear" w:color="auto" w:fill="FFFFFF"/>
        </w:rPr>
        <w:t>)</w:t>
      </w:r>
      <w:r w:rsidRPr="00F06CD3">
        <w:rPr>
          <w:rFonts w:ascii="Arial" w:hAnsi="Arial" w:cs="Arial"/>
          <w:color w:val="222222"/>
          <w:sz w:val="24"/>
          <w:szCs w:val="24"/>
          <w:shd w:val="clear" w:color="auto" w:fill="FFFFFF"/>
        </w:rPr>
        <w:t xml:space="preserve">, mantenido por Google, </w:t>
      </w:r>
      <w:r>
        <w:rPr>
          <w:rFonts w:ascii="Arial" w:hAnsi="Arial" w:cs="Arial"/>
          <w:color w:val="222222"/>
          <w:sz w:val="24"/>
          <w:szCs w:val="24"/>
          <w:shd w:val="clear" w:color="auto" w:fill="FFFFFF"/>
        </w:rPr>
        <w:t xml:space="preserve">enfocado en </w:t>
      </w:r>
      <w:r w:rsidRPr="00F06CD3">
        <w:rPr>
          <w:rFonts w:ascii="Arial" w:hAnsi="Arial" w:cs="Arial"/>
          <w:color w:val="222222"/>
          <w:sz w:val="24"/>
          <w:szCs w:val="24"/>
          <w:shd w:val="clear" w:color="auto" w:fill="FFFFFF"/>
        </w:rPr>
        <w:t>aplicaciones web de una sola página</w:t>
      </w:r>
      <w:r>
        <w:rPr>
          <w:rFonts w:ascii="Arial" w:hAnsi="Arial" w:cs="Arial"/>
          <w:color w:val="222222"/>
          <w:sz w:val="24"/>
          <w:szCs w:val="24"/>
          <w:shd w:val="clear" w:color="auto" w:fill="FFFFFF"/>
        </w:rPr>
        <w:t xml:space="preserve"> o SPA</w:t>
      </w:r>
      <w:r w:rsidRPr="00F06CD3">
        <w:rPr>
          <w:rFonts w:ascii="Arial" w:hAnsi="Arial" w:cs="Arial"/>
          <w:color w:val="222222"/>
          <w:sz w:val="24"/>
          <w:szCs w:val="24"/>
          <w:shd w:val="clear" w:color="auto" w:fill="FFFFFF"/>
        </w:rPr>
        <w:t xml:space="preserve">. Su objetivo es </w:t>
      </w:r>
      <w:r>
        <w:rPr>
          <w:rFonts w:ascii="Arial" w:hAnsi="Arial" w:cs="Arial"/>
          <w:color w:val="222222"/>
          <w:sz w:val="24"/>
          <w:szCs w:val="24"/>
          <w:shd w:val="clear" w:color="auto" w:fill="FFFFFF"/>
        </w:rPr>
        <w:t xml:space="preserve">proponer un diseño de </w:t>
      </w:r>
      <w:r w:rsidRPr="00F06CD3">
        <w:rPr>
          <w:rFonts w:ascii="Arial" w:hAnsi="Arial" w:cs="Arial"/>
          <w:color w:val="222222"/>
          <w:sz w:val="24"/>
          <w:szCs w:val="24"/>
          <w:shd w:val="clear" w:color="auto" w:fill="FFFFFF"/>
        </w:rPr>
        <w:t xml:space="preserve">las aplicaciones basadas en navegador con </w:t>
      </w:r>
      <w:r>
        <w:rPr>
          <w:rFonts w:ascii="Arial" w:hAnsi="Arial" w:cs="Arial"/>
          <w:color w:val="222222"/>
          <w:sz w:val="24"/>
          <w:szCs w:val="24"/>
          <w:shd w:val="clear" w:color="auto" w:fill="FFFFFF"/>
        </w:rPr>
        <w:t>basado en el patrón</w:t>
      </w:r>
      <w:r w:rsidRPr="00F06CD3">
        <w:rPr>
          <w:rFonts w:ascii="Arial" w:hAnsi="Arial" w:cs="Arial"/>
          <w:color w:val="222222"/>
          <w:sz w:val="24"/>
          <w:szCs w:val="24"/>
          <w:shd w:val="clear" w:color="auto" w:fill="FFFFFF"/>
        </w:rPr>
        <w:t xml:space="preserve"> Modelo Vista Controlador (MVC), </w:t>
      </w:r>
      <w:r>
        <w:rPr>
          <w:rFonts w:ascii="Arial" w:hAnsi="Arial" w:cs="Arial"/>
          <w:color w:val="222222"/>
          <w:sz w:val="24"/>
          <w:szCs w:val="24"/>
          <w:shd w:val="clear" w:color="auto" w:fill="FFFFFF"/>
        </w:rPr>
        <w:t>y facilitando</w:t>
      </w:r>
      <w:r w:rsidRPr="00F06CD3">
        <w:rPr>
          <w:rFonts w:ascii="Arial" w:hAnsi="Arial" w:cs="Arial"/>
          <w:color w:val="222222"/>
          <w:sz w:val="24"/>
          <w:szCs w:val="24"/>
          <w:shd w:val="clear" w:color="auto" w:fill="FFFFFF"/>
        </w:rPr>
        <w:t xml:space="preserve"> el desarrollo y las pruebas.</w:t>
      </w:r>
    </w:p>
    <w:p w14:paraId="7FB8F1B1" w14:textId="228B7F42" w:rsidR="00B74AE1" w:rsidRDefault="00B74AE1" w:rsidP="00B74AE1">
      <w:pPr>
        <w:pStyle w:val="Ttulo3"/>
        <w:rPr>
          <w:b w:val="0"/>
          <w:sz w:val="28"/>
          <w:szCs w:val="28"/>
        </w:rPr>
      </w:pPr>
      <w:bookmarkStart w:id="317" w:name="_Ref508877334"/>
      <w:bookmarkStart w:id="318" w:name="_Toc509667167"/>
      <w:r>
        <w:rPr>
          <w:b w:val="0"/>
          <w:sz w:val="28"/>
          <w:szCs w:val="28"/>
        </w:rPr>
        <w:t xml:space="preserve">6.2.4 </w:t>
      </w:r>
      <w:r w:rsidRPr="00F06CD3">
        <w:rPr>
          <w:b w:val="0"/>
          <w:sz w:val="28"/>
          <w:szCs w:val="28"/>
        </w:rPr>
        <w:t>Node</w:t>
      </w:r>
      <w:r>
        <w:rPr>
          <w:b w:val="0"/>
          <w:sz w:val="28"/>
          <w:szCs w:val="28"/>
        </w:rPr>
        <w:t>JS</w:t>
      </w:r>
      <w:bookmarkEnd w:id="317"/>
      <w:bookmarkEnd w:id="318"/>
    </w:p>
    <w:p w14:paraId="751D0A36" w14:textId="5C9DD0C8" w:rsidR="00B74AE1" w:rsidRPr="00F06CD3" w:rsidRDefault="00F53746" w:rsidP="00B74AE1">
      <w:r w:rsidRPr="00F06CD3">
        <w:rPr>
          <w:rFonts w:ascii="Arial" w:hAnsi="Arial" w:cs="Arial"/>
          <w:noProof/>
          <w:color w:val="222222"/>
          <w:sz w:val="24"/>
          <w:szCs w:val="24"/>
          <w:shd w:val="clear" w:color="auto" w:fill="FFFFFF"/>
          <w:lang w:val="en-US" w:eastAsia="en-US"/>
        </w:rPr>
        <w:drawing>
          <wp:anchor distT="0" distB="0" distL="114300" distR="114300" simplePos="0" relativeHeight="251751936" behindDoc="0" locked="0" layoutInCell="1" allowOverlap="1" wp14:anchorId="38D8FCBD" wp14:editId="6B025178">
            <wp:simplePos x="0" y="0"/>
            <wp:positionH relativeFrom="column">
              <wp:posOffset>4039870</wp:posOffset>
            </wp:positionH>
            <wp:positionV relativeFrom="paragraph">
              <wp:posOffset>15737</wp:posOffset>
            </wp:positionV>
            <wp:extent cx="1355725" cy="1204595"/>
            <wp:effectExtent l="0" t="0" r="0" b="0"/>
            <wp:wrapSquare wrapText="bothSides"/>
            <wp:docPr id="1056" name="Imagen 1056" descr="V8 JavaScript engine logo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8 JavaScript engine logo 2.sv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55725" cy="1204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1D9DA5" w14:textId="3D7ECE3C" w:rsidR="00B74AE1" w:rsidRPr="00F06CD3"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En MEAN, NodeJS, e</w:t>
      </w:r>
      <w:r w:rsidRPr="00F06CD3">
        <w:rPr>
          <w:rFonts w:ascii="Arial" w:hAnsi="Arial" w:cs="Arial"/>
          <w:color w:val="222222"/>
          <w:sz w:val="24"/>
          <w:szCs w:val="24"/>
          <w:shd w:val="clear" w:color="auto" w:fill="FFFFFF"/>
        </w:rPr>
        <w:t>s la plataforma encargada del funcionamiento del servidor</w:t>
      </w:r>
      <w:r>
        <w:rPr>
          <w:rFonts w:ascii="Arial" w:hAnsi="Arial" w:cs="Arial"/>
          <w:color w:val="222222"/>
          <w:sz w:val="24"/>
          <w:szCs w:val="24"/>
          <w:shd w:val="clear" w:color="auto" w:fill="FFFFFF"/>
        </w:rPr>
        <w:t>. Se trata de un intérprete de</w:t>
      </w:r>
      <w:r w:rsidRPr="00F06CD3">
        <w:rPr>
          <w:rFonts w:ascii="Arial" w:hAnsi="Arial" w:cs="Arial"/>
          <w:color w:val="222222"/>
          <w:sz w:val="24"/>
          <w:szCs w:val="24"/>
          <w:shd w:val="clear" w:color="auto" w:fill="FFFFFF"/>
        </w:rPr>
        <w:t xml:space="preserve"> JavaScript</w:t>
      </w:r>
      <w:r>
        <w:rPr>
          <w:rFonts w:ascii="Arial" w:hAnsi="Arial" w:cs="Arial"/>
          <w:color w:val="222222"/>
          <w:sz w:val="24"/>
          <w:szCs w:val="24"/>
          <w:shd w:val="clear" w:color="auto" w:fill="FFFFFF"/>
        </w:rPr>
        <w:t xml:space="preserve"> multiplataforma enfocado en la programación del lado del </w:t>
      </w:r>
      <w:r w:rsidR="008F5898">
        <w:rPr>
          <w:rFonts w:ascii="Arial" w:hAnsi="Arial" w:cs="Arial"/>
          <w:color w:val="222222"/>
          <w:sz w:val="24"/>
          <w:szCs w:val="24"/>
          <w:shd w:val="clear" w:color="auto" w:fill="FFFFFF"/>
        </w:rPr>
        <w:t>servidor</w:t>
      </w:r>
      <w:r w:rsidRPr="00F06CD3">
        <w:rPr>
          <w:rFonts w:ascii="Arial" w:hAnsi="Arial" w:cs="Arial"/>
          <w:color w:val="222222"/>
          <w:sz w:val="24"/>
          <w:szCs w:val="24"/>
          <w:shd w:val="clear" w:color="auto" w:fill="FFFFFF"/>
        </w:rPr>
        <w:t>.</w:t>
      </w:r>
    </w:p>
    <w:p w14:paraId="6935AFA9" w14:textId="193D2739" w:rsidR="00B74AE1" w:rsidRPr="00F06CD3" w:rsidRDefault="00F06D19" w:rsidP="00B74AE1">
      <w:pPr>
        <w:rPr>
          <w:rFonts w:ascii="Arial" w:hAnsi="Arial" w:cs="Arial"/>
          <w:color w:val="222222"/>
          <w:sz w:val="24"/>
          <w:szCs w:val="24"/>
          <w:shd w:val="clear" w:color="auto" w:fill="FFFFFF"/>
        </w:rPr>
      </w:pPr>
      <w:r>
        <w:rPr>
          <w:noProof/>
        </w:rPr>
        <mc:AlternateContent>
          <mc:Choice Requires="wps">
            <w:drawing>
              <wp:anchor distT="0" distB="0" distL="114300" distR="114300" simplePos="0" relativeHeight="251794944" behindDoc="0" locked="0" layoutInCell="1" allowOverlap="1" wp14:anchorId="54F3190D" wp14:editId="02991414">
                <wp:simplePos x="0" y="0"/>
                <wp:positionH relativeFrom="column">
                  <wp:posOffset>4040505</wp:posOffset>
                </wp:positionH>
                <wp:positionV relativeFrom="paragraph">
                  <wp:posOffset>286523</wp:posOffset>
                </wp:positionV>
                <wp:extent cx="1355725" cy="301625"/>
                <wp:effectExtent l="0" t="0" r="0" b="3175"/>
                <wp:wrapSquare wrapText="bothSides"/>
                <wp:docPr id="1059" name="Cuadro de texto 1059"/>
                <wp:cNvGraphicFramePr/>
                <a:graphic xmlns:a="http://schemas.openxmlformats.org/drawingml/2006/main">
                  <a:graphicData uri="http://schemas.microsoft.com/office/word/2010/wordprocessingShape">
                    <wps:wsp>
                      <wps:cNvSpPr txBox="1"/>
                      <wps:spPr>
                        <a:xfrm>
                          <a:off x="0" y="0"/>
                          <a:ext cx="1355725" cy="301625"/>
                        </a:xfrm>
                        <a:prstGeom prst="rect">
                          <a:avLst/>
                        </a:prstGeom>
                        <a:solidFill>
                          <a:prstClr val="white"/>
                        </a:solidFill>
                        <a:ln>
                          <a:noFill/>
                        </a:ln>
                      </wps:spPr>
                      <wps:txbx>
                        <w:txbxContent>
                          <w:p w14:paraId="4FABFA83" w14:textId="2358B020" w:rsidR="006D6B4B" w:rsidRPr="007B5493" w:rsidRDefault="006D6B4B" w:rsidP="00F06D19">
                            <w:pPr>
                              <w:pStyle w:val="Descripcin"/>
                              <w:rPr>
                                <w:rFonts w:ascii="Arial" w:eastAsia="Calibri" w:hAnsi="Arial" w:cs="Arial"/>
                                <w:noProof/>
                                <w:color w:val="222222"/>
                                <w:sz w:val="24"/>
                                <w:szCs w:val="24"/>
                                <w:shd w:val="clear" w:color="auto" w:fill="FFFFFF"/>
                                <w:lang w:val="en-US"/>
                              </w:rPr>
                            </w:pPr>
                            <w:bookmarkStart w:id="319" w:name="_Ref508788490"/>
                            <w:bookmarkStart w:id="320" w:name="_Toc508877197"/>
                            <w:r>
                              <w:t xml:space="preserve">Ilustración </w:t>
                            </w:r>
                            <w:fldSimple w:instr=" SEQ Ilustración \* ARABIC ">
                              <w:r>
                                <w:rPr>
                                  <w:noProof/>
                                </w:rPr>
                                <w:t>41</w:t>
                              </w:r>
                            </w:fldSimple>
                            <w:r>
                              <w:t xml:space="preserve"> - Logo del motor V8</w:t>
                            </w:r>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F3190D" id="Cuadro de texto 1059" o:spid="_x0000_s1045" type="#_x0000_t202" style="position:absolute;left:0;text-align:left;margin-left:318.15pt;margin-top:22.55pt;width:106.75pt;height:23.75pt;z-index:25179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" stroked="f">
                <v:textbox inset="0,0,0,0">
                  <w:txbxContent>
                    <w:p w14:paraId="4FABFA83" w14:textId="2358B020" w:rsidR="006D6B4B" w:rsidRPr="007B5493" w:rsidRDefault="006D6B4B" w:rsidP="00F06D19">
                      <w:pPr>
                        <w:pStyle w:val="Descripcin"/>
                        <w:rPr>
                          <w:rFonts w:ascii="Arial" w:eastAsia="Calibri" w:hAnsi="Arial" w:cs="Arial"/>
                          <w:noProof/>
                          <w:color w:val="222222"/>
                          <w:sz w:val="24"/>
                          <w:szCs w:val="24"/>
                          <w:shd w:val="clear" w:color="auto" w:fill="FFFFFF"/>
                          <w:lang w:val="en-US"/>
                        </w:rPr>
                      </w:pPr>
                      <w:bookmarkStart w:id="321" w:name="_Ref508788490"/>
                      <w:bookmarkStart w:id="322" w:name="_Toc508877197"/>
                      <w:r>
                        <w:t xml:space="preserve">Ilustración </w:t>
                      </w:r>
                      <w:fldSimple w:instr=" SEQ Ilustración \* ARABIC ">
                        <w:r>
                          <w:rPr>
                            <w:noProof/>
                          </w:rPr>
                          <w:t>41</w:t>
                        </w:r>
                      </w:fldSimple>
                      <w:r>
                        <w:t xml:space="preserve"> - Logo del motor V8</w:t>
                      </w:r>
                      <w:bookmarkEnd w:id="321"/>
                      <w:bookmarkEnd w:id="322"/>
                    </w:p>
                  </w:txbxContent>
                </v:textbox>
                <w10:wrap type="square"/>
              </v:shape>
            </w:pict>
          </mc:Fallback>
        </mc:AlternateContent>
      </w:r>
      <w:r w:rsidR="00B74AE1">
        <w:rPr>
          <w:rFonts w:ascii="Arial" w:hAnsi="Arial" w:cs="Arial"/>
          <w:color w:val="222222"/>
          <w:sz w:val="24"/>
          <w:szCs w:val="24"/>
          <w:shd w:val="clear" w:color="auto" w:fill="FFFFFF"/>
        </w:rPr>
        <w:t>U</w:t>
      </w:r>
      <w:r w:rsidR="00B74AE1" w:rsidRPr="00F06CD3">
        <w:rPr>
          <w:rFonts w:ascii="Arial" w:hAnsi="Arial" w:cs="Arial"/>
          <w:color w:val="222222"/>
          <w:sz w:val="24"/>
          <w:szCs w:val="24"/>
          <w:shd w:val="clear" w:color="auto" w:fill="FFFFFF"/>
        </w:rPr>
        <w:t>tiliza el motor de</w:t>
      </w:r>
      <w:r w:rsidR="00B74AE1">
        <w:rPr>
          <w:rFonts w:ascii="Arial" w:hAnsi="Arial" w:cs="Arial"/>
          <w:color w:val="222222"/>
          <w:sz w:val="24"/>
          <w:szCs w:val="24"/>
          <w:shd w:val="clear" w:color="auto" w:fill="FFFFFF"/>
        </w:rPr>
        <w:t xml:space="preserve"> ejecución de</w:t>
      </w:r>
      <w:r w:rsidR="00B74AE1" w:rsidRPr="00F06CD3">
        <w:rPr>
          <w:rFonts w:ascii="Arial" w:hAnsi="Arial" w:cs="Arial"/>
          <w:color w:val="222222"/>
          <w:sz w:val="24"/>
          <w:szCs w:val="24"/>
          <w:shd w:val="clear" w:color="auto" w:fill="FFFFFF"/>
        </w:rPr>
        <w:t xml:space="preserve"> JavaScript de Google, denominado V8</w:t>
      </w:r>
      <w:r>
        <w:rPr>
          <w:rFonts w:ascii="Arial" w:hAnsi="Arial" w:cs="Arial"/>
          <w:color w:val="222222"/>
          <w:sz w:val="24"/>
          <w:szCs w:val="24"/>
          <w:shd w:val="clear" w:color="auto" w:fill="FFFFFF"/>
        </w:rPr>
        <w:t xml:space="preserve"> (</w:t>
      </w:r>
      <w:r w:rsidR="00C81480" w:rsidRPr="00C81480">
        <w:rPr>
          <w:rFonts w:ascii="Arial" w:hAnsi="Arial" w:cs="Arial"/>
          <w:b/>
          <w:color w:val="222222"/>
          <w:sz w:val="24"/>
          <w:szCs w:val="24"/>
          <w:shd w:val="clear" w:color="auto" w:fill="FFFFFF"/>
        </w:rPr>
        <w:fldChar w:fldCharType="begin"/>
      </w:r>
      <w:r w:rsidR="00C81480" w:rsidRPr="00C81480">
        <w:rPr>
          <w:rFonts w:ascii="Arial" w:hAnsi="Arial" w:cs="Arial"/>
          <w:b/>
          <w:color w:val="222222"/>
          <w:sz w:val="24"/>
          <w:szCs w:val="24"/>
          <w:shd w:val="clear" w:color="auto" w:fill="FFFFFF"/>
        </w:rPr>
        <w:instrText xml:space="preserve"> REF _Ref508788490 \h  \* MERGEFORMAT </w:instrText>
      </w:r>
      <w:r w:rsidR="00C81480" w:rsidRPr="00C81480">
        <w:rPr>
          <w:rFonts w:ascii="Arial" w:hAnsi="Arial" w:cs="Arial"/>
          <w:b/>
          <w:color w:val="222222"/>
          <w:sz w:val="24"/>
          <w:szCs w:val="24"/>
          <w:shd w:val="clear" w:color="auto" w:fill="FFFFFF"/>
        </w:rPr>
      </w:r>
      <w:r w:rsidR="00C81480" w:rsidRPr="00C81480">
        <w:rPr>
          <w:rFonts w:ascii="Arial" w:hAnsi="Arial" w:cs="Arial"/>
          <w:b/>
          <w:color w:val="222222"/>
          <w:sz w:val="24"/>
          <w:szCs w:val="24"/>
          <w:shd w:val="clear" w:color="auto" w:fill="FFFFFF"/>
        </w:rPr>
        <w:fldChar w:fldCharType="separate"/>
      </w:r>
      <w:r w:rsidR="00C81480" w:rsidRPr="00C81480">
        <w:rPr>
          <w:rFonts w:ascii="Arial" w:hAnsi="Arial" w:cs="Arial"/>
          <w:b/>
          <w:sz w:val="24"/>
          <w:szCs w:val="24"/>
        </w:rPr>
        <w:t xml:space="preserve">Ilustración </w:t>
      </w:r>
      <w:r w:rsidR="00C81480" w:rsidRPr="00C81480">
        <w:rPr>
          <w:rFonts w:ascii="Arial" w:hAnsi="Arial" w:cs="Arial"/>
          <w:b/>
          <w:noProof/>
          <w:sz w:val="24"/>
          <w:szCs w:val="24"/>
        </w:rPr>
        <w:t>41</w:t>
      </w:r>
      <w:r w:rsidR="00C81480" w:rsidRPr="00C81480">
        <w:rPr>
          <w:rFonts w:ascii="Arial" w:hAnsi="Arial" w:cs="Arial"/>
          <w:b/>
          <w:sz w:val="24"/>
          <w:szCs w:val="24"/>
        </w:rPr>
        <w:t xml:space="preserve"> - Logo del motor V8</w:t>
      </w:r>
      <w:r w:rsidR="00C81480" w:rsidRPr="00C81480">
        <w:rPr>
          <w:rFonts w:ascii="Arial" w:hAnsi="Arial" w:cs="Arial"/>
          <w:b/>
          <w:color w:val="222222"/>
          <w:sz w:val="24"/>
          <w:szCs w:val="24"/>
          <w:shd w:val="clear" w:color="auto" w:fill="FFFFFF"/>
        </w:rPr>
        <w:fldChar w:fldCharType="end"/>
      </w:r>
      <w:r>
        <w:rPr>
          <w:rFonts w:ascii="Arial" w:hAnsi="Arial" w:cs="Arial"/>
          <w:color w:val="222222"/>
          <w:sz w:val="24"/>
          <w:szCs w:val="24"/>
          <w:shd w:val="clear" w:color="auto" w:fill="FFFFFF"/>
        </w:rPr>
        <w:t>)</w:t>
      </w:r>
      <w:hyperlink r:id="rId88" w:tgtFrame="_blank" w:history="1"/>
      <w:r w:rsidR="00B74AE1" w:rsidRPr="00F06CD3">
        <w:rPr>
          <w:rFonts w:ascii="Arial" w:hAnsi="Arial" w:cs="Arial"/>
          <w:color w:val="222222"/>
          <w:sz w:val="24"/>
          <w:szCs w:val="24"/>
          <w:shd w:val="clear" w:color="auto" w:fill="FFFFFF"/>
        </w:rPr>
        <w:t xml:space="preserve">, y </w:t>
      </w:r>
      <w:r w:rsidR="00B74AE1">
        <w:rPr>
          <w:rFonts w:ascii="Arial" w:hAnsi="Arial" w:cs="Arial"/>
          <w:color w:val="222222"/>
          <w:sz w:val="24"/>
          <w:szCs w:val="24"/>
          <w:shd w:val="clear" w:color="auto" w:fill="FFFFFF"/>
        </w:rPr>
        <w:t>presenta</w:t>
      </w:r>
      <w:r w:rsidR="00B74AE1" w:rsidRPr="00F06CD3">
        <w:rPr>
          <w:rFonts w:ascii="Arial" w:hAnsi="Arial" w:cs="Arial"/>
          <w:color w:val="222222"/>
          <w:sz w:val="24"/>
          <w:szCs w:val="24"/>
          <w:shd w:val="clear" w:color="auto" w:fill="FFFFFF"/>
        </w:rPr>
        <w:t xml:space="preserve"> una arquitectura orientada a eventos</w:t>
      </w:r>
      <w:r w:rsidR="00B74AE1">
        <w:rPr>
          <w:rFonts w:ascii="Arial" w:hAnsi="Arial" w:cs="Arial"/>
          <w:color w:val="222222"/>
          <w:sz w:val="24"/>
          <w:szCs w:val="24"/>
          <w:shd w:val="clear" w:color="auto" w:fill="FFFFFF"/>
        </w:rPr>
        <w:t xml:space="preserve">, en </w:t>
      </w:r>
      <w:r w:rsidR="00B74AE1">
        <w:rPr>
          <w:rFonts w:ascii="Arial" w:hAnsi="Arial" w:cs="Arial"/>
          <w:color w:val="222222"/>
          <w:sz w:val="24"/>
          <w:szCs w:val="24"/>
          <w:shd w:val="clear" w:color="auto" w:fill="FFFFFF"/>
        </w:rPr>
        <w:lastRenderedPageBreak/>
        <w:t xml:space="preserve">conjunto con </w:t>
      </w:r>
      <w:r w:rsidR="00B74AE1" w:rsidRPr="00F06CD3">
        <w:rPr>
          <w:rFonts w:ascii="Arial" w:hAnsi="Arial" w:cs="Arial"/>
          <w:color w:val="222222"/>
          <w:sz w:val="24"/>
          <w:szCs w:val="24"/>
          <w:shd w:val="clear" w:color="auto" w:fill="FFFFFF"/>
        </w:rPr>
        <w:t>una serie de </w:t>
      </w:r>
      <w:r w:rsidR="008F5898" w:rsidRPr="000B1150">
        <w:rPr>
          <w:rFonts w:ascii="Arial" w:hAnsi="Arial" w:cs="Arial"/>
          <w:b/>
          <w:color w:val="222222"/>
          <w:sz w:val="24"/>
          <w:szCs w:val="24"/>
          <w:shd w:val="clear" w:color="auto" w:fill="FFFFFF"/>
        </w:rPr>
        <w:fldChar w:fldCharType="begin"/>
      </w:r>
      <w:r w:rsidR="008F5898" w:rsidRPr="000B1150">
        <w:rPr>
          <w:rFonts w:ascii="Arial" w:hAnsi="Arial" w:cs="Arial"/>
          <w:b/>
          <w:color w:val="222222"/>
          <w:sz w:val="24"/>
          <w:szCs w:val="24"/>
          <w:shd w:val="clear" w:color="auto" w:fill="FFFFFF"/>
        </w:rPr>
        <w:instrText xml:space="preserve"> REF _Ref508795067 \h  \* MERGEFORMAT </w:instrText>
      </w:r>
      <w:r w:rsidR="008F5898" w:rsidRPr="000B1150">
        <w:rPr>
          <w:rFonts w:ascii="Arial" w:hAnsi="Arial" w:cs="Arial"/>
          <w:b/>
          <w:color w:val="222222"/>
          <w:sz w:val="24"/>
          <w:szCs w:val="24"/>
          <w:shd w:val="clear" w:color="auto" w:fill="FFFFFF"/>
        </w:rPr>
      </w:r>
      <w:r w:rsidR="008F5898" w:rsidRPr="000B1150">
        <w:rPr>
          <w:rFonts w:ascii="Arial" w:hAnsi="Arial" w:cs="Arial"/>
          <w:b/>
          <w:color w:val="222222"/>
          <w:sz w:val="24"/>
          <w:szCs w:val="24"/>
          <w:shd w:val="clear" w:color="auto" w:fill="FFFFFF"/>
        </w:rPr>
        <w:fldChar w:fldCharType="separate"/>
      </w:r>
      <w:r w:rsidR="008F5898" w:rsidRPr="000B1150">
        <w:rPr>
          <w:rFonts w:ascii="Arial" w:hAnsi="Arial" w:cs="Arial"/>
          <w:b/>
          <w:sz w:val="24"/>
          <w:szCs w:val="24"/>
        </w:rPr>
        <w:t>API</w:t>
      </w:r>
      <w:r w:rsidR="008F5898" w:rsidRPr="000B1150">
        <w:rPr>
          <w:rFonts w:ascii="Arial" w:hAnsi="Arial" w:cs="Arial"/>
          <w:b/>
          <w:color w:val="222222"/>
          <w:sz w:val="24"/>
          <w:szCs w:val="24"/>
          <w:shd w:val="clear" w:color="auto" w:fill="FFFFFF"/>
        </w:rPr>
        <w:fldChar w:fldCharType="end"/>
      </w:r>
      <w:r w:rsidR="008F5898" w:rsidRPr="000B1150">
        <w:rPr>
          <w:rFonts w:ascii="Arial" w:hAnsi="Arial" w:cs="Arial"/>
          <w:b/>
          <w:color w:val="222222"/>
          <w:sz w:val="24"/>
          <w:szCs w:val="24"/>
          <w:shd w:val="clear" w:color="auto" w:fill="FFFFFF"/>
        </w:rPr>
        <w:t>s</w:t>
      </w:r>
      <w:r w:rsidR="008F5898">
        <w:rPr>
          <w:rFonts w:ascii="Arial" w:hAnsi="Arial" w:cs="Arial"/>
          <w:color w:val="222222"/>
          <w:sz w:val="24"/>
          <w:szCs w:val="24"/>
          <w:shd w:val="clear" w:color="auto" w:fill="FFFFFF"/>
        </w:rPr>
        <w:t xml:space="preserve"> </w:t>
      </w:r>
      <w:r w:rsidR="00B74AE1" w:rsidRPr="00F06CD3">
        <w:rPr>
          <w:rFonts w:ascii="Arial" w:hAnsi="Arial" w:cs="Arial"/>
          <w:color w:val="222222"/>
          <w:sz w:val="24"/>
          <w:szCs w:val="24"/>
          <w:shd w:val="clear" w:color="auto" w:fill="FFFFFF"/>
        </w:rPr>
        <w:t>no-bloqueantes (asíncronas) que le proporcionan un rendimiento y una escalabilidad muy elevadas.</w:t>
      </w:r>
      <w:r w:rsidR="00B74AE1">
        <w:rPr>
          <w:rFonts w:ascii="Arial" w:hAnsi="Arial" w:cs="Arial"/>
          <w:color w:val="222222"/>
          <w:sz w:val="24"/>
          <w:szCs w:val="24"/>
          <w:shd w:val="clear" w:color="auto" w:fill="FFFFFF"/>
        </w:rPr>
        <w:t xml:space="preserve"> Esta característica se debe a una librería en C llamada LibUV (Unicornio Velocirraptors</w:t>
      </w:r>
      <w:r>
        <w:rPr>
          <w:rFonts w:ascii="Arial" w:hAnsi="Arial" w:cs="Arial"/>
          <w:color w:val="222222"/>
          <w:sz w:val="24"/>
          <w:szCs w:val="24"/>
          <w:shd w:val="clear" w:color="auto" w:fill="FFFFFF"/>
        </w:rPr>
        <w:t>), que</w:t>
      </w:r>
      <w:r w:rsidR="00B74AE1">
        <w:rPr>
          <w:rFonts w:ascii="Arial" w:hAnsi="Arial" w:cs="Arial"/>
          <w:color w:val="222222"/>
          <w:sz w:val="24"/>
          <w:szCs w:val="24"/>
          <w:shd w:val="clear" w:color="auto" w:fill="FFFFFF"/>
        </w:rPr>
        <w:t xml:space="preserve"> proporciona soporte de E/S asíncronas basada en bucles de eventos.</w:t>
      </w:r>
      <w:sdt>
        <w:sdtPr>
          <w:rPr>
            <w:rFonts w:ascii="Arial" w:hAnsi="Arial" w:cs="Arial"/>
            <w:color w:val="222222"/>
            <w:sz w:val="24"/>
            <w:szCs w:val="24"/>
            <w:shd w:val="clear" w:color="auto" w:fill="FFFFFF"/>
          </w:rPr>
          <w:id w:val="-1673783995"/>
          <w:citation/>
        </w:sdtPr>
        <w:sdtContent>
          <w:r w:rsidR="00511BA9">
            <w:rPr>
              <w:rFonts w:ascii="Arial" w:hAnsi="Arial" w:cs="Arial"/>
              <w:color w:val="222222"/>
              <w:sz w:val="24"/>
              <w:szCs w:val="24"/>
              <w:shd w:val="clear" w:color="auto" w:fill="FFFFFF"/>
            </w:rPr>
            <w:fldChar w:fldCharType="begin"/>
          </w:r>
          <w:r w:rsidR="00511BA9">
            <w:rPr>
              <w:rFonts w:ascii="Arial" w:hAnsi="Arial" w:cs="Arial"/>
              <w:color w:val="222222"/>
              <w:sz w:val="24"/>
              <w:szCs w:val="24"/>
              <w:shd w:val="clear" w:color="auto" w:fill="FFFFFF"/>
            </w:rPr>
            <w:instrText xml:space="preserve"> CITATION Wik176 \l 11274 </w:instrText>
          </w:r>
          <w:r w:rsidR="00511BA9">
            <w:rPr>
              <w:rFonts w:ascii="Arial" w:hAnsi="Arial" w:cs="Arial"/>
              <w:color w:val="222222"/>
              <w:sz w:val="24"/>
              <w:szCs w:val="24"/>
              <w:shd w:val="clear" w:color="auto" w:fill="FFFFFF"/>
            </w:rPr>
            <w:fldChar w:fldCharType="separate"/>
          </w:r>
          <w:r w:rsidR="005675C3">
            <w:rPr>
              <w:rFonts w:ascii="Arial" w:hAnsi="Arial" w:cs="Arial"/>
              <w:noProof/>
              <w:color w:val="222222"/>
              <w:sz w:val="24"/>
              <w:szCs w:val="24"/>
              <w:shd w:val="clear" w:color="auto" w:fill="FFFFFF"/>
            </w:rPr>
            <w:t xml:space="preserve"> </w:t>
          </w:r>
          <w:r w:rsidR="005675C3" w:rsidRPr="005675C3">
            <w:rPr>
              <w:rFonts w:ascii="Arial" w:hAnsi="Arial" w:cs="Arial"/>
              <w:noProof/>
              <w:color w:val="222222"/>
              <w:sz w:val="24"/>
              <w:szCs w:val="24"/>
              <w:shd w:val="clear" w:color="auto" w:fill="FFFFFF"/>
            </w:rPr>
            <w:t>[24]</w:t>
          </w:r>
          <w:r w:rsidR="00511BA9">
            <w:rPr>
              <w:rFonts w:ascii="Arial" w:hAnsi="Arial" w:cs="Arial"/>
              <w:color w:val="222222"/>
              <w:sz w:val="24"/>
              <w:szCs w:val="24"/>
              <w:shd w:val="clear" w:color="auto" w:fill="FFFFFF"/>
            </w:rPr>
            <w:fldChar w:fldCharType="end"/>
          </w:r>
        </w:sdtContent>
      </w:sdt>
      <w:r w:rsidR="00B74AE1">
        <w:rPr>
          <w:rFonts w:ascii="Arial" w:hAnsi="Arial" w:cs="Arial"/>
          <w:color w:val="222222"/>
          <w:sz w:val="24"/>
          <w:szCs w:val="24"/>
          <w:shd w:val="clear" w:color="auto" w:fill="FFFFFF"/>
        </w:rPr>
        <w:t xml:space="preserve"> </w:t>
      </w:r>
    </w:p>
    <w:p w14:paraId="4BA0D5D0" w14:textId="77777777"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 </w:t>
      </w:r>
    </w:p>
    <w:p w14:paraId="74376A38" w14:textId="77777777"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Si bien NodeJS s</w:t>
      </w:r>
      <w:r w:rsidRPr="00F06CD3">
        <w:rPr>
          <w:rFonts w:ascii="Arial" w:hAnsi="Arial" w:cs="Arial"/>
          <w:color w:val="222222"/>
          <w:sz w:val="24"/>
          <w:szCs w:val="24"/>
          <w:shd w:val="clear" w:color="auto" w:fill="FFFFFF"/>
        </w:rPr>
        <w:t xml:space="preserve">e puede utilizar para crear cualquier tipo de aplicación, dado </w:t>
      </w:r>
      <w:r>
        <w:rPr>
          <w:rFonts w:ascii="Arial" w:hAnsi="Arial" w:cs="Arial"/>
          <w:color w:val="222222"/>
          <w:sz w:val="24"/>
          <w:szCs w:val="24"/>
          <w:shd w:val="clear" w:color="auto" w:fill="FFFFFF"/>
        </w:rPr>
        <w:t xml:space="preserve">a </w:t>
      </w:r>
      <w:r w:rsidRPr="00F06CD3">
        <w:rPr>
          <w:rFonts w:ascii="Arial" w:hAnsi="Arial" w:cs="Arial"/>
          <w:color w:val="222222"/>
          <w:sz w:val="24"/>
          <w:szCs w:val="24"/>
          <w:shd w:val="clear" w:color="auto" w:fill="FFFFFF"/>
        </w:rPr>
        <w:t xml:space="preserve">que incorpora un módulo </w:t>
      </w:r>
      <w:r>
        <w:rPr>
          <w:rFonts w:ascii="Arial" w:hAnsi="Arial" w:cs="Arial"/>
          <w:color w:val="222222"/>
          <w:sz w:val="24"/>
          <w:szCs w:val="24"/>
          <w:shd w:val="clear" w:color="auto" w:fill="FFFFFF"/>
        </w:rPr>
        <w:t xml:space="preserve">de </w:t>
      </w:r>
      <w:r w:rsidRPr="00F06CD3">
        <w:rPr>
          <w:rFonts w:ascii="Arial" w:hAnsi="Arial" w:cs="Arial"/>
          <w:color w:val="222222"/>
          <w:sz w:val="24"/>
          <w:szCs w:val="24"/>
          <w:shd w:val="clear" w:color="auto" w:fill="FFFFFF"/>
        </w:rPr>
        <w:t>servidor web</w:t>
      </w:r>
      <w:r>
        <w:rPr>
          <w:rFonts w:ascii="Arial" w:hAnsi="Arial" w:cs="Arial"/>
          <w:color w:val="222222"/>
          <w:sz w:val="24"/>
          <w:szCs w:val="24"/>
          <w:shd w:val="clear" w:color="auto" w:fill="FFFFFF"/>
        </w:rPr>
        <w:t xml:space="preserve"> dentro de su biblioteca estándar</w:t>
      </w:r>
      <w:r w:rsidRPr="00F06CD3">
        <w:rPr>
          <w:rFonts w:ascii="Arial" w:hAnsi="Arial" w:cs="Arial"/>
          <w:color w:val="222222"/>
          <w:sz w:val="24"/>
          <w:szCs w:val="24"/>
          <w:shd w:val="clear" w:color="auto" w:fill="FFFFFF"/>
        </w:rPr>
        <w:t>, es especialmente popular para crear aplicaciones web</w:t>
      </w:r>
      <w:r>
        <w:rPr>
          <w:rFonts w:ascii="Arial" w:hAnsi="Arial" w:cs="Arial"/>
          <w:color w:val="222222"/>
          <w:sz w:val="24"/>
          <w:szCs w:val="24"/>
          <w:shd w:val="clear" w:color="auto" w:fill="FFFFFF"/>
        </w:rPr>
        <w:t>, lo cual lo ha popularizado entre empresas que se dedican a servicios basados en Internet.</w:t>
      </w:r>
      <w:r w:rsidRPr="00F06CD3">
        <w:rPr>
          <w:rFonts w:ascii="Arial" w:hAnsi="Arial" w:cs="Arial"/>
          <w:color w:val="222222"/>
          <w:sz w:val="24"/>
          <w:szCs w:val="24"/>
          <w:shd w:val="clear" w:color="auto" w:fill="FFFFFF"/>
        </w:rPr>
        <w:t xml:space="preserve"> </w:t>
      </w:r>
    </w:p>
    <w:p w14:paraId="0CF2E87F" w14:textId="437EE4F1"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Su uso no se encuentra limitado </w:t>
      </w:r>
      <w:r w:rsidR="00044D0F">
        <w:rPr>
          <w:rFonts w:ascii="Arial" w:hAnsi="Arial" w:cs="Arial"/>
          <w:color w:val="222222"/>
          <w:sz w:val="24"/>
          <w:szCs w:val="24"/>
          <w:shd w:val="clear" w:color="auto" w:fill="FFFFFF"/>
        </w:rPr>
        <w:t>a web</w:t>
      </w:r>
      <w:r>
        <w:rPr>
          <w:rFonts w:ascii="Arial" w:hAnsi="Arial" w:cs="Arial"/>
          <w:color w:val="222222"/>
          <w:sz w:val="24"/>
          <w:szCs w:val="24"/>
          <w:shd w:val="clear" w:color="auto" w:fill="FFFFFF"/>
        </w:rPr>
        <w:t xml:space="preserve">, sino que también existen aplicaciones de línea de comandos, scripts para administración de sistemas, aplicaciones de red, etc.  Su utilización es recomendada en aplicaciones </w:t>
      </w:r>
      <w:r w:rsidR="001E70C6">
        <w:rPr>
          <w:rFonts w:ascii="Arial" w:hAnsi="Arial" w:cs="Arial"/>
          <w:color w:val="222222"/>
          <w:sz w:val="24"/>
          <w:szCs w:val="24"/>
          <w:shd w:val="clear" w:color="auto" w:fill="FFFFFF"/>
        </w:rPr>
        <w:t>concurrentes</w:t>
      </w:r>
      <w:r>
        <w:rPr>
          <w:rFonts w:ascii="Arial" w:hAnsi="Arial" w:cs="Arial"/>
          <w:color w:val="222222"/>
          <w:sz w:val="24"/>
          <w:szCs w:val="24"/>
          <w:shd w:val="clear" w:color="auto" w:fill="FFFFFF"/>
        </w:rPr>
        <w:t xml:space="preserve"> por I/O como: chats, </w:t>
      </w:r>
      <w:r w:rsidR="008F5898">
        <w:rPr>
          <w:rFonts w:ascii="Arial" w:hAnsi="Arial" w:cs="Arial"/>
          <w:color w:val="222222"/>
          <w:sz w:val="24"/>
          <w:szCs w:val="24"/>
          <w:highlight w:val="yellow"/>
          <w:shd w:val="clear" w:color="auto" w:fill="FFFFFF"/>
        </w:rPr>
        <w:fldChar w:fldCharType="begin"/>
      </w:r>
      <w:r w:rsidR="008F5898" w:rsidRPr="000B1150">
        <w:rPr>
          <w:rFonts w:ascii="Arial" w:hAnsi="Arial" w:cs="Arial"/>
          <w:color w:val="222222"/>
          <w:sz w:val="24"/>
          <w:szCs w:val="24"/>
          <w:shd w:val="clear" w:color="auto" w:fill="FFFFFF"/>
        </w:rPr>
        <w:instrText xml:space="preserve"> REF _Ref508795073 \h </w:instrText>
      </w:r>
      <w:r w:rsidR="008F5898" w:rsidRPr="000B1150">
        <w:rPr>
          <w:rFonts w:ascii="Arial" w:hAnsi="Arial" w:cs="Arial"/>
          <w:color w:val="222222"/>
          <w:sz w:val="24"/>
          <w:szCs w:val="24"/>
          <w:highlight w:val="yellow"/>
          <w:shd w:val="clear" w:color="auto" w:fill="FFFFFF"/>
        </w:rPr>
        <w:instrText xml:space="preserve"> \* MERGEFORMAT </w:instrText>
      </w:r>
      <w:r w:rsidR="008F5898">
        <w:rPr>
          <w:rFonts w:ascii="Arial" w:hAnsi="Arial" w:cs="Arial"/>
          <w:color w:val="222222"/>
          <w:sz w:val="24"/>
          <w:szCs w:val="24"/>
          <w:highlight w:val="yellow"/>
          <w:shd w:val="clear" w:color="auto" w:fill="FFFFFF"/>
        </w:rPr>
      </w:r>
      <w:r w:rsidR="008F5898">
        <w:rPr>
          <w:rFonts w:ascii="Arial" w:hAnsi="Arial" w:cs="Arial"/>
          <w:color w:val="222222"/>
          <w:sz w:val="24"/>
          <w:szCs w:val="24"/>
          <w:highlight w:val="yellow"/>
          <w:shd w:val="clear" w:color="auto" w:fill="FFFFFF"/>
        </w:rPr>
        <w:fldChar w:fldCharType="separate"/>
      </w:r>
      <w:r w:rsidR="008F5898" w:rsidRPr="000B1150">
        <w:rPr>
          <w:rFonts w:ascii="Arial" w:hAnsi="Arial" w:cs="Arial"/>
          <w:b/>
          <w:sz w:val="24"/>
          <w:szCs w:val="24"/>
        </w:rPr>
        <w:t>API</w:t>
      </w:r>
      <w:r w:rsidR="008F5898">
        <w:rPr>
          <w:b/>
          <w:i/>
          <w:sz w:val="32"/>
          <w:szCs w:val="32"/>
        </w:rPr>
        <w:t xml:space="preserve"> </w:t>
      </w:r>
      <w:r w:rsidR="008F5898">
        <w:rPr>
          <w:rFonts w:ascii="Arial" w:hAnsi="Arial" w:cs="Arial"/>
          <w:color w:val="222222"/>
          <w:sz w:val="24"/>
          <w:szCs w:val="24"/>
          <w:highlight w:val="yellow"/>
          <w:shd w:val="clear" w:color="auto" w:fill="FFFFFF"/>
        </w:rPr>
        <w:fldChar w:fldCharType="end"/>
      </w:r>
      <w:r>
        <w:rPr>
          <w:rFonts w:ascii="Arial" w:hAnsi="Arial" w:cs="Arial"/>
          <w:color w:val="222222"/>
          <w:sz w:val="24"/>
          <w:szCs w:val="24"/>
          <w:shd w:val="clear" w:color="auto" w:fill="FFFFFF"/>
        </w:rPr>
        <w:t xml:space="preserve">REST, entrada de datos concurrentes, </w:t>
      </w:r>
      <w:r w:rsidR="001E70C6">
        <w:rPr>
          <w:rFonts w:ascii="Arial" w:hAnsi="Arial" w:cs="Arial"/>
          <w:color w:val="222222"/>
          <w:sz w:val="24"/>
          <w:szCs w:val="24"/>
          <w:shd w:val="clear" w:color="auto" w:fill="FFFFFF"/>
        </w:rPr>
        <w:t>aplicaciones</w:t>
      </w:r>
      <w:r>
        <w:rPr>
          <w:rFonts w:ascii="Arial" w:hAnsi="Arial" w:cs="Arial"/>
          <w:color w:val="222222"/>
          <w:sz w:val="24"/>
          <w:szCs w:val="24"/>
          <w:shd w:val="clear" w:color="auto" w:fill="FFFFFF"/>
        </w:rPr>
        <w:t xml:space="preserve"> cuya interacción sea con servicios bloqueantes como escritura en RDBMS, procesamiento de archivos, transmisión de datos, proxies, aplicaciones como corredores de bolsa (tiempo real), visualización de interacciones, etc. </w:t>
      </w:r>
    </w:p>
    <w:p w14:paraId="5DCE173E" w14:textId="4B385A2C" w:rsidR="00B74AE1" w:rsidRDefault="00B74AE1" w:rsidP="00B74AE1">
      <w:pPr>
        <w:rPr>
          <w:rFonts w:ascii="Helvetica" w:hAnsi="Helvetica" w:cs="Helvetica"/>
          <w:color w:val="303030"/>
          <w:spacing w:val="2"/>
          <w:sz w:val="25"/>
          <w:szCs w:val="25"/>
          <w:shd w:val="clear" w:color="auto" w:fill="FFFFFF"/>
        </w:rPr>
      </w:pPr>
      <w:r>
        <w:rPr>
          <w:rFonts w:ascii="Arial" w:hAnsi="Arial" w:cs="Arial"/>
          <w:color w:val="222222"/>
          <w:sz w:val="24"/>
          <w:szCs w:val="24"/>
          <w:shd w:val="clear" w:color="auto" w:fill="FFFFFF"/>
        </w:rPr>
        <w:t xml:space="preserve">La principal razón de su utilización </w:t>
      </w:r>
      <w:r w:rsidRPr="00F06D19">
        <w:rPr>
          <w:rFonts w:ascii="Arial" w:hAnsi="Arial" w:cs="Arial"/>
          <w:color w:val="303030"/>
          <w:spacing w:val="2"/>
          <w:sz w:val="24"/>
          <w:szCs w:val="24"/>
          <w:shd w:val="clear" w:color="auto" w:fill="FFFFFF"/>
        </w:rPr>
        <w:t xml:space="preserve">en la construcción y </w:t>
      </w:r>
      <w:r w:rsidR="005B1E59">
        <w:rPr>
          <w:rFonts w:ascii="Arial" w:hAnsi="Arial" w:cs="Arial"/>
          <w:color w:val="303030"/>
          <w:spacing w:val="2"/>
          <w:sz w:val="24"/>
          <w:szCs w:val="24"/>
          <w:shd w:val="clear" w:color="auto" w:fill="FFFFFF"/>
        </w:rPr>
        <w:t>escalabilidad</w:t>
      </w:r>
      <w:r w:rsidRPr="00F06D19">
        <w:rPr>
          <w:rFonts w:ascii="Arial" w:hAnsi="Arial" w:cs="Arial"/>
          <w:color w:val="303030"/>
          <w:spacing w:val="2"/>
          <w:sz w:val="24"/>
          <w:szCs w:val="24"/>
          <w:shd w:val="clear" w:color="auto" w:fill="FFFFFF"/>
        </w:rPr>
        <w:t xml:space="preserve"> de aplicaciones de red, es su capacidad de afrontar la concurrencia mediante el procesamiento de eventos de manera no bloqueante (también conocido como, </w:t>
      </w:r>
      <w:r w:rsidRPr="00F06D19">
        <w:rPr>
          <w:rFonts w:ascii="Arial" w:hAnsi="Arial" w:cs="Arial"/>
          <w:i/>
          <w:color w:val="303030"/>
          <w:spacing w:val="2"/>
          <w:sz w:val="24"/>
          <w:szCs w:val="24"/>
          <w:shd w:val="clear" w:color="auto" w:fill="FFFFFF"/>
        </w:rPr>
        <w:t>event-driven I/O</w:t>
      </w:r>
      <w:r w:rsidR="00052300">
        <w:rPr>
          <w:rFonts w:ascii="Arial" w:hAnsi="Arial" w:cs="Arial"/>
          <w:color w:val="303030"/>
          <w:spacing w:val="2"/>
          <w:sz w:val="24"/>
          <w:szCs w:val="24"/>
          <w:shd w:val="clear" w:color="auto" w:fill="FFFFFF"/>
        </w:rPr>
        <w:t>). En la siguiente imagen podemos apreciar</w:t>
      </w:r>
      <w:r w:rsidRPr="00F06D19">
        <w:rPr>
          <w:rFonts w:ascii="Arial" w:hAnsi="Arial" w:cs="Arial"/>
          <w:color w:val="303030"/>
          <w:spacing w:val="2"/>
          <w:sz w:val="24"/>
          <w:szCs w:val="24"/>
          <w:shd w:val="clear" w:color="auto" w:fill="FFFFFF"/>
        </w:rPr>
        <w:t xml:space="preserve"> la comparativa entre los servidores tradicionales </w:t>
      </w:r>
      <w:r w:rsidRPr="00F06D19">
        <w:rPr>
          <w:rFonts w:ascii="Arial" w:hAnsi="Arial" w:cs="Arial"/>
          <w:color w:val="303030"/>
          <w:spacing w:val="2"/>
          <w:sz w:val="24"/>
          <w:szCs w:val="24"/>
        </w:rPr>
        <w:t>y Node</w:t>
      </w:r>
      <w:r w:rsidR="00052300">
        <w:rPr>
          <w:rFonts w:ascii="Arial" w:hAnsi="Arial" w:cs="Arial"/>
          <w:color w:val="303030"/>
          <w:spacing w:val="2"/>
          <w:sz w:val="24"/>
          <w:szCs w:val="24"/>
        </w:rPr>
        <w:t>JS (</w:t>
      </w:r>
      <w:r w:rsidRPr="00052300">
        <w:rPr>
          <w:rFonts w:ascii="Arial" w:hAnsi="Arial" w:cs="Arial"/>
          <w:b/>
          <w:color w:val="303030"/>
          <w:spacing w:val="2"/>
          <w:sz w:val="24"/>
          <w:szCs w:val="24"/>
        </w:rPr>
        <w:fldChar w:fldCharType="begin"/>
      </w:r>
      <w:r w:rsidRPr="00052300">
        <w:rPr>
          <w:rFonts w:ascii="Arial" w:hAnsi="Arial" w:cs="Arial"/>
          <w:b/>
          <w:color w:val="303030"/>
          <w:spacing w:val="2"/>
          <w:sz w:val="24"/>
          <w:szCs w:val="24"/>
        </w:rPr>
        <w:instrText xml:space="preserve"> REF _Ref504776757 \h  \* MERGEFORMAT </w:instrText>
      </w:r>
      <w:r w:rsidRPr="00052300">
        <w:rPr>
          <w:rFonts w:ascii="Arial" w:hAnsi="Arial" w:cs="Arial"/>
          <w:b/>
          <w:color w:val="303030"/>
          <w:spacing w:val="2"/>
          <w:sz w:val="24"/>
          <w:szCs w:val="24"/>
        </w:rPr>
      </w:r>
      <w:r w:rsidRPr="00052300">
        <w:rPr>
          <w:rFonts w:ascii="Arial" w:hAnsi="Arial" w:cs="Arial"/>
          <w:b/>
          <w:color w:val="303030"/>
          <w:spacing w:val="2"/>
          <w:sz w:val="24"/>
          <w:szCs w:val="24"/>
        </w:rPr>
        <w:fldChar w:fldCharType="separate"/>
      </w:r>
      <w:r w:rsidR="00052300" w:rsidRPr="00052300">
        <w:rPr>
          <w:rFonts w:ascii="Arial" w:hAnsi="Arial" w:cs="Arial"/>
          <w:b/>
          <w:sz w:val="24"/>
          <w:szCs w:val="24"/>
        </w:rPr>
        <w:t xml:space="preserve">Ilustración </w:t>
      </w:r>
      <w:r w:rsidR="00052300" w:rsidRPr="00052300">
        <w:rPr>
          <w:rFonts w:ascii="Arial" w:hAnsi="Arial" w:cs="Arial"/>
          <w:b/>
          <w:noProof/>
          <w:sz w:val="24"/>
          <w:szCs w:val="24"/>
        </w:rPr>
        <w:t>42</w:t>
      </w:r>
      <w:r w:rsidR="00052300" w:rsidRPr="00052300">
        <w:rPr>
          <w:rFonts w:ascii="Arial" w:hAnsi="Arial" w:cs="Arial"/>
          <w:b/>
          <w:sz w:val="24"/>
          <w:szCs w:val="24"/>
        </w:rPr>
        <w:t xml:space="preserve"> Comparativa de servidores tradicionales y NodeJS</w:t>
      </w:r>
      <w:r w:rsidRPr="00052300">
        <w:rPr>
          <w:rFonts w:ascii="Arial" w:hAnsi="Arial" w:cs="Arial"/>
          <w:b/>
          <w:color w:val="303030"/>
          <w:spacing w:val="2"/>
          <w:sz w:val="24"/>
          <w:szCs w:val="24"/>
        </w:rPr>
        <w:fldChar w:fldCharType="end"/>
      </w:r>
      <w:r w:rsidRPr="00F06D19">
        <w:rPr>
          <w:rFonts w:ascii="Arial" w:hAnsi="Arial" w:cs="Arial"/>
          <w:color w:val="303030"/>
          <w:spacing w:val="2"/>
          <w:sz w:val="24"/>
          <w:szCs w:val="24"/>
          <w:shd w:val="clear" w:color="auto" w:fill="FFFFFF"/>
        </w:rPr>
        <w:t>).</w:t>
      </w:r>
    </w:p>
    <w:p w14:paraId="465E8DD3" w14:textId="77777777" w:rsidR="00B74AE1" w:rsidRDefault="00B74AE1" w:rsidP="00B74AE1">
      <w:pPr>
        <w:keepNext/>
      </w:pPr>
      <w:r>
        <w:rPr>
          <w:noProof/>
          <w:lang w:val="en-US" w:eastAsia="en-US"/>
        </w:rPr>
        <w:lastRenderedPageBreak/>
        <w:drawing>
          <wp:inline distT="0" distB="0" distL="0" distR="0" wp14:anchorId="3B530301" wp14:editId="7AA71A6C">
            <wp:extent cx="5400040" cy="6925436"/>
            <wp:effectExtent l="0" t="0" r="0" b="8890"/>
            <wp:docPr id="231" name="Imagen 231" descr="https://uploads.toptal.io/blog/image/92835/toptal-blog-image-1471270373483-e0bb1f43465b6646a91c347c79362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s.toptal.io/blog/image/92835/toptal-blog-image-1471270373483-e0bb1f43465b6646a91c347c793629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6925436"/>
                    </a:xfrm>
                    <a:prstGeom prst="rect">
                      <a:avLst/>
                    </a:prstGeom>
                    <a:noFill/>
                    <a:ln>
                      <a:noFill/>
                    </a:ln>
                  </pic:spPr>
                </pic:pic>
              </a:graphicData>
            </a:graphic>
          </wp:inline>
        </w:drawing>
      </w:r>
    </w:p>
    <w:p w14:paraId="3473AB80" w14:textId="7C2080C5" w:rsidR="00B74AE1" w:rsidRDefault="00B74AE1" w:rsidP="001E70C6">
      <w:pPr>
        <w:pStyle w:val="Descripcin"/>
        <w:jc w:val="center"/>
      </w:pPr>
      <w:bookmarkStart w:id="323" w:name="_Ref504776757"/>
      <w:bookmarkStart w:id="324" w:name="_Toc508877198"/>
      <w:r>
        <w:t xml:space="preserve">Ilustración </w:t>
      </w:r>
      <w:fldSimple w:instr=" SEQ Ilustración \* ARABIC ">
        <w:r w:rsidR="00980ACB">
          <w:rPr>
            <w:noProof/>
          </w:rPr>
          <w:t>42</w:t>
        </w:r>
      </w:fldSimple>
      <w:r>
        <w:t xml:space="preserve"> </w:t>
      </w:r>
      <w:r w:rsidRPr="001B1701">
        <w:t>Comparativa de servidores tradicionales y Node</w:t>
      </w:r>
      <w:r>
        <w:t>JS</w:t>
      </w:r>
      <w:bookmarkEnd w:id="323"/>
      <w:bookmarkEnd w:id="324"/>
    </w:p>
    <w:p w14:paraId="54870ACA" w14:textId="77777777" w:rsidR="00B74AE1" w:rsidRDefault="00B74AE1" w:rsidP="00B74AE1">
      <w:pPr>
        <w:rPr>
          <w:rFonts w:ascii="Arial" w:hAnsi="Arial" w:cs="Arial"/>
          <w:color w:val="222222"/>
          <w:sz w:val="24"/>
          <w:szCs w:val="24"/>
          <w:shd w:val="clear" w:color="auto" w:fill="FFFFFF"/>
        </w:rPr>
      </w:pPr>
    </w:p>
    <w:p w14:paraId="5BB5D78D" w14:textId="77777777" w:rsidR="00B74AE1" w:rsidRPr="00F06CD3" w:rsidRDefault="00B74AE1" w:rsidP="00B74AE1">
      <w:pPr>
        <w:rPr>
          <w:rFonts w:ascii="Arial" w:hAnsi="Arial" w:cs="Arial"/>
          <w:color w:val="222222"/>
          <w:sz w:val="24"/>
          <w:szCs w:val="24"/>
          <w:shd w:val="clear" w:color="auto" w:fill="FFFFFF"/>
        </w:rPr>
      </w:pPr>
    </w:p>
    <w:p w14:paraId="6A1B12D6" w14:textId="77777777" w:rsidR="00B74AE1" w:rsidRDefault="00B74AE1" w:rsidP="00B74AE1">
      <w:pPr>
        <w:rPr>
          <w:b/>
          <w:color w:val="666666"/>
          <w:sz w:val="32"/>
          <w:szCs w:val="32"/>
        </w:rPr>
      </w:pPr>
      <w:r>
        <w:rPr>
          <w:b/>
          <w:sz w:val="32"/>
          <w:szCs w:val="32"/>
        </w:rPr>
        <w:br w:type="page"/>
      </w:r>
    </w:p>
    <w:p w14:paraId="2BAE9B0C" w14:textId="77777777" w:rsidR="00B74AE1" w:rsidRPr="00F06CD3" w:rsidRDefault="00B74AE1" w:rsidP="00B74AE1">
      <w:pPr>
        <w:pStyle w:val="Ttulo2"/>
        <w:rPr>
          <w:b/>
          <w:sz w:val="32"/>
          <w:szCs w:val="32"/>
        </w:rPr>
      </w:pPr>
      <w:bookmarkStart w:id="325" w:name="_Toc509667168"/>
      <w:r>
        <w:rPr>
          <w:b/>
          <w:sz w:val="32"/>
          <w:szCs w:val="32"/>
        </w:rPr>
        <w:lastRenderedPageBreak/>
        <w:t xml:space="preserve">6.3 </w:t>
      </w:r>
      <w:r w:rsidRPr="00F06CD3">
        <w:rPr>
          <w:b/>
          <w:sz w:val="32"/>
          <w:szCs w:val="32"/>
        </w:rPr>
        <w:t>Otros complementos</w:t>
      </w:r>
      <w:bookmarkEnd w:id="325"/>
    </w:p>
    <w:p w14:paraId="647EE623" w14:textId="77777777" w:rsidR="00B74AE1" w:rsidRDefault="00B74AE1" w:rsidP="00B74AE1">
      <w:pPr>
        <w:pStyle w:val="Ttulo3"/>
        <w:rPr>
          <w:b w:val="0"/>
          <w:sz w:val="28"/>
          <w:szCs w:val="28"/>
        </w:rPr>
      </w:pPr>
      <w:bookmarkStart w:id="326" w:name="_Toc509667169"/>
      <w:r>
        <w:rPr>
          <w:b w:val="0"/>
          <w:sz w:val="28"/>
          <w:szCs w:val="28"/>
        </w:rPr>
        <w:t xml:space="preserve">6.3.1 </w:t>
      </w:r>
      <w:r w:rsidRPr="00F06CD3">
        <w:rPr>
          <w:b w:val="0"/>
          <w:sz w:val="28"/>
          <w:szCs w:val="28"/>
        </w:rPr>
        <w:t>Twitter Bootstrap</w:t>
      </w:r>
      <w:bookmarkEnd w:id="326"/>
    </w:p>
    <w:p w14:paraId="734FB131" w14:textId="77777777" w:rsidR="00B74AE1" w:rsidRPr="00F06CD3" w:rsidRDefault="00B74AE1" w:rsidP="00B74AE1"/>
    <w:p w14:paraId="534D94E5" w14:textId="3D5BE911"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Se trata de uno de los </w:t>
      </w:r>
      <w:r w:rsidR="000B1150" w:rsidRPr="000B1150">
        <w:rPr>
          <w:rFonts w:ascii="Arial" w:hAnsi="Arial" w:cs="Arial"/>
          <w:b/>
          <w:color w:val="222222"/>
          <w:sz w:val="24"/>
          <w:szCs w:val="24"/>
          <w:highlight w:val="yellow"/>
          <w:shd w:val="clear" w:color="auto" w:fill="FFFFFF"/>
        </w:rPr>
        <w:fldChar w:fldCharType="begin"/>
      </w:r>
      <w:r w:rsidR="000B1150" w:rsidRPr="000B1150">
        <w:rPr>
          <w:rFonts w:ascii="Arial" w:hAnsi="Arial" w:cs="Arial"/>
          <w:b/>
          <w:color w:val="222222"/>
          <w:sz w:val="24"/>
          <w:szCs w:val="24"/>
          <w:shd w:val="clear" w:color="auto" w:fill="FFFFFF"/>
        </w:rPr>
        <w:instrText xml:space="preserve"> REF _Ref508731667 \h </w:instrText>
      </w:r>
      <w:r w:rsidR="000B1150" w:rsidRPr="000B1150">
        <w:rPr>
          <w:rFonts w:ascii="Arial" w:hAnsi="Arial" w:cs="Arial"/>
          <w:b/>
          <w:color w:val="222222"/>
          <w:sz w:val="24"/>
          <w:szCs w:val="24"/>
          <w:highlight w:val="yellow"/>
          <w:shd w:val="clear" w:color="auto" w:fill="FFFFFF"/>
        </w:rPr>
        <w:instrText xml:space="preserve"> \* MERGEFORMAT </w:instrText>
      </w:r>
      <w:r w:rsidR="000B1150" w:rsidRPr="000B1150">
        <w:rPr>
          <w:rFonts w:ascii="Arial" w:hAnsi="Arial" w:cs="Arial"/>
          <w:b/>
          <w:color w:val="222222"/>
          <w:sz w:val="24"/>
          <w:szCs w:val="24"/>
          <w:highlight w:val="yellow"/>
          <w:shd w:val="clear" w:color="auto" w:fill="FFFFFF"/>
        </w:rPr>
      </w:r>
      <w:r w:rsidR="000B1150" w:rsidRPr="000B1150">
        <w:rPr>
          <w:rFonts w:ascii="Arial" w:hAnsi="Arial" w:cs="Arial"/>
          <w:b/>
          <w:color w:val="222222"/>
          <w:sz w:val="24"/>
          <w:szCs w:val="24"/>
          <w:highlight w:val="yellow"/>
          <w:shd w:val="clear" w:color="auto" w:fill="FFFFFF"/>
        </w:rPr>
        <w:fldChar w:fldCharType="separate"/>
      </w:r>
      <w:r w:rsidR="000B1150" w:rsidRPr="000B1150">
        <w:rPr>
          <w:rFonts w:ascii="Arial" w:hAnsi="Arial" w:cs="Arial"/>
          <w:b/>
          <w:sz w:val="24"/>
          <w:szCs w:val="24"/>
        </w:rPr>
        <w:t>Framework</w:t>
      </w:r>
      <w:r w:rsidR="000B1150" w:rsidRPr="000B1150">
        <w:rPr>
          <w:rFonts w:ascii="Arial" w:hAnsi="Arial" w:cs="Arial"/>
          <w:b/>
          <w:color w:val="222222"/>
          <w:sz w:val="24"/>
          <w:szCs w:val="24"/>
          <w:highlight w:val="yellow"/>
          <w:shd w:val="clear" w:color="auto" w:fill="FFFFFF"/>
        </w:rPr>
        <w:fldChar w:fldCharType="end"/>
      </w:r>
      <w:r w:rsidR="000B1150" w:rsidRPr="000B1150">
        <w:rPr>
          <w:rFonts w:ascii="Arial" w:hAnsi="Arial" w:cs="Arial"/>
          <w:b/>
          <w:color w:val="222222"/>
          <w:sz w:val="24"/>
          <w:szCs w:val="24"/>
          <w:shd w:val="clear" w:color="auto" w:fill="FFFFFF"/>
        </w:rPr>
        <w:t>s</w:t>
      </w:r>
      <w:r w:rsidR="000B115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más populares</w:t>
      </w:r>
      <w:r w:rsidRPr="00F06CD3">
        <w:rPr>
          <w:rFonts w:ascii="Arial" w:hAnsi="Arial" w:cs="Arial"/>
          <w:color w:val="222222"/>
          <w:sz w:val="24"/>
          <w:szCs w:val="24"/>
          <w:shd w:val="clear" w:color="auto" w:fill="FFFFFF"/>
        </w:rPr>
        <w:t xml:space="preserve"> que integra HTML, CSS, y JS para el desarrollo </w:t>
      </w:r>
      <w:r>
        <w:rPr>
          <w:rFonts w:ascii="Arial" w:hAnsi="Arial" w:cs="Arial"/>
          <w:color w:val="222222"/>
          <w:sz w:val="24"/>
          <w:szCs w:val="24"/>
          <w:shd w:val="clear" w:color="auto" w:fill="FFFFFF"/>
        </w:rPr>
        <w:t xml:space="preserve">de aplicaciones web del lado del cliente </w:t>
      </w:r>
      <w:r w:rsidRPr="00F06CD3">
        <w:rPr>
          <w:rFonts w:ascii="Arial" w:hAnsi="Arial" w:cs="Arial"/>
          <w:color w:val="222222"/>
          <w:sz w:val="24"/>
          <w:szCs w:val="24"/>
          <w:shd w:val="clear" w:color="auto" w:fill="FFFFFF"/>
        </w:rPr>
        <w:t>adaptables</w:t>
      </w:r>
      <w:r>
        <w:rPr>
          <w:rFonts w:ascii="Arial" w:hAnsi="Arial" w:cs="Arial"/>
          <w:color w:val="222222"/>
          <w:sz w:val="24"/>
          <w:szCs w:val="24"/>
          <w:shd w:val="clear" w:color="auto" w:fill="FFFFFF"/>
        </w:rPr>
        <w:t>, es decir, que su presentación aproveche los</w:t>
      </w:r>
      <w:r w:rsidRPr="00F06CD3">
        <w:rPr>
          <w:rFonts w:ascii="Arial" w:hAnsi="Arial" w:cs="Arial"/>
          <w:color w:val="222222"/>
          <w:sz w:val="24"/>
          <w:szCs w:val="24"/>
          <w:shd w:val="clear" w:color="auto" w:fill="FFFFFF"/>
        </w:rPr>
        <w:t xml:space="preserve"> diferentes medios de reproducción (Responsive).</w:t>
      </w:r>
    </w:p>
    <w:p w14:paraId="6255E4D7" w14:textId="12947367"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Dentro de las ventajas que presenta este </w:t>
      </w:r>
      <w:r w:rsidR="000B1150" w:rsidRPr="000B1150">
        <w:rPr>
          <w:rFonts w:ascii="Arial" w:hAnsi="Arial" w:cs="Arial"/>
          <w:color w:val="222222"/>
          <w:sz w:val="24"/>
          <w:szCs w:val="24"/>
          <w:highlight w:val="yellow"/>
          <w:shd w:val="clear" w:color="auto" w:fill="FFFFFF"/>
        </w:rPr>
        <w:fldChar w:fldCharType="begin"/>
      </w:r>
      <w:r w:rsidR="000B1150" w:rsidRPr="000B1150">
        <w:rPr>
          <w:rFonts w:ascii="Arial" w:hAnsi="Arial" w:cs="Arial"/>
          <w:color w:val="222222"/>
          <w:sz w:val="24"/>
          <w:szCs w:val="24"/>
          <w:shd w:val="clear" w:color="auto" w:fill="FFFFFF"/>
        </w:rPr>
        <w:instrText xml:space="preserve"> REF _Ref508731667 \h </w:instrText>
      </w:r>
      <w:r w:rsidR="000B1150" w:rsidRPr="000B1150">
        <w:rPr>
          <w:rFonts w:ascii="Arial" w:hAnsi="Arial" w:cs="Arial"/>
          <w:color w:val="222222"/>
          <w:sz w:val="24"/>
          <w:szCs w:val="24"/>
          <w:highlight w:val="yellow"/>
          <w:shd w:val="clear" w:color="auto" w:fill="FFFFFF"/>
        </w:rPr>
        <w:instrText xml:space="preserve"> \* MERGEFORMAT </w:instrText>
      </w:r>
      <w:r w:rsidR="000B1150" w:rsidRPr="000B1150">
        <w:rPr>
          <w:rFonts w:ascii="Arial" w:hAnsi="Arial" w:cs="Arial"/>
          <w:color w:val="222222"/>
          <w:sz w:val="24"/>
          <w:szCs w:val="24"/>
          <w:highlight w:val="yellow"/>
          <w:shd w:val="clear" w:color="auto" w:fill="FFFFFF"/>
        </w:rPr>
      </w:r>
      <w:r w:rsidR="000B1150" w:rsidRPr="000B1150">
        <w:rPr>
          <w:rFonts w:ascii="Arial" w:hAnsi="Arial" w:cs="Arial"/>
          <w:color w:val="222222"/>
          <w:sz w:val="24"/>
          <w:szCs w:val="24"/>
          <w:highlight w:val="yellow"/>
          <w:shd w:val="clear" w:color="auto" w:fill="FFFFFF"/>
        </w:rPr>
        <w:fldChar w:fldCharType="separate"/>
      </w:r>
      <w:r w:rsidR="000B1150" w:rsidRPr="000B1150">
        <w:rPr>
          <w:rFonts w:ascii="Arial" w:hAnsi="Arial" w:cs="Arial"/>
          <w:b/>
          <w:sz w:val="24"/>
          <w:szCs w:val="24"/>
        </w:rPr>
        <w:t>Framework</w:t>
      </w:r>
      <w:r w:rsidR="000B1150" w:rsidRPr="000B1150">
        <w:rPr>
          <w:rFonts w:ascii="Arial" w:hAnsi="Arial" w:cs="Arial"/>
          <w:color w:val="222222"/>
          <w:sz w:val="24"/>
          <w:szCs w:val="24"/>
          <w:highlight w:val="yellow"/>
          <w:shd w:val="clear" w:color="auto" w:fill="FFFFFF"/>
        </w:rPr>
        <w:fldChar w:fldCharType="end"/>
      </w:r>
      <w:r w:rsidR="000B115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son:</w:t>
      </w:r>
    </w:p>
    <w:p w14:paraId="1438E92B" w14:textId="77777777" w:rsidR="00B74AE1" w:rsidRDefault="00B74AE1" w:rsidP="00B74AE1">
      <w:pPr>
        <w:rPr>
          <w:rFonts w:ascii="Arial" w:hAnsi="Arial" w:cs="Arial"/>
          <w:color w:val="222222"/>
          <w:sz w:val="24"/>
          <w:szCs w:val="24"/>
          <w:shd w:val="clear" w:color="auto" w:fill="FFFFFF"/>
        </w:rPr>
      </w:pPr>
    </w:p>
    <w:p w14:paraId="6655E106" w14:textId="77777777" w:rsidR="00B74AE1" w:rsidRPr="00350F73" w:rsidRDefault="00B74AE1" w:rsidP="00B74AE1">
      <w:pPr>
        <w:pStyle w:val="Prrafodelista"/>
        <w:numPr>
          <w:ilvl w:val="0"/>
          <w:numId w:val="44"/>
        </w:numPr>
        <w:spacing w:after="0" w:line="240" w:lineRule="auto"/>
        <w:jc w:val="both"/>
        <w:rPr>
          <w:rFonts w:ascii="Arial" w:hAnsi="Arial" w:cs="Arial"/>
          <w:color w:val="222222"/>
          <w:sz w:val="24"/>
          <w:szCs w:val="24"/>
          <w:shd w:val="clear" w:color="auto" w:fill="FFFFFF"/>
        </w:rPr>
      </w:pPr>
      <w:r w:rsidRPr="00350F73">
        <w:rPr>
          <w:rFonts w:ascii="Arial" w:hAnsi="Arial" w:cs="Arial"/>
          <w:color w:val="222222"/>
          <w:sz w:val="24"/>
          <w:szCs w:val="24"/>
          <w:shd w:val="clear" w:color="auto" w:fill="FFFFFF"/>
        </w:rPr>
        <w:t>Facilita un sistema de maquetado por columnas</w:t>
      </w:r>
      <w:r>
        <w:rPr>
          <w:rFonts w:ascii="Arial" w:hAnsi="Arial" w:cs="Arial"/>
          <w:color w:val="222222"/>
          <w:sz w:val="24"/>
          <w:szCs w:val="24"/>
          <w:shd w:val="clear" w:color="auto" w:fill="FFFFFF"/>
        </w:rPr>
        <w:t>.</w:t>
      </w:r>
    </w:p>
    <w:p w14:paraId="07A68B2F" w14:textId="77777777" w:rsidR="00B74AE1" w:rsidRPr="00350F73" w:rsidRDefault="00B74AE1" w:rsidP="00B74AE1">
      <w:pPr>
        <w:pStyle w:val="Prrafodelista"/>
        <w:numPr>
          <w:ilvl w:val="0"/>
          <w:numId w:val="44"/>
        </w:numPr>
        <w:spacing w:after="0" w:line="240" w:lineRule="auto"/>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Cuenta con el soporte de una amplia comunidad.</w:t>
      </w:r>
    </w:p>
    <w:p w14:paraId="1B36420C" w14:textId="04263467" w:rsidR="00B74AE1" w:rsidRPr="00137C40" w:rsidRDefault="00B74AE1" w:rsidP="00B74AE1">
      <w:pPr>
        <w:pStyle w:val="Prrafodelista"/>
        <w:numPr>
          <w:ilvl w:val="0"/>
          <w:numId w:val="44"/>
        </w:numPr>
        <w:spacing w:after="0" w:line="240" w:lineRule="auto"/>
        <w:jc w:val="both"/>
        <w:rPr>
          <w:rFonts w:ascii="Arial" w:hAnsi="Arial" w:cs="Arial"/>
          <w:color w:val="222222"/>
          <w:sz w:val="24"/>
          <w:szCs w:val="24"/>
          <w:shd w:val="clear" w:color="auto" w:fill="FFFFFF"/>
        </w:rPr>
      </w:pPr>
      <w:r w:rsidRPr="00137C40">
        <w:rPr>
          <w:rFonts w:ascii="Arial" w:hAnsi="Arial" w:cs="Arial"/>
          <w:color w:val="222222"/>
          <w:sz w:val="24"/>
          <w:szCs w:val="24"/>
          <w:shd w:val="clear" w:color="auto" w:fill="FFFFFF"/>
        </w:rPr>
        <w:t xml:space="preserve">Admite la reconfiguración y </w:t>
      </w:r>
      <w:r w:rsidR="00A20E6E" w:rsidRPr="00137C40">
        <w:rPr>
          <w:rFonts w:ascii="Arial" w:hAnsi="Arial" w:cs="Arial"/>
          <w:color w:val="222222"/>
          <w:sz w:val="24"/>
          <w:szCs w:val="24"/>
          <w:shd w:val="clear" w:color="auto" w:fill="FFFFFF"/>
        </w:rPr>
        <w:t>recopilación</w:t>
      </w:r>
      <w:r w:rsidRPr="00137C40">
        <w:rPr>
          <w:rFonts w:ascii="Arial" w:hAnsi="Arial" w:cs="Arial"/>
          <w:color w:val="222222"/>
          <w:sz w:val="24"/>
          <w:szCs w:val="24"/>
          <w:shd w:val="clear" w:color="auto" w:fill="FFFFFF"/>
        </w:rPr>
        <w:t xml:space="preserve"> mediante lenguajes como </w:t>
      </w:r>
      <w:r w:rsidR="000B1150" w:rsidRPr="000B1150">
        <w:rPr>
          <w:rFonts w:ascii="Arial" w:hAnsi="Arial" w:cs="Arial"/>
          <w:b/>
          <w:sz w:val="24"/>
          <w:szCs w:val="24"/>
          <w:shd w:val="clear" w:color="auto" w:fill="FFFFFF"/>
        </w:rPr>
        <w:fldChar w:fldCharType="begin"/>
      </w:r>
      <w:r w:rsidR="000B1150" w:rsidRPr="000B1150">
        <w:rPr>
          <w:rFonts w:ascii="Arial" w:hAnsi="Arial" w:cs="Arial"/>
          <w:b/>
          <w:sz w:val="24"/>
          <w:szCs w:val="24"/>
          <w:shd w:val="clear" w:color="auto" w:fill="FFFFFF"/>
        </w:rPr>
        <w:instrText xml:space="preserve"> REF _Ref508795734 \h  \* MERGEFORMAT </w:instrText>
      </w:r>
      <w:r w:rsidR="000B1150" w:rsidRPr="000B1150">
        <w:rPr>
          <w:rFonts w:ascii="Arial" w:hAnsi="Arial" w:cs="Arial"/>
          <w:b/>
          <w:sz w:val="24"/>
          <w:szCs w:val="24"/>
          <w:shd w:val="clear" w:color="auto" w:fill="FFFFFF"/>
        </w:rPr>
      </w:r>
      <w:r w:rsidR="000B1150" w:rsidRPr="000B1150">
        <w:rPr>
          <w:rFonts w:ascii="Arial" w:hAnsi="Arial" w:cs="Arial"/>
          <w:b/>
          <w:sz w:val="24"/>
          <w:szCs w:val="24"/>
          <w:shd w:val="clear" w:color="auto" w:fill="FFFFFF"/>
        </w:rPr>
        <w:fldChar w:fldCharType="separate"/>
      </w:r>
      <w:r w:rsidR="000B1150" w:rsidRPr="000B1150">
        <w:rPr>
          <w:rFonts w:ascii="Arial" w:hAnsi="Arial" w:cs="Arial"/>
          <w:b/>
          <w:iCs/>
          <w:sz w:val="24"/>
          <w:szCs w:val="24"/>
        </w:rPr>
        <w:t>LESS</w:t>
      </w:r>
      <w:r w:rsidR="000B1150" w:rsidRPr="000B1150">
        <w:rPr>
          <w:rFonts w:ascii="Arial" w:hAnsi="Arial" w:cs="Arial"/>
          <w:b/>
          <w:sz w:val="24"/>
          <w:szCs w:val="24"/>
          <w:shd w:val="clear" w:color="auto" w:fill="FFFFFF"/>
        </w:rPr>
        <w:fldChar w:fldCharType="end"/>
      </w:r>
      <w:r w:rsidR="000B1150">
        <w:rPr>
          <w:rFonts w:ascii="Arial" w:hAnsi="Arial" w:cs="Arial"/>
          <w:color w:val="222222"/>
          <w:sz w:val="24"/>
          <w:szCs w:val="24"/>
          <w:shd w:val="clear" w:color="auto" w:fill="FFFFFF"/>
        </w:rPr>
        <w:t>.</w:t>
      </w:r>
    </w:p>
    <w:p w14:paraId="0B909423" w14:textId="77777777" w:rsidR="00B74AE1" w:rsidRDefault="00B74AE1" w:rsidP="00B74AE1">
      <w:pPr>
        <w:pStyle w:val="Ttulo3"/>
        <w:rPr>
          <w:b w:val="0"/>
          <w:sz w:val="28"/>
          <w:szCs w:val="28"/>
        </w:rPr>
      </w:pPr>
      <w:bookmarkStart w:id="327" w:name="_Toc509667170"/>
      <w:r>
        <w:rPr>
          <w:b w:val="0"/>
          <w:sz w:val="28"/>
          <w:szCs w:val="28"/>
        </w:rPr>
        <w:t xml:space="preserve">6.3.2 </w:t>
      </w:r>
      <w:r w:rsidRPr="00F06CD3">
        <w:rPr>
          <w:b w:val="0"/>
          <w:sz w:val="28"/>
          <w:szCs w:val="28"/>
        </w:rPr>
        <w:t>Compodoc</w:t>
      </w:r>
      <w:bookmarkEnd w:id="327"/>
    </w:p>
    <w:p w14:paraId="448FCB05" w14:textId="77777777" w:rsidR="00B74AE1" w:rsidRPr="004533E2" w:rsidRDefault="00B74AE1" w:rsidP="00B74AE1"/>
    <w:p w14:paraId="5B6C6385" w14:textId="5ABA85C3" w:rsidR="00B74AE1" w:rsidRDefault="0005733A"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Se trata de un generador de d</w:t>
      </w:r>
      <w:r w:rsidR="00B74AE1">
        <w:rPr>
          <w:rFonts w:ascii="Arial" w:hAnsi="Arial" w:cs="Arial"/>
          <w:color w:val="222222"/>
          <w:sz w:val="24"/>
          <w:szCs w:val="24"/>
          <w:shd w:val="clear" w:color="auto" w:fill="FFFFFF"/>
        </w:rPr>
        <w:t xml:space="preserve">ocumentación, compatible con todas las definiciones de </w:t>
      </w:r>
      <w:r w:rsidR="000B1150" w:rsidRPr="000B1150">
        <w:rPr>
          <w:rFonts w:ascii="Arial" w:hAnsi="Arial" w:cs="Arial"/>
          <w:color w:val="222222"/>
          <w:sz w:val="24"/>
          <w:szCs w:val="24"/>
          <w:highlight w:val="yellow"/>
          <w:shd w:val="clear" w:color="auto" w:fill="FFFFFF"/>
        </w:rPr>
        <w:fldChar w:fldCharType="begin"/>
      </w:r>
      <w:r w:rsidR="000B1150" w:rsidRPr="000B1150">
        <w:rPr>
          <w:rFonts w:ascii="Arial" w:hAnsi="Arial" w:cs="Arial"/>
          <w:color w:val="222222"/>
          <w:sz w:val="24"/>
          <w:szCs w:val="24"/>
          <w:shd w:val="clear" w:color="auto" w:fill="FFFFFF"/>
        </w:rPr>
        <w:instrText xml:space="preserve"> REF _Ref508795669 \h </w:instrText>
      </w:r>
      <w:r w:rsidR="000B1150" w:rsidRPr="000B1150">
        <w:rPr>
          <w:rFonts w:ascii="Arial" w:hAnsi="Arial" w:cs="Arial"/>
          <w:color w:val="222222"/>
          <w:sz w:val="24"/>
          <w:szCs w:val="24"/>
          <w:highlight w:val="yellow"/>
          <w:shd w:val="clear" w:color="auto" w:fill="FFFFFF"/>
        </w:rPr>
        <w:instrText xml:space="preserve"> \* MERGEFORMAT </w:instrText>
      </w:r>
      <w:r w:rsidR="000B1150" w:rsidRPr="000B1150">
        <w:rPr>
          <w:rFonts w:ascii="Arial" w:hAnsi="Arial" w:cs="Arial"/>
          <w:color w:val="222222"/>
          <w:sz w:val="24"/>
          <w:szCs w:val="24"/>
          <w:highlight w:val="yellow"/>
          <w:shd w:val="clear" w:color="auto" w:fill="FFFFFF"/>
        </w:rPr>
      </w:r>
      <w:r w:rsidR="000B1150" w:rsidRPr="000B1150">
        <w:rPr>
          <w:rFonts w:ascii="Arial" w:hAnsi="Arial" w:cs="Arial"/>
          <w:color w:val="222222"/>
          <w:sz w:val="24"/>
          <w:szCs w:val="24"/>
          <w:highlight w:val="yellow"/>
          <w:shd w:val="clear" w:color="auto" w:fill="FFFFFF"/>
        </w:rPr>
        <w:fldChar w:fldCharType="separate"/>
      </w:r>
      <w:r w:rsidR="000B1150" w:rsidRPr="000B1150">
        <w:rPr>
          <w:rFonts w:ascii="Arial" w:hAnsi="Arial" w:cs="Arial"/>
          <w:b/>
          <w:sz w:val="24"/>
          <w:szCs w:val="24"/>
        </w:rPr>
        <w:t>API</w:t>
      </w:r>
      <w:r w:rsidR="000B1150" w:rsidRPr="000B1150">
        <w:rPr>
          <w:rFonts w:ascii="Arial" w:hAnsi="Arial" w:cs="Arial"/>
          <w:color w:val="222222"/>
          <w:sz w:val="24"/>
          <w:szCs w:val="24"/>
          <w:highlight w:val="yellow"/>
          <w:shd w:val="clear" w:color="auto" w:fill="FFFFFF"/>
        </w:rPr>
        <w:fldChar w:fldCharType="end"/>
      </w:r>
      <w:r w:rsidR="000B1150">
        <w:rPr>
          <w:rFonts w:ascii="Arial" w:hAnsi="Arial" w:cs="Arial"/>
          <w:color w:val="222222"/>
          <w:sz w:val="24"/>
          <w:szCs w:val="24"/>
          <w:shd w:val="clear" w:color="auto" w:fill="FFFFFF"/>
        </w:rPr>
        <w:t xml:space="preserve"> </w:t>
      </w:r>
      <w:r w:rsidR="00B74AE1">
        <w:rPr>
          <w:rFonts w:ascii="Arial" w:hAnsi="Arial" w:cs="Arial"/>
          <w:color w:val="222222"/>
          <w:sz w:val="24"/>
          <w:szCs w:val="24"/>
          <w:shd w:val="clear" w:color="auto" w:fill="FFFFFF"/>
        </w:rPr>
        <w:t xml:space="preserve">de Angular. Genera contenido estático, “responsivas” y provee sistema de búsqueda basado en </w:t>
      </w:r>
      <w:r w:rsidR="00B74AE1" w:rsidRPr="000B1150">
        <w:rPr>
          <w:rFonts w:ascii="Arial" w:hAnsi="Arial" w:cs="Arial"/>
          <w:color w:val="222222"/>
          <w:sz w:val="24"/>
          <w:szCs w:val="24"/>
          <w:shd w:val="clear" w:color="auto" w:fill="FFFFFF"/>
        </w:rPr>
        <w:t>lunr.js</w:t>
      </w:r>
      <w:r w:rsidR="00B74AE1">
        <w:rPr>
          <w:rFonts w:ascii="Arial" w:hAnsi="Arial" w:cs="Arial"/>
          <w:color w:val="222222"/>
          <w:sz w:val="24"/>
          <w:szCs w:val="24"/>
          <w:shd w:val="clear" w:color="auto" w:fill="FFFFFF"/>
        </w:rPr>
        <w:t xml:space="preserve"> para indexar los componentes, módulos, servicios y modelos. </w:t>
      </w:r>
    </w:p>
    <w:p w14:paraId="6832C3F3" w14:textId="77777777" w:rsidR="00B74AE1" w:rsidRPr="00F06CD3"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 </w:t>
      </w:r>
    </w:p>
    <w:p w14:paraId="7E942AEC" w14:textId="77777777" w:rsidR="00B74AE1" w:rsidRDefault="00B74AE1" w:rsidP="00B74AE1"/>
    <w:p w14:paraId="153FA449" w14:textId="77777777" w:rsidR="00B74AE1" w:rsidRDefault="00B74AE1" w:rsidP="00B74AE1">
      <w:pPr>
        <w:pStyle w:val="Ttulo3"/>
        <w:rPr>
          <w:b w:val="0"/>
          <w:sz w:val="28"/>
          <w:szCs w:val="28"/>
        </w:rPr>
      </w:pPr>
      <w:bookmarkStart w:id="328" w:name="_Ref508793067"/>
      <w:bookmarkStart w:id="329" w:name="_Toc509667171"/>
      <w:r>
        <w:rPr>
          <w:b w:val="0"/>
          <w:sz w:val="28"/>
          <w:szCs w:val="28"/>
        </w:rPr>
        <w:t>6.3.3 JSON</w:t>
      </w:r>
      <w:bookmarkEnd w:id="328"/>
      <w:bookmarkEnd w:id="329"/>
    </w:p>
    <w:p w14:paraId="458E446F" w14:textId="77777777" w:rsidR="00B74AE1" w:rsidRPr="006C2FA0" w:rsidRDefault="00B74AE1" w:rsidP="00B74AE1"/>
    <w:p w14:paraId="7DE42DD6" w14:textId="5204B341" w:rsidR="00B74AE1"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w:t>
      </w:r>
      <w:r>
        <w:rPr>
          <w:rFonts w:ascii="Arial" w:hAnsi="Arial" w:cs="Arial"/>
          <w:color w:val="222222"/>
          <w:sz w:val="24"/>
          <w:szCs w:val="24"/>
          <w:shd w:val="clear" w:color="auto" w:fill="FFFFFF"/>
        </w:rPr>
        <w:t>el acrónimo de</w:t>
      </w:r>
      <w:r w:rsidRPr="00F06CD3">
        <w:rPr>
          <w:rFonts w:ascii="Arial" w:hAnsi="Arial" w:cs="Arial"/>
          <w:color w:val="222222"/>
          <w:sz w:val="24"/>
          <w:szCs w:val="24"/>
          <w:shd w:val="clear" w:color="auto" w:fill="FFFFFF"/>
        </w:rPr>
        <w:t> JavaScript Simple Object Notation</w:t>
      </w:r>
      <w:r w:rsidR="00A14110">
        <w:rPr>
          <w:rFonts w:ascii="Arial" w:hAnsi="Arial" w:cs="Arial"/>
          <w:color w:val="222222"/>
          <w:sz w:val="24"/>
          <w:szCs w:val="24"/>
          <w:shd w:val="clear" w:color="auto" w:fill="FFFFFF"/>
        </w:rPr>
        <w:t>, en la imagen (</w:t>
      </w:r>
      <w:r w:rsidR="00A14110" w:rsidRPr="00A14110">
        <w:rPr>
          <w:rFonts w:ascii="Arial" w:hAnsi="Arial" w:cs="Arial"/>
          <w:b/>
          <w:color w:val="222222"/>
          <w:sz w:val="24"/>
          <w:szCs w:val="24"/>
          <w:shd w:val="clear" w:color="auto" w:fill="FFFFFF"/>
        </w:rPr>
        <w:fldChar w:fldCharType="begin"/>
      </w:r>
      <w:r w:rsidR="00A14110" w:rsidRPr="00A14110">
        <w:rPr>
          <w:rFonts w:ascii="Arial" w:hAnsi="Arial" w:cs="Arial"/>
          <w:b/>
          <w:color w:val="222222"/>
          <w:sz w:val="24"/>
          <w:szCs w:val="24"/>
          <w:shd w:val="clear" w:color="auto" w:fill="FFFFFF"/>
        </w:rPr>
        <w:instrText xml:space="preserve"> REF _Ref508793609 \h  \* MERGEFORMAT </w:instrText>
      </w:r>
      <w:r w:rsidR="00A14110" w:rsidRPr="00A14110">
        <w:rPr>
          <w:rFonts w:ascii="Arial" w:hAnsi="Arial" w:cs="Arial"/>
          <w:b/>
          <w:color w:val="222222"/>
          <w:sz w:val="24"/>
          <w:szCs w:val="24"/>
          <w:shd w:val="clear" w:color="auto" w:fill="FFFFFF"/>
        </w:rPr>
      </w:r>
      <w:r w:rsidR="00A14110" w:rsidRPr="00A14110">
        <w:rPr>
          <w:rFonts w:ascii="Arial" w:hAnsi="Arial" w:cs="Arial"/>
          <w:b/>
          <w:color w:val="222222"/>
          <w:sz w:val="24"/>
          <w:szCs w:val="24"/>
          <w:shd w:val="clear" w:color="auto" w:fill="FFFFFF"/>
        </w:rPr>
        <w:fldChar w:fldCharType="separate"/>
      </w:r>
      <w:r w:rsidR="00A14110" w:rsidRPr="00A14110">
        <w:rPr>
          <w:rFonts w:ascii="Arial" w:hAnsi="Arial" w:cs="Arial"/>
          <w:b/>
          <w:sz w:val="24"/>
          <w:szCs w:val="24"/>
        </w:rPr>
        <w:t xml:space="preserve">Ilustración </w:t>
      </w:r>
      <w:r w:rsidR="00A14110" w:rsidRPr="00A14110">
        <w:rPr>
          <w:rFonts w:ascii="Arial" w:hAnsi="Arial" w:cs="Arial"/>
          <w:b/>
          <w:noProof/>
          <w:sz w:val="24"/>
          <w:szCs w:val="24"/>
        </w:rPr>
        <w:t>43</w:t>
      </w:r>
      <w:r w:rsidR="00A14110" w:rsidRPr="00A14110">
        <w:rPr>
          <w:rFonts w:ascii="Arial" w:hAnsi="Arial" w:cs="Arial"/>
          <w:b/>
          <w:sz w:val="24"/>
          <w:szCs w:val="24"/>
        </w:rPr>
        <w:t xml:space="preserve"> - Logo de JSON</w:t>
      </w:r>
      <w:r w:rsidR="00A14110" w:rsidRPr="00A14110">
        <w:rPr>
          <w:rFonts w:ascii="Arial" w:hAnsi="Arial" w:cs="Arial"/>
          <w:b/>
          <w:color w:val="222222"/>
          <w:sz w:val="24"/>
          <w:szCs w:val="24"/>
          <w:shd w:val="clear" w:color="auto" w:fill="FFFFFF"/>
        </w:rPr>
        <w:fldChar w:fldCharType="end"/>
      </w:r>
      <w:r w:rsidR="00A14110">
        <w:rPr>
          <w:rFonts w:ascii="Arial" w:hAnsi="Arial" w:cs="Arial"/>
          <w:color w:val="222222"/>
          <w:sz w:val="24"/>
          <w:szCs w:val="24"/>
          <w:shd w:val="clear" w:color="auto" w:fill="FFFFFF"/>
        </w:rPr>
        <w:t>) se puede ver su logo oficial</w:t>
      </w:r>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xml:space="preserve"> Se trata de un mecanismo de </w:t>
      </w:r>
      <w:r w:rsidR="000B1150">
        <w:rPr>
          <w:rFonts w:ascii="Arial" w:hAnsi="Arial" w:cs="Arial"/>
          <w:i/>
          <w:color w:val="222222"/>
          <w:sz w:val="24"/>
          <w:szCs w:val="24"/>
          <w:highlight w:val="yellow"/>
          <w:shd w:val="clear" w:color="auto" w:fill="FFFFFF"/>
        </w:rPr>
        <w:fldChar w:fldCharType="begin"/>
      </w:r>
      <w:r w:rsidR="000B1150">
        <w:rPr>
          <w:rFonts w:ascii="Arial" w:hAnsi="Arial" w:cs="Arial"/>
          <w:color w:val="222222"/>
          <w:sz w:val="24"/>
          <w:szCs w:val="24"/>
          <w:shd w:val="clear" w:color="auto" w:fill="FFFFFF"/>
        </w:rPr>
        <w:instrText xml:space="preserve"> REF _Ref508795654 \h </w:instrText>
      </w:r>
      <w:r w:rsidR="000B1150">
        <w:rPr>
          <w:rFonts w:ascii="Arial" w:hAnsi="Arial" w:cs="Arial"/>
          <w:i/>
          <w:color w:val="222222"/>
          <w:sz w:val="24"/>
          <w:szCs w:val="24"/>
          <w:highlight w:val="yellow"/>
          <w:shd w:val="clear" w:color="auto" w:fill="FFFFFF"/>
        </w:rPr>
      </w:r>
      <w:r w:rsidR="000B1150">
        <w:rPr>
          <w:rFonts w:ascii="Arial" w:hAnsi="Arial" w:cs="Arial"/>
          <w:i/>
          <w:color w:val="222222"/>
          <w:sz w:val="24"/>
          <w:szCs w:val="24"/>
          <w:highlight w:val="yellow"/>
          <w:shd w:val="clear" w:color="auto" w:fill="FFFFFF"/>
        </w:rPr>
        <w:fldChar w:fldCharType="separate"/>
      </w:r>
      <w:r w:rsidR="000B1150" w:rsidRPr="00FA1017">
        <w:rPr>
          <w:b/>
          <w:i/>
          <w:sz w:val="32"/>
          <w:szCs w:val="32"/>
        </w:rPr>
        <w:t>Marshaling</w:t>
      </w:r>
      <w:r w:rsidR="000B1150">
        <w:rPr>
          <w:rFonts w:ascii="Arial" w:hAnsi="Arial" w:cs="Arial"/>
          <w:i/>
          <w:color w:val="222222"/>
          <w:sz w:val="24"/>
          <w:szCs w:val="24"/>
          <w:highlight w:val="yellow"/>
          <w:shd w:val="clear" w:color="auto" w:fill="FFFFFF"/>
        </w:rPr>
        <w:fldChar w:fldCharType="end"/>
      </w:r>
      <w:r>
        <w:rPr>
          <w:rFonts w:ascii="Arial" w:hAnsi="Arial" w:cs="Arial"/>
          <w:color w:val="222222"/>
          <w:sz w:val="24"/>
          <w:szCs w:val="24"/>
          <w:shd w:val="clear" w:color="auto" w:fill="FFFFFF"/>
        </w:rPr>
        <w:t>, que permite transmitir en formato de cadenas de texto objetos (o estructuras complejas) que pueden ser luego des-</w:t>
      </w:r>
      <w:r>
        <w:rPr>
          <w:rFonts w:ascii="Arial" w:hAnsi="Arial" w:cs="Arial"/>
          <w:i/>
          <w:color w:val="222222"/>
          <w:sz w:val="24"/>
          <w:szCs w:val="24"/>
          <w:shd w:val="clear" w:color="auto" w:fill="FFFFFF"/>
        </w:rPr>
        <w:t>marshalizadas</w:t>
      </w:r>
      <w:r>
        <w:rPr>
          <w:rFonts w:ascii="Arial" w:hAnsi="Arial" w:cs="Arial"/>
          <w:color w:val="222222"/>
          <w:sz w:val="24"/>
          <w:szCs w:val="24"/>
          <w:shd w:val="clear" w:color="auto" w:fill="FFFFFF"/>
        </w:rPr>
        <w:t xml:space="preserve"> para recuperar los objetos originales.</w:t>
      </w:r>
    </w:p>
    <w:p w14:paraId="35BF70F1" w14:textId="77777777" w:rsidR="00B74AE1" w:rsidRPr="00186A4B" w:rsidRDefault="00B74AE1" w:rsidP="00B74AE1">
      <w:pPr>
        <w:rPr>
          <w:rFonts w:ascii="Arial" w:hAnsi="Arial" w:cs="Arial"/>
          <w:color w:val="222222"/>
          <w:sz w:val="24"/>
          <w:szCs w:val="24"/>
          <w:shd w:val="clear" w:color="auto" w:fill="FFFFFF"/>
        </w:rPr>
      </w:pPr>
    </w:p>
    <w:p w14:paraId="0C5C8D51" w14:textId="77777777" w:rsidR="00B74AE1" w:rsidRPr="00B87FE2" w:rsidRDefault="00B74AE1" w:rsidP="00B74AE1">
      <w:pPr>
        <w:pStyle w:val="Descripcin"/>
        <w:jc w:val="both"/>
        <w:rPr>
          <w:rFonts w:ascii="Arial" w:hAnsi="Arial" w:cs="Arial"/>
          <w:i w:val="0"/>
          <w:color w:val="222222"/>
          <w:sz w:val="24"/>
          <w:szCs w:val="24"/>
          <w:shd w:val="clear" w:color="auto" w:fill="FFFFFF"/>
        </w:rPr>
      </w:pPr>
      <w:r>
        <w:rPr>
          <w:noProof/>
          <w:lang w:val="en-US"/>
        </w:rPr>
        <mc:AlternateContent>
          <mc:Choice Requires="wps">
            <w:drawing>
              <wp:anchor distT="0" distB="0" distL="114300" distR="114300" simplePos="0" relativeHeight="251766272" behindDoc="0" locked="0" layoutInCell="1" allowOverlap="1" wp14:anchorId="77AD9200" wp14:editId="58C6F213">
                <wp:simplePos x="0" y="0"/>
                <wp:positionH relativeFrom="column">
                  <wp:posOffset>4260850</wp:posOffset>
                </wp:positionH>
                <wp:positionV relativeFrom="paragraph">
                  <wp:posOffset>1127760</wp:posOffset>
                </wp:positionV>
                <wp:extent cx="1066800" cy="405765"/>
                <wp:effectExtent l="0" t="0" r="0" b="0"/>
                <wp:wrapSquare wrapText="bothSides"/>
                <wp:docPr id="230" name="Cuadro de texto 230"/>
                <wp:cNvGraphicFramePr/>
                <a:graphic xmlns:a="http://schemas.openxmlformats.org/drawingml/2006/main">
                  <a:graphicData uri="http://schemas.microsoft.com/office/word/2010/wordprocessingShape">
                    <wps:wsp>
                      <wps:cNvSpPr txBox="1"/>
                      <wps:spPr>
                        <a:xfrm>
                          <a:off x="0" y="0"/>
                          <a:ext cx="1066800" cy="405765"/>
                        </a:xfrm>
                        <a:prstGeom prst="rect">
                          <a:avLst/>
                        </a:prstGeom>
                        <a:solidFill>
                          <a:prstClr val="white"/>
                        </a:solidFill>
                        <a:ln>
                          <a:noFill/>
                        </a:ln>
                      </wps:spPr>
                      <wps:txbx>
                        <w:txbxContent>
                          <w:p w14:paraId="37F9F4E5" w14:textId="2F916184" w:rsidR="006D6B4B" w:rsidRPr="004F08F0" w:rsidRDefault="006D6B4B" w:rsidP="00B74AE1">
                            <w:pPr>
                              <w:pStyle w:val="Descripcin"/>
                              <w:rPr>
                                <w:noProof/>
                              </w:rPr>
                            </w:pPr>
                            <w:bookmarkStart w:id="330" w:name="_Ref508793609"/>
                            <w:bookmarkStart w:id="331" w:name="_Toc508877199"/>
                            <w:r>
                              <w:t xml:space="preserve">Ilustración </w:t>
                            </w:r>
                            <w:fldSimple w:instr=" SEQ Ilustración \* ARABIC ">
                              <w:r>
                                <w:rPr>
                                  <w:noProof/>
                                </w:rPr>
                                <w:t>43</w:t>
                              </w:r>
                            </w:fldSimple>
                            <w:r>
                              <w:t xml:space="preserve"> - Logo de JSON</w:t>
                            </w:r>
                            <w:bookmarkEnd w:id="330"/>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D9200" id="Cuadro de texto 230" o:spid="_x0000_s1046" type="#_x0000_t202" style="position:absolute;left:0;text-align:left;margin-left:335.5pt;margin-top:88.8pt;width:84pt;height:31.95pt;z-index:25176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" stroked="f">
                <v:textbox style="mso-fit-shape-to-text:t" inset="0,0,0,0">
                  <w:txbxContent>
                    <w:p w14:paraId="37F9F4E5" w14:textId="2F916184" w:rsidR="006D6B4B" w:rsidRPr="004F08F0" w:rsidRDefault="006D6B4B" w:rsidP="00B74AE1">
                      <w:pPr>
                        <w:pStyle w:val="Descripcin"/>
                        <w:rPr>
                          <w:noProof/>
                        </w:rPr>
                      </w:pPr>
                      <w:bookmarkStart w:id="332" w:name="_Ref508793609"/>
                      <w:bookmarkStart w:id="333" w:name="_Toc508877199"/>
                      <w:r>
                        <w:t xml:space="preserve">Ilustración </w:t>
                      </w:r>
                      <w:fldSimple w:instr=" SEQ Ilustración \* ARABIC ">
                        <w:r>
                          <w:rPr>
                            <w:noProof/>
                          </w:rPr>
                          <w:t>43</w:t>
                        </w:r>
                      </w:fldSimple>
                      <w:r>
                        <w:t xml:space="preserve"> - Logo de JSON</w:t>
                      </w:r>
                      <w:bookmarkEnd w:id="332"/>
                      <w:bookmarkEnd w:id="333"/>
                    </w:p>
                  </w:txbxContent>
                </v:textbox>
                <w10:wrap type="square"/>
              </v:shape>
            </w:pict>
          </mc:Fallback>
        </mc:AlternateContent>
      </w:r>
      <w:r w:rsidRPr="006C2FA0">
        <w:rPr>
          <w:i w:val="0"/>
          <w:noProof/>
          <w:lang w:val="en-US"/>
        </w:rPr>
        <w:drawing>
          <wp:anchor distT="0" distB="0" distL="114300" distR="114300" simplePos="0" relativeHeight="251780608" behindDoc="0" locked="0" layoutInCell="1" allowOverlap="1" wp14:anchorId="6341A847" wp14:editId="68E1A2C7">
            <wp:simplePos x="0" y="0"/>
            <wp:positionH relativeFrom="column">
              <wp:posOffset>4260916</wp:posOffset>
            </wp:positionH>
            <wp:positionV relativeFrom="paragraph">
              <wp:posOffset>4360</wp:posOffset>
            </wp:positionV>
            <wp:extent cx="1066800" cy="1066800"/>
            <wp:effectExtent l="0" t="0" r="0" b="0"/>
            <wp:wrapSquare wrapText="bothSides"/>
            <wp:docPr id="1057" name="Imagen 1057"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flipH="1">
                      <a:off x="0" y="0"/>
                      <a:ext cx="10668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2FA0">
        <w:rPr>
          <w:rFonts w:ascii="Arial" w:hAnsi="Arial" w:cs="Arial"/>
          <w:i w:val="0"/>
          <w:color w:val="222222"/>
          <w:sz w:val="24"/>
          <w:szCs w:val="24"/>
          <w:shd w:val="clear" w:color="auto" w:fill="FFFFFF"/>
        </w:rPr>
        <w:t>Una de las supuestas ventajas de JSON sobre XML como formato de intercambio de datos es que es mucho más sencillo escribir un analizador sintáctico (</w:t>
      </w:r>
      <w:r w:rsidRPr="006C10E2">
        <w:rPr>
          <w:rFonts w:ascii="Arial" w:hAnsi="Arial" w:cs="Arial"/>
          <w:color w:val="222222"/>
          <w:sz w:val="24"/>
          <w:szCs w:val="24"/>
          <w:shd w:val="clear" w:color="auto" w:fill="FFFFFF"/>
        </w:rPr>
        <w:t>parser</w:t>
      </w:r>
      <w:r w:rsidRPr="006C2FA0">
        <w:rPr>
          <w:rFonts w:ascii="Arial" w:hAnsi="Arial" w:cs="Arial"/>
          <w:i w:val="0"/>
          <w:color w:val="222222"/>
          <w:sz w:val="24"/>
          <w:szCs w:val="24"/>
          <w:shd w:val="clear" w:color="auto" w:fill="FFFFFF"/>
        </w:rPr>
        <w:t>) de JSON. En JavaScript, un texto JSON se puede analizar fácilmente usando la función </w:t>
      </w:r>
      <w:r>
        <w:rPr>
          <w:rFonts w:ascii="Arial" w:hAnsi="Arial" w:cs="Arial"/>
          <w:i w:val="0"/>
          <w:color w:val="222222"/>
          <w:sz w:val="24"/>
          <w:szCs w:val="24"/>
          <w:shd w:val="clear" w:color="auto" w:fill="FFFFFF"/>
        </w:rPr>
        <w:t>JSON.parse</w:t>
      </w:r>
      <w:r w:rsidRPr="006C2FA0">
        <w:rPr>
          <w:rFonts w:ascii="Arial" w:hAnsi="Arial" w:cs="Arial"/>
          <w:i w:val="0"/>
          <w:color w:val="222222"/>
          <w:sz w:val="24"/>
          <w:szCs w:val="24"/>
          <w:shd w:val="clear" w:color="auto" w:fill="FFFFFF"/>
        </w:rPr>
        <w:t>(), lo cual ha sido fundamental para que JSON haya sido aceptado por parte de la comunidad de desarrolladores AJAX, debido a la ubicuidad de JavaScript en casi cualquier navegador web.</w:t>
      </w:r>
    </w:p>
    <w:p w14:paraId="55A62601" w14:textId="0E357B1B" w:rsidR="00B74AE1" w:rsidRPr="00F06CD3"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Podemos decir que en MEAN, </w:t>
      </w:r>
      <w:r w:rsidRPr="00F06CD3">
        <w:rPr>
          <w:rFonts w:ascii="Arial" w:hAnsi="Arial" w:cs="Arial"/>
          <w:color w:val="222222"/>
          <w:sz w:val="24"/>
          <w:szCs w:val="24"/>
          <w:shd w:val="clear" w:color="auto" w:fill="FFFFFF"/>
        </w:rPr>
        <w:t xml:space="preserve">JSON es el </w:t>
      </w:r>
      <w:r>
        <w:rPr>
          <w:rFonts w:ascii="Arial" w:hAnsi="Arial" w:cs="Arial"/>
          <w:color w:val="222222"/>
          <w:sz w:val="24"/>
          <w:szCs w:val="24"/>
          <w:shd w:val="clear" w:color="auto" w:fill="FFFFFF"/>
        </w:rPr>
        <w:t>formato de transferencia</w:t>
      </w:r>
      <w:r w:rsidRPr="00F06CD3">
        <w:rPr>
          <w:rFonts w:ascii="Arial" w:hAnsi="Arial" w:cs="Arial"/>
          <w:color w:val="222222"/>
          <w:sz w:val="24"/>
          <w:szCs w:val="24"/>
          <w:shd w:val="clear" w:color="auto" w:fill="FFFFFF"/>
        </w:rPr>
        <w:t xml:space="preserve"> de</w:t>
      </w:r>
      <w:r>
        <w:rPr>
          <w:rFonts w:ascii="Arial" w:hAnsi="Arial" w:cs="Arial"/>
          <w:color w:val="222222"/>
          <w:sz w:val="24"/>
          <w:szCs w:val="24"/>
          <w:shd w:val="clear" w:color="auto" w:fill="FFFFFF"/>
        </w:rPr>
        <w:t xml:space="preserve"> datos entre</w:t>
      </w:r>
      <w:r w:rsidRPr="00F06CD3">
        <w:rPr>
          <w:rFonts w:ascii="Arial" w:hAnsi="Arial" w:cs="Arial"/>
          <w:color w:val="222222"/>
          <w:sz w:val="24"/>
          <w:szCs w:val="24"/>
          <w:shd w:val="clear" w:color="auto" w:fill="FFFFFF"/>
        </w:rPr>
        <w:t xml:space="preserve"> todas las capas: navegador, s</w:t>
      </w:r>
      <w:r>
        <w:rPr>
          <w:rFonts w:ascii="Arial" w:hAnsi="Arial" w:cs="Arial"/>
          <w:color w:val="222222"/>
          <w:sz w:val="24"/>
          <w:szCs w:val="24"/>
          <w:shd w:val="clear" w:color="auto" w:fill="FFFFFF"/>
        </w:rPr>
        <w:t>ervidor web y servidor de datos</w:t>
      </w:r>
      <w:r w:rsidR="00951EBB">
        <w:rPr>
          <w:rFonts w:ascii="Arial" w:hAnsi="Arial" w:cs="Arial"/>
          <w:color w:val="222222"/>
          <w:sz w:val="24"/>
          <w:szCs w:val="24"/>
          <w:shd w:val="clear" w:color="auto" w:fill="FFFFFF"/>
        </w:rPr>
        <w:t xml:space="preserve"> (</w:t>
      </w:r>
      <w:r w:rsidR="00951EBB" w:rsidRPr="00951EBB">
        <w:rPr>
          <w:rFonts w:ascii="Arial" w:hAnsi="Arial" w:cs="Arial"/>
          <w:b/>
          <w:color w:val="222222"/>
          <w:sz w:val="24"/>
          <w:szCs w:val="24"/>
          <w:shd w:val="clear" w:color="auto" w:fill="FFFFFF"/>
        </w:rPr>
        <w:fldChar w:fldCharType="begin"/>
      </w:r>
      <w:r w:rsidR="00951EBB" w:rsidRPr="00951EBB">
        <w:rPr>
          <w:rFonts w:ascii="Arial" w:hAnsi="Arial" w:cs="Arial"/>
          <w:b/>
          <w:color w:val="222222"/>
          <w:sz w:val="24"/>
          <w:szCs w:val="24"/>
          <w:shd w:val="clear" w:color="auto" w:fill="FFFFFF"/>
        </w:rPr>
        <w:instrText xml:space="preserve"> REF _Ref508793691 \h  \* MERGEFORMAT </w:instrText>
      </w:r>
      <w:r w:rsidR="00951EBB" w:rsidRPr="00951EBB">
        <w:rPr>
          <w:rFonts w:ascii="Arial" w:hAnsi="Arial" w:cs="Arial"/>
          <w:b/>
          <w:color w:val="222222"/>
          <w:sz w:val="24"/>
          <w:szCs w:val="24"/>
          <w:shd w:val="clear" w:color="auto" w:fill="FFFFFF"/>
        </w:rPr>
      </w:r>
      <w:r w:rsidR="00951EBB" w:rsidRPr="00951EBB">
        <w:rPr>
          <w:rFonts w:ascii="Arial" w:hAnsi="Arial" w:cs="Arial"/>
          <w:b/>
          <w:color w:val="222222"/>
          <w:sz w:val="24"/>
          <w:szCs w:val="24"/>
          <w:shd w:val="clear" w:color="auto" w:fill="FFFFFF"/>
        </w:rPr>
        <w:fldChar w:fldCharType="separate"/>
      </w:r>
      <w:r w:rsidR="00951EBB" w:rsidRPr="00951EBB">
        <w:rPr>
          <w:rFonts w:ascii="Arial" w:hAnsi="Arial" w:cs="Arial"/>
          <w:b/>
          <w:sz w:val="24"/>
          <w:szCs w:val="24"/>
        </w:rPr>
        <w:t xml:space="preserve">Ilustración </w:t>
      </w:r>
      <w:r w:rsidR="00951EBB" w:rsidRPr="00951EBB">
        <w:rPr>
          <w:rFonts w:ascii="Arial" w:hAnsi="Arial" w:cs="Arial"/>
          <w:b/>
          <w:noProof/>
          <w:sz w:val="24"/>
          <w:szCs w:val="24"/>
        </w:rPr>
        <w:t>44</w:t>
      </w:r>
      <w:r w:rsidR="00951EBB" w:rsidRPr="00951EBB">
        <w:rPr>
          <w:rFonts w:ascii="Arial" w:hAnsi="Arial" w:cs="Arial"/>
          <w:b/>
          <w:sz w:val="24"/>
          <w:szCs w:val="24"/>
        </w:rPr>
        <w:t xml:space="preserve"> - Json pegamento de tecnologías</w:t>
      </w:r>
      <w:r w:rsidR="00951EBB" w:rsidRPr="00951EBB">
        <w:rPr>
          <w:rFonts w:ascii="Arial" w:hAnsi="Arial" w:cs="Arial"/>
          <w:b/>
          <w:color w:val="222222"/>
          <w:sz w:val="24"/>
          <w:szCs w:val="24"/>
          <w:shd w:val="clear" w:color="auto" w:fill="FFFFFF"/>
        </w:rPr>
        <w:fldChar w:fldCharType="end"/>
      </w:r>
      <w:r w:rsidR="00951EBB">
        <w:rPr>
          <w:rFonts w:ascii="Arial" w:hAnsi="Arial" w:cs="Arial"/>
          <w:color w:val="222222"/>
          <w:sz w:val="24"/>
          <w:szCs w:val="24"/>
          <w:shd w:val="clear" w:color="auto" w:fill="FFFFFF"/>
        </w:rPr>
        <w:t>)</w:t>
      </w:r>
      <w:r>
        <w:rPr>
          <w:rFonts w:ascii="Arial" w:hAnsi="Arial" w:cs="Arial"/>
          <w:color w:val="222222"/>
          <w:sz w:val="24"/>
          <w:szCs w:val="24"/>
          <w:shd w:val="clear" w:color="auto" w:fill="FFFFFF"/>
        </w:rPr>
        <w:t>.</w:t>
      </w:r>
    </w:p>
    <w:p w14:paraId="21454B95" w14:textId="77777777" w:rsidR="00951EBB" w:rsidRDefault="00B74AE1" w:rsidP="00951EBB">
      <w:pPr>
        <w:keepNext/>
      </w:pPr>
      <w:r>
        <w:rPr>
          <w:noProof/>
          <w:lang w:val="en-US" w:eastAsia="en-US"/>
        </w:rPr>
        <w:lastRenderedPageBreak/>
        <w:drawing>
          <wp:inline distT="0" distB="0" distL="0" distR="0" wp14:anchorId="332E9737" wp14:editId="1D6BFA8A">
            <wp:extent cx="5400040" cy="3796828"/>
            <wp:effectExtent l="0" t="0" r="0" b="0"/>
            <wp:docPr id="1058" name="Imagen 1058" descr="MEAN_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AN_7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3796828"/>
                    </a:xfrm>
                    <a:prstGeom prst="rect">
                      <a:avLst/>
                    </a:prstGeom>
                    <a:noFill/>
                    <a:ln>
                      <a:noFill/>
                    </a:ln>
                  </pic:spPr>
                </pic:pic>
              </a:graphicData>
            </a:graphic>
          </wp:inline>
        </w:drawing>
      </w:r>
    </w:p>
    <w:p w14:paraId="620CDC70" w14:textId="4C475096" w:rsidR="00B74AE1" w:rsidRDefault="00951EBB" w:rsidP="00951EBB">
      <w:pPr>
        <w:pStyle w:val="Descripcin"/>
        <w:jc w:val="center"/>
      </w:pPr>
      <w:bookmarkStart w:id="334" w:name="_Ref508793691"/>
      <w:bookmarkStart w:id="335" w:name="_Toc508877200"/>
      <w:r>
        <w:t xml:space="preserve">Ilustración </w:t>
      </w:r>
      <w:fldSimple w:instr=" SEQ Ilustración \* ARABIC ">
        <w:r w:rsidR="00980ACB">
          <w:rPr>
            <w:noProof/>
          </w:rPr>
          <w:t>44</w:t>
        </w:r>
      </w:fldSimple>
      <w:r>
        <w:t xml:space="preserve"> - </w:t>
      </w:r>
      <w:r w:rsidRPr="004362B5">
        <w:t>Json pegamento de tecnologías</w:t>
      </w:r>
      <w:bookmarkEnd w:id="334"/>
      <w:bookmarkEnd w:id="335"/>
    </w:p>
    <w:p w14:paraId="7B2D6EED" w14:textId="77777777" w:rsidR="00B74AE1" w:rsidRDefault="00B74AE1" w:rsidP="00B74AE1"/>
    <w:p w14:paraId="19056925" w14:textId="09EB11FC" w:rsidR="00B74AE1" w:rsidRDefault="00B74AE1" w:rsidP="00B74AE1">
      <w:pPr>
        <w:pStyle w:val="Ttulo3"/>
        <w:rPr>
          <w:b w:val="0"/>
          <w:sz w:val="28"/>
          <w:szCs w:val="28"/>
        </w:rPr>
      </w:pPr>
      <w:bookmarkStart w:id="336" w:name="_Toc509667172"/>
      <w:r>
        <w:rPr>
          <w:b w:val="0"/>
          <w:sz w:val="28"/>
          <w:szCs w:val="28"/>
        </w:rPr>
        <w:t>6.3.3 JQuery</w:t>
      </w:r>
      <w:bookmarkEnd w:id="336"/>
    </w:p>
    <w:p w14:paraId="1A1DA406" w14:textId="77777777" w:rsidR="001E70C6" w:rsidRPr="001E70C6" w:rsidRDefault="001E70C6" w:rsidP="001E70C6"/>
    <w:p w14:paraId="7F9F6B68" w14:textId="1398747D" w:rsidR="00B74AE1" w:rsidRPr="00884C7C" w:rsidRDefault="00B74AE1" w:rsidP="00B74AE1">
      <w:pPr>
        <w:pStyle w:val="texto"/>
      </w:pPr>
      <w:r>
        <w:t>E</w:t>
      </w:r>
      <w:r w:rsidRPr="00884C7C">
        <w:t xml:space="preserve">s una biblioteca multiplataforma de JavaScript </w:t>
      </w:r>
      <w:r>
        <w:t xml:space="preserve">del lado del cliente, </w:t>
      </w:r>
      <w:r w:rsidRPr="00884C7C">
        <w:t>que permite simplificar la manera de interactuar con los documentos HTML, manipular el árbol </w:t>
      </w:r>
      <w:r w:rsidR="00240512" w:rsidRPr="00240512">
        <w:rPr>
          <w:highlight w:val="yellow"/>
        </w:rPr>
        <w:fldChar w:fldCharType="begin"/>
      </w:r>
      <w:r w:rsidR="00240512" w:rsidRPr="00240512">
        <w:instrText xml:space="preserve"> REF _Ref508796107 \h </w:instrText>
      </w:r>
      <w:r w:rsidR="00240512" w:rsidRPr="00240512">
        <w:rPr>
          <w:highlight w:val="yellow"/>
        </w:rPr>
        <w:instrText xml:space="preserve"> \* MERGEFORMAT </w:instrText>
      </w:r>
      <w:r w:rsidR="00240512" w:rsidRPr="00240512">
        <w:rPr>
          <w:highlight w:val="yellow"/>
        </w:rPr>
      </w:r>
      <w:r w:rsidR="00240512" w:rsidRPr="00240512">
        <w:rPr>
          <w:highlight w:val="yellow"/>
        </w:rPr>
        <w:fldChar w:fldCharType="separate"/>
      </w:r>
      <w:r w:rsidR="00240512" w:rsidRPr="00240512">
        <w:rPr>
          <w:b/>
        </w:rPr>
        <w:t>DOM (Document object Model)</w:t>
      </w:r>
      <w:r w:rsidR="00240512" w:rsidRPr="00240512">
        <w:rPr>
          <w:highlight w:val="yellow"/>
        </w:rPr>
        <w:fldChar w:fldCharType="end"/>
      </w:r>
      <w:r w:rsidRPr="00884C7C">
        <w:t xml:space="preserve">, manejar eventos, desarrollar animaciones y agregar interacción </w:t>
      </w:r>
      <w:r>
        <w:t xml:space="preserve">mediante la simplificación de la utilización de </w:t>
      </w:r>
      <w:r w:rsidRPr="00884C7C">
        <w:t>AJA</w:t>
      </w:r>
      <w:r w:rsidR="00240512">
        <w:t>X.</w:t>
      </w:r>
    </w:p>
    <w:p w14:paraId="21E8731D" w14:textId="77777777" w:rsidR="00B74AE1" w:rsidRDefault="00B74AE1" w:rsidP="00B74AE1">
      <w:pPr>
        <w:rPr>
          <w:b/>
          <w:color w:val="434343"/>
          <w:sz w:val="36"/>
          <w:szCs w:val="36"/>
        </w:rPr>
      </w:pPr>
    </w:p>
    <w:p w14:paraId="6D94DC99" w14:textId="77777777" w:rsidR="00B74AE1" w:rsidRDefault="00B74AE1" w:rsidP="00B74AE1">
      <w:pPr>
        <w:spacing w:after="160" w:line="259" w:lineRule="auto"/>
        <w:jc w:val="left"/>
        <w:rPr>
          <w:rFonts w:ascii="Trebuchet MS" w:eastAsia="Trebuchet MS" w:hAnsi="Trebuchet MS" w:cs="Trebuchet MS"/>
          <w:color w:val="666666"/>
          <w:sz w:val="28"/>
          <w:szCs w:val="28"/>
        </w:rPr>
      </w:pPr>
      <w:r>
        <w:rPr>
          <w:b/>
          <w:sz w:val="28"/>
          <w:szCs w:val="28"/>
        </w:rPr>
        <w:br w:type="page"/>
      </w:r>
    </w:p>
    <w:p w14:paraId="02DFDB36" w14:textId="77777777" w:rsidR="00B74AE1" w:rsidRDefault="00B74AE1" w:rsidP="00B74AE1">
      <w:pPr>
        <w:pStyle w:val="Ttulo3"/>
        <w:rPr>
          <w:b w:val="0"/>
          <w:sz w:val="28"/>
          <w:szCs w:val="28"/>
        </w:rPr>
      </w:pPr>
      <w:bookmarkStart w:id="337" w:name="_Toc509667173"/>
      <w:r>
        <w:rPr>
          <w:b w:val="0"/>
          <w:sz w:val="28"/>
          <w:szCs w:val="28"/>
        </w:rPr>
        <w:lastRenderedPageBreak/>
        <w:t>Resumen</w:t>
      </w:r>
      <w:bookmarkEnd w:id="337"/>
    </w:p>
    <w:p w14:paraId="60E96362" w14:textId="77777777" w:rsidR="00B74AE1" w:rsidRDefault="00B74AE1" w:rsidP="00B74AE1"/>
    <w:p w14:paraId="74968C5B" w14:textId="18FF9BF4" w:rsidR="00B74AE1" w:rsidRDefault="00B74AE1" w:rsidP="00B74AE1">
      <w:pPr>
        <w:pStyle w:val="texto"/>
      </w:pPr>
      <w:r>
        <w:t xml:space="preserve">En este capítulo, vimos el concepto de MEAN y sus componentes. El mismo está compuesto por un conjunto de tecnologías respetando el acrónimo como sigue: MongoDB, Express, Angular y NodeJS y que todas </w:t>
      </w:r>
      <w:r w:rsidR="00B469BA">
        <w:t>ellas se</w:t>
      </w:r>
      <w:r>
        <w:t xml:space="preserve"> comunican mediante el formato JSON. </w:t>
      </w:r>
    </w:p>
    <w:p w14:paraId="4E93632A" w14:textId="4D264511" w:rsidR="00B74AE1" w:rsidRPr="00B25EBE" w:rsidRDefault="00B74AE1" w:rsidP="00B74AE1">
      <w:pPr>
        <w:pStyle w:val="texto"/>
      </w:pPr>
      <w:r>
        <w:t xml:space="preserve">Finalmente, analizamos distintas herramientas complementarias como Compodoc (documentador), </w:t>
      </w:r>
      <w:r w:rsidR="00BA684E" w:rsidRPr="00BA684E">
        <w:rPr>
          <w:b/>
          <w:highlight w:val="yellow"/>
        </w:rPr>
        <w:fldChar w:fldCharType="begin"/>
      </w:r>
      <w:r w:rsidR="00BA684E" w:rsidRPr="00BA684E">
        <w:rPr>
          <w:b/>
        </w:rPr>
        <w:instrText xml:space="preserve"> REF _Ref508731667 \h </w:instrText>
      </w:r>
      <w:r w:rsidR="00BA684E" w:rsidRPr="00BA684E">
        <w:rPr>
          <w:b/>
          <w:highlight w:val="yellow"/>
        </w:rPr>
        <w:instrText xml:space="preserve"> \* MERGEFORMAT </w:instrText>
      </w:r>
      <w:r w:rsidR="00BA684E" w:rsidRPr="00BA684E">
        <w:rPr>
          <w:b/>
          <w:highlight w:val="yellow"/>
        </w:rPr>
      </w:r>
      <w:r w:rsidR="00BA684E" w:rsidRPr="00BA684E">
        <w:rPr>
          <w:b/>
          <w:highlight w:val="yellow"/>
        </w:rPr>
        <w:fldChar w:fldCharType="separate"/>
      </w:r>
      <w:r w:rsidR="00BA684E" w:rsidRPr="00BA684E">
        <w:rPr>
          <w:b/>
        </w:rPr>
        <w:t>Framework</w:t>
      </w:r>
      <w:r w:rsidR="00BA684E" w:rsidRPr="00BA684E">
        <w:rPr>
          <w:b/>
          <w:highlight w:val="yellow"/>
        </w:rPr>
        <w:fldChar w:fldCharType="end"/>
      </w:r>
      <w:r w:rsidR="00BA684E" w:rsidRPr="00BA684E">
        <w:rPr>
          <w:b/>
        </w:rPr>
        <w:t>s</w:t>
      </w:r>
      <w:r w:rsidR="00BA684E">
        <w:t xml:space="preserve"> </w:t>
      </w:r>
      <w:r>
        <w:t xml:space="preserve">y bibliotecas orientados a la vista como Bootstrap y JQuery. </w:t>
      </w:r>
    </w:p>
    <w:p w14:paraId="07500F83" w14:textId="77777777" w:rsidR="00B74AE1" w:rsidRPr="00BC5A9D" w:rsidRDefault="00B74AE1" w:rsidP="00B74AE1"/>
    <w:p w14:paraId="256FD27C" w14:textId="77777777" w:rsidR="00B74AE1" w:rsidRDefault="00B74AE1" w:rsidP="00B74AE1"/>
    <w:p w14:paraId="583A593F" w14:textId="77777777" w:rsidR="0080658D" w:rsidRDefault="0080658D">
      <w:pPr>
        <w:rPr>
          <w:b/>
          <w:color w:val="434343"/>
          <w:sz w:val="36"/>
          <w:szCs w:val="36"/>
        </w:rPr>
      </w:pPr>
      <w:r>
        <w:rPr>
          <w:sz w:val="36"/>
          <w:szCs w:val="36"/>
        </w:rPr>
        <w:br w:type="page"/>
      </w:r>
    </w:p>
    <w:p w14:paraId="3C7809A6" w14:textId="77777777" w:rsidR="0018673B" w:rsidRPr="008831B2" w:rsidRDefault="0018673B" w:rsidP="0018673B">
      <w:pPr>
        <w:pStyle w:val="Ttulo1"/>
        <w:rPr>
          <w:sz w:val="36"/>
          <w:szCs w:val="36"/>
        </w:rPr>
      </w:pPr>
      <w:bookmarkStart w:id="338" w:name="_Toc504153925"/>
      <w:bookmarkStart w:id="339" w:name="_Ref509658720"/>
      <w:bookmarkStart w:id="340" w:name="_Toc509667174"/>
      <w:r w:rsidRPr="008831B2">
        <w:rPr>
          <w:sz w:val="36"/>
          <w:szCs w:val="36"/>
        </w:rPr>
        <w:lastRenderedPageBreak/>
        <w:t xml:space="preserve">Capítulo 7 – </w:t>
      </w:r>
      <w:bookmarkEnd w:id="338"/>
      <w:r>
        <w:rPr>
          <w:sz w:val="36"/>
          <w:szCs w:val="36"/>
        </w:rPr>
        <w:t>Comunicación NodeJS con Arduino</w:t>
      </w:r>
      <w:bookmarkEnd w:id="339"/>
      <w:bookmarkEnd w:id="340"/>
    </w:p>
    <w:p w14:paraId="6416EDC2" w14:textId="77777777" w:rsidR="0018673B" w:rsidRDefault="0018673B" w:rsidP="0018673B">
      <w:pPr>
        <w:rPr>
          <w:rFonts w:ascii="Arial" w:hAnsi="Arial" w:cs="Arial"/>
          <w:sz w:val="24"/>
          <w:szCs w:val="24"/>
          <w:shd w:val="clear" w:color="auto" w:fill="FFFFFF"/>
        </w:rPr>
      </w:pPr>
    </w:p>
    <w:p w14:paraId="5EAC1E1E" w14:textId="1445BF85" w:rsidR="0018673B" w:rsidRPr="0061361E" w:rsidRDefault="0018673B" w:rsidP="0018673B">
      <w:pPr>
        <w:rPr>
          <w:rFonts w:ascii="Arial" w:hAnsi="Arial" w:cs="Arial"/>
          <w:sz w:val="24"/>
          <w:szCs w:val="24"/>
          <w:shd w:val="clear" w:color="auto" w:fill="FFFFFF"/>
        </w:rPr>
      </w:pPr>
      <w:r w:rsidRPr="0061361E">
        <w:rPr>
          <w:rFonts w:ascii="Arial" w:hAnsi="Arial" w:cs="Arial"/>
          <w:sz w:val="24"/>
          <w:szCs w:val="24"/>
          <w:shd w:val="clear" w:color="auto" w:fill="FFFFFF"/>
        </w:rPr>
        <w:t xml:space="preserve">Este capítulo introduce sobre un </w:t>
      </w:r>
      <w:r w:rsidR="00ED3D26" w:rsidRPr="00CE3BB4">
        <w:rPr>
          <w:rFonts w:ascii="Arial" w:hAnsi="Arial" w:cs="Arial"/>
          <w:sz w:val="24"/>
          <w:szCs w:val="24"/>
          <w:shd w:val="clear" w:color="auto" w:fill="FFFFFF"/>
        </w:rPr>
        <w:fldChar w:fldCharType="begin"/>
      </w:r>
      <w:r w:rsidR="00ED3D26" w:rsidRPr="00CE3BB4">
        <w:rPr>
          <w:rFonts w:ascii="Arial" w:hAnsi="Arial" w:cs="Arial"/>
          <w:sz w:val="24"/>
          <w:szCs w:val="24"/>
          <w:shd w:val="clear" w:color="auto" w:fill="FFFFFF"/>
        </w:rPr>
        <w:instrText xml:space="preserve"> REF _Ref508731667 \h </w:instrText>
      </w:r>
      <w:r w:rsidR="00CE3BB4" w:rsidRPr="00CE3BB4">
        <w:rPr>
          <w:rFonts w:ascii="Arial" w:hAnsi="Arial" w:cs="Arial"/>
          <w:sz w:val="24"/>
          <w:szCs w:val="24"/>
          <w:shd w:val="clear" w:color="auto" w:fill="FFFFFF"/>
        </w:rPr>
        <w:instrText xml:space="preserve"> \* MERGEFORMAT </w:instrText>
      </w:r>
      <w:r w:rsidR="00ED3D26" w:rsidRPr="00CE3BB4">
        <w:rPr>
          <w:rFonts w:ascii="Arial" w:hAnsi="Arial" w:cs="Arial"/>
          <w:sz w:val="24"/>
          <w:szCs w:val="24"/>
          <w:shd w:val="clear" w:color="auto" w:fill="FFFFFF"/>
        </w:rPr>
      </w:r>
      <w:r w:rsidR="00ED3D26" w:rsidRPr="00CE3BB4">
        <w:rPr>
          <w:rFonts w:ascii="Arial" w:hAnsi="Arial" w:cs="Arial"/>
          <w:sz w:val="24"/>
          <w:szCs w:val="24"/>
          <w:shd w:val="clear" w:color="auto" w:fill="FFFFFF"/>
        </w:rPr>
        <w:fldChar w:fldCharType="separate"/>
      </w:r>
      <w:r w:rsidR="00980ACB">
        <w:rPr>
          <w:rFonts w:ascii="Arial" w:hAnsi="Arial" w:cs="Arial"/>
          <w:b/>
          <w:sz w:val="24"/>
          <w:szCs w:val="24"/>
        </w:rPr>
        <w:t>f</w:t>
      </w:r>
      <w:r w:rsidR="00ED3D26" w:rsidRPr="00CE3BB4">
        <w:rPr>
          <w:rFonts w:ascii="Arial" w:hAnsi="Arial" w:cs="Arial"/>
          <w:b/>
          <w:sz w:val="24"/>
          <w:szCs w:val="24"/>
        </w:rPr>
        <w:t>ramework</w:t>
      </w:r>
      <w:r w:rsidR="00ED3D26" w:rsidRPr="00CE3BB4">
        <w:rPr>
          <w:rFonts w:ascii="Arial" w:hAnsi="Arial" w:cs="Arial"/>
          <w:sz w:val="24"/>
          <w:szCs w:val="24"/>
          <w:shd w:val="clear" w:color="auto" w:fill="FFFFFF"/>
        </w:rPr>
        <w:fldChar w:fldCharType="end"/>
      </w:r>
      <w:r w:rsidR="00CE3BB4">
        <w:rPr>
          <w:rFonts w:ascii="Arial" w:hAnsi="Arial" w:cs="Arial"/>
          <w:sz w:val="24"/>
          <w:szCs w:val="24"/>
          <w:shd w:val="clear" w:color="auto" w:fill="FFFFFF"/>
        </w:rPr>
        <w:t xml:space="preserve"> </w:t>
      </w:r>
      <w:r w:rsidRPr="0061361E">
        <w:rPr>
          <w:rFonts w:ascii="Arial" w:hAnsi="Arial" w:cs="Arial"/>
          <w:sz w:val="24"/>
          <w:szCs w:val="24"/>
          <w:shd w:val="clear" w:color="auto" w:fill="FFFFFF"/>
        </w:rPr>
        <w:t>denominado Johnny-five el cual es utilizado para la</w:t>
      </w:r>
      <w:r>
        <w:rPr>
          <w:rFonts w:ascii="Arial" w:hAnsi="Arial" w:cs="Arial"/>
          <w:sz w:val="24"/>
          <w:szCs w:val="24"/>
          <w:shd w:val="clear" w:color="auto" w:fill="FFFFFF"/>
        </w:rPr>
        <w:t>s</w:t>
      </w:r>
      <w:r w:rsidRPr="0061361E">
        <w:rPr>
          <w:rFonts w:ascii="Arial" w:hAnsi="Arial" w:cs="Arial"/>
          <w:sz w:val="24"/>
          <w:szCs w:val="24"/>
          <w:shd w:val="clear" w:color="auto" w:fill="FFFFFF"/>
        </w:rPr>
        <w:t xml:space="preserve"> comunicaci</w:t>
      </w:r>
      <w:r>
        <w:rPr>
          <w:rFonts w:ascii="Arial" w:hAnsi="Arial" w:cs="Arial"/>
          <w:sz w:val="24"/>
          <w:szCs w:val="24"/>
          <w:shd w:val="clear" w:color="auto" w:fill="FFFFFF"/>
        </w:rPr>
        <w:t>ones</w:t>
      </w:r>
      <w:r w:rsidRPr="0061361E">
        <w:rPr>
          <w:rFonts w:ascii="Arial" w:hAnsi="Arial" w:cs="Arial"/>
          <w:sz w:val="24"/>
          <w:szCs w:val="24"/>
          <w:shd w:val="clear" w:color="auto" w:fill="FFFFFF"/>
        </w:rPr>
        <w:t xml:space="preserve"> entre la aplicación web y las placas Arduinos que componen al SAR. Además, se explica en detalle </w:t>
      </w:r>
      <w:r>
        <w:rPr>
          <w:rFonts w:ascii="Arial" w:hAnsi="Arial" w:cs="Arial"/>
          <w:sz w:val="24"/>
          <w:szCs w:val="24"/>
          <w:shd w:val="clear" w:color="auto" w:fill="FFFFFF"/>
        </w:rPr>
        <w:t xml:space="preserve">el </w:t>
      </w:r>
      <w:r w:rsidRPr="0061361E">
        <w:rPr>
          <w:rFonts w:ascii="Arial" w:hAnsi="Arial" w:cs="Arial"/>
          <w:sz w:val="24"/>
          <w:szCs w:val="24"/>
          <w:shd w:val="clear" w:color="auto" w:fill="FFFFFF"/>
        </w:rPr>
        <w:t>protocolo</w:t>
      </w:r>
      <w:r>
        <w:rPr>
          <w:rFonts w:ascii="Arial" w:hAnsi="Arial" w:cs="Arial"/>
          <w:sz w:val="24"/>
          <w:szCs w:val="24"/>
          <w:shd w:val="clear" w:color="auto" w:fill="FFFFFF"/>
        </w:rPr>
        <w:t xml:space="preserve"> subyacente a esta librería</w:t>
      </w:r>
      <w:r w:rsidRPr="0061361E">
        <w:rPr>
          <w:rFonts w:ascii="Arial" w:hAnsi="Arial" w:cs="Arial"/>
          <w:sz w:val="24"/>
          <w:szCs w:val="24"/>
          <w:shd w:val="clear" w:color="auto" w:fill="FFFFFF"/>
        </w:rPr>
        <w:t xml:space="preserve">, </w:t>
      </w:r>
      <w:r>
        <w:rPr>
          <w:rFonts w:ascii="Arial" w:hAnsi="Arial" w:cs="Arial"/>
          <w:sz w:val="24"/>
          <w:szCs w:val="24"/>
          <w:shd w:val="clear" w:color="auto" w:fill="FFFFFF"/>
        </w:rPr>
        <w:t xml:space="preserve">conocido como </w:t>
      </w:r>
      <w:r w:rsidRPr="0061361E">
        <w:rPr>
          <w:rFonts w:ascii="Arial" w:hAnsi="Arial" w:cs="Arial"/>
          <w:sz w:val="24"/>
          <w:szCs w:val="24"/>
          <w:shd w:val="clear" w:color="auto" w:fill="FFFFFF"/>
        </w:rPr>
        <w:t>Firmata, que</w:t>
      </w:r>
      <w:r>
        <w:rPr>
          <w:rFonts w:ascii="Arial" w:hAnsi="Arial" w:cs="Arial"/>
          <w:sz w:val="24"/>
          <w:szCs w:val="24"/>
          <w:shd w:val="clear" w:color="auto" w:fill="FFFFFF"/>
        </w:rPr>
        <w:t xml:space="preserve"> en esta tesina</w:t>
      </w:r>
      <w:r w:rsidRPr="0061361E">
        <w:rPr>
          <w:rFonts w:ascii="Arial" w:hAnsi="Arial" w:cs="Arial"/>
          <w:sz w:val="24"/>
          <w:szCs w:val="24"/>
          <w:shd w:val="clear" w:color="auto" w:fill="FFFFFF"/>
        </w:rPr>
        <w:t xml:space="preserve"> es </w:t>
      </w:r>
      <w:r>
        <w:rPr>
          <w:rFonts w:ascii="Arial" w:hAnsi="Arial" w:cs="Arial"/>
          <w:sz w:val="24"/>
          <w:szCs w:val="24"/>
          <w:shd w:val="clear" w:color="auto" w:fill="FFFFFF"/>
        </w:rPr>
        <w:t>implementado</w:t>
      </w:r>
      <w:r w:rsidRPr="0061361E">
        <w:rPr>
          <w:rFonts w:ascii="Arial" w:hAnsi="Arial" w:cs="Arial"/>
          <w:sz w:val="24"/>
          <w:szCs w:val="24"/>
          <w:shd w:val="clear" w:color="auto" w:fill="FFFFFF"/>
        </w:rPr>
        <w:t xml:space="preserve"> en cada uno de los Arduinos.</w:t>
      </w:r>
    </w:p>
    <w:p w14:paraId="0C0C3B4B" w14:textId="77777777" w:rsidR="0018673B" w:rsidRPr="008831B2" w:rsidRDefault="0018673B" w:rsidP="0018673B">
      <w:pPr>
        <w:pStyle w:val="Ttulo2"/>
        <w:rPr>
          <w:b/>
          <w:sz w:val="32"/>
          <w:szCs w:val="32"/>
        </w:rPr>
      </w:pPr>
      <w:bookmarkStart w:id="341" w:name="_Toc499023888"/>
      <w:bookmarkStart w:id="342" w:name="_Toc504153926"/>
      <w:bookmarkStart w:id="343" w:name="_Toc509667175"/>
      <w:r>
        <w:rPr>
          <w:b/>
          <w:sz w:val="32"/>
          <w:szCs w:val="32"/>
        </w:rPr>
        <w:t xml:space="preserve">7.1 </w:t>
      </w:r>
      <w:r w:rsidRPr="008831B2">
        <w:rPr>
          <w:b/>
          <w:sz w:val="32"/>
          <w:szCs w:val="32"/>
        </w:rPr>
        <w:t>Johnny-five</w:t>
      </w:r>
      <w:bookmarkEnd w:id="341"/>
      <w:bookmarkEnd w:id="342"/>
      <w:bookmarkEnd w:id="343"/>
    </w:p>
    <w:p w14:paraId="4C4B7048" w14:textId="77777777" w:rsidR="0018673B" w:rsidRPr="0086071F" w:rsidRDefault="0018673B" w:rsidP="0018673B"/>
    <w:p w14:paraId="051F514D" w14:textId="7730DA72" w:rsidR="0018673B" w:rsidRDefault="00980ACB" w:rsidP="0018673B">
      <w:pPr>
        <w:rPr>
          <w:rFonts w:ascii="Arial" w:hAnsi="Arial" w:cs="Arial"/>
          <w:sz w:val="24"/>
          <w:szCs w:val="24"/>
          <w:shd w:val="clear" w:color="auto" w:fill="FFFFFF"/>
        </w:rPr>
      </w:pPr>
      <w:r>
        <w:rPr>
          <w:noProof/>
        </w:rPr>
        <mc:AlternateContent>
          <mc:Choice Requires="wps">
            <w:drawing>
              <wp:anchor distT="0" distB="0" distL="114300" distR="114300" simplePos="0" relativeHeight="251923968" behindDoc="0" locked="0" layoutInCell="1" allowOverlap="1" wp14:anchorId="28EF9008" wp14:editId="22B9E519">
                <wp:simplePos x="0" y="0"/>
                <wp:positionH relativeFrom="column">
                  <wp:posOffset>1695450</wp:posOffset>
                </wp:positionH>
                <wp:positionV relativeFrom="paragraph">
                  <wp:posOffset>1955800</wp:posOffset>
                </wp:positionV>
                <wp:extent cx="3704590" cy="635"/>
                <wp:effectExtent l="0" t="0" r="0" b="0"/>
                <wp:wrapSquare wrapText="bothSides"/>
                <wp:docPr id="1068" name="Cuadro de texto 1068"/>
                <wp:cNvGraphicFramePr/>
                <a:graphic xmlns:a="http://schemas.openxmlformats.org/drawingml/2006/main">
                  <a:graphicData uri="http://schemas.microsoft.com/office/word/2010/wordprocessingShape">
                    <wps:wsp>
                      <wps:cNvSpPr txBox="1"/>
                      <wps:spPr>
                        <a:xfrm>
                          <a:off x="0" y="0"/>
                          <a:ext cx="3704590" cy="635"/>
                        </a:xfrm>
                        <a:prstGeom prst="rect">
                          <a:avLst/>
                        </a:prstGeom>
                        <a:solidFill>
                          <a:prstClr val="white"/>
                        </a:solidFill>
                        <a:ln>
                          <a:noFill/>
                        </a:ln>
                      </wps:spPr>
                      <wps:txbx>
                        <w:txbxContent>
                          <w:p w14:paraId="6F05602E" w14:textId="0D5B6ED6" w:rsidR="006D6B4B" w:rsidRPr="00980ACB" w:rsidRDefault="006D6B4B" w:rsidP="00980ACB">
                            <w:pPr>
                              <w:pStyle w:val="Descripcin"/>
                              <w:rPr>
                                <w:rFonts w:ascii="Calibri" w:eastAsia="Calibri" w:hAnsi="Calibri" w:cs="Calibri"/>
                                <w:noProof/>
                                <w:color w:val="000000"/>
                              </w:rPr>
                            </w:pPr>
                            <w:bookmarkStart w:id="344" w:name="_Ref508797476"/>
                            <w:bookmarkStart w:id="345" w:name="_Toc508877201"/>
                            <w:r>
                              <w:t xml:space="preserve">Ilustración </w:t>
                            </w:r>
                            <w:fldSimple w:instr=" SEQ Ilustración \* ARABIC ">
                              <w:r>
                                <w:rPr>
                                  <w:noProof/>
                                </w:rPr>
                                <w:t>45</w:t>
                              </w:r>
                            </w:fldSimple>
                            <w:r>
                              <w:t xml:space="preserve"> - </w:t>
                            </w:r>
                            <w:r w:rsidRPr="00841443">
                              <w:t>Sitio web oficial de Johnny-Five (</w:t>
                            </w:r>
                            <w:hyperlink r:id="rId92" w:history="1">
                              <w:r w:rsidRPr="00DC7101">
                                <w:rPr>
                                  <w:rStyle w:val="Hipervnculo"/>
                                </w:rPr>
                                <w:t>http://johnny-five.io/</w:t>
                              </w:r>
                            </w:hyperlink>
                            <w:r w:rsidRPr="00841443">
                              <w:t>)</w:t>
                            </w:r>
                            <w:bookmarkEnd w:id="344"/>
                            <w:bookmarkEnd w:id="34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F9008" id="Cuadro de texto 1068" o:spid="_x0000_s1047" type="#_x0000_t202" style="position:absolute;left:0;text-align:left;margin-left:133.5pt;margin-top:154pt;width:291.7pt;height:.05pt;z-index:25192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" stroked="f">
                <v:textbox style="mso-fit-shape-to-text:t" inset="0,0,0,0">
                  <w:txbxContent>
                    <w:p w14:paraId="6F05602E" w14:textId="0D5B6ED6" w:rsidR="006D6B4B" w:rsidRPr="00980ACB" w:rsidRDefault="006D6B4B" w:rsidP="00980ACB">
                      <w:pPr>
                        <w:pStyle w:val="Descripcin"/>
                        <w:rPr>
                          <w:rFonts w:ascii="Calibri" w:eastAsia="Calibri" w:hAnsi="Calibri" w:cs="Calibri"/>
                          <w:noProof/>
                          <w:color w:val="000000"/>
                        </w:rPr>
                      </w:pPr>
                      <w:bookmarkStart w:id="346" w:name="_Ref508797476"/>
                      <w:bookmarkStart w:id="347" w:name="_Toc508877201"/>
                      <w:r>
                        <w:t xml:space="preserve">Ilustración </w:t>
                      </w:r>
                      <w:fldSimple w:instr=" SEQ Ilustración \* ARABIC ">
                        <w:r>
                          <w:rPr>
                            <w:noProof/>
                          </w:rPr>
                          <w:t>45</w:t>
                        </w:r>
                      </w:fldSimple>
                      <w:r>
                        <w:t xml:space="preserve"> - </w:t>
                      </w:r>
                      <w:r w:rsidRPr="00841443">
                        <w:t>Sitio web oficial de Johnny-Five (</w:t>
                      </w:r>
                      <w:hyperlink r:id="rId93" w:history="1">
                        <w:r w:rsidRPr="00DC7101">
                          <w:rPr>
                            <w:rStyle w:val="Hipervnculo"/>
                          </w:rPr>
                          <w:t>http://johnny-five.io/</w:t>
                        </w:r>
                      </w:hyperlink>
                      <w:r w:rsidRPr="00841443">
                        <w:t>)</w:t>
                      </w:r>
                      <w:bookmarkEnd w:id="346"/>
                      <w:bookmarkEnd w:id="347"/>
                      <w:r>
                        <w:t xml:space="preserve"> </w:t>
                      </w:r>
                    </w:p>
                  </w:txbxContent>
                </v:textbox>
                <w10:wrap type="square"/>
              </v:shape>
            </w:pict>
          </mc:Fallback>
        </mc:AlternateContent>
      </w:r>
      <w:r w:rsidR="0018673B">
        <w:rPr>
          <w:noProof/>
          <w:lang w:val="en-US" w:eastAsia="en-US"/>
        </w:rPr>
        <w:drawing>
          <wp:anchor distT="0" distB="0" distL="114300" distR="114300" simplePos="0" relativeHeight="251837952" behindDoc="0" locked="0" layoutInCell="1" allowOverlap="1" wp14:anchorId="1249403B" wp14:editId="7A72C88B">
            <wp:simplePos x="0" y="0"/>
            <wp:positionH relativeFrom="margin">
              <wp:posOffset>1695450</wp:posOffset>
            </wp:positionH>
            <wp:positionV relativeFrom="paragraph">
              <wp:posOffset>12433</wp:posOffset>
            </wp:positionV>
            <wp:extent cx="3705013" cy="1886728"/>
            <wp:effectExtent l="0" t="0" r="0" b="0"/>
            <wp:wrapSquare wrapText="bothSides"/>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t="4445"/>
                    <a:stretch/>
                  </pic:blipFill>
                  <pic:spPr bwMode="auto">
                    <a:xfrm>
                      <a:off x="0" y="0"/>
                      <a:ext cx="3705013" cy="1886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673B" w:rsidRPr="00E455FC">
        <w:rPr>
          <w:rFonts w:ascii="Arial" w:hAnsi="Arial" w:cs="Arial"/>
          <w:sz w:val="24"/>
          <w:szCs w:val="24"/>
          <w:shd w:val="clear" w:color="auto" w:fill="FFFFFF"/>
        </w:rPr>
        <w:t xml:space="preserve">Johnny-five, más conocido como J5, es un </w:t>
      </w:r>
      <w:r w:rsidRPr="00980ACB">
        <w:rPr>
          <w:rFonts w:ascii="Arial" w:hAnsi="Arial" w:cs="Arial"/>
          <w:b/>
          <w:sz w:val="24"/>
          <w:szCs w:val="24"/>
          <w:shd w:val="clear" w:color="auto" w:fill="FFFFFF"/>
        </w:rPr>
        <w:fldChar w:fldCharType="begin"/>
      </w:r>
      <w:r w:rsidRPr="00980ACB">
        <w:rPr>
          <w:rFonts w:ascii="Arial" w:hAnsi="Arial" w:cs="Arial"/>
          <w:b/>
          <w:sz w:val="24"/>
          <w:szCs w:val="24"/>
          <w:shd w:val="clear" w:color="auto" w:fill="FFFFFF"/>
        </w:rPr>
        <w:instrText xml:space="preserve"> REF _Ref508731667 \h  \* MERGEFORMAT </w:instrText>
      </w:r>
      <w:r w:rsidRPr="00980ACB">
        <w:rPr>
          <w:rFonts w:ascii="Arial" w:hAnsi="Arial" w:cs="Arial"/>
          <w:b/>
          <w:sz w:val="24"/>
          <w:szCs w:val="24"/>
          <w:shd w:val="clear" w:color="auto" w:fill="FFFFFF"/>
        </w:rPr>
      </w:r>
      <w:r w:rsidRPr="00980ACB">
        <w:rPr>
          <w:rFonts w:ascii="Arial" w:hAnsi="Arial" w:cs="Arial"/>
          <w:b/>
          <w:sz w:val="24"/>
          <w:szCs w:val="24"/>
          <w:shd w:val="clear" w:color="auto" w:fill="FFFFFF"/>
        </w:rPr>
        <w:fldChar w:fldCharType="separate"/>
      </w:r>
      <w:r w:rsidRPr="00980ACB">
        <w:rPr>
          <w:rFonts w:ascii="Arial" w:hAnsi="Arial" w:cs="Arial"/>
          <w:b/>
          <w:sz w:val="24"/>
          <w:szCs w:val="24"/>
        </w:rPr>
        <w:t>framework</w:t>
      </w:r>
      <w:r w:rsidRPr="00980ACB">
        <w:rPr>
          <w:rFonts w:ascii="Arial" w:hAnsi="Arial" w:cs="Arial"/>
          <w:b/>
          <w:sz w:val="24"/>
          <w:szCs w:val="24"/>
          <w:shd w:val="clear" w:color="auto" w:fill="FFFFFF"/>
        </w:rPr>
        <w:fldChar w:fldCharType="end"/>
      </w:r>
      <w:r>
        <w:rPr>
          <w:rFonts w:ascii="Arial" w:hAnsi="Arial" w:cs="Arial"/>
          <w:sz w:val="24"/>
          <w:szCs w:val="24"/>
          <w:shd w:val="clear" w:color="auto" w:fill="FFFFFF"/>
        </w:rPr>
        <w:t xml:space="preserve"> </w:t>
      </w:r>
      <w:r w:rsidR="0018673B" w:rsidRPr="00E455FC">
        <w:rPr>
          <w:rFonts w:ascii="Arial" w:hAnsi="Arial" w:cs="Arial"/>
          <w:sz w:val="24"/>
          <w:szCs w:val="24"/>
          <w:shd w:val="clear" w:color="auto" w:fill="FFFFFF"/>
        </w:rPr>
        <w:t xml:space="preserve">de programación robótica basado en </w:t>
      </w:r>
      <w:r w:rsidR="0018673B">
        <w:rPr>
          <w:rFonts w:ascii="Arial" w:hAnsi="Arial" w:cs="Arial"/>
          <w:sz w:val="24"/>
          <w:szCs w:val="24"/>
          <w:shd w:val="clear" w:color="auto" w:fill="FFFFFF"/>
        </w:rPr>
        <w:t>J</w:t>
      </w:r>
      <w:r w:rsidR="0018673B" w:rsidRPr="00E455FC">
        <w:rPr>
          <w:rFonts w:ascii="Arial" w:hAnsi="Arial" w:cs="Arial"/>
          <w:sz w:val="24"/>
          <w:szCs w:val="24"/>
          <w:shd w:val="clear" w:color="auto" w:fill="FFFFFF"/>
        </w:rPr>
        <w:t>ava</w:t>
      </w:r>
      <w:r w:rsidR="0018673B">
        <w:rPr>
          <w:rFonts w:ascii="Arial" w:hAnsi="Arial" w:cs="Arial"/>
          <w:sz w:val="24"/>
          <w:szCs w:val="24"/>
          <w:shd w:val="clear" w:color="auto" w:fill="FFFFFF"/>
        </w:rPr>
        <w:t>S</w:t>
      </w:r>
      <w:r w:rsidR="0018673B" w:rsidRPr="00E455FC">
        <w:rPr>
          <w:rFonts w:ascii="Arial" w:hAnsi="Arial" w:cs="Arial"/>
          <w:sz w:val="24"/>
          <w:szCs w:val="24"/>
          <w:shd w:val="clear" w:color="auto" w:fill="FFFFFF"/>
        </w:rPr>
        <w:t>cript lanzado por la compañía Bocoup en el 2012</w:t>
      </w:r>
      <w:r w:rsidR="0018673B">
        <w:rPr>
          <w:rFonts w:ascii="Arial" w:hAnsi="Arial" w:cs="Arial"/>
          <w:sz w:val="24"/>
          <w:szCs w:val="24"/>
          <w:shd w:val="clear" w:color="auto" w:fill="FFFFFF"/>
        </w:rPr>
        <w:t xml:space="preserve"> bajo licencia abierta y que ha logrado ser adoptado tanto por </w:t>
      </w:r>
      <w:r w:rsidR="0018673B" w:rsidRPr="00E455FC">
        <w:rPr>
          <w:rFonts w:ascii="Arial" w:hAnsi="Arial" w:cs="Arial"/>
          <w:sz w:val="24"/>
          <w:szCs w:val="24"/>
          <w:shd w:val="clear" w:color="auto" w:fill="FFFFFF"/>
        </w:rPr>
        <w:t>desarrolladores</w:t>
      </w:r>
      <w:r w:rsidR="0018673B">
        <w:rPr>
          <w:rFonts w:ascii="Arial" w:hAnsi="Arial" w:cs="Arial"/>
          <w:sz w:val="24"/>
          <w:szCs w:val="24"/>
          <w:shd w:val="clear" w:color="auto" w:fill="FFFFFF"/>
        </w:rPr>
        <w:t xml:space="preserve"> como por</w:t>
      </w:r>
      <w:r w:rsidR="0018673B" w:rsidRPr="00E455FC">
        <w:rPr>
          <w:rFonts w:ascii="Arial" w:hAnsi="Arial" w:cs="Arial"/>
          <w:sz w:val="24"/>
          <w:szCs w:val="24"/>
          <w:shd w:val="clear" w:color="auto" w:fill="FFFFFF"/>
        </w:rPr>
        <w:t xml:space="preserve"> ingenieros</w:t>
      </w:r>
      <w:r w:rsidR="0018673B">
        <w:rPr>
          <w:rFonts w:ascii="Arial" w:hAnsi="Arial" w:cs="Arial"/>
          <w:sz w:val="24"/>
          <w:szCs w:val="24"/>
          <w:shd w:val="clear" w:color="auto" w:fill="FFFFFF"/>
        </w:rPr>
        <w:t xml:space="preserve"> que cómo comunidad</w:t>
      </w:r>
      <w:r>
        <w:rPr>
          <w:rFonts w:ascii="Arial" w:hAnsi="Arial" w:cs="Arial"/>
          <w:sz w:val="24"/>
          <w:szCs w:val="24"/>
          <w:shd w:val="clear" w:color="auto" w:fill="FFFFFF"/>
        </w:rPr>
        <w:t xml:space="preserve"> no solo son usuarios, sin que </w:t>
      </w:r>
      <w:r w:rsidR="0018673B">
        <w:rPr>
          <w:rFonts w:ascii="Arial" w:hAnsi="Arial" w:cs="Arial"/>
          <w:sz w:val="24"/>
          <w:szCs w:val="24"/>
          <w:shd w:val="clear" w:color="auto" w:fill="FFFFFF"/>
        </w:rPr>
        <w:t>también provee soporte, mejor</w:t>
      </w:r>
      <w:r>
        <w:rPr>
          <w:rFonts w:ascii="Arial" w:hAnsi="Arial" w:cs="Arial"/>
          <w:sz w:val="24"/>
          <w:szCs w:val="24"/>
          <w:shd w:val="clear" w:color="auto" w:fill="FFFFFF"/>
        </w:rPr>
        <w:t xml:space="preserve">as y nuevas características al </w:t>
      </w:r>
      <w:r w:rsidRPr="00980ACB">
        <w:rPr>
          <w:rFonts w:ascii="Arial" w:hAnsi="Arial" w:cs="Arial"/>
          <w:b/>
          <w:sz w:val="24"/>
          <w:szCs w:val="24"/>
          <w:shd w:val="clear" w:color="auto" w:fill="FFFFFF"/>
        </w:rPr>
        <w:fldChar w:fldCharType="begin"/>
      </w:r>
      <w:r w:rsidRPr="00980ACB">
        <w:rPr>
          <w:rFonts w:ascii="Arial" w:hAnsi="Arial" w:cs="Arial"/>
          <w:b/>
          <w:sz w:val="24"/>
          <w:szCs w:val="24"/>
          <w:shd w:val="clear" w:color="auto" w:fill="FFFFFF"/>
        </w:rPr>
        <w:instrText xml:space="preserve"> REF _Ref508731667 \h  \* MERGEFORMAT </w:instrText>
      </w:r>
      <w:r w:rsidRPr="00980ACB">
        <w:rPr>
          <w:rFonts w:ascii="Arial" w:hAnsi="Arial" w:cs="Arial"/>
          <w:b/>
          <w:sz w:val="24"/>
          <w:szCs w:val="24"/>
          <w:shd w:val="clear" w:color="auto" w:fill="FFFFFF"/>
        </w:rPr>
      </w:r>
      <w:r w:rsidRPr="00980ACB">
        <w:rPr>
          <w:rFonts w:ascii="Arial" w:hAnsi="Arial" w:cs="Arial"/>
          <w:b/>
          <w:sz w:val="24"/>
          <w:szCs w:val="24"/>
          <w:shd w:val="clear" w:color="auto" w:fill="FFFFFF"/>
        </w:rPr>
        <w:fldChar w:fldCharType="separate"/>
      </w:r>
      <w:r>
        <w:rPr>
          <w:rFonts w:ascii="Arial" w:hAnsi="Arial" w:cs="Arial"/>
          <w:b/>
          <w:sz w:val="24"/>
          <w:szCs w:val="24"/>
        </w:rPr>
        <w:t>f</w:t>
      </w:r>
      <w:r w:rsidRPr="00980ACB">
        <w:rPr>
          <w:rFonts w:ascii="Arial" w:hAnsi="Arial" w:cs="Arial"/>
          <w:b/>
          <w:sz w:val="24"/>
          <w:szCs w:val="24"/>
        </w:rPr>
        <w:t>ramework</w:t>
      </w:r>
      <w:r w:rsidRPr="00980ACB">
        <w:rPr>
          <w:rFonts w:ascii="Arial" w:hAnsi="Arial" w:cs="Arial"/>
          <w:b/>
          <w:sz w:val="24"/>
          <w:szCs w:val="24"/>
          <w:shd w:val="clear" w:color="auto" w:fill="FFFFFF"/>
        </w:rPr>
        <w:fldChar w:fldCharType="end"/>
      </w:r>
      <w:r w:rsidR="0018673B">
        <w:rPr>
          <w:rFonts w:ascii="Arial" w:hAnsi="Arial" w:cs="Arial"/>
          <w:sz w:val="24"/>
          <w:szCs w:val="24"/>
          <w:shd w:val="clear" w:color="auto" w:fill="FFFFFF"/>
        </w:rPr>
        <w:t>. Una captura de pantal</w:t>
      </w:r>
      <w:r>
        <w:rPr>
          <w:rFonts w:ascii="Arial" w:hAnsi="Arial" w:cs="Arial"/>
          <w:sz w:val="24"/>
          <w:szCs w:val="24"/>
          <w:shd w:val="clear" w:color="auto" w:fill="FFFFFF"/>
        </w:rPr>
        <w:t xml:space="preserve">la de su sitio se encuentra en la </w:t>
      </w:r>
      <w:r w:rsidR="0018673B" w:rsidRPr="00980ACB">
        <w:rPr>
          <w:rFonts w:ascii="Arial" w:hAnsi="Arial" w:cs="Arial"/>
          <w:b/>
          <w:sz w:val="24"/>
          <w:szCs w:val="24"/>
          <w:shd w:val="clear" w:color="auto" w:fill="FFFFFF"/>
        </w:rPr>
        <w:fldChar w:fldCharType="begin"/>
      </w:r>
      <w:r w:rsidR="0018673B" w:rsidRPr="00980ACB">
        <w:rPr>
          <w:rFonts w:ascii="Arial" w:hAnsi="Arial" w:cs="Arial"/>
          <w:b/>
          <w:sz w:val="24"/>
          <w:szCs w:val="24"/>
          <w:shd w:val="clear" w:color="auto" w:fill="FFFFFF"/>
        </w:rPr>
        <w:instrText xml:space="preserve"> REF _Ref503536925 \h </w:instrText>
      </w:r>
      <w:r w:rsidRPr="00980ACB">
        <w:rPr>
          <w:rFonts w:ascii="Arial" w:hAnsi="Arial" w:cs="Arial"/>
          <w:b/>
          <w:sz w:val="24"/>
          <w:szCs w:val="24"/>
          <w:shd w:val="clear" w:color="auto" w:fill="FFFFFF"/>
        </w:rPr>
        <w:instrText xml:space="preserve"> \* MERGEFORMAT </w:instrText>
      </w:r>
      <w:r w:rsidR="0018673B" w:rsidRPr="00980ACB">
        <w:rPr>
          <w:rFonts w:ascii="Arial" w:hAnsi="Arial" w:cs="Arial"/>
          <w:b/>
          <w:sz w:val="24"/>
          <w:szCs w:val="24"/>
          <w:shd w:val="clear" w:color="auto" w:fill="FFFFFF"/>
        </w:rPr>
      </w:r>
      <w:r w:rsidR="0018673B" w:rsidRPr="00980ACB">
        <w:rPr>
          <w:rFonts w:ascii="Arial" w:hAnsi="Arial" w:cs="Arial"/>
          <w:b/>
          <w:sz w:val="24"/>
          <w:szCs w:val="24"/>
          <w:shd w:val="clear" w:color="auto" w:fill="FFFFFF"/>
        </w:rPr>
        <w:fldChar w:fldCharType="separate"/>
      </w:r>
      <w:r w:rsidRPr="00980ACB">
        <w:rPr>
          <w:rFonts w:ascii="Arial" w:hAnsi="Arial" w:cs="Arial"/>
          <w:b/>
          <w:bCs/>
          <w:sz w:val="24"/>
          <w:szCs w:val="24"/>
          <w:shd w:val="clear" w:color="auto" w:fill="FFFFFF"/>
          <w:lang w:val="es-ES"/>
        </w:rPr>
        <w:fldChar w:fldCharType="begin"/>
      </w:r>
      <w:r w:rsidRPr="00980ACB">
        <w:rPr>
          <w:rFonts w:ascii="Arial" w:hAnsi="Arial" w:cs="Arial"/>
          <w:b/>
          <w:sz w:val="24"/>
          <w:szCs w:val="24"/>
          <w:shd w:val="clear" w:color="auto" w:fill="FFFFFF"/>
        </w:rPr>
        <w:instrText xml:space="preserve"> REF _Ref508797476 \h </w:instrText>
      </w:r>
      <w:r w:rsidRPr="00980ACB">
        <w:rPr>
          <w:rFonts w:ascii="Arial" w:hAnsi="Arial" w:cs="Arial"/>
          <w:b/>
          <w:bCs/>
          <w:sz w:val="24"/>
          <w:szCs w:val="24"/>
          <w:shd w:val="clear" w:color="auto" w:fill="FFFFFF"/>
          <w:lang w:val="es-ES"/>
        </w:rPr>
        <w:instrText xml:space="preserve"> \* MERGEFORMAT </w:instrText>
      </w:r>
      <w:r w:rsidRPr="00980ACB">
        <w:rPr>
          <w:rFonts w:ascii="Arial" w:hAnsi="Arial" w:cs="Arial"/>
          <w:b/>
          <w:bCs/>
          <w:sz w:val="24"/>
          <w:szCs w:val="24"/>
          <w:shd w:val="clear" w:color="auto" w:fill="FFFFFF"/>
          <w:lang w:val="es-ES"/>
        </w:rPr>
      </w:r>
      <w:r w:rsidRPr="00980ACB">
        <w:rPr>
          <w:rFonts w:ascii="Arial" w:hAnsi="Arial" w:cs="Arial"/>
          <w:b/>
          <w:bCs/>
          <w:sz w:val="24"/>
          <w:szCs w:val="24"/>
          <w:shd w:val="clear" w:color="auto" w:fill="FFFFFF"/>
          <w:lang w:val="es-ES"/>
        </w:rPr>
        <w:fldChar w:fldCharType="separate"/>
      </w:r>
      <w:r w:rsidRPr="00980ACB">
        <w:rPr>
          <w:rFonts w:ascii="Arial" w:hAnsi="Arial" w:cs="Arial"/>
          <w:b/>
          <w:sz w:val="24"/>
          <w:szCs w:val="24"/>
        </w:rPr>
        <w:t xml:space="preserve">Ilustración </w:t>
      </w:r>
      <w:r w:rsidRPr="00980ACB">
        <w:rPr>
          <w:rFonts w:ascii="Arial" w:hAnsi="Arial" w:cs="Arial"/>
          <w:b/>
          <w:noProof/>
          <w:sz w:val="24"/>
          <w:szCs w:val="24"/>
        </w:rPr>
        <w:t>45</w:t>
      </w:r>
      <w:r w:rsidRPr="00980ACB">
        <w:rPr>
          <w:rFonts w:ascii="Arial" w:hAnsi="Arial" w:cs="Arial"/>
          <w:b/>
          <w:sz w:val="24"/>
          <w:szCs w:val="24"/>
        </w:rPr>
        <w:t xml:space="preserve"> - Sitio web oficial de Johnny-Five (http://johnny-five.io/)</w:t>
      </w:r>
      <w:r w:rsidRPr="00980ACB">
        <w:rPr>
          <w:rFonts w:ascii="Arial" w:hAnsi="Arial" w:cs="Arial"/>
          <w:b/>
          <w:bCs/>
          <w:sz w:val="24"/>
          <w:szCs w:val="24"/>
          <w:shd w:val="clear" w:color="auto" w:fill="FFFFFF"/>
          <w:lang w:val="es-ES"/>
        </w:rPr>
        <w:fldChar w:fldCharType="end"/>
      </w:r>
      <w:r w:rsidR="0018673B" w:rsidRPr="00980ACB">
        <w:rPr>
          <w:rFonts w:ascii="Arial" w:hAnsi="Arial" w:cs="Arial"/>
          <w:b/>
          <w:sz w:val="24"/>
          <w:szCs w:val="24"/>
          <w:shd w:val="clear" w:color="auto" w:fill="FFFFFF"/>
        </w:rPr>
        <w:fldChar w:fldCharType="end"/>
      </w:r>
      <w:r w:rsidR="0018673B">
        <w:rPr>
          <w:rFonts w:ascii="Arial" w:hAnsi="Arial" w:cs="Arial"/>
          <w:sz w:val="24"/>
          <w:szCs w:val="24"/>
          <w:shd w:val="clear" w:color="auto" w:fill="FFFFFF"/>
        </w:rPr>
        <w:t>.</w:t>
      </w:r>
    </w:p>
    <w:p w14:paraId="1D7EB3F7" w14:textId="77777777" w:rsidR="0018673B" w:rsidRPr="00E455FC" w:rsidRDefault="0018673B" w:rsidP="0018673B">
      <w:pPr>
        <w:rPr>
          <w:rFonts w:ascii="Arial" w:hAnsi="Arial" w:cs="Arial"/>
          <w:sz w:val="24"/>
          <w:szCs w:val="24"/>
          <w:shd w:val="clear" w:color="auto" w:fill="FFFFFF"/>
        </w:rPr>
      </w:pPr>
    </w:p>
    <w:p w14:paraId="20CADF07" w14:textId="73066CCF" w:rsidR="0018673B" w:rsidRDefault="0018673B" w:rsidP="0018673B">
      <w:pPr>
        <w:rPr>
          <w:rFonts w:ascii="Arial" w:hAnsi="Arial" w:cs="Arial"/>
          <w:sz w:val="24"/>
          <w:szCs w:val="24"/>
          <w:shd w:val="clear" w:color="auto" w:fill="FFFFFF"/>
        </w:rPr>
      </w:pPr>
      <w:r w:rsidRPr="00E455FC">
        <w:rPr>
          <w:rFonts w:ascii="Arial" w:hAnsi="Arial" w:cs="Arial"/>
          <w:sz w:val="24"/>
          <w:szCs w:val="24"/>
          <w:shd w:val="clear" w:color="auto" w:fill="FFFFFF"/>
        </w:rPr>
        <w:t xml:space="preserve">Es compatible </w:t>
      </w:r>
      <w:r>
        <w:rPr>
          <w:rFonts w:ascii="Arial" w:hAnsi="Arial" w:cs="Arial"/>
          <w:sz w:val="24"/>
          <w:szCs w:val="24"/>
          <w:shd w:val="clear" w:color="auto" w:fill="FFFFFF"/>
        </w:rPr>
        <w:t>con una gran</w:t>
      </w:r>
      <w:r w:rsidRPr="00E455FC">
        <w:rPr>
          <w:rFonts w:ascii="Arial" w:hAnsi="Arial" w:cs="Arial"/>
          <w:sz w:val="24"/>
          <w:szCs w:val="24"/>
          <w:shd w:val="clear" w:color="auto" w:fill="FFFFFF"/>
        </w:rPr>
        <w:t xml:space="preserve"> mayoría de microcontroladores y SBC más populares,</w:t>
      </w:r>
      <w:r>
        <w:rPr>
          <w:rFonts w:ascii="Arial" w:hAnsi="Arial" w:cs="Arial"/>
          <w:sz w:val="24"/>
          <w:szCs w:val="24"/>
          <w:shd w:val="clear" w:color="auto" w:fill="FFFFFF"/>
        </w:rPr>
        <w:t xml:space="preserve"> incluyendo</w:t>
      </w:r>
      <w:r w:rsidRPr="00E455FC">
        <w:rPr>
          <w:rFonts w:ascii="Arial" w:hAnsi="Arial" w:cs="Arial"/>
          <w:sz w:val="24"/>
          <w:szCs w:val="24"/>
          <w:shd w:val="clear" w:color="auto" w:fill="FFFFFF"/>
        </w:rPr>
        <w:t xml:space="preserve"> los utilizados en el desarrollo de esta tesina</w:t>
      </w:r>
      <w:r>
        <w:rPr>
          <w:rFonts w:ascii="Arial" w:hAnsi="Arial" w:cs="Arial"/>
          <w:sz w:val="24"/>
          <w:szCs w:val="24"/>
          <w:shd w:val="clear" w:color="auto" w:fill="FFFFFF"/>
        </w:rPr>
        <w:t>:</w:t>
      </w:r>
      <w:r w:rsidRPr="00E455FC">
        <w:rPr>
          <w:rFonts w:ascii="Arial" w:hAnsi="Arial" w:cs="Arial"/>
          <w:sz w:val="24"/>
          <w:szCs w:val="24"/>
          <w:shd w:val="clear" w:color="auto" w:fill="FFFFFF"/>
        </w:rPr>
        <w:t xml:space="preserve"> Arduino y Raspberry Pi (ambos en todas sus versiones). </w:t>
      </w:r>
      <w:r w:rsidR="00980ACB">
        <w:rPr>
          <w:rFonts w:ascii="Arial" w:hAnsi="Arial" w:cs="Arial"/>
          <w:sz w:val="24"/>
          <w:szCs w:val="24"/>
          <w:shd w:val="clear" w:color="auto" w:fill="FFFFFF"/>
        </w:rPr>
        <w:t>Dentro</w:t>
      </w:r>
      <w:r>
        <w:rPr>
          <w:rFonts w:ascii="Arial" w:hAnsi="Arial" w:cs="Arial"/>
          <w:sz w:val="24"/>
          <w:szCs w:val="24"/>
          <w:shd w:val="clear" w:color="auto" w:fill="FFFFFF"/>
        </w:rPr>
        <w:t xml:space="preserve"> de la variedad de dispositivos soportados se encuentran</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las</w:t>
      </w:r>
      <w:r w:rsidRPr="00E455FC">
        <w:rPr>
          <w:rFonts w:ascii="Arial" w:hAnsi="Arial" w:cs="Arial"/>
          <w:sz w:val="24"/>
          <w:szCs w:val="24"/>
          <w:shd w:val="clear" w:color="auto" w:fill="FFFFFF"/>
        </w:rPr>
        <w:t xml:space="preserve"> placas como BeagleBone, SparkFun, ChipKit, Intel-Galileo, entre otras.</w:t>
      </w:r>
    </w:p>
    <w:p w14:paraId="21DAD048" w14:textId="77777777" w:rsidR="0018673B" w:rsidRPr="00E455FC" w:rsidRDefault="0018673B" w:rsidP="0018673B">
      <w:pPr>
        <w:rPr>
          <w:rFonts w:ascii="Arial" w:hAnsi="Arial" w:cs="Arial"/>
          <w:sz w:val="24"/>
          <w:szCs w:val="24"/>
          <w:shd w:val="clear" w:color="auto" w:fill="FFFFFF"/>
        </w:rPr>
      </w:pPr>
    </w:p>
    <w:p w14:paraId="62753199" w14:textId="73571B54"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 xml:space="preserve">Su </w:t>
      </w:r>
      <w:r w:rsidRPr="00E455FC">
        <w:rPr>
          <w:rFonts w:ascii="Arial" w:hAnsi="Arial" w:cs="Arial"/>
          <w:sz w:val="24"/>
          <w:szCs w:val="24"/>
          <w:shd w:val="clear" w:color="auto" w:fill="FFFFFF"/>
        </w:rPr>
        <w:t xml:space="preserve">librería </w:t>
      </w:r>
      <w:r>
        <w:rPr>
          <w:rFonts w:ascii="Arial" w:hAnsi="Arial" w:cs="Arial"/>
          <w:sz w:val="24"/>
          <w:szCs w:val="24"/>
          <w:shd w:val="clear" w:color="auto" w:fill="FFFFFF"/>
        </w:rPr>
        <w:t>posee</w:t>
      </w:r>
      <w:r w:rsidRPr="00E455FC">
        <w:rPr>
          <w:rFonts w:ascii="Arial" w:hAnsi="Arial" w:cs="Arial"/>
          <w:sz w:val="24"/>
          <w:szCs w:val="24"/>
          <w:shd w:val="clear" w:color="auto" w:fill="FFFFFF"/>
        </w:rPr>
        <w:t xml:space="preserve"> compatibilidad a una </w:t>
      </w:r>
      <w:r>
        <w:rPr>
          <w:rFonts w:ascii="Arial" w:hAnsi="Arial" w:cs="Arial"/>
          <w:sz w:val="24"/>
          <w:szCs w:val="24"/>
          <w:shd w:val="clear" w:color="auto" w:fill="FFFFFF"/>
        </w:rPr>
        <w:t>gran</w:t>
      </w:r>
      <w:r w:rsidRPr="00E455FC">
        <w:rPr>
          <w:rFonts w:ascii="Arial" w:hAnsi="Arial" w:cs="Arial"/>
          <w:sz w:val="24"/>
          <w:szCs w:val="24"/>
          <w:shd w:val="clear" w:color="auto" w:fill="FFFFFF"/>
        </w:rPr>
        <w:t xml:space="preserve"> cantidad de sensores y actuadores,</w:t>
      </w:r>
      <w:r>
        <w:rPr>
          <w:rFonts w:ascii="Arial" w:hAnsi="Arial" w:cs="Arial"/>
          <w:sz w:val="24"/>
          <w:szCs w:val="24"/>
          <w:shd w:val="clear" w:color="auto" w:fill="FFFFFF"/>
        </w:rPr>
        <w:t xml:space="preserve"> así </w:t>
      </w:r>
      <w:r w:rsidR="00980ACB">
        <w:rPr>
          <w:rFonts w:ascii="Arial" w:hAnsi="Arial" w:cs="Arial"/>
          <w:sz w:val="24"/>
          <w:szCs w:val="24"/>
          <w:shd w:val="clear" w:color="auto" w:fill="FFFFFF"/>
        </w:rPr>
        <w:t xml:space="preserve">como </w:t>
      </w:r>
      <w:r w:rsidR="00980ACB" w:rsidRPr="00E455FC">
        <w:rPr>
          <w:rFonts w:ascii="Arial" w:hAnsi="Arial" w:cs="Arial"/>
          <w:sz w:val="24"/>
          <w:szCs w:val="24"/>
          <w:shd w:val="clear" w:color="auto" w:fill="FFFFFF"/>
        </w:rPr>
        <w:t>ejemplos</w:t>
      </w:r>
      <w:r w:rsidRPr="00E455FC">
        <w:rPr>
          <w:rFonts w:ascii="Arial" w:hAnsi="Arial" w:cs="Arial"/>
          <w:sz w:val="24"/>
          <w:szCs w:val="24"/>
          <w:shd w:val="clear" w:color="auto" w:fill="FFFFFF"/>
        </w:rPr>
        <w:t xml:space="preserve"> de u</w:t>
      </w:r>
      <w:r>
        <w:rPr>
          <w:rFonts w:ascii="Arial" w:hAnsi="Arial" w:cs="Arial"/>
          <w:sz w:val="24"/>
          <w:szCs w:val="24"/>
          <w:shd w:val="clear" w:color="auto" w:fill="FFFFFF"/>
        </w:rPr>
        <w:t>tilización</w:t>
      </w:r>
      <w:r w:rsidRPr="00E455FC">
        <w:rPr>
          <w:rFonts w:ascii="Arial" w:hAnsi="Arial" w:cs="Arial"/>
          <w:sz w:val="24"/>
          <w:szCs w:val="24"/>
          <w:shd w:val="clear" w:color="auto" w:fill="FFFFFF"/>
        </w:rPr>
        <w:t>.</w:t>
      </w:r>
      <w:r>
        <w:rPr>
          <w:rFonts w:ascii="Arial" w:hAnsi="Arial" w:cs="Arial"/>
          <w:sz w:val="24"/>
          <w:szCs w:val="24"/>
          <w:shd w:val="clear" w:color="auto" w:fill="FFFFFF"/>
        </w:rPr>
        <w:t xml:space="preserve"> Éstos se encuentran disponibles en su página oficial, complementado con esquemas de conexión de los componentes, para </w:t>
      </w:r>
      <w:r w:rsidR="00980ACB">
        <w:rPr>
          <w:rFonts w:ascii="Arial" w:hAnsi="Arial" w:cs="Arial"/>
          <w:sz w:val="24"/>
          <w:szCs w:val="24"/>
          <w:shd w:val="clear" w:color="auto" w:fill="FFFFFF"/>
        </w:rPr>
        <w:t>cada plataforma</w:t>
      </w:r>
      <w:r>
        <w:rPr>
          <w:rFonts w:ascii="Arial" w:hAnsi="Arial" w:cs="Arial"/>
          <w:sz w:val="24"/>
          <w:szCs w:val="24"/>
          <w:shd w:val="clear" w:color="auto" w:fill="FFFFFF"/>
        </w:rPr>
        <w:t xml:space="preserve"> soportada.</w:t>
      </w:r>
    </w:p>
    <w:p w14:paraId="28B16697" w14:textId="77777777" w:rsidR="0018673B" w:rsidRPr="008831B2" w:rsidRDefault="0018673B" w:rsidP="0018673B">
      <w:pPr>
        <w:pStyle w:val="Ttulo2"/>
        <w:rPr>
          <w:b/>
          <w:sz w:val="32"/>
          <w:szCs w:val="32"/>
        </w:rPr>
      </w:pPr>
      <w:bookmarkStart w:id="348" w:name="_Toc499023889"/>
      <w:bookmarkStart w:id="349" w:name="_Toc504153927"/>
      <w:bookmarkStart w:id="350" w:name="_Toc509667176"/>
      <w:r>
        <w:rPr>
          <w:b/>
          <w:sz w:val="32"/>
          <w:szCs w:val="32"/>
        </w:rPr>
        <w:t xml:space="preserve">7.2 </w:t>
      </w:r>
      <w:r w:rsidRPr="008831B2">
        <w:rPr>
          <w:b/>
          <w:sz w:val="32"/>
          <w:szCs w:val="32"/>
        </w:rPr>
        <w:t>Instalación</w:t>
      </w:r>
      <w:bookmarkEnd w:id="348"/>
      <w:bookmarkEnd w:id="349"/>
      <w:bookmarkEnd w:id="350"/>
    </w:p>
    <w:p w14:paraId="38B97118" w14:textId="77777777" w:rsidR="0018673B" w:rsidRPr="00D50977" w:rsidRDefault="0018673B" w:rsidP="0018673B">
      <w:pPr>
        <w:rPr>
          <w:rFonts w:ascii="Verdana" w:hAnsi="Verdana" w:cs="Helvetica"/>
          <w:color w:val="373737"/>
          <w:shd w:val="clear" w:color="auto" w:fill="FFFFFF"/>
        </w:rPr>
      </w:pPr>
    </w:p>
    <w:p w14:paraId="3D346F13" w14:textId="2DBDA4E3" w:rsidR="0018673B" w:rsidRDefault="0018673B" w:rsidP="0018673B">
      <w:pPr>
        <w:rPr>
          <w:rFonts w:ascii="Arial" w:hAnsi="Arial" w:cs="Arial"/>
          <w:sz w:val="24"/>
          <w:szCs w:val="24"/>
          <w:shd w:val="clear" w:color="auto" w:fill="FFFFFF"/>
        </w:rPr>
      </w:pPr>
      <w:r w:rsidRPr="00E455FC">
        <w:rPr>
          <w:rFonts w:ascii="Arial" w:hAnsi="Arial" w:cs="Arial"/>
          <w:sz w:val="24"/>
          <w:szCs w:val="24"/>
          <w:shd w:val="clear" w:color="auto" w:fill="FFFFFF"/>
        </w:rPr>
        <w:t xml:space="preserve">Para poder utilizar Johnny-Five, se debe contar con </w:t>
      </w:r>
      <w:r>
        <w:rPr>
          <w:rFonts w:ascii="Arial" w:hAnsi="Arial" w:cs="Arial"/>
          <w:sz w:val="24"/>
          <w:szCs w:val="24"/>
          <w:shd w:val="clear" w:color="auto" w:fill="FFFFFF"/>
        </w:rPr>
        <w:t>N</w:t>
      </w:r>
      <w:r w:rsidRPr="00E455FC">
        <w:rPr>
          <w:rFonts w:ascii="Arial" w:hAnsi="Arial" w:cs="Arial"/>
          <w:sz w:val="24"/>
          <w:szCs w:val="24"/>
          <w:shd w:val="clear" w:color="auto" w:fill="FFFFFF"/>
        </w:rPr>
        <w:t>ode</w:t>
      </w:r>
      <w:r>
        <w:rPr>
          <w:rFonts w:ascii="Arial" w:hAnsi="Arial" w:cs="Arial"/>
          <w:sz w:val="24"/>
          <w:szCs w:val="24"/>
          <w:shd w:val="clear" w:color="auto" w:fill="FFFFFF"/>
        </w:rPr>
        <w:t>JS</w:t>
      </w:r>
      <w:r w:rsidRPr="00E455FC">
        <w:rPr>
          <w:rFonts w:ascii="Arial" w:hAnsi="Arial" w:cs="Arial"/>
          <w:sz w:val="24"/>
          <w:szCs w:val="24"/>
          <w:shd w:val="clear" w:color="auto" w:fill="FFFFFF"/>
        </w:rPr>
        <w:t xml:space="preserve"> (visto en el </w:t>
      </w:r>
      <w:r>
        <w:rPr>
          <w:rFonts w:ascii="Arial" w:hAnsi="Arial" w:cs="Arial"/>
          <w:sz w:val="24"/>
          <w:szCs w:val="24"/>
          <w:shd w:val="clear" w:color="auto" w:fill="FFFFFF"/>
        </w:rPr>
        <w:t>apartado</w:t>
      </w:r>
      <w:r w:rsidR="00975822">
        <w:rPr>
          <w:rFonts w:ascii="Arial" w:hAnsi="Arial" w:cs="Arial"/>
          <w:sz w:val="24"/>
          <w:szCs w:val="24"/>
          <w:shd w:val="clear" w:color="auto" w:fill="FFFFFF"/>
        </w:rPr>
        <w:t xml:space="preserve"> </w:t>
      </w:r>
      <w:r w:rsidR="00975822" w:rsidRPr="00F16B93">
        <w:rPr>
          <w:rFonts w:ascii="Arial" w:hAnsi="Arial" w:cs="Arial"/>
          <w:b/>
          <w:sz w:val="24"/>
          <w:szCs w:val="24"/>
          <w:shd w:val="clear" w:color="auto" w:fill="FFFFFF"/>
        </w:rPr>
        <w:fldChar w:fldCharType="begin"/>
      </w:r>
      <w:r w:rsidR="00975822" w:rsidRPr="00F16B93">
        <w:rPr>
          <w:rFonts w:ascii="Arial" w:hAnsi="Arial" w:cs="Arial"/>
          <w:b/>
          <w:sz w:val="24"/>
          <w:szCs w:val="24"/>
          <w:shd w:val="clear" w:color="auto" w:fill="FFFFFF"/>
        </w:rPr>
        <w:instrText xml:space="preserve"> REF _Ref508877334 \h </w:instrText>
      </w:r>
      <w:r w:rsidR="00F16B93" w:rsidRPr="00F16B93">
        <w:rPr>
          <w:rFonts w:ascii="Arial" w:hAnsi="Arial" w:cs="Arial"/>
          <w:b/>
          <w:sz w:val="24"/>
          <w:szCs w:val="24"/>
          <w:shd w:val="clear" w:color="auto" w:fill="FFFFFF"/>
        </w:rPr>
        <w:instrText xml:space="preserve"> \* MERGEFORMAT </w:instrText>
      </w:r>
      <w:r w:rsidR="00975822" w:rsidRPr="00F16B93">
        <w:rPr>
          <w:rFonts w:ascii="Arial" w:hAnsi="Arial" w:cs="Arial"/>
          <w:b/>
          <w:sz w:val="24"/>
          <w:szCs w:val="24"/>
          <w:shd w:val="clear" w:color="auto" w:fill="FFFFFF"/>
        </w:rPr>
      </w:r>
      <w:r w:rsidR="00975822" w:rsidRPr="00F16B93">
        <w:rPr>
          <w:rFonts w:ascii="Arial" w:hAnsi="Arial" w:cs="Arial"/>
          <w:b/>
          <w:sz w:val="24"/>
          <w:szCs w:val="24"/>
          <w:shd w:val="clear" w:color="auto" w:fill="FFFFFF"/>
        </w:rPr>
        <w:fldChar w:fldCharType="separate"/>
      </w:r>
      <w:r w:rsidR="00975822" w:rsidRPr="00F16B93">
        <w:rPr>
          <w:rFonts w:ascii="Arial" w:hAnsi="Arial" w:cs="Arial"/>
          <w:b/>
          <w:sz w:val="24"/>
          <w:szCs w:val="24"/>
        </w:rPr>
        <w:t>6.2.4 NodeJS</w:t>
      </w:r>
      <w:r w:rsidR="00975822" w:rsidRPr="00F16B93">
        <w:rPr>
          <w:rFonts w:ascii="Arial" w:hAnsi="Arial" w:cs="Arial"/>
          <w:b/>
          <w:sz w:val="24"/>
          <w:szCs w:val="24"/>
          <w:shd w:val="clear" w:color="auto" w:fill="FFFFFF"/>
        </w:rPr>
        <w:fldChar w:fldCharType="end"/>
      </w:r>
      <w:r w:rsidRPr="00E455FC">
        <w:rPr>
          <w:rFonts w:ascii="Arial" w:hAnsi="Arial" w:cs="Arial"/>
          <w:sz w:val="24"/>
          <w:szCs w:val="24"/>
          <w:shd w:val="clear" w:color="auto" w:fill="FFFFFF"/>
        </w:rPr>
        <w:t>).</w:t>
      </w:r>
      <w:r>
        <w:rPr>
          <w:rFonts w:ascii="Arial" w:hAnsi="Arial" w:cs="Arial"/>
          <w:sz w:val="24"/>
          <w:szCs w:val="24"/>
          <w:shd w:val="clear" w:color="auto" w:fill="FFFFFF"/>
        </w:rPr>
        <w:t xml:space="preserve"> Se realiza a través </w:t>
      </w:r>
      <w:r w:rsidR="00980ACB">
        <w:rPr>
          <w:rFonts w:ascii="Arial" w:hAnsi="Arial" w:cs="Arial"/>
          <w:sz w:val="24"/>
          <w:szCs w:val="24"/>
          <w:shd w:val="clear" w:color="auto" w:fill="FFFFFF"/>
        </w:rPr>
        <w:t>del</w:t>
      </w:r>
      <w:r>
        <w:rPr>
          <w:rFonts w:ascii="Arial" w:hAnsi="Arial" w:cs="Arial"/>
          <w:sz w:val="24"/>
          <w:szCs w:val="24"/>
          <w:shd w:val="clear" w:color="auto" w:fill="FFFFFF"/>
        </w:rPr>
        <w:t xml:space="preserve"> gestor de paquetes de NodeJS, llamado npm, que permite la gestión de proyectos y administración de </w:t>
      </w:r>
      <w:r w:rsidR="00980ACB">
        <w:rPr>
          <w:rFonts w:ascii="Arial" w:hAnsi="Arial" w:cs="Arial"/>
          <w:sz w:val="24"/>
          <w:szCs w:val="24"/>
          <w:shd w:val="clear" w:color="auto" w:fill="FFFFFF"/>
        </w:rPr>
        <w:t>software</w:t>
      </w:r>
      <w:r>
        <w:rPr>
          <w:rFonts w:ascii="Arial" w:hAnsi="Arial" w:cs="Arial"/>
          <w:sz w:val="24"/>
          <w:szCs w:val="24"/>
          <w:shd w:val="clear" w:color="auto" w:fill="FFFFFF"/>
        </w:rPr>
        <w:t xml:space="preserve"> de terceros.</w:t>
      </w:r>
    </w:p>
    <w:p w14:paraId="27FE13D9" w14:textId="77777777" w:rsidR="00F16B93" w:rsidRDefault="00F16B93" w:rsidP="0018673B">
      <w:pPr>
        <w:rPr>
          <w:rFonts w:ascii="Arial" w:hAnsi="Arial" w:cs="Arial"/>
          <w:sz w:val="24"/>
          <w:szCs w:val="24"/>
          <w:shd w:val="clear" w:color="auto" w:fill="FFFFFF"/>
        </w:rPr>
      </w:pPr>
    </w:p>
    <w:p w14:paraId="58674734" w14:textId="797C1351"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D</w:t>
      </w:r>
      <w:r w:rsidRPr="00E455FC">
        <w:rPr>
          <w:rFonts w:ascii="Arial" w:hAnsi="Arial" w:cs="Arial"/>
          <w:sz w:val="24"/>
          <w:szCs w:val="24"/>
          <w:shd w:val="clear" w:color="auto" w:fill="FFFFFF"/>
        </w:rPr>
        <w:t>entro del directorio del proyecto</w:t>
      </w:r>
      <w:r>
        <w:rPr>
          <w:rFonts w:ascii="Arial" w:hAnsi="Arial" w:cs="Arial"/>
          <w:sz w:val="24"/>
          <w:szCs w:val="24"/>
          <w:shd w:val="clear" w:color="auto" w:fill="FFFFFF"/>
        </w:rPr>
        <w:t xml:space="preserve"> de debe ejecutar la </w:t>
      </w:r>
      <w:r w:rsidR="00980ACB">
        <w:rPr>
          <w:rFonts w:ascii="Arial" w:hAnsi="Arial" w:cs="Arial"/>
          <w:sz w:val="24"/>
          <w:szCs w:val="24"/>
          <w:shd w:val="clear" w:color="auto" w:fill="FFFFFF"/>
        </w:rPr>
        <w:t>siguiente</w:t>
      </w:r>
      <w:r>
        <w:rPr>
          <w:rFonts w:ascii="Arial" w:hAnsi="Arial" w:cs="Arial"/>
          <w:sz w:val="24"/>
          <w:szCs w:val="24"/>
          <w:shd w:val="clear" w:color="auto" w:fill="FFFFFF"/>
        </w:rPr>
        <w:t xml:space="preserve"> orden</w:t>
      </w:r>
      <w:r w:rsidRPr="00E455FC">
        <w:rPr>
          <w:rFonts w:ascii="Arial" w:hAnsi="Arial" w:cs="Arial"/>
          <w:sz w:val="24"/>
          <w:szCs w:val="24"/>
          <w:shd w:val="clear" w:color="auto" w:fill="FFFFFF"/>
        </w:rPr>
        <w:t>:</w:t>
      </w:r>
    </w:p>
    <w:p w14:paraId="0D2384CA" w14:textId="77777777" w:rsidR="0018673B" w:rsidRDefault="0018673B" w:rsidP="0018673B">
      <w:pPr>
        <w:rPr>
          <w:rFonts w:ascii="Arial" w:hAnsi="Arial" w:cs="Arial"/>
          <w:sz w:val="24"/>
          <w:szCs w:val="24"/>
          <w:shd w:val="clear" w:color="auto" w:fill="FFFFFF"/>
        </w:rPr>
      </w:pPr>
    </w:p>
    <w:p w14:paraId="26A9E644" w14:textId="77777777" w:rsidR="0018673B" w:rsidRPr="00C66805" w:rsidRDefault="0018673B" w:rsidP="0018673B">
      <w:pPr>
        <w:rPr>
          <w:rFonts w:ascii="Courier New" w:hAnsi="Courier New" w:cs="Courier New"/>
          <w:sz w:val="24"/>
          <w:szCs w:val="24"/>
          <w:shd w:val="clear" w:color="auto" w:fill="FFFFFF"/>
          <w:lang w:val="en-US"/>
        </w:rPr>
      </w:pPr>
      <w:r w:rsidRPr="00C66805">
        <w:rPr>
          <w:rFonts w:ascii="Courier New" w:hAnsi="Courier New" w:cs="Courier New"/>
          <w:sz w:val="24"/>
          <w:szCs w:val="24"/>
          <w:shd w:val="clear" w:color="auto" w:fill="FFFFFF"/>
          <w:lang w:val="en-US"/>
        </w:rPr>
        <w:t>npm install Johnny-five</w:t>
      </w:r>
    </w:p>
    <w:p w14:paraId="3FA32A0E" w14:textId="77777777" w:rsidR="0018673B" w:rsidRPr="00C66805" w:rsidRDefault="0018673B" w:rsidP="0018673B">
      <w:pPr>
        <w:pStyle w:val="Ttulo2"/>
        <w:rPr>
          <w:b/>
          <w:sz w:val="32"/>
          <w:szCs w:val="32"/>
          <w:lang w:val="en-US"/>
        </w:rPr>
      </w:pPr>
      <w:bookmarkStart w:id="351" w:name="_Toc499023890"/>
      <w:bookmarkStart w:id="352" w:name="_Toc504153928"/>
      <w:bookmarkStart w:id="353" w:name="_Toc509667177"/>
      <w:r w:rsidRPr="00C66805">
        <w:rPr>
          <w:b/>
          <w:sz w:val="32"/>
          <w:szCs w:val="32"/>
          <w:lang w:val="en-US"/>
        </w:rPr>
        <w:lastRenderedPageBreak/>
        <w:t>7.3 Arduino Firmata</w:t>
      </w:r>
      <w:bookmarkEnd w:id="351"/>
      <w:bookmarkEnd w:id="352"/>
      <w:bookmarkEnd w:id="353"/>
    </w:p>
    <w:p w14:paraId="719129D5" w14:textId="77777777" w:rsidR="0018673B" w:rsidRPr="00C66805" w:rsidRDefault="0018673B" w:rsidP="0018673B">
      <w:pPr>
        <w:rPr>
          <w:lang w:val="en-US"/>
        </w:rPr>
      </w:pPr>
    </w:p>
    <w:p w14:paraId="68FECCE8" w14:textId="0DF957F1" w:rsidR="0018673B" w:rsidRPr="00E455FC" w:rsidRDefault="0018673B" w:rsidP="0018673B">
      <w:pPr>
        <w:rPr>
          <w:rFonts w:ascii="Arial" w:hAnsi="Arial" w:cs="Arial"/>
          <w:sz w:val="24"/>
          <w:szCs w:val="24"/>
          <w:shd w:val="clear" w:color="auto" w:fill="FFFFFF"/>
        </w:rPr>
      </w:pPr>
      <w:r>
        <w:rPr>
          <w:noProof/>
          <w:lang w:val="en-US" w:eastAsia="en-US"/>
        </w:rPr>
        <mc:AlternateContent>
          <mc:Choice Requires="wps">
            <w:drawing>
              <wp:anchor distT="0" distB="0" distL="114300" distR="114300" simplePos="0" relativeHeight="251852288" behindDoc="0" locked="0" layoutInCell="1" allowOverlap="1" wp14:anchorId="57A63742" wp14:editId="1EA2CDCC">
                <wp:simplePos x="0" y="0"/>
                <wp:positionH relativeFrom="column">
                  <wp:posOffset>2306320</wp:posOffset>
                </wp:positionH>
                <wp:positionV relativeFrom="paragraph">
                  <wp:posOffset>939546</wp:posOffset>
                </wp:positionV>
                <wp:extent cx="2633345" cy="635"/>
                <wp:effectExtent l="0" t="0" r="0" b="0"/>
                <wp:wrapSquare wrapText="bothSides"/>
                <wp:docPr id="1061" name="Cuadro de texto 1061"/>
                <wp:cNvGraphicFramePr/>
                <a:graphic xmlns:a="http://schemas.openxmlformats.org/drawingml/2006/main">
                  <a:graphicData uri="http://schemas.microsoft.com/office/word/2010/wordprocessingShape">
                    <wps:wsp>
                      <wps:cNvSpPr txBox="1"/>
                      <wps:spPr>
                        <a:xfrm>
                          <a:off x="0" y="0"/>
                          <a:ext cx="2633345" cy="635"/>
                        </a:xfrm>
                        <a:prstGeom prst="rect">
                          <a:avLst/>
                        </a:prstGeom>
                        <a:solidFill>
                          <a:prstClr val="white"/>
                        </a:solidFill>
                        <a:ln>
                          <a:noFill/>
                        </a:ln>
                      </wps:spPr>
                      <wps:txbx>
                        <w:txbxContent>
                          <w:p w14:paraId="17F10DC7" w14:textId="3D41E84A" w:rsidR="006D6B4B" w:rsidRPr="00E41B16" w:rsidRDefault="006D6B4B" w:rsidP="0018673B">
                            <w:pPr>
                              <w:pStyle w:val="Descripcin"/>
                              <w:jc w:val="center"/>
                              <w:rPr>
                                <w:rFonts w:ascii="Calibri" w:eastAsia="Calibri" w:hAnsi="Calibri" w:cs="Calibri"/>
                                <w:noProof/>
                                <w:color w:val="000000"/>
                                <w:lang w:val="es-ES_tradnl" w:eastAsia="es-ES_tradnl"/>
                              </w:rPr>
                            </w:pPr>
                            <w:bookmarkStart w:id="354" w:name="_Ref503537432"/>
                            <w:bookmarkStart w:id="355" w:name="_Toc504153997"/>
                            <w:bookmarkStart w:id="356" w:name="_Toc508877202"/>
                            <w:bookmarkStart w:id="357" w:name="_Ref508877444"/>
                            <w:r>
                              <w:t xml:space="preserve">Ilustración </w:t>
                            </w:r>
                            <w:fldSimple w:instr=" SEQ Ilustración \* ARABIC ">
                              <w:r>
                                <w:rPr>
                                  <w:noProof/>
                                </w:rPr>
                                <w:t>46</w:t>
                              </w:r>
                            </w:fldSimple>
                            <w:r>
                              <w:t xml:space="preserve"> – </w:t>
                            </w:r>
                            <w:bookmarkEnd w:id="354"/>
                            <w:bookmarkEnd w:id="355"/>
                            <w:r>
                              <w:t>Firmata como interfaz</w:t>
                            </w:r>
                            <w:bookmarkEnd w:id="356"/>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A63742" id="Cuadro de texto 1061" o:spid="_x0000_s1048" type="#_x0000_t202" style="position:absolute;left:0;text-align:left;margin-left:181.6pt;margin-top:74pt;width:207.35pt;height:.05pt;z-index:25185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" stroked="f">
                <v:textbox style="mso-fit-shape-to-text:t" inset="0,0,0,0">
                  <w:txbxContent>
                    <w:p w14:paraId="17F10DC7" w14:textId="3D41E84A" w:rsidR="006D6B4B" w:rsidRPr="00E41B16" w:rsidRDefault="006D6B4B" w:rsidP="0018673B">
                      <w:pPr>
                        <w:pStyle w:val="Descripcin"/>
                        <w:jc w:val="center"/>
                        <w:rPr>
                          <w:rFonts w:ascii="Calibri" w:eastAsia="Calibri" w:hAnsi="Calibri" w:cs="Calibri"/>
                          <w:noProof/>
                          <w:color w:val="000000"/>
                          <w:lang w:val="es-ES_tradnl" w:eastAsia="es-ES_tradnl"/>
                        </w:rPr>
                      </w:pPr>
                      <w:bookmarkStart w:id="358" w:name="_Ref503537432"/>
                      <w:bookmarkStart w:id="359" w:name="_Toc504153997"/>
                      <w:bookmarkStart w:id="360" w:name="_Toc508877202"/>
                      <w:bookmarkStart w:id="361" w:name="_Ref508877444"/>
                      <w:r>
                        <w:t xml:space="preserve">Ilustración </w:t>
                      </w:r>
                      <w:fldSimple w:instr=" SEQ Ilustración \* ARABIC ">
                        <w:r>
                          <w:rPr>
                            <w:noProof/>
                          </w:rPr>
                          <w:t>46</w:t>
                        </w:r>
                      </w:fldSimple>
                      <w:r>
                        <w:t xml:space="preserve"> – </w:t>
                      </w:r>
                      <w:bookmarkEnd w:id="358"/>
                      <w:bookmarkEnd w:id="359"/>
                      <w:r>
                        <w:t>Firmata como interfaz</w:t>
                      </w:r>
                      <w:bookmarkEnd w:id="360"/>
                      <w:bookmarkEnd w:id="361"/>
                    </w:p>
                  </w:txbxContent>
                </v:textbox>
                <w10:wrap type="square"/>
              </v:shape>
            </w:pict>
          </mc:Fallback>
        </mc:AlternateContent>
      </w:r>
      <w:r>
        <w:rPr>
          <w:noProof/>
        </w:rPr>
        <w:drawing>
          <wp:anchor distT="0" distB="0" distL="114300" distR="114300" simplePos="0" relativeHeight="251938304" behindDoc="0" locked="0" layoutInCell="1" allowOverlap="1" wp14:anchorId="66BDD762" wp14:editId="1BFCC75C">
            <wp:simplePos x="0" y="0"/>
            <wp:positionH relativeFrom="margin">
              <wp:align>right</wp:align>
            </wp:positionH>
            <wp:positionV relativeFrom="paragraph">
              <wp:posOffset>3810</wp:posOffset>
            </wp:positionV>
            <wp:extent cx="3086100" cy="876300"/>
            <wp:effectExtent l="0" t="0" r="0" b="0"/>
            <wp:wrapSquare wrapText="bothSides"/>
            <wp:docPr id="1064" name="Imagen 1064" descr="Resultado de imagen para fir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firmata"/>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5229" t="26740" r="9915" b="30376"/>
                    <a:stretch/>
                  </pic:blipFill>
                  <pic:spPr bwMode="auto">
                    <a:xfrm>
                      <a:off x="0" y="0"/>
                      <a:ext cx="3086100" cy="876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455FC">
        <w:rPr>
          <w:rFonts w:ascii="Arial" w:hAnsi="Arial" w:cs="Arial"/>
          <w:sz w:val="24"/>
          <w:szCs w:val="24"/>
          <w:shd w:val="clear" w:color="auto" w:fill="FFFFFF"/>
        </w:rPr>
        <w:t xml:space="preserve">Firmata </w:t>
      </w:r>
      <w:r>
        <w:rPr>
          <w:rFonts w:ascii="Arial" w:hAnsi="Arial" w:cs="Arial"/>
          <w:sz w:val="24"/>
          <w:szCs w:val="24"/>
          <w:shd w:val="clear" w:color="auto" w:fill="FFFFFF"/>
        </w:rPr>
        <w:t>se trata de</w:t>
      </w:r>
      <w:r w:rsidRPr="00E455FC">
        <w:rPr>
          <w:rFonts w:ascii="Arial" w:hAnsi="Arial" w:cs="Arial"/>
          <w:sz w:val="24"/>
          <w:szCs w:val="24"/>
          <w:shd w:val="clear" w:color="auto" w:fill="FFFFFF"/>
        </w:rPr>
        <w:t xml:space="preserve"> un protocolo </w:t>
      </w:r>
      <w:r>
        <w:rPr>
          <w:rFonts w:ascii="Arial" w:hAnsi="Arial" w:cs="Arial"/>
          <w:sz w:val="24"/>
          <w:szCs w:val="24"/>
          <w:shd w:val="clear" w:color="auto" w:fill="FFFFFF"/>
        </w:rPr>
        <w:t xml:space="preserve">serial, </w:t>
      </w:r>
      <w:r w:rsidRPr="00E455FC">
        <w:rPr>
          <w:rFonts w:ascii="Arial" w:hAnsi="Arial" w:cs="Arial"/>
          <w:sz w:val="24"/>
          <w:szCs w:val="24"/>
          <w:shd w:val="clear" w:color="auto" w:fill="FFFFFF"/>
        </w:rPr>
        <w:t xml:space="preserve">genérico </w:t>
      </w:r>
      <w:r>
        <w:rPr>
          <w:rFonts w:ascii="Arial" w:hAnsi="Arial" w:cs="Arial"/>
          <w:sz w:val="24"/>
          <w:szCs w:val="24"/>
          <w:shd w:val="clear" w:color="auto" w:fill="FFFFFF"/>
        </w:rPr>
        <w:t>orientado</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 xml:space="preserve">a </w:t>
      </w:r>
      <w:r w:rsidR="001F5C12">
        <w:rPr>
          <w:rFonts w:ascii="Arial" w:hAnsi="Arial" w:cs="Arial"/>
          <w:sz w:val="24"/>
          <w:szCs w:val="24"/>
          <w:shd w:val="clear" w:color="auto" w:fill="FFFFFF"/>
        </w:rPr>
        <w:t xml:space="preserve">la comunicación </w:t>
      </w:r>
      <w:r>
        <w:rPr>
          <w:rFonts w:ascii="Arial" w:hAnsi="Arial" w:cs="Arial"/>
          <w:sz w:val="24"/>
          <w:szCs w:val="24"/>
          <w:shd w:val="clear" w:color="auto" w:fill="FFFFFF"/>
        </w:rPr>
        <w:t>entre</w:t>
      </w:r>
      <w:r w:rsidRPr="00E455FC">
        <w:rPr>
          <w:rFonts w:ascii="Arial" w:hAnsi="Arial" w:cs="Arial"/>
          <w:sz w:val="24"/>
          <w:szCs w:val="24"/>
          <w:shd w:val="clear" w:color="auto" w:fill="FFFFFF"/>
        </w:rPr>
        <w:t xml:space="preserve"> microcontroladores </w:t>
      </w:r>
      <w:r>
        <w:rPr>
          <w:rFonts w:ascii="Arial" w:hAnsi="Arial" w:cs="Arial"/>
          <w:sz w:val="24"/>
          <w:szCs w:val="24"/>
          <w:shd w:val="clear" w:color="auto" w:fill="FFFFFF"/>
        </w:rPr>
        <w:t xml:space="preserve">y </w:t>
      </w:r>
      <w:r w:rsidR="00980ACB">
        <w:rPr>
          <w:rFonts w:ascii="Arial" w:hAnsi="Arial" w:cs="Arial"/>
          <w:sz w:val="24"/>
          <w:szCs w:val="24"/>
          <w:shd w:val="clear" w:color="auto" w:fill="FFFFFF"/>
        </w:rPr>
        <w:t xml:space="preserve">una </w:t>
      </w:r>
      <w:r w:rsidR="00980ACB" w:rsidRPr="00E455FC">
        <w:rPr>
          <w:rFonts w:ascii="Arial" w:hAnsi="Arial" w:cs="Arial"/>
          <w:sz w:val="24"/>
          <w:szCs w:val="24"/>
          <w:shd w:val="clear" w:color="auto" w:fill="FFFFFF"/>
        </w:rPr>
        <w:t>computadora</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 xml:space="preserve">Al ser genérico, </w:t>
      </w:r>
      <w:r w:rsidRPr="00E455FC">
        <w:rPr>
          <w:rFonts w:ascii="Arial" w:hAnsi="Arial" w:cs="Arial"/>
          <w:sz w:val="24"/>
          <w:szCs w:val="24"/>
          <w:shd w:val="clear" w:color="auto" w:fill="FFFFFF"/>
        </w:rPr>
        <w:t>se puede implementar en cualquier arquitectura de</w:t>
      </w:r>
      <w:r>
        <w:rPr>
          <w:rFonts w:ascii="Arial" w:hAnsi="Arial" w:cs="Arial"/>
          <w:sz w:val="24"/>
          <w:szCs w:val="24"/>
          <w:shd w:val="clear" w:color="auto" w:fill="FFFFFF"/>
        </w:rPr>
        <w:t xml:space="preserve"> </w:t>
      </w:r>
      <w:r w:rsidR="00980ACB" w:rsidRPr="00E455FC">
        <w:rPr>
          <w:rFonts w:ascii="Arial" w:hAnsi="Arial" w:cs="Arial"/>
          <w:sz w:val="24"/>
          <w:szCs w:val="24"/>
          <w:shd w:val="clear" w:color="auto" w:fill="FFFFFF"/>
        </w:rPr>
        <w:t>microcontroladores,</w:t>
      </w:r>
      <w:r>
        <w:rPr>
          <w:rFonts w:ascii="Arial" w:hAnsi="Arial" w:cs="Arial"/>
          <w:sz w:val="24"/>
          <w:szCs w:val="24"/>
          <w:shd w:val="clear" w:color="auto" w:fill="FFFFFF"/>
        </w:rPr>
        <w:t xml:space="preserve"> </w:t>
      </w:r>
      <w:r w:rsidR="00980ACB">
        <w:rPr>
          <w:rFonts w:ascii="Arial" w:hAnsi="Arial" w:cs="Arial"/>
          <w:sz w:val="24"/>
          <w:szCs w:val="24"/>
          <w:shd w:val="clear" w:color="auto" w:fill="FFFFFF"/>
        </w:rPr>
        <w:t>así</w:t>
      </w:r>
      <w:r>
        <w:rPr>
          <w:rFonts w:ascii="Arial" w:hAnsi="Arial" w:cs="Arial"/>
          <w:sz w:val="24"/>
          <w:szCs w:val="24"/>
          <w:shd w:val="clear" w:color="auto" w:fill="FFFFFF"/>
        </w:rPr>
        <w:t xml:space="preserve"> como también las bibliotecas para utilizarlo desde la computadora se pueden implementar en cualquier lenguaje.</w:t>
      </w:r>
    </w:p>
    <w:p w14:paraId="1207DC4A" w14:textId="0B88922D" w:rsidR="0018673B" w:rsidRDefault="0018673B" w:rsidP="0018673B">
      <w:pPr>
        <w:rPr>
          <w:rFonts w:ascii="Arial" w:hAnsi="Arial" w:cs="Arial"/>
          <w:sz w:val="24"/>
          <w:szCs w:val="24"/>
          <w:shd w:val="clear" w:color="auto" w:fill="FFFFFF"/>
        </w:rPr>
      </w:pPr>
      <w:r w:rsidRPr="00E455FC">
        <w:rPr>
          <w:rFonts w:ascii="Arial" w:hAnsi="Arial" w:cs="Arial"/>
          <w:sz w:val="24"/>
          <w:szCs w:val="24"/>
          <w:shd w:val="clear" w:color="auto" w:fill="FFFFFF"/>
        </w:rPr>
        <w:br/>
      </w:r>
      <w:r>
        <w:rPr>
          <w:rFonts w:ascii="Arial" w:hAnsi="Arial" w:cs="Arial"/>
          <w:sz w:val="24"/>
          <w:szCs w:val="24"/>
          <w:shd w:val="clear" w:color="auto" w:fill="FFFFFF"/>
        </w:rPr>
        <w:t>Su</w:t>
      </w:r>
      <w:r w:rsidRPr="00E455FC">
        <w:rPr>
          <w:rFonts w:ascii="Arial" w:hAnsi="Arial" w:cs="Arial"/>
          <w:sz w:val="24"/>
          <w:szCs w:val="24"/>
          <w:shd w:val="clear" w:color="auto" w:fill="FFFFFF"/>
        </w:rPr>
        <w:t xml:space="preserve"> objetivo es permitir controlar completamente un microcontrolador</w:t>
      </w:r>
      <w:r>
        <w:rPr>
          <w:rFonts w:ascii="Arial" w:hAnsi="Arial" w:cs="Arial"/>
          <w:sz w:val="24"/>
          <w:szCs w:val="24"/>
          <w:shd w:val="clear" w:color="auto" w:fill="FFFFFF"/>
        </w:rPr>
        <w:t xml:space="preserve"> de forma remota (</w:t>
      </w:r>
      <w:r w:rsidR="00F16B93" w:rsidRPr="00F16B93">
        <w:rPr>
          <w:rFonts w:ascii="Arial" w:hAnsi="Arial" w:cs="Arial"/>
          <w:b/>
          <w:sz w:val="24"/>
          <w:szCs w:val="24"/>
          <w:shd w:val="clear" w:color="auto" w:fill="FFFFFF"/>
        </w:rPr>
        <w:fldChar w:fldCharType="begin"/>
      </w:r>
      <w:r w:rsidR="00F16B93" w:rsidRPr="00F16B93">
        <w:rPr>
          <w:rFonts w:ascii="Arial" w:hAnsi="Arial" w:cs="Arial"/>
          <w:b/>
          <w:sz w:val="24"/>
          <w:szCs w:val="24"/>
          <w:shd w:val="clear" w:color="auto" w:fill="FFFFFF"/>
        </w:rPr>
        <w:instrText xml:space="preserve"> REF _Ref508877444 \h  \* MERGEFORMAT </w:instrText>
      </w:r>
      <w:r w:rsidR="00F16B93" w:rsidRPr="00F16B93">
        <w:rPr>
          <w:rFonts w:ascii="Arial" w:hAnsi="Arial" w:cs="Arial"/>
          <w:b/>
          <w:sz w:val="24"/>
          <w:szCs w:val="24"/>
          <w:shd w:val="clear" w:color="auto" w:fill="FFFFFF"/>
        </w:rPr>
      </w:r>
      <w:r w:rsidR="00F16B93" w:rsidRPr="00F16B93">
        <w:rPr>
          <w:rFonts w:ascii="Arial" w:hAnsi="Arial" w:cs="Arial"/>
          <w:b/>
          <w:sz w:val="24"/>
          <w:szCs w:val="24"/>
          <w:shd w:val="clear" w:color="auto" w:fill="FFFFFF"/>
        </w:rPr>
        <w:fldChar w:fldCharType="separate"/>
      </w:r>
      <w:r w:rsidR="00F16B93" w:rsidRPr="00F16B93">
        <w:rPr>
          <w:rFonts w:ascii="Arial" w:hAnsi="Arial" w:cs="Arial"/>
          <w:b/>
          <w:sz w:val="24"/>
          <w:szCs w:val="24"/>
        </w:rPr>
        <w:t xml:space="preserve">Ilustración </w:t>
      </w:r>
      <w:r w:rsidR="00F16B93" w:rsidRPr="00F16B93">
        <w:rPr>
          <w:rFonts w:ascii="Arial" w:hAnsi="Arial" w:cs="Arial"/>
          <w:b/>
          <w:noProof/>
          <w:sz w:val="24"/>
          <w:szCs w:val="24"/>
        </w:rPr>
        <w:t>46</w:t>
      </w:r>
      <w:r w:rsidR="00F16B93" w:rsidRPr="00F16B93">
        <w:rPr>
          <w:rFonts w:ascii="Arial" w:hAnsi="Arial" w:cs="Arial"/>
          <w:b/>
          <w:sz w:val="24"/>
          <w:szCs w:val="24"/>
        </w:rPr>
        <w:t xml:space="preserve"> – Firmata como interfaz</w:t>
      </w:r>
      <w:r w:rsidR="00F16B93" w:rsidRPr="00F16B93">
        <w:rPr>
          <w:rFonts w:ascii="Arial" w:hAnsi="Arial" w:cs="Arial"/>
          <w:b/>
          <w:sz w:val="24"/>
          <w:szCs w:val="24"/>
          <w:shd w:val="clear" w:color="auto" w:fill="FFFFFF"/>
        </w:rPr>
        <w:fldChar w:fldCharType="end"/>
      </w:r>
      <w:r>
        <w:rPr>
          <w:rFonts w:ascii="Arial" w:hAnsi="Arial" w:cs="Arial"/>
          <w:sz w:val="24"/>
          <w:szCs w:val="24"/>
          <w:shd w:val="clear" w:color="auto" w:fill="FFFFFF"/>
        </w:rPr>
        <w:t>)</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 xml:space="preserve">eliminando la necesidad de la escritura de código específico para cada </w:t>
      </w:r>
      <w:r w:rsidR="00980ACB">
        <w:rPr>
          <w:rFonts w:ascii="Arial" w:hAnsi="Arial" w:cs="Arial"/>
          <w:sz w:val="24"/>
          <w:szCs w:val="24"/>
          <w:shd w:val="clear" w:color="auto" w:fill="FFFFFF"/>
        </w:rPr>
        <w:t>microcontrolador</w:t>
      </w:r>
      <w:r w:rsidRPr="00E455FC">
        <w:rPr>
          <w:rFonts w:ascii="Arial" w:hAnsi="Arial" w:cs="Arial"/>
          <w:sz w:val="24"/>
          <w:szCs w:val="24"/>
          <w:shd w:val="clear" w:color="auto" w:fill="FFFFFF"/>
        </w:rPr>
        <w:t>.</w:t>
      </w:r>
      <w:sdt>
        <w:sdtPr>
          <w:rPr>
            <w:rFonts w:ascii="Arial" w:hAnsi="Arial" w:cs="Arial"/>
            <w:sz w:val="24"/>
            <w:szCs w:val="24"/>
            <w:shd w:val="clear" w:color="auto" w:fill="FFFFFF"/>
          </w:rPr>
          <w:id w:val="-643038494"/>
          <w:citation/>
        </w:sdtPr>
        <w:sdtContent>
          <w:r w:rsidR="005675C3">
            <w:rPr>
              <w:rFonts w:ascii="Arial" w:hAnsi="Arial" w:cs="Arial"/>
              <w:sz w:val="24"/>
              <w:szCs w:val="24"/>
              <w:shd w:val="clear" w:color="auto" w:fill="FFFFFF"/>
            </w:rPr>
            <w:fldChar w:fldCharType="begin"/>
          </w:r>
          <w:r w:rsidR="005675C3">
            <w:rPr>
              <w:rFonts w:ascii="Arial" w:hAnsi="Arial" w:cs="Arial"/>
              <w:sz w:val="24"/>
              <w:szCs w:val="24"/>
              <w:shd w:val="clear" w:color="auto" w:fill="FFFFFF"/>
            </w:rPr>
            <w:instrText xml:space="preserve"> CITATION git17 \l 11274 </w:instrText>
          </w:r>
          <w:r w:rsidR="005675C3">
            <w:rPr>
              <w:rFonts w:ascii="Arial" w:hAnsi="Arial" w:cs="Arial"/>
              <w:sz w:val="24"/>
              <w:szCs w:val="24"/>
              <w:shd w:val="clear" w:color="auto" w:fill="FFFFFF"/>
            </w:rPr>
            <w:fldChar w:fldCharType="separate"/>
          </w:r>
          <w:r w:rsidR="005675C3">
            <w:rPr>
              <w:rFonts w:ascii="Arial" w:hAnsi="Arial" w:cs="Arial"/>
              <w:noProof/>
              <w:sz w:val="24"/>
              <w:szCs w:val="24"/>
              <w:shd w:val="clear" w:color="auto" w:fill="FFFFFF"/>
            </w:rPr>
            <w:t xml:space="preserve"> </w:t>
          </w:r>
          <w:r w:rsidR="005675C3" w:rsidRPr="005675C3">
            <w:rPr>
              <w:rFonts w:ascii="Arial" w:hAnsi="Arial" w:cs="Arial"/>
              <w:noProof/>
              <w:sz w:val="24"/>
              <w:szCs w:val="24"/>
              <w:shd w:val="clear" w:color="auto" w:fill="FFFFFF"/>
            </w:rPr>
            <w:t>[25]</w:t>
          </w:r>
          <w:r w:rsidR="005675C3">
            <w:rPr>
              <w:rFonts w:ascii="Arial" w:hAnsi="Arial" w:cs="Arial"/>
              <w:sz w:val="24"/>
              <w:szCs w:val="24"/>
              <w:shd w:val="clear" w:color="auto" w:fill="FFFFFF"/>
            </w:rPr>
            <w:fldChar w:fldCharType="end"/>
          </w:r>
        </w:sdtContent>
      </w:sdt>
    </w:p>
    <w:p w14:paraId="529ACDF6" w14:textId="77777777" w:rsidR="0018673B" w:rsidRDefault="0018673B" w:rsidP="0018673B">
      <w:pPr>
        <w:rPr>
          <w:rFonts w:ascii="Arial" w:hAnsi="Arial" w:cs="Arial"/>
          <w:sz w:val="24"/>
          <w:szCs w:val="24"/>
          <w:shd w:val="clear" w:color="auto" w:fill="FFFFFF"/>
        </w:rPr>
      </w:pPr>
    </w:p>
    <w:p w14:paraId="17DC305C" w14:textId="77777777" w:rsidR="0018673B" w:rsidRDefault="0018673B" w:rsidP="0018673B">
      <w:pPr>
        <w:rPr>
          <w:rFonts w:ascii="Arial" w:hAnsi="Arial" w:cs="Arial"/>
          <w:color w:val="373737"/>
          <w:sz w:val="24"/>
          <w:szCs w:val="24"/>
          <w:shd w:val="clear" w:color="auto" w:fill="FFFFFF"/>
        </w:rPr>
      </w:pPr>
      <w:r>
        <w:rPr>
          <w:rFonts w:ascii="Arial" w:hAnsi="Arial" w:cs="Arial"/>
          <w:sz w:val="24"/>
          <w:szCs w:val="24"/>
          <w:shd w:val="clear" w:color="auto" w:fill="FFFFFF"/>
        </w:rPr>
        <w:t>Podemos enumerar las siguientes</w:t>
      </w:r>
      <w:r w:rsidRPr="00F16B93">
        <w:rPr>
          <w:rFonts w:ascii="Arial" w:hAnsi="Arial" w:cs="Arial"/>
          <w:color w:val="auto"/>
          <w:sz w:val="24"/>
          <w:szCs w:val="24"/>
          <w:shd w:val="clear" w:color="auto" w:fill="FFFFFF"/>
        </w:rPr>
        <w:t xml:space="preserve"> ventajas</w:t>
      </w:r>
      <w:r w:rsidRPr="00585D96">
        <w:rPr>
          <w:rFonts w:ascii="Arial" w:hAnsi="Arial" w:cs="Arial"/>
          <w:color w:val="373737"/>
          <w:sz w:val="24"/>
          <w:szCs w:val="24"/>
          <w:shd w:val="clear" w:color="auto" w:fill="FFFFFF"/>
        </w:rPr>
        <w:t>:</w:t>
      </w:r>
    </w:p>
    <w:p w14:paraId="7537F2AA" w14:textId="77777777" w:rsidR="0018673B" w:rsidRPr="00585D96" w:rsidRDefault="0018673B" w:rsidP="0018673B">
      <w:pPr>
        <w:rPr>
          <w:rFonts w:ascii="Arial" w:hAnsi="Arial" w:cs="Arial"/>
          <w:color w:val="373737"/>
          <w:sz w:val="24"/>
          <w:szCs w:val="24"/>
          <w:shd w:val="clear" w:color="auto" w:fill="FFFFFF"/>
        </w:rPr>
      </w:pPr>
    </w:p>
    <w:p w14:paraId="7E655B44" w14:textId="77777777" w:rsidR="0018673B" w:rsidRPr="00585D96" w:rsidRDefault="0018673B" w:rsidP="0018673B">
      <w:pPr>
        <w:numPr>
          <w:ilvl w:val="0"/>
          <w:numId w:val="21"/>
        </w:numPr>
        <w:shd w:val="clear" w:color="auto" w:fill="FFFFFF"/>
        <w:ind w:left="300"/>
        <w:textAlignment w:val="baseline"/>
        <w:rPr>
          <w:rFonts w:ascii="Arial" w:hAnsi="Arial" w:cs="Arial"/>
          <w:sz w:val="24"/>
          <w:szCs w:val="24"/>
        </w:rPr>
      </w:pPr>
      <w:r>
        <w:rPr>
          <w:rFonts w:ascii="Arial" w:hAnsi="Arial" w:cs="Arial"/>
          <w:sz w:val="24"/>
          <w:szCs w:val="24"/>
        </w:rPr>
        <w:t>El</w:t>
      </w:r>
      <w:r w:rsidRPr="00585D96">
        <w:rPr>
          <w:rFonts w:ascii="Arial" w:hAnsi="Arial" w:cs="Arial"/>
          <w:sz w:val="24"/>
          <w:szCs w:val="24"/>
        </w:rPr>
        <w:t xml:space="preserve"> programa no está limitado por la memoria RAM </w:t>
      </w:r>
      <w:r>
        <w:rPr>
          <w:rFonts w:ascii="Arial" w:hAnsi="Arial" w:cs="Arial"/>
          <w:sz w:val="24"/>
          <w:szCs w:val="24"/>
        </w:rPr>
        <w:t xml:space="preserve">ni </w:t>
      </w:r>
      <w:r w:rsidRPr="00585D96">
        <w:rPr>
          <w:rFonts w:ascii="Arial" w:hAnsi="Arial" w:cs="Arial"/>
          <w:sz w:val="24"/>
          <w:szCs w:val="24"/>
        </w:rPr>
        <w:t>Flash de Arduino</w:t>
      </w:r>
      <w:r>
        <w:rPr>
          <w:rFonts w:ascii="Arial" w:hAnsi="Arial" w:cs="Arial"/>
          <w:sz w:val="24"/>
          <w:szCs w:val="24"/>
        </w:rPr>
        <w:t>.</w:t>
      </w:r>
    </w:p>
    <w:p w14:paraId="116B351E" w14:textId="05FAE56C" w:rsidR="0018673B" w:rsidRDefault="0018673B" w:rsidP="0018673B">
      <w:pPr>
        <w:numPr>
          <w:ilvl w:val="0"/>
          <w:numId w:val="21"/>
        </w:numPr>
        <w:shd w:val="clear" w:color="auto" w:fill="FFFFFF"/>
        <w:ind w:left="300"/>
        <w:textAlignment w:val="baseline"/>
        <w:rPr>
          <w:rFonts w:ascii="Arial" w:hAnsi="Arial" w:cs="Arial"/>
          <w:sz w:val="24"/>
          <w:szCs w:val="24"/>
        </w:rPr>
      </w:pPr>
      <w:r w:rsidRPr="00585D96">
        <w:rPr>
          <w:rFonts w:ascii="Arial" w:hAnsi="Arial" w:cs="Arial"/>
          <w:sz w:val="24"/>
          <w:szCs w:val="24"/>
        </w:rPr>
        <w:t xml:space="preserve">El software de control se puede programar en cualquier lenguaje que tenga soporte para </w:t>
      </w:r>
      <w:r>
        <w:rPr>
          <w:rFonts w:ascii="Arial" w:hAnsi="Arial" w:cs="Arial"/>
          <w:sz w:val="24"/>
          <w:szCs w:val="24"/>
        </w:rPr>
        <w:t>F</w:t>
      </w:r>
      <w:r w:rsidRPr="00585D96">
        <w:rPr>
          <w:rFonts w:ascii="Arial" w:hAnsi="Arial" w:cs="Arial"/>
          <w:sz w:val="24"/>
          <w:szCs w:val="24"/>
        </w:rPr>
        <w:t xml:space="preserve">irmata. </w:t>
      </w:r>
      <w:r>
        <w:rPr>
          <w:rFonts w:ascii="Arial" w:hAnsi="Arial" w:cs="Arial"/>
          <w:sz w:val="24"/>
          <w:szCs w:val="24"/>
        </w:rPr>
        <w:t>Algunos</w:t>
      </w:r>
      <w:r w:rsidRPr="00585D96">
        <w:rPr>
          <w:rFonts w:ascii="Arial" w:hAnsi="Arial" w:cs="Arial"/>
          <w:sz w:val="24"/>
          <w:szCs w:val="24"/>
        </w:rPr>
        <w:t xml:space="preserve"> </w:t>
      </w:r>
      <w:r w:rsidR="00980ACB">
        <w:rPr>
          <w:rFonts w:ascii="Arial" w:hAnsi="Arial" w:cs="Arial"/>
          <w:sz w:val="24"/>
          <w:szCs w:val="24"/>
        </w:rPr>
        <w:t>lenguajes</w:t>
      </w:r>
      <w:r>
        <w:rPr>
          <w:rFonts w:ascii="Arial" w:hAnsi="Arial" w:cs="Arial"/>
          <w:sz w:val="24"/>
          <w:szCs w:val="24"/>
        </w:rPr>
        <w:t xml:space="preserve"> </w:t>
      </w:r>
      <w:r w:rsidR="005675C3">
        <w:rPr>
          <w:rFonts w:ascii="Arial" w:hAnsi="Arial" w:cs="Arial"/>
          <w:sz w:val="24"/>
          <w:szCs w:val="24"/>
        </w:rPr>
        <w:t>son,</w:t>
      </w:r>
      <w:r>
        <w:rPr>
          <w:rFonts w:ascii="Arial" w:hAnsi="Arial" w:cs="Arial"/>
          <w:sz w:val="24"/>
          <w:szCs w:val="24"/>
        </w:rPr>
        <w:t xml:space="preserve"> por </w:t>
      </w:r>
      <w:r w:rsidRPr="00585D96">
        <w:rPr>
          <w:rFonts w:ascii="Arial" w:hAnsi="Arial" w:cs="Arial"/>
          <w:sz w:val="24"/>
          <w:szCs w:val="24"/>
        </w:rPr>
        <w:t xml:space="preserve">ejemplo: Firmata: Processing, Visual Basic, Perl, C#, PHP, Java, </w:t>
      </w:r>
      <w:r w:rsidRPr="00A56233">
        <w:rPr>
          <w:rFonts w:ascii="Arial" w:hAnsi="Arial" w:cs="Arial"/>
          <w:b/>
          <w:sz w:val="24"/>
          <w:szCs w:val="24"/>
        </w:rPr>
        <w:t>JavaScript</w:t>
      </w:r>
      <w:r>
        <w:rPr>
          <w:rFonts w:ascii="Arial" w:hAnsi="Arial" w:cs="Arial"/>
          <w:b/>
          <w:sz w:val="24"/>
          <w:szCs w:val="24"/>
        </w:rPr>
        <w:t xml:space="preserve"> </w:t>
      </w:r>
      <w:r w:rsidRPr="00C66805">
        <w:rPr>
          <w:rFonts w:ascii="Arial" w:hAnsi="Arial" w:cs="Arial"/>
          <w:sz w:val="24"/>
          <w:szCs w:val="24"/>
        </w:rPr>
        <w:t>(a través de Jhonny</w:t>
      </w:r>
      <w:r w:rsidR="00980ACB">
        <w:rPr>
          <w:rFonts w:ascii="Arial" w:hAnsi="Arial" w:cs="Arial"/>
          <w:sz w:val="24"/>
          <w:szCs w:val="24"/>
        </w:rPr>
        <w:t>-</w:t>
      </w:r>
      <w:r w:rsidRPr="00C66805">
        <w:rPr>
          <w:rFonts w:ascii="Arial" w:hAnsi="Arial" w:cs="Arial"/>
          <w:sz w:val="24"/>
          <w:szCs w:val="24"/>
        </w:rPr>
        <w:t>Five</w:t>
      </w:r>
      <w:r>
        <w:rPr>
          <w:rFonts w:ascii="Arial" w:hAnsi="Arial" w:cs="Arial"/>
          <w:sz w:val="24"/>
          <w:szCs w:val="24"/>
        </w:rPr>
        <w:t xml:space="preserve"> u otras bibliotecas</w:t>
      </w:r>
      <w:r w:rsidRPr="00C66805">
        <w:rPr>
          <w:rFonts w:ascii="Arial" w:hAnsi="Arial" w:cs="Arial"/>
          <w:sz w:val="24"/>
          <w:szCs w:val="24"/>
        </w:rPr>
        <w:t>)</w:t>
      </w:r>
      <w:r w:rsidRPr="00585D96">
        <w:rPr>
          <w:rFonts w:ascii="Arial" w:hAnsi="Arial" w:cs="Arial"/>
          <w:sz w:val="24"/>
          <w:szCs w:val="24"/>
        </w:rPr>
        <w:t xml:space="preserve">, </w:t>
      </w:r>
      <w:r w:rsidR="005675C3" w:rsidRPr="00585D96">
        <w:rPr>
          <w:rFonts w:ascii="Arial" w:hAnsi="Arial" w:cs="Arial"/>
          <w:sz w:val="24"/>
          <w:szCs w:val="24"/>
        </w:rPr>
        <w:t>Ruby</w:t>
      </w:r>
      <w:r w:rsidR="005675C3">
        <w:rPr>
          <w:rFonts w:ascii="Arial" w:hAnsi="Arial" w:cs="Arial"/>
          <w:sz w:val="24"/>
          <w:szCs w:val="24"/>
        </w:rPr>
        <w:t xml:space="preserve">, </w:t>
      </w:r>
      <w:r w:rsidR="005675C3" w:rsidRPr="00585D96">
        <w:rPr>
          <w:rFonts w:ascii="Arial" w:hAnsi="Arial" w:cs="Arial"/>
          <w:sz w:val="24"/>
          <w:szCs w:val="24"/>
        </w:rPr>
        <w:t>Python</w:t>
      </w:r>
      <w:r>
        <w:rPr>
          <w:rFonts w:ascii="Arial" w:hAnsi="Arial" w:cs="Arial"/>
          <w:sz w:val="24"/>
          <w:szCs w:val="24"/>
        </w:rPr>
        <w:t>, etc.</w:t>
      </w:r>
    </w:p>
    <w:p w14:paraId="58E18BA6" w14:textId="77777777" w:rsidR="0018673B" w:rsidRPr="00361C40" w:rsidRDefault="0018673B" w:rsidP="0018673B">
      <w:pPr>
        <w:shd w:val="clear" w:color="auto" w:fill="FFFFFF"/>
        <w:ind w:left="300"/>
        <w:textAlignment w:val="baseline"/>
        <w:rPr>
          <w:rFonts w:ascii="Arial" w:hAnsi="Arial" w:cs="Arial"/>
          <w:sz w:val="24"/>
          <w:szCs w:val="24"/>
        </w:rPr>
      </w:pPr>
    </w:p>
    <w:p w14:paraId="5FB751A5" w14:textId="77777777" w:rsidR="0018673B" w:rsidRPr="000360D5" w:rsidRDefault="0018673B" w:rsidP="0018673B">
      <w:pPr>
        <w:rPr>
          <w:rFonts w:ascii="Arial" w:hAnsi="Arial" w:cs="Arial"/>
          <w:sz w:val="24"/>
          <w:szCs w:val="24"/>
          <w:shd w:val="clear" w:color="auto" w:fill="FFFFFF"/>
        </w:rPr>
      </w:pPr>
      <w:r w:rsidRPr="00C66805">
        <w:rPr>
          <w:rFonts w:ascii="Arial" w:hAnsi="Arial" w:cs="Arial"/>
          <w:sz w:val="24"/>
          <w:szCs w:val="24"/>
          <w:shd w:val="clear" w:color="auto" w:fill="FFFFFF"/>
        </w:rPr>
        <w:t>Sin embargo, podemos enumerar también una serie de Desventajas</w:t>
      </w:r>
      <w:r w:rsidRPr="000360D5">
        <w:rPr>
          <w:rFonts w:ascii="Arial" w:hAnsi="Arial" w:cs="Arial"/>
          <w:sz w:val="24"/>
          <w:szCs w:val="24"/>
          <w:shd w:val="clear" w:color="auto" w:fill="FFFFFF"/>
        </w:rPr>
        <w:t>:</w:t>
      </w:r>
    </w:p>
    <w:p w14:paraId="16C407D4" w14:textId="77777777" w:rsidR="0018673B" w:rsidRDefault="0018673B" w:rsidP="0018673B">
      <w:pPr>
        <w:rPr>
          <w:rFonts w:ascii="Times New Roman" w:hAnsi="Times New Roman" w:cs="Times New Roman"/>
          <w:sz w:val="24"/>
          <w:szCs w:val="24"/>
        </w:rPr>
      </w:pPr>
    </w:p>
    <w:p w14:paraId="796CFE2B" w14:textId="77777777" w:rsidR="0018673B" w:rsidRPr="00585D96" w:rsidRDefault="0018673B" w:rsidP="0018673B">
      <w:pPr>
        <w:numPr>
          <w:ilvl w:val="0"/>
          <w:numId w:val="22"/>
        </w:numPr>
        <w:shd w:val="clear" w:color="auto" w:fill="FFFFFF"/>
        <w:ind w:left="300"/>
        <w:textAlignment w:val="baseline"/>
        <w:rPr>
          <w:rFonts w:ascii="Arial" w:hAnsi="Arial" w:cs="Arial"/>
          <w:sz w:val="24"/>
          <w:szCs w:val="24"/>
        </w:rPr>
      </w:pPr>
      <w:r w:rsidRPr="00585D96">
        <w:rPr>
          <w:rFonts w:ascii="Arial" w:hAnsi="Arial" w:cs="Arial"/>
          <w:sz w:val="24"/>
          <w:szCs w:val="24"/>
        </w:rPr>
        <w:t xml:space="preserve">Programas más restringidos, operaciones </w:t>
      </w:r>
      <w:r>
        <w:rPr>
          <w:rFonts w:ascii="Arial" w:hAnsi="Arial" w:cs="Arial"/>
          <w:sz w:val="24"/>
          <w:szCs w:val="24"/>
        </w:rPr>
        <w:t>específicas como manejo pormenorizado de interrupciones no es posible.</w:t>
      </w:r>
    </w:p>
    <w:p w14:paraId="655FB3A0" w14:textId="77777777" w:rsidR="0018673B" w:rsidRPr="00D15376" w:rsidRDefault="0018673B" w:rsidP="0018673B">
      <w:pPr>
        <w:numPr>
          <w:ilvl w:val="0"/>
          <w:numId w:val="22"/>
        </w:numPr>
        <w:shd w:val="clear" w:color="auto" w:fill="FFFFFF"/>
        <w:ind w:left="300"/>
        <w:textAlignment w:val="baseline"/>
        <w:rPr>
          <w:sz w:val="36"/>
        </w:rPr>
      </w:pPr>
      <w:r w:rsidRPr="007A7721">
        <w:rPr>
          <w:rFonts w:ascii="Arial" w:hAnsi="Arial" w:cs="Arial"/>
          <w:sz w:val="24"/>
          <w:szCs w:val="24"/>
        </w:rPr>
        <w:t xml:space="preserve">El </w:t>
      </w:r>
      <w:r>
        <w:rPr>
          <w:rFonts w:ascii="Arial" w:hAnsi="Arial" w:cs="Arial"/>
          <w:sz w:val="24"/>
          <w:szCs w:val="24"/>
        </w:rPr>
        <w:t>microcontrolador deja de ser autónomo, es decir,</w:t>
      </w:r>
      <w:r w:rsidRPr="007A7721">
        <w:rPr>
          <w:rFonts w:ascii="Arial" w:hAnsi="Arial" w:cs="Arial"/>
          <w:sz w:val="24"/>
          <w:szCs w:val="24"/>
        </w:rPr>
        <w:t xml:space="preserve"> </w:t>
      </w:r>
      <w:r>
        <w:rPr>
          <w:rFonts w:ascii="Arial" w:hAnsi="Arial" w:cs="Arial"/>
          <w:sz w:val="24"/>
          <w:szCs w:val="24"/>
        </w:rPr>
        <w:t xml:space="preserve">depende de la </w:t>
      </w:r>
      <w:r w:rsidRPr="007A7721">
        <w:rPr>
          <w:rFonts w:ascii="Arial" w:hAnsi="Arial" w:cs="Arial"/>
          <w:sz w:val="24"/>
          <w:szCs w:val="24"/>
        </w:rPr>
        <w:t>cone</w:t>
      </w:r>
      <w:r>
        <w:rPr>
          <w:rFonts w:ascii="Arial" w:hAnsi="Arial" w:cs="Arial"/>
          <w:sz w:val="24"/>
          <w:szCs w:val="24"/>
        </w:rPr>
        <w:t>xión</w:t>
      </w:r>
      <w:r w:rsidRPr="007A7721">
        <w:rPr>
          <w:rFonts w:ascii="Arial" w:hAnsi="Arial" w:cs="Arial"/>
          <w:sz w:val="24"/>
          <w:szCs w:val="24"/>
        </w:rPr>
        <w:t xml:space="preserve"> al computador</w:t>
      </w:r>
      <w:r>
        <w:rPr>
          <w:rFonts w:ascii="Arial" w:hAnsi="Arial" w:cs="Arial"/>
          <w:sz w:val="24"/>
          <w:szCs w:val="24"/>
        </w:rPr>
        <w:t xml:space="preserve"> </w:t>
      </w:r>
      <w:r w:rsidRPr="007A7721">
        <w:rPr>
          <w:rFonts w:ascii="Arial" w:hAnsi="Arial" w:cs="Arial"/>
          <w:sz w:val="24"/>
          <w:szCs w:val="24"/>
        </w:rPr>
        <w:t xml:space="preserve">para poder </w:t>
      </w:r>
      <w:r>
        <w:rPr>
          <w:rFonts w:ascii="Arial" w:hAnsi="Arial" w:cs="Arial"/>
          <w:sz w:val="24"/>
          <w:szCs w:val="24"/>
        </w:rPr>
        <w:t>recibir comandos</w:t>
      </w:r>
      <w:r w:rsidRPr="007A7721">
        <w:rPr>
          <w:rFonts w:ascii="Arial" w:hAnsi="Arial" w:cs="Arial"/>
          <w:sz w:val="24"/>
          <w:szCs w:val="24"/>
        </w:rPr>
        <w:t>.</w:t>
      </w:r>
    </w:p>
    <w:p w14:paraId="237AF2A5" w14:textId="77777777" w:rsidR="0018673B" w:rsidRDefault="0018673B" w:rsidP="0018673B">
      <w:pPr>
        <w:rPr>
          <w:b/>
          <w:color w:val="666666"/>
          <w:sz w:val="32"/>
          <w:szCs w:val="32"/>
        </w:rPr>
      </w:pPr>
      <w:bookmarkStart w:id="362" w:name="_Toc499023891"/>
    </w:p>
    <w:p w14:paraId="3EBB5E89" w14:textId="77777777" w:rsidR="0018673B" w:rsidRDefault="0018673B" w:rsidP="0018673B">
      <w:pPr>
        <w:pStyle w:val="Ttulo2"/>
        <w:rPr>
          <w:b/>
          <w:sz w:val="32"/>
          <w:szCs w:val="32"/>
        </w:rPr>
      </w:pPr>
      <w:bookmarkStart w:id="363" w:name="_Toc509667178"/>
      <w:r>
        <w:rPr>
          <w:b/>
          <w:sz w:val="32"/>
          <w:szCs w:val="32"/>
        </w:rPr>
        <w:t>7.4 Surgimiento y funcionamiento de Firmata</w:t>
      </w:r>
      <w:bookmarkEnd w:id="363"/>
    </w:p>
    <w:p w14:paraId="35268942" w14:textId="77777777" w:rsidR="0018673B" w:rsidRDefault="0018673B" w:rsidP="0018673B">
      <w:pPr>
        <w:rPr>
          <w:rFonts w:ascii="Arial" w:hAnsi="Arial" w:cs="Arial"/>
          <w:sz w:val="24"/>
          <w:szCs w:val="24"/>
          <w:shd w:val="clear" w:color="auto" w:fill="FFFFFF"/>
        </w:rPr>
      </w:pPr>
    </w:p>
    <w:p w14:paraId="226C7A80" w14:textId="40A4B8E1"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 xml:space="preserve">El protocolo surge con el objetivo de hacer del microcontrolador una extensión del entorno de desarrollo, quitando del foco la programación embebida y </w:t>
      </w:r>
      <w:r w:rsidR="00980ACB">
        <w:rPr>
          <w:rFonts w:ascii="Arial" w:hAnsi="Arial" w:cs="Arial"/>
          <w:sz w:val="24"/>
          <w:szCs w:val="24"/>
          <w:shd w:val="clear" w:color="auto" w:fill="FFFFFF"/>
        </w:rPr>
        <w:t>permitiendo</w:t>
      </w:r>
      <w:r>
        <w:rPr>
          <w:rFonts w:ascii="Arial" w:hAnsi="Arial" w:cs="Arial"/>
          <w:sz w:val="24"/>
          <w:szCs w:val="24"/>
          <w:shd w:val="clear" w:color="auto" w:fill="FFFFFF"/>
        </w:rPr>
        <w:t xml:space="preserve"> el uso de lenguajes de mayor nivel de abstracción o familiaridad con el desarrollador.</w:t>
      </w:r>
    </w:p>
    <w:p w14:paraId="36A44BF4" w14:textId="77777777" w:rsidR="0018673B" w:rsidRDefault="0018673B" w:rsidP="0018673B">
      <w:pPr>
        <w:rPr>
          <w:rFonts w:ascii="Arial" w:hAnsi="Arial" w:cs="Arial"/>
          <w:sz w:val="24"/>
          <w:szCs w:val="24"/>
          <w:shd w:val="clear" w:color="auto" w:fill="FFFFFF"/>
        </w:rPr>
      </w:pPr>
    </w:p>
    <w:p w14:paraId="5802A61B" w14:textId="7DD0A11C"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 xml:space="preserve">Su creación data del </w:t>
      </w:r>
      <w:r w:rsidRPr="00DC3114">
        <w:rPr>
          <w:rFonts w:ascii="Arial" w:hAnsi="Arial" w:cs="Arial"/>
          <w:sz w:val="24"/>
          <w:szCs w:val="24"/>
          <w:shd w:val="clear" w:color="auto" w:fill="FFFFFF"/>
        </w:rPr>
        <w:t>año 2006 como una demo</w:t>
      </w:r>
      <w:r>
        <w:rPr>
          <w:rFonts w:ascii="Arial" w:hAnsi="Arial" w:cs="Arial"/>
          <w:sz w:val="24"/>
          <w:szCs w:val="24"/>
          <w:shd w:val="clear" w:color="auto" w:fill="FFFFFF"/>
        </w:rPr>
        <w:t>stración</w:t>
      </w:r>
      <w:r w:rsidRPr="00DC3114">
        <w:rPr>
          <w:rFonts w:ascii="Arial" w:hAnsi="Arial" w:cs="Arial"/>
          <w:sz w:val="24"/>
          <w:szCs w:val="24"/>
          <w:shd w:val="clear" w:color="auto" w:fill="FFFFFF"/>
        </w:rPr>
        <w:t xml:space="preserve"> para Arduino por Hans-Chistoph Steiner</w:t>
      </w:r>
      <w:r>
        <w:rPr>
          <w:rFonts w:ascii="Arial" w:hAnsi="Arial" w:cs="Arial"/>
          <w:sz w:val="24"/>
          <w:szCs w:val="24"/>
          <w:shd w:val="clear" w:color="auto" w:fill="FFFFFF"/>
        </w:rPr>
        <w:t xml:space="preserve">, </w:t>
      </w:r>
      <w:r w:rsidRPr="00DC3114">
        <w:rPr>
          <w:rFonts w:ascii="Arial" w:hAnsi="Arial" w:cs="Arial"/>
          <w:sz w:val="24"/>
          <w:szCs w:val="24"/>
          <w:shd w:val="clear" w:color="auto" w:fill="FFFFFF"/>
        </w:rPr>
        <w:t>mientras trabaja</w:t>
      </w:r>
      <w:r>
        <w:rPr>
          <w:rFonts w:ascii="Arial" w:hAnsi="Arial" w:cs="Arial"/>
          <w:sz w:val="24"/>
          <w:szCs w:val="24"/>
          <w:shd w:val="clear" w:color="auto" w:fill="FFFFFF"/>
        </w:rPr>
        <w:t>ba</w:t>
      </w:r>
      <w:r w:rsidRPr="00DC3114">
        <w:rPr>
          <w:rFonts w:ascii="Arial" w:hAnsi="Arial" w:cs="Arial"/>
          <w:sz w:val="24"/>
          <w:szCs w:val="24"/>
          <w:shd w:val="clear" w:color="auto" w:fill="FFFFFF"/>
        </w:rPr>
        <w:t xml:space="preserve"> en un proyecto musical con dispositivos </w:t>
      </w:r>
      <w:r>
        <w:rPr>
          <w:rFonts w:ascii="Arial" w:hAnsi="Arial" w:cs="Arial"/>
          <w:sz w:val="24"/>
          <w:szCs w:val="24"/>
          <w:shd w:val="clear" w:color="auto" w:fill="FFFFFF"/>
        </w:rPr>
        <w:t>MIDI inter</w:t>
      </w:r>
      <w:r w:rsidRPr="00DC3114">
        <w:rPr>
          <w:rFonts w:ascii="Arial" w:hAnsi="Arial" w:cs="Arial"/>
          <w:sz w:val="24"/>
          <w:szCs w:val="24"/>
          <w:shd w:val="clear" w:color="auto" w:fill="FFFFFF"/>
        </w:rPr>
        <w:t xml:space="preserve">conectados a varios Arduinos </w:t>
      </w:r>
      <w:r>
        <w:rPr>
          <w:rFonts w:ascii="Arial" w:hAnsi="Arial" w:cs="Arial"/>
          <w:sz w:val="24"/>
          <w:szCs w:val="24"/>
          <w:shd w:val="clear" w:color="auto" w:fill="FFFFFF"/>
        </w:rPr>
        <w:t xml:space="preserve">que contaban </w:t>
      </w:r>
      <w:r w:rsidRPr="00DC3114">
        <w:rPr>
          <w:rFonts w:ascii="Arial" w:hAnsi="Arial" w:cs="Arial"/>
          <w:sz w:val="24"/>
          <w:szCs w:val="24"/>
          <w:shd w:val="clear" w:color="auto" w:fill="FFFFFF"/>
        </w:rPr>
        <w:t xml:space="preserve">con varios sensores. </w:t>
      </w:r>
      <w:r>
        <w:rPr>
          <w:rFonts w:ascii="Arial" w:hAnsi="Arial" w:cs="Arial"/>
          <w:sz w:val="24"/>
          <w:szCs w:val="24"/>
          <w:shd w:val="clear" w:color="auto" w:fill="FFFFFF"/>
        </w:rPr>
        <w:t xml:space="preserve">La </w:t>
      </w:r>
      <w:r w:rsidR="00980ACB">
        <w:rPr>
          <w:rFonts w:ascii="Arial" w:hAnsi="Arial" w:cs="Arial"/>
          <w:sz w:val="24"/>
          <w:szCs w:val="24"/>
          <w:shd w:val="clear" w:color="auto" w:fill="FFFFFF"/>
        </w:rPr>
        <w:t>problemática</w:t>
      </w:r>
      <w:r>
        <w:rPr>
          <w:rFonts w:ascii="Arial" w:hAnsi="Arial" w:cs="Arial"/>
          <w:sz w:val="24"/>
          <w:szCs w:val="24"/>
          <w:shd w:val="clear" w:color="auto" w:fill="FFFFFF"/>
        </w:rPr>
        <w:t xml:space="preserve"> de </w:t>
      </w:r>
      <w:r w:rsidRPr="00DC3114">
        <w:rPr>
          <w:rFonts w:ascii="Arial" w:hAnsi="Arial" w:cs="Arial"/>
          <w:sz w:val="24"/>
          <w:szCs w:val="24"/>
          <w:shd w:val="clear" w:color="auto" w:fill="FFFFFF"/>
        </w:rPr>
        <w:t xml:space="preserve">Hans </w:t>
      </w:r>
      <w:r>
        <w:rPr>
          <w:rFonts w:ascii="Arial" w:hAnsi="Arial" w:cs="Arial"/>
          <w:sz w:val="24"/>
          <w:szCs w:val="24"/>
          <w:shd w:val="clear" w:color="auto" w:fill="FFFFFF"/>
        </w:rPr>
        <w:t>era que debía replicar en cada microcontrolador cada cambio realizado.</w:t>
      </w:r>
    </w:p>
    <w:p w14:paraId="78AB4B2C" w14:textId="77777777" w:rsidR="0018673B" w:rsidRDefault="0018673B" w:rsidP="0018673B">
      <w:pPr>
        <w:rPr>
          <w:rFonts w:ascii="Arial" w:hAnsi="Arial" w:cs="Arial"/>
          <w:sz w:val="24"/>
          <w:szCs w:val="24"/>
          <w:shd w:val="clear" w:color="auto" w:fill="FFFFFF"/>
        </w:rPr>
      </w:pPr>
    </w:p>
    <w:p w14:paraId="5E6FD05E" w14:textId="7AD9112E"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Pr>
          <w:rFonts w:ascii="Arial" w:eastAsia="Calibri" w:hAnsi="Arial" w:cs="Arial"/>
          <w:color w:val="000000"/>
          <w:shd w:val="clear" w:color="auto" w:fill="FFFFFF"/>
        </w:rPr>
        <w:t>Actualmente l</w:t>
      </w:r>
      <w:r w:rsidRPr="00DC3114">
        <w:rPr>
          <w:rFonts w:ascii="Arial" w:eastAsia="Calibri" w:hAnsi="Arial" w:cs="Arial"/>
          <w:color w:val="000000"/>
          <w:shd w:val="clear" w:color="auto" w:fill="FFFFFF"/>
        </w:rPr>
        <w:t xml:space="preserve">a implementación de referencia </w:t>
      </w:r>
      <w:r>
        <w:rPr>
          <w:rFonts w:ascii="Arial" w:eastAsia="Calibri" w:hAnsi="Arial" w:cs="Arial"/>
          <w:color w:val="000000"/>
          <w:shd w:val="clear" w:color="auto" w:fill="FFFFFF"/>
        </w:rPr>
        <w:t>se encuentra</w:t>
      </w:r>
      <w:r w:rsidRPr="00DC3114">
        <w:rPr>
          <w:rFonts w:ascii="Arial" w:eastAsia="Calibri" w:hAnsi="Arial" w:cs="Arial"/>
          <w:color w:val="000000"/>
          <w:shd w:val="clear" w:color="auto" w:fill="FFFFFF"/>
        </w:rPr>
        <w:t xml:space="preserve"> </w:t>
      </w:r>
      <w:r>
        <w:rPr>
          <w:rFonts w:ascii="Arial" w:eastAsia="Calibri" w:hAnsi="Arial" w:cs="Arial"/>
          <w:color w:val="000000"/>
          <w:shd w:val="clear" w:color="auto" w:fill="FFFFFF"/>
        </w:rPr>
        <w:t xml:space="preserve">en la biblioteca de Arduino </w:t>
      </w:r>
      <w:r w:rsidR="005675C3" w:rsidRPr="005675C3">
        <w:rPr>
          <w:rFonts w:ascii="Arial" w:eastAsia="Calibri" w:hAnsi="Arial" w:cs="Arial"/>
          <w:color w:val="000000"/>
          <w:shd w:val="clear" w:color="auto" w:fill="FFFFFF"/>
        </w:rPr>
        <w:fldChar w:fldCharType="begin"/>
      </w:r>
      <w:r w:rsidR="005675C3" w:rsidRPr="005675C3">
        <w:rPr>
          <w:rFonts w:ascii="Arial" w:eastAsia="Calibri" w:hAnsi="Arial" w:cs="Arial"/>
          <w:color w:val="000000"/>
          <w:shd w:val="clear" w:color="auto" w:fill="FFFFFF"/>
        </w:rPr>
        <w:instrText xml:space="preserve"> REF _Ref508737417 \h  \* MERGEFORMAT </w:instrText>
      </w:r>
      <w:r w:rsidR="005675C3" w:rsidRPr="005675C3">
        <w:rPr>
          <w:rFonts w:ascii="Arial" w:eastAsia="Calibri" w:hAnsi="Arial" w:cs="Arial"/>
          <w:color w:val="000000"/>
          <w:shd w:val="clear" w:color="auto" w:fill="FFFFFF"/>
        </w:rPr>
      </w:r>
      <w:r w:rsidR="005675C3" w:rsidRPr="005675C3">
        <w:rPr>
          <w:rFonts w:ascii="Arial" w:eastAsia="Calibri" w:hAnsi="Arial" w:cs="Arial"/>
          <w:color w:val="000000"/>
          <w:shd w:val="clear" w:color="auto" w:fill="FFFFFF"/>
        </w:rPr>
        <w:fldChar w:fldCharType="separate"/>
      </w:r>
      <w:r w:rsidR="005675C3" w:rsidRPr="005675C3">
        <w:rPr>
          <w:rFonts w:ascii="Arial" w:hAnsi="Arial" w:cs="Arial"/>
          <w:b/>
        </w:rPr>
        <w:t>IDE</w:t>
      </w:r>
      <w:r w:rsidR="005675C3" w:rsidRPr="005675C3">
        <w:rPr>
          <w:rFonts w:ascii="Arial" w:eastAsia="Calibri" w:hAnsi="Arial" w:cs="Arial"/>
          <w:color w:val="000000"/>
          <w:shd w:val="clear" w:color="auto" w:fill="FFFFFF"/>
        </w:rPr>
        <w:fldChar w:fldCharType="end"/>
      </w:r>
      <w:r>
        <w:rPr>
          <w:rFonts w:ascii="Arial" w:eastAsia="Calibri" w:hAnsi="Arial" w:cs="Arial"/>
          <w:color w:val="000000"/>
          <w:shd w:val="clear" w:color="auto" w:fill="FFFFFF"/>
        </w:rPr>
        <w:t xml:space="preserve">, incluida a </w:t>
      </w:r>
      <w:r w:rsidRPr="00DC3114">
        <w:rPr>
          <w:rFonts w:ascii="Arial" w:eastAsia="Calibri" w:hAnsi="Arial" w:cs="Arial"/>
          <w:color w:val="000000"/>
          <w:shd w:val="clear" w:color="auto" w:fill="FFFFFF"/>
        </w:rPr>
        <w:t>partir de la versión 0012</w:t>
      </w:r>
      <w:r>
        <w:rPr>
          <w:rFonts w:ascii="Arial" w:eastAsia="Calibri" w:hAnsi="Arial" w:cs="Arial"/>
          <w:color w:val="000000"/>
          <w:shd w:val="clear" w:color="auto" w:fill="FFFFFF"/>
        </w:rPr>
        <w:t xml:space="preserve"> y está disponible para cualquier placa compatible.</w:t>
      </w:r>
    </w:p>
    <w:p w14:paraId="029989E2" w14:textId="77777777"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574B4D83" w14:textId="7FB0E6FC"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Pr>
          <w:rFonts w:ascii="Arial" w:eastAsia="Calibri" w:hAnsi="Arial" w:cs="Arial"/>
          <w:color w:val="000000"/>
          <w:shd w:val="clear" w:color="auto" w:fill="FFFFFF"/>
        </w:rPr>
        <w:t xml:space="preserve">Firmata   expone la </w:t>
      </w:r>
      <w:r w:rsidR="005675C3">
        <w:rPr>
          <w:rFonts w:ascii="Arial" w:eastAsia="Calibri" w:hAnsi="Arial" w:cs="Arial"/>
          <w:color w:val="000000"/>
          <w:shd w:val="clear" w:color="auto" w:fill="FFFFFF"/>
        </w:rPr>
        <w:fldChar w:fldCharType="begin"/>
      </w:r>
      <w:r w:rsidR="005675C3" w:rsidRPr="005675C3">
        <w:rPr>
          <w:rFonts w:ascii="Arial" w:eastAsia="Calibri" w:hAnsi="Arial" w:cs="Arial"/>
          <w:color w:val="000000"/>
          <w:shd w:val="clear" w:color="auto" w:fill="FFFFFF"/>
        </w:rPr>
        <w:instrText xml:space="preserve"> REF _Ref508736466 \h  \* MERGEFORMAT </w:instrText>
      </w:r>
      <w:r w:rsidR="005675C3">
        <w:rPr>
          <w:rFonts w:ascii="Arial" w:eastAsia="Calibri" w:hAnsi="Arial" w:cs="Arial"/>
          <w:color w:val="000000"/>
          <w:shd w:val="clear" w:color="auto" w:fill="FFFFFF"/>
        </w:rPr>
      </w:r>
      <w:r w:rsidR="005675C3">
        <w:rPr>
          <w:rFonts w:ascii="Arial" w:eastAsia="Calibri" w:hAnsi="Arial" w:cs="Arial"/>
          <w:color w:val="000000"/>
          <w:shd w:val="clear" w:color="auto" w:fill="FFFFFF"/>
        </w:rPr>
        <w:fldChar w:fldCharType="separate"/>
      </w:r>
      <w:r w:rsidR="005675C3" w:rsidRPr="005675C3">
        <w:rPr>
          <w:rFonts w:ascii="Arial" w:hAnsi="Arial" w:cs="Arial"/>
          <w:b/>
        </w:rPr>
        <w:t>API</w:t>
      </w:r>
      <w:r w:rsidR="005675C3" w:rsidRPr="00FA1017">
        <w:rPr>
          <w:b/>
          <w:i/>
          <w:sz w:val="32"/>
          <w:szCs w:val="32"/>
        </w:rPr>
        <w:t xml:space="preserve"> </w:t>
      </w:r>
      <w:r w:rsidR="005675C3">
        <w:rPr>
          <w:rFonts w:ascii="Arial" w:eastAsia="Calibri" w:hAnsi="Arial" w:cs="Arial"/>
          <w:color w:val="000000"/>
          <w:shd w:val="clear" w:color="auto" w:fill="FFFFFF"/>
        </w:rPr>
        <w:fldChar w:fldCharType="end"/>
      </w:r>
      <w:r>
        <w:rPr>
          <w:rFonts w:ascii="Arial" w:eastAsia="Calibri" w:hAnsi="Arial" w:cs="Arial"/>
          <w:color w:val="000000"/>
          <w:shd w:val="clear" w:color="auto" w:fill="FFFFFF"/>
        </w:rPr>
        <w:t xml:space="preserve">de Arduino en la computadora conectada al microcontrolador, </w:t>
      </w:r>
      <w:r w:rsidR="00980ACB">
        <w:rPr>
          <w:rFonts w:ascii="Arial" w:eastAsia="Calibri" w:hAnsi="Arial" w:cs="Arial"/>
          <w:color w:val="000000"/>
          <w:shd w:val="clear" w:color="auto" w:fill="FFFFFF"/>
        </w:rPr>
        <w:t>permitiendo</w:t>
      </w:r>
      <w:r>
        <w:rPr>
          <w:rFonts w:ascii="Arial" w:eastAsia="Calibri" w:hAnsi="Arial" w:cs="Arial"/>
          <w:color w:val="000000"/>
          <w:shd w:val="clear" w:color="auto" w:fill="FFFFFF"/>
        </w:rPr>
        <w:t xml:space="preserve"> la operación remota. A través del puerto serie se codifican los mensajes utilizando la codificación del protocolo MIDI (Musical Instrument Digital Interface), un </w:t>
      </w:r>
      <w:r w:rsidR="00980ACB">
        <w:rPr>
          <w:rFonts w:ascii="Arial" w:eastAsia="Calibri" w:hAnsi="Arial" w:cs="Arial"/>
          <w:color w:val="000000"/>
          <w:shd w:val="clear" w:color="auto" w:fill="FFFFFF"/>
        </w:rPr>
        <w:t>protocolo</w:t>
      </w:r>
      <w:r>
        <w:rPr>
          <w:rFonts w:ascii="Arial" w:eastAsia="Calibri" w:hAnsi="Arial" w:cs="Arial"/>
          <w:color w:val="000000"/>
          <w:shd w:val="clear" w:color="auto" w:fill="FFFFFF"/>
        </w:rPr>
        <w:t xml:space="preserve"> orientado a la comunicación de dispositivos musicales con computadoras.</w:t>
      </w:r>
    </w:p>
    <w:p w14:paraId="7EE96D16" w14:textId="77777777" w:rsidR="0018673B" w:rsidRPr="001824DC"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5C0AD54F" w14:textId="7580CA6F"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Pr>
          <w:rFonts w:ascii="Arial" w:eastAsia="Calibri" w:hAnsi="Arial" w:cs="Arial"/>
          <w:color w:val="000000"/>
          <w:shd w:val="clear" w:color="auto" w:fill="FFFFFF"/>
        </w:rPr>
        <w:t>Estos mensajes se conforman de bytes de comando seguidos de bytes de datos.</w:t>
      </w:r>
      <w:r w:rsidRPr="001824DC">
        <w:rPr>
          <w:rFonts w:ascii="Arial" w:eastAsia="Calibri" w:hAnsi="Arial" w:cs="Arial"/>
          <w:color w:val="000000"/>
          <w:shd w:val="clear" w:color="auto" w:fill="FFFFFF"/>
        </w:rPr>
        <w:t xml:space="preserve"> </w:t>
      </w:r>
      <w:r>
        <w:rPr>
          <w:rFonts w:ascii="Arial" w:eastAsia="Calibri" w:hAnsi="Arial" w:cs="Arial"/>
          <w:color w:val="000000"/>
          <w:shd w:val="clear" w:color="auto" w:fill="FFFFFF"/>
        </w:rPr>
        <w:t>L</w:t>
      </w:r>
      <w:r w:rsidRPr="001824DC">
        <w:rPr>
          <w:rFonts w:ascii="Arial" w:eastAsia="Calibri" w:hAnsi="Arial" w:cs="Arial"/>
          <w:color w:val="000000"/>
          <w:shd w:val="clear" w:color="auto" w:fill="FFFFFF"/>
        </w:rPr>
        <w:t xml:space="preserve">os bytes de comando son 8 bits y los bytes de datos son 7 bits. Por ejemplo, el mensaje </w:t>
      </w:r>
      <w:r>
        <w:rPr>
          <w:rFonts w:ascii="Arial" w:eastAsia="Calibri" w:hAnsi="Arial" w:cs="Arial"/>
          <w:color w:val="000000"/>
          <w:shd w:val="clear" w:color="auto" w:fill="FFFFFF"/>
        </w:rPr>
        <w:t>MIDI</w:t>
      </w:r>
      <w:r w:rsidRPr="001824DC">
        <w:rPr>
          <w:rFonts w:ascii="Arial" w:eastAsia="Calibri" w:hAnsi="Arial" w:cs="Arial"/>
          <w:color w:val="000000"/>
          <w:shd w:val="clear" w:color="auto" w:fill="FFFFFF"/>
        </w:rPr>
        <w:t xml:space="preserve"> Channel Pressure (Comando: 0xD0) tiene 2 bytes de longitud, en Firmata se utiliza para habilitar informes para un puerto digital (colección de 8 pines). </w:t>
      </w:r>
      <w:r>
        <w:rPr>
          <w:rFonts w:ascii="Arial" w:eastAsia="Calibri" w:hAnsi="Arial" w:cs="Arial"/>
          <w:color w:val="000000"/>
          <w:shd w:val="clear" w:color="auto" w:fill="FFFFFF"/>
        </w:rPr>
        <w:t xml:space="preserve">Si bien </w:t>
      </w:r>
      <w:r w:rsidRPr="001824DC">
        <w:rPr>
          <w:rFonts w:ascii="Arial" w:eastAsia="Calibri" w:hAnsi="Arial" w:cs="Arial"/>
          <w:color w:val="000000"/>
          <w:shd w:val="clear" w:color="auto" w:fill="FFFFFF"/>
        </w:rPr>
        <w:t>Firmata</w:t>
      </w:r>
      <w:r>
        <w:rPr>
          <w:rFonts w:ascii="Arial" w:eastAsia="Calibri" w:hAnsi="Arial" w:cs="Arial"/>
          <w:color w:val="000000"/>
          <w:shd w:val="clear" w:color="auto" w:fill="FFFFFF"/>
        </w:rPr>
        <w:t xml:space="preserve"> respeta la catnidad de bytes de cada comando MIDI que reemplaza, hace uso </w:t>
      </w:r>
      <w:r w:rsidR="00980ACB">
        <w:rPr>
          <w:rFonts w:ascii="Arial" w:eastAsia="Calibri" w:hAnsi="Arial" w:cs="Arial"/>
          <w:color w:val="000000"/>
          <w:shd w:val="clear" w:color="auto" w:fill="FFFFFF"/>
        </w:rPr>
        <w:t xml:space="preserve">de </w:t>
      </w:r>
      <w:r w:rsidR="00980ACB" w:rsidRPr="001824DC">
        <w:rPr>
          <w:rFonts w:ascii="Arial" w:eastAsia="Calibri" w:hAnsi="Arial" w:cs="Arial"/>
          <w:color w:val="000000"/>
          <w:shd w:val="clear" w:color="auto" w:fill="FFFFFF"/>
        </w:rPr>
        <w:t>los</w:t>
      </w:r>
      <w:r w:rsidRPr="001824DC">
        <w:rPr>
          <w:rFonts w:ascii="Arial" w:eastAsia="Calibri" w:hAnsi="Arial" w:cs="Arial"/>
          <w:color w:val="000000"/>
          <w:shd w:val="clear" w:color="auto" w:fill="FFFFFF"/>
        </w:rPr>
        <w:t xml:space="preserve"> mensajes de Midi System Exclusive (</w:t>
      </w:r>
      <w:r w:rsidR="00980ACB" w:rsidRPr="001824DC">
        <w:rPr>
          <w:rFonts w:ascii="Arial" w:eastAsia="Calibri" w:hAnsi="Arial" w:cs="Arial"/>
          <w:color w:val="000000"/>
          <w:shd w:val="clear" w:color="auto" w:fill="FFFFFF"/>
        </w:rPr>
        <w:t xml:space="preserve">Sysex) </w:t>
      </w:r>
      <w:r w:rsidR="00980ACB">
        <w:rPr>
          <w:rFonts w:ascii="Arial" w:eastAsia="Calibri" w:hAnsi="Arial" w:cs="Arial"/>
          <w:color w:val="000000"/>
          <w:shd w:val="clear" w:color="auto" w:fill="FFFFFF"/>
        </w:rPr>
        <w:t>para</w:t>
      </w:r>
      <w:r>
        <w:rPr>
          <w:rFonts w:ascii="Arial" w:eastAsia="Calibri" w:hAnsi="Arial" w:cs="Arial"/>
          <w:color w:val="000000"/>
          <w:shd w:val="clear" w:color="auto" w:fill="FFFFFF"/>
        </w:rPr>
        <w:t xml:space="preserve"> comunicaciones dónde se necesite un mensaje de longitud arbitraria.</w:t>
      </w:r>
    </w:p>
    <w:p w14:paraId="26A61C54" w14:textId="77777777"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4D999A2E" w14:textId="0540112B" w:rsidR="0018673B" w:rsidRDefault="00980AC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sidRPr="001824DC">
        <w:rPr>
          <w:rFonts w:ascii="Arial" w:eastAsia="Calibri" w:hAnsi="Arial" w:cs="Arial"/>
          <w:color w:val="000000"/>
          <w:shd w:val="clear" w:color="auto" w:fill="FFFFFF"/>
        </w:rPr>
        <w:t>Firmata permite</w:t>
      </w:r>
      <w:r w:rsidR="0018673B">
        <w:rPr>
          <w:rFonts w:ascii="Arial" w:eastAsia="Calibri" w:hAnsi="Arial" w:cs="Arial"/>
          <w:color w:val="000000"/>
          <w:shd w:val="clear" w:color="auto" w:fill="FFFFFF"/>
        </w:rPr>
        <w:t xml:space="preserve"> operar</w:t>
      </w:r>
      <w:r w:rsidR="0018673B" w:rsidRPr="001824DC">
        <w:rPr>
          <w:rFonts w:ascii="Arial" w:eastAsia="Calibri" w:hAnsi="Arial" w:cs="Arial"/>
          <w:color w:val="000000"/>
          <w:shd w:val="clear" w:color="auto" w:fill="FFFFFF"/>
        </w:rPr>
        <w:t xml:space="preserve"> tanto </w:t>
      </w:r>
      <w:r w:rsidR="0018673B">
        <w:rPr>
          <w:rFonts w:ascii="Arial" w:eastAsia="Calibri" w:hAnsi="Arial" w:cs="Arial"/>
          <w:color w:val="000000"/>
          <w:shd w:val="clear" w:color="auto" w:fill="FFFFFF"/>
        </w:rPr>
        <w:t xml:space="preserve">entradas y salidas </w:t>
      </w:r>
      <w:r w:rsidR="0018673B" w:rsidRPr="001824DC">
        <w:rPr>
          <w:rFonts w:ascii="Arial" w:eastAsia="Calibri" w:hAnsi="Arial" w:cs="Arial"/>
          <w:color w:val="000000"/>
          <w:shd w:val="clear" w:color="auto" w:fill="FFFFFF"/>
        </w:rPr>
        <w:t>analógic</w:t>
      </w:r>
      <w:r w:rsidR="0018673B">
        <w:rPr>
          <w:rFonts w:ascii="Arial" w:eastAsia="Calibri" w:hAnsi="Arial" w:cs="Arial"/>
          <w:color w:val="000000"/>
          <w:shd w:val="clear" w:color="auto" w:fill="FFFFFF"/>
        </w:rPr>
        <w:t>as</w:t>
      </w:r>
      <w:r w:rsidR="0018673B" w:rsidRPr="001824DC">
        <w:rPr>
          <w:rFonts w:ascii="Arial" w:eastAsia="Calibri" w:hAnsi="Arial" w:cs="Arial"/>
          <w:color w:val="000000"/>
          <w:shd w:val="clear" w:color="auto" w:fill="FFFFFF"/>
        </w:rPr>
        <w:t xml:space="preserve"> y digitales</w:t>
      </w:r>
      <w:r w:rsidR="0018673B">
        <w:rPr>
          <w:rFonts w:ascii="Arial" w:eastAsia="Calibri" w:hAnsi="Arial" w:cs="Arial"/>
          <w:color w:val="000000"/>
          <w:shd w:val="clear" w:color="auto" w:fill="FFFFFF"/>
        </w:rPr>
        <w:t>. Soporta</w:t>
      </w:r>
      <w:r w:rsidR="0018673B" w:rsidRPr="001824DC">
        <w:rPr>
          <w:rFonts w:ascii="Arial" w:eastAsia="Calibri" w:hAnsi="Arial" w:cs="Arial"/>
          <w:color w:val="000000"/>
          <w:shd w:val="clear" w:color="auto" w:fill="FFFFFF"/>
        </w:rPr>
        <w:t xml:space="preserve"> más de 16 pines analógicos con una resolución de 14 bits y más de 128 pines digitales.</w:t>
      </w:r>
    </w:p>
    <w:p w14:paraId="05DF4331" w14:textId="77777777" w:rsidR="005675C3" w:rsidRDefault="005675C3"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18BCC47C" w14:textId="5E1D8570"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Pr>
          <w:rFonts w:ascii="Arial" w:eastAsia="Calibri" w:hAnsi="Arial" w:cs="Arial"/>
          <w:color w:val="000000"/>
          <w:shd w:val="clear" w:color="auto" w:fill="FFFFFF"/>
        </w:rPr>
        <w:t>Por ser de código abierto, se han implementado diferentes versiones con características específicas para dar soporte a gran variedad de funcionalidades más allá de la operación de I/O analógica y digital. La versión original, Standard_Firmata, se incluye dentro de las versiones del entorno oficial de Arduino y Wiring e incluye soporte para las siguientes características</w:t>
      </w:r>
      <w:sdt>
        <w:sdtPr>
          <w:rPr>
            <w:rFonts w:ascii="Arial" w:eastAsia="Calibri" w:hAnsi="Arial" w:cs="Arial"/>
            <w:color w:val="000000"/>
            <w:shd w:val="clear" w:color="auto" w:fill="FFFFFF"/>
          </w:rPr>
          <w:id w:val="1676381325"/>
          <w:citation/>
        </w:sdtPr>
        <w:sdtContent>
          <w:r w:rsidR="005675C3">
            <w:rPr>
              <w:rFonts w:ascii="Arial" w:eastAsia="Calibri" w:hAnsi="Arial" w:cs="Arial"/>
              <w:color w:val="000000"/>
              <w:shd w:val="clear" w:color="auto" w:fill="FFFFFF"/>
            </w:rPr>
            <w:fldChar w:fldCharType="begin"/>
          </w:r>
          <w:r w:rsidR="005675C3">
            <w:rPr>
              <w:rFonts w:ascii="Arial" w:eastAsia="Calibri" w:hAnsi="Arial" w:cs="Arial"/>
              <w:color w:val="000000"/>
              <w:shd w:val="clear" w:color="auto" w:fill="FFFFFF"/>
            </w:rPr>
            <w:instrText xml:space="preserve"> CITATION htt172 \l 11274 </w:instrText>
          </w:r>
          <w:r w:rsidR="005675C3">
            <w:rPr>
              <w:rFonts w:ascii="Arial" w:eastAsia="Calibri" w:hAnsi="Arial" w:cs="Arial"/>
              <w:color w:val="000000"/>
              <w:shd w:val="clear" w:color="auto" w:fill="FFFFFF"/>
            </w:rPr>
            <w:fldChar w:fldCharType="separate"/>
          </w:r>
          <w:r w:rsidR="005675C3">
            <w:rPr>
              <w:rFonts w:ascii="Arial" w:eastAsia="Calibri" w:hAnsi="Arial" w:cs="Arial"/>
              <w:noProof/>
              <w:color w:val="000000"/>
              <w:shd w:val="clear" w:color="auto" w:fill="FFFFFF"/>
            </w:rPr>
            <w:t xml:space="preserve"> </w:t>
          </w:r>
          <w:r w:rsidR="005675C3" w:rsidRPr="005675C3">
            <w:rPr>
              <w:rFonts w:ascii="Arial" w:eastAsia="Calibri" w:hAnsi="Arial" w:cs="Arial"/>
              <w:noProof/>
              <w:color w:val="000000"/>
              <w:shd w:val="clear" w:color="auto" w:fill="FFFFFF"/>
            </w:rPr>
            <w:t>[26]</w:t>
          </w:r>
          <w:r w:rsidR="005675C3">
            <w:rPr>
              <w:rFonts w:ascii="Arial" w:eastAsia="Calibri" w:hAnsi="Arial" w:cs="Arial"/>
              <w:color w:val="000000"/>
              <w:shd w:val="clear" w:color="auto" w:fill="FFFFFF"/>
            </w:rPr>
            <w:fldChar w:fldCharType="end"/>
          </w:r>
        </w:sdtContent>
      </w:sdt>
      <w:r>
        <w:rPr>
          <w:rFonts w:ascii="Arial" w:eastAsia="Calibri" w:hAnsi="Arial" w:cs="Arial"/>
          <w:color w:val="000000"/>
          <w:shd w:val="clear" w:color="auto" w:fill="FFFFFF"/>
        </w:rPr>
        <w:t>:</w:t>
      </w:r>
    </w:p>
    <w:p w14:paraId="1CCA807F" w14:textId="77777777" w:rsidR="0018673B" w:rsidRPr="001824DC"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1FB04B80" w14:textId="77777777" w:rsidR="0018673B" w:rsidRPr="008412D1" w:rsidRDefault="0018673B" w:rsidP="0018673B">
      <w:pPr>
        <w:numPr>
          <w:ilvl w:val="0"/>
          <w:numId w:val="45"/>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Entradas y salidas analógicas</w:t>
      </w:r>
    </w:p>
    <w:p w14:paraId="494D2C4A" w14:textId="77777777" w:rsidR="0018673B" w:rsidRPr="001824DC" w:rsidRDefault="0018673B" w:rsidP="0018673B">
      <w:pPr>
        <w:numPr>
          <w:ilvl w:val="0"/>
          <w:numId w:val="45"/>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Salidas PWM</w:t>
      </w:r>
    </w:p>
    <w:p w14:paraId="30A8F4F7" w14:textId="77777777" w:rsidR="0018673B" w:rsidRPr="001824DC" w:rsidRDefault="0018673B" w:rsidP="0018673B">
      <w:pPr>
        <w:numPr>
          <w:ilvl w:val="0"/>
          <w:numId w:val="45"/>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Conmutación entre entradas y salidas analógicas</w:t>
      </w:r>
    </w:p>
    <w:p w14:paraId="5CCA78A7" w14:textId="77777777" w:rsidR="0018673B" w:rsidRPr="001824DC" w:rsidRDefault="0018673B" w:rsidP="0018673B">
      <w:pPr>
        <w:numPr>
          <w:ilvl w:val="0"/>
          <w:numId w:val="45"/>
        </w:numPr>
        <w:shd w:val="clear" w:color="auto" w:fill="FFFFFF"/>
        <w:ind w:left="600"/>
        <w:rPr>
          <w:rFonts w:ascii="Arial" w:hAnsi="Arial" w:cs="Arial"/>
          <w:sz w:val="24"/>
          <w:szCs w:val="24"/>
          <w:shd w:val="clear" w:color="auto" w:fill="FFFFFF"/>
        </w:rPr>
      </w:pPr>
      <w:r>
        <w:rPr>
          <w:rFonts w:ascii="Arial" w:hAnsi="Arial" w:cs="Arial"/>
          <w:sz w:val="24"/>
          <w:szCs w:val="24"/>
          <w:shd w:val="clear" w:color="auto" w:fill="FFFFFF"/>
        </w:rPr>
        <w:t xml:space="preserve">Control de </w:t>
      </w:r>
      <w:r w:rsidRPr="001824DC">
        <w:rPr>
          <w:rFonts w:ascii="Arial" w:hAnsi="Arial" w:cs="Arial"/>
          <w:sz w:val="24"/>
          <w:szCs w:val="24"/>
          <w:shd w:val="clear" w:color="auto" w:fill="FFFFFF"/>
        </w:rPr>
        <w:t>Servomotores</w:t>
      </w:r>
    </w:p>
    <w:p w14:paraId="5E837F19" w14:textId="77777777" w:rsidR="0018673B" w:rsidRPr="001824DC" w:rsidRDefault="0018673B" w:rsidP="0018673B">
      <w:pPr>
        <w:numPr>
          <w:ilvl w:val="0"/>
          <w:numId w:val="45"/>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Matrices de LEDs</w:t>
      </w:r>
    </w:p>
    <w:p w14:paraId="75AFD984" w14:textId="77777777" w:rsidR="0018673B" w:rsidRPr="00D30434" w:rsidRDefault="0018673B" w:rsidP="0018673B">
      <w:pPr>
        <w:numPr>
          <w:ilvl w:val="0"/>
          <w:numId w:val="45"/>
        </w:numPr>
        <w:shd w:val="clear" w:color="auto" w:fill="FFFFFF"/>
        <w:ind w:left="600"/>
        <w:rPr>
          <w:rFonts w:ascii="Arial" w:hAnsi="Arial" w:cs="Arial"/>
          <w:sz w:val="24"/>
          <w:szCs w:val="24"/>
          <w:shd w:val="clear" w:color="auto" w:fill="FFFFFF"/>
        </w:rPr>
      </w:pPr>
      <w:r>
        <w:rPr>
          <w:rFonts w:ascii="Arial" w:hAnsi="Arial" w:cs="Arial"/>
          <w:sz w:val="24"/>
          <w:szCs w:val="24"/>
          <w:shd w:val="clear" w:color="auto" w:fill="FFFFFF"/>
        </w:rPr>
        <w:t xml:space="preserve">Comunicación </w:t>
      </w:r>
      <w:r w:rsidRPr="001824DC">
        <w:rPr>
          <w:rFonts w:ascii="Arial" w:hAnsi="Arial" w:cs="Arial"/>
          <w:sz w:val="24"/>
          <w:szCs w:val="24"/>
          <w:shd w:val="clear" w:color="auto" w:fill="FFFFFF"/>
        </w:rPr>
        <w:t>I2C</w:t>
      </w:r>
    </w:p>
    <w:p w14:paraId="76388B52" w14:textId="77777777" w:rsidR="0018673B" w:rsidRDefault="0018673B" w:rsidP="0018673B">
      <w:pPr>
        <w:pStyle w:val="Ttulo2"/>
        <w:rPr>
          <w:b/>
          <w:sz w:val="32"/>
          <w:szCs w:val="32"/>
        </w:rPr>
      </w:pPr>
      <w:bookmarkStart w:id="364" w:name="_Toc504153929"/>
      <w:bookmarkStart w:id="365" w:name="_Toc509667179"/>
      <w:r>
        <w:rPr>
          <w:b/>
          <w:sz w:val="32"/>
          <w:szCs w:val="32"/>
        </w:rPr>
        <w:t>7.5 Métodos de librería Firmata en Arduino</w:t>
      </w:r>
      <w:bookmarkEnd w:id="365"/>
    </w:p>
    <w:p w14:paraId="7245B80E" w14:textId="77777777" w:rsidR="0018673B" w:rsidRPr="006E10DE" w:rsidRDefault="0018673B" w:rsidP="0018673B">
      <w:pPr>
        <w:rPr>
          <w:rFonts w:ascii="Arial" w:hAnsi="Arial" w:cs="Arial"/>
          <w:sz w:val="24"/>
          <w:szCs w:val="24"/>
          <w:shd w:val="clear" w:color="auto" w:fill="FFFFFF"/>
        </w:rPr>
      </w:pPr>
    </w:p>
    <w:p w14:paraId="77B2E73F" w14:textId="2D3D9B5F" w:rsidR="0018673B" w:rsidRDefault="0018673B" w:rsidP="0018673B">
      <w:pPr>
        <w:rPr>
          <w:rFonts w:ascii="Arial" w:hAnsi="Arial" w:cs="Arial"/>
          <w:sz w:val="24"/>
          <w:szCs w:val="24"/>
          <w:shd w:val="clear" w:color="auto" w:fill="FFFFFF"/>
        </w:rPr>
      </w:pPr>
      <w:r w:rsidRPr="006E10DE">
        <w:rPr>
          <w:rFonts w:ascii="Arial" w:hAnsi="Arial" w:cs="Arial"/>
          <w:sz w:val="24"/>
          <w:szCs w:val="24"/>
          <w:shd w:val="clear" w:color="auto" w:fill="FFFFFF"/>
        </w:rPr>
        <w:t xml:space="preserve">La librería Firmata de Arduino cuenta con un conjunto de métodos, relacionados con la </w:t>
      </w:r>
      <w:r w:rsidR="005675C3">
        <w:rPr>
          <w:rFonts w:ascii="Arial" w:hAnsi="Arial" w:cs="Arial"/>
          <w:sz w:val="24"/>
          <w:szCs w:val="24"/>
          <w:shd w:val="clear" w:color="auto" w:fill="FFFFFF"/>
        </w:rPr>
        <w:fldChar w:fldCharType="begin"/>
      </w:r>
      <w:r w:rsidR="005675C3" w:rsidRPr="005675C3">
        <w:rPr>
          <w:rFonts w:ascii="Arial" w:hAnsi="Arial" w:cs="Arial"/>
          <w:sz w:val="24"/>
          <w:szCs w:val="24"/>
          <w:shd w:val="clear" w:color="auto" w:fill="FFFFFF"/>
        </w:rPr>
        <w:instrText xml:space="preserve"> REF _Ref508736466 \h  \* MERGEFORMAT </w:instrText>
      </w:r>
      <w:r w:rsidR="005675C3">
        <w:rPr>
          <w:rFonts w:ascii="Arial" w:hAnsi="Arial" w:cs="Arial"/>
          <w:sz w:val="24"/>
          <w:szCs w:val="24"/>
          <w:shd w:val="clear" w:color="auto" w:fill="FFFFFF"/>
        </w:rPr>
      </w:r>
      <w:r w:rsidR="005675C3">
        <w:rPr>
          <w:rFonts w:ascii="Arial" w:hAnsi="Arial" w:cs="Arial"/>
          <w:sz w:val="24"/>
          <w:szCs w:val="24"/>
          <w:shd w:val="clear" w:color="auto" w:fill="FFFFFF"/>
        </w:rPr>
        <w:fldChar w:fldCharType="separate"/>
      </w:r>
      <w:r w:rsidR="005675C3" w:rsidRPr="005675C3">
        <w:rPr>
          <w:rFonts w:ascii="Arial" w:hAnsi="Arial" w:cs="Arial"/>
          <w:b/>
          <w:sz w:val="24"/>
          <w:szCs w:val="24"/>
        </w:rPr>
        <w:t>API</w:t>
      </w:r>
      <w:r w:rsidR="005675C3" w:rsidRPr="00FA1017">
        <w:rPr>
          <w:b/>
          <w:i/>
          <w:sz w:val="32"/>
          <w:szCs w:val="32"/>
        </w:rPr>
        <w:t xml:space="preserve"> </w:t>
      </w:r>
      <w:r w:rsidR="005675C3">
        <w:rPr>
          <w:rFonts w:ascii="Arial" w:hAnsi="Arial" w:cs="Arial"/>
          <w:sz w:val="24"/>
          <w:szCs w:val="24"/>
          <w:shd w:val="clear" w:color="auto" w:fill="FFFFFF"/>
        </w:rPr>
        <w:fldChar w:fldCharType="end"/>
      </w:r>
      <w:r w:rsidRPr="006E10DE">
        <w:rPr>
          <w:rFonts w:ascii="Arial" w:hAnsi="Arial" w:cs="Arial"/>
          <w:sz w:val="24"/>
          <w:szCs w:val="24"/>
          <w:shd w:val="clear" w:color="auto" w:fill="FFFFFF"/>
        </w:rPr>
        <w:t>de Arduino (como se describió en el apartado anterior)</w:t>
      </w:r>
      <w:r>
        <w:rPr>
          <w:rFonts w:ascii="Arial" w:hAnsi="Arial" w:cs="Arial"/>
          <w:sz w:val="24"/>
          <w:szCs w:val="24"/>
          <w:shd w:val="clear" w:color="auto" w:fill="FFFFFF"/>
        </w:rPr>
        <w:t xml:space="preserve">. A continuación, </w:t>
      </w:r>
      <w:r w:rsidRPr="006E10DE">
        <w:rPr>
          <w:rFonts w:ascii="Arial" w:hAnsi="Arial" w:cs="Arial"/>
          <w:sz w:val="24"/>
          <w:szCs w:val="24"/>
          <w:shd w:val="clear" w:color="auto" w:fill="FFFFFF"/>
        </w:rPr>
        <w:t>se detallan</w:t>
      </w:r>
      <w:r>
        <w:rPr>
          <w:rFonts w:ascii="Arial" w:hAnsi="Arial" w:cs="Arial"/>
          <w:sz w:val="24"/>
          <w:szCs w:val="24"/>
          <w:shd w:val="clear" w:color="auto" w:fill="FFFFFF"/>
        </w:rPr>
        <w:t xml:space="preserve"> los más relevantes</w:t>
      </w:r>
      <w:sdt>
        <w:sdtPr>
          <w:rPr>
            <w:rFonts w:ascii="Arial" w:hAnsi="Arial" w:cs="Arial"/>
            <w:sz w:val="24"/>
            <w:szCs w:val="24"/>
            <w:shd w:val="clear" w:color="auto" w:fill="FFFFFF"/>
          </w:rPr>
          <w:id w:val="909738202"/>
          <w:citation/>
        </w:sdtPr>
        <w:sdtContent>
          <w:r w:rsidR="005675C3">
            <w:rPr>
              <w:rFonts w:ascii="Arial" w:hAnsi="Arial" w:cs="Arial"/>
              <w:sz w:val="24"/>
              <w:szCs w:val="24"/>
              <w:shd w:val="clear" w:color="auto" w:fill="FFFFFF"/>
            </w:rPr>
            <w:fldChar w:fldCharType="begin"/>
          </w:r>
          <w:r w:rsidR="005675C3">
            <w:rPr>
              <w:rFonts w:ascii="Arial" w:hAnsi="Arial" w:cs="Arial"/>
              <w:sz w:val="24"/>
              <w:szCs w:val="24"/>
              <w:shd w:val="clear" w:color="auto" w:fill="FFFFFF"/>
            </w:rPr>
            <w:instrText xml:space="preserve"> CITATION Ard173 \l 11274 </w:instrText>
          </w:r>
          <w:r w:rsidR="005675C3">
            <w:rPr>
              <w:rFonts w:ascii="Arial" w:hAnsi="Arial" w:cs="Arial"/>
              <w:sz w:val="24"/>
              <w:szCs w:val="24"/>
              <w:shd w:val="clear" w:color="auto" w:fill="FFFFFF"/>
            </w:rPr>
            <w:fldChar w:fldCharType="separate"/>
          </w:r>
          <w:r w:rsidR="005675C3">
            <w:rPr>
              <w:rFonts w:ascii="Arial" w:hAnsi="Arial" w:cs="Arial"/>
              <w:noProof/>
              <w:sz w:val="24"/>
              <w:szCs w:val="24"/>
              <w:shd w:val="clear" w:color="auto" w:fill="FFFFFF"/>
            </w:rPr>
            <w:t xml:space="preserve"> </w:t>
          </w:r>
          <w:r w:rsidR="005675C3" w:rsidRPr="005675C3">
            <w:rPr>
              <w:rFonts w:ascii="Arial" w:hAnsi="Arial" w:cs="Arial"/>
              <w:noProof/>
              <w:sz w:val="24"/>
              <w:szCs w:val="24"/>
              <w:shd w:val="clear" w:color="auto" w:fill="FFFFFF"/>
            </w:rPr>
            <w:t>[27]</w:t>
          </w:r>
          <w:r w:rsidR="005675C3">
            <w:rPr>
              <w:rFonts w:ascii="Arial" w:hAnsi="Arial" w:cs="Arial"/>
              <w:sz w:val="24"/>
              <w:szCs w:val="24"/>
              <w:shd w:val="clear" w:color="auto" w:fill="FFFFFF"/>
            </w:rPr>
            <w:fldChar w:fldCharType="end"/>
          </w:r>
        </w:sdtContent>
      </w:sdt>
      <w:r w:rsidRPr="006E10DE">
        <w:rPr>
          <w:rFonts w:ascii="Arial" w:hAnsi="Arial" w:cs="Arial"/>
          <w:sz w:val="24"/>
          <w:szCs w:val="24"/>
          <w:shd w:val="clear" w:color="auto" w:fill="FFFFFF"/>
        </w:rPr>
        <w:t>:</w:t>
      </w:r>
    </w:p>
    <w:p w14:paraId="255E46F6" w14:textId="77777777" w:rsidR="0018673B" w:rsidRDefault="0018673B" w:rsidP="0018673B">
      <w:pPr>
        <w:rPr>
          <w:rFonts w:ascii="Arial" w:hAnsi="Arial" w:cs="Arial"/>
          <w:sz w:val="24"/>
          <w:szCs w:val="24"/>
          <w:shd w:val="clear" w:color="auto" w:fill="FFFFFF"/>
        </w:rPr>
      </w:pPr>
    </w:p>
    <w:p w14:paraId="2CD51493" w14:textId="77777777" w:rsidR="0018673B" w:rsidRPr="00726ACF" w:rsidRDefault="0018673B" w:rsidP="0018673B">
      <w:pPr>
        <w:pStyle w:val="Ttulo3"/>
        <w:rPr>
          <w:b w:val="0"/>
          <w:sz w:val="28"/>
          <w:szCs w:val="28"/>
        </w:rPr>
      </w:pPr>
      <w:bookmarkStart w:id="366" w:name="_Toc509667180"/>
      <w:r w:rsidRPr="00830802">
        <w:rPr>
          <w:b w:val="0"/>
          <w:sz w:val="28"/>
          <w:szCs w:val="28"/>
        </w:rPr>
        <w:t>7.5.1 Métodos de propósito general</w:t>
      </w:r>
      <w:bookmarkEnd w:id="366"/>
    </w:p>
    <w:p w14:paraId="058310A4" w14:textId="77777777" w:rsidR="0018673B" w:rsidRPr="00830802" w:rsidRDefault="0018673B" w:rsidP="0018673B">
      <w:pPr>
        <w:numPr>
          <w:ilvl w:val="0"/>
          <w:numId w:val="4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begin</w:t>
      </w:r>
      <w:r w:rsidRPr="00830802">
        <w:rPr>
          <w:rFonts w:ascii="Courier New" w:eastAsia="Times New Roman" w:hAnsi="Courier New" w:cs="Courier New"/>
          <w:color w:val="444444"/>
          <w:sz w:val="24"/>
          <w:szCs w:val="24"/>
          <w:bdr w:val="none" w:sz="0" w:space="0" w:color="auto" w:frame="1"/>
        </w:rPr>
        <w:t>(long)</w:t>
      </w:r>
      <w:r w:rsidRPr="000F2179">
        <w:rPr>
          <w:rFonts w:ascii="Arial" w:hAnsi="Arial" w:cs="Arial"/>
          <w:sz w:val="24"/>
          <w:szCs w:val="24"/>
          <w:shd w:val="clear" w:color="auto" w:fill="FFFFFF"/>
        </w:rPr>
        <w:t>: Comienza</w:t>
      </w:r>
      <w:r w:rsidRPr="00830802">
        <w:rPr>
          <w:rFonts w:ascii="Arial" w:hAnsi="Arial" w:cs="Arial"/>
          <w:sz w:val="24"/>
          <w:szCs w:val="24"/>
          <w:shd w:val="clear" w:color="auto" w:fill="FFFFFF"/>
        </w:rPr>
        <w:t xml:space="preserve"> la librería, es posible </w:t>
      </w:r>
      <w:r>
        <w:rPr>
          <w:rFonts w:ascii="Arial" w:hAnsi="Arial" w:cs="Arial"/>
          <w:sz w:val="24"/>
          <w:szCs w:val="24"/>
          <w:shd w:val="clear" w:color="auto" w:fill="FFFFFF"/>
        </w:rPr>
        <w:t>utilizar</w:t>
      </w:r>
      <w:r w:rsidRPr="00830802">
        <w:rPr>
          <w:rFonts w:ascii="Arial" w:hAnsi="Arial" w:cs="Arial"/>
          <w:sz w:val="24"/>
          <w:szCs w:val="24"/>
          <w:shd w:val="clear" w:color="auto" w:fill="FFFFFF"/>
        </w:rPr>
        <w:t xml:space="preserve"> otra velocidad diferente a la velocidad por defecto que es 57600 baudios. También es posible iniciar el protocolo </w:t>
      </w:r>
      <w:r>
        <w:rPr>
          <w:rFonts w:ascii="Arial" w:hAnsi="Arial" w:cs="Arial"/>
          <w:sz w:val="24"/>
          <w:szCs w:val="24"/>
          <w:shd w:val="clear" w:color="auto" w:fill="FFFFFF"/>
        </w:rPr>
        <w:t>F</w:t>
      </w:r>
      <w:r w:rsidRPr="00830802">
        <w:rPr>
          <w:rFonts w:ascii="Arial" w:hAnsi="Arial" w:cs="Arial"/>
          <w:sz w:val="24"/>
          <w:szCs w:val="24"/>
          <w:shd w:val="clear" w:color="auto" w:fill="FFFFFF"/>
        </w:rPr>
        <w:t>irmata desde otro Stream que no sea el que viene por defecto que es Serial</w:t>
      </w:r>
      <w:r>
        <w:rPr>
          <w:rFonts w:ascii="Arial" w:hAnsi="Arial" w:cs="Arial"/>
          <w:sz w:val="24"/>
          <w:szCs w:val="24"/>
          <w:shd w:val="clear" w:color="auto" w:fill="FFFFFF"/>
        </w:rPr>
        <w:t>.</w:t>
      </w:r>
    </w:p>
    <w:p w14:paraId="102210C3" w14:textId="77777777" w:rsidR="0018673B" w:rsidRPr="00830802" w:rsidRDefault="0018673B" w:rsidP="0018673B">
      <w:pPr>
        <w:numPr>
          <w:ilvl w:val="0"/>
          <w:numId w:val="4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printVersion()</w:t>
      </w:r>
      <w:r>
        <w:rPr>
          <w:rFonts w:ascii="Helvetica" w:eastAsia="Times New Roman" w:hAnsi="Helvetica" w:cs="Helvetica"/>
          <w:color w:val="444444"/>
          <w:sz w:val="21"/>
          <w:szCs w:val="21"/>
          <w:bdr w:val="none" w:sz="0" w:space="0" w:color="auto" w:frame="1"/>
        </w:rPr>
        <w:t>:</w:t>
      </w:r>
      <w:r>
        <w:rPr>
          <w:rFonts w:ascii="Arial" w:hAnsi="Arial" w:cs="Arial"/>
          <w:sz w:val="24"/>
          <w:szCs w:val="24"/>
          <w:shd w:val="clear" w:color="auto" w:fill="FFFFFF"/>
        </w:rPr>
        <w:t xml:space="preserve"> E</w:t>
      </w:r>
      <w:r w:rsidRPr="00830802">
        <w:rPr>
          <w:rFonts w:ascii="Arial" w:hAnsi="Arial" w:cs="Arial"/>
          <w:sz w:val="24"/>
          <w:szCs w:val="24"/>
          <w:shd w:val="clear" w:color="auto" w:fill="FFFFFF"/>
        </w:rPr>
        <w:t>nvía la versión del protocolo al ordenador</w:t>
      </w:r>
      <w:r>
        <w:rPr>
          <w:rFonts w:ascii="Arial" w:hAnsi="Arial" w:cs="Arial"/>
          <w:sz w:val="24"/>
          <w:szCs w:val="24"/>
          <w:shd w:val="clear" w:color="auto" w:fill="FFFFFF"/>
        </w:rPr>
        <w:t>.</w:t>
      </w:r>
    </w:p>
    <w:p w14:paraId="05E9D0A0" w14:textId="77777777" w:rsidR="0018673B" w:rsidRPr="00830802" w:rsidRDefault="0018673B" w:rsidP="0018673B">
      <w:pPr>
        <w:numPr>
          <w:ilvl w:val="0"/>
          <w:numId w:val="4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blinkVersion()</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P</w:t>
      </w:r>
      <w:r w:rsidRPr="00830802">
        <w:rPr>
          <w:rFonts w:ascii="Arial" w:hAnsi="Arial" w:cs="Arial"/>
          <w:sz w:val="24"/>
          <w:szCs w:val="24"/>
          <w:shd w:val="clear" w:color="auto" w:fill="FFFFFF"/>
        </w:rPr>
        <w:t>arpadea la versión de protocolo en el “build in LED”, generalmente el pin 13.</w:t>
      </w:r>
    </w:p>
    <w:p w14:paraId="75F53E0C" w14:textId="77777777" w:rsidR="0018673B" w:rsidRPr="00830802" w:rsidRDefault="0018673B" w:rsidP="0018673B">
      <w:pPr>
        <w:numPr>
          <w:ilvl w:val="0"/>
          <w:numId w:val="4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lastRenderedPageBreak/>
        <w:t>printFirmwareVersion()</w:t>
      </w:r>
      <w:r>
        <w:rPr>
          <w:rFonts w:ascii="Courier New" w:eastAsia="Times New Roman" w:hAnsi="Courier New" w:cs="Courier New"/>
          <w:b/>
          <w:bCs/>
          <w:color w:val="444444"/>
          <w:sz w:val="24"/>
          <w:szCs w:val="24"/>
          <w:bdr w:val="none" w:sz="0" w:space="0" w:color="auto" w:frame="1"/>
        </w:rPr>
        <w:t xml:space="preserve">: </w:t>
      </w:r>
      <w:r w:rsidRPr="000F2179">
        <w:rPr>
          <w:rFonts w:ascii="Arial" w:hAnsi="Arial" w:cs="Arial"/>
          <w:sz w:val="24"/>
          <w:szCs w:val="24"/>
          <w:shd w:val="clear" w:color="auto" w:fill="FFFFFF"/>
        </w:rPr>
        <w:t>E</w:t>
      </w:r>
      <w:r w:rsidRPr="00830802">
        <w:rPr>
          <w:rFonts w:ascii="Arial" w:hAnsi="Arial" w:cs="Arial"/>
          <w:sz w:val="24"/>
          <w:szCs w:val="24"/>
          <w:shd w:val="clear" w:color="auto" w:fill="FFFFFF"/>
        </w:rPr>
        <w:t>nvía la versión de firmware y su versión al ordenador</w:t>
      </w:r>
      <w:r>
        <w:rPr>
          <w:rFonts w:ascii="Arial" w:hAnsi="Arial" w:cs="Arial"/>
          <w:sz w:val="24"/>
          <w:szCs w:val="24"/>
          <w:shd w:val="clear" w:color="auto" w:fill="FFFFFF"/>
        </w:rPr>
        <w:t>.</w:t>
      </w:r>
    </w:p>
    <w:p w14:paraId="5C5A4DD7" w14:textId="77777777" w:rsidR="0018673B" w:rsidRPr="00830802" w:rsidRDefault="0018673B" w:rsidP="0018673B">
      <w:pPr>
        <w:numPr>
          <w:ilvl w:val="0"/>
          <w:numId w:val="4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setFirmwareVersion(</w:t>
      </w:r>
      <w:r w:rsidRPr="00830802">
        <w:rPr>
          <w:rFonts w:ascii="Courier New" w:eastAsia="Times New Roman" w:hAnsi="Courier New" w:cs="Courier New"/>
          <w:bCs/>
          <w:color w:val="444444"/>
          <w:sz w:val="24"/>
          <w:szCs w:val="24"/>
          <w:bdr w:val="none" w:sz="0" w:space="0" w:color="auto" w:frame="1"/>
        </w:rPr>
        <w:t>byte major, byte minor</w:t>
      </w:r>
      <w:r w:rsidRPr="00830802">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830802">
        <w:rPr>
          <w:rFonts w:ascii="Arial" w:hAnsi="Arial" w:cs="Arial"/>
          <w:sz w:val="24"/>
          <w:szCs w:val="24"/>
          <w:shd w:val="clear" w:color="auto" w:fill="FFFFFF"/>
        </w:rPr>
        <w:t>Configura la versión del firmware</w:t>
      </w:r>
      <w:r>
        <w:rPr>
          <w:rFonts w:ascii="Arial" w:hAnsi="Arial" w:cs="Arial"/>
          <w:sz w:val="24"/>
          <w:szCs w:val="24"/>
          <w:shd w:val="clear" w:color="auto" w:fill="FFFFFF"/>
        </w:rPr>
        <w:t>.</w:t>
      </w:r>
    </w:p>
    <w:p w14:paraId="0F691823" w14:textId="77777777" w:rsidR="0018673B" w:rsidRPr="00830802" w:rsidRDefault="0018673B" w:rsidP="0018673B">
      <w:pPr>
        <w:numPr>
          <w:ilvl w:val="0"/>
          <w:numId w:val="4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setFirmwareNameAndVersion(</w:t>
      </w:r>
      <w:r w:rsidRPr="00830802">
        <w:rPr>
          <w:rFonts w:ascii="Courier New" w:eastAsia="Times New Roman" w:hAnsi="Courier New" w:cs="Courier New"/>
          <w:bCs/>
          <w:color w:val="444444"/>
          <w:sz w:val="24"/>
          <w:szCs w:val="24"/>
          <w:bdr w:val="none" w:sz="0" w:space="0" w:color="auto" w:frame="1"/>
        </w:rPr>
        <w:t>const char *name, byte major, byte minor</w:t>
      </w:r>
      <w:r w:rsidRPr="00830802">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830802">
        <w:rPr>
          <w:rFonts w:ascii="Arial" w:hAnsi="Arial" w:cs="Arial"/>
          <w:sz w:val="24"/>
          <w:szCs w:val="24"/>
          <w:shd w:val="clear" w:color="auto" w:fill="FFFFFF"/>
        </w:rPr>
        <w:t>Configura nombre y versión del firmware</w:t>
      </w:r>
      <w:r>
        <w:rPr>
          <w:rFonts w:ascii="Arial" w:hAnsi="Arial" w:cs="Arial"/>
          <w:sz w:val="24"/>
          <w:szCs w:val="24"/>
          <w:shd w:val="clear" w:color="auto" w:fill="FFFFFF"/>
        </w:rPr>
        <w:t>.</w:t>
      </w:r>
    </w:p>
    <w:p w14:paraId="4DCFA0D3" w14:textId="77777777" w:rsidR="0018673B" w:rsidRPr="00726ACF" w:rsidRDefault="0018673B" w:rsidP="0018673B">
      <w:pPr>
        <w:pStyle w:val="Ttulo3"/>
        <w:rPr>
          <w:b w:val="0"/>
          <w:sz w:val="28"/>
          <w:szCs w:val="28"/>
        </w:rPr>
      </w:pPr>
      <w:bookmarkStart w:id="367" w:name="_Toc509667181"/>
      <w:r w:rsidRPr="00830802">
        <w:rPr>
          <w:b w:val="0"/>
          <w:sz w:val="28"/>
          <w:szCs w:val="28"/>
        </w:rPr>
        <w:t>7.5.2 Métodos para el envío de mensajes</w:t>
      </w:r>
      <w:bookmarkEnd w:id="367"/>
    </w:p>
    <w:p w14:paraId="31599BA4" w14:textId="77777777" w:rsidR="0018673B" w:rsidRPr="00AF7E2E" w:rsidRDefault="0018673B" w:rsidP="0018673B">
      <w:pPr>
        <w:numPr>
          <w:ilvl w:val="0"/>
          <w:numId w:val="47"/>
        </w:numPr>
        <w:shd w:val="clear" w:color="auto" w:fill="FFFFFF"/>
        <w:spacing w:beforeAutospacing="1" w:afterAutospacing="1"/>
        <w:jc w:val="left"/>
        <w:textAlignment w:val="baseline"/>
        <w:rPr>
          <w:rFonts w:ascii="Arial" w:hAnsi="Arial" w:cs="Arial"/>
          <w:sz w:val="24"/>
          <w:szCs w:val="24"/>
          <w:shd w:val="clear" w:color="auto" w:fill="FFFFFF"/>
        </w:rPr>
      </w:pPr>
      <w:r w:rsidRPr="00AF7E2E">
        <w:rPr>
          <w:rFonts w:ascii="Courier New" w:eastAsia="Times New Roman" w:hAnsi="Courier New" w:cs="Courier New"/>
          <w:b/>
          <w:bCs/>
          <w:color w:val="444444"/>
          <w:sz w:val="24"/>
          <w:szCs w:val="24"/>
          <w:bdr w:val="none" w:sz="0" w:space="0" w:color="auto" w:frame="1"/>
        </w:rPr>
        <w:t>sendAnalog(</w:t>
      </w:r>
      <w:r w:rsidRPr="00AF7E2E">
        <w:rPr>
          <w:rFonts w:ascii="Courier New" w:eastAsia="Times New Roman" w:hAnsi="Courier New" w:cs="Courier New"/>
          <w:bCs/>
          <w:color w:val="444444"/>
          <w:sz w:val="24"/>
          <w:szCs w:val="24"/>
          <w:bdr w:val="none" w:sz="0" w:space="0" w:color="auto" w:frame="1"/>
        </w:rPr>
        <w:t>byte pin, int value</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w:t>
      </w:r>
      <w:r w:rsidRPr="000F2179">
        <w:rPr>
          <w:rFonts w:ascii="Arial" w:hAnsi="Arial" w:cs="Arial"/>
          <w:sz w:val="24"/>
          <w:szCs w:val="24"/>
          <w:shd w:val="clear" w:color="auto" w:fill="FFFFFF"/>
        </w:rPr>
        <w:t xml:space="preserve"> Envía</w:t>
      </w:r>
      <w:r w:rsidRPr="00AF7E2E">
        <w:rPr>
          <w:rFonts w:ascii="Arial" w:hAnsi="Arial" w:cs="Arial"/>
          <w:sz w:val="24"/>
          <w:szCs w:val="24"/>
          <w:shd w:val="clear" w:color="auto" w:fill="FFFFFF"/>
        </w:rPr>
        <w:t xml:space="preserve"> el valor del pin analógico</w:t>
      </w:r>
      <w:r>
        <w:rPr>
          <w:rFonts w:ascii="Arial" w:hAnsi="Arial" w:cs="Arial"/>
          <w:sz w:val="24"/>
          <w:szCs w:val="24"/>
          <w:shd w:val="clear" w:color="auto" w:fill="FFFFFF"/>
        </w:rPr>
        <w:t>.</w:t>
      </w:r>
    </w:p>
    <w:p w14:paraId="55B4A603" w14:textId="77777777" w:rsidR="0018673B" w:rsidRPr="00AF7E2E" w:rsidRDefault="0018673B" w:rsidP="0018673B">
      <w:pPr>
        <w:numPr>
          <w:ilvl w:val="0"/>
          <w:numId w:val="47"/>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sendDigitalPort(</w:t>
      </w:r>
      <w:r w:rsidRPr="00AF7E2E">
        <w:rPr>
          <w:rFonts w:ascii="Courier New" w:eastAsia="Times New Roman" w:hAnsi="Courier New" w:cs="Courier New"/>
          <w:bCs/>
          <w:color w:val="444444"/>
          <w:sz w:val="24"/>
          <w:szCs w:val="24"/>
          <w:bdr w:val="none" w:sz="0" w:space="0" w:color="auto" w:frame="1"/>
        </w:rPr>
        <w:t>byte portNumber, int portData</w:t>
      </w:r>
      <w:r w:rsidRPr="00AF7E2E">
        <w:rPr>
          <w:rFonts w:ascii="Helvetica" w:eastAsia="Times New Roman" w:hAnsi="Helvetica" w:cs="Helvetica"/>
          <w:color w:val="444444"/>
          <w:sz w:val="21"/>
          <w:szCs w:val="21"/>
          <w:bdr w:val="none" w:sz="0" w:space="0" w:color="auto" w:frame="1"/>
        </w:rPr>
        <w:t xml:space="preserve">) </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el valor de un puerto digital de 8 bits.</w:t>
      </w:r>
    </w:p>
    <w:p w14:paraId="0E51AD37" w14:textId="77777777" w:rsidR="0018673B" w:rsidRPr="00AF7E2E" w:rsidRDefault="0018673B" w:rsidP="0018673B">
      <w:pPr>
        <w:numPr>
          <w:ilvl w:val="0"/>
          <w:numId w:val="47"/>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sendString(</w:t>
      </w:r>
      <w:r w:rsidRPr="00AF7E2E">
        <w:rPr>
          <w:rFonts w:ascii="Courier New" w:eastAsia="Times New Roman" w:hAnsi="Courier New" w:cs="Courier New"/>
          <w:bCs/>
          <w:color w:val="444444"/>
          <w:sz w:val="24"/>
          <w:szCs w:val="24"/>
          <w:bdr w:val="none" w:sz="0" w:space="0" w:color="auto" w:frame="1"/>
        </w:rPr>
        <w:t>const char* string</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string a un</w:t>
      </w:r>
      <w:r>
        <w:rPr>
          <w:rFonts w:ascii="Arial" w:hAnsi="Arial" w:cs="Arial"/>
          <w:sz w:val="24"/>
          <w:szCs w:val="24"/>
          <w:shd w:val="clear" w:color="auto" w:fill="FFFFFF"/>
        </w:rPr>
        <w:t>a</w:t>
      </w:r>
      <w:r w:rsidRPr="00AF7E2E">
        <w:rPr>
          <w:rFonts w:ascii="Arial" w:hAnsi="Arial" w:cs="Arial"/>
          <w:sz w:val="24"/>
          <w:szCs w:val="24"/>
          <w:shd w:val="clear" w:color="auto" w:fill="FFFFFF"/>
        </w:rPr>
        <w:t xml:space="preserve"> </w:t>
      </w:r>
      <w:r>
        <w:rPr>
          <w:rFonts w:ascii="Arial" w:hAnsi="Arial" w:cs="Arial"/>
          <w:sz w:val="24"/>
          <w:szCs w:val="24"/>
          <w:shd w:val="clear" w:color="auto" w:fill="FFFFFF"/>
        </w:rPr>
        <w:t>computadora</w:t>
      </w:r>
      <w:r w:rsidRPr="00AF7E2E">
        <w:rPr>
          <w:rFonts w:ascii="Arial" w:hAnsi="Arial" w:cs="Arial"/>
          <w:sz w:val="24"/>
          <w:szCs w:val="24"/>
          <w:shd w:val="clear" w:color="auto" w:fill="FFFFFF"/>
        </w:rPr>
        <w:t>.</w:t>
      </w:r>
    </w:p>
    <w:p w14:paraId="6E6ECE93" w14:textId="77777777" w:rsidR="0018673B" w:rsidRPr="00AF7E2E" w:rsidRDefault="0018673B" w:rsidP="0018673B">
      <w:pPr>
        <w:numPr>
          <w:ilvl w:val="0"/>
          <w:numId w:val="47"/>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sendString(</w:t>
      </w:r>
      <w:r w:rsidRPr="00AF7E2E">
        <w:rPr>
          <w:rFonts w:ascii="Courier New" w:eastAsia="Times New Roman" w:hAnsi="Courier New" w:cs="Courier New"/>
          <w:bCs/>
          <w:color w:val="444444"/>
          <w:sz w:val="24"/>
          <w:szCs w:val="24"/>
          <w:bdr w:val="none" w:sz="0" w:space="0" w:color="auto" w:frame="1"/>
        </w:rPr>
        <w:t>byte command, byte bytec, byte *bytev</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string a</w:t>
      </w:r>
      <w:r>
        <w:rPr>
          <w:rFonts w:ascii="Arial" w:hAnsi="Arial" w:cs="Arial"/>
          <w:sz w:val="24"/>
          <w:szCs w:val="24"/>
          <w:shd w:val="clear" w:color="auto" w:fill="FFFFFF"/>
        </w:rPr>
        <w:t xml:space="preserve"> la</w:t>
      </w:r>
      <w:r w:rsidRPr="00AF7E2E">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computadora</w:t>
      </w:r>
      <w:r w:rsidRPr="00AF7E2E">
        <w:rPr>
          <w:rFonts w:ascii="Arial" w:hAnsi="Arial" w:cs="Arial"/>
          <w:sz w:val="24"/>
          <w:szCs w:val="24"/>
          <w:shd w:val="clear" w:color="auto" w:fill="FFFFFF"/>
        </w:rPr>
        <w:t xml:space="preserve"> usando un tipo de comando</w:t>
      </w:r>
      <w:r>
        <w:rPr>
          <w:rFonts w:ascii="Arial" w:hAnsi="Arial" w:cs="Arial"/>
          <w:sz w:val="24"/>
          <w:szCs w:val="24"/>
          <w:shd w:val="clear" w:color="auto" w:fill="FFFFFF"/>
        </w:rPr>
        <w:t>.</w:t>
      </w:r>
    </w:p>
    <w:p w14:paraId="2BF7D510" w14:textId="77777777" w:rsidR="0018673B" w:rsidRPr="00AF7E2E" w:rsidRDefault="0018673B" w:rsidP="0018673B">
      <w:pPr>
        <w:numPr>
          <w:ilvl w:val="0"/>
          <w:numId w:val="47"/>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sendSysex(</w:t>
      </w:r>
      <w:r w:rsidRPr="00AF7E2E">
        <w:rPr>
          <w:rFonts w:ascii="Courier New" w:eastAsia="Times New Roman" w:hAnsi="Courier New" w:cs="Courier New"/>
          <w:bCs/>
          <w:color w:val="444444"/>
          <w:sz w:val="24"/>
          <w:szCs w:val="24"/>
          <w:bdr w:val="none" w:sz="0" w:space="0" w:color="auto" w:frame="1"/>
        </w:rPr>
        <w:t>byte command, byte bytec, byte* bytev</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comando un con array de bytes</w:t>
      </w:r>
    </w:p>
    <w:p w14:paraId="5DB5A3CC" w14:textId="77777777" w:rsidR="0018673B" w:rsidRPr="00AF7E2E" w:rsidRDefault="0018673B" w:rsidP="0018673B">
      <w:pPr>
        <w:numPr>
          <w:ilvl w:val="0"/>
          <w:numId w:val="47"/>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write(</w:t>
      </w:r>
      <w:r w:rsidRPr="00AF7E2E">
        <w:rPr>
          <w:rFonts w:ascii="Courier New" w:eastAsia="Times New Roman" w:hAnsi="Courier New" w:cs="Courier New"/>
          <w:bCs/>
          <w:color w:val="444444"/>
          <w:sz w:val="24"/>
          <w:szCs w:val="24"/>
          <w:bdr w:val="none" w:sz="0" w:space="0" w:color="auto" w:frame="1"/>
        </w:rPr>
        <w:t>byte c</w:t>
      </w:r>
      <w:r w:rsidRPr="00AF7E2E">
        <w:rPr>
          <w:rFonts w:ascii="Courier New" w:eastAsia="Times New Roman" w:hAnsi="Courier New" w:cs="Courier New"/>
          <w:b/>
          <w:bCs/>
          <w:color w:val="444444"/>
          <w:sz w:val="24"/>
          <w:szCs w:val="24"/>
          <w:bdr w:val="none" w:sz="0" w:space="0" w:color="auto" w:frame="1"/>
        </w:rPr>
        <w:t>)</w:t>
      </w:r>
      <w:r w:rsidRPr="00AF7E2E">
        <w:rPr>
          <w:rFonts w:ascii="Helvetica" w:eastAsia="Times New Roman" w:hAnsi="Helvetica" w:cs="Helvetica"/>
          <w:color w:val="444444"/>
          <w:sz w:val="21"/>
          <w:szCs w:val="21"/>
          <w:bdr w:val="none" w:sz="0" w:space="0" w:color="auto" w:frame="1"/>
        </w:rPr>
        <w:t xml:space="preserve"> –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byte al stream de datos.</w:t>
      </w:r>
    </w:p>
    <w:p w14:paraId="1C59B2E9" w14:textId="77777777" w:rsidR="0018673B" w:rsidRPr="00AF7E2E" w:rsidRDefault="0018673B" w:rsidP="0018673B"/>
    <w:p w14:paraId="38315A67" w14:textId="77777777" w:rsidR="0018673B" w:rsidRDefault="0018673B" w:rsidP="0018673B">
      <w:pPr>
        <w:pStyle w:val="Ttulo3"/>
        <w:rPr>
          <w:b w:val="0"/>
          <w:sz w:val="28"/>
          <w:szCs w:val="28"/>
        </w:rPr>
      </w:pPr>
      <w:bookmarkStart w:id="368" w:name="_Toc509667182"/>
      <w:r w:rsidRPr="00830802">
        <w:rPr>
          <w:b w:val="0"/>
          <w:sz w:val="28"/>
          <w:szCs w:val="28"/>
        </w:rPr>
        <w:t>7.5.</w:t>
      </w:r>
      <w:r>
        <w:rPr>
          <w:b w:val="0"/>
          <w:sz w:val="28"/>
          <w:szCs w:val="28"/>
        </w:rPr>
        <w:t>3</w:t>
      </w:r>
      <w:r w:rsidRPr="00830802">
        <w:rPr>
          <w:b w:val="0"/>
          <w:sz w:val="28"/>
          <w:szCs w:val="28"/>
        </w:rPr>
        <w:t xml:space="preserve"> Métodos para </w:t>
      </w:r>
      <w:r>
        <w:rPr>
          <w:b w:val="0"/>
          <w:sz w:val="28"/>
          <w:szCs w:val="28"/>
        </w:rPr>
        <w:t>la recepción</w:t>
      </w:r>
      <w:r w:rsidRPr="00830802">
        <w:rPr>
          <w:b w:val="0"/>
          <w:sz w:val="28"/>
          <w:szCs w:val="28"/>
        </w:rPr>
        <w:t xml:space="preserve"> de mensajes</w:t>
      </w:r>
      <w:bookmarkEnd w:id="368"/>
    </w:p>
    <w:p w14:paraId="5865FF60" w14:textId="77777777" w:rsidR="0018673B" w:rsidRDefault="0018673B" w:rsidP="0018673B"/>
    <w:p w14:paraId="5C02FD89" w14:textId="77777777" w:rsidR="0018673B" w:rsidRPr="00AF7E2E" w:rsidRDefault="0018673B" w:rsidP="0018673B">
      <w:pPr>
        <w:numPr>
          <w:ilvl w:val="0"/>
          <w:numId w:val="48"/>
        </w:numPr>
        <w:shd w:val="clear" w:color="auto" w:fill="FFFFFF"/>
        <w:spacing w:beforeAutospacing="1" w:afterAutospacing="1"/>
        <w:jc w:val="left"/>
        <w:textAlignment w:val="baseline"/>
        <w:rPr>
          <w:rFonts w:ascii="Arial" w:hAnsi="Arial" w:cs="Arial"/>
          <w:sz w:val="24"/>
          <w:szCs w:val="24"/>
          <w:shd w:val="clear" w:color="auto" w:fill="FFFFFF"/>
        </w:rPr>
      </w:pPr>
      <w:r w:rsidRPr="00AF7E2E">
        <w:rPr>
          <w:rFonts w:ascii="Courier New" w:eastAsia="Times New Roman" w:hAnsi="Courier New" w:cs="Courier New"/>
          <w:b/>
          <w:bCs/>
          <w:color w:val="444444"/>
          <w:sz w:val="24"/>
          <w:szCs w:val="24"/>
          <w:bdr w:val="none" w:sz="0" w:space="0" w:color="auto" w:frame="1"/>
        </w:rPr>
        <w:t>available()</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Comprueba si hay algún mensaje entrante en el buffer</w:t>
      </w:r>
      <w:r>
        <w:rPr>
          <w:rFonts w:ascii="Arial" w:hAnsi="Arial" w:cs="Arial"/>
          <w:sz w:val="24"/>
          <w:szCs w:val="24"/>
          <w:shd w:val="clear" w:color="auto" w:fill="FFFFFF"/>
        </w:rPr>
        <w:t>.</w:t>
      </w:r>
    </w:p>
    <w:p w14:paraId="79C54DAD" w14:textId="77777777" w:rsidR="0018673B" w:rsidRPr="00AF7E2E" w:rsidRDefault="0018673B" w:rsidP="0018673B">
      <w:pPr>
        <w:numPr>
          <w:ilvl w:val="0"/>
          <w:numId w:val="48"/>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processInput()</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Procesar los mensajes entrantes que hay en el buffer, mandado los datos a cualquiera de las funciones de callback registradas.</w:t>
      </w:r>
    </w:p>
    <w:p w14:paraId="2141EF0B" w14:textId="77777777" w:rsidR="0018673B" w:rsidRPr="00AF7E2E" w:rsidRDefault="0018673B" w:rsidP="0018673B">
      <w:pPr>
        <w:numPr>
          <w:ilvl w:val="0"/>
          <w:numId w:val="48"/>
        </w:numPr>
        <w:shd w:val="clear" w:color="auto" w:fill="FFFFFF"/>
        <w:spacing w:beforeAutospacing="1" w:afterAutospacing="1"/>
        <w:jc w:val="left"/>
        <w:textAlignment w:val="baseline"/>
        <w:rPr>
          <w:rFonts w:ascii="Arial" w:hAnsi="Arial" w:cs="Arial"/>
          <w:sz w:val="24"/>
          <w:szCs w:val="24"/>
          <w:shd w:val="clear" w:color="auto" w:fill="FFFFFF"/>
        </w:rPr>
      </w:pPr>
      <w:r w:rsidRPr="00AF7E2E">
        <w:rPr>
          <w:rFonts w:ascii="Courier New" w:eastAsia="Times New Roman" w:hAnsi="Courier New" w:cs="Courier New"/>
          <w:b/>
          <w:bCs/>
          <w:color w:val="444444"/>
          <w:sz w:val="24"/>
          <w:szCs w:val="24"/>
          <w:bdr w:val="none" w:sz="0" w:space="0" w:color="auto" w:frame="1"/>
        </w:rPr>
        <w:t>attach(</w:t>
      </w:r>
      <w:r w:rsidRPr="00AF7E2E">
        <w:rPr>
          <w:rFonts w:ascii="Courier New" w:eastAsia="Times New Roman" w:hAnsi="Courier New" w:cs="Courier New"/>
          <w:bCs/>
          <w:color w:val="444444"/>
          <w:sz w:val="24"/>
          <w:szCs w:val="24"/>
          <w:bdr w:val="none" w:sz="0" w:space="0" w:color="auto" w:frame="1"/>
        </w:rPr>
        <w:t>byte command, callbackFunction myFunction</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Registrar una función a un tipo de mensaje entrante.</w:t>
      </w:r>
    </w:p>
    <w:p w14:paraId="797C42F2" w14:textId="77777777" w:rsidR="0018673B" w:rsidRPr="00AF7E2E" w:rsidRDefault="0018673B" w:rsidP="0018673B">
      <w:pPr>
        <w:numPr>
          <w:ilvl w:val="0"/>
          <w:numId w:val="48"/>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detach(</w:t>
      </w:r>
      <w:r w:rsidRPr="00AF7E2E">
        <w:rPr>
          <w:rFonts w:ascii="Courier New" w:eastAsia="Times New Roman" w:hAnsi="Courier New" w:cs="Courier New"/>
          <w:bCs/>
          <w:color w:val="444444"/>
          <w:sz w:val="24"/>
          <w:szCs w:val="24"/>
          <w:bdr w:val="none" w:sz="0" w:space="0" w:color="auto" w:frame="1"/>
        </w:rPr>
        <w:t>byte command</w:t>
      </w:r>
      <w:r w:rsidRPr="00AF7E2E">
        <w:rPr>
          <w:rFonts w:ascii="Courier New" w:eastAsia="Times New Roman" w:hAnsi="Courier New" w:cs="Courier New"/>
          <w:b/>
          <w:bCs/>
          <w:color w:val="444444"/>
          <w:sz w:val="24"/>
          <w:szCs w:val="24"/>
          <w:bdr w:val="none" w:sz="0" w:space="0" w:color="auto" w:frame="1"/>
        </w:rPr>
        <w:t>)</w:t>
      </w:r>
      <w:r w:rsidRPr="00AF7E2E">
        <w:rPr>
          <w:rFonts w:ascii="Helvetica" w:eastAsia="Times New Roman" w:hAnsi="Helvetica" w:cs="Helvetica"/>
          <w:color w:val="444444"/>
          <w:sz w:val="21"/>
          <w:szCs w:val="21"/>
          <w:bdr w:val="none" w:sz="0" w:space="0" w:color="auto" w:frame="1"/>
        </w:rPr>
        <w:t xml:space="preserve"> </w:t>
      </w:r>
      <w:r>
        <w:rPr>
          <w:rFonts w:ascii="Helvetica" w:eastAsia="Times New Roman" w:hAnsi="Helvetica" w:cs="Helvetica"/>
          <w:color w:val="444444"/>
          <w:sz w:val="21"/>
          <w:szCs w:val="21"/>
          <w:bdr w:val="none" w:sz="0" w:space="0" w:color="auto" w:frame="1"/>
        </w:rPr>
        <w:t xml:space="preserve">: </w:t>
      </w:r>
      <w:r w:rsidRPr="003A72C0">
        <w:rPr>
          <w:rFonts w:ascii="Arial" w:hAnsi="Arial" w:cs="Arial"/>
          <w:sz w:val="24"/>
          <w:szCs w:val="24"/>
          <w:shd w:val="clear" w:color="auto" w:fill="FFFFFF"/>
        </w:rPr>
        <w:t>Suprimir</w:t>
      </w:r>
      <w:r w:rsidRPr="00AF7E2E">
        <w:rPr>
          <w:rFonts w:ascii="Arial" w:hAnsi="Arial" w:cs="Arial"/>
          <w:sz w:val="24"/>
          <w:szCs w:val="24"/>
          <w:shd w:val="clear" w:color="auto" w:fill="FFFFFF"/>
        </w:rPr>
        <w:t xml:space="preserve"> la función del tipo de mensaje</w:t>
      </w:r>
    </w:p>
    <w:p w14:paraId="2F2148D5" w14:textId="77777777" w:rsidR="0018673B" w:rsidRDefault="0018673B" w:rsidP="0018673B">
      <w:pPr>
        <w:pStyle w:val="Ttulo3"/>
        <w:rPr>
          <w:b w:val="0"/>
          <w:sz w:val="28"/>
          <w:szCs w:val="28"/>
        </w:rPr>
      </w:pPr>
      <w:bookmarkStart w:id="369" w:name="_Toc509667183"/>
      <w:r w:rsidRPr="00830802">
        <w:rPr>
          <w:b w:val="0"/>
          <w:sz w:val="28"/>
          <w:szCs w:val="28"/>
        </w:rPr>
        <w:t>7.5.</w:t>
      </w:r>
      <w:r>
        <w:rPr>
          <w:b w:val="0"/>
          <w:sz w:val="28"/>
          <w:szCs w:val="28"/>
        </w:rPr>
        <w:t>4</w:t>
      </w:r>
      <w:r w:rsidRPr="00830802">
        <w:rPr>
          <w:b w:val="0"/>
          <w:sz w:val="28"/>
          <w:szCs w:val="28"/>
        </w:rPr>
        <w:t xml:space="preserve"> </w:t>
      </w:r>
      <w:r>
        <w:rPr>
          <w:b w:val="0"/>
          <w:sz w:val="28"/>
          <w:szCs w:val="28"/>
        </w:rPr>
        <w:t>Otros métodos</w:t>
      </w:r>
      <w:bookmarkEnd w:id="369"/>
    </w:p>
    <w:p w14:paraId="2AF3E43A" w14:textId="77777777" w:rsidR="0018673B" w:rsidRPr="00AF7E2E" w:rsidRDefault="0018673B" w:rsidP="0018673B">
      <w:pPr>
        <w:numPr>
          <w:ilvl w:val="0"/>
          <w:numId w:val="49"/>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sendValueAsTwo7bitBytes(</w:t>
      </w:r>
      <w:r w:rsidRPr="00AF7E2E">
        <w:rPr>
          <w:rFonts w:ascii="Courier New" w:eastAsia="Times New Roman" w:hAnsi="Courier New" w:cs="Courier New"/>
          <w:bCs/>
          <w:color w:val="444444"/>
          <w:sz w:val="24"/>
          <w:szCs w:val="24"/>
          <w:bdr w:val="none" w:sz="0" w:space="0" w:color="auto" w:frame="1"/>
        </w:rPr>
        <w:t>int value</w:t>
      </w:r>
      <w:r w:rsidRPr="00AF7E2E">
        <w:rPr>
          <w:rFonts w:ascii="Helvetica" w:eastAsia="Times New Roman" w:hAnsi="Helvetica" w:cs="Helvetica"/>
          <w:color w:val="444444"/>
          <w:sz w:val="21"/>
          <w:szCs w:val="21"/>
          <w:bdr w:val="none" w:sz="0" w:space="0" w:color="auto" w:frame="1"/>
        </w:rPr>
        <w:t xml:space="preserve">) </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Escribe el valor como 2 bytes</w:t>
      </w:r>
      <w:r>
        <w:rPr>
          <w:rFonts w:ascii="Arial" w:hAnsi="Arial" w:cs="Arial"/>
          <w:sz w:val="24"/>
          <w:szCs w:val="24"/>
          <w:shd w:val="clear" w:color="auto" w:fill="FFFFFF"/>
        </w:rPr>
        <w:t>.</w:t>
      </w:r>
    </w:p>
    <w:p w14:paraId="69875E88" w14:textId="77777777" w:rsidR="0018673B" w:rsidRPr="00AF7E2E" w:rsidRDefault="0018673B" w:rsidP="0018673B">
      <w:pPr>
        <w:numPr>
          <w:ilvl w:val="0"/>
          <w:numId w:val="49"/>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startSysex(</w:t>
      </w:r>
      <w:r w:rsidRPr="00AF7E2E">
        <w:rPr>
          <w:rFonts w:ascii="Courier New" w:eastAsia="Times New Roman" w:hAnsi="Courier New" w:cs="Courier New"/>
          <w:bCs/>
          <w:color w:val="444444"/>
          <w:sz w:val="24"/>
          <w:szCs w:val="24"/>
          <w:bdr w:val="none" w:sz="0" w:space="0" w:color="auto" w:frame="1"/>
        </w:rPr>
        <w:t>void</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Comenzar mensaje sysex</w:t>
      </w:r>
      <w:r>
        <w:rPr>
          <w:rFonts w:ascii="Arial" w:hAnsi="Arial" w:cs="Arial"/>
          <w:sz w:val="24"/>
          <w:szCs w:val="24"/>
          <w:shd w:val="clear" w:color="auto" w:fill="FFFFFF"/>
        </w:rPr>
        <w:t>.</w:t>
      </w:r>
    </w:p>
    <w:p w14:paraId="094282F7" w14:textId="70702AA0" w:rsidR="0018673B" w:rsidRPr="00AF7E2E" w:rsidRDefault="0018673B" w:rsidP="0018673B">
      <w:pPr>
        <w:numPr>
          <w:ilvl w:val="0"/>
          <w:numId w:val="49"/>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endSysex(</w:t>
      </w:r>
      <w:r w:rsidRPr="00AF7E2E">
        <w:rPr>
          <w:rFonts w:ascii="Courier New" w:eastAsia="Times New Roman" w:hAnsi="Courier New" w:cs="Courier New"/>
          <w:bCs/>
          <w:color w:val="444444"/>
          <w:sz w:val="24"/>
          <w:szCs w:val="24"/>
          <w:bdr w:val="none" w:sz="0" w:space="0" w:color="auto" w:frame="1"/>
        </w:rPr>
        <w:t>void</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Finalizar mensaje sysex</w:t>
      </w:r>
      <w:r>
        <w:rPr>
          <w:rFonts w:ascii="Arial" w:hAnsi="Arial" w:cs="Arial"/>
          <w:sz w:val="24"/>
          <w:szCs w:val="24"/>
          <w:shd w:val="clear" w:color="auto" w:fill="FFFFFF"/>
        </w:rPr>
        <w:t>.</w:t>
      </w:r>
    </w:p>
    <w:p w14:paraId="7E4712AB" w14:textId="77777777" w:rsidR="00F93F72" w:rsidRDefault="00F93F72">
      <w:pPr>
        <w:rPr>
          <w:b/>
          <w:color w:val="666666"/>
          <w:sz w:val="32"/>
          <w:szCs w:val="32"/>
        </w:rPr>
      </w:pPr>
      <w:r>
        <w:rPr>
          <w:b/>
          <w:sz w:val="32"/>
          <w:szCs w:val="32"/>
        </w:rPr>
        <w:br w:type="page"/>
      </w:r>
    </w:p>
    <w:p w14:paraId="57A7055C" w14:textId="1A5D09A1" w:rsidR="0018673B" w:rsidRDefault="0018673B" w:rsidP="0018673B">
      <w:pPr>
        <w:pStyle w:val="Ttulo2"/>
        <w:rPr>
          <w:b/>
          <w:sz w:val="32"/>
          <w:szCs w:val="32"/>
        </w:rPr>
      </w:pPr>
      <w:bookmarkStart w:id="370" w:name="_Toc509667184"/>
      <w:r>
        <w:rPr>
          <w:b/>
          <w:sz w:val="32"/>
          <w:szCs w:val="32"/>
        </w:rPr>
        <w:lastRenderedPageBreak/>
        <w:t xml:space="preserve">7.6 </w:t>
      </w:r>
      <w:r w:rsidRPr="008831B2">
        <w:rPr>
          <w:b/>
          <w:sz w:val="32"/>
          <w:szCs w:val="32"/>
        </w:rPr>
        <w:t>Instalación</w:t>
      </w:r>
      <w:r>
        <w:rPr>
          <w:b/>
          <w:sz w:val="32"/>
          <w:szCs w:val="32"/>
        </w:rPr>
        <w:t xml:space="preserve"> de</w:t>
      </w:r>
      <w:r w:rsidRPr="008831B2">
        <w:rPr>
          <w:b/>
          <w:sz w:val="32"/>
          <w:szCs w:val="32"/>
        </w:rPr>
        <w:t xml:space="preserve"> Firmata</w:t>
      </w:r>
      <w:bookmarkEnd w:id="362"/>
      <w:bookmarkEnd w:id="364"/>
      <w:r>
        <w:rPr>
          <w:b/>
          <w:sz w:val="32"/>
          <w:szCs w:val="32"/>
        </w:rPr>
        <w:t xml:space="preserve"> en Arduino</w:t>
      </w:r>
      <w:bookmarkEnd w:id="370"/>
    </w:p>
    <w:p w14:paraId="3D858D23" w14:textId="77777777" w:rsidR="0018673B" w:rsidRPr="00FF26D6" w:rsidRDefault="0018673B" w:rsidP="0018673B"/>
    <w:p w14:paraId="47845513" w14:textId="490FBFD3" w:rsidR="0018673B" w:rsidRDefault="00F93F72" w:rsidP="0018673B">
      <w:pPr>
        <w:rPr>
          <w:rFonts w:ascii="Arial" w:hAnsi="Arial" w:cs="Arial"/>
          <w:sz w:val="24"/>
          <w:szCs w:val="24"/>
          <w:shd w:val="clear" w:color="auto" w:fill="FFFFFF"/>
        </w:rPr>
      </w:pPr>
      <w:r>
        <w:rPr>
          <w:noProof/>
          <w:lang w:val="en-US" w:eastAsia="en-US"/>
        </w:rPr>
        <w:drawing>
          <wp:anchor distT="0" distB="0" distL="114300" distR="114300" simplePos="0" relativeHeight="251823616" behindDoc="0" locked="0" layoutInCell="1" allowOverlap="1" wp14:anchorId="18A1B84D" wp14:editId="08C1D664">
            <wp:simplePos x="0" y="0"/>
            <wp:positionH relativeFrom="margin">
              <wp:posOffset>8890</wp:posOffset>
            </wp:positionH>
            <wp:positionV relativeFrom="paragraph">
              <wp:posOffset>1705743</wp:posOffset>
            </wp:positionV>
            <wp:extent cx="5391150" cy="6144895"/>
            <wp:effectExtent l="0" t="0" r="0" b="8255"/>
            <wp:wrapTopAndBottom/>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391150" cy="6144895"/>
                    </a:xfrm>
                    <a:prstGeom prst="rect">
                      <a:avLst/>
                    </a:prstGeom>
                  </pic:spPr>
                </pic:pic>
              </a:graphicData>
            </a:graphic>
            <wp14:sizeRelH relativeFrom="page">
              <wp14:pctWidth>0</wp14:pctWidth>
            </wp14:sizeRelH>
            <wp14:sizeRelV relativeFrom="page">
              <wp14:pctHeight>0</wp14:pctHeight>
            </wp14:sizeRelV>
          </wp:anchor>
        </w:drawing>
      </w:r>
      <w:r w:rsidR="0018673B">
        <w:rPr>
          <w:rFonts w:ascii="Arial" w:hAnsi="Arial" w:cs="Arial"/>
          <w:sz w:val="24"/>
          <w:szCs w:val="24"/>
          <w:shd w:val="clear" w:color="auto" w:fill="FFFFFF"/>
        </w:rPr>
        <w:t xml:space="preserve">Con la instalación del </w:t>
      </w:r>
      <w:r w:rsidR="007C200B" w:rsidRPr="007C200B">
        <w:rPr>
          <w:rFonts w:ascii="Arial" w:hAnsi="Arial" w:cs="Arial"/>
          <w:sz w:val="24"/>
          <w:szCs w:val="24"/>
          <w:shd w:val="clear" w:color="auto" w:fill="FFFFFF"/>
        </w:rPr>
        <w:fldChar w:fldCharType="begin"/>
      </w:r>
      <w:r w:rsidR="007C200B" w:rsidRPr="007C200B">
        <w:rPr>
          <w:rFonts w:ascii="Arial" w:hAnsi="Arial" w:cs="Arial"/>
          <w:sz w:val="24"/>
          <w:szCs w:val="24"/>
          <w:shd w:val="clear" w:color="auto" w:fill="FFFFFF"/>
        </w:rPr>
        <w:instrText xml:space="preserve"> REF _Ref508737417 \h  \* MERGEFORMAT </w:instrText>
      </w:r>
      <w:r w:rsidR="007C200B" w:rsidRPr="007C200B">
        <w:rPr>
          <w:rFonts w:ascii="Arial" w:hAnsi="Arial" w:cs="Arial"/>
          <w:sz w:val="24"/>
          <w:szCs w:val="24"/>
          <w:shd w:val="clear" w:color="auto" w:fill="FFFFFF"/>
        </w:rPr>
      </w:r>
      <w:r w:rsidR="007C200B" w:rsidRPr="007C200B">
        <w:rPr>
          <w:rFonts w:ascii="Arial" w:hAnsi="Arial" w:cs="Arial"/>
          <w:sz w:val="24"/>
          <w:szCs w:val="24"/>
          <w:shd w:val="clear" w:color="auto" w:fill="FFFFFF"/>
        </w:rPr>
        <w:fldChar w:fldCharType="separate"/>
      </w:r>
      <w:r w:rsidR="007C200B" w:rsidRPr="007C200B">
        <w:rPr>
          <w:rFonts w:ascii="Arial" w:hAnsi="Arial" w:cs="Arial"/>
          <w:b/>
          <w:sz w:val="24"/>
          <w:szCs w:val="24"/>
        </w:rPr>
        <w:t>IDE</w:t>
      </w:r>
      <w:r w:rsidR="007C200B" w:rsidRPr="007C200B">
        <w:rPr>
          <w:rFonts w:ascii="Arial" w:hAnsi="Arial" w:cs="Arial"/>
          <w:sz w:val="24"/>
          <w:szCs w:val="24"/>
          <w:shd w:val="clear" w:color="auto" w:fill="FFFFFF"/>
        </w:rPr>
        <w:fldChar w:fldCharType="end"/>
      </w:r>
      <w:r w:rsidR="007C200B">
        <w:rPr>
          <w:rFonts w:ascii="Arial" w:hAnsi="Arial" w:cs="Arial"/>
          <w:sz w:val="24"/>
          <w:szCs w:val="24"/>
          <w:shd w:val="clear" w:color="auto" w:fill="FFFFFF"/>
        </w:rPr>
        <w:t xml:space="preserve"> </w:t>
      </w:r>
      <w:r w:rsidR="0018673B">
        <w:rPr>
          <w:rFonts w:ascii="Arial" w:hAnsi="Arial" w:cs="Arial"/>
          <w:sz w:val="24"/>
          <w:szCs w:val="24"/>
          <w:shd w:val="clear" w:color="auto" w:fill="FFFFFF"/>
        </w:rPr>
        <w:t xml:space="preserve">Arduino en una computadora se incluyen librerías y ejemplos que permiten manipular diversos componentes que se conecten a la plataforma. Dentro de estos ejemplos de códigos se encuentran los del protocolo Firmata. </w:t>
      </w:r>
      <w:r w:rsidR="0018673B" w:rsidRPr="00D34F34">
        <w:rPr>
          <w:rFonts w:ascii="Arial" w:hAnsi="Arial" w:cs="Arial"/>
          <w:sz w:val="24"/>
          <w:szCs w:val="24"/>
          <w:shd w:val="clear" w:color="auto" w:fill="FFFFFF"/>
        </w:rPr>
        <w:t>Para instalar Firmata</w:t>
      </w:r>
      <w:r w:rsidR="0018673B">
        <w:rPr>
          <w:rFonts w:ascii="Arial" w:hAnsi="Arial" w:cs="Arial"/>
          <w:sz w:val="24"/>
          <w:szCs w:val="24"/>
          <w:shd w:val="clear" w:color="auto" w:fill="FFFFFF"/>
        </w:rPr>
        <w:t xml:space="preserve"> se</w:t>
      </w:r>
      <w:r w:rsidR="0018673B" w:rsidRPr="00D34F34">
        <w:rPr>
          <w:rFonts w:ascii="Arial" w:hAnsi="Arial" w:cs="Arial"/>
          <w:sz w:val="24"/>
          <w:szCs w:val="24"/>
          <w:shd w:val="clear" w:color="auto" w:fill="FFFFFF"/>
        </w:rPr>
        <w:t xml:space="preserve"> neces</w:t>
      </w:r>
      <w:r w:rsidR="0018673B">
        <w:rPr>
          <w:rFonts w:ascii="Arial" w:hAnsi="Arial" w:cs="Arial"/>
          <w:sz w:val="24"/>
          <w:szCs w:val="24"/>
          <w:shd w:val="clear" w:color="auto" w:fill="FFFFFF"/>
        </w:rPr>
        <w:t xml:space="preserve">ita tener conectada la placa </w:t>
      </w:r>
      <w:r w:rsidR="0018673B" w:rsidRPr="00D34F34">
        <w:rPr>
          <w:rFonts w:ascii="Arial" w:hAnsi="Arial" w:cs="Arial"/>
          <w:sz w:val="24"/>
          <w:szCs w:val="24"/>
          <w:shd w:val="clear" w:color="auto" w:fill="FFFFFF"/>
        </w:rPr>
        <w:t>Arduino a la computadora a través de un puerto USB.</w:t>
      </w:r>
      <w:r w:rsidR="0018673B">
        <w:rPr>
          <w:rFonts w:ascii="Arial" w:hAnsi="Arial" w:cs="Arial"/>
          <w:sz w:val="24"/>
          <w:szCs w:val="24"/>
          <w:shd w:val="clear" w:color="auto" w:fill="FFFFFF"/>
        </w:rPr>
        <w:t xml:space="preserve"> Luego de ello se debe seleccionar desde el </w:t>
      </w:r>
      <w:r w:rsidR="007C200B">
        <w:rPr>
          <w:rFonts w:ascii="Arial" w:hAnsi="Arial" w:cs="Arial"/>
          <w:sz w:val="24"/>
          <w:szCs w:val="24"/>
          <w:shd w:val="clear" w:color="auto" w:fill="FFFFFF"/>
        </w:rPr>
        <w:fldChar w:fldCharType="begin"/>
      </w:r>
      <w:r w:rsidR="007C200B" w:rsidRPr="007C200B">
        <w:rPr>
          <w:rFonts w:ascii="Arial" w:hAnsi="Arial" w:cs="Arial"/>
          <w:sz w:val="24"/>
          <w:szCs w:val="24"/>
          <w:shd w:val="clear" w:color="auto" w:fill="FFFFFF"/>
        </w:rPr>
        <w:instrText xml:space="preserve"> REF _Ref508737417 \h  \* MERGEFORMAT </w:instrText>
      </w:r>
      <w:r w:rsidR="007C200B">
        <w:rPr>
          <w:rFonts w:ascii="Arial" w:hAnsi="Arial" w:cs="Arial"/>
          <w:sz w:val="24"/>
          <w:szCs w:val="24"/>
          <w:shd w:val="clear" w:color="auto" w:fill="FFFFFF"/>
        </w:rPr>
      </w:r>
      <w:r w:rsidR="007C200B">
        <w:rPr>
          <w:rFonts w:ascii="Arial" w:hAnsi="Arial" w:cs="Arial"/>
          <w:sz w:val="24"/>
          <w:szCs w:val="24"/>
          <w:shd w:val="clear" w:color="auto" w:fill="FFFFFF"/>
        </w:rPr>
        <w:fldChar w:fldCharType="separate"/>
      </w:r>
      <w:r w:rsidR="007C200B" w:rsidRPr="007C200B">
        <w:rPr>
          <w:rFonts w:ascii="Arial" w:hAnsi="Arial" w:cs="Arial"/>
          <w:b/>
          <w:sz w:val="24"/>
          <w:szCs w:val="24"/>
        </w:rPr>
        <w:t>IDE</w:t>
      </w:r>
      <w:r w:rsidR="007C200B" w:rsidRPr="00FA1017">
        <w:rPr>
          <w:b/>
          <w:i/>
          <w:sz w:val="32"/>
          <w:szCs w:val="32"/>
        </w:rPr>
        <w:t xml:space="preserve"> </w:t>
      </w:r>
      <w:r w:rsidR="007C200B">
        <w:rPr>
          <w:rFonts w:ascii="Arial" w:hAnsi="Arial" w:cs="Arial"/>
          <w:sz w:val="24"/>
          <w:szCs w:val="24"/>
          <w:shd w:val="clear" w:color="auto" w:fill="FFFFFF"/>
        </w:rPr>
        <w:fldChar w:fldCharType="end"/>
      </w:r>
      <w:r w:rsidR="0018673B">
        <w:rPr>
          <w:rFonts w:ascii="Arial" w:hAnsi="Arial" w:cs="Arial"/>
          <w:sz w:val="24"/>
          <w:szCs w:val="24"/>
          <w:shd w:val="clear" w:color="auto" w:fill="FFFFFF"/>
        </w:rPr>
        <w:t>de Arduino (</w:t>
      </w:r>
      <w:r w:rsidR="0018673B" w:rsidRPr="00D75417">
        <w:rPr>
          <w:rFonts w:ascii="Arial" w:hAnsi="Arial" w:cs="Arial"/>
          <w:b/>
          <w:sz w:val="24"/>
          <w:szCs w:val="24"/>
          <w:shd w:val="clear" w:color="auto" w:fill="FFFFFF"/>
        </w:rPr>
        <w:fldChar w:fldCharType="begin"/>
      </w:r>
      <w:r w:rsidR="0018673B" w:rsidRPr="00D75417">
        <w:rPr>
          <w:rFonts w:ascii="Arial" w:hAnsi="Arial" w:cs="Arial"/>
          <w:b/>
          <w:sz w:val="24"/>
          <w:szCs w:val="24"/>
          <w:shd w:val="clear" w:color="auto" w:fill="FFFFFF"/>
        </w:rPr>
        <w:instrText xml:space="preserve"> REF _Ref503538451 \h </w:instrText>
      </w:r>
      <w:r w:rsidR="00D75417" w:rsidRPr="00D75417">
        <w:rPr>
          <w:rFonts w:ascii="Arial" w:hAnsi="Arial" w:cs="Arial"/>
          <w:b/>
          <w:sz w:val="24"/>
          <w:szCs w:val="24"/>
          <w:shd w:val="clear" w:color="auto" w:fill="FFFFFF"/>
        </w:rPr>
        <w:instrText xml:space="preserve"> \* MERGEFORMAT </w:instrText>
      </w:r>
      <w:r w:rsidR="0018673B" w:rsidRPr="00D75417">
        <w:rPr>
          <w:rFonts w:ascii="Arial" w:hAnsi="Arial" w:cs="Arial"/>
          <w:b/>
          <w:sz w:val="24"/>
          <w:szCs w:val="24"/>
          <w:shd w:val="clear" w:color="auto" w:fill="FFFFFF"/>
        </w:rPr>
      </w:r>
      <w:r w:rsidR="0018673B" w:rsidRPr="00D75417">
        <w:rPr>
          <w:rFonts w:ascii="Arial" w:hAnsi="Arial" w:cs="Arial"/>
          <w:b/>
          <w:sz w:val="24"/>
          <w:szCs w:val="24"/>
          <w:shd w:val="clear" w:color="auto" w:fill="FFFFFF"/>
        </w:rPr>
        <w:fldChar w:fldCharType="separate"/>
      </w:r>
      <w:r w:rsidR="00D75417" w:rsidRPr="00D75417">
        <w:rPr>
          <w:rFonts w:ascii="Arial" w:hAnsi="Arial" w:cs="Arial"/>
          <w:b/>
          <w:sz w:val="24"/>
          <w:szCs w:val="24"/>
        </w:rPr>
        <w:t xml:space="preserve">Ilustración </w:t>
      </w:r>
      <w:r w:rsidR="00D75417" w:rsidRPr="00D75417">
        <w:rPr>
          <w:rFonts w:ascii="Arial" w:hAnsi="Arial" w:cs="Arial"/>
          <w:b/>
          <w:noProof/>
          <w:sz w:val="24"/>
          <w:szCs w:val="24"/>
        </w:rPr>
        <w:t>47</w:t>
      </w:r>
      <w:r w:rsidR="00D75417" w:rsidRPr="00D75417">
        <w:rPr>
          <w:rFonts w:ascii="Arial" w:hAnsi="Arial" w:cs="Arial"/>
          <w:b/>
          <w:sz w:val="24"/>
          <w:szCs w:val="24"/>
        </w:rPr>
        <w:t xml:space="preserve"> - IDE de Arduino</w:t>
      </w:r>
      <w:r w:rsidR="0018673B" w:rsidRPr="00D75417">
        <w:rPr>
          <w:rFonts w:ascii="Arial" w:hAnsi="Arial" w:cs="Arial"/>
          <w:b/>
          <w:sz w:val="24"/>
          <w:szCs w:val="24"/>
          <w:shd w:val="clear" w:color="auto" w:fill="FFFFFF"/>
        </w:rPr>
        <w:fldChar w:fldCharType="end"/>
      </w:r>
      <w:r w:rsidR="0018673B">
        <w:rPr>
          <w:rFonts w:ascii="Arial" w:hAnsi="Arial" w:cs="Arial"/>
          <w:sz w:val="24"/>
          <w:szCs w:val="24"/>
          <w:shd w:val="clear" w:color="auto" w:fill="FFFFFF"/>
        </w:rPr>
        <w:t xml:space="preserve">) el código Firmata, dentro de su respectiva librería, según los dispositivos que se requieran comunicar con el mismo. Para ello se debe ir a Archivo </w:t>
      </w:r>
      <w:r w:rsidR="0018673B" w:rsidRPr="00AE617A">
        <w:rPr>
          <w:rFonts w:ascii="Arial" w:hAnsi="Arial" w:cs="Arial"/>
          <w:sz w:val="24"/>
          <w:szCs w:val="24"/>
          <w:shd w:val="clear" w:color="auto" w:fill="FFFFFF"/>
        </w:rPr>
        <w:sym w:font="Wingdings" w:char="F0E0"/>
      </w:r>
      <w:r w:rsidR="0018673B">
        <w:rPr>
          <w:rFonts w:ascii="Arial" w:hAnsi="Arial" w:cs="Arial"/>
          <w:sz w:val="24"/>
          <w:szCs w:val="24"/>
          <w:shd w:val="clear" w:color="auto" w:fill="FFFFFF"/>
        </w:rPr>
        <w:t xml:space="preserve"> Ejemplos </w:t>
      </w:r>
      <w:r w:rsidR="0018673B" w:rsidRPr="00AE617A">
        <w:rPr>
          <w:rFonts w:ascii="Arial" w:hAnsi="Arial" w:cs="Arial"/>
          <w:sz w:val="24"/>
          <w:szCs w:val="24"/>
          <w:shd w:val="clear" w:color="auto" w:fill="FFFFFF"/>
        </w:rPr>
        <w:sym w:font="Wingdings" w:char="F0E0"/>
      </w:r>
      <w:r w:rsidR="0018673B">
        <w:rPr>
          <w:rFonts w:ascii="Arial" w:hAnsi="Arial" w:cs="Arial"/>
          <w:sz w:val="24"/>
          <w:szCs w:val="24"/>
          <w:shd w:val="clear" w:color="auto" w:fill="FFFFFF"/>
        </w:rPr>
        <w:t xml:space="preserve"> Firmata.</w:t>
      </w:r>
    </w:p>
    <w:p w14:paraId="3AC0A02E" w14:textId="64BEDA19" w:rsidR="0018673B" w:rsidRDefault="00F93F72" w:rsidP="0018673B">
      <w:pPr>
        <w:spacing w:after="160" w:line="259" w:lineRule="auto"/>
        <w:jc w:val="left"/>
        <w:rPr>
          <w:rFonts w:ascii="Arial" w:hAnsi="Arial" w:cs="Arial"/>
          <w:sz w:val="24"/>
          <w:szCs w:val="24"/>
        </w:rPr>
      </w:pPr>
      <w:r>
        <w:rPr>
          <w:noProof/>
          <w:lang w:val="en-US" w:eastAsia="en-US"/>
        </w:rPr>
        <mc:AlternateContent>
          <mc:Choice Requires="wps">
            <w:drawing>
              <wp:anchor distT="0" distB="0" distL="114300" distR="114300" simplePos="0" relativeHeight="251866624" behindDoc="0" locked="0" layoutInCell="1" allowOverlap="1" wp14:anchorId="4B78D875" wp14:editId="22B3D9EB">
                <wp:simplePos x="0" y="0"/>
                <wp:positionH relativeFrom="margin">
                  <wp:posOffset>1496533</wp:posOffset>
                </wp:positionH>
                <wp:positionV relativeFrom="paragraph">
                  <wp:posOffset>6338983</wp:posOffset>
                </wp:positionV>
                <wp:extent cx="2428240" cy="635"/>
                <wp:effectExtent l="0" t="0" r="0" b="0"/>
                <wp:wrapSquare wrapText="bothSides"/>
                <wp:docPr id="1062" name="Cuadro de texto 1062"/>
                <wp:cNvGraphicFramePr/>
                <a:graphic xmlns:a="http://schemas.openxmlformats.org/drawingml/2006/main">
                  <a:graphicData uri="http://schemas.microsoft.com/office/word/2010/wordprocessingShape">
                    <wps:wsp>
                      <wps:cNvSpPr txBox="1"/>
                      <wps:spPr>
                        <a:xfrm>
                          <a:off x="0" y="0"/>
                          <a:ext cx="2428240" cy="635"/>
                        </a:xfrm>
                        <a:prstGeom prst="rect">
                          <a:avLst/>
                        </a:prstGeom>
                        <a:solidFill>
                          <a:prstClr val="white"/>
                        </a:solidFill>
                        <a:ln>
                          <a:noFill/>
                        </a:ln>
                      </wps:spPr>
                      <wps:txbx>
                        <w:txbxContent>
                          <w:p w14:paraId="40CF0AE0" w14:textId="1F5A2DD5" w:rsidR="006D6B4B" w:rsidRPr="00D92153" w:rsidRDefault="006D6B4B" w:rsidP="0018673B">
                            <w:pPr>
                              <w:pStyle w:val="Descripcin"/>
                              <w:jc w:val="center"/>
                              <w:rPr>
                                <w:rFonts w:ascii="Calibri" w:eastAsia="Calibri" w:hAnsi="Calibri" w:cs="Calibri"/>
                                <w:noProof/>
                                <w:color w:val="000000"/>
                                <w:lang w:val="es-ES_tradnl" w:eastAsia="es-ES_tradnl"/>
                              </w:rPr>
                            </w:pPr>
                            <w:bookmarkStart w:id="371" w:name="_Ref503538451"/>
                            <w:bookmarkStart w:id="372" w:name="_Toc504153998"/>
                            <w:bookmarkStart w:id="373" w:name="_Toc508877203"/>
                            <w:r>
                              <w:t xml:space="preserve">Ilustración </w:t>
                            </w:r>
                            <w:fldSimple w:instr=" SEQ Ilustración \* ARABIC ">
                              <w:r>
                                <w:rPr>
                                  <w:noProof/>
                                </w:rPr>
                                <w:t>47</w:t>
                              </w:r>
                            </w:fldSimple>
                            <w:r>
                              <w:t xml:space="preserve"> - IDE de Arduino</w:t>
                            </w:r>
                            <w:bookmarkEnd w:id="371"/>
                            <w:bookmarkEnd w:id="372"/>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8D875" id="Cuadro de texto 1062" o:spid="_x0000_s1049" type="#_x0000_t202" style="position:absolute;margin-left:117.85pt;margin-top:499.15pt;width:191.2pt;height:.05pt;z-index:251866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" stroked="f">
                <v:textbox style="mso-fit-shape-to-text:t" inset="0,0,0,0">
                  <w:txbxContent>
                    <w:p w14:paraId="40CF0AE0" w14:textId="1F5A2DD5" w:rsidR="006D6B4B" w:rsidRPr="00D92153" w:rsidRDefault="006D6B4B" w:rsidP="0018673B">
                      <w:pPr>
                        <w:pStyle w:val="Descripcin"/>
                        <w:jc w:val="center"/>
                        <w:rPr>
                          <w:rFonts w:ascii="Calibri" w:eastAsia="Calibri" w:hAnsi="Calibri" w:cs="Calibri"/>
                          <w:noProof/>
                          <w:color w:val="000000"/>
                          <w:lang w:val="es-ES_tradnl" w:eastAsia="es-ES_tradnl"/>
                        </w:rPr>
                      </w:pPr>
                      <w:bookmarkStart w:id="374" w:name="_Ref503538451"/>
                      <w:bookmarkStart w:id="375" w:name="_Toc504153998"/>
                      <w:bookmarkStart w:id="376" w:name="_Toc508877203"/>
                      <w:r>
                        <w:t xml:space="preserve">Ilustración </w:t>
                      </w:r>
                      <w:fldSimple w:instr=" SEQ Ilustración \* ARABIC ">
                        <w:r>
                          <w:rPr>
                            <w:noProof/>
                          </w:rPr>
                          <w:t>47</w:t>
                        </w:r>
                      </w:fldSimple>
                      <w:r>
                        <w:t xml:space="preserve"> - IDE de Arduino</w:t>
                      </w:r>
                      <w:bookmarkEnd w:id="374"/>
                      <w:bookmarkEnd w:id="375"/>
                      <w:bookmarkEnd w:id="376"/>
                    </w:p>
                  </w:txbxContent>
                </v:textbox>
                <w10:wrap type="square" anchorx="margin"/>
              </v:shape>
            </w:pict>
          </mc:Fallback>
        </mc:AlternateContent>
      </w:r>
    </w:p>
    <w:p w14:paraId="0ACDDC3B" w14:textId="77777777" w:rsidR="0018673B" w:rsidRDefault="0018673B" w:rsidP="0018673B">
      <w:pPr>
        <w:spacing w:after="160" w:line="259" w:lineRule="auto"/>
        <w:jc w:val="left"/>
        <w:rPr>
          <w:rFonts w:ascii="Arial" w:hAnsi="Arial" w:cs="Arial"/>
          <w:sz w:val="24"/>
          <w:szCs w:val="24"/>
        </w:rPr>
      </w:pPr>
      <w:r>
        <w:rPr>
          <w:rFonts w:ascii="Arial" w:hAnsi="Arial" w:cs="Arial"/>
          <w:sz w:val="24"/>
          <w:szCs w:val="24"/>
        </w:rPr>
        <w:lastRenderedPageBreak/>
        <w:t>En nuestro caso se utilizaron dos códigos Firmata:</w:t>
      </w:r>
    </w:p>
    <w:p w14:paraId="16867CE8" w14:textId="77777777" w:rsidR="0018673B" w:rsidRDefault="0018673B" w:rsidP="0018673B">
      <w:pPr>
        <w:rPr>
          <w:rFonts w:ascii="Arial" w:hAnsi="Arial" w:cs="Arial"/>
          <w:sz w:val="24"/>
          <w:szCs w:val="24"/>
        </w:rPr>
      </w:pPr>
    </w:p>
    <w:p w14:paraId="40728FF8" w14:textId="0F290E38" w:rsidR="0018673B" w:rsidRDefault="00D75417" w:rsidP="0018673B">
      <w:pPr>
        <w:rPr>
          <w:rFonts w:ascii="Arial" w:hAnsi="Arial" w:cs="Arial"/>
          <w:sz w:val="24"/>
          <w:szCs w:val="24"/>
        </w:rPr>
      </w:pPr>
      <w:r>
        <w:rPr>
          <w:noProof/>
          <w:lang w:val="en-US" w:eastAsia="en-US"/>
        </w:rPr>
        <mc:AlternateContent>
          <mc:Choice Requires="wps">
            <w:drawing>
              <wp:anchor distT="0" distB="0" distL="114300" distR="114300" simplePos="0" relativeHeight="251880960" behindDoc="0" locked="0" layoutInCell="1" allowOverlap="1" wp14:anchorId="0EFCB7C4" wp14:editId="322D1ACC">
                <wp:simplePos x="0" y="0"/>
                <wp:positionH relativeFrom="margin">
                  <wp:posOffset>1395095</wp:posOffset>
                </wp:positionH>
                <wp:positionV relativeFrom="paragraph">
                  <wp:posOffset>6131353</wp:posOffset>
                </wp:positionV>
                <wp:extent cx="2601595" cy="635"/>
                <wp:effectExtent l="0" t="0" r="8255" b="0"/>
                <wp:wrapSquare wrapText="bothSides"/>
                <wp:docPr id="196" name="Cuadro de texto 196"/>
                <wp:cNvGraphicFramePr/>
                <a:graphic xmlns:a="http://schemas.openxmlformats.org/drawingml/2006/main">
                  <a:graphicData uri="http://schemas.microsoft.com/office/word/2010/wordprocessingShape">
                    <wps:wsp>
                      <wps:cNvSpPr txBox="1"/>
                      <wps:spPr>
                        <a:xfrm>
                          <a:off x="0" y="0"/>
                          <a:ext cx="2601595" cy="635"/>
                        </a:xfrm>
                        <a:prstGeom prst="rect">
                          <a:avLst/>
                        </a:prstGeom>
                        <a:solidFill>
                          <a:prstClr val="white"/>
                        </a:solidFill>
                        <a:ln>
                          <a:noFill/>
                        </a:ln>
                      </wps:spPr>
                      <wps:txbx>
                        <w:txbxContent>
                          <w:p w14:paraId="103DDA3E" w14:textId="076E3B2D" w:rsidR="006D6B4B" w:rsidRPr="00500DC0" w:rsidRDefault="006D6B4B" w:rsidP="0018673B">
                            <w:pPr>
                              <w:pStyle w:val="Descripcin"/>
                              <w:jc w:val="center"/>
                              <w:rPr>
                                <w:rFonts w:ascii="Calibri" w:eastAsia="Calibri" w:hAnsi="Calibri" w:cs="Calibri"/>
                                <w:noProof/>
                                <w:color w:val="000000"/>
                                <w:lang w:val="es-ES_tradnl" w:eastAsia="es-ES_tradnl"/>
                              </w:rPr>
                            </w:pPr>
                            <w:bookmarkStart w:id="377" w:name="_Toc504153999"/>
                            <w:bookmarkStart w:id="378" w:name="_Toc508877204"/>
                            <w:r>
                              <w:t xml:space="preserve">Ilustración </w:t>
                            </w:r>
                            <w:fldSimple w:instr=" SEQ Ilustración \* ARABIC ">
                              <w:r>
                                <w:rPr>
                                  <w:noProof/>
                                </w:rPr>
                                <w:t>48</w:t>
                              </w:r>
                            </w:fldSimple>
                            <w:r>
                              <w:t xml:space="preserve"> - </w:t>
                            </w:r>
                            <w:r w:rsidRPr="00EE1AB1">
                              <w:t>Código StandardFirmata</w:t>
                            </w:r>
                            <w:bookmarkEnd w:id="377"/>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CB7C4" id="Cuadro de texto 196" o:spid="_x0000_s1050" type="#_x0000_t202" style="position:absolute;left:0;text-align:left;margin-left:109.85pt;margin-top:482.8pt;width:204.85pt;height:.05pt;z-index:251880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" stroked="f">
                <v:textbox style="mso-fit-shape-to-text:t" inset="0,0,0,0">
                  <w:txbxContent>
                    <w:p w14:paraId="103DDA3E" w14:textId="076E3B2D" w:rsidR="006D6B4B" w:rsidRPr="00500DC0" w:rsidRDefault="006D6B4B" w:rsidP="0018673B">
                      <w:pPr>
                        <w:pStyle w:val="Descripcin"/>
                        <w:jc w:val="center"/>
                        <w:rPr>
                          <w:rFonts w:ascii="Calibri" w:eastAsia="Calibri" w:hAnsi="Calibri" w:cs="Calibri"/>
                          <w:noProof/>
                          <w:color w:val="000000"/>
                          <w:lang w:val="es-ES_tradnl" w:eastAsia="es-ES_tradnl"/>
                        </w:rPr>
                      </w:pPr>
                      <w:bookmarkStart w:id="379" w:name="_Toc504153999"/>
                      <w:bookmarkStart w:id="380" w:name="_Toc508877204"/>
                      <w:r>
                        <w:t xml:space="preserve">Ilustración </w:t>
                      </w:r>
                      <w:fldSimple w:instr=" SEQ Ilustración \* ARABIC ">
                        <w:r>
                          <w:rPr>
                            <w:noProof/>
                          </w:rPr>
                          <w:t>48</w:t>
                        </w:r>
                      </w:fldSimple>
                      <w:r>
                        <w:t xml:space="preserve"> - </w:t>
                      </w:r>
                      <w:r w:rsidRPr="00EE1AB1">
                        <w:t>Código StandardFirmata</w:t>
                      </w:r>
                      <w:bookmarkEnd w:id="379"/>
                      <w:bookmarkEnd w:id="380"/>
                    </w:p>
                  </w:txbxContent>
                </v:textbox>
                <w10:wrap type="square" anchorx="margin"/>
              </v:shape>
            </w:pict>
          </mc:Fallback>
        </mc:AlternateContent>
      </w:r>
      <w:r>
        <w:rPr>
          <w:noProof/>
          <w:lang w:val="en-US" w:eastAsia="en-US"/>
        </w:rPr>
        <w:drawing>
          <wp:anchor distT="0" distB="0" distL="114300" distR="114300" simplePos="0" relativeHeight="251809280" behindDoc="0" locked="0" layoutInCell="1" allowOverlap="1" wp14:anchorId="1709F040" wp14:editId="7D5F1470">
            <wp:simplePos x="0" y="0"/>
            <wp:positionH relativeFrom="margin">
              <wp:posOffset>3723</wp:posOffset>
            </wp:positionH>
            <wp:positionV relativeFrom="paragraph">
              <wp:posOffset>960799</wp:posOffset>
            </wp:positionV>
            <wp:extent cx="5391785" cy="5097145"/>
            <wp:effectExtent l="0" t="0" r="0" b="8255"/>
            <wp:wrapSquare wrapText="bothSides"/>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b="17064"/>
                    <a:stretch/>
                  </pic:blipFill>
                  <pic:spPr bwMode="auto">
                    <a:xfrm>
                      <a:off x="0" y="0"/>
                      <a:ext cx="5391785" cy="5097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673B" w:rsidRPr="00E455FC">
        <w:rPr>
          <w:rFonts w:ascii="Arial" w:hAnsi="Arial" w:cs="Arial"/>
          <w:b/>
          <w:sz w:val="24"/>
          <w:szCs w:val="24"/>
          <w:u w:val="single"/>
        </w:rPr>
        <w:t>Standar</w:t>
      </w:r>
      <w:r w:rsidR="0018673B">
        <w:rPr>
          <w:rFonts w:ascii="Arial" w:hAnsi="Arial" w:cs="Arial"/>
          <w:b/>
          <w:sz w:val="24"/>
          <w:szCs w:val="24"/>
          <w:u w:val="single"/>
        </w:rPr>
        <w:t>d</w:t>
      </w:r>
      <w:r w:rsidR="0018673B" w:rsidRPr="00E455FC">
        <w:rPr>
          <w:rFonts w:ascii="Arial" w:hAnsi="Arial" w:cs="Arial"/>
          <w:b/>
          <w:sz w:val="24"/>
          <w:szCs w:val="24"/>
          <w:u w:val="single"/>
        </w:rPr>
        <w:t>Firmata</w:t>
      </w:r>
      <w:r w:rsidR="0018673B">
        <w:rPr>
          <w:rFonts w:ascii="Arial" w:hAnsi="Arial" w:cs="Arial"/>
          <w:sz w:val="24"/>
          <w:szCs w:val="24"/>
        </w:rPr>
        <w:t>: Es, como su nombre lo indica, el estándar del protocolo que permite la comunicación con la mayoría de los componentes compatibles con Arduino. En nuestro caso, es el utilizado para cargarlo dentro del Arduino Mega para manipular la mayoría de sensores y actuadores del SAR. (</w:t>
      </w:r>
      <w:r w:rsidR="0018673B" w:rsidRPr="00D75417">
        <w:rPr>
          <w:rFonts w:ascii="Arial" w:hAnsi="Arial" w:cs="Arial"/>
          <w:sz w:val="24"/>
          <w:szCs w:val="24"/>
          <w:highlight w:val="yellow"/>
        </w:rPr>
        <w:t>Anexo de código</w:t>
      </w:r>
      <w:r w:rsidR="0018673B">
        <w:rPr>
          <w:rFonts w:ascii="Arial" w:hAnsi="Arial" w:cs="Arial"/>
          <w:sz w:val="24"/>
          <w:szCs w:val="24"/>
        </w:rPr>
        <w:t>)</w:t>
      </w:r>
      <w:r>
        <w:rPr>
          <w:rFonts w:ascii="Arial" w:hAnsi="Arial" w:cs="Arial"/>
          <w:sz w:val="24"/>
          <w:szCs w:val="24"/>
        </w:rPr>
        <w:t>.</w:t>
      </w:r>
    </w:p>
    <w:p w14:paraId="127E0F3B" w14:textId="3E0CE139" w:rsidR="0018673B" w:rsidRDefault="0018673B" w:rsidP="0018673B">
      <w:pPr>
        <w:rPr>
          <w:rFonts w:ascii="Arial" w:hAnsi="Arial" w:cs="Arial"/>
          <w:sz w:val="24"/>
          <w:szCs w:val="24"/>
        </w:rPr>
      </w:pPr>
      <w:r w:rsidRPr="00E455FC">
        <w:rPr>
          <w:rFonts w:ascii="Arial" w:hAnsi="Arial" w:cs="Arial"/>
          <w:b/>
          <w:sz w:val="24"/>
          <w:szCs w:val="24"/>
          <w:u w:val="single"/>
        </w:rPr>
        <w:t>ConfigurableFirmata</w:t>
      </w:r>
      <w:r>
        <w:rPr>
          <w:rFonts w:ascii="Arial" w:hAnsi="Arial" w:cs="Arial"/>
          <w:sz w:val="24"/>
          <w:szCs w:val="24"/>
        </w:rPr>
        <w:t>: Esta versión personalizada del protocolo</w:t>
      </w:r>
      <w:r>
        <w:rPr>
          <w:rStyle w:val="Refdenotaalpie"/>
          <w:rFonts w:ascii="Arial" w:hAnsi="Arial" w:cs="Arial"/>
          <w:sz w:val="24"/>
          <w:szCs w:val="24"/>
        </w:rPr>
        <w:footnoteReference w:id="5"/>
      </w:r>
      <w:r>
        <w:rPr>
          <w:rFonts w:ascii="Arial" w:hAnsi="Arial" w:cs="Arial"/>
          <w:sz w:val="24"/>
          <w:szCs w:val="24"/>
        </w:rPr>
        <w:t>, es la utilizada</w:t>
      </w:r>
      <w:r w:rsidR="00F93F72">
        <w:rPr>
          <w:rFonts w:ascii="Arial" w:hAnsi="Arial" w:cs="Arial"/>
          <w:sz w:val="24"/>
          <w:szCs w:val="24"/>
        </w:rPr>
        <w:t xml:space="preserve"> </w:t>
      </w:r>
      <w:r>
        <w:rPr>
          <w:rFonts w:ascii="Arial" w:hAnsi="Arial" w:cs="Arial"/>
          <w:sz w:val="24"/>
          <w:szCs w:val="24"/>
        </w:rPr>
        <w:t>para captar la temperatura mediante el sensor para dicho fin conectado a un Arduino Nano. Permite separar las características del protocolo en clases individuales, haciendo más sencillo mezclar las características estándar del protocolo con otras personalizadas. (</w:t>
      </w:r>
      <w:r w:rsidRPr="00F3583F">
        <w:rPr>
          <w:rFonts w:ascii="Arial" w:hAnsi="Arial" w:cs="Arial"/>
          <w:sz w:val="24"/>
          <w:szCs w:val="24"/>
          <w:highlight w:val="yellow"/>
        </w:rPr>
        <w:t>Anexo de código</w:t>
      </w:r>
      <w:r>
        <w:rPr>
          <w:rFonts w:ascii="Arial" w:hAnsi="Arial" w:cs="Arial"/>
          <w:sz w:val="24"/>
          <w:szCs w:val="24"/>
        </w:rPr>
        <w:t>)</w:t>
      </w:r>
    </w:p>
    <w:p w14:paraId="6C0FDF5D" w14:textId="7F1940CB" w:rsidR="0018673B" w:rsidRDefault="0018673B" w:rsidP="0018673B">
      <w:pPr>
        <w:spacing w:after="160" w:line="259" w:lineRule="auto"/>
        <w:jc w:val="left"/>
        <w:rPr>
          <w:b/>
          <w:color w:val="434343"/>
          <w:sz w:val="36"/>
          <w:szCs w:val="36"/>
        </w:rPr>
      </w:pPr>
      <w:r>
        <w:rPr>
          <w:noProof/>
          <w:lang w:val="en-US" w:eastAsia="en-US"/>
        </w:rPr>
        <w:lastRenderedPageBreak/>
        <mc:AlternateContent>
          <mc:Choice Requires="wps">
            <w:drawing>
              <wp:anchor distT="0" distB="0" distL="114300" distR="114300" simplePos="0" relativeHeight="251909632" behindDoc="0" locked="0" layoutInCell="1" allowOverlap="1" wp14:anchorId="3F9F7335" wp14:editId="1E1CFEBC">
                <wp:simplePos x="0" y="0"/>
                <wp:positionH relativeFrom="margin">
                  <wp:align>center</wp:align>
                </wp:positionH>
                <wp:positionV relativeFrom="paragraph">
                  <wp:posOffset>5069338</wp:posOffset>
                </wp:positionV>
                <wp:extent cx="2383790" cy="171450"/>
                <wp:effectExtent l="0" t="0" r="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2383790" cy="171450"/>
                        </a:xfrm>
                        <a:prstGeom prst="rect">
                          <a:avLst/>
                        </a:prstGeom>
                        <a:solidFill>
                          <a:prstClr val="white"/>
                        </a:solidFill>
                        <a:ln>
                          <a:noFill/>
                        </a:ln>
                      </wps:spPr>
                      <wps:txbx>
                        <w:txbxContent>
                          <w:p w14:paraId="49AFDA19" w14:textId="690C94EB" w:rsidR="006D6B4B" w:rsidRPr="004866F2" w:rsidRDefault="006D6B4B" w:rsidP="0018673B">
                            <w:pPr>
                              <w:pStyle w:val="Descripcin"/>
                              <w:rPr>
                                <w:rFonts w:ascii="Calibri" w:eastAsia="Calibri" w:hAnsi="Calibri" w:cs="Calibri"/>
                                <w:noProof/>
                                <w:color w:val="000000"/>
                                <w:lang w:val="es-ES_tradnl" w:eastAsia="es-ES_tradnl"/>
                              </w:rPr>
                            </w:pPr>
                            <w:bookmarkStart w:id="381" w:name="_Toc504154000"/>
                            <w:bookmarkStart w:id="382" w:name="_Toc508877205"/>
                            <w:r>
                              <w:t xml:space="preserve">Ilustración </w:t>
                            </w:r>
                            <w:fldSimple w:instr=" SEQ Ilustración \* ARABIC ">
                              <w:r>
                                <w:rPr>
                                  <w:noProof/>
                                </w:rPr>
                                <w:t>49</w:t>
                              </w:r>
                            </w:fldSimple>
                            <w:r>
                              <w:t xml:space="preserve"> - Código ConfigurableFirmata</w:t>
                            </w:r>
                            <w:bookmarkEnd w:id="381"/>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F7335" id="Cuadro de texto 198" o:spid="_x0000_s1051" type="#_x0000_t202" style="position:absolute;margin-left:0;margin-top:399.15pt;width:187.7pt;height:13.5pt;z-index:2519096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" stroked="f">
                <v:textbox inset="0,0,0,0">
                  <w:txbxContent>
                    <w:p w14:paraId="49AFDA19" w14:textId="690C94EB" w:rsidR="006D6B4B" w:rsidRPr="004866F2" w:rsidRDefault="006D6B4B" w:rsidP="0018673B">
                      <w:pPr>
                        <w:pStyle w:val="Descripcin"/>
                        <w:rPr>
                          <w:rFonts w:ascii="Calibri" w:eastAsia="Calibri" w:hAnsi="Calibri" w:cs="Calibri"/>
                          <w:noProof/>
                          <w:color w:val="000000"/>
                          <w:lang w:val="es-ES_tradnl" w:eastAsia="es-ES_tradnl"/>
                        </w:rPr>
                      </w:pPr>
                      <w:bookmarkStart w:id="383" w:name="_Toc504154000"/>
                      <w:bookmarkStart w:id="384" w:name="_Toc508877205"/>
                      <w:r>
                        <w:t xml:space="preserve">Ilustración </w:t>
                      </w:r>
                      <w:fldSimple w:instr=" SEQ Ilustración \* ARABIC ">
                        <w:r>
                          <w:rPr>
                            <w:noProof/>
                          </w:rPr>
                          <w:t>49</w:t>
                        </w:r>
                      </w:fldSimple>
                      <w:r>
                        <w:t xml:space="preserve"> - Código ConfigurableFirmata</w:t>
                      </w:r>
                      <w:bookmarkEnd w:id="383"/>
                      <w:bookmarkEnd w:id="384"/>
                    </w:p>
                  </w:txbxContent>
                </v:textbox>
                <w10:wrap type="square" anchorx="margin"/>
              </v:shape>
            </w:pict>
          </mc:Fallback>
        </mc:AlternateContent>
      </w:r>
      <w:r>
        <w:rPr>
          <w:noProof/>
          <w:lang w:val="en-US" w:eastAsia="en-US"/>
        </w:rPr>
        <w:drawing>
          <wp:anchor distT="0" distB="0" distL="114300" distR="114300" simplePos="0" relativeHeight="251895296" behindDoc="0" locked="0" layoutInCell="1" allowOverlap="1" wp14:anchorId="7EF58A1D" wp14:editId="191D8FEC">
            <wp:simplePos x="0" y="0"/>
            <wp:positionH relativeFrom="margin">
              <wp:align>right</wp:align>
            </wp:positionH>
            <wp:positionV relativeFrom="paragraph">
              <wp:posOffset>535</wp:posOffset>
            </wp:positionV>
            <wp:extent cx="5385435" cy="5046980"/>
            <wp:effectExtent l="0" t="0" r="5715" b="1270"/>
            <wp:wrapTopAndBottom/>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b="17771"/>
                    <a:stretch/>
                  </pic:blipFill>
                  <pic:spPr bwMode="auto">
                    <a:xfrm>
                      <a:off x="0" y="0"/>
                      <a:ext cx="5385435" cy="5046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color w:val="434343"/>
          <w:sz w:val="36"/>
          <w:szCs w:val="36"/>
        </w:rPr>
        <w:br w:type="page"/>
      </w:r>
    </w:p>
    <w:p w14:paraId="37F8F4C9" w14:textId="77777777" w:rsidR="0018673B" w:rsidRPr="001125AC" w:rsidRDefault="0018673B" w:rsidP="0018673B">
      <w:pPr>
        <w:pStyle w:val="Ttulo2"/>
        <w:rPr>
          <w:b/>
          <w:sz w:val="32"/>
          <w:szCs w:val="32"/>
        </w:rPr>
      </w:pPr>
      <w:bookmarkStart w:id="385" w:name="_Toc509667185"/>
      <w:r w:rsidRPr="001125AC">
        <w:rPr>
          <w:b/>
          <w:sz w:val="32"/>
          <w:szCs w:val="32"/>
        </w:rPr>
        <w:lastRenderedPageBreak/>
        <w:t>Resumen</w:t>
      </w:r>
      <w:bookmarkEnd w:id="385"/>
    </w:p>
    <w:p w14:paraId="64D3A28D" w14:textId="77777777" w:rsidR="0018673B" w:rsidRDefault="0018673B" w:rsidP="0018673B">
      <w:pPr>
        <w:spacing w:line="259" w:lineRule="auto"/>
        <w:jc w:val="left"/>
        <w:rPr>
          <w:rFonts w:ascii="Arial" w:hAnsi="Arial" w:cs="Arial"/>
          <w:sz w:val="24"/>
          <w:szCs w:val="24"/>
        </w:rPr>
      </w:pPr>
    </w:p>
    <w:p w14:paraId="260FEBC4" w14:textId="37D1117D" w:rsidR="0018673B" w:rsidRDefault="0018673B" w:rsidP="0018673B">
      <w:pPr>
        <w:spacing w:line="259" w:lineRule="auto"/>
        <w:rPr>
          <w:rFonts w:ascii="Arial" w:hAnsi="Arial" w:cs="Arial"/>
          <w:sz w:val="24"/>
          <w:szCs w:val="24"/>
        </w:rPr>
      </w:pPr>
      <w:r w:rsidRPr="004D77BB">
        <w:rPr>
          <w:rFonts w:ascii="Arial" w:hAnsi="Arial" w:cs="Arial"/>
          <w:sz w:val="24"/>
          <w:szCs w:val="24"/>
        </w:rPr>
        <w:t xml:space="preserve">Como se pudo ver, en este capítulo, se </w:t>
      </w:r>
      <w:r w:rsidR="00F93F72" w:rsidRPr="004D77BB">
        <w:rPr>
          <w:rFonts w:ascii="Arial" w:hAnsi="Arial" w:cs="Arial"/>
          <w:sz w:val="24"/>
          <w:szCs w:val="24"/>
        </w:rPr>
        <w:t>abordó</w:t>
      </w:r>
      <w:r w:rsidRPr="004D77BB">
        <w:rPr>
          <w:rFonts w:ascii="Arial" w:hAnsi="Arial" w:cs="Arial"/>
          <w:sz w:val="24"/>
          <w:szCs w:val="24"/>
        </w:rPr>
        <w:t xml:space="preserve"> la utilidad en el SAR de un </w:t>
      </w:r>
      <w:r w:rsidR="009A4F67" w:rsidRPr="009A4F67">
        <w:rPr>
          <w:rFonts w:ascii="Arial" w:hAnsi="Arial" w:cs="Arial"/>
          <w:sz w:val="24"/>
          <w:szCs w:val="24"/>
        </w:rPr>
        <w:fldChar w:fldCharType="begin"/>
      </w:r>
      <w:r w:rsidR="009A4F67" w:rsidRPr="009A4F67">
        <w:rPr>
          <w:rFonts w:ascii="Arial" w:hAnsi="Arial" w:cs="Arial"/>
          <w:sz w:val="24"/>
          <w:szCs w:val="24"/>
        </w:rPr>
        <w:instrText xml:space="preserve"> REF _Ref508731667 \h  \* MERGEFORMAT </w:instrText>
      </w:r>
      <w:r w:rsidR="009A4F67" w:rsidRPr="009A4F67">
        <w:rPr>
          <w:rFonts w:ascii="Arial" w:hAnsi="Arial" w:cs="Arial"/>
          <w:sz w:val="24"/>
          <w:szCs w:val="24"/>
        </w:rPr>
      </w:r>
      <w:r w:rsidR="009A4F67" w:rsidRPr="009A4F67">
        <w:rPr>
          <w:rFonts w:ascii="Arial" w:hAnsi="Arial" w:cs="Arial"/>
          <w:sz w:val="24"/>
          <w:szCs w:val="24"/>
        </w:rPr>
        <w:fldChar w:fldCharType="separate"/>
      </w:r>
      <w:r w:rsidR="009A4F67" w:rsidRPr="009A4F67">
        <w:rPr>
          <w:rFonts w:ascii="Arial" w:hAnsi="Arial" w:cs="Arial"/>
          <w:b/>
          <w:i/>
          <w:sz w:val="24"/>
          <w:szCs w:val="24"/>
        </w:rPr>
        <w:t>Framework</w:t>
      </w:r>
      <w:r w:rsidR="009A4F67" w:rsidRPr="009A4F67">
        <w:rPr>
          <w:rFonts w:ascii="Arial" w:hAnsi="Arial" w:cs="Arial"/>
          <w:sz w:val="24"/>
          <w:szCs w:val="24"/>
        </w:rPr>
        <w:fldChar w:fldCharType="end"/>
      </w:r>
      <w:r w:rsidR="009A4F67">
        <w:rPr>
          <w:rFonts w:ascii="Arial" w:hAnsi="Arial" w:cs="Arial"/>
          <w:sz w:val="24"/>
          <w:szCs w:val="24"/>
        </w:rPr>
        <w:t xml:space="preserve"> </w:t>
      </w:r>
      <w:r w:rsidRPr="004D77BB">
        <w:rPr>
          <w:rFonts w:ascii="Arial" w:hAnsi="Arial" w:cs="Arial"/>
          <w:sz w:val="24"/>
          <w:szCs w:val="24"/>
        </w:rPr>
        <w:t xml:space="preserve">denominado Johnny-five, el cual es utilizado para la programación robótica y está basado en </w:t>
      </w:r>
      <w:r>
        <w:rPr>
          <w:rFonts w:ascii="Arial" w:hAnsi="Arial" w:cs="Arial"/>
          <w:sz w:val="24"/>
          <w:szCs w:val="24"/>
        </w:rPr>
        <w:t>J</w:t>
      </w:r>
      <w:r w:rsidRPr="004D77BB">
        <w:rPr>
          <w:rFonts w:ascii="Arial" w:hAnsi="Arial" w:cs="Arial"/>
          <w:sz w:val="24"/>
          <w:szCs w:val="24"/>
        </w:rPr>
        <w:t>ava</w:t>
      </w:r>
      <w:r>
        <w:rPr>
          <w:rFonts w:ascii="Arial" w:hAnsi="Arial" w:cs="Arial"/>
          <w:sz w:val="24"/>
          <w:szCs w:val="24"/>
        </w:rPr>
        <w:t>S</w:t>
      </w:r>
      <w:r w:rsidRPr="004D77BB">
        <w:rPr>
          <w:rFonts w:ascii="Arial" w:hAnsi="Arial" w:cs="Arial"/>
          <w:sz w:val="24"/>
          <w:szCs w:val="24"/>
        </w:rPr>
        <w:t>cript</w:t>
      </w:r>
      <w:r>
        <w:rPr>
          <w:rFonts w:ascii="Arial" w:hAnsi="Arial" w:cs="Arial"/>
          <w:sz w:val="24"/>
          <w:szCs w:val="24"/>
        </w:rPr>
        <w:t xml:space="preserve"> utilizando Firmata.</w:t>
      </w:r>
    </w:p>
    <w:p w14:paraId="4BD4914C" w14:textId="77777777" w:rsidR="0018673B" w:rsidRPr="004D77BB" w:rsidRDefault="0018673B" w:rsidP="0018673B">
      <w:pPr>
        <w:spacing w:line="259" w:lineRule="auto"/>
        <w:rPr>
          <w:rFonts w:ascii="Arial" w:hAnsi="Arial" w:cs="Arial"/>
          <w:sz w:val="24"/>
          <w:szCs w:val="24"/>
        </w:rPr>
      </w:pPr>
    </w:p>
    <w:p w14:paraId="34D6FB4F" w14:textId="1C5CDF8B" w:rsidR="0018673B" w:rsidRPr="004D77BB" w:rsidRDefault="0018673B" w:rsidP="0018673B">
      <w:pPr>
        <w:spacing w:line="259" w:lineRule="auto"/>
        <w:rPr>
          <w:rFonts w:ascii="Arial" w:hAnsi="Arial" w:cs="Arial"/>
          <w:sz w:val="24"/>
          <w:szCs w:val="24"/>
        </w:rPr>
      </w:pPr>
      <w:r>
        <w:rPr>
          <w:rFonts w:ascii="Arial" w:hAnsi="Arial" w:cs="Arial"/>
          <w:sz w:val="24"/>
          <w:szCs w:val="24"/>
        </w:rPr>
        <w:t xml:space="preserve">A </w:t>
      </w:r>
      <w:r w:rsidR="00F93F72">
        <w:rPr>
          <w:rFonts w:ascii="Arial" w:hAnsi="Arial" w:cs="Arial"/>
          <w:sz w:val="24"/>
          <w:szCs w:val="24"/>
        </w:rPr>
        <w:t>continuación,</w:t>
      </w:r>
      <w:r>
        <w:rPr>
          <w:rFonts w:ascii="Arial" w:hAnsi="Arial" w:cs="Arial"/>
          <w:sz w:val="24"/>
          <w:szCs w:val="24"/>
        </w:rPr>
        <w:t xml:space="preserve"> </w:t>
      </w:r>
      <w:r w:rsidR="00163501">
        <w:rPr>
          <w:rFonts w:ascii="Arial" w:hAnsi="Arial" w:cs="Arial"/>
          <w:sz w:val="24"/>
          <w:szCs w:val="24"/>
        </w:rPr>
        <w:t xml:space="preserve">se definió </w:t>
      </w:r>
      <w:r w:rsidR="003A616E">
        <w:rPr>
          <w:rFonts w:ascii="Arial" w:hAnsi="Arial" w:cs="Arial"/>
          <w:sz w:val="24"/>
          <w:szCs w:val="24"/>
        </w:rPr>
        <w:t>este</w:t>
      </w:r>
      <w:r w:rsidR="00163501">
        <w:rPr>
          <w:rFonts w:ascii="Arial" w:hAnsi="Arial" w:cs="Arial"/>
          <w:sz w:val="24"/>
          <w:szCs w:val="24"/>
        </w:rPr>
        <w:t xml:space="preserve"> protocolo mencionando</w:t>
      </w:r>
      <w:r>
        <w:rPr>
          <w:rFonts w:ascii="Arial" w:hAnsi="Arial" w:cs="Arial"/>
          <w:sz w:val="24"/>
          <w:szCs w:val="24"/>
        </w:rPr>
        <w:t xml:space="preserve"> </w:t>
      </w:r>
      <w:r w:rsidRPr="004D77BB">
        <w:rPr>
          <w:rFonts w:ascii="Arial" w:hAnsi="Arial" w:cs="Arial"/>
          <w:sz w:val="24"/>
          <w:szCs w:val="24"/>
        </w:rPr>
        <w:t>ventajas y desventajas en su utilización. Se explicó su surgimiento y su funcionamiento en general, como es el formato de sus mensajes. Finalmente se vio como instalar y/o cargar este protocolo en la familia de placas Arduino y los dos códigos utilizados en el desarrollo de esta tesina (StandardFirmata y ConfigurableFirmata)</w:t>
      </w:r>
    </w:p>
    <w:p w14:paraId="3673D25A" w14:textId="77777777" w:rsidR="0018673B" w:rsidRDefault="0018673B" w:rsidP="0018673B">
      <w:pPr>
        <w:spacing w:after="160" w:line="259" w:lineRule="auto"/>
        <w:jc w:val="left"/>
      </w:pPr>
    </w:p>
    <w:p w14:paraId="14599992" w14:textId="77777777" w:rsidR="0018673B" w:rsidRPr="003E1A03" w:rsidRDefault="0018673B" w:rsidP="0018673B">
      <w:pPr>
        <w:spacing w:after="160" w:line="259" w:lineRule="auto"/>
        <w:jc w:val="left"/>
        <w:rPr>
          <w:rFonts w:ascii="Arial" w:hAnsi="Arial" w:cs="Arial"/>
          <w:sz w:val="24"/>
          <w:szCs w:val="24"/>
        </w:rPr>
      </w:pPr>
      <w:r w:rsidRPr="003E1A03">
        <w:rPr>
          <w:rFonts w:ascii="Arial" w:hAnsi="Arial" w:cs="Arial"/>
          <w:color w:val="FF0000"/>
          <w:sz w:val="24"/>
          <w:szCs w:val="24"/>
          <w:highlight w:val="yellow"/>
        </w:rPr>
        <w:t>Agregar los códigos StandardFirmata y ConfigurableFirmata (en Anexos de códigos)</w:t>
      </w:r>
      <w:r w:rsidRPr="003E1A03">
        <w:rPr>
          <w:rFonts w:ascii="Arial" w:hAnsi="Arial" w:cs="Arial"/>
          <w:sz w:val="24"/>
          <w:szCs w:val="24"/>
        </w:rPr>
        <w:br w:type="page"/>
      </w:r>
    </w:p>
    <w:p w14:paraId="24BC4EA9" w14:textId="77777777" w:rsidR="0082601E" w:rsidRPr="00882DCD" w:rsidRDefault="0082601E" w:rsidP="0082601E">
      <w:pPr>
        <w:pStyle w:val="Ttulo1"/>
        <w:rPr>
          <w:sz w:val="36"/>
          <w:szCs w:val="36"/>
        </w:rPr>
      </w:pPr>
      <w:bookmarkStart w:id="386" w:name="_Toc504153930"/>
      <w:bookmarkStart w:id="387" w:name="_Toc509667186"/>
      <w:r w:rsidRPr="00882DCD">
        <w:rPr>
          <w:sz w:val="36"/>
          <w:szCs w:val="36"/>
        </w:rPr>
        <w:lastRenderedPageBreak/>
        <w:t xml:space="preserve">Capítulo </w:t>
      </w:r>
      <w:r>
        <w:rPr>
          <w:sz w:val="36"/>
          <w:szCs w:val="36"/>
        </w:rPr>
        <w:t>8</w:t>
      </w:r>
      <w:r w:rsidRPr="00882DCD">
        <w:rPr>
          <w:sz w:val="36"/>
          <w:szCs w:val="36"/>
        </w:rPr>
        <w:t xml:space="preserve"> - Análisis y selección de tecnologías para desarrollo del SAR</w:t>
      </w:r>
      <w:bookmarkEnd w:id="386"/>
      <w:bookmarkEnd w:id="387"/>
    </w:p>
    <w:p w14:paraId="67226B08" w14:textId="77777777" w:rsidR="0082601E" w:rsidRDefault="0082601E" w:rsidP="0082601E">
      <w:pPr>
        <w:rPr>
          <w:rFonts w:ascii="Times New Roman" w:eastAsia="Times New Roman" w:hAnsi="Times New Roman" w:cs="Times New Roman"/>
          <w:sz w:val="24"/>
          <w:szCs w:val="24"/>
        </w:rPr>
      </w:pPr>
    </w:p>
    <w:p w14:paraId="2E70F03E" w14:textId="542A112C" w:rsidR="0082601E" w:rsidRPr="007636B5" w:rsidRDefault="0082601E" w:rsidP="0082601E">
      <w:pPr>
        <w:rPr>
          <w:rFonts w:ascii="Arial" w:eastAsia="Times New Roman" w:hAnsi="Arial" w:cs="Arial"/>
          <w:sz w:val="24"/>
          <w:szCs w:val="24"/>
        </w:rPr>
      </w:pPr>
      <w:r w:rsidRPr="007636B5">
        <w:rPr>
          <w:rFonts w:ascii="Arial" w:eastAsia="Times New Roman" w:hAnsi="Arial" w:cs="Arial"/>
          <w:sz w:val="24"/>
          <w:szCs w:val="24"/>
        </w:rPr>
        <w:t>En capítulos anteriores analizamos diversas tecnologías hardware y software relacionadas con la robótica. Dentro de las tecnologías hardware investigamos las plataformas Arduino (</w:t>
      </w:r>
      <w:r w:rsidRPr="0082601E">
        <w:rPr>
          <w:rFonts w:ascii="Arial" w:eastAsia="Times New Roman" w:hAnsi="Arial" w:cs="Arial"/>
          <w:sz w:val="24"/>
          <w:szCs w:val="24"/>
        </w:rPr>
        <w:fldChar w:fldCharType="begin"/>
      </w:r>
      <w:r w:rsidRPr="0082601E">
        <w:rPr>
          <w:rFonts w:ascii="Arial" w:eastAsia="Times New Roman" w:hAnsi="Arial" w:cs="Arial"/>
          <w:sz w:val="24"/>
          <w:szCs w:val="24"/>
        </w:rPr>
        <w:instrText xml:space="preserve"> REF _Ref509650149 \h </w:instrText>
      </w:r>
      <w:r w:rsidRPr="0082601E">
        <w:rPr>
          <w:rFonts w:ascii="Arial" w:eastAsia="Times New Roman" w:hAnsi="Arial" w:cs="Arial"/>
          <w:sz w:val="24"/>
          <w:szCs w:val="24"/>
        </w:rPr>
      </w:r>
      <w:r w:rsidRPr="0082601E">
        <w:rPr>
          <w:rFonts w:ascii="Arial" w:eastAsia="Times New Roman" w:hAnsi="Arial" w:cs="Arial"/>
          <w:sz w:val="24"/>
          <w:szCs w:val="24"/>
        </w:rPr>
        <w:instrText xml:space="preserve"> \* MERGEFORMAT </w:instrText>
      </w:r>
      <w:r w:rsidRPr="0082601E">
        <w:rPr>
          <w:rFonts w:ascii="Arial" w:eastAsia="Times New Roman" w:hAnsi="Arial" w:cs="Arial"/>
          <w:sz w:val="24"/>
          <w:szCs w:val="24"/>
        </w:rPr>
        <w:fldChar w:fldCharType="separate"/>
      </w:r>
      <w:r w:rsidRPr="0082601E">
        <w:rPr>
          <w:rFonts w:ascii="Arial" w:hAnsi="Arial" w:cs="Arial"/>
          <w:b/>
          <w:sz w:val="24"/>
          <w:szCs w:val="24"/>
        </w:rPr>
        <w:t>3.1 Arduino</w:t>
      </w:r>
      <w:r w:rsidRPr="0082601E">
        <w:rPr>
          <w:rFonts w:ascii="Arial" w:eastAsia="Times New Roman" w:hAnsi="Arial" w:cs="Arial"/>
          <w:sz w:val="24"/>
          <w:szCs w:val="24"/>
        </w:rPr>
        <w:fldChar w:fldCharType="end"/>
      </w:r>
      <w:r w:rsidRPr="007636B5">
        <w:rPr>
          <w:rFonts w:ascii="Arial" w:eastAsia="Times New Roman" w:hAnsi="Arial" w:cs="Arial"/>
          <w:sz w:val="24"/>
          <w:szCs w:val="24"/>
        </w:rPr>
        <w:t>) y Raspberry Pi (</w:t>
      </w:r>
      <w:r w:rsidRPr="0082601E">
        <w:rPr>
          <w:rFonts w:ascii="Arial" w:eastAsia="Times New Roman" w:hAnsi="Arial" w:cs="Arial"/>
          <w:b/>
          <w:sz w:val="24"/>
          <w:szCs w:val="24"/>
        </w:rPr>
        <w:fldChar w:fldCharType="begin"/>
      </w:r>
      <w:r w:rsidRPr="0082601E">
        <w:rPr>
          <w:rFonts w:ascii="Arial" w:eastAsia="Times New Roman" w:hAnsi="Arial" w:cs="Arial"/>
          <w:b/>
          <w:sz w:val="24"/>
          <w:szCs w:val="24"/>
        </w:rPr>
        <w:instrText xml:space="preserve"> REF _Ref503637756 \h  \* MERGEFORMAT </w:instrText>
      </w:r>
      <w:r w:rsidRPr="0082601E">
        <w:rPr>
          <w:rFonts w:ascii="Arial" w:eastAsia="Times New Roman" w:hAnsi="Arial" w:cs="Arial"/>
          <w:b/>
          <w:sz w:val="24"/>
          <w:szCs w:val="24"/>
        </w:rPr>
      </w:r>
      <w:r w:rsidRPr="0082601E">
        <w:rPr>
          <w:rFonts w:ascii="Arial" w:eastAsia="Times New Roman" w:hAnsi="Arial" w:cs="Arial"/>
          <w:b/>
          <w:sz w:val="24"/>
          <w:szCs w:val="24"/>
        </w:rPr>
        <w:fldChar w:fldCharType="separate"/>
      </w:r>
      <w:r w:rsidRPr="0082601E">
        <w:rPr>
          <w:rFonts w:ascii="Arial" w:eastAsia="Times New Roman" w:hAnsi="Arial" w:cs="Arial"/>
          <w:b/>
          <w:sz w:val="24"/>
          <w:szCs w:val="24"/>
        </w:rPr>
        <w:t>Capítulo 4 – Raspberry Pi</w:t>
      </w:r>
      <w:r w:rsidRPr="0082601E">
        <w:rPr>
          <w:rFonts w:ascii="Arial" w:eastAsia="Times New Roman" w:hAnsi="Arial" w:cs="Arial"/>
          <w:b/>
          <w:sz w:val="24"/>
          <w:szCs w:val="24"/>
        </w:rPr>
        <w:fldChar w:fldCharType="end"/>
      </w:r>
      <w:r w:rsidRPr="007636B5">
        <w:rPr>
          <w:rFonts w:ascii="Arial" w:eastAsia="Times New Roman" w:hAnsi="Arial" w:cs="Arial"/>
          <w:sz w:val="24"/>
          <w:szCs w:val="24"/>
        </w:rPr>
        <w:t>). De las diversas herramientas en tecnologías software para aplicaciones móviles, investigamos aquellas que permiten desarrollar una aplicación que interactúe con el hardware mencionado.</w:t>
      </w:r>
    </w:p>
    <w:p w14:paraId="3DBD484D" w14:textId="77777777" w:rsidR="0082601E" w:rsidRPr="007636B5" w:rsidRDefault="0082601E" w:rsidP="0082601E">
      <w:pPr>
        <w:rPr>
          <w:rFonts w:ascii="Arial" w:eastAsia="Times New Roman" w:hAnsi="Arial" w:cs="Arial"/>
          <w:sz w:val="24"/>
          <w:szCs w:val="24"/>
        </w:rPr>
      </w:pPr>
    </w:p>
    <w:p w14:paraId="218B7A48" w14:textId="77777777" w:rsidR="0082601E" w:rsidRPr="007636B5" w:rsidRDefault="0082601E" w:rsidP="0082601E">
      <w:pPr>
        <w:rPr>
          <w:rFonts w:ascii="Arial" w:eastAsia="Times New Roman" w:hAnsi="Arial" w:cs="Arial"/>
          <w:sz w:val="24"/>
          <w:szCs w:val="24"/>
        </w:rPr>
      </w:pPr>
      <w:r w:rsidRPr="007636B5">
        <w:rPr>
          <w:rFonts w:ascii="Arial" w:eastAsia="Times New Roman" w:hAnsi="Arial" w:cs="Arial"/>
          <w:sz w:val="24"/>
          <w:szCs w:val="24"/>
        </w:rPr>
        <w:t>En este capítulo examinamos dichas tecnologías para concluir cuales son las que integran el SAR. Para ello, realizamos diversas comparativas sobre características, ventajas y desventajas de cada una de las plataformas. Además, se presentan las problemáticas surgidas al relacionar los componentes.</w:t>
      </w:r>
    </w:p>
    <w:p w14:paraId="7EDEDA7E" w14:textId="77777777" w:rsidR="0082601E" w:rsidRPr="007640BC" w:rsidRDefault="0082601E" w:rsidP="0082601E">
      <w:pPr>
        <w:pStyle w:val="Ttulo2"/>
        <w:rPr>
          <w:b/>
          <w:sz w:val="32"/>
          <w:szCs w:val="32"/>
        </w:rPr>
      </w:pPr>
      <w:bookmarkStart w:id="388" w:name="_Toc504153931"/>
      <w:bookmarkStart w:id="389" w:name="_Toc509667187"/>
      <w:r>
        <w:rPr>
          <w:b/>
          <w:sz w:val="32"/>
          <w:szCs w:val="32"/>
        </w:rPr>
        <w:t xml:space="preserve">8.1 </w:t>
      </w:r>
      <w:r w:rsidRPr="007640BC">
        <w:rPr>
          <w:b/>
          <w:sz w:val="32"/>
          <w:szCs w:val="32"/>
        </w:rPr>
        <w:t>Primer análisis</w:t>
      </w:r>
      <w:bookmarkEnd w:id="388"/>
      <w:bookmarkEnd w:id="389"/>
    </w:p>
    <w:p w14:paraId="467118C5" w14:textId="77777777" w:rsidR="0082601E" w:rsidRDefault="0082601E" w:rsidP="0082601E">
      <w:pPr>
        <w:rPr>
          <w:rFonts w:ascii="Arial" w:eastAsia="Times New Roman" w:hAnsi="Arial" w:cs="Arial"/>
          <w:sz w:val="24"/>
          <w:szCs w:val="24"/>
        </w:rPr>
      </w:pPr>
    </w:p>
    <w:p w14:paraId="7BD02749" w14:textId="77777777" w:rsidR="0082601E" w:rsidRDefault="0082601E" w:rsidP="0082601E">
      <w:pPr>
        <w:rPr>
          <w:rFonts w:ascii="Arial" w:eastAsia="Times New Roman" w:hAnsi="Arial" w:cs="Arial"/>
          <w:sz w:val="24"/>
          <w:szCs w:val="24"/>
        </w:rPr>
      </w:pPr>
      <w:r>
        <w:rPr>
          <w:rFonts w:ascii="Arial" w:eastAsia="Times New Roman" w:hAnsi="Arial" w:cs="Arial"/>
          <w:sz w:val="24"/>
          <w:szCs w:val="24"/>
        </w:rPr>
        <w:t xml:space="preserve">El análisis realizado de las distintas tecnologías de hardware y software, basándose en factores como </w:t>
      </w:r>
      <w:r w:rsidRPr="007640BC">
        <w:rPr>
          <w:rFonts w:ascii="Arial" w:eastAsia="Times New Roman" w:hAnsi="Arial" w:cs="Arial"/>
          <w:sz w:val="24"/>
          <w:szCs w:val="24"/>
        </w:rPr>
        <w:t>rendimientos, tiempos de respuesta, consumo energético</w:t>
      </w:r>
      <w:r>
        <w:rPr>
          <w:rFonts w:ascii="Arial" w:eastAsia="Times New Roman" w:hAnsi="Arial" w:cs="Arial"/>
          <w:sz w:val="24"/>
          <w:szCs w:val="24"/>
        </w:rPr>
        <w:t xml:space="preserve">, </w:t>
      </w:r>
      <w:r w:rsidRPr="007640BC">
        <w:rPr>
          <w:rFonts w:ascii="Arial" w:eastAsia="Times New Roman" w:hAnsi="Arial" w:cs="Arial"/>
          <w:sz w:val="24"/>
          <w:szCs w:val="24"/>
        </w:rPr>
        <w:t>portabilidad</w:t>
      </w:r>
      <w:r>
        <w:rPr>
          <w:rFonts w:ascii="Arial" w:eastAsia="Times New Roman" w:hAnsi="Arial" w:cs="Arial"/>
          <w:sz w:val="24"/>
          <w:szCs w:val="24"/>
        </w:rPr>
        <w:t xml:space="preserve"> y compatibilidad, nos permitió seleccionar los elementos que componen el SAR.</w:t>
      </w:r>
    </w:p>
    <w:p w14:paraId="7B802708" w14:textId="77777777" w:rsidR="0082601E" w:rsidRDefault="0082601E" w:rsidP="0082601E">
      <w:pPr>
        <w:rPr>
          <w:rFonts w:ascii="Arial" w:eastAsia="Times New Roman" w:hAnsi="Arial" w:cs="Arial"/>
          <w:sz w:val="24"/>
          <w:szCs w:val="24"/>
        </w:rPr>
      </w:pPr>
    </w:p>
    <w:p w14:paraId="7E66667F" w14:textId="77777777" w:rsidR="0082601E" w:rsidRDefault="0082601E" w:rsidP="0082601E">
      <w:pPr>
        <w:rPr>
          <w:rFonts w:ascii="Arial" w:eastAsia="Times New Roman" w:hAnsi="Arial" w:cs="Arial"/>
          <w:sz w:val="24"/>
          <w:szCs w:val="24"/>
        </w:rPr>
      </w:pPr>
      <w:r>
        <w:rPr>
          <w:rFonts w:ascii="Arial" w:eastAsia="Times New Roman" w:hAnsi="Arial" w:cs="Arial"/>
          <w:sz w:val="24"/>
          <w:szCs w:val="24"/>
        </w:rPr>
        <w:t>El hardware estudiado y utilizado a lo largo del desarrollo, fue el de la familia Arduino y Raspberry Pi.</w:t>
      </w:r>
    </w:p>
    <w:p w14:paraId="39771B6F" w14:textId="77777777" w:rsidR="0082601E" w:rsidRDefault="0082601E" w:rsidP="0082601E">
      <w:pPr>
        <w:rPr>
          <w:rFonts w:ascii="Arial" w:eastAsia="Times New Roman" w:hAnsi="Arial" w:cs="Arial"/>
          <w:sz w:val="24"/>
          <w:szCs w:val="24"/>
        </w:rPr>
      </w:pPr>
      <w:r>
        <w:rPr>
          <w:rFonts w:ascii="Arial" w:eastAsia="Times New Roman" w:hAnsi="Arial" w:cs="Arial"/>
          <w:sz w:val="24"/>
          <w:szCs w:val="24"/>
        </w:rPr>
        <w:t>Dentro de la plataforma Arduino se probaron las versiones Arduino Uno, Arduino Mega y Arduino Nano, siendo estos dos últimos los utilizados en el SAR. Además, se experimentaron con variados módulos, sensores y actuadores compatibles con esta familia como la cámara OV7670, ESP8266, Bluetooth, DHT11, entre otros. Los ensayos realizados con estos componentes se encuentran en el anexo de casos pruebas de módulos, sensores y actuadores.</w:t>
      </w:r>
    </w:p>
    <w:p w14:paraId="2964508F" w14:textId="77777777" w:rsidR="0082601E" w:rsidRDefault="0082601E" w:rsidP="0082601E">
      <w:pPr>
        <w:rPr>
          <w:rFonts w:ascii="Arial" w:eastAsia="Times New Roman" w:hAnsi="Arial" w:cs="Arial"/>
          <w:sz w:val="24"/>
          <w:szCs w:val="24"/>
        </w:rPr>
      </w:pPr>
    </w:p>
    <w:p w14:paraId="0873529F" w14:textId="77777777" w:rsidR="0082601E" w:rsidRDefault="0082601E" w:rsidP="0082601E">
      <w:pPr>
        <w:rPr>
          <w:rFonts w:ascii="Arial" w:eastAsia="Times New Roman" w:hAnsi="Arial" w:cs="Arial"/>
          <w:sz w:val="24"/>
          <w:szCs w:val="24"/>
        </w:rPr>
      </w:pPr>
      <w:r>
        <w:rPr>
          <w:rFonts w:ascii="Arial" w:eastAsia="Times New Roman" w:hAnsi="Arial" w:cs="Arial"/>
          <w:sz w:val="24"/>
          <w:szCs w:val="24"/>
        </w:rPr>
        <w:t>En el caso de Raspberry Pi utilizamos la versión Pi 3 modelo B, en conjunto con la cámara compatible para esta SBC.</w:t>
      </w:r>
    </w:p>
    <w:p w14:paraId="4B355AFA" w14:textId="77777777" w:rsidR="0082601E" w:rsidRDefault="0082601E" w:rsidP="0082601E">
      <w:pPr>
        <w:rPr>
          <w:rFonts w:ascii="Arial" w:eastAsia="Times New Roman" w:hAnsi="Arial" w:cs="Arial"/>
          <w:sz w:val="24"/>
          <w:szCs w:val="24"/>
        </w:rPr>
      </w:pPr>
    </w:p>
    <w:p w14:paraId="58F01205" w14:textId="04952B31" w:rsidR="0082601E" w:rsidRPr="00480F23" w:rsidRDefault="0082601E" w:rsidP="0082601E">
      <w:pPr>
        <w:rPr>
          <w:rFonts w:ascii="Arial" w:eastAsia="Times New Roman" w:hAnsi="Arial" w:cs="Arial"/>
          <w:sz w:val="24"/>
          <w:szCs w:val="24"/>
        </w:rPr>
      </w:pPr>
      <w:r>
        <w:rPr>
          <w:rFonts w:ascii="Arial" w:eastAsia="Times New Roman" w:hAnsi="Arial" w:cs="Arial"/>
          <w:sz w:val="24"/>
          <w:szCs w:val="24"/>
        </w:rPr>
        <w:t>El software investigado para el desarrollo de aplicaciones móviles fue mencionado en los capítulos 5 y 6 (</w:t>
      </w:r>
      <w:r w:rsidRPr="00B86C28">
        <w:rPr>
          <w:rFonts w:ascii="Arial" w:eastAsia="Times New Roman" w:hAnsi="Arial" w:cs="Arial"/>
          <w:b/>
          <w:sz w:val="24"/>
          <w:szCs w:val="24"/>
        </w:rPr>
        <w:fldChar w:fldCharType="begin"/>
      </w:r>
      <w:r w:rsidRPr="00B86C28">
        <w:rPr>
          <w:rFonts w:ascii="Arial" w:eastAsia="Times New Roman" w:hAnsi="Arial" w:cs="Arial"/>
          <w:b/>
          <w:sz w:val="24"/>
          <w:szCs w:val="24"/>
        </w:rPr>
        <w:instrText xml:space="preserve"> REF _Ref503822834 \h  \* MERGEFORMAT </w:instrText>
      </w:r>
      <w:r w:rsidRPr="00B86C28">
        <w:rPr>
          <w:rFonts w:ascii="Arial" w:eastAsia="Times New Roman" w:hAnsi="Arial" w:cs="Arial"/>
          <w:b/>
          <w:sz w:val="24"/>
          <w:szCs w:val="24"/>
        </w:rPr>
      </w:r>
      <w:r w:rsidRPr="00B86C28">
        <w:rPr>
          <w:rFonts w:ascii="Arial" w:eastAsia="Times New Roman" w:hAnsi="Arial" w:cs="Arial"/>
          <w:b/>
          <w:sz w:val="24"/>
          <w:szCs w:val="24"/>
        </w:rPr>
        <w:fldChar w:fldCharType="separate"/>
      </w:r>
      <w:r w:rsidR="00B86C28" w:rsidRPr="00B86C28">
        <w:rPr>
          <w:rFonts w:ascii="Arial" w:eastAsia="Times New Roman" w:hAnsi="Arial" w:cs="Arial"/>
          <w:b/>
          <w:sz w:val="24"/>
          <w:szCs w:val="24"/>
        </w:rPr>
        <w:t>Capítulo 5 - Aplicaciones Móviles</w:t>
      </w:r>
      <w:r w:rsidRPr="00B86C28">
        <w:rPr>
          <w:rFonts w:ascii="Arial" w:eastAsia="Times New Roman" w:hAnsi="Arial" w:cs="Arial"/>
          <w:b/>
          <w:sz w:val="24"/>
          <w:szCs w:val="24"/>
        </w:rPr>
        <w:fldChar w:fldCharType="end"/>
      </w:r>
      <w:r w:rsidRPr="00B86C28">
        <w:rPr>
          <w:rFonts w:ascii="Arial" w:eastAsia="Times New Roman" w:hAnsi="Arial" w:cs="Arial"/>
          <w:b/>
          <w:sz w:val="24"/>
          <w:szCs w:val="24"/>
        </w:rPr>
        <w:t xml:space="preserve"> y </w:t>
      </w:r>
      <w:r w:rsidRPr="00B86C28">
        <w:rPr>
          <w:rFonts w:ascii="Arial" w:eastAsia="Times New Roman" w:hAnsi="Arial" w:cs="Arial"/>
          <w:b/>
          <w:sz w:val="24"/>
          <w:szCs w:val="24"/>
        </w:rPr>
        <w:fldChar w:fldCharType="begin"/>
      </w:r>
      <w:r w:rsidRPr="00B86C28">
        <w:rPr>
          <w:rFonts w:ascii="Arial" w:eastAsia="Times New Roman" w:hAnsi="Arial" w:cs="Arial"/>
          <w:b/>
          <w:sz w:val="24"/>
          <w:szCs w:val="24"/>
        </w:rPr>
        <w:instrText xml:space="preserve"> REF _Ref503822874 \h  \* MERGEFORMAT </w:instrText>
      </w:r>
      <w:r w:rsidRPr="00B86C28">
        <w:rPr>
          <w:rFonts w:ascii="Arial" w:eastAsia="Times New Roman" w:hAnsi="Arial" w:cs="Arial"/>
          <w:b/>
          <w:sz w:val="24"/>
          <w:szCs w:val="24"/>
        </w:rPr>
      </w:r>
      <w:r w:rsidRPr="00B86C28">
        <w:rPr>
          <w:rFonts w:ascii="Arial" w:eastAsia="Times New Roman" w:hAnsi="Arial" w:cs="Arial"/>
          <w:b/>
          <w:sz w:val="24"/>
          <w:szCs w:val="24"/>
        </w:rPr>
        <w:fldChar w:fldCharType="separate"/>
      </w:r>
      <w:r w:rsidRPr="00B86C28">
        <w:rPr>
          <w:rFonts w:ascii="Arial" w:eastAsia="Times New Roman" w:hAnsi="Arial" w:cs="Arial"/>
          <w:b/>
          <w:sz w:val="24"/>
          <w:szCs w:val="24"/>
        </w:rPr>
        <w:t>Capítulo 6 – Stack MEAN</w:t>
      </w:r>
      <w:r w:rsidRPr="00B86C28">
        <w:rPr>
          <w:rFonts w:ascii="Arial" w:eastAsia="Times New Roman" w:hAnsi="Arial" w:cs="Arial"/>
          <w:b/>
          <w:sz w:val="24"/>
          <w:szCs w:val="24"/>
        </w:rPr>
        <w:fldChar w:fldCharType="end"/>
      </w:r>
      <w:r>
        <w:rPr>
          <w:rFonts w:ascii="Arial" w:eastAsia="Times New Roman" w:hAnsi="Arial" w:cs="Arial"/>
          <w:sz w:val="24"/>
          <w:szCs w:val="24"/>
        </w:rPr>
        <w:t>). La idea era encontrar compatibilidad entre los elementos del hardware, utilizando el software como interfaz entre ellos.</w:t>
      </w:r>
    </w:p>
    <w:p w14:paraId="3AFBCAAA" w14:textId="77777777" w:rsidR="00B86C28" w:rsidRDefault="00B86C28">
      <w:pPr>
        <w:rPr>
          <w:b/>
          <w:color w:val="666666"/>
          <w:sz w:val="32"/>
          <w:szCs w:val="32"/>
        </w:rPr>
      </w:pPr>
      <w:bookmarkStart w:id="390" w:name="_Toc504153932"/>
      <w:r>
        <w:rPr>
          <w:b/>
          <w:sz w:val="32"/>
          <w:szCs w:val="32"/>
        </w:rPr>
        <w:br w:type="page"/>
      </w:r>
    </w:p>
    <w:p w14:paraId="0CF0248F" w14:textId="69A6B1B1" w:rsidR="0082601E" w:rsidRPr="007640BC" w:rsidRDefault="0082601E" w:rsidP="0082601E">
      <w:pPr>
        <w:pStyle w:val="Ttulo2"/>
        <w:rPr>
          <w:b/>
          <w:sz w:val="32"/>
          <w:szCs w:val="32"/>
        </w:rPr>
      </w:pPr>
      <w:bookmarkStart w:id="391" w:name="_Toc509667188"/>
      <w:r>
        <w:rPr>
          <w:b/>
          <w:sz w:val="32"/>
          <w:szCs w:val="32"/>
        </w:rPr>
        <w:lastRenderedPageBreak/>
        <w:t xml:space="preserve">8.2 </w:t>
      </w:r>
      <w:r w:rsidRPr="007640BC">
        <w:rPr>
          <w:b/>
          <w:sz w:val="32"/>
          <w:szCs w:val="32"/>
        </w:rPr>
        <w:t>Selección tecnologías hardware</w:t>
      </w:r>
      <w:bookmarkEnd w:id="390"/>
      <w:bookmarkEnd w:id="391"/>
    </w:p>
    <w:p w14:paraId="73B73426" w14:textId="77777777" w:rsidR="0082601E" w:rsidRPr="009254E0" w:rsidRDefault="0082601E" w:rsidP="0082601E">
      <w:pPr>
        <w:rPr>
          <w:rFonts w:ascii="Times New Roman" w:eastAsia="Times New Roman" w:hAnsi="Times New Roman" w:cs="Times New Roman"/>
          <w:sz w:val="24"/>
          <w:szCs w:val="24"/>
        </w:rPr>
      </w:pPr>
    </w:p>
    <w:p w14:paraId="56588A78" w14:textId="77777777" w:rsidR="0082601E" w:rsidRDefault="0082601E" w:rsidP="0082601E">
      <w:pPr>
        <w:pStyle w:val="Ttulo3"/>
        <w:rPr>
          <w:b w:val="0"/>
          <w:sz w:val="28"/>
          <w:szCs w:val="28"/>
        </w:rPr>
      </w:pPr>
      <w:bookmarkStart w:id="392" w:name="_Ref503901336"/>
      <w:bookmarkStart w:id="393" w:name="_Toc504153933"/>
      <w:bookmarkStart w:id="394" w:name="_Toc509667189"/>
      <w:r>
        <w:rPr>
          <w:b w:val="0"/>
          <w:sz w:val="28"/>
          <w:szCs w:val="28"/>
        </w:rPr>
        <w:t xml:space="preserve">8.2.1 </w:t>
      </w:r>
      <w:bookmarkEnd w:id="392"/>
      <w:bookmarkEnd w:id="393"/>
      <w:r>
        <w:rPr>
          <w:b w:val="0"/>
          <w:sz w:val="28"/>
          <w:szCs w:val="28"/>
        </w:rPr>
        <w:t>Razones para la elección de Arduino</w:t>
      </w:r>
      <w:bookmarkEnd w:id="394"/>
    </w:p>
    <w:p w14:paraId="1DC4F064" w14:textId="77777777" w:rsidR="0082601E" w:rsidRPr="007640BC" w:rsidRDefault="0082601E" w:rsidP="0082601E"/>
    <w:p w14:paraId="2746FB28" w14:textId="5DD1BC97" w:rsidR="0082601E" w:rsidRDefault="0082601E" w:rsidP="0082601E">
      <w:pPr>
        <w:rPr>
          <w:rFonts w:ascii="Arial" w:eastAsia="Times New Roman" w:hAnsi="Arial" w:cs="Arial"/>
          <w:sz w:val="24"/>
          <w:szCs w:val="24"/>
        </w:rPr>
      </w:pPr>
      <w:r w:rsidRPr="007640BC">
        <w:rPr>
          <w:rFonts w:ascii="Arial" w:eastAsia="Times New Roman" w:hAnsi="Arial" w:cs="Arial"/>
          <w:sz w:val="24"/>
          <w:szCs w:val="24"/>
        </w:rPr>
        <w:t xml:space="preserve">Como se abordó en el capítulo </w:t>
      </w:r>
      <w:r>
        <w:rPr>
          <w:rFonts w:ascii="Arial" w:eastAsia="Times New Roman" w:hAnsi="Arial" w:cs="Arial"/>
          <w:sz w:val="24"/>
          <w:szCs w:val="24"/>
        </w:rPr>
        <w:t>3</w:t>
      </w:r>
      <w:r w:rsidRPr="007640BC">
        <w:rPr>
          <w:rFonts w:ascii="Arial" w:eastAsia="Times New Roman" w:hAnsi="Arial" w:cs="Arial"/>
          <w:sz w:val="24"/>
          <w:szCs w:val="24"/>
        </w:rPr>
        <w:t xml:space="preserve"> (</w:t>
      </w:r>
      <w:r w:rsidRPr="00441EB8">
        <w:rPr>
          <w:rFonts w:ascii="Arial" w:eastAsia="Times New Roman" w:hAnsi="Arial" w:cs="Arial"/>
          <w:b/>
          <w:sz w:val="24"/>
          <w:szCs w:val="24"/>
        </w:rPr>
        <w:fldChar w:fldCharType="begin"/>
      </w:r>
      <w:r w:rsidRPr="00441EB8">
        <w:rPr>
          <w:rFonts w:ascii="Arial" w:eastAsia="Times New Roman" w:hAnsi="Arial" w:cs="Arial"/>
          <w:b/>
          <w:sz w:val="24"/>
          <w:szCs w:val="24"/>
        </w:rPr>
        <w:instrText xml:space="preserve"> REF _Ref503823279 \h  \* MERGEFORMAT </w:instrText>
      </w:r>
      <w:r w:rsidRPr="00441EB8">
        <w:rPr>
          <w:rFonts w:ascii="Arial" w:eastAsia="Times New Roman" w:hAnsi="Arial" w:cs="Arial"/>
          <w:b/>
          <w:sz w:val="24"/>
          <w:szCs w:val="24"/>
        </w:rPr>
      </w:r>
      <w:r w:rsidRPr="00441EB8">
        <w:rPr>
          <w:rFonts w:ascii="Arial" w:eastAsia="Times New Roman" w:hAnsi="Arial" w:cs="Arial"/>
          <w:b/>
          <w:sz w:val="24"/>
          <w:szCs w:val="24"/>
        </w:rPr>
        <w:fldChar w:fldCharType="separate"/>
      </w:r>
      <w:r w:rsidR="00441EB8" w:rsidRPr="00441EB8">
        <w:rPr>
          <w:rFonts w:ascii="Arial" w:eastAsia="Times New Roman" w:hAnsi="Arial" w:cs="Arial"/>
          <w:b/>
          <w:sz w:val="24"/>
          <w:szCs w:val="24"/>
        </w:rPr>
        <w:t xml:space="preserve">Capítulo </w:t>
      </w:r>
      <w:r w:rsidR="00441EB8" w:rsidRPr="00441EB8">
        <w:rPr>
          <w:rFonts w:ascii="Arial" w:eastAsia="Times New Roman" w:hAnsi="Arial" w:cs="Arial"/>
          <w:b/>
          <w:sz w:val="24"/>
          <w:szCs w:val="24"/>
        </w:rPr>
        <w:t>3</w:t>
      </w:r>
      <w:r w:rsidR="00441EB8" w:rsidRPr="00441EB8">
        <w:rPr>
          <w:rFonts w:ascii="Arial" w:eastAsia="Times New Roman" w:hAnsi="Arial" w:cs="Arial"/>
          <w:b/>
          <w:sz w:val="24"/>
          <w:szCs w:val="24"/>
        </w:rPr>
        <w:t xml:space="preserve"> – Arduino</w:t>
      </w:r>
      <w:r w:rsidRPr="00441EB8">
        <w:rPr>
          <w:rFonts w:ascii="Arial" w:eastAsia="Times New Roman" w:hAnsi="Arial" w:cs="Arial"/>
          <w:b/>
          <w:sz w:val="24"/>
          <w:szCs w:val="24"/>
        </w:rPr>
        <w:fldChar w:fldCharType="end"/>
      </w:r>
      <w:r w:rsidRPr="007640BC">
        <w:rPr>
          <w:rFonts w:ascii="Arial" w:eastAsia="Times New Roman" w:hAnsi="Arial" w:cs="Arial"/>
          <w:sz w:val="24"/>
          <w:szCs w:val="24"/>
        </w:rPr>
        <w:t>), siendo una arquitectura hardware pensada para hobbistas, diseñadores y personas no relacionadas con la electrónica ni la programación a bajo nivel, Arduino permite una curva de aprendizaje</w:t>
      </w:r>
      <w:r>
        <w:rPr>
          <w:rFonts w:ascii="Arial" w:eastAsia="Times New Roman" w:hAnsi="Arial" w:cs="Arial"/>
          <w:sz w:val="24"/>
          <w:szCs w:val="24"/>
        </w:rPr>
        <w:t xml:space="preserve"> relativamente baja </w:t>
      </w:r>
      <w:r w:rsidRPr="007640BC">
        <w:rPr>
          <w:rFonts w:ascii="Arial" w:eastAsia="Times New Roman" w:hAnsi="Arial" w:cs="Arial"/>
          <w:sz w:val="24"/>
          <w:szCs w:val="24"/>
        </w:rPr>
        <w:t xml:space="preserve">y la </w:t>
      </w:r>
      <w:r>
        <w:rPr>
          <w:rFonts w:ascii="Arial" w:eastAsia="Times New Roman" w:hAnsi="Arial" w:cs="Arial"/>
          <w:sz w:val="24"/>
          <w:szCs w:val="24"/>
        </w:rPr>
        <w:t xml:space="preserve">disponibilidad componentes </w:t>
      </w:r>
      <w:r w:rsidRPr="007640BC">
        <w:rPr>
          <w:rFonts w:ascii="Arial" w:eastAsia="Times New Roman" w:hAnsi="Arial" w:cs="Arial"/>
          <w:sz w:val="24"/>
          <w:szCs w:val="24"/>
        </w:rPr>
        <w:t>con</w:t>
      </w:r>
      <w:r>
        <w:rPr>
          <w:rFonts w:ascii="Arial" w:eastAsia="Times New Roman" w:hAnsi="Arial" w:cs="Arial"/>
          <w:sz w:val="24"/>
          <w:szCs w:val="24"/>
        </w:rPr>
        <w:t>ectables</w:t>
      </w:r>
      <w:r w:rsidRPr="007640BC">
        <w:rPr>
          <w:rFonts w:ascii="Arial" w:eastAsia="Times New Roman" w:hAnsi="Arial" w:cs="Arial"/>
          <w:sz w:val="24"/>
          <w:szCs w:val="24"/>
        </w:rPr>
        <w:t xml:space="preserve"> l</w:t>
      </w:r>
      <w:r>
        <w:rPr>
          <w:rFonts w:ascii="Arial" w:eastAsia="Times New Roman" w:hAnsi="Arial" w:cs="Arial"/>
          <w:sz w:val="24"/>
          <w:szCs w:val="24"/>
        </w:rPr>
        <w:t>o</w:t>
      </w:r>
      <w:r w:rsidRPr="007640BC">
        <w:rPr>
          <w:rFonts w:ascii="Arial" w:eastAsia="Times New Roman" w:hAnsi="Arial" w:cs="Arial"/>
          <w:sz w:val="24"/>
          <w:szCs w:val="24"/>
        </w:rPr>
        <w:t xml:space="preserve"> hace muy atractiv</w:t>
      </w:r>
      <w:r>
        <w:rPr>
          <w:rFonts w:ascii="Arial" w:eastAsia="Times New Roman" w:hAnsi="Arial" w:cs="Arial"/>
          <w:sz w:val="24"/>
          <w:szCs w:val="24"/>
        </w:rPr>
        <w:t>o</w:t>
      </w:r>
      <w:r w:rsidRPr="007640BC">
        <w:rPr>
          <w:rFonts w:ascii="Arial" w:eastAsia="Times New Roman" w:hAnsi="Arial" w:cs="Arial"/>
          <w:sz w:val="24"/>
          <w:szCs w:val="24"/>
        </w:rPr>
        <w:t xml:space="preserve">, para </w:t>
      </w:r>
      <w:r>
        <w:rPr>
          <w:rFonts w:ascii="Arial" w:eastAsia="Times New Roman" w:hAnsi="Arial" w:cs="Arial"/>
          <w:sz w:val="24"/>
          <w:szCs w:val="24"/>
        </w:rPr>
        <w:t>afrontar</w:t>
      </w:r>
      <w:r w:rsidRPr="007640BC">
        <w:rPr>
          <w:rFonts w:ascii="Arial" w:eastAsia="Times New Roman" w:hAnsi="Arial" w:cs="Arial"/>
          <w:sz w:val="24"/>
          <w:szCs w:val="24"/>
        </w:rPr>
        <w:t xml:space="preserve"> proyectos con diversos niveles de complejidad.</w:t>
      </w:r>
    </w:p>
    <w:p w14:paraId="691DE44D" w14:textId="77777777" w:rsidR="0082601E" w:rsidRPr="00FE39DF" w:rsidRDefault="0082601E" w:rsidP="0082601E">
      <w:pPr>
        <w:rPr>
          <w:rFonts w:ascii="Arial" w:eastAsia="Times New Roman" w:hAnsi="Arial" w:cs="Arial"/>
          <w:sz w:val="24"/>
          <w:szCs w:val="24"/>
        </w:rPr>
      </w:pPr>
    </w:p>
    <w:p w14:paraId="3ACC55B5" w14:textId="6DC2BB87" w:rsidR="0082601E" w:rsidRDefault="0082601E" w:rsidP="0082601E">
      <w:pPr>
        <w:rPr>
          <w:rFonts w:ascii="Arial" w:eastAsia="Times New Roman" w:hAnsi="Arial" w:cs="Arial"/>
          <w:sz w:val="24"/>
          <w:szCs w:val="24"/>
        </w:rPr>
      </w:pPr>
      <w:r>
        <w:rPr>
          <w:rFonts w:ascii="Arial" w:eastAsia="Times New Roman" w:hAnsi="Arial" w:cs="Arial"/>
          <w:sz w:val="24"/>
          <w:szCs w:val="24"/>
        </w:rPr>
        <w:t xml:space="preserve">Gracias a que existe buen soporte de </w:t>
      </w:r>
      <w:r w:rsidRPr="007640BC">
        <w:rPr>
          <w:rFonts w:ascii="Arial" w:eastAsia="Times New Roman" w:hAnsi="Arial" w:cs="Arial"/>
          <w:sz w:val="24"/>
          <w:szCs w:val="24"/>
        </w:rPr>
        <w:t xml:space="preserve">placas Arduino para </w:t>
      </w:r>
      <w:r>
        <w:rPr>
          <w:rFonts w:ascii="Arial" w:eastAsia="Times New Roman" w:hAnsi="Arial" w:cs="Arial"/>
          <w:sz w:val="24"/>
          <w:szCs w:val="24"/>
        </w:rPr>
        <w:t>el</w:t>
      </w:r>
      <w:r w:rsidRPr="007640BC">
        <w:rPr>
          <w:rFonts w:ascii="Arial" w:eastAsia="Times New Roman" w:hAnsi="Arial" w:cs="Arial"/>
          <w:sz w:val="24"/>
          <w:szCs w:val="24"/>
        </w:rPr>
        <w:t xml:space="preserve"> uso </w:t>
      </w:r>
      <w:r>
        <w:rPr>
          <w:rFonts w:ascii="Arial" w:eastAsia="Times New Roman" w:hAnsi="Arial" w:cs="Arial"/>
          <w:sz w:val="24"/>
          <w:szCs w:val="24"/>
        </w:rPr>
        <w:t>en</w:t>
      </w:r>
      <w:r w:rsidRPr="007640BC">
        <w:rPr>
          <w:rFonts w:ascii="Arial" w:eastAsia="Times New Roman" w:hAnsi="Arial" w:cs="Arial"/>
          <w:sz w:val="24"/>
          <w:szCs w:val="24"/>
        </w:rPr>
        <w:t xml:space="preserve"> control </w:t>
      </w:r>
      <w:r>
        <w:rPr>
          <w:rFonts w:ascii="Arial" w:eastAsia="Times New Roman" w:hAnsi="Arial" w:cs="Arial"/>
          <w:sz w:val="24"/>
          <w:szCs w:val="24"/>
        </w:rPr>
        <w:t>mediante en</w:t>
      </w:r>
      <w:r w:rsidRPr="007640BC">
        <w:rPr>
          <w:rFonts w:ascii="Arial" w:eastAsia="Times New Roman" w:hAnsi="Arial" w:cs="Arial"/>
          <w:sz w:val="24"/>
          <w:szCs w:val="24"/>
        </w:rPr>
        <w:t xml:space="preserve"> sensores y actuadores </w:t>
      </w:r>
      <w:r>
        <w:rPr>
          <w:rFonts w:ascii="Arial" w:eastAsia="Times New Roman" w:hAnsi="Arial" w:cs="Arial"/>
          <w:sz w:val="24"/>
          <w:szCs w:val="24"/>
        </w:rPr>
        <w:t>basado en</w:t>
      </w:r>
      <w:r w:rsidRPr="007640BC">
        <w:rPr>
          <w:rFonts w:ascii="Arial" w:eastAsia="Times New Roman" w:hAnsi="Arial" w:cs="Arial"/>
          <w:sz w:val="24"/>
          <w:szCs w:val="24"/>
        </w:rPr>
        <w:t xml:space="preserve"> microcontrolador, </w:t>
      </w:r>
      <w:r>
        <w:rPr>
          <w:rFonts w:ascii="Arial" w:eastAsia="Times New Roman" w:hAnsi="Arial" w:cs="Arial"/>
          <w:sz w:val="24"/>
          <w:szCs w:val="24"/>
        </w:rPr>
        <w:t xml:space="preserve">es </w:t>
      </w:r>
      <w:r w:rsidR="00441EB8">
        <w:rPr>
          <w:rFonts w:ascii="Arial" w:eastAsia="Times New Roman" w:hAnsi="Arial" w:cs="Arial"/>
          <w:sz w:val="24"/>
          <w:szCs w:val="24"/>
        </w:rPr>
        <w:t>atractivo</w:t>
      </w:r>
      <w:r w:rsidR="00441EB8" w:rsidRPr="007640BC">
        <w:rPr>
          <w:rFonts w:ascii="Arial" w:eastAsia="Times New Roman" w:hAnsi="Arial" w:cs="Arial"/>
          <w:sz w:val="24"/>
          <w:szCs w:val="24"/>
        </w:rPr>
        <w:t xml:space="preserve"> </w:t>
      </w:r>
      <w:r w:rsidR="00441EB8">
        <w:rPr>
          <w:rFonts w:ascii="Arial" w:eastAsia="Times New Roman" w:hAnsi="Arial" w:cs="Arial"/>
          <w:sz w:val="24"/>
          <w:szCs w:val="24"/>
        </w:rPr>
        <w:t>en</w:t>
      </w:r>
      <w:r>
        <w:rPr>
          <w:rFonts w:ascii="Arial" w:eastAsia="Times New Roman" w:hAnsi="Arial" w:cs="Arial"/>
          <w:sz w:val="24"/>
          <w:szCs w:val="24"/>
        </w:rPr>
        <w:t xml:space="preserve"> el contexto de una </w:t>
      </w:r>
      <w:r w:rsidRPr="007640BC">
        <w:rPr>
          <w:rFonts w:ascii="Arial" w:eastAsia="Times New Roman" w:hAnsi="Arial" w:cs="Arial"/>
          <w:sz w:val="24"/>
          <w:szCs w:val="24"/>
        </w:rPr>
        <w:t xml:space="preserve">transición desde electrónica discreta </w:t>
      </w:r>
      <w:r>
        <w:rPr>
          <w:rFonts w:ascii="Arial" w:eastAsia="Times New Roman" w:hAnsi="Arial" w:cs="Arial"/>
          <w:sz w:val="24"/>
          <w:szCs w:val="24"/>
        </w:rPr>
        <w:t>haci</w:t>
      </w:r>
      <w:r w:rsidRPr="007640BC">
        <w:rPr>
          <w:rFonts w:ascii="Arial" w:eastAsia="Times New Roman" w:hAnsi="Arial" w:cs="Arial"/>
          <w:sz w:val="24"/>
          <w:szCs w:val="24"/>
        </w:rPr>
        <w:t xml:space="preserve">a la programable. </w:t>
      </w:r>
    </w:p>
    <w:p w14:paraId="4C00E4A2" w14:textId="77777777" w:rsidR="0082601E" w:rsidRPr="007640BC" w:rsidRDefault="0082601E" w:rsidP="0082601E">
      <w:pPr>
        <w:rPr>
          <w:rFonts w:ascii="Times New Roman" w:eastAsia="Times New Roman" w:hAnsi="Times New Roman" w:cs="Times New Roman"/>
          <w:sz w:val="24"/>
          <w:szCs w:val="24"/>
        </w:rPr>
      </w:pPr>
    </w:p>
    <w:p w14:paraId="594FF98F" w14:textId="74CBC5E2" w:rsidR="0082601E" w:rsidRDefault="0082601E" w:rsidP="0082601E">
      <w:pPr>
        <w:rPr>
          <w:rFonts w:ascii="Arial" w:eastAsia="Times New Roman" w:hAnsi="Arial" w:cs="Arial"/>
          <w:sz w:val="24"/>
          <w:szCs w:val="24"/>
        </w:rPr>
      </w:pPr>
      <w:r>
        <w:rPr>
          <w:rFonts w:ascii="Arial" w:eastAsia="Times New Roman" w:hAnsi="Arial" w:cs="Arial"/>
          <w:sz w:val="24"/>
          <w:szCs w:val="24"/>
        </w:rPr>
        <w:t>Dentro de la plataforma Arduino, se seleccionó</w:t>
      </w:r>
      <w:r w:rsidRPr="007640BC">
        <w:rPr>
          <w:rFonts w:ascii="Arial" w:eastAsia="Times New Roman" w:hAnsi="Arial" w:cs="Arial"/>
          <w:sz w:val="24"/>
          <w:szCs w:val="24"/>
        </w:rPr>
        <w:t xml:space="preserve"> </w:t>
      </w:r>
      <w:r>
        <w:rPr>
          <w:rFonts w:ascii="Arial" w:eastAsia="Times New Roman" w:hAnsi="Arial" w:cs="Arial"/>
          <w:sz w:val="24"/>
          <w:szCs w:val="24"/>
        </w:rPr>
        <w:t>la placa A</w:t>
      </w:r>
      <w:r w:rsidRPr="007640BC">
        <w:rPr>
          <w:rFonts w:ascii="Arial" w:eastAsia="Times New Roman" w:hAnsi="Arial" w:cs="Arial"/>
          <w:sz w:val="24"/>
          <w:szCs w:val="24"/>
        </w:rPr>
        <w:t>rduino UNO</w:t>
      </w:r>
      <w:r>
        <w:rPr>
          <w:rFonts w:ascii="Arial" w:eastAsia="Times New Roman" w:hAnsi="Arial" w:cs="Arial"/>
          <w:sz w:val="24"/>
          <w:szCs w:val="24"/>
        </w:rPr>
        <w:t>,</w:t>
      </w:r>
      <w:r w:rsidRPr="007640BC">
        <w:rPr>
          <w:rFonts w:ascii="Arial" w:eastAsia="Times New Roman" w:hAnsi="Arial" w:cs="Arial"/>
          <w:sz w:val="24"/>
          <w:szCs w:val="24"/>
        </w:rPr>
        <w:t xml:space="preserve"> </w:t>
      </w:r>
      <w:r>
        <w:rPr>
          <w:rFonts w:ascii="Arial" w:eastAsia="Times New Roman" w:hAnsi="Arial" w:cs="Arial"/>
          <w:sz w:val="24"/>
          <w:szCs w:val="24"/>
        </w:rPr>
        <w:t xml:space="preserve">sobre la cual </w:t>
      </w:r>
      <w:r w:rsidRPr="007640BC">
        <w:rPr>
          <w:rFonts w:ascii="Arial" w:eastAsia="Times New Roman" w:hAnsi="Arial" w:cs="Arial"/>
          <w:sz w:val="24"/>
          <w:szCs w:val="24"/>
        </w:rPr>
        <w:t>se elaboraron distintos prototipos</w:t>
      </w:r>
      <w:r>
        <w:rPr>
          <w:rFonts w:ascii="Arial" w:eastAsia="Times New Roman" w:hAnsi="Arial" w:cs="Arial"/>
          <w:sz w:val="24"/>
          <w:szCs w:val="24"/>
        </w:rPr>
        <w:t xml:space="preserve"> </w:t>
      </w:r>
      <w:r w:rsidRPr="007640BC">
        <w:rPr>
          <w:rFonts w:ascii="Arial" w:eastAsia="Times New Roman" w:hAnsi="Arial" w:cs="Arial"/>
          <w:sz w:val="24"/>
          <w:szCs w:val="24"/>
        </w:rPr>
        <w:t xml:space="preserve">simples con </w:t>
      </w:r>
      <w:r w:rsidR="00F06F4C" w:rsidRPr="00D25EDC">
        <w:rPr>
          <w:rFonts w:ascii="Arial" w:eastAsia="Times New Roman" w:hAnsi="Arial" w:cs="Arial"/>
          <w:i/>
          <w:sz w:val="24"/>
          <w:szCs w:val="24"/>
          <w:highlight w:val="yellow"/>
        </w:rPr>
        <w:fldChar w:fldCharType="begin"/>
      </w:r>
      <w:r w:rsidR="00F06F4C" w:rsidRPr="00D25EDC">
        <w:rPr>
          <w:rFonts w:ascii="Arial" w:eastAsia="Times New Roman" w:hAnsi="Arial" w:cs="Arial"/>
          <w:i/>
          <w:sz w:val="24"/>
          <w:szCs w:val="24"/>
        </w:rPr>
        <w:instrText xml:space="preserve"> REF _Ref508728943 \h </w:instrText>
      </w:r>
      <w:r w:rsidR="00F06F4C" w:rsidRPr="00D25EDC">
        <w:rPr>
          <w:rFonts w:ascii="Arial" w:eastAsia="Times New Roman" w:hAnsi="Arial" w:cs="Arial"/>
          <w:i/>
          <w:sz w:val="24"/>
          <w:szCs w:val="24"/>
          <w:highlight w:val="yellow"/>
        </w:rPr>
      </w:r>
      <w:r w:rsidR="00D25EDC" w:rsidRPr="00D25EDC">
        <w:rPr>
          <w:rFonts w:ascii="Arial" w:eastAsia="Times New Roman" w:hAnsi="Arial" w:cs="Arial"/>
          <w:i/>
          <w:sz w:val="24"/>
          <w:szCs w:val="24"/>
          <w:highlight w:val="yellow"/>
        </w:rPr>
        <w:instrText xml:space="preserve"> \* MERGEFORMAT </w:instrText>
      </w:r>
      <w:r w:rsidR="00F06F4C" w:rsidRPr="00D25EDC">
        <w:rPr>
          <w:rFonts w:ascii="Arial" w:eastAsia="Times New Roman" w:hAnsi="Arial" w:cs="Arial"/>
          <w:i/>
          <w:sz w:val="24"/>
          <w:szCs w:val="24"/>
          <w:highlight w:val="yellow"/>
        </w:rPr>
        <w:fldChar w:fldCharType="separate"/>
      </w:r>
      <w:r w:rsidR="00F06F4C" w:rsidRPr="00D25EDC">
        <w:rPr>
          <w:rFonts w:ascii="Arial" w:hAnsi="Arial" w:cs="Arial"/>
          <w:b/>
          <w:i/>
          <w:sz w:val="24"/>
          <w:szCs w:val="24"/>
        </w:rPr>
        <w:t>Protoboard</w:t>
      </w:r>
      <w:r w:rsidR="00F06F4C" w:rsidRPr="00D25EDC">
        <w:rPr>
          <w:rFonts w:ascii="Arial" w:eastAsia="Times New Roman" w:hAnsi="Arial" w:cs="Arial"/>
          <w:i/>
          <w:sz w:val="24"/>
          <w:szCs w:val="24"/>
          <w:highlight w:val="yellow"/>
        </w:rPr>
        <w:fldChar w:fldCharType="end"/>
      </w:r>
      <w:r w:rsidRPr="007640BC">
        <w:rPr>
          <w:rFonts w:ascii="Arial" w:eastAsia="Times New Roman" w:hAnsi="Arial" w:cs="Arial"/>
          <w:sz w:val="24"/>
          <w:szCs w:val="24"/>
        </w:rPr>
        <w:t>, desde la manipulación de actuadores con motores hasta la toma de datos de distintos sensores como temperatura, humedad</w:t>
      </w:r>
      <w:r>
        <w:rPr>
          <w:rFonts w:ascii="Arial" w:eastAsia="Times New Roman" w:hAnsi="Arial" w:cs="Arial"/>
          <w:sz w:val="24"/>
          <w:szCs w:val="24"/>
        </w:rPr>
        <w:t>, distancia, entre otros</w:t>
      </w:r>
      <w:r w:rsidRPr="007640BC">
        <w:rPr>
          <w:rFonts w:ascii="Arial" w:eastAsia="Times New Roman" w:hAnsi="Arial" w:cs="Arial"/>
          <w:sz w:val="24"/>
          <w:szCs w:val="24"/>
        </w:rPr>
        <w:t xml:space="preserve">. </w:t>
      </w:r>
      <w:r>
        <w:rPr>
          <w:rFonts w:ascii="Arial" w:eastAsia="Times New Roman" w:hAnsi="Arial" w:cs="Arial"/>
          <w:sz w:val="24"/>
          <w:szCs w:val="24"/>
        </w:rPr>
        <w:t xml:space="preserve">Se encontró </w:t>
      </w:r>
      <w:r w:rsidRPr="007640BC">
        <w:rPr>
          <w:rFonts w:ascii="Arial" w:eastAsia="Times New Roman" w:hAnsi="Arial" w:cs="Arial"/>
          <w:sz w:val="24"/>
          <w:szCs w:val="24"/>
        </w:rPr>
        <w:t xml:space="preserve">en la placa </w:t>
      </w:r>
      <w:r>
        <w:rPr>
          <w:rFonts w:ascii="Arial" w:eastAsia="Times New Roman" w:hAnsi="Arial" w:cs="Arial"/>
          <w:sz w:val="24"/>
          <w:szCs w:val="24"/>
        </w:rPr>
        <w:t>A</w:t>
      </w:r>
      <w:r w:rsidRPr="007640BC">
        <w:rPr>
          <w:rFonts w:ascii="Arial" w:eastAsia="Times New Roman" w:hAnsi="Arial" w:cs="Arial"/>
          <w:sz w:val="24"/>
          <w:szCs w:val="24"/>
        </w:rPr>
        <w:t xml:space="preserve">rduino UNO </w:t>
      </w:r>
      <w:r>
        <w:rPr>
          <w:rFonts w:ascii="Arial" w:eastAsia="Times New Roman" w:hAnsi="Arial" w:cs="Arial"/>
          <w:sz w:val="24"/>
          <w:szCs w:val="24"/>
        </w:rPr>
        <w:t xml:space="preserve">una baja disponibilidad de pines </w:t>
      </w:r>
      <w:r w:rsidRPr="007640BC">
        <w:rPr>
          <w:rFonts w:ascii="Arial" w:eastAsia="Times New Roman" w:hAnsi="Arial" w:cs="Arial"/>
          <w:sz w:val="24"/>
          <w:szCs w:val="24"/>
        </w:rPr>
        <w:t xml:space="preserve">E/S para la cantidad de sensores/actuadores y módulos que se </w:t>
      </w:r>
      <w:r>
        <w:rPr>
          <w:rFonts w:ascii="Arial" w:eastAsia="Times New Roman" w:hAnsi="Arial" w:cs="Arial"/>
          <w:sz w:val="24"/>
          <w:szCs w:val="24"/>
        </w:rPr>
        <w:t>deseaban</w:t>
      </w:r>
      <w:r w:rsidRPr="007640BC">
        <w:rPr>
          <w:rFonts w:ascii="Arial" w:eastAsia="Times New Roman" w:hAnsi="Arial" w:cs="Arial"/>
          <w:sz w:val="24"/>
          <w:szCs w:val="24"/>
        </w:rPr>
        <w:t xml:space="preserve"> conectar</w:t>
      </w:r>
      <w:r>
        <w:rPr>
          <w:rFonts w:ascii="Arial" w:eastAsia="Times New Roman" w:hAnsi="Arial" w:cs="Arial"/>
          <w:sz w:val="24"/>
          <w:szCs w:val="24"/>
        </w:rPr>
        <w:t xml:space="preserve">. Por tal motivo, se decidió </w:t>
      </w:r>
      <w:r w:rsidRPr="007640BC">
        <w:rPr>
          <w:rFonts w:ascii="Arial" w:eastAsia="Times New Roman" w:hAnsi="Arial" w:cs="Arial"/>
          <w:sz w:val="24"/>
          <w:szCs w:val="24"/>
        </w:rPr>
        <w:t xml:space="preserve">ampliar la cantidad de pines </w:t>
      </w:r>
      <w:r>
        <w:rPr>
          <w:rFonts w:ascii="Arial" w:eastAsia="Times New Roman" w:hAnsi="Arial" w:cs="Arial"/>
          <w:sz w:val="24"/>
          <w:szCs w:val="24"/>
        </w:rPr>
        <w:t xml:space="preserve">optando por </w:t>
      </w:r>
      <w:r w:rsidRPr="007640BC">
        <w:rPr>
          <w:rFonts w:ascii="Arial" w:eastAsia="Times New Roman" w:hAnsi="Arial" w:cs="Arial"/>
          <w:sz w:val="24"/>
          <w:szCs w:val="24"/>
        </w:rPr>
        <w:t xml:space="preserve">la placa Arduino Mega. Esta última, </w:t>
      </w:r>
      <w:r>
        <w:rPr>
          <w:rFonts w:ascii="Arial" w:eastAsia="Times New Roman" w:hAnsi="Arial" w:cs="Arial"/>
          <w:sz w:val="24"/>
          <w:szCs w:val="24"/>
        </w:rPr>
        <w:t>otorga</w:t>
      </w:r>
      <w:r w:rsidRPr="007640BC">
        <w:rPr>
          <w:rFonts w:ascii="Arial" w:eastAsia="Times New Roman" w:hAnsi="Arial" w:cs="Arial"/>
          <w:sz w:val="24"/>
          <w:szCs w:val="24"/>
        </w:rPr>
        <w:t xml:space="preserve"> mayor cantidad de pines, </w:t>
      </w:r>
      <w:r>
        <w:rPr>
          <w:rFonts w:ascii="Arial" w:eastAsia="Times New Roman" w:hAnsi="Arial" w:cs="Arial"/>
          <w:sz w:val="24"/>
          <w:szCs w:val="24"/>
        </w:rPr>
        <w:t>sin</w:t>
      </w:r>
      <w:r w:rsidRPr="007640BC">
        <w:rPr>
          <w:rFonts w:ascii="Arial" w:eastAsia="Times New Roman" w:hAnsi="Arial" w:cs="Arial"/>
          <w:sz w:val="24"/>
          <w:szCs w:val="24"/>
        </w:rPr>
        <w:t xml:space="preserve"> expand</w:t>
      </w:r>
      <w:r>
        <w:rPr>
          <w:rFonts w:ascii="Arial" w:eastAsia="Times New Roman" w:hAnsi="Arial" w:cs="Arial"/>
          <w:sz w:val="24"/>
          <w:szCs w:val="24"/>
        </w:rPr>
        <w:t>ir</w:t>
      </w:r>
      <w:r w:rsidRPr="007640BC">
        <w:rPr>
          <w:rFonts w:ascii="Arial" w:eastAsia="Times New Roman" w:hAnsi="Arial" w:cs="Arial"/>
          <w:sz w:val="24"/>
          <w:szCs w:val="24"/>
        </w:rPr>
        <w:t xml:space="preserve"> la cantidad de memoria </w:t>
      </w:r>
      <w:r>
        <w:rPr>
          <w:rFonts w:ascii="Arial" w:eastAsia="Times New Roman" w:hAnsi="Arial" w:cs="Arial"/>
          <w:sz w:val="24"/>
          <w:szCs w:val="24"/>
        </w:rPr>
        <w:t>ni</w:t>
      </w:r>
      <w:r w:rsidRPr="007640BC">
        <w:rPr>
          <w:rFonts w:ascii="Arial" w:eastAsia="Times New Roman" w:hAnsi="Arial" w:cs="Arial"/>
          <w:sz w:val="24"/>
          <w:szCs w:val="24"/>
        </w:rPr>
        <w:t xml:space="preserve"> procesamiento</w:t>
      </w:r>
      <w:r>
        <w:rPr>
          <w:rFonts w:ascii="Arial" w:eastAsia="Times New Roman" w:hAnsi="Arial" w:cs="Arial"/>
          <w:sz w:val="24"/>
          <w:szCs w:val="24"/>
        </w:rPr>
        <w:t xml:space="preserve">. Este detalle devino en la </w:t>
      </w:r>
      <w:r w:rsidRPr="007640BC">
        <w:rPr>
          <w:rFonts w:ascii="Arial" w:eastAsia="Times New Roman" w:hAnsi="Arial" w:cs="Arial"/>
          <w:sz w:val="24"/>
          <w:szCs w:val="24"/>
        </w:rPr>
        <w:t>dificultad a la hora de</w:t>
      </w:r>
      <w:r>
        <w:rPr>
          <w:rFonts w:ascii="Arial" w:eastAsia="Times New Roman" w:hAnsi="Arial" w:cs="Arial"/>
          <w:sz w:val="24"/>
          <w:szCs w:val="24"/>
        </w:rPr>
        <w:t xml:space="preserve"> la</w:t>
      </w:r>
      <w:r w:rsidRPr="007640BC">
        <w:rPr>
          <w:rFonts w:ascii="Arial" w:eastAsia="Times New Roman" w:hAnsi="Arial" w:cs="Arial"/>
          <w:sz w:val="24"/>
          <w:szCs w:val="24"/>
        </w:rPr>
        <w:t xml:space="preserve"> programa</w:t>
      </w:r>
      <w:r>
        <w:rPr>
          <w:rFonts w:ascii="Arial" w:eastAsia="Times New Roman" w:hAnsi="Arial" w:cs="Arial"/>
          <w:sz w:val="24"/>
          <w:szCs w:val="24"/>
        </w:rPr>
        <w:t>ción</w:t>
      </w:r>
      <w:r w:rsidRPr="007640BC">
        <w:rPr>
          <w:rFonts w:ascii="Arial" w:eastAsia="Times New Roman" w:hAnsi="Arial" w:cs="Arial"/>
          <w:sz w:val="24"/>
          <w:szCs w:val="24"/>
        </w:rPr>
        <w:t xml:space="preserve">, </w:t>
      </w:r>
      <w:r>
        <w:rPr>
          <w:rFonts w:ascii="Arial" w:eastAsia="Times New Roman" w:hAnsi="Arial" w:cs="Arial"/>
          <w:sz w:val="24"/>
          <w:szCs w:val="24"/>
        </w:rPr>
        <w:t>por</w:t>
      </w:r>
      <w:r w:rsidRPr="007640BC">
        <w:rPr>
          <w:rFonts w:ascii="Arial" w:eastAsia="Times New Roman" w:hAnsi="Arial" w:cs="Arial"/>
          <w:sz w:val="24"/>
          <w:szCs w:val="24"/>
        </w:rPr>
        <w:t xml:space="preserve"> contar con </w:t>
      </w:r>
      <w:r>
        <w:rPr>
          <w:rFonts w:ascii="Arial" w:eastAsia="Times New Roman" w:hAnsi="Arial" w:cs="Arial"/>
          <w:sz w:val="24"/>
          <w:szCs w:val="24"/>
        </w:rPr>
        <w:t>pocas</w:t>
      </w:r>
      <w:r w:rsidRPr="007640BC">
        <w:rPr>
          <w:rFonts w:ascii="Arial" w:eastAsia="Times New Roman" w:hAnsi="Arial" w:cs="Arial"/>
          <w:sz w:val="24"/>
          <w:szCs w:val="24"/>
        </w:rPr>
        <w:t xml:space="preserve"> interrupciones hardware</w:t>
      </w:r>
      <w:r>
        <w:rPr>
          <w:rFonts w:ascii="Arial" w:eastAsia="Times New Roman" w:hAnsi="Arial" w:cs="Arial"/>
          <w:sz w:val="24"/>
          <w:szCs w:val="24"/>
        </w:rPr>
        <w:t xml:space="preserve">, forzando a la utilización de consulta periódica o </w:t>
      </w:r>
      <w:r w:rsidRPr="00805BB5">
        <w:rPr>
          <w:rFonts w:ascii="Arial" w:eastAsia="Times New Roman" w:hAnsi="Arial" w:cs="Arial"/>
          <w:i/>
          <w:sz w:val="24"/>
          <w:szCs w:val="24"/>
        </w:rPr>
        <w:t>pooling</w:t>
      </w:r>
      <w:r>
        <w:rPr>
          <w:rFonts w:ascii="Arial" w:eastAsia="Times New Roman" w:hAnsi="Arial" w:cs="Arial"/>
          <w:sz w:val="24"/>
          <w:szCs w:val="24"/>
        </w:rPr>
        <w:t xml:space="preserve"> </w:t>
      </w:r>
      <w:r w:rsidRPr="007640BC">
        <w:rPr>
          <w:rFonts w:ascii="Arial" w:eastAsia="Times New Roman" w:hAnsi="Arial" w:cs="Arial"/>
          <w:sz w:val="24"/>
          <w:szCs w:val="24"/>
        </w:rPr>
        <w:t xml:space="preserve">en </w:t>
      </w:r>
      <w:r>
        <w:rPr>
          <w:rFonts w:ascii="Arial" w:eastAsia="Times New Roman" w:hAnsi="Arial" w:cs="Arial"/>
          <w:sz w:val="24"/>
          <w:szCs w:val="24"/>
        </w:rPr>
        <w:t>el</w:t>
      </w:r>
      <w:r w:rsidRPr="007640BC">
        <w:rPr>
          <w:rFonts w:ascii="Arial" w:eastAsia="Times New Roman" w:hAnsi="Arial" w:cs="Arial"/>
          <w:sz w:val="24"/>
          <w:szCs w:val="24"/>
        </w:rPr>
        <w:t xml:space="preserve"> bucle principal (</w:t>
      </w:r>
      <w:r w:rsidRPr="00FE39DF">
        <w:rPr>
          <w:rFonts w:ascii="Courier New" w:eastAsia="Times New Roman" w:hAnsi="Courier New" w:cs="Courier New"/>
          <w:sz w:val="24"/>
          <w:szCs w:val="24"/>
        </w:rPr>
        <w:t>loop</w:t>
      </w:r>
      <w:r w:rsidRPr="007640BC">
        <w:rPr>
          <w:rFonts w:ascii="Arial" w:eastAsia="Times New Roman" w:hAnsi="Arial" w:cs="Arial"/>
          <w:sz w:val="24"/>
          <w:szCs w:val="24"/>
        </w:rPr>
        <w:t xml:space="preserve">).  Estos problemas surgieron a la hora de conectar el módulo de la cámara OV7670 y el módulo </w:t>
      </w:r>
      <w:r>
        <w:rPr>
          <w:rFonts w:ascii="Arial" w:eastAsia="Times New Roman" w:hAnsi="Arial" w:cs="Arial"/>
          <w:sz w:val="24"/>
          <w:szCs w:val="24"/>
        </w:rPr>
        <w:t>WiFi</w:t>
      </w:r>
      <w:r w:rsidRPr="007640BC">
        <w:rPr>
          <w:rFonts w:ascii="Arial" w:eastAsia="Times New Roman" w:hAnsi="Arial" w:cs="Arial"/>
          <w:sz w:val="24"/>
          <w:szCs w:val="24"/>
        </w:rPr>
        <w:t xml:space="preserve"> ESP8266, los cuales requerían una alta cantidad de pines y nivel de cómputo.</w:t>
      </w:r>
    </w:p>
    <w:p w14:paraId="6C25D390" w14:textId="77777777" w:rsidR="0082601E" w:rsidRDefault="0082601E" w:rsidP="0082601E">
      <w:pPr>
        <w:rPr>
          <w:rFonts w:ascii="Arial" w:eastAsia="Times New Roman" w:hAnsi="Arial" w:cs="Arial"/>
          <w:sz w:val="24"/>
          <w:szCs w:val="24"/>
        </w:rPr>
      </w:pPr>
    </w:p>
    <w:p w14:paraId="02323BBE" w14:textId="01B91FAB" w:rsidR="0082601E" w:rsidRDefault="0082601E" w:rsidP="0082601E">
      <w:pPr>
        <w:rPr>
          <w:rFonts w:ascii="Arial" w:eastAsia="Times New Roman" w:hAnsi="Arial" w:cs="Arial"/>
          <w:sz w:val="24"/>
          <w:szCs w:val="24"/>
        </w:rPr>
      </w:pPr>
      <w:r>
        <w:rPr>
          <w:rFonts w:ascii="Arial" w:eastAsia="Times New Roman" w:hAnsi="Arial" w:cs="Arial"/>
          <w:sz w:val="24"/>
          <w:szCs w:val="24"/>
        </w:rPr>
        <w:t>A razón de estos problemas, se optó por el traspaso de una plataforma que trabaja con un microcontrolador a una basada en un computador, siendo elegida la Raspberry Pi.</w:t>
      </w:r>
    </w:p>
    <w:p w14:paraId="5C2AA863" w14:textId="77777777" w:rsidR="0082601E" w:rsidRPr="00FE39DF" w:rsidRDefault="0082601E" w:rsidP="0082601E">
      <w:pPr>
        <w:rPr>
          <w:rFonts w:ascii="Arial" w:eastAsia="Times New Roman" w:hAnsi="Arial" w:cs="Arial"/>
          <w:sz w:val="24"/>
          <w:szCs w:val="24"/>
        </w:rPr>
      </w:pPr>
    </w:p>
    <w:p w14:paraId="6B8AB8EE" w14:textId="77777777" w:rsidR="0082601E" w:rsidRDefault="0082601E" w:rsidP="0082601E">
      <w:pPr>
        <w:pStyle w:val="Ttulo3"/>
        <w:rPr>
          <w:b w:val="0"/>
          <w:sz w:val="28"/>
          <w:szCs w:val="28"/>
        </w:rPr>
      </w:pPr>
      <w:bookmarkStart w:id="395" w:name="_Toc504153934"/>
      <w:bookmarkStart w:id="396" w:name="_Toc509667190"/>
      <w:r>
        <w:rPr>
          <w:b w:val="0"/>
          <w:sz w:val="28"/>
          <w:szCs w:val="28"/>
        </w:rPr>
        <w:t xml:space="preserve">8.2.2 </w:t>
      </w:r>
      <w:bookmarkEnd w:id="395"/>
      <w:r>
        <w:rPr>
          <w:b w:val="0"/>
          <w:sz w:val="28"/>
          <w:szCs w:val="28"/>
        </w:rPr>
        <w:t>Razones para la elección de Raspbery Pi</w:t>
      </w:r>
      <w:bookmarkEnd w:id="396"/>
    </w:p>
    <w:p w14:paraId="43E56092" w14:textId="77777777" w:rsidR="0082601E" w:rsidRPr="007640BC" w:rsidRDefault="0082601E" w:rsidP="0082601E">
      <w:pPr>
        <w:rPr>
          <w:sz w:val="24"/>
          <w:szCs w:val="24"/>
        </w:rPr>
      </w:pPr>
    </w:p>
    <w:p w14:paraId="51B6A046" w14:textId="207D3D66" w:rsidR="0082601E" w:rsidRDefault="0082601E" w:rsidP="0082601E">
      <w:pPr>
        <w:rPr>
          <w:rFonts w:ascii="Arial" w:eastAsia="Times New Roman" w:hAnsi="Arial" w:cs="Arial"/>
          <w:sz w:val="24"/>
          <w:szCs w:val="24"/>
        </w:rPr>
      </w:pPr>
      <w:r w:rsidRPr="007640BC">
        <w:rPr>
          <w:rFonts w:ascii="Arial" w:eastAsia="Times New Roman" w:hAnsi="Arial" w:cs="Arial"/>
          <w:sz w:val="24"/>
          <w:szCs w:val="24"/>
        </w:rPr>
        <w:t>En el capítulo 4</w:t>
      </w:r>
      <w:r>
        <w:rPr>
          <w:rFonts w:ascii="Arial" w:eastAsia="Times New Roman" w:hAnsi="Arial" w:cs="Arial"/>
          <w:sz w:val="24"/>
          <w:szCs w:val="24"/>
        </w:rPr>
        <w:t xml:space="preserve"> (</w:t>
      </w:r>
      <w:r w:rsidRPr="00AF11EE">
        <w:rPr>
          <w:rFonts w:ascii="Arial" w:eastAsia="Times New Roman" w:hAnsi="Arial" w:cs="Arial"/>
          <w:b/>
          <w:sz w:val="24"/>
          <w:szCs w:val="24"/>
        </w:rPr>
        <w:fldChar w:fldCharType="begin"/>
      </w:r>
      <w:r w:rsidRPr="00AF11EE">
        <w:rPr>
          <w:rFonts w:ascii="Arial" w:eastAsia="Times New Roman" w:hAnsi="Arial" w:cs="Arial"/>
          <w:b/>
          <w:sz w:val="24"/>
          <w:szCs w:val="24"/>
        </w:rPr>
        <w:instrText xml:space="preserve"> REF _Ref503824317 \h  \* MERGEFORMAT </w:instrText>
      </w:r>
      <w:r w:rsidRPr="00AF11EE">
        <w:rPr>
          <w:rFonts w:ascii="Arial" w:eastAsia="Times New Roman" w:hAnsi="Arial" w:cs="Arial"/>
          <w:b/>
          <w:sz w:val="24"/>
          <w:szCs w:val="24"/>
        </w:rPr>
      </w:r>
      <w:r w:rsidRPr="00AF11EE">
        <w:rPr>
          <w:rFonts w:ascii="Arial" w:eastAsia="Times New Roman" w:hAnsi="Arial" w:cs="Arial"/>
          <w:b/>
          <w:sz w:val="24"/>
          <w:szCs w:val="24"/>
        </w:rPr>
        <w:fldChar w:fldCharType="separate"/>
      </w:r>
      <w:r w:rsidR="00AF11EE" w:rsidRPr="00AF11EE">
        <w:rPr>
          <w:rFonts w:ascii="Arial" w:eastAsia="Times New Roman" w:hAnsi="Arial" w:cs="Arial"/>
          <w:b/>
          <w:sz w:val="24"/>
          <w:szCs w:val="24"/>
        </w:rPr>
        <w:t>Capítulo 4 – Raspberry Pi</w:t>
      </w:r>
      <w:r w:rsidRPr="00AF11EE">
        <w:rPr>
          <w:rFonts w:ascii="Arial" w:eastAsia="Times New Roman" w:hAnsi="Arial" w:cs="Arial"/>
          <w:b/>
          <w:sz w:val="24"/>
          <w:szCs w:val="24"/>
        </w:rPr>
        <w:fldChar w:fldCharType="end"/>
      </w:r>
      <w:r>
        <w:rPr>
          <w:rFonts w:ascii="Arial" w:eastAsia="Times New Roman" w:hAnsi="Arial" w:cs="Arial"/>
          <w:sz w:val="24"/>
          <w:szCs w:val="24"/>
        </w:rPr>
        <w:t>)</w:t>
      </w:r>
      <w:r w:rsidRPr="007640BC">
        <w:rPr>
          <w:rFonts w:ascii="Arial" w:eastAsia="Times New Roman" w:hAnsi="Arial" w:cs="Arial"/>
          <w:sz w:val="24"/>
          <w:szCs w:val="24"/>
        </w:rPr>
        <w:t xml:space="preserve"> se mencionó y analizó el computador de placa reducida (SBC) Raspberry Pi</w:t>
      </w:r>
      <w:r>
        <w:rPr>
          <w:rFonts w:ascii="Arial" w:eastAsia="Times New Roman" w:hAnsi="Arial" w:cs="Arial"/>
          <w:sz w:val="24"/>
          <w:szCs w:val="24"/>
        </w:rPr>
        <w:t xml:space="preserve">, </w:t>
      </w:r>
      <w:r w:rsidRPr="007640BC">
        <w:rPr>
          <w:rFonts w:ascii="Arial" w:eastAsia="Times New Roman" w:hAnsi="Arial" w:cs="Arial"/>
          <w:sz w:val="24"/>
          <w:szCs w:val="24"/>
        </w:rPr>
        <w:t>plataforma diseñ</w:t>
      </w:r>
      <w:r>
        <w:rPr>
          <w:rFonts w:ascii="Arial" w:eastAsia="Times New Roman" w:hAnsi="Arial" w:cs="Arial"/>
          <w:sz w:val="24"/>
          <w:szCs w:val="24"/>
        </w:rPr>
        <w:t>ada</w:t>
      </w:r>
      <w:r w:rsidRPr="007640BC">
        <w:rPr>
          <w:rFonts w:ascii="Arial" w:eastAsia="Times New Roman" w:hAnsi="Arial" w:cs="Arial"/>
          <w:sz w:val="24"/>
          <w:szCs w:val="24"/>
        </w:rPr>
        <w:t xml:space="preserve"> primordialmente con fines didácticos </w:t>
      </w:r>
      <w:r>
        <w:rPr>
          <w:rFonts w:ascii="Arial" w:eastAsia="Times New Roman" w:hAnsi="Arial" w:cs="Arial"/>
          <w:sz w:val="24"/>
          <w:szCs w:val="24"/>
        </w:rPr>
        <w:t>por lo</w:t>
      </w:r>
      <w:r w:rsidRPr="007640BC">
        <w:rPr>
          <w:rFonts w:ascii="Arial" w:eastAsia="Times New Roman" w:hAnsi="Arial" w:cs="Arial"/>
          <w:sz w:val="24"/>
          <w:szCs w:val="24"/>
        </w:rPr>
        <w:t xml:space="preserve"> que su costo es relativamente bajo. Al </w:t>
      </w:r>
      <w:r w:rsidR="006D1DDA" w:rsidRPr="007640BC">
        <w:rPr>
          <w:rFonts w:ascii="Arial" w:eastAsia="Times New Roman" w:hAnsi="Arial" w:cs="Arial"/>
          <w:sz w:val="24"/>
          <w:szCs w:val="24"/>
        </w:rPr>
        <w:t>contar</w:t>
      </w:r>
      <w:r w:rsidR="006D1DDA">
        <w:rPr>
          <w:rFonts w:ascii="Arial" w:eastAsia="Times New Roman" w:hAnsi="Arial" w:cs="Arial"/>
          <w:sz w:val="24"/>
          <w:szCs w:val="24"/>
        </w:rPr>
        <w:t xml:space="preserve"> </w:t>
      </w:r>
      <w:r w:rsidR="006D1DDA" w:rsidRPr="007640BC">
        <w:rPr>
          <w:rFonts w:ascii="Arial" w:eastAsia="Times New Roman" w:hAnsi="Arial" w:cs="Arial"/>
          <w:sz w:val="24"/>
          <w:szCs w:val="24"/>
        </w:rPr>
        <w:t>con</w:t>
      </w:r>
      <w:r w:rsidRPr="007640BC">
        <w:rPr>
          <w:rFonts w:ascii="Arial" w:eastAsia="Times New Roman" w:hAnsi="Arial" w:cs="Arial"/>
          <w:sz w:val="24"/>
          <w:szCs w:val="24"/>
        </w:rPr>
        <w:t xml:space="preserve"> todas las capacidades básicas de una computadora portátil de hoy en día con su respectivo microprocesador (</w:t>
      </w:r>
      <w:r>
        <w:rPr>
          <w:rFonts w:ascii="Arial" w:eastAsia="Times New Roman" w:hAnsi="Arial" w:cs="Arial"/>
          <w:sz w:val="24"/>
          <w:szCs w:val="24"/>
        </w:rPr>
        <w:t xml:space="preserve">de </w:t>
      </w:r>
      <w:r w:rsidR="006D1DDA">
        <w:rPr>
          <w:rFonts w:ascii="Arial" w:eastAsia="Times New Roman" w:hAnsi="Arial" w:cs="Arial"/>
          <w:sz w:val="24"/>
          <w:szCs w:val="24"/>
        </w:rPr>
        <w:t>po</w:t>
      </w:r>
      <w:r w:rsidRPr="007640BC">
        <w:rPr>
          <w:rFonts w:ascii="Arial" w:eastAsia="Times New Roman" w:hAnsi="Arial" w:cs="Arial"/>
          <w:sz w:val="24"/>
          <w:szCs w:val="24"/>
        </w:rPr>
        <w:t>te</w:t>
      </w:r>
      <w:r>
        <w:rPr>
          <w:rFonts w:ascii="Arial" w:eastAsia="Times New Roman" w:hAnsi="Arial" w:cs="Arial"/>
          <w:sz w:val="24"/>
          <w:szCs w:val="24"/>
        </w:rPr>
        <w:t>ncia suficiente</w:t>
      </w:r>
      <w:r w:rsidRPr="007640BC">
        <w:rPr>
          <w:rFonts w:ascii="Arial" w:eastAsia="Times New Roman" w:hAnsi="Arial" w:cs="Arial"/>
          <w:sz w:val="24"/>
          <w:szCs w:val="24"/>
        </w:rPr>
        <w:t xml:space="preserve"> para </w:t>
      </w:r>
      <w:r>
        <w:rPr>
          <w:rFonts w:ascii="Arial" w:eastAsia="Times New Roman" w:hAnsi="Arial" w:cs="Arial"/>
          <w:sz w:val="24"/>
          <w:szCs w:val="24"/>
        </w:rPr>
        <w:t>las</w:t>
      </w:r>
      <w:r w:rsidRPr="007640BC">
        <w:rPr>
          <w:rFonts w:ascii="Arial" w:eastAsia="Times New Roman" w:hAnsi="Arial" w:cs="Arial"/>
          <w:sz w:val="24"/>
          <w:szCs w:val="24"/>
        </w:rPr>
        <w:t xml:space="preserve"> necesidades</w:t>
      </w:r>
      <w:r>
        <w:rPr>
          <w:rFonts w:ascii="Arial" w:eastAsia="Times New Roman" w:hAnsi="Arial" w:cs="Arial"/>
          <w:sz w:val="24"/>
          <w:szCs w:val="24"/>
        </w:rPr>
        <w:t xml:space="preserve"> del SAR</w:t>
      </w:r>
      <w:r w:rsidRPr="007640BC">
        <w:rPr>
          <w:rFonts w:ascii="Arial" w:eastAsia="Times New Roman" w:hAnsi="Arial" w:cs="Arial"/>
          <w:sz w:val="24"/>
          <w:szCs w:val="24"/>
        </w:rPr>
        <w:t>), memorias y puertos físicos (como el USB, HDMI, microSD, entre otros); y la posibilidad de instalar un sistema operativo totalmente funcional y con interfaz gráfica (en este caso Raspbian), es que se seleccionó como centro de administración y control del SAR.</w:t>
      </w:r>
    </w:p>
    <w:p w14:paraId="662F7219" w14:textId="77777777" w:rsidR="0082601E" w:rsidRPr="007640BC" w:rsidRDefault="0082601E" w:rsidP="0082601E">
      <w:pPr>
        <w:rPr>
          <w:rFonts w:ascii="Times New Roman" w:eastAsia="Times New Roman" w:hAnsi="Times New Roman" w:cs="Times New Roman"/>
          <w:sz w:val="24"/>
          <w:szCs w:val="24"/>
        </w:rPr>
      </w:pPr>
    </w:p>
    <w:p w14:paraId="45390CA9" w14:textId="77777777" w:rsidR="0082601E" w:rsidRPr="007640BC" w:rsidRDefault="0082601E" w:rsidP="0082601E">
      <w:pPr>
        <w:rPr>
          <w:rFonts w:ascii="Times New Roman" w:eastAsia="Times New Roman" w:hAnsi="Times New Roman" w:cs="Times New Roman"/>
          <w:sz w:val="24"/>
          <w:szCs w:val="24"/>
        </w:rPr>
      </w:pPr>
      <w:r w:rsidRPr="007640BC">
        <w:rPr>
          <w:rFonts w:ascii="Arial" w:eastAsia="Times New Roman" w:hAnsi="Arial" w:cs="Arial"/>
          <w:sz w:val="24"/>
          <w:szCs w:val="24"/>
        </w:rPr>
        <w:lastRenderedPageBreak/>
        <w:t xml:space="preserve">Además, cuenta con pines GPIO para las conexión y manipulación de distintos módulos (como actuadores y sensores), aunque como se </w:t>
      </w:r>
      <w:r>
        <w:rPr>
          <w:rFonts w:ascii="Arial" w:eastAsia="Times New Roman" w:hAnsi="Arial" w:cs="Arial"/>
          <w:sz w:val="24"/>
          <w:szCs w:val="24"/>
        </w:rPr>
        <w:t>analiza</w:t>
      </w:r>
      <w:r w:rsidRPr="007640BC">
        <w:rPr>
          <w:rFonts w:ascii="Arial" w:eastAsia="Times New Roman" w:hAnsi="Arial" w:cs="Arial"/>
          <w:sz w:val="24"/>
          <w:szCs w:val="24"/>
        </w:rPr>
        <w:t xml:space="preserve"> en el apartado siguiente, </w:t>
      </w:r>
      <w:r>
        <w:rPr>
          <w:rFonts w:ascii="Arial" w:eastAsia="Times New Roman" w:hAnsi="Arial" w:cs="Arial"/>
          <w:sz w:val="24"/>
          <w:szCs w:val="24"/>
        </w:rPr>
        <w:t>se delegó en placas</w:t>
      </w:r>
      <w:r w:rsidRPr="007640BC">
        <w:rPr>
          <w:rFonts w:ascii="Arial" w:eastAsia="Times New Roman" w:hAnsi="Arial" w:cs="Arial"/>
          <w:sz w:val="24"/>
          <w:szCs w:val="24"/>
        </w:rPr>
        <w:t xml:space="preserve"> Arduino Mega</w:t>
      </w:r>
      <w:r>
        <w:rPr>
          <w:rFonts w:ascii="Arial" w:eastAsia="Times New Roman" w:hAnsi="Arial" w:cs="Arial"/>
          <w:sz w:val="24"/>
          <w:szCs w:val="24"/>
        </w:rPr>
        <w:t xml:space="preserve"> y Arduino Nano</w:t>
      </w:r>
      <w:r w:rsidRPr="007640BC">
        <w:rPr>
          <w:rFonts w:ascii="Arial" w:eastAsia="Times New Roman" w:hAnsi="Arial" w:cs="Arial"/>
          <w:sz w:val="24"/>
          <w:szCs w:val="24"/>
        </w:rPr>
        <w:t xml:space="preserve"> </w:t>
      </w:r>
      <w:r>
        <w:rPr>
          <w:rFonts w:ascii="Arial" w:eastAsia="Times New Roman" w:hAnsi="Arial" w:cs="Arial"/>
          <w:sz w:val="24"/>
          <w:szCs w:val="24"/>
        </w:rPr>
        <w:t xml:space="preserve">las </w:t>
      </w:r>
      <w:r w:rsidRPr="007640BC">
        <w:rPr>
          <w:rFonts w:ascii="Arial" w:eastAsia="Times New Roman" w:hAnsi="Arial" w:cs="Arial"/>
          <w:sz w:val="24"/>
          <w:szCs w:val="24"/>
        </w:rPr>
        <w:t>funcionalidades</w:t>
      </w:r>
      <w:r>
        <w:rPr>
          <w:rFonts w:ascii="Arial" w:eastAsia="Times New Roman" w:hAnsi="Arial" w:cs="Arial"/>
          <w:sz w:val="24"/>
          <w:szCs w:val="24"/>
        </w:rPr>
        <w:t xml:space="preserve"> de control y sensado</w:t>
      </w:r>
      <w:r w:rsidRPr="007640BC">
        <w:rPr>
          <w:rFonts w:ascii="Arial" w:eastAsia="Times New Roman" w:hAnsi="Arial" w:cs="Arial"/>
          <w:sz w:val="24"/>
          <w:szCs w:val="24"/>
        </w:rPr>
        <w:t>, exceptuando la conexión y procesamiento de imágenes</w:t>
      </w:r>
      <w:r>
        <w:rPr>
          <w:rFonts w:ascii="Arial" w:eastAsia="Times New Roman" w:hAnsi="Arial" w:cs="Arial"/>
          <w:sz w:val="24"/>
          <w:szCs w:val="24"/>
        </w:rPr>
        <w:t xml:space="preserve">, delegadas a </w:t>
      </w:r>
      <w:r w:rsidRPr="007640BC">
        <w:rPr>
          <w:rFonts w:ascii="Arial" w:eastAsia="Times New Roman" w:hAnsi="Arial" w:cs="Arial"/>
          <w:sz w:val="24"/>
          <w:szCs w:val="24"/>
        </w:rPr>
        <w:t>la cámara de Raspberry</w:t>
      </w:r>
      <w:r>
        <w:rPr>
          <w:rFonts w:ascii="Arial" w:eastAsia="Times New Roman" w:hAnsi="Arial" w:cs="Arial"/>
          <w:sz w:val="24"/>
          <w:szCs w:val="24"/>
        </w:rPr>
        <w:t xml:space="preserve"> Pi</w:t>
      </w:r>
      <w:r w:rsidRPr="007640BC">
        <w:rPr>
          <w:rFonts w:ascii="Arial" w:eastAsia="Times New Roman" w:hAnsi="Arial" w:cs="Arial"/>
          <w:sz w:val="24"/>
          <w:szCs w:val="24"/>
        </w:rPr>
        <w:t xml:space="preserve"> </w:t>
      </w:r>
      <w:r>
        <w:rPr>
          <w:rFonts w:ascii="Arial" w:eastAsia="Times New Roman" w:hAnsi="Arial" w:cs="Arial"/>
          <w:sz w:val="24"/>
          <w:szCs w:val="24"/>
        </w:rPr>
        <w:t xml:space="preserve">v2 </w:t>
      </w:r>
      <w:r w:rsidRPr="007640BC">
        <w:rPr>
          <w:rFonts w:ascii="Arial" w:eastAsia="Times New Roman" w:hAnsi="Arial" w:cs="Arial"/>
          <w:sz w:val="24"/>
          <w:szCs w:val="24"/>
        </w:rPr>
        <w:t>y las comunicaciones inalámbricas proporcionadas por los módulos wifi y bluetooth integrados a este computador.</w:t>
      </w:r>
    </w:p>
    <w:p w14:paraId="1095D9F6" w14:textId="77777777" w:rsidR="0082601E" w:rsidRPr="00616710" w:rsidRDefault="0082601E" w:rsidP="0082601E">
      <w:pPr>
        <w:pStyle w:val="Ttulo3"/>
        <w:rPr>
          <w:b w:val="0"/>
          <w:sz w:val="28"/>
          <w:szCs w:val="28"/>
        </w:rPr>
      </w:pPr>
      <w:bookmarkStart w:id="397" w:name="_Toc504153935"/>
      <w:bookmarkStart w:id="398" w:name="_Toc509667191"/>
      <w:r w:rsidRPr="00616710">
        <w:rPr>
          <w:b w:val="0"/>
          <w:sz w:val="28"/>
          <w:szCs w:val="28"/>
        </w:rPr>
        <w:t>8.</w:t>
      </w:r>
      <w:r>
        <w:rPr>
          <w:b w:val="0"/>
          <w:sz w:val="28"/>
          <w:szCs w:val="28"/>
        </w:rPr>
        <w:t>2.</w:t>
      </w:r>
      <w:r w:rsidRPr="00616710">
        <w:rPr>
          <w:b w:val="0"/>
          <w:sz w:val="28"/>
          <w:szCs w:val="28"/>
        </w:rPr>
        <w:t>3 Comparativa entre Arduino Mega, Arduino Nano y Raspberry Pi 3 Model b</w:t>
      </w:r>
      <w:bookmarkEnd w:id="397"/>
      <w:bookmarkEnd w:id="398"/>
    </w:p>
    <w:p w14:paraId="5FD76491" w14:textId="77777777" w:rsidR="0082601E" w:rsidRPr="00616710" w:rsidRDefault="0082601E" w:rsidP="0082601E">
      <w:pPr>
        <w:pStyle w:val="Ttulo3"/>
        <w:rPr>
          <w:b w:val="0"/>
          <w:sz w:val="28"/>
          <w:szCs w:val="28"/>
        </w:rPr>
      </w:pPr>
    </w:p>
    <w:tbl>
      <w:tblPr>
        <w:tblW w:w="11057" w:type="dxa"/>
        <w:tblInd w:w="-1176" w:type="dxa"/>
        <w:tblCellMar>
          <w:top w:w="15" w:type="dxa"/>
          <w:left w:w="15" w:type="dxa"/>
          <w:bottom w:w="15" w:type="dxa"/>
          <w:right w:w="15" w:type="dxa"/>
        </w:tblCellMar>
        <w:tblLook w:val="04A0" w:firstRow="1" w:lastRow="0" w:firstColumn="1" w:lastColumn="0" w:noHBand="0" w:noVBand="1"/>
      </w:tblPr>
      <w:tblGrid>
        <w:gridCol w:w="2055"/>
        <w:gridCol w:w="2396"/>
        <w:gridCol w:w="1698"/>
        <w:gridCol w:w="4908"/>
      </w:tblGrid>
      <w:tr w:rsidR="0082601E" w:rsidRPr="00894D02" w14:paraId="08984C70"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A0356"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Factor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EF353"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Arduino Mega</w:t>
            </w:r>
          </w:p>
        </w:tc>
        <w:tc>
          <w:tcPr>
            <w:tcW w:w="1701" w:type="dxa"/>
            <w:tcBorders>
              <w:top w:val="single" w:sz="8" w:space="0" w:color="000000"/>
              <w:left w:val="single" w:sz="8" w:space="0" w:color="000000"/>
              <w:bottom w:val="single" w:sz="8" w:space="0" w:color="000000"/>
              <w:right w:val="single" w:sz="8" w:space="0" w:color="000000"/>
            </w:tcBorders>
          </w:tcPr>
          <w:p w14:paraId="55E9A55F"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Arduino Nano</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A0ED7"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Raspberry Pi3 Model B</w:t>
            </w:r>
          </w:p>
        </w:tc>
      </w:tr>
      <w:tr w:rsidR="0082601E" w:rsidRPr="0082601E" w14:paraId="71239FE9"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921C1"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Microcontrolador/</w:t>
            </w:r>
          </w:p>
          <w:p w14:paraId="3A50C460"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Microprocesador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A79DB"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ATmega 1280 - 16Mhz 8bits</w:t>
            </w:r>
          </w:p>
        </w:tc>
        <w:tc>
          <w:tcPr>
            <w:tcW w:w="1701" w:type="dxa"/>
            <w:tcBorders>
              <w:top w:val="single" w:sz="8" w:space="0" w:color="000000"/>
              <w:left w:val="single" w:sz="8" w:space="0" w:color="000000"/>
              <w:bottom w:val="single" w:sz="8" w:space="0" w:color="000000"/>
              <w:right w:val="single" w:sz="8" w:space="0" w:color="000000"/>
            </w:tcBorders>
          </w:tcPr>
          <w:p w14:paraId="26719E60" w14:textId="77777777" w:rsidR="0082601E" w:rsidRPr="00894D02" w:rsidRDefault="0082601E" w:rsidP="00871ADA">
            <w:pPr>
              <w:ind w:left="127"/>
              <w:rPr>
                <w:rFonts w:ascii="Arial" w:eastAsia="Times New Roman" w:hAnsi="Arial" w:cs="Arial"/>
                <w:sz w:val="24"/>
                <w:szCs w:val="24"/>
                <w:lang w:val="en-US"/>
              </w:rPr>
            </w:pPr>
            <w:r w:rsidRPr="00894D02">
              <w:rPr>
                <w:rFonts w:ascii="Arial" w:eastAsia="Times New Roman" w:hAnsi="Arial" w:cs="Arial"/>
                <w:sz w:val="24"/>
                <w:szCs w:val="24"/>
                <w:lang w:val="en-US"/>
              </w:rPr>
              <w:t>ATmega328 – 16Mhz 8bits</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59E37" w14:textId="77777777" w:rsidR="0082601E" w:rsidRPr="00894D02" w:rsidRDefault="0082601E" w:rsidP="00871ADA">
            <w:pPr>
              <w:rPr>
                <w:rFonts w:ascii="Arial" w:eastAsia="Times New Roman" w:hAnsi="Arial" w:cs="Arial"/>
                <w:sz w:val="24"/>
                <w:szCs w:val="24"/>
                <w:lang w:val="en-US"/>
              </w:rPr>
            </w:pPr>
            <w:r w:rsidRPr="00894D02">
              <w:rPr>
                <w:rFonts w:ascii="Arial" w:eastAsia="Times New Roman" w:hAnsi="Arial" w:cs="Arial"/>
                <w:sz w:val="24"/>
                <w:szCs w:val="24"/>
                <w:lang w:val="en-US"/>
              </w:rPr>
              <w:t xml:space="preserve">Quad Core 1.2GHz Broadcom BCM2837 64bit </w:t>
            </w:r>
          </w:p>
        </w:tc>
      </w:tr>
      <w:tr w:rsidR="0082601E" w:rsidRPr="00894D02" w14:paraId="2EEEFBAF"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A9844"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Tensión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054D3"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5v</w:t>
            </w:r>
          </w:p>
        </w:tc>
        <w:tc>
          <w:tcPr>
            <w:tcW w:w="1701" w:type="dxa"/>
            <w:tcBorders>
              <w:top w:val="single" w:sz="8" w:space="0" w:color="000000"/>
              <w:left w:val="single" w:sz="8" w:space="0" w:color="000000"/>
              <w:bottom w:val="single" w:sz="8" w:space="0" w:color="000000"/>
              <w:right w:val="single" w:sz="8" w:space="0" w:color="000000"/>
            </w:tcBorders>
          </w:tcPr>
          <w:p w14:paraId="0B7300B1"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5v</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E3834"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5v</w:t>
            </w:r>
          </w:p>
        </w:tc>
      </w:tr>
      <w:tr w:rsidR="0082601E" w:rsidRPr="00894D02" w14:paraId="1EB79970"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A256B"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Memoria</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A403A"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128 KB (Bootloader 4KB)</w:t>
            </w:r>
          </w:p>
        </w:tc>
        <w:tc>
          <w:tcPr>
            <w:tcW w:w="1701" w:type="dxa"/>
            <w:tcBorders>
              <w:top w:val="single" w:sz="8" w:space="0" w:color="000000"/>
              <w:left w:val="single" w:sz="8" w:space="0" w:color="000000"/>
              <w:bottom w:val="single" w:sz="8" w:space="0" w:color="000000"/>
              <w:right w:val="single" w:sz="8" w:space="0" w:color="000000"/>
            </w:tcBorders>
          </w:tcPr>
          <w:p w14:paraId="5A3EE06A"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32 KB (Bootloader 2KB)</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41933"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1 GB</w:t>
            </w:r>
          </w:p>
        </w:tc>
      </w:tr>
      <w:tr w:rsidR="0082601E" w:rsidRPr="00894D02" w14:paraId="0DC79674" w14:textId="77777777" w:rsidTr="00871AD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62459"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Digital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D28D3"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54, 15 PWM</w:t>
            </w:r>
          </w:p>
        </w:tc>
        <w:tc>
          <w:tcPr>
            <w:tcW w:w="1701" w:type="dxa"/>
            <w:tcBorders>
              <w:top w:val="single" w:sz="8" w:space="0" w:color="000000"/>
              <w:left w:val="single" w:sz="8" w:space="0" w:color="000000"/>
              <w:bottom w:val="single" w:sz="8" w:space="0" w:color="000000"/>
              <w:right w:val="single" w:sz="8" w:space="0" w:color="000000"/>
            </w:tcBorders>
          </w:tcPr>
          <w:p w14:paraId="4483ECDC"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22, 6 PWM</w:t>
            </w:r>
          </w:p>
        </w:tc>
        <w:tc>
          <w:tcPr>
            <w:tcW w:w="496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29555"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40 GPIO</w:t>
            </w:r>
          </w:p>
        </w:tc>
      </w:tr>
      <w:tr w:rsidR="0082601E" w:rsidRPr="00894D02" w14:paraId="4FE036E4" w14:textId="77777777" w:rsidTr="00871AD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98F0"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Analog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EFCE4"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16</w:t>
            </w:r>
          </w:p>
        </w:tc>
        <w:tc>
          <w:tcPr>
            <w:tcW w:w="1701" w:type="dxa"/>
            <w:tcBorders>
              <w:top w:val="single" w:sz="8" w:space="0" w:color="000000"/>
              <w:left w:val="single" w:sz="8" w:space="0" w:color="000000"/>
              <w:bottom w:val="single" w:sz="8" w:space="0" w:color="000000"/>
              <w:right w:val="single" w:sz="8" w:space="0" w:color="000000"/>
            </w:tcBorders>
          </w:tcPr>
          <w:p w14:paraId="76E8782A"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8</w:t>
            </w:r>
          </w:p>
        </w:tc>
        <w:tc>
          <w:tcPr>
            <w:tcW w:w="4961" w:type="dxa"/>
            <w:vMerge/>
            <w:tcBorders>
              <w:top w:val="single" w:sz="8" w:space="0" w:color="000000"/>
              <w:left w:val="single" w:sz="8" w:space="0" w:color="000000"/>
              <w:bottom w:val="single" w:sz="8" w:space="0" w:color="000000"/>
              <w:right w:val="single" w:sz="8" w:space="0" w:color="000000"/>
            </w:tcBorders>
            <w:vAlign w:val="center"/>
            <w:hideMark/>
          </w:tcPr>
          <w:p w14:paraId="4F56CC16" w14:textId="77777777" w:rsidR="0082601E" w:rsidRPr="00894D02" w:rsidRDefault="0082601E" w:rsidP="00871ADA">
            <w:pPr>
              <w:rPr>
                <w:rFonts w:ascii="Arial" w:eastAsia="Times New Roman" w:hAnsi="Arial" w:cs="Arial"/>
                <w:sz w:val="24"/>
                <w:szCs w:val="24"/>
              </w:rPr>
            </w:pPr>
          </w:p>
        </w:tc>
      </w:tr>
      <w:tr w:rsidR="0082601E" w:rsidRPr="00894D02" w14:paraId="09C53952"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6ACEE"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Interfaces</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51A14"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USB x 1(energía)</w:t>
            </w:r>
          </w:p>
        </w:tc>
        <w:tc>
          <w:tcPr>
            <w:tcW w:w="1701" w:type="dxa"/>
            <w:tcBorders>
              <w:top w:val="single" w:sz="8" w:space="0" w:color="000000"/>
              <w:left w:val="single" w:sz="8" w:space="0" w:color="000000"/>
              <w:bottom w:val="single" w:sz="8" w:space="0" w:color="000000"/>
              <w:right w:val="single" w:sz="8" w:space="0" w:color="000000"/>
            </w:tcBorders>
          </w:tcPr>
          <w:p w14:paraId="76062F27" w14:textId="6CF6C0CE"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USB x 1 (</w:t>
            </w:r>
            <w:r w:rsidR="006B6521" w:rsidRPr="00894D02">
              <w:rPr>
                <w:rFonts w:ascii="Arial" w:eastAsia="Times New Roman" w:hAnsi="Arial" w:cs="Arial"/>
                <w:sz w:val="24"/>
                <w:szCs w:val="24"/>
              </w:rPr>
              <w:t>energía</w:t>
            </w:r>
            <w:r w:rsidRPr="00894D02">
              <w:rPr>
                <w:rFonts w:ascii="Arial" w:eastAsia="Times New Roman" w:hAnsi="Arial" w:cs="Arial"/>
                <w:sz w:val="24"/>
                <w:szCs w:val="24"/>
              </w:rPr>
              <w:t>)</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BECB8"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USB x 4, HDMI, CSI, DSI, MicroSD, WLAN y BLE, microUSB (Energía)</w:t>
            </w:r>
          </w:p>
        </w:tc>
      </w:tr>
    </w:tbl>
    <w:p w14:paraId="6E34B689" w14:textId="77777777" w:rsidR="0082601E" w:rsidRPr="00894D02" w:rsidRDefault="0082601E" w:rsidP="0082601E">
      <w:pPr>
        <w:rPr>
          <w:rFonts w:ascii="Arial" w:eastAsia="Times New Roman" w:hAnsi="Arial" w:cs="Arial"/>
          <w:sz w:val="24"/>
          <w:szCs w:val="24"/>
        </w:rPr>
      </w:pPr>
    </w:p>
    <w:p w14:paraId="774B8500" w14:textId="507A35B2" w:rsidR="0082601E" w:rsidRPr="00894D02" w:rsidRDefault="0082601E" w:rsidP="0082601E">
      <w:pPr>
        <w:rPr>
          <w:rFonts w:ascii="Arial" w:eastAsia="Times New Roman" w:hAnsi="Arial" w:cs="Arial"/>
          <w:sz w:val="24"/>
          <w:szCs w:val="24"/>
        </w:rPr>
      </w:pPr>
      <w:r w:rsidRPr="00894D02">
        <w:rPr>
          <w:rFonts w:ascii="Arial" w:eastAsia="Times New Roman" w:hAnsi="Arial" w:cs="Arial"/>
          <w:sz w:val="24"/>
          <w:szCs w:val="24"/>
        </w:rPr>
        <w:t xml:space="preserve">Dada la comparativa entre las tecnologías, se decide utilizar </w:t>
      </w:r>
      <w:r>
        <w:rPr>
          <w:rFonts w:ascii="Arial" w:eastAsia="Times New Roman" w:hAnsi="Arial" w:cs="Arial"/>
          <w:sz w:val="24"/>
          <w:szCs w:val="24"/>
        </w:rPr>
        <w:t xml:space="preserve">las placas </w:t>
      </w:r>
      <w:r w:rsidRPr="00894D02">
        <w:rPr>
          <w:rFonts w:ascii="Arial" w:eastAsia="Times New Roman" w:hAnsi="Arial" w:cs="Arial"/>
          <w:sz w:val="24"/>
          <w:szCs w:val="24"/>
        </w:rPr>
        <w:t>Arduinos</w:t>
      </w:r>
      <w:r>
        <w:rPr>
          <w:rFonts w:ascii="Arial" w:eastAsia="Times New Roman" w:hAnsi="Arial" w:cs="Arial"/>
          <w:sz w:val="24"/>
          <w:szCs w:val="24"/>
        </w:rPr>
        <w:t xml:space="preserve"> (versiones Nano y Mega)</w:t>
      </w:r>
      <w:r w:rsidRPr="00894D02">
        <w:rPr>
          <w:rFonts w:ascii="Arial" w:eastAsia="Times New Roman" w:hAnsi="Arial" w:cs="Arial"/>
          <w:sz w:val="24"/>
          <w:szCs w:val="24"/>
        </w:rPr>
        <w:t xml:space="preserve"> </w:t>
      </w:r>
      <w:r>
        <w:rPr>
          <w:rFonts w:ascii="Arial" w:eastAsia="Times New Roman" w:hAnsi="Arial" w:cs="Arial"/>
          <w:sz w:val="24"/>
          <w:szCs w:val="24"/>
        </w:rPr>
        <w:t xml:space="preserve">para el control de módulos de hardware como </w:t>
      </w:r>
      <w:r w:rsidRPr="00894D02">
        <w:rPr>
          <w:rFonts w:ascii="Arial" w:eastAsia="Times New Roman" w:hAnsi="Arial" w:cs="Arial"/>
          <w:sz w:val="24"/>
          <w:szCs w:val="24"/>
        </w:rPr>
        <w:t>sensores y actuadores</w:t>
      </w:r>
      <w:r>
        <w:rPr>
          <w:rFonts w:ascii="Arial" w:eastAsia="Times New Roman" w:hAnsi="Arial" w:cs="Arial"/>
          <w:sz w:val="24"/>
          <w:szCs w:val="24"/>
        </w:rPr>
        <w:t xml:space="preserve"> y la SMB Raspberry Pi dedicada la captura de imágenes y ejecución de servidor web. La conexión </w:t>
      </w:r>
      <w:r w:rsidR="00211F8A">
        <w:rPr>
          <w:rFonts w:ascii="Arial" w:eastAsia="Times New Roman" w:hAnsi="Arial" w:cs="Arial"/>
          <w:sz w:val="24"/>
          <w:szCs w:val="24"/>
        </w:rPr>
        <w:t xml:space="preserve">entre Arduino y </w:t>
      </w:r>
      <w:r>
        <w:rPr>
          <w:rFonts w:ascii="Arial" w:eastAsia="Times New Roman" w:hAnsi="Arial" w:cs="Arial"/>
          <w:sz w:val="24"/>
          <w:szCs w:val="24"/>
        </w:rPr>
        <w:t xml:space="preserve">Raspberry </w:t>
      </w:r>
      <w:r w:rsidR="00211F8A">
        <w:rPr>
          <w:rFonts w:ascii="Arial" w:eastAsia="Times New Roman" w:hAnsi="Arial" w:cs="Arial"/>
          <w:sz w:val="24"/>
          <w:szCs w:val="24"/>
        </w:rPr>
        <w:t xml:space="preserve">se realiza </w:t>
      </w:r>
      <w:r>
        <w:rPr>
          <w:rFonts w:ascii="Arial" w:eastAsia="Times New Roman" w:hAnsi="Arial" w:cs="Arial"/>
          <w:sz w:val="24"/>
          <w:szCs w:val="24"/>
        </w:rPr>
        <w:t>a través de sus interfaces USB.</w:t>
      </w:r>
    </w:p>
    <w:p w14:paraId="273A4C1C" w14:textId="77777777" w:rsidR="0082601E" w:rsidRPr="00894D02" w:rsidRDefault="0082601E" w:rsidP="0082601E">
      <w:pPr>
        <w:rPr>
          <w:rFonts w:ascii="Arial" w:eastAsia="Times New Roman" w:hAnsi="Arial" w:cs="Arial"/>
          <w:sz w:val="24"/>
          <w:szCs w:val="24"/>
        </w:rPr>
      </w:pPr>
    </w:p>
    <w:p w14:paraId="02869270" w14:textId="3A85D0BA" w:rsidR="0082601E" w:rsidRPr="00894D02" w:rsidRDefault="0082601E" w:rsidP="0082601E">
      <w:pPr>
        <w:rPr>
          <w:rFonts w:ascii="Arial" w:eastAsia="Times New Roman" w:hAnsi="Arial" w:cs="Arial"/>
          <w:sz w:val="24"/>
          <w:szCs w:val="24"/>
        </w:rPr>
      </w:pPr>
      <w:r w:rsidRPr="00894D02">
        <w:rPr>
          <w:rFonts w:ascii="Arial" w:eastAsia="Times New Roman" w:hAnsi="Arial" w:cs="Arial"/>
          <w:sz w:val="24"/>
          <w:szCs w:val="24"/>
        </w:rPr>
        <w:t xml:space="preserve">¿Cuáles son los beneficios de esta </w:t>
      </w:r>
      <w:r w:rsidR="00211F8A">
        <w:rPr>
          <w:rFonts w:ascii="Arial" w:eastAsia="Times New Roman" w:hAnsi="Arial" w:cs="Arial"/>
          <w:sz w:val="24"/>
          <w:szCs w:val="24"/>
        </w:rPr>
        <w:t>arquitectura</w:t>
      </w:r>
      <w:r w:rsidRPr="00894D02">
        <w:rPr>
          <w:rFonts w:ascii="Arial" w:eastAsia="Times New Roman" w:hAnsi="Arial" w:cs="Arial"/>
          <w:sz w:val="24"/>
          <w:szCs w:val="24"/>
        </w:rPr>
        <w:t xml:space="preserve">? </w:t>
      </w:r>
      <w:r>
        <w:rPr>
          <w:rFonts w:ascii="Arial" w:eastAsia="Times New Roman" w:hAnsi="Arial" w:cs="Arial"/>
          <w:sz w:val="24"/>
          <w:szCs w:val="24"/>
        </w:rPr>
        <w:t>Si bien podría pensarse que s</w:t>
      </w:r>
      <w:r w:rsidRPr="00894D02">
        <w:rPr>
          <w:rFonts w:ascii="Arial" w:eastAsia="Times New Roman" w:hAnsi="Arial" w:cs="Arial"/>
          <w:sz w:val="24"/>
          <w:szCs w:val="24"/>
        </w:rPr>
        <w:t xml:space="preserve">e </w:t>
      </w:r>
      <w:r>
        <w:rPr>
          <w:rFonts w:ascii="Arial" w:eastAsia="Times New Roman" w:hAnsi="Arial" w:cs="Arial"/>
          <w:sz w:val="24"/>
          <w:szCs w:val="24"/>
        </w:rPr>
        <w:t>sería suficiente</w:t>
      </w:r>
      <w:r w:rsidRPr="00894D02">
        <w:rPr>
          <w:rFonts w:ascii="Arial" w:eastAsia="Times New Roman" w:hAnsi="Arial" w:cs="Arial"/>
          <w:sz w:val="24"/>
          <w:szCs w:val="24"/>
        </w:rPr>
        <w:t xml:space="preserve"> Raspberry para la elaboración del SAR, </w:t>
      </w:r>
      <w:r>
        <w:rPr>
          <w:rFonts w:ascii="Arial" w:eastAsia="Times New Roman" w:hAnsi="Arial" w:cs="Arial"/>
          <w:sz w:val="24"/>
          <w:szCs w:val="24"/>
        </w:rPr>
        <w:t xml:space="preserve">deben </w:t>
      </w:r>
      <w:r w:rsidR="00211F8A">
        <w:rPr>
          <w:rFonts w:ascii="Arial" w:eastAsia="Times New Roman" w:hAnsi="Arial" w:cs="Arial"/>
          <w:sz w:val="24"/>
          <w:szCs w:val="24"/>
        </w:rPr>
        <w:t>considerárselos</w:t>
      </w:r>
      <w:r>
        <w:rPr>
          <w:rFonts w:ascii="Arial" w:eastAsia="Times New Roman" w:hAnsi="Arial" w:cs="Arial"/>
          <w:sz w:val="24"/>
          <w:szCs w:val="24"/>
        </w:rPr>
        <w:t xml:space="preserve"> siguientes </w:t>
      </w:r>
      <w:r w:rsidRPr="00894D02">
        <w:rPr>
          <w:rFonts w:ascii="Arial" w:eastAsia="Times New Roman" w:hAnsi="Arial" w:cs="Arial"/>
          <w:sz w:val="24"/>
          <w:szCs w:val="24"/>
        </w:rPr>
        <w:t>beneficios que proporciona Arduino:</w:t>
      </w:r>
    </w:p>
    <w:p w14:paraId="7FAC7201" w14:textId="77777777" w:rsidR="0082601E" w:rsidRPr="00894D02" w:rsidRDefault="0082601E" w:rsidP="0082601E">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Menor costo del producto </w:t>
      </w:r>
      <w:r>
        <w:rPr>
          <w:rFonts w:ascii="Arial" w:eastAsia="Times New Roman" w:hAnsi="Arial" w:cs="Arial"/>
          <w:sz w:val="24"/>
          <w:szCs w:val="24"/>
        </w:rPr>
        <w:t>para sustitución ante</w:t>
      </w:r>
      <w:r w:rsidRPr="00894D02">
        <w:rPr>
          <w:rFonts w:ascii="Arial" w:eastAsia="Times New Roman" w:hAnsi="Arial" w:cs="Arial"/>
          <w:sz w:val="24"/>
          <w:szCs w:val="24"/>
        </w:rPr>
        <w:t xml:space="preserve"> fallos.</w:t>
      </w:r>
    </w:p>
    <w:p w14:paraId="159E8DB9" w14:textId="77777777" w:rsidR="0082601E" w:rsidRPr="00894D02" w:rsidRDefault="0082601E" w:rsidP="0082601E">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Mayor compatibilidad, con los módulos arduino-compatible</w:t>
      </w:r>
      <w:r>
        <w:rPr>
          <w:rFonts w:ascii="Arial" w:eastAsia="Times New Roman" w:hAnsi="Arial" w:cs="Arial"/>
          <w:sz w:val="24"/>
          <w:szCs w:val="24"/>
        </w:rPr>
        <w:t>s</w:t>
      </w:r>
      <w:r w:rsidRPr="00894D02">
        <w:rPr>
          <w:rFonts w:ascii="Arial" w:eastAsia="Times New Roman" w:hAnsi="Arial" w:cs="Arial"/>
          <w:sz w:val="24"/>
          <w:szCs w:val="24"/>
        </w:rPr>
        <w:t xml:space="preserve"> </w:t>
      </w:r>
      <w:r>
        <w:rPr>
          <w:rFonts w:ascii="Arial" w:eastAsia="Times New Roman" w:hAnsi="Arial" w:cs="Arial"/>
          <w:sz w:val="24"/>
          <w:szCs w:val="24"/>
        </w:rPr>
        <w:t>(como los de</w:t>
      </w:r>
      <w:r w:rsidRPr="00894D02">
        <w:rPr>
          <w:rFonts w:ascii="Arial" w:eastAsia="Times New Roman" w:hAnsi="Arial" w:cs="Arial"/>
          <w:sz w:val="24"/>
          <w:szCs w:val="24"/>
        </w:rPr>
        <w:t xml:space="preserve"> la familia </w:t>
      </w:r>
      <w:r>
        <w:rPr>
          <w:rFonts w:ascii="Arial" w:eastAsia="Times New Roman" w:hAnsi="Arial" w:cs="Arial"/>
          <w:sz w:val="24"/>
          <w:szCs w:val="24"/>
        </w:rPr>
        <w:t>A</w:t>
      </w:r>
      <w:r w:rsidRPr="00894D02">
        <w:rPr>
          <w:rFonts w:ascii="Arial" w:eastAsia="Times New Roman" w:hAnsi="Arial" w:cs="Arial"/>
          <w:sz w:val="24"/>
          <w:szCs w:val="24"/>
        </w:rPr>
        <w:t>dafruit</w:t>
      </w:r>
      <w:r>
        <w:rPr>
          <w:rFonts w:ascii="Arial" w:eastAsia="Times New Roman" w:hAnsi="Arial" w:cs="Arial"/>
          <w:sz w:val="24"/>
          <w:szCs w:val="24"/>
        </w:rPr>
        <w:t>)</w:t>
      </w:r>
    </w:p>
    <w:p w14:paraId="7EAFB843" w14:textId="77777777" w:rsidR="0082601E" w:rsidRPr="00894D02" w:rsidRDefault="0082601E" w:rsidP="0082601E">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Buen tiempo de respuesta </w:t>
      </w:r>
      <w:r>
        <w:rPr>
          <w:rFonts w:ascii="Arial" w:eastAsia="Times New Roman" w:hAnsi="Arial" w:cs="Arial"/>
          <w:sz w:val="24"/>
          <w:szCs w:val="24"/>
        </w:rPr>
        <w:t>para</w:t>
      </w:r>
      <w:r w:rsidRPr="00894D02">
        <w:rPr>
          <w:rFonts w:ascii="Arial" w:eastAsia="Times New Roman" w:hAnsi="Arial" w:cs="Arial"/>
          <w:sz w:val="24"/>
          <w:szCs w:val="24"/>
        </w:rPr>
        <w:t xml:space="preserve"> I/O.</w:t>
      </w:r>
    </w:p>
    <w:p w14:paraId="363CDC2D" w14:textId="77777777" w:rsidR="0082601E" w:rsidRPr="00894D02" w:rsidRDefault="0082601E" w:rsidP="0082601E">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Alta confiabilidad en la lectura de sensores y en los valores de manipulación de actuadores</w:t>
      </w:r>
      <w:r>
        <w:rPr>
          <w:rFonts w:ascii="Arial" w:eastAsia="Times New Roman" w:hAnsi="Arial" w:cs="Arial"/>
          <w:sz w:val="24"/>
          <w:szCs w:val="24"/>
        </w:rPr>
        <w:t>.</w:t>
      </w:r>
    </w:p>
    <w:p w14:paraId="57D76B4F" w14:textId="77777777" w:rsidR="0082601E" w:rsidRPr="00894D02" w:rsidRDefault="0082601E" w:rsidP="0082601E">
      <w:pPr>
        <w:ind w:left="720"/>
        <w:jc w:val="left"/>
        <w:textAlignment w:val="baseline"/>
        <w:rPr>
          <w:rFonts w:ascii="Arial" w:eastAsia="Times New Roman" w:hAnsi="Arial" w:cs="Arial"/>
          <w:sz w:val="24"/>
          <w:szCs w:val="24"/>
        </w:rPr>
      </w:pPr>
    </w:p>
    <w:p w14:paraId="7E3CA20B" w14:textId="7A4ADA66" w:rsidR="0082601E" w:rsidRPr="00894D02" w:rsidRDefault="0082601E" w:rsidP="0082601E">
      <w:pPr>
        <w:rPr>
          <w:rFonts w:ascii="Arial" w:eastAsia="Times New Roman" w:hAnsi="Arial" w:cs="Arial"/>
          <w:sz w:val="24"/>
          <w:szCs w:val="24"/>
        </w:rPr>
      </w:pPr>
      <w:r w:rsidRPr="00894D02">
        <w:rPr>
          <w:rFonts w:ascii="Arial" w:eastAsia="Times New Roman" w:hAnsi="Arial" w:cs="Arial"/>
          <w:sz w:val="24"/>
          <w:szCs w:val="24"/>
        </w:rPr>
        <w:t xml:space="preserve">Varios de estos beneficios se deben a que Arduino no posee un sistema operativo, sino un único programa que se ejecuta indefinidamente (LOOP) sin necesidad de correr algún software auxiliar que lo dispare o ejecutando como </w:t>
      </w:r>
      <w:r w:rsidRPr="00894D02">
        <w:rPr>
          <w:rFonts w:ascii="Arial" w:eastAsia="Times New Roman" w:hAnsi="Arial" w:cs="Arial"/>
          <w:sz w:val="24"/>
          <w:szCs w:val="24"/>
        </w:rPr>
        <w:lastRenderedPageBreak/>
        <w:t xml:space="preserve">servicio; logrando concentrar su poder de procesamiento en el único programa definido. </w:t>
      </w:r>
      <w:r>
        <w:rPr>
          <w:rFonts w:ascii="Arial" w:eastAsia="Times New Roman" w:hAnsi="Arial" w:cs="Arial"/>
          <w:sz w:val="24"/>
          <w:szCs w:val="24"/>
        </w:rPr>
        <w:t xml:space="preserve">Al carecer de un </w:t>
      </w:r>
      <w:r w:rsidRPr="00894D02">
        <w:rPr>
          <w:rFonts w:ascii="Arial" w:eastAsia="Times New Roman" w:hAnsi="Arial" w:cs="Arial"/>
          <w:sz w:val="24"/>
          <w:szCs w:val="24"/>
        </w:rPr>
        <w:t>sistema operativo</w:t>
      </w:r>
      <w:r>
        <w:rPr>
          <w:rFonts w:ascii="Arial" w:eastAsia="Times New Roman" w:hAnsi="Arial" w:cs="Arial"/>
          <w:sz w:val="24"/>
          <w:szCs w:val="24"/>
        </w:rPr>
        <w:t xml:space="preserve">, no existen retrasos inesperados propios de la </w:t>
      </w:r>
      <w:r w:rsidR="00305DBF">
        <w:rPr>
          <w:rFonts w:ascii="Arial" w:eastAsia="Times New Roman" w:hAnsi="Arial" w:cs="Arial"/>
          <w:sz w:val="24"/>
          <w:szCs w:val="24"/>
        </w:rPr>
        <w:t>arquitectura</w:t>
      </w:r>
      <w:r>
        <w:rPr>
          <w:rFonts w:ascii="Arial" w:eastAsia="Times New Roman" w:hAnsi="Arial" w:cs="Arial"/>
          <w:sz w:val="24"/>
          <w:szCs w:val="24"/>
        </w:rPr>
        <w:t xml:space="preserve"> con protección de memoria y paginación ni tampoco los de la política de </w:t>
      </w:r>
      <w:r w:rsidR="00305DBF">
        <w:rPr>
          <w:rFonts w:ascii="Arial" w:eastAsia="Times New Roman" w:hAnsi="Arial" w:cs="Arial"/>
          <w:sz w:val="24"/>
          <w:szCs w:val="24"/>
        </w:rPr>
        <w:t>programación</w:t>
      </w:r>
      <w:r>
        <w:rPr>
          <w:rFonts w:ascii="Arial" w:eastAsia="Times New Roman" w:hAnsi="Arial" w:cs="Arial"/>
          <w:sz w:val="24"/>
          <w:szCs w:val="24"/>
        </w:rPr>
        <w:t xml:space="preserve"> de tareas (</w:t>
      </w:r>
      <w:r w:rsidRPr="004913E9">
        <w:rPr>
          <w:rFonts w:ascii="Arial" w:eastAsia="Times New Roman" w:hAnsi="Arial" w:cs="Arial"/>
          <w:i/>
          <w:sz w:val="24"/>
          <w:szCs w:val="24"/>
        </w:rPr>
        <w:t>scheduling</w:t>
      </w:r>
      <w:r>
        <w:rPr>
          <w:rFonts w:ascii="Arial" w:eastAsia="Times New Roman" w:hAnsi="Arial" w:cs="Arial"/>
          <w:sz w:val="24"/>
          <w:szCs w:val="24"/>
        </w:rPr>
        <w:t>).</w:t>
      </w:r>
    </w:p>
    <w:p w14:paraId="772172DC" w14:textId="24A9866C" w:rsidR="0082601E" w:rsidRDefault="0082601E" w:rsidP="0082601E">
      <w:pPr>
        <w:rPr>
          <w:b/>
          <w:color w:val="666666"/>
          <w:sz w:val="32"/>
          <w:szCs w:val="32"/>
        </w:rPr>
      </w:pPr>
    </w:p>
    <w:p w14:paraId="59404D4B" w14:textId="77777777" w:rsidR="0082601E" w:rsidRPr="00616710" w:rsidRDefault="0082601E" w:rsidP="0082601E">
      <w:pPr>
        <w:pStyle w:val="Ttulo3"/>
        <w:rPr>
          <w:b w:val="0"/>
          <w:sz w:val="28"/>
          <w:szCs w:val="28"/>
        </w:rPr>
      </w:pPr>
      <w:bookmarkStart w:id="399" w:name="_Toc504153936"/>
      <w:bookmarkStart w:id="400" w:name="_Ref509651099"/>
      <w:bookmarkStart w:id="401" w:name="_Toc509667192"/>
      <w:r w:rsidRPr="00616710">
        <w:rPr>
          <w:b w:val="0"/>
          <w:sz w:val="28"/>
          <w:szCs w:val="28"/>
        </w:rPr>
        <w:t>8.</w:t>
      </w:r>
      <w:r>
        <w:rPr>
          <w:b w:val="0"/>
          <w:sz w:val="28"/>
          <w:szCs w:val="28"/>
        </w:rPr>
        <w:t>2.</w:t>
      </w:r>
      <w:r w:rsidRPr="00616710">
        <w:rPr>
          <w:b w:val="0"/>
          <w:sz w:val="28"/>
          <w:szCs w:val="28"/>
        </w:rPr>
        <w:t>4 Cámara V2 de Raspberry Pi</w:t>
      </w:r>
      <w:bookmarkEnd w:id="399"/>
      <w:bookmarkEnd w:id="400"/>
      <w:bookmarkEnd w:id="401"/>
    </w:p>
    <w:p w14:paraId="12E21B54" w14:textId="77777777" w:rsidR="0082601E" w:rsidRPr="00DC00CE" w:rsidRDefault="0082601E" w:rsidP="0082601E"/>
    <w:p w14:paraId="073F1A45" w14:textId="55076F64" w:rsidR="0082601E" w:rsidRPr="00CB7067" w:rsidRDefault="0082601E" w:rsidP="0082601E">
      <w:pPr>
        <w:rPr>
          <w:rFonts w:ascii="Arial" w:eastAsia="Times New Roman" w:hAnsi="Arial" w:cs="Arial"/>
          <w:sz w:val="24"/>
          <w:szCs w:val="24"/>
        </w:rPr>
      </w:pPr>
      <w:r>
        <w:rPr>
          <w:rFonts w:ascii="Arial" w:eastAsia="Times New Roman" w:hAnsi="Arial" w:cs="Arial"/>
          <w:sz w:val="24"/>
          <w:szCs w:val="24"/>
        </w:rPr>
        <w:t xml:space="preserve">Como se mencionó anteriormente, se delegó la tarea de captura de imágenes a </w:t>
      </w:r>
      <w:r w:rsidRPr="00894D02">
        <w:rPr>
          <w:rFonts w:ascii="Arial" w:eastAsia="Times New Roman" w:hAnsi="Arial" w:cs="Arial"/>
          <w:sz w:val="24"/>
          <w:szCs w:val="24"/>
        </w:rPr>
        <w:t>Raspberry,</w:t>
      </w:r>
      <w:r>
        <w:rPr>
          <w:rFonts w:ascii="Arial" w:eastAsia="Times New Roman" w:hAnsi="Arial" w:cs="Arial"/>
          <w:sz w:val="24"/>
          <w:szCs w:val="24"/>
        </w:rPr>
        <w:t xml:space="preserve"> a través de la</w:t>
      </w:r>
      <w:r w:rsidRPr="00894D02">
        <w:rPr>
          <w:rFonts w:ascii="Arial" w:eastAsia="Times New Roman" w:hAnsi="Arial" w:cs="Arial"/>
          <w:sz w:val="24"/>
          <w:szCs w:val="24"/>
        </w:rPr>
        <w:t xml:space="preserve"> cámara </w:t>
      </w:r>
      <w:r>
        <w:rPr>
          <w:rFonts w:ascii="Arial" w:eastAsia="Times New Roman" w:hAnsi="Arial" w:cs="Arial"/>
          <w:sz w:val="24"/>
          <w:szCs w:val="24"/>
        </w:rPr>
        <w:t>exclusiva</w:t>
      </w:r>
      <w:r w:rsidRPr="00894D02">
        <w:rPr>
          <w:rFonts w:ascii="Arial" w:eastAsia="Times New Roman" w:hAnsi="Arial" w:cs="Arial"/>
          <w:sz w:val="24"/>
          <w:szCs w:val="24"/>
        </w:rPr>
        <w:t xml:space="preserve"> de esta plataforma </w:t>
      </w:r>
      <w:r>
        <w:rPr>
          <w:rFonts w:ascii="Arial" w:eastAsia="Times New Roman" w:hAnsi="Arial" w:cs="Arial"/>
          <w:sz w:val="24"/>
          <w:szCs w:val="24"/>
        </w:rPr>
        <w:t>en su versión V2. Esta</w:t>
      </w:r>
      <w:r w:rsidRPr="00894D02">
        <w:rPr>
          <w:rFonts w:ascii="Arial" w:eastAsia="Times New Roman" w:hAnsi="Arial" w:cs="Arial"/>
          <w:sz w:val="24"/>
          <w:szCs w:val="24"/>
        </w:rPr>
        <w:t xml:space="preserve"> se conecta al puerto CSI de cualquier modelo de este </w:t>
      </w:r>
      <w:r>
        <w:rPr>
          <w:rFonts w:ascii="Arial" w:eastAsia="Times New Roman" w:hAnsi="Arial" w:cs="Arial"/>
          <w:sz w:val="24"/>
          <w:szCs w:val="24"/>
        </w:rPr>
        <w:t>SBC</w:t>
      </w:r>
      <w:r w:rsidRPr="00894D02">
        <w:rPr>
          <w:rFonts w:ascii="Arial" w:eastAsia="Times New Roman" w:hAnsi="Arial" w:cs="Arial"/>
          <w:sz w:val="24"/>
          <w:szCs w:val="24"/>
        </w:rPr>
        <w:t xml:space="preserve">, lo cual permite obviar la conexión pin a pin </w:t>
      </w:r>
      <w:r>
        <w:rPr>
          <w:rFonts w:ascii="Arial" w:eastAsia="Times New Roman" w:hAnsi="Arial" w:cs="Arial"/>
          <w:sz w:val="24"/>
          <w:szCs w:val="24"/>
        </w:rPr>
        <w:t xml:space="preserve">(como ocurre con cámaras como la OV7660) </w:t>
      </w:r>
      <w:r w:rsidRPr="00894D02">
        <w:rPr>
          <w:rFonts w:ascii="Arial" w:eastAsia="Times New Roman" w:hAnsi="Arial" w:cs="Arial"/>
          <w:sz w:val="24"/>
          <w:szCs w:val="24"/>
        </w:rPr>
        <w:t xml:space="preserve">y </w:t>
      </w:r>
      <w:r>
        <w:rPr>
          <w:rFonts w:ascii="Arial" w:eastAsia="Times New Roman" w:hAnsi="Arial" w:cs="Arial"/>
          <w:sz w:val="24"/>
          <w:szCs w:val="24"/>
        </w:rPr>
        <w:t>no es necesario</w:t>
      </w:r>
      <w:r w:rsidRPr="00894D02">
        <w:rPr>
          <w:rFonts w:ascii="Arial" w:eastAsia="Times New Roman" w:hAnsi="Arial" w:cs="Arial"/>
          <w:sz w:val="24"/>
          <w:szCs w:val="24"/>
        </w:rPr>
        <w:t xml:space="preserve"> </w:t>
      </w:r>
      <w:r>
        <w:rPr>
          <w:rFonts w:ascii="Arial" w:eastAsia="Times New Roman" w:hAnsi="Arial" w:cs="Arial"/>
          <w:sz w:val="24"/>
          <w:szCs w:val="24"/>
        </w:rPr>
        <w:t>controlar la</w:t>
      </w:r>
      <w:r w:rsidRPr="00894D02">
        <w:rPr>
          <w:rFonts w:ascii="Arial" w:eastAsia="Times New Roman" w:hAnsi="Arial" w:cs="Arial"/>
          <w:sz w:val="24"/>
          <w:szCs w:val="24"/>
        </w:rPr>
        <w:t xml:space="preserve"> comunicación y </w:t>
      </w:r>
      <w:r>
        <w:rPr>
          <w:rFonts w:ascii="Arial" w:eastAsia="Times New Roman" w:hAnsi="Arial" w:cs="Arial"/>
          <w:sz w:val="24"/>
          <w:szCs w:val="24"/>
        </w:rPr>
        <w:t>captura de imágenes</w:t>
      </w:r>
      <w:r w:rsidRPr="00894D02">
        <w:rPr>
          <w:rFonts w:ascii="Arial" w:eastAsia="Times New Roman" w:hAnsi="Arial" w:cs="Arial"/>
          <w:sz w:val="24"/>
          <w:szCs w:val="24"/>
        </w:rPr>
        <w:t>. Como se comentó en el capítulo 4</w:t>
      </w:r>
      <w:r w:rsidR="00491F27">
        <w:rPr>
          <w:rFonts w:ascii="Arial" w:eastAsia="Times New Roman" w:hAnsi="Arial" w:cs="Arial"/>
          <w:sz w:val="24"/>
          <w:szCs w:val="24"/>
        </w:rPr>
        <w:t xml:space="preserve"> </w:t>
      </w:r>
      <w:r w:rsidR="00305DBF">
        <w:rPr>
          <w:rFonts w:ascii="Arial" w:eastAsia="Times New Roman" w:hAnsi="Arial" w:cs="Arial"/>
          <w:sz w:val="24"/>
          <w:szCs w:val="24"/>
        </w:rPr>
        <w:t>(</w:t>
      </w:r>
      <w:r w:rsidR="00491F27" w:rsidRPr="00491F27">
        <w:rPr>
          <w:rFonts w:ascii="Arial" w:eastAsia="Times New Roman" w:hAnsi="Arial" w:cs="Arial"/>
          <w:sz w:val="24"/>
          <w:szCs w:val="24"/>
        </w:rPr>
        <w:fldChar w:fldCharType="begin"/>
      </w:r>
      <w:r w:rsidR="00491F27" w:rsidRPr="00491F27">
        <w:rPr>
          <w:rFonts w:ascii="Arial" w:eastAsia="Times New Roman" w:hAnsi="Arial" w:cs="Arial"/>
          <w:sz w:val="24"/>
          <w:szCs w:val="24"/>
        </w:rPr>
        <w:instrText xml:space="preserve"> REF _Ref503901366 \h </w:instrText>
      </w:r>
      <w:r w:rsidR="00491F27" w:rsidRPr="00491F27">
        <w:rPr>
          <w:rFonts w:ascii="Arial" w:eastAsia="Times New Roman" w:hAnsi="Arial" w:cs="Arial"/>
          <w:sz w:val="24"/>
          <w:szCs w:val="24"/>
        </w:rPr>
      </w:r>
      <w:r w:rsidR="00491F27" w:rsidRPr="00491F27">
        <w:rPr>
          <w:rFonts w:ascii="Arial" w:eastAsia="Times New Roman" w:hAnsi="Arial" w:cs="Arial"/>
          <w:sz w:val="24"/>
          <w:szCs w:val="24"/>
        </w:rPr>
        <w:instrText xml:space="preserve"> \* MERGEFORMAT </w:instrText>
      </w:r>
      <w:r w:rsidR="00491F27" w:rsidRPr="00491F27">
        <w:rPr>
          <w:rFonts w:ascii="Arial" w:eastAsia="Times New Roman" w:hAnsi="Arial" w:cs="Arial"/>
          <w:sz w:val="24"/>
          <w:szCs w:val="24"/>
        </w:rPr>
        <w:fldChar w:fldCharType="separate"/>
      </w:r>
      <w:r w:rsidR="00491F27" w:rsidRPr="00491F27">
        <w:rPr>
          <w:rFonts w:ascii="Arial" w:hAnsi="Arial" w:cs="Arial"/>
          <w:b/>
          <w:sz w:val="24"/>
          <w:szCs w:val="24"/>
        </w:rPr>
        <w:t>4.5 Accesorios para Raspberry Pi</w:t>
      </w:r>
      <w:r w:rsidR="00491F27" w:rsidRPr="00491F27">
        <w:rPr>
          <w:rFonts w:ascii="Arial" w:eastAsia="Times New Roman" w:hAnsi="Arial" w:cs="Arial"/>
          <w:sz w:val="24"/>
          <w:szCs w:val="24"/>
        </w:rPr>
        <w:fldChar w:fldCharType="end"/>
      </w:r>
      <w:r w:rsidR="00305DBF">
        <w:rPr>
          <w:rFonts w:ascii="Arial" w:eastAsia="Times New Roman" w:hAnsi="Arial" w:cs="Arial"/>
          <w:sz w:val="24"/>
          <w:szCs w:val="24"/>
        </w:rPr>
        <w:t>)</w:t>
      </w:r>
      <w:r w:rsidRPr="00894D02">
        <w:rPr>
          <w:rFonts w:ascii="Arial" w:eastAsia="Times New Roman" w:hAnsi="Arial" w:cs="Arial"/>
          <w:sz w:val="24"/>
          <w:szCs w:val="24"/>
        </w:rPr>
        <w:t>, es una cámara de alta definición de 8 megapíxeles, suficiente para el objetivo que se pretende con el desarrollo del SAR</w:t>
      </w:r>
      <w:r w:rsidR="00491F27">
        <w:rPr>
          <w:rFonts w:ascii="Arial" w:eastAsia="Times New Roman" w:hAnsi="Arial" w:cs="Arial"/>
          <w:sz w:val="24"/>
          <w:szCs w:val="24"/>
        </w:rPr>
        <w:t>. Esto solucionó</w:t>
      </w:r>
      <w:r>
        <w:rPr>
          <w:rFonts w:ascii="Arial" w:eastAsia="Times New Roman" w:hAnsi="Arial" w:cs="Arial"/>
          <w:sz w:val="24"/>
          <w:szCs w:val="24"/>
        </w:rPr>
        <w:t xml:space="preserve"> </w:t>
      </w:r>
      <w:r w:rsidRPr="00894D02">
        <w:rPr>
          <w:rFonts w:ascii="Arial" w:eastAsia="Times New Roman" w:hAnsi="Arial" w:cs="Arial"/>
          <w:sz w:val="24"/>
          <w:szCs w:val="24"/>
        </w:rPr>
        <w:t xml:space="preserve">las problemáticas que se nos presentaron a la hora de probar la cámara OV7670 con Arduino; como el poder de procesamiento de imágenes y transmisión de las mismas (inalámbricamente) hacia otro dispositivo tal como una PC o un dispositivo móvil (en </w:t>
      </w:r>
      <w:r>
        <w:rPr>
          <w:rFonts w:ascii="Arial" w:eastAsia="Times New Roman" w:hAnsi="Arial" w:cs="Arial"/>
          <w:sz w:val="24"/>
          <w:szCs w:val="24"/>
        </w:rPr>
        <w:t>el caso de esta tesina</w:t>
      </w:r>
      <w:r w:rsidRPr="00894D02">
        <w:rPr>
          <w:rFonts w:ascii="Arial" w:eastAsia="Times New Roman" w:hAnsi="Arial" w:cs="Arial"/>
          <w:sz w:val="24"/>
          <w:szCs w:val="24"/>
        </w:rPr>
        <w:t xml:space="preserve"> smartphones).</w:t>
      </w:r>
    </w:p>
    <w:p w14:paraId="1ADF77C0" w14:textId="77777777" w:rsidR="0082601E" w:rsidRPr="009254E0" w:rsidRDefault="0082601E" w:rsidP="0082601E">
      <w:pPr>
        <w:rPr>
          <w:rFonts w:ascii="Times New Roman" w:eastAsia="Times New Roman" w:hAnsi="Times New Roman" w:cs="Times New Roman"/>
          <w:sz w:val="24"/>
          <w:szCs w:val="24"/>
        </w:rPr>
      </w:pPr>
    </w:p>
    <w:p w14:paraId="0A01BA73" w14:textId="77777777" w:rsidR="0082601E" w:rsidRPr="00616710" w:rsidRDefault="0082601E" w:rsidP="0082601E">
      <w:pPr>
        <w:pStyle w:val="Ttulo3"/>
        <w:rPr>
          <w:b w:val="0"/>
          <w:sz w:val="28"/>
          <w:szCs w:val="28"/>
        </w:rPr>
      </w:pPr>
      <w:bookmarkStart w:id="402" w:name="_Toc504153937"/>
      <w:bookmarkStart w:id="403" w:name="_Toc509667193"/>
      <w:r w:rsidRPr="00616710">
        <w:rPr>
          <w:b w:val="0"/>
          <w:sz w:val="28"/>
          <w:szCs w:val="28"/>
        </w:rPr>
        <w:t>8.</w:t>
      </w:r>
      <w:r>
        <w:rPr>
          <w:b w:val="0"/>
          <w:sz w:val="28"/>
          <w:szCs w:val="28"/>
        </w:rPr>
        <w:t>2.</w:t>
      </w:r>
      <w:r w:rsidRPr="00616710">
        <w:rPr>
          <w:b w:val="0"/>
          <w:sz w:val="28"/>
          <w:szCs w:val="28"/>
        </w:rPr>
        <w:t>5 Módulos de Arduino</w:t>
      </w:r>
      <w:bookmarkEnd w:id="402"/>
      <w:bookmarkEnd w:id="403"/>
    </w:p>
    <w:p w14:paraId="7F5A7C01" w14:textId="77777777" w:rsidR="0082601E" w:rsidRPr="00894D02" w:rsidRDefault="0082601E" w:rsidP="0082601E">
      <w:pPr>
        <w:rPr>
          <w:rFonts w:ascii="Times New Roman" w:eastAsia="Times New Roman" w:hAnsi="Times New Roman" w:cs="Times New Roman"/>
          <w:sz w:val="24"/>
          <w:szCs w:val="24"/>
        </w:rPr>
      </w:pPr>
    </w:p>
    <w:p w14:paraId="4D543556" w14:textId="77777777" w:rsidR="0082601E" w:rsidRPr="00894D02" w:rsidRDefault="0082601E" w:rsidP="0082601E">
      <w:pPr>
        <w:rPr>
          <w:rFonts w:ascii="Times New Roman" w:eastAsia="Times New Roman" w:hAnsi="Times New Roman" w:cs="Times New Roman"/>
          <w:sz w:val="24"/>
          <w:szCs w:val="24"/>
        </w:rPr>
      </w:pPr>
      <w:r w:rsidRPr="00894D02">
        <w:rPr>
          <w:rFonts w:ascii="Arial" w:eastAsia="Times New Roman" w:hAnsi="Arial" w:cs="Arial"/>
          <w:sz w:val="24"/>
          <w:szCs w:val="24"/>
        </w:rPr>
        <w:t>Dentro de los módulos, sensores y actuadores de Arduino que se probaron y/o se utilizan, se encuentran:</w:t>
      </w:r>
    </w:p>
    <w:p w14:paraId="328F1190" w14:textId="77777777" w:rsidR="0082601E" w:rsidRDefault="0082601E" w:rsidP="0082601E">
      <w:pPr>
        <w:rPr>
          <w:rFonts w:ascii="Times New Roman" w:eastAsia="Times New Roman" w:hAnsi="Times New Roman" w:cs="Times New Roman"/>
          <w:sz w:val="24"/>
          <w:szCs w:val="24"/>
        </w:rPr>
      </w:pPr>
    </w:p>
    <w:p w14:paraId="35A19BAD" w14:textId="60BD4B4A" w:rsidR="0082601E" w:rsidRPr="00894D02" w:rsidRDefault="00083C34" w:rsidP="0082601E">
      <w:pPr>
        <w:ind w:left="709"/>
        <w:rPr>
          <w:rFonts w:ascii="Arial" w:eastAsia="Times New Roman" w:hAnsi="Arial" w:cs="Arial"/>
          <w:i/>
          <w:sz w:val="24"/>
          <w:szCs w:val="24"/>
          <w:u w:val="single"/>
        </w:rPr>
      </w:pPr>
      <w:r>
        <w:rPr>
          <w:rFonts w:ascii="Arial" w:eastAsia="Times New Roman" w:hAnsi="Arial" w:cs="Arial"/>
          <w:i/>
          <w:sz w:val="24"/>
          <w:szCs w:val="24"/>
          <w:u w:val="single"/>
        </w:rPr>
        <w:t>Utilizados en el SAR</w:t>
      </w:r>
      <w:r w:rsidR="0082601E">
        <w:rPr>
          <w:rFonts w:ascii="Arial" w:eastAsia="Times New Roman" w:hAnsi="Arial" w:cs="Arial"/>
          <w:i/>
          <w:sz w:val="24"/>
          <w:szCs w:val="24"/>
          <w:u w:val="single"/>
        </w:rPr>
        <w:t>:</w:t>
      </w:r>
    </w:p>
    <w:p w14:paraId="13DE17F0" w14:textId="77777777" w:rsidR="0082601E" w:rsidRPr="00894D02" w:rsidRDefault="0082601E" w:rsidP="0082601E">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El módulo GPS, será utilizado para determinar la ubicación geográfica del SAR (Geolocalización) </w:t>
      </w:r>
    </w:p>
    <w:p w14:paraId="4A490EBB" w14:textId="77777777" w:rsidR="0082601E" w:rsidRPr="00894D02" w:rsidRDefault="0082601E" w:rsidP="0082601E">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Sensor de temperatura KY-001(-55° a +125°)</w:t>
      </w:r>
    </w:p>
    <w:p w14:paraId="6FC6ECC7" w14:textId="60B9ABF0" w:rsidR="0082601E" w:rsidRPr="00894D02" w:rsidRDefault="0082601E" w:rsidP="0082601E">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Sensor ultrasonido HC-SR04 para determinar presencia de objetos </w:t>
      </w:r>
      <w:r w:rsidR="00194ED3">
        <w:rPr>
          <w:rFonts w:ascii="Arial" w:eastAsia="Times New Roman" w:hAnsi="Arial" w:cs="Arial"/>
          <w:sz w:val="24"/>
          <w:szCs w:val="24"/>
        </w:rPr>
        <w:t>a determinada</w:t>
      </w:r>
      <w:r w:rsidRPr="00894D02">
        <w:rPr>
          <w:rFonts w:ascii="Arial" w:eastAsia="Times New Roman" w:hAnsi="Arial" w:cs="Arial"/>
          <w:sz w:val="24"/>
          <w:szCs w:val="24"/>
        </w:rPr>
        <w:t xml:space="preserve"> distancia y tratar de evitar el impacto con los mismos</w:t>
      </w:r>
    </w:p>
    <w:p w14:paraId="3D768E1F" w14:textId="61D27599" w:rsidR="0082601E" w:rsidRPr="00894D02" w:rsidRDefault="0082601E" w:rsidP="0082601E">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Motores CC</w:t>
      </w:r>
      <w:r w:rsidR="00194ED3">
        <w:rPr>
          <w:rFonts w:ascii="Arial" w:eastAsia="Times New Roman" w:hAnsi="Arial" w:cs="Arial"/>
          <w:sz w:val="24"/>
          <w:szCs w:val="24"/>
        </w:rPr>
        <w:t xml:space="preserve"> (corriente continua)</w:t>
      </w:r>
      <w:r w:rsidRPr="00894D02">
        <w:rPr>
          <w:rFonts w:ascii="Arial" w:eastAsia="Times New Roman" w:hAnsi="Arial" w:cs="Arial"/>
          <w:sz w:val="24"/>
          <w:szCs w:val="24"/>
        </w:rPr>
        <w:t xml:space="preserve"> para la movilidad del SAR dentro del ambiente</w:t>
      </w:r>
    </w:p>
    <w:p w14:paraId="0837109C" w14:textId="77777777" w:rsidR="0082601E" w:rsidRDefault="0082601E" w:rsidP="0082601E">
      <w:pPr>
        <w:ind w:left="720"/>
        <w:jc w:val="left"/>
        <w:textAlignment w:val="baseline"/>
        <w:rPr>
          <w:rFonts w:ascii="Arial" w:eastAsia="Times New Roman" w:hAnsi="Arial" w:cs="Arial"/>
        </w:rPr>
      </w:pPr>
    </w:p>
    <w:p w14:paraId="4384DFE0" w14:textId="77777777" w:rsidR="0082601E" w:rsidRPr="00894D02" w:rsidRDefault="0082601E" w:rsidP="0082601E">
      <w:pPr>
        <w:ind w:left="709"/>
        <w:rPr>
          <w:rFonts w:ascii="Arial" w:eastAsia="Times New Roman" w:hAnsi="Arial" w:cs="Arial"/>
          <w:i/>
          <w:sz w:val="24"/>
          <w:szCs w:val="24"/>
          <w:u w:val="single"/>
        </w:rPr>
      </w:pPr>
      <w:r>
        <w:rPr>
          <w:rFonts w:ascii="Arial" w:eastAsia="Times New Roman" w:hAnsi="Arial" w:cs="Arial"/>
          <w:i/>
          <w:sz w:val="24"/>
          <w:szCs w:val="24"/>
          <w:u w:val="single"/>
        </w:rPr>
        <w:t>Ensayados y no seleccionados:</w:t>
      </w:r>
    </w:p>
    <w:p w14:paraId="5B8D7ED9" w14:textId="68587EE4" w:rsidR="0082601E" w:rsidRPr="00894D02" w:rsidRDefault="0082601E" w:rsidP="0082601E">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 xml:space="preserve">El módulo wifi </w:t>
      </w:r>
      <w:r>
        <w:rPr>
          <w:rFonts w:ascii="Arial" w:eastAsia="Times New Roman" w:hAnsi="Arial" w:cs="Arial"/>
          <w:color w:val="auto"/>
          <w:sz w:val="24"/>
          <w:szCs w:val="24"/>
        </w:rPr>
        <w:t>ESP</w:t>
      </w:r>
      <w:r w:rsidRPr="00894D02">
        <w:rPr>
          <w:rFonts w:ascii="Arial" w:eastAsia="Times New Roman" w:hAnsi="Arial" w:cs="Arial"/>
          <w:color w:val="auto"/>
          <w:sz w:val="24"/>
          <w:szCs w:val="24"/>
        </w:rPr>
        <w:t>8266 y el módulo Bluetooth HC-05, no se utilizarán debido a que la Raspberry Pi3 Model</w:t>
      </w:r>
      <w:r w:rsidR="00984219">
        <w:rPr>
          <w:rFonts w:ascii="Arial" w:eastAsia="Times New Roman" w:hAnsi="Arial" w:cs="Arial"/>
          <w:color w:val="auto"/>
          <w:sz w:val="24"/>
          <w:szCs w:val="24"/>
        </w:rPr>
        <w:t>o</w:t>
      </w:r>
      <w:r w:rsidRPr="00894D02">
        <w:rPr>
          <w:rFonts w:ascii="Arial" w:eastAsia="Times New Roman" w:hAnsi="Arial" w:cs="Arial"/>
          <w:color w:val="auto"/>
          <w:sz w:val="24"/>
          <w:szCs w:val="24"/>
        </w:rPr>
        <w:t xml:space="preserve"> B, </w:t>
      </w:r>
      <w:r>
        <w:rPr>
          <w:rFonts w:ascii="Arial" w:eastAsia="Times New Roman" w:hAnsi="Arial" w:cs="Arial"/>
          <w:color w:val="auto"/>
          <w:sz w:val="24"/>
          <w:szCs w:val="24"/>
        </w:rPr>
        <w:t>brinda su funcionalidad</w:t>
      </w:r>
      <w:r w:rsidRPr="00894D02">
        <w:rPr>
          <w:rFonts w:ascii="Arial" w:eastAsia="Times New Roman" w:hAnsi="Arial" w:cs="Arial"/>
          <w:color w:val="auto"/>
          <w:sz w:val="24"/>
          <w:szCs w:val="24"/>
        </w:rPr>
        <w:t xml:space="preserve">. </w:t>
      </w:r>
    </w:p>
    <w:p w14:paraId="5E4828F1" w14:textId="77777777" w:rsidR="0082601E" w:rsidRPr="00894D02" w:rsidRDefault="0082601E" w:rsidP="0082601E">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El módulo Acelerómetro MMA7361.</w:t>
      </w:r>
    </w:p>
    <w:p w14:paraId="115784CA" w14:textId="77777777" w:rsidR="0082601E" w:rsidRPr="00894D02" w:rsidRDefault="0082601E" w:rsidP="0082601E">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Servomotor sg90.</w:t>
      </w:r>
    </w:p>
    <w:p w14:paraId="658DE7B0" w14:textId="77777777" w:rsidR="0082601E" w:rsidRPr="00894D02" w:rsidRDefault="0082601E" w:rsidP="0082601E">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evasión de obstáculos KY032.</w:t>
      </w:r>
    </w:p>
    <w:p w14:paraId="0FFE2E85" w14:textId="77777777" w:rsidR="0082601E" w:rsidRPr="00894D02" w:rsidRDefault="0082601E" w:rsidP="0082601E">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golpe KY-031.</w:t>
      </w:r>
    </w:p>
    <w:p w14:paraId="254B6728" w14:textId="77777777" w:rsidR="0082601E" w:rsidRPr="00894D02" w:rsidRDefault="0082601E" w:rsidP="0082601E">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llamas KY-026.</w:t>
      </w:r>
    </w:p>
    <w:p w14:paraId="58C11DE8" w14:textId="77777777" w:rsidR="0082601E" w:rsidRDefault="0082601E" w:rsidP="0082601E">
      <w:pPr>
        <w:rPr>
          <w:rFonts w:ascii="Arial" w:hAnsi="Arial" w:cs="Arial"/>
          <w:bCs/>
          <w:color w:val="222222"/>
          <w:sz w:val="28"/>
          <w:szCs w:val="28"/>
          <w:shd w:val="clear" w:color="auto" w:fill="FFFFFF"/>
        </w:rPr>
      </w:pPr>
    </w:p>
    <w:p w14:paraId="2C362818" w14:textId="77777777" w:rsidR="00871ADA" w:rsidRDefault="00871ADA">
      <w:pPr>
        <w:rPr>
          <w:b/>
          <w:color w:val="666666"/>
          <w:sz w:val="32"/>
          <w:szCs w:val="32"/>
        </w:rPr>
      </w:pPr>
      <w:bookmarkStart w:id="404" w:name="_Toc504153938"/>
      <w:r>
        <w:rPr>
          <w:b/>
          <w:sz w:val="32"/>
          <w:szCs w:val="32"/>
        </w:rPr>
        <w:br w:type="page"/>
      </w:r>
    </w:p>
    <w:p w14:paraId="03A525DA" w14:textId="3B25979D" w:rsidR="0082601E" w:rsidRDefault="0082601E" w:rsidP="0082601E">
      <w:pPr>
        <w:pStyle w:val="Ttulo2"/>
        <w:rPr>
          <w:b/>
          <w:sz w:val="32"/>
          <w:szCs w:val="32"/>
        </w:rPr>
      </w:pPr>
      <w:bookmarkStart w:id="405" w:name="_Toc509667194"/>
      <w:r>
        <w:rPr>
          <w:b/>
          <w:sz w:val="32"/>
          <w:szCs w:val="32"/>
        </w:rPr>
        <w:lastRenderedPageBreak/>
        <w:t xml:space="preserve">8.3 </w:t>
      </w:r>
      <w:r w:rsidRPr="007640BC">
        <w:rPr>
          <w:b/>
          <w:sz w:val="32"/>
          <w:szCs w:val="32"/>
        </w:rPr>
        <w:t xml:space="preserve">Selección tecnologías </w:t>
      </w:r>
      <w:r>
        <w:rPr>
          <w:b/>
          <w:sz w:val="32"/>
          <w:szCs w:val="32"/>
        </w:rPr>
        <w:t>software</w:t>
      </w:r>
      <w:bookmarkEnd w:id="404"/>
      <w:bookmarkEnd w:id="405"/>
    </w:p>
    <w:p w14:paraId="6A20BC9D" w14:textId="77777777" w:rsidR="00871ADA" w:rsidRDefault="00871ADA" w:rsidP="00871ADA">
      <w:pPr>
        <w:rPr>
          <w:rFonts w:ascii="Arial" w:eastAsia="Times New Roman" w:hAnsi="Arial" w:cs="Arial"/>
          <w:sz w:val="24"/>
          <w:szCs w:val="24"/>
        </w:rPr>
      </w:pPr>
      <w:bookmarkStart w:id="406" w:name="_Toc504153939"/>
    </w:p>
    <w:p w14:paraId="71A9C421" w14:textId="32CD991C" w:rsidR="0082601E" w:rsidRDefault="0082601E" w:rsidP="00871ADA">
      <w:pPr>
        <w:rPr>
          <w:rFonts w:ascii="Arial" w:eastAsia="Times New Roman" w:hAnsi="Arial" w:cs="Arial"/>
          <w:sz w:val="24"/>
          <w:szCs w:val="24"/>
        </w:rPr>
      </w:pPr>
      <w:r w:rsidRPr="00871ADA">
        <w:rPr>
          <w:rFonts w:ascii="Arial" w:eastAsia="Times New Roman" w:hAnsi="Arial" w:cs="Arial"/>
          <w:sz w:val="24"/>
          <w:szCs w:val="24"/>
        </w:rPr>
        <w:t>La selección del software, necesario para el desarrollo del SAR, se basa en los siguientes requerimientos:</w:t>
      </w:r>
      <w:bookmarkEnd w:id="406"/>
    </w:p>
    <w:p w14:paraId="14778E5B" w14:textId="77777777" w:rsidR="0087604A" w:rsidRPr="00871ADA" w:rsidRDefault="0087604A" w:rsidP="00871ADA">
      <w:pPr>
        <w:rPr>
          <w:rFonts w:ascii="Arial" w:eastAsia="Times New Roman" w:hAnsi="Arial" w:cs="Arial"/>
          <w:sz w:val="24"/>
          <w:szCs w:val="24"/>
        </w:rPr>
      </w:pPr>
    </w:p>
    <w:p w14:paraId="18D61F13" w14:textId="77777777" w:rsidR="0082601E" w:rsidRPr="00871ADA" w:rsidRDefault="0082601E" w:rsidP="00871ADA">
      <w:pPr>
        <w:pStyle w:val="Prrafodelista"/>
        <w:numPr>
          <w:ilvl w:val="0"/>
          <w:numId w:val="50"/>
        </w:numPr>
        <w:rPr>
          <w:rFonts w:ascii="Arial" w:eastAsia="Times New Roman" w:hAnsi="Arial" w:cs="Arial"/>
          <w:sz w:val="24"/>
          <w:szCs w:val="24"/>
        </w:rPr>
      </w:pPr>
      <w:bookmarkStart w:id="407" w:name="_Toc504153940"/>
      <w:r w:rsidRPr="00871ADA">
        <w:rPr>
          <w:rFonts w:ascii="Arial" w:eastAsia="Times New Roman" w:hAnsi="Arial" w:cs="Arial"/>
          <w:sz w:val="24"/>
          <w:szCs w:val="24"/>
        </w:rPr>
        <w:t>Nivel de abstracción alto, logrado mediante librerías basadas en JavaScript, para la comunicación con el hardware (J5).</w:t>
      </w:r>
      <w:bookmarkEnd w:id="407"/>
    </w:p>
    <w:p w14:paraId="6972E3C2" w14:textId="77777777" w:rsidR="0082601E" w:rsidRPr="00871ADA" w:rsidRDefault="0082601E" w:rsidP="00871ADA">
      <w:pPr>
        <w:pStyle w:val="Prrafodelista"/>
        <w:numPr>
          <w:ilvl w:val="0"/>
          <w:numId w:val="50"/>
        </w:numPr>
        <w:rPr>
          <w:rFonts w:ascii="Arial" w:eastAsia="Times New Roman" w:hAnsi="Arial" w:cs="Arial"/>
          <w:sz w:val="24"/>
          <w:szCs w:val="24"/>
        </w:rPr>
      </w:pPr>
      <w:bookmarkStart w:id="408" w:name="_Toc504153941"/>
      <w:r w:rsidRPr="00871ADA">
        <w:rPr>
          <w:rFonts w:ascii="Arial" w:eastAsia="Times New Roman" w:hAnsi="Arial" w:cs="Arial"/>
          <w:sz w:val="24"/>
          <w:szCs w:val="24"/>
        </w:rPr>
        <w:t>Utilizar un Sistema Operativo de base (en nuestro caso Raspbian), en vez de una rutina corriendo en un microcontrolador.</w:t>
      </w:r>
      <w:bookmarkEnd w:id="408"/>
    </w:p>
    <w:p w14:paraId="77986ABB" w14:textId="77777777" w:rsidR="0082601E" w:rsidRPr="00871ADA" w:rsidRDefault="0082601E" w:rsidP="00871ADA">
      <w:pPr>
        <w:pStyle w:val="Prrafodelista"/>
        <w:numPr>
          <w:ilvl w:val="0"/>
          <w:numId w:val="50"/>
        </w:numPr>
        <w:rPr>
          <w:rFonts w:ascii="Arial" w:eastAsia="Times New Roman" w:hAnsi="Arial" w:cs="Arial"/>
          <w:sz w:val="24"/>
          <w:szCs w:val="24"/>
        </w:rPr>
      </w:pPr>
      <w:bookmarkStart w:id="409" w:name="_Toc504153942"/>
      <w:r w:rsidRPr="00871ADA">
        <w:rPr>
          <w:rFonts w:ascii="Arial" w:eastAsia="Times New Roman" w:hAnsi="Arial" w:cs="Arial"/>
          <w:sz w:val="24"/>
          <w:szCs w:val="24"/>
        </w:rPr>
        <w:t>Contar con recursos necesarios para desplegar un servidor web.</w:t>
      </w:r>
      <w:bookmarkEnd w:id="409"/>
    </w:p>
    <w:p w14:paraId="2D437F4C" w14:textId="77777777" w:rsidR="0082601E" w:rsidRPr="00871ADA" w:rsidRDefault="0082601E" w:rsidP="00871ADA">
      <w:pPr>
        <w:pStyle w:val="Prrafodelista"/>
        <w:numPr>
          <w:ilvl w:val="0"/>
          <w:numId w:val="50"/>
        </w:numPr>
        <w:rPr>
          <w:rFonts w:ascii="Arial" w:eastAsia="Times New Roman" w:hAnsi="Arial" w:cs="Arial"/>
          <w:sz w:val="24"/>
          <w:szCs w:val="24"/>
        </w:rPr>
      </w:pPr>
      <w:bookmarkStart w:id="410" w:name="_Toc504153943"/>
      <w:r w:rsidRPr="00871ADA">
        <w:rPr>
          <w:rFonts w:ascii="Arial" w:eastAsia="Times New Roman" w:hAnsi="Arial" w:cs="Arial"/>
          <w:sz w:val="24"/>
          <w:szCs w:val="24"/>
        </w:rPr>
        <w:t>Disponer de la posibilidad de comunicar las plataformas Arduino al servidor mediante un protocolo bien conocido.</w:t>
      </w:r>
      <w:bookmarkEnd w:id="410"/>
    </w:p>
    <w:p w14:paraId="117747BA" w14:textId="77777777" w:rsidR="0082601E" w:rsidRPr="00871ADA" w:rsidRDefault="0082601E" w:rsidP="00871ADA">
      <w:pPr>
        <w:pStyle w:val="Prrafodelista"/>
        <w:numPr>
          <w:ilvl w:val="0"/>
          <w:numId w:val="50"/>
        </w:numPr>
        <w:rPr>
          <w:rFonts w:ascii="Arial" w:eastAsia="Times New Roman" w:hAnsi="Arial" w:cs="Arial"/>
          <w:sz w:val="24"/>
          <w:szCs w:val="24"/>
        </w:rPr>
      </w:pPr>
      <w:bookmarkStart w:id="411" w:name="_Toc504153944"/>
      <w:r w:rsidRPr="00871ADA">
        <w:rPr>
          <w:rFonts w:ascii="Arial" w:eastAsia="Times New Roman" w:hAnsi="Arial" w:cs="Arial"/>
          <w:sz w:val="24"/>
          <w:szCs w:val="24"/>
        </w:rPr>
        <w:t>Utilizar las herramientas de SO del SBC para realizar la comunicación y captura de imágenes por sobre la captura manual de frames.</w:t>
      </w:r>
      <w:bookmarkEnd w:id="411"/>
    </w:p>
    <w:p w14:paraId="28075821" w14:textId="77777777" w:rsidR="0082601E" w:rsidRPr="00871ADA" w:rsidRDefault="0082601E" w:rsidP="00871ADA">
      <w:pPr>
        <w:pStyle w:val="Prrafodelista"/>
        <w:numPr>
          <w:ilvl w:val="0"/>
          <w:numId w:val="50"/>
        </w:numPr>
        <w:rPr>
          <w:rFonts w:ascii="Arial" w:eastAsia="Times New Roman" w:hAnsi="Arial" w:cs="Arial"/>
          <w:sz w:val="24"/>
          <w:szCs w:val="24"/>
        </w:rPr>
      </w:pPr>
      <w:bookmarkStart w:id="412" w:name="_Toc504153945"/>
      <w:r w:rsidRPr="00871ADA">
        <w:rPr>
          <w:rFonts w:ascii="Arial" w:eastAsia="Times New Roman" w:hAnsi="Arial" w:cs="Arial"/>
          <w:sz w:val="24"/>
          <w:szCs w:val="24"/>
        </w:rPr>
        <w:t>Desarrollar de una aplicación móvil para el control inalámbrico del SAR.</w:t>
      </w:r>
      <w:bookmarkEnd w:id="412"/>
    </w:p>
    <w:p w14:paraId="3CCCAE40" w14:textId="77777777" w:rsidR="0082601E" w:rsidRPr="00871ADA" w:rsidRDefault="0082601E" w:rsidP="00871ADA">
      <w:pPr>
        <w:pStyle w:val="Prrafodelista"/>
        <w:numPr>
          <w:ilvl w:val="0"/>
          <w:numId w:val="50"/>
        </w:numPr>
        <w:rPr>
          <w:rFonts w:ascii="Arial" w:eastAsia="Times New Roman" w:hAnsi="Arial" w:cs="Arial"/>
          <w:sz w:val="24"/>
          <w:szCs w:val="24"/>
        </w:rPr>
      </w:pPr>
      <w:bookmarkStart w:id="413" w:name="_Toc504153946"/>
      <w:r w:rsidRPr="00871ADA">
        <w:rPr>
          <w:rFonts w:ascii="Arial" w:eastAsia="Times New Roman" w:hAnsi="Arial" w:cs="Arial"/>
          <w:sz w:val="24"/>
          <w:szCs w:val="24"/>
        </w:rPr>
        <w:t>Almacenar datos para la generación de estadísticas</w:t>
      </w:r>
      <w:bookmarkEnd w:id="413"/>
    </w:p>
    <w:p w14:paraId="2DBD7728" w14:textId="77777777" w:rsidR="0087604A" w:rsidRDefault="0082601E" w:rsidP="0082601E">
      <w:pPr>
        <w:pStyle w:val="Prrafodelista"/>
        <w:numPr>
          <w:ilvl w:val="0"/>
          <w:numId w:val="50"/>
        </w:numPr>
        <w:rPr>
          <w:rFonts w:ascii="Arial" w:eastAsia="Times New Roman" w:hAnsi="Arial" w:cs="Arial"/>
          <w:sz w:val="24"/>
          <w:szCs w:val="24"/>
        </w:rPr>
      </w:pPr>
      <w:bookmarkStart w:id="414" w:name="_Toc504153947"/>
      <w:r w:rsidRPr="00871ADA">
        <w:rPr>
          <w:rFonts w:ascii="Arial" w:eastAsia="Times New Roman" w:hAnsi="Arial" w:cs="Arial"/>
          <w:sz w:val="24"/>
          <w:szCs w:val="24"/>
        </w:rPr>
        <w:t>Permitir el acceso multi-cliente a los datos alojados en él SAR.</w:t>
      </w:r>
      <w:bookmarkStart w:id="415" w:name="_Toc504153949"/>
      <w:bookmarkEnd w:id="414"/>
    </w:p>
    <w:p w14:paraId="4BE3EBC2" w14:textId="77777777" w:rsidR="0087604A" w:rsidRDefault="0087604A" w:rsidP="0082601E">
      <w:pPr>
        <w:pStyle w:val="Prrafodelista"/>
        <w:numPr>
          <w:ilvl w:val="0"/>
          <w:numId w:val="50"/>
        </w:numPr>
        <w:rPr>
          <w:rFonts w:ascii="Arial" w:eastAsia="Times New Roman" w:hAnsi="Arial" w:cs="Arial"/>
          <w:sz w:val="24"/>
          <w:szCs w:val="24"/>
        </w:rPr>
      </w:pPr>
    </w:p>
    <w:p w14:paraId="6F22B1D0" w14:textId="5890F3C0" w:rsidR="0082601E" w:rsidRPr="0087604A" w:rsidRDefault="0082601E" w:rsidP="0087604A">
      <w:pPr>
        <w:rPr>
          <w:rFonts w:ascii="Arial" w:eastAsia="Times New Roman" w:hAnsi="Arial" w:cs="Arial"/>
          <w:sz w:val="24"/>
          <w:szCs w:val="24"/>
        </w:rPr>
      </w:pPr>
      <w:r w:rsidRPr="0087604A">
        <w:rPr>
          <w:rFonts w:ascii="Arial" w:eastAsia="Times New Roman" w:hAnsi="Arial" w:cs="Arial"/>
          <w:sz w:val="24"/>
          <w:szCs w:val="24"/>
        </w:rPr>
        <w:t>Se optó por la instalación de Raspbian en la Raspberry, porque es el sistema operativo oficialmente soportado por la fundación</w:t>
      </w:r>
      <w:r w:rsidRPr="0087604A">
        <w:rPr>
          <w:rFonts w:ascii="Arial" w:eastAsia="Times New Roman" w:hAnsi="Arial" w:cs="Arial"/>
          <w:sz w:val="24"/>
          <w:szCs w:val="24"/>
        </w:rPr>
        <w:endnoteReference w:id="1"/>
      </w:r>
      <w:r w:rsidRPr="0087604A">
        <w:rPr>
          <w:rFonts w:ascii="Arial" w:eastAsia="Times New Roman" w:hAnsi="Arial" w:cs="Arial"/>
          <w:sz w:val="24"/>
          <w:szCs w:val="24"/>
        </w:rPr>
        <w:t xml:space="preserve">. Como se mencionó en un apartado anterior </w:t>
      </w:r>
      <w:r w:rsidR="00F626D4" w:rsidRPr="0087604A">
        <w:rPr>
          <w:rFonts w:ascii="Arial" w:eastAsia="Times New Roman" w:hAnsi="Arial" w:cs="Arial"/>
          <w:sz w:val="24"/>
          <w:szCs w:val="24"/>
        </w:rPr>
        <w:t>(</w:t>
      </w:r>
      <w:r w:rsidR="00F626D4" w:rsidRPr="0087604A">
        <w:rPr>
          <w:rFonts w:ascii="Arial" w:eastAsia="Times New Roman" w:hAnsi="Arial" w:cs="Arial"/>
          <w:b/>
          <w:sz w:val="24"/>
          <w:szCs w:val="24"/>
        </w:rPr>
        <w:fldChar w:fldCharType="begin"/>
      </w:r>
      <w:r w:rsidR="00F626D4" w:rsidRPr="0087604A">
        <w:rPr>
          <w:rFonts w:ascii="Arial" w:eastAsia="Times New Roman" w:hAnsi="Arial" w:cs="Arial"/>
          <w:b/>
          <w:sz w:val="24"/>
          <w:szCs w:val="24"/>
        </w:rPr>
        <w:instrText xml:space="preserve"> REF _Ref509651099 \h </w:instrText>
      </w:r>
      <w:r w:rsidR="00F626D4" w:rsidRPr="0087604A">
        <w:rPr>
          <w:rFonts w:ascii="Arial" w:eastAsia="Times New Roman" w:hAnsi="Arial" w:cs="Arial"/>
          <w:b/>
          <w:sz w:val="24"/>
          <w:szCs w:val="24"/>
        </w:rPr>
      </w:r>
      <w:r w:rsidR="00F626D4" w:rsidRPr="0087604A">
        <w:rPr>
          <w:rFonts w:ascii="Arial" w:eastAsia="Times New Roman" w:hAnsi="Arial" w:cs="Arial"/>
          <w:b/>
          <w:sz w:val="24"/>
          <w:szCs w:val="24"/>
        </w:rPr>
        <w:instrText xml:space="preserve"> \* MERGEFORMAT </w:instrText>
      </w:r>
      <w:r w:rsidR="00F626D4" w:rsidRPr="0087604A">
        <w:rPr>
          <w:rFonts w:ascii="Arial" w:eastAsia="Times New Roman" w:hAnsi="Arial" w:cs="Arial"/>
          <w:b/>
          <w:sz w:val="24"/>
          <w:szCs w:val="24"/>
        </w:rPr>
        <w:fldChar w:fldCharType="separate"/>
      </w:r>
      <w:r w:rsidR="00F626D4" w:rsidRPr="0087604A">
        <w:rPr>
          <w:rFonts w:ascii="Arial" w:eastAsia="Times New Roman" w:hAnsi="Arial" w:cs="Arial"/>
          <w:b/>
          <w:sz w:val="24"/>
          <w:szCs w:val="24"/>
        </w:rPr>
        <w:t>8.2.4 Cámara V2 de Raspberry Pi</w:t>
      </w:r>
      <w:r w:rsidR="00F626D4" w:rsidRPr="0087604A">
        <w:rPr>
          <w:rFonts w:ascii="Arial" w:eastAsia="Times New Roman" w:hAnsi="Arial" w:cs="Arial"/>
          <w:b/>
          <w:sz w:val="24"/>
          <w:szCs w:val="24"/>
        </w:rPr>
        <w:fldChar w:fldCharType="end"/>
      </w:r>
      <w:r w:rsidRPr="0087604A">
        <w:rPr>
          <w:rFonts w:ascii="Arial" w:eastAsia="Times New Roman" w:hAnsi="Arial" w:cs="Arial"/>
          <w:sz w:val="24"/>
          <w:szCs w:val="24"/>
        </w:rPr>
        <w:t xml:space="preserve">) en cuanto a las dificultades que surgieron al tratar de utilizar la cámara OV7670 con el Arduino Mega, es que se decidió adquirir la Raspberry Pi 3 modelo B. Esta plataforma cuenta con un accesorio que funciona como cámara (mencionada en el apartado </w:t>
      </w:r>
      <w:r w:rsidRPr="0087604A">
        <w:rPr>
          <w:rFonts w:ascii="Arial" w:eastAsia="Times New Roman" w:hAnsi="Arial" w:cs="Arial"/>
          <w:b/>
          <w:sz w:val="24"/>
          <w:szCs w:val="24"/>
        </w:rPr>
        <w:fldChar w:fldCharType="begin"/>
      </w:r>
      <w:r w:rsidRPr="0087604A">
        <w:rPr>
          <w:rFonts w:ascii="Arial" w:eastAsia="Times New Roman" w:hAnsi="Arial" w:cs="Arial"/>
          <w:b/>
          <w:sz w:val="24"/>
          <w:szCs w:val="24"/>
        </w:rPr>
        <w:instrText xml:space="preserve"> REF _Ref503901366 \h  \* MERGEFORMAT </w:instrText>
      </w:r>
      <w:r w:rsidRPr="0087604A">
        <w:rPr>
          <w:rFonts w:ascii="Arial" w:eastAsia="Times New Roman" w:hAnsi="Arial" w:cs="Arial"/>
          <w:b/>
          <w:sz w:val="24"/>
          <w:szCs w:val="24"/>
        </w:rPr>
      </w:r>
      <w:r w:rsidRPr="0087604A">
        <w:rPr>
          <w:rFonts w:ascii="Arial" w:eastAsia="Times New Roman" w:hAnsi="Arial" w:cs="Arial"/>
          <w:b/>
          <w:sz w:val="24"/>
          <w:szCs w:val="24"/>
        </w:rPr>
        <w:fldChar w:fldCharType="separate"/>
      </w:r>
      <w:r w:rsidRPr="0087604A">
        <w:rPr>
          <w:rFonts w:ascii="Arial" w:eastAsia="Times New Roman" w:hAnsi="Arial" w:cs="Arial"/>
          <w:b/>
          <w:sz w:val="24"/>
          <w:szCs w:val="24"/>
        </w:rPr>
        <w:t>4.6 Accesorios para Raspberry Pi</w:t>
      </w:r>
      <w:r w:rsidRPr="0087604A">
        <w:rPr>
          <w:rFonts w:ascii="Arial" w:eastAsia="Times New Roman" w:hAnsi="Arial" w:cs="Arial"/>
          <w:b/>
          <w:sz w:val="24"/>
          <w:szCs w:val="24"/>
        </w:rPr>
        <w:fldChar w:fldCharType="end"/>
      </w:r>
      <w:r w:rsidRPr="0087604A">
        <w:rPr>
          <w:rFonts w:ascii="Arial" w:eastAsia="Times New Roman" w:hAnsi="Arial" w:cs="Arial"/>
          <w:sz w:val="24"/>
          <w:szCs w:val="24"/>
        </w:rPr>
        <w:t>) tal se tratase de una webcam</w:t>
      </w:r>
      <w:bookmarkEnd w:id="415"/>
      <w:r w:rsidRPr="0087604A">
        <w:rPr>
          <w:rFonts w:ascii="Arial" w:eastAsia="Times New Roman" w:hAnsi="Arial" w:cs="Arial"/>
          <w:sz w:val="24"/>
          <w:szCs w:val="24"/>
        </w:rPr>
        <w:t>.</w:t>
      </w:r>
    </w:p>
    <w:p w14:paraId="210C7459" w14:textId="77777777" w:rsidR="0082601E" w:rsidRDefault="0082601E" w:rsidP="0082601E"/>
    <w:p w14:paraId="75D83081" w14:textId="77777777" w:rsidR="0082601E" w:rsidRPr="0006546A" w:rsidRDefault="0082601E" w:rsidP="0082601E">
      <w:pPr>
        <w:rPr>
          <w:rFonts w:ascii="Arial" w:eastAsia="Times New Roman" w:hAnsi="Arial" w:cs="Arial"/>
          <w:sz w:val="24"/>
          <w:szCs w:val="24"/>
        </w:rPr>
      </w:pPr>
      <w:r w:rsidRPr="00173F4F">
        <w:rPr>
          <w:rFonts w:ascii="Arial" w:eastAsia="Times New Roman" w:hAnsi="Arial" w:cs="Arial"/>
          <w:sz w:val="24"/>
          <w:szCs w:val="24"/>
        </w:rPr>
        <w:t xml:space="preserve">En los repositorios de Raspbian </w:t>
      </w:r>
      <w:r>
        <w:rPr>
          <w:rFonts w:ascii="Arial" w:eastAsia="Times New Roman" w:hAnsi="Arial" w:cs="Arial"/>
          <w:sz w:val="24"/>
          <w:szCs w:val="24"/>
        </w:rPr>
        <w:t>se encontró</w:t>
      </w:r>
      <w:r w:rsidRPr="00173F4F">
        <w:rPr>
          <w:rFonts w:ascii="Arial" w:eastAsia="Times New Roman" w:hAnsi="Arial" w:cs="Arial"/>
          <w:sz w:val="24"/>
          <w:szCs w:val="24"/>
        </w:rPr>
        <w:t xml:space="preserve"> una aplicación denominada Motion. La cual </w:t>
      </w:r>
      <w:r>
        <w:rPr>
          <w:rFonts w:ascii="Arial" w:eastAsia="Times New Roman" w:hAnsi="Arial" w:cs="Arial"/>
          <w:sz w:val="24"/>
          <w:szCs w:val="24"/>
        </w:rPr>
        <w:t xml:space="preserve">está orientada a </w:t>
      </w:r>
      <w:r w:rsidRPr="00173F4F">
        <w:rPr>
          <w:rFonts w:ascii="Arial" w:eastAsia="Times New Roman" w:hAnsi="Arial" w:cs="Arial"/>
          <w:sz w:val="24"/>
          <w:szCs w:val="24"/>
        </w:rPr>
        <w:t>videovigilancia a través de cámaras web</w:t>
      </w:r>
      <w:r>
        <w:rPr>
          <w:rFonts w:ascii="Arial" w:eastAsia="Times New Roman" w:hAnsi="Arial" w:cs="Arial"/>
          <w:sz w:val="24"/>
          <w:szCs w:val="24"/>
        </w:rPr>
        <w:t xml:space="preserve">. En el caso del SAR, permitió la captura de imágenes en forma de </w:t>
      </w:r>
      <w:r>
        <w:rPr>
          <w:rFonts w:ascii="Arial" w:eastAsia="Times New Roman" w:hAnsi="Arial" w:cs="Arial"/>
          <w:i/>
          <w:sz w:val="24"/>
          <w:szCs w:val="24"/>
        </w:rPr>
        <w:t>streaming</w:t>
      </w:r>
      <w:r>
        <w:rPr>
          <w:rFonts w:ascii="Arial" w:eastAsia="Times New Roman" w:hAnsi="Arial" w:cs="Arial"/>
          <w:sz w:val="24"/>
          <w:szCs w:val="24"/>
        </w:rPr>
        <w:t>.</w:t>
      </w:r>
    </w:p>
    <w:p w14:paraId="30BA3B9E" w14:textId="77777777" w:rsidR="0082601E" w:rsidRDefault="0082601E" w:rsidP="0082601E">
      <w:pPr>
        <w:rPr>
          <w:rFonts w:ascii="Arial" w:hAnsi="Arial" w:cs="Arial"/>
          <w:sz w:val="24"/>
          <w:szCs w:val="24"/>
        </w:rPr>
      </w:pPr>
    </w:p>
    <w:p w14:paraId="738DDFAF" w14:textId="4C554189" w:rsidR="0082601E" w:rsidRDefault="0082601E" w:rsidP="0082601E">
      <w:pPr>
        <w:rPr>
          <w:rFonts w:ascii="Arial" w:hAnsi="Arial" w:cs="Arial"/>
          <w:sz w:val="24"/>
          <w:szCs w:val="24"/>
        </w:rPr>
      </w:pPr>
      <w:r>
        <w:rPr>
          <w:rFonts w:ascii="Arial" w:hAnsi="Arial" w:cs="Arial"/>
          <w:sz w:val="24"/>
          <w:szCs w:val="24"/>
        </w:rPr>
        <w:t>Dentro de las dificultades afrontadas con Arduino que devinieron en la delegación de funciones a Raspberry encontramos, que las placas</w:t>
      </w:r>
      <w:r w:rsidRPr="004913E9">
        <w:rPr>
          <w:rFonts w:ascii="Arial" w:hAnsi="Arial" w:cs="Arial"/>
          <w:sz w:val="24"/>
          <w:szCs w:val="24"/>
        </w:rPr>
        <w:t xml:space="preserve"> </w:t>
      </w:r>
      <w:r w:rsidR="00AD51E2" w:rsidRPr="00123C44">
        <w:rPr>
          <w:rFonts w:ascii="Arial" w:hAnsi="Arial" w:cs="Arial"/>
          <w:sz w:val="24"/>
          <w:szCs w:val="24"/>
        </w:rPr>
        <w:t>es</w:t>
      </w:r>
      <w:r w:rsidR="00AD51E2">
        <w:rPr>
          <w:rFonts w:ascii="Arial" w:hAnsi="Arial" w:cs="Arial"/>
          <w:sz w:val="24"/>
          <w:szCs w:val="24"/>
        </w:rPr>
        <w:t>tán</w:t>
      </w:r>
      <w:r w:rsidRPr="004913E9">
        <w:rPr>
          <w:rFonts w:ascii="Arial" w:hAnsi="Arial" w:cs="Arial"/>
          <w:sz w:val="24"/>
          <w:szCs w:val="24"/>
        </w:rPr>
        <w:t xml:space="preserve"> orientada</w:t>
      </w:r>
      <w:r>
        <w:rPr>
          <w:rFonts w:ascii="Arial" w:hAnsi="Arial" w:cs="Arial"/>
          <w:sz w:val="24"/>
          <w:szCs w:val="24"/>
        </w:rPr>
        <w:t>s</w:t>
      </w:r>
      <w:r w:rsidRPr="004913E9">
        <w:rPr>
          <w:rFonts w:ascii="Arial" w:hAnsi="Arial" w:cs="Arial"/>
          <w:sz w:val="24"/>
          <w:szCs w:val="24"/>
        </w:rPr>
        <w:t xml:space="preserve"> a programas dónde existe un único bucle de ejecución principal,</w:t>
      </w:r>
      <w:r>
        <w:rPr>
          <w:rFonts w:ascii="Arial" w:hAnsi="Arial" w:cs="Arial"/>
          <w:sz w:val="24"/>
          <w:szCs w:val="24"/>
        </w:rPr>
        <w:t xml:space="preserve"> en el caso del control de una </w:t>
      </w:r>
      <w:r w:rsidR="00AD51E2">
        <w:rPr>
          <w:rFonts w:ascii="Arial" w:hAnsi="Arial" w:cs="Arial"/>
          <w:sz w:val="24"/>
          <w:szCs w:val="24"/>
        </w:rPr>
        <w:t>cámara</w:t>
      </w:r>
      <w:r>
        <w:rPr>
          <w:rFonts w:ascii="Arial" w:hAnsi="Arial" w:cs="Arial"/>
          <w:sz w:val="24"/>
          <w:szCs w:val="24"/>
        </w:rPr>
        <w:t>,</w:t>
      </w:r>
      <w:r w:rsidRPr="004913E9">
        <w:rPr>
          <w:rFonts w:ascii="Arial" w:hAnsi="Arial" w:cs="Arial"/>
          <w:sz w:val="24"/>
          <w:szCs w:val="24"/>
        </w:rPr>
        <w:t xml:space="preserve"> </w:t>
      </w:r>
      <w:r>
        <w:rPr>
          <w:rFonts w:ascii="Arial" w:hAnsi="Arial" w:cs="Arial"/>
          <w:sz w:val="24"/>
          <w:szCs w:val="24"/>
        </w:rPr>
        <w:t>n</w:t>
      </w:r>
      <w:r w:rsidRPr="004913E9">
        <w:rPr>
          <w:rFonts w:ascii="Arial" w:hAnsi="Arial" w:cs="Arial"/>
          <w:sz w:val="24"/>
          <w:szCs w:val="24"/>
        </w:rPr>
        <w:t xml:space="preserve">o es suficiente el tiempo de transmisión de imágenes dado el nivel de procesamiento para almacenar bytes en un buffer y </w:t>
      </w:r>
      <w:r>
        <w:rPr>
          <w:rFonts w:ascii="Arial" w:hAnsi="Arial" w:cs="Arial"/>
          <w:sz w:val="24"/>
          <w:szCs w:val="24"/>
        </w:rPr>
        <w:t xml:space="preserve">ser </w:t>
      </w:r>
      <w:r w:rsidR="00AD51E2" w:rsidRPr="004913E9">
        <w:rPr>
          <w:rFonts w:ascii="Arial" w:hAnsi="Arial" w:cs="Arial"/>
          <w:sz w:val="24"/>
          <w:szCs w:val="24"/>
        </w:rPr>
        <w:t>retransmit</w:t>
      </w:r>
      <w:r w:rsidR="00AD51E2">
        <w:rPr>
          <w:rFonts w:ascii="Arial" w:hAnsi="Arial" w:cs="Arial"/>
          <w:sz w:val="24"/>
          <w:szCs w:val="24"/>
        </w:rPr>
        <w:t>i</w:t>
      </w:r>
      <w:r w:rsidR="00AD51E2" w:rsidRPr="004913E9">
        <w:rPr>
          <w:rFonts w:ascii="Arial" w:hAnsi="Arial" w:cs="Arial"/>
          <w:sz w:val="24"/>
          <w:szCs w:val="24"/>
        </w:rPr>
        <w:t>dos</w:t>
      </w:r>
      <w:r>
        <w:rPr>
          <w:rFonts w:ascii="Arial" w:hAnsi="Arial" w:cs="Arial"/>
          <w:sz w:val="24"/>
          <w:szCs w:val="24"/>
        </w:rPr>
        <w:t xml:space="preserve">, tanto en </w:t>
      </w:r>
      <w:r w:rsidRPr="004913E9">
        <w:rPr>
          <w:rFonts w:ascii="Arial" w:hAnsi="Arial" w:cs="Arial"/>
          <w:sz w:val="24"/>
          <w:szCs w:val="24"/>
        </w:rPr>
        <w:t>serie (cable)</w:t>
      </w:r>
      <w:r>
        <w:rPr>
          <w:rFonts w:ascii="Arial" w:hAnsi="Arial" w:cs="Arial"/>
          <w:sz w:val="24"/>
          <w:szCs w:val="24"/>
        </w:rPr>
        <w:t xml:space="preserve"> como en forma inalámbrica (</w:t>
      </w:r>
      <w:r w:rsidR="00AD51E2">
        <w:rPr>
          <w:rFonts w:ascii="Arial" w:hAnsi="Arial" w:cs="Arial"/>
          <w:sz w:val="24"/>
          <w:szCs w:val="24"/>
        </w:rPr>
        <w:t>requiriéndose</w:t>
      </w:r>
      <w:r>
        <w:rPr>
          <w:rFonts w:ascii="Arial" w:hAnsi="Arial" w:cs="Arial"/>
          <w:sz w:val="24"/>
          <w:szCs w:val="24"/>
        </w:rPr>
        <w:t xml:space="preserve"> shields de comunicación), </w:t>
      </w:r>
      <w:r w:rsidRPr="004913E9">
        <w:rPr>
          <w:rFonts w:ascii="Arial" w:hAnsi="Arial" w:cs="Arial"/>
          <w:sz w:val="24"/>
          <w:szCs w:val="24"/>
        </w:rPr>
        <w:t xml:space="preserve"> no alcanza</w:t>
      </w:r>
      <w:r>
        <w:rPr>
          <w:rFonts w:ascii="Arial" w:hAnsi="Arial" w:cs="Arial"/>
          <w:sz w:val="24"/>
          <w:szCs w:val="24"/>
        </w:rPr>
        <w:t>ndo</w:t>
      </w:r>
      <w:r w:rsidRPr="004913E9">
        <w:rPr>
          <w:rFonts w:ascii="Arial" w:hAnsi="Arial" w:cs="Arial"/>
          <w:sz w:val="24"/>
          <w:szCs w:val="24"/>
        </w:rPr>
        <w:t xml:space="preserve"> los FPS (</w:t>
      </w:r>
      <w:r>
        <w:rPr>
          <w:rFonts w:ascii="Arial" w:hAnsi="Arial" w:cs="Arial"/>
          <w:sz w:val="24"/>
          <w:szCs w:val="24"/>
        </w:rPr>
        <w:t>cuadros por segundo</w:t>
      </w:r>
      <w:r w:rsidR="007D2B60">
        <w:rPr>
          <w:rFonts w:ascii="Arial" w:hAnsi="Arial" w:cs="Arial"/>
          <w:sz w:val="24"/>
          <w:szCs w:val="24"/>
        </w:rPr>
        <w:t xml:space="preserve"> anexo </w:t>
      </w:r>
      <w:r w:rsidR="007D2B60" w:rsidRPr="007D2B60">
        <w:rPr>
          <w:rFonts w:ascii="Arial" w:hAnsi="Arial" w:cs="Arial"/>
          <w:sz w:val="24"/>
          <w:szCs w:val="24"/>
        </w:rPr>
        <w:fldChar w:fldCharType="begin"/>
      </w:r>
      <w:r w:rsidR="007D2B60" w:rsidRPr="007D2B60">
        <w:rPr>
          <w:rFonts w:ascii="Arial" w:hAnsi="Arial" w:cs="Arial"/>
          <w:sz w:val="24"/>
          <w:szCs w:val="24"/>
        </w:rPr>
        <w:instrText xml:space="preserve"> REF _Ref509651238 \h </w:instrText>
      </w:r>
      <w:r w:rsidR="007D2B60" w:rsidRPr="007D2B60">
        <w:rPr>
          <w:rFonts w:ascii="Arial" w:hAnsi="Arial" w:cs="Arial"/>
          <w:sz w:val="24"/>
          <w:szCs w:val="24"/>
        </w:rPr>
      </w:r>
      <w:r w:rsidR="007D2B60" w:rsidRPr="007D2B60">
        <w:rPr>
          <w:rFonts w:ascii="Arial" w:hAnsi="Arial" w:cs="Arial"/>
          <w:sz w:val="24"/>
          <w:szCs w:val="24"/>
        </w:rPr>
        <w:instrText xml:space="preserve"> \* MERGEFORMAT </w:instrText>
      </w:r>
      <w:r w:rsidR="007D2B60" w:rsidRPr="007D2B60">
        <w:rPr>
          <w:rFonts w:ascii="Arial" w:hAnsi="Arial" w:cs="Arial"/>
          <w:sz w:val="24"/>
          <w:szCs w:val="24"/>
        </w:rPr>
        <w:fldChar w:fldCharType="separate"/>
      </w:r>
      <w:r w:rsidR="007D2B60" w:rsidRPr="007D2B60">
        <w:rPr>
          <w:rFonts w:ascii="Arial" w:hAnsi="Arial" w:cs="Arial"/>
          <w:b/>
          <w:sz w:val="24"/>
          <w:szCs w:val="24"/>
        </w:rPr>
        <w:t>Caso de prueba Cámara OV 7670</w:t>
      </w:r>
      <w:r w:rsidR="007D2B60" w:rsidRPr="007D2B60">
        <w:rPr>
          <w:rFonts w:ascii="Arial" w:hAnsi="Arial" w:cs="Arial"/>
          <w:sz w:val="24"/>
          <w:szCs w:val="24"/>
        </w:rPr>
        <w:fldChar w:fldCharType="end"/>
      </w:r>
      <w:r w:rsidRPr="004913E9">
        <w:rPr>
          <w:rFonts w:ascii="Arial" w:hAnsi="Arial" w:cs="Arial"/>
          <w:sz w:val="24"/>
          <w:szCs w:val="24"/>
        </w:rPr>
        <w:t xml:space="preserve">) necesarios para una visualización </w:t>
      </w:r>
      <w:r>
        <w:rPr>
          <w:rFonts w:ascii="Arial" w:hAnsi="Arial" w:cs="Arial"/>
          <w:sz w:val="24"/>
          <w:szCs w:val="24"/>
        </w:rPr>
        <w:t xml:space="preserve">mínimamente </w:t>
      </w:r>
      <w:r w:rsidRPr="004913E9">
        <w:rPr>
          <w:rFonts w:ascii="Arial" w:hAnsi="Arial" w:cs="Arial"/>
          <w:sz w:val="24"/>
          <w:szCs w:val="24"/>
        </w:rPr>
        <w:t>fluida (al menos 10 FPS).</w:t>
      </w:r>
      <w:r>
        <w:rPr>
          <w:rFonts w:ascii="Arial" w:hAnsi="Arial" w:cs="Arial"/>
          <w:sz w:val="24"/>
          <w:szCs w:val="24"/>
        </w:rPr>
        <w:t xml:space="preserve"> Por otro lado, p</w:t>
      </w:r>
      <w:r w:rsidRPr="00CA1EDE">
        <w:rPr>
          <w:rFonts w:ascii="Arial" w:hAnsi="Arial" w:cs="Arial"/>
          <w:sz w:val="24"/>
          <w:szCs w:val="24"/>
        </w:rPr>
        <w:t>ara poder almacenar gran cantidad de datos es necesario contar con un módulo para memorias SD.</w:t>
      </w:r>
      <w:r>
        <w:rPr>
          <w:rFonts w:ascii="Arial" w:hAnsi="Arial" w:cs="Arial"/>
          <w:sz w:val="24"/>
          <w:szCs w:val="24"/>
        </w:rPr>
        <w:t xml:space="preserve"> Entre otras desventajas de las placas, poseen una cantidad limitada de interrupciones por hardware (2 en Arduino Uno y Nano, 6 en el caso de Arduino Mega), resultando en la detección de nuevo valores en sensores mediante pooling. </w:t>
      </w:r>
    </w:p>
    <w:p w14:paraId="24CB31C4" w14:textId="77777777" w:rsidR="0082601E" w:rsidRDefault="0082601E" w:rsidP="0082601E">
      <w:pPr>
        <w:rPr>
          <w:rFonts w:ascii="Arial" w:hAnsi="Arial" w:cs="Arial"/>
          <w:sz w:val="24"/>
          <w:szCs w:val="24"/>
        </w:rPr>
      </w:pPr>
    </w:p>
    <w:p w14:paraId="2240E2FA" w14:textId="293FF145" w:rsidR="0082601E" w:rsidRDefault="0082601E" w:rsidP="0082601E">
      <w:pPr>
        <w:rPr>
          <w:rFonts w:ascii="Arial" w:hAnsi="Arial" w:cs="Arial"/>
          <w:sz w:val="24"/>
          <w:szCs w:val="24"/>
        </w:rPr>
      </w:pPr>
      <w:r>
        <w:rPr>
          <w:rFonts w:ascii="Arial" w:hAnsi="Arial" w:cs="Arial"/>
          <w:sz w:val="24"/>
          <w:szCs w:val="24"/>
        </w:rPr>
        <w:t xml:space="preserve">Ante estas limitaciones Raspberry gracias a su hardware y ser un computador que permite la instalación de un sistema operativo, facilitó resolver varias de las </w:t>
      </w:r>
      <w:r>
        <w:rPr>
          <w:rFonts w:ascii="Arial" w:hAnsi="Arial" w:cs="Arial"/>
          <w:sz w:val="24"/>
          <w:szCs w:val="24"/>
        </w:rPr>
        <w:lastRenderedPageBreak/>
        <w:t xml:space="preserve">dificultades antes mencionadas. Se destacan, por ejemplo, las capacidades inalámbricas que </w:t>
      </w:r>
      <w:r w:rsidR="00BC6E46">
        <w:rPr>
          <w:rFonts w:ascii="Arial" w:hAnsi="Arial" w:cs="Arial"/>
          <w:sz w:val="24"/>
          <w:szCs w:val="24"/>
        </w:rPr>
        <w:t>permitieron configurar</w:t>
      </w:r>
      <w:r>
        <w:rPr>
          <w:rFonts w:ascii="Arial" w:hAnsi="Arial" w:cs="Arial"/>
          <w:sz w:val="24"/>
          <w:szCs w:val="24"/>
        </w:rPr>
        <w:t xml:space="preserve"> la SBC en modo </w:t>
      </w:r>
      <w:r w:rsidR="00C132D9" w:rsidRPr="00D25EDC">
        <w:rPr>
          <w:rFonts w:ascii="Arial" w:hAnsi="Arial" w:cs="Arial"/>
          <w:sz w:val="24"/>
          <w:szCs w:val="24"/>
        </w:rPr>
        <w:fldChar w:fldCharType="begin"/>
      </w:r>
      <w:r w:rsidR="00C132D9" w:rsidRPr="00D25EDC">
        <w:rPr>
          <w:rFonts w:ascii="Arial" w:hAnsi="Arial" w:cs="Arial"/>
          <w:sz w:val="24"/>
          <w:szCs w:val="24"/>
        </w:rPr>
        <w:instrText xml:space="preserve"> REF _Ref509657629 \h </w:instrText>
      </w:r>
      <w:r w:rsidR="00C132D9" w:rsidRPr="00D25EDC">
        <w:rPr>
          <w:rFonts w:ascii="Arial" w:hAnsi="Arial" w:cs="Arial"/>
          <w:sz w:val="24"/>
          <w:szCs w:val="24"/>
        </w:rPr>
      </w:r>
      <w:r w:rsidR="00D25EDC" w:rsidRPr="00D25EDC">
        <w:rPr>
          <w:rFonts w:ascii="Arial" w:hAnsi="Arial" w:cs="Arial"/>
          <w:sz w:val="24"/>
          <w:szCs w:val="24"/>
        </w:rPr>
        <w:instrText xml:space="preserve"> \* MERGEFORMAT </w:instrText>
      </w:r>
      <w:r w:rsidR="00C132D9" w:rsidRPr="00D25EDC">
        <w:rPr>
          <w:rFonts w:ascii="Arial" w:hAnsi="Arial" w:cs="Arial"/>
          <w:sz w:val="24"/>
          <w:szCs w:val="24"/>
        </w:rPr>
        <w:fldChar w:fldCharType="separate"/>
      </w:r>
      <w:r w:rsidR="00C132D9" w:rsidRPr="00D25EDC">
        <w:rPr>
          <w:rFonts w:ascii="Arial" w:hAnsi="Arial" w:cs="Arial"/>
          <w:b/>
          <w:i/>
          <w:sz w:val="24"/>
          <w:szCs w:val="24"/>
        </w:rPr>
        <w:t>Access Point</w:t>
      </w:r>
      <w:r w:rsidR="00C132D9" w:rsidRPr="00D25EDC">
        <w:rPr>
          <w:rFonts w:ascii="Arial" w:hAnsi="Arial" w:cs="Arial"/>
          <w:sz w:val="24"/>
          <w:szCs w:val="24"/>
        </w:rPr>
        <w:fldChar w:fldCharType="end"/>
      </w:r>
      <w:r w:rsidR="00D25EDC">
        <w:rPr>
          <w:rFonts w:ascii="Arial" w:hAnsi="Arial" w:cs="Arial"/>
          <w:sz w:val="24"/>
          <w:szCs w:val="24"/>
        </w:rPr>
        <w:t xml:space="preserve"> </w:t>
      </w:r>
      <w:r>
        <w:rPr>
          <w:rFonts w:ascii="Arial" w:hAnsi="Arial" w:cs="Arial"/>
          <w:sz w:val="24"/>
          <w:szCs w:val="24"/>
        </w:rPr>
        <w:t xml:space="preserve">(AP, o punto de acceso en español). Esto quiere decir, crear una red inalámbrica WiFi (con una SSID y contraseña) sin depender de ningún dispositivo de red externo (como por ejemplo un router inalámbrico) y permitiendo la conexión de diversos </w:t>
      </w:r>
      <w:r w:rsidR="00C132D9" w:rsidRPr="00D25EDC">
        <w:rPr>
          <w:rFonts w:ascii="Arial" w:hAnsi="Arial" w:cs="Arial"/>
          <w:sz w:val="24"/>
          <w:szCs w:val="24"/>
        </w:rPr>
        <w:fldChar w:fldCharType="begin"/>
      </w:r>
      <w:r w:rsidR="00C132D9" w:rsidRPr="00D25EDC">
        <w:rPr>
          <w:rFonts w:ascii="Arial" w:hAnsi="Arial" w:cs="Arial"/>
          <w:sz w:val="24"/>
          <w:szCs w:val="24"/>
        </w:rPr>
        <w:instrText xml:space="preserve"> REF _Ref509657771 \h </w:instrText>
      </w:r>
      <w:r w:rsidR="00C132D9" w:rsidRPr="00D25EDC">
        <w:rPr>
          <w:rFonts w:ascii="Arial" w:hAnsi="Arial" w:cs="Arial"/>
          <w:sz w:val="24"/>
          <w:szCs w:val="24"/>
        </w:rPr>
      </w:r>
      <w:r w:rsidR="00D25EDC" w:rsidRPr="00D25EDC">
        <w:rPr>
          <w:rFonts w:ascii="Arial" w:hAnsi="Arial" w:cs="Arial"/>
          <w:sz w:val="24"/>
          <w:szCs w:val="24"/>
        </w:rPr>
        <w:instrText xml:space="preserve"> \* MERGEFORMAT </w:instrText>
      </w:r>
      <w:r w:rsidR="00C132D9" w:rsidRPr="00D25EDC">
        <w:rPr>
          <w:rFonts w:ascii="Arial" w:hAnsi="Arial" w:cs="Arial"/>
          <w:sz w:val="24"/>
          <w:szCs w:val="24"/>
        </w:rPr>
        <w:fldChar w:fldCharType="separate"/>
      </w:r>
      <w:r w:rsidR="00C132D9" w:rsidRPr="00D25EDC">
        <w:rPr>
          <w:rFonts w:ascii="Arial" w:hAnsi="Arial" w:cs="Arial"/>
          <w:b/>
          <w:i/>
          <w:sz w:val="24"/>
          <w:szCs w:val="24"/>
        </w:rPr>
        <w:t>Hosts</w:t>
      </w:r>
      <w:r w:rsidR="00C132D9" w:rsidRPr="00D25EDC">
        <w:rPr>
          <w:rFonts w:ascii="Arial" w:hAnsi="Arial" w:cs="Arial"/>
          <w:sz w:val="24"/>
          <w:szCs w:val="24"/>
        </w:rPr>
        <w:fldChar w:fldCharType="end"/>
      </w:r>
      <w:r>
        <w:rPr>
          <w:rFonts w:ascii="Arial" w:hAnsi="Arial" w:cs="Arial"/>
          <w:sz w:val="24"/>
          <w:szCs w:val="24"/>
        </w:rPr>
        <w:t>, donde cada uno obtiene su respectiva dirección IP por medio de DHCP.</w:t>
      </w:r>
    </w:p>
    <w:p w14:paraId="2E506232" w14:textId="77777777" w:rsidR="0082601E" w:rsidRDefault="0082601E" w:rsidP="0082601E">
      <w:pPr>
        <w:rPr>
          <w:rFonts w:ascii="Arial" w:hAnsi="Arial" w:cs="Arial"/>
          <w:sz w:val="24"/>
          <w:szCs w:val="24"/>
        </w:rPr>
      </w:pPr>
    </w:p>
    <w:p w14:paraId="5CD3D5AE" w14:textId="69A92FDF" w:rsidR="0082601E" w:rsidRDefault="0082601E" w:rsidP="0082601E">
      <w:pPr>
        <w:rPr>
          <w:rFonts w:ascii="Arial" w:hAnsi="Arial" w:cs="Arial"/>
          <w:sz w:val="24"/>
          <w:szCs w:val="24"/>
        </w:rPr>
      </w:pPr>
      <w:r>
        <w:rPr>
          <w:rFonts w:ascii="Arial" w:hAnsi="Arial" w:cs="Arial"/>
          <w:sz w:val="24"/>
          <w:szCs w:val="24"/>
        </w:rPr>
        <w:t xml:space="preserve">Al comienzo del desarrollo, y teniendo en cuenta que dónde </w:t>
      </w:r>
      <w:r w:rsidR="00BC6E46">
        <w:rPr>
          <w:rFonts w:ascii="Arial" w:hAnsi="Arial" w:cs="Arial"/>
          <w:sz w:val="24"/>
          <w:szCs w:val="24"/>
        </w:rPr>
        <w:t>inicialmente</w:t>
      </w:r>
      <w:r>
        <w:rPr>
          <w:rFonts w:ascii="Arial" w:hAnsi="Arial" w:cs="Arial"/>
          <w:sz w:val="24"/>
          <w:szCs w:val="24"/>
        </w:rPr>
        <w:t xml:space="preserve"> se pensó en trabajar únicamente con la familia Arduino, se había pensado en diseñar una aplicación móvil nativa. Dado que la única comunicación que existía entre un posible cliente y el SAR era por datos </w:t>
      </w:r>
      <w:r w:rsidR="00C132D9" w:rsidRPr="00D25EDC">
        <w:rPr>
          <w:rFonts w:ascii="Arial" w:hAnsi="Arial" w:cs="Arial"/>
          <w:i/>
          <w:sz w:val="24"/>
          <w:szCs w:val="24"/>
        </w:rPr>
        <w:fldChar w:fldCharType="begin"/>
      </w:r>
      <w:r w:rsidR="00C132D9" w:rsidRPr="00D25EDC">
        <w:rPr>
          <w:rFonts w:ascii="Arial" w:hAnsi="Arial" w:cs="Arial"/>
          <w:sz w:val="24"/>
          <w:szCs w:val="24"/>
        </w:rPr>
        <w:instrText xml:space="preserve"> REF _Ref509657895 \h </w:instrText>
      </w:r>
      <w:r w:rsidR="00C132D9" w:rsidRPr="00D25EDC">
        <w:rPr>
          <w:rFonts w:ascii="Arial" w:hAnsi="Arial" w:cs="Arial"/>
          <w:i/>
          <w:sz w:val="24"/>
          <w:szCs w:val="24"/>
        </w:rPr>
      </w:r>
      <w:r w:rsidR="00D25EDC" w:rsidRPr="00D25EDC">
        <w:rPr>
          <w:rFonts w:ascii="Arial" w:hAnsi="Arial" w:cs="Arial"/>
          <w:i/>
          <w:sz w:val="24"/>
          <w:szCs w:val="24"/>
        </w:rPr>
        <w:instrText xml:space="preserve"> \* MERGEFORMAT </w:instrText>
      </w:r>
      <w:r w:rsidR="00C132D9" w:rsidRPr="00D25EDC">
        <w:rPr>
          <w:rFonts w:ascii="Arial" w:hAnsi="Arial" w:cs="Arial"/>
          <w:i/>
          <w:sz w:val="24"/>
          <w:szCs w:val="24"/>
        </w:rPr>
        <w:fldChar w:fldCharType="separate"/>
      </w:r>
      <w:r w:rsidR="00C132D9" w:rsidRPr="00D25EDC">
        <w:rPr>
          <w:rFonts w:ascii="Arial" w:hAnsi="Arial" w:cs="Arial"/>
          <w:b/>
          <w:i/>
          <w:sz w:val="24"/>
          <w:szCs w:val="24"/>
        </w:rPr>
        <w:t>RAW</w:t>
      </w:r>
      <w:r w:rsidR="00C132D9" w:rsidRPr="00D25EDC">
        <w:rPr>
          <w:rFonts w:ascii="Arial" w:hAnsi="Arial" w:cs="Arial"/>
          <w:i/>
          <w:sz w:val="24"/>
          <w:szCs w:val="24"/>
        </w:rPr>
        <w:fldChar w:fldCharType="end"/>
      </w:r>
      <w:r w:rsidR="00C132D9">
        <w:rPr>
          <w:rFonts w:ascii="Arial" w:hAnsi="Arial" w:cs="Arial"/>
          <w:i/>
          <w:sz w:val="24"/>
          <w:szCs w:val="24"/>
        </w:rPr>
        <w:t xml:space="preserve"> </w:t>
      </w:r>
      <w:r>
        <w:rPr>
          <w:rFonts w:ascii="Arial" w:hAnsi="Arial" w:cs="Arial"/>
          <w:sz w:val="24"/>
          <w:szCs w:val="24"/>
        </w:rPr>
        <w:t xml:space="preserve">enviados por bluetooth o wifi (el compendio de </w:t>
      </w:r>
      <w:r w:rsidR="00BC6E46">
        <w:rPr>
          <w:rFonts w:ascii="Arial" w:hAnsi="Arial" w:cs="Arial"/>
          <w:sz w:val="24"/>
          <w:szCs w:val="24"/>
        </w:rPr>
        <w:t>tecnologías</w:t>
      </w:r>
      <w:r>
        <w:rPr>
          <w:rFonts w:ascii="Arial" w:hAnsi="Arial" w:cs="Arial"/>
          <w:sz w:val="24"/>
          <w:szCs w:val="24"/>
        </w:rPr>
        <w:t xml:space="preserve"> relacionadas con esta App, se abordaron en el </w:t>
      </w:r>
      <w:r>
        <w:rPr>
          <w:rFonts w:ascii="Arial" w:hAnsi="Arial" w:cs="Arial"/>
          <w:sz w:val="24"/>
          <w:szCs w:val="24"/>
        </w:rPr>
        <w:fldChar w:fldCharType="begin"/>
      </w:r>
      <w:r>
        <w:rPr>
          <w:rFonts w:ascii="Arial" w:hAnsi="Arial" w:cs="Arial"/>
          <w:sz w:val="24"/>
          <w:szCs w:val="24"/>
        </w:rPr>
        <w:instrText xml:space="preserve"> REF _Ref503979828 \h  \* MERGEFORMAT </w:instrText>
      </w:r>
      <w:r>
        <w:rPr>
          <w:rFonts w:ascii="Arial" w:hAnsi="Arial" w:cs="Arial"/>
          <w:sz w:val="24"/>
          <w:szCs w:val="24"/>
        </w:rPr>
      </w:r>
      <w:r>
        <w:rPr>
          <w:rFonts w:ascii="Arial" w:hAnsi="Arial" w:cs="Arial"/>
          <w:sz w:val="24"/>
          <w:szCs w:val="24"/>
        </w:rPr>
        <w:fldChar w:fldCharType="separate"/>
      </w:r>
      <w:r w:rsidRPr="007D29A3">
        <w:rPr>
          <w:rFonts w:ascii="Arial" w:hAnsi="Arial" w:cs="Arial"/>
          <w:sz w:val="24"/>
          <w:szCs w:val="24"/>
        </w:rPr>
        <w:t>Capítulo 5 - Aplicaciones Móviles</w:t>
      </w:r>
      <w:r>
        <w:rPr>
          <w:rFonts w:ascii="Arial" w:hAnsi="Arial" w:cs="Arial"/>
          <w:sz w:val="24"/>
          <w:szCs w:val="24"/>
        </w:rPr>
        <w:fldChar w:fldCharType="end"/>
      </w:r>
      <w:r>
        <w:rPr>
          <w:rFonts w:ascii="Arial" w:hAnsi="Arial" w:cs="Arial"/>
          <w:sz w:val="24"/>
          <w:szCs w:val="24"/>
        </w:rPr>
        <w:t>); pero al mejorarse las prestaciones hardware y tener un sistema operativo, se decidió cambiar la arquitectura del software del SAR.</w:t>
      </w:r>
    </w:p>
    <w:p w14:paraId="45B952EC" w14:textId="77777777" w:rsidR="0082601E" w:rsidRDefault="0082601E" w:rsidP="0082601E">
      <w:pPr>
        <w:rPr>
          <w:rFonts w:ascii="Arial" w:hAnsi="Arial" w:cs="Arial"/>
          <w:sz w:val="24"/>
          <w:szCs w:val="24"/>
        </w:rPr>
      </w:pPr>
    </w:p>
    <w:p w14:paraId="71AEF1FC" w14:textId="7DBAE6B0" w:rsidR="0082601E" w:rsidRDefault="0082601E" w:rsidP="0082601E">
      <w:pPr>
        <w:rPr>
          <w:rFonts w:ascii="Arial" w:hAnsi="Arial" w:cs="Arial"/>
          <w:sz w:val="24"/>
          <w:szCs w:val="24"/>
        </w:rPr>
      </w:pPr>
      <w:r>
        <w:rPr>
          <w:rFonts w:ascii="Arial" w:hAnsi="Arial" w:cs="Arial"/>
          <w:sz w:val="24"/>
          <w:szCs w:val="24"/>
        </w:rPr>
        <w:t xml:space="preserve">Esta nueva arquitectura genero un cambio en la aplicación, o sea, se pasó del desarrollo de una app nativa, para Android, a una app Web, </w:t>
      </w:r>
      <w:r w:rsidR="00BC6E46">
        <w:rPr>
          <w:rFonts w:ascii="Arial" w:hAnsi="Arial" w:cs="Arial"/>
          <w:sz w:val="24"/>
          <w:szCs w:val="24"/>
        </w:rPr>
        <w:t>permitiendo</w:t>
      </w:r>
      <w:r>
        <w:rPr>
          <w:rFonts w:ascii="Arial" w:hAnsi="Arial" w:cs="Arial"/>
          <w:sz w:val="24"/>
          <w:szCs w:val="24"/>
        </w:rPr>
        <w:t xml:space="preserve"> crear una única aplicación que puede ser consumida por distintos dispositivos que accedan a la red </w:t>
      </w:r>
      <w:r w:rsidR="00C132D9" w:rsidRPr="00D25EDC">
        <w:rPr>
          <w:rFonts w:ascii="Arial" w:hAnsi="Arial" w:cs="Arial"/>
          <w:sz w:val="24"/>
          <w:szCs w:val="24"/>
          <w:highlight w:val="yellow"/>
        </w:rPr>
        <w:fldChar w:fldCharType="begin"/>
      </w:r>
      <w:r w:rsidR="00C132D9" w:rsidRPr="00D25EDC">
        <w:rPr>
          <w:rFonts w:ascii="Arial" w:hAnsi="Arial" w:cs="Arial"/>
          <w:sz w:val="24"/>
          <w:szCs w:val="24"/>
        </w:rPr>
        <w:instrText xml:space="preserve"> REF _Ref509657919 \h </w:instrText>
      </w:r>
      <w:r w:rsidR="00C132D9" w:rsidRPr="00D25EDC">
        <w:rPr>
          <w:rFonts w:ascii="Arial" w:hAnsi="Arial" w:cs="Arial"/>
          <w:sz w:val="24"/>
          <w:szCs w:val="24"/>
          <w:highlight w:val="yellow"/>
        </w:rPr>
      </w:r>
      <w:r w:rsidR="00D25EDC" w:rsidRPr="00D25EDC">
        <w:rPr>
          <w:rFonts w:ascii="Arial" w:hAnsi="Arial" w:cs="Arial"/>
          <w:sz w:val="24"/>
          <w:szCs w:val="24"/>
          <w:highlight w:val="yellow"/>
        </w:rPr>
        <w:instrText xml:space="preserve"> \* MERGEFORMAT </w:instrText>
      </w:r>
      <w:r w:rsidR="00C132D9" w:rsidRPr="00D25EDC">
        <w:rPr>
          <w:rFonts w:ascii="Arial" w:hAnsi="Arial" w:cs="Arial"/>
          <w:sz w:val="24"/>
          <w:szCs w:val="24"/>
          <w:highlight w:val="yellow"/>
        </w:rPr>
        <w:fldChar w:fldCharType="separate"/>
      </w:r>
      <w:r w:rsidR="00C132D9" w:rsidRPr="00D25EDC">
        <w:rPr>
          <w:rFonts w:ascii="Arial" w:hAnsi="Arial" w:cs="Arial"/>
          <w:b/>
          <w:i/>
          <w:iCs/>
          <w:sz w:val="24"/>
          <w:szCs w:val="24"/>
        </w:rPr>
        <w:t>LAN (Local Area Network)</w:t>
      </w:r>
      <w:r w:rsidR="00C132D9" w:rsidRPr="00D25EDC">
        <w:rPr>
          <w:rFonts w:ascii="Arial" w:hAnsi="Arial" w:cs="Arial"/>
          <w:sz w:val="24"/>
          <w:szCs w:val="24"/>
          <w:highlight w:val="yellow"/>
        </w:rPr>
        <w:fldChar w:fldCharType="end"/>
      </w:r>
      <w:r>
        <w:rPr>
          <w:rFonts w:ascii="Arial" w:hAnsi="Arial" w:cs="Arial"/>
          <w:sz w:val="24"/>
          <w:szCs w:val="24"/>
        </w:rPr>
        <w:t xml:space="preserve"> del SAR.</w:t>
      </w:r>
    </w:p>
    <w:p w14:paraId="5F8650F9" w14:textId="77777777" w:rsidR="0082601E" w:rsidRDefault="0082601E" w:rsidP="0082601E">
      <w:pPr>
        <w:rPr>
          <w:rFonts w:ascii="Arial" w:hAnsi="Arial" w:cs="Arial"/>
          <w:sz w:val="24"/>
          <w:szCs w:val="24"/>
        </w:rPr>
      </w:pPr>
    </w:p>
    <w:p w14:paraId="3EDD472F" w14:textId="77777777" w:rsidR="0082601E" w:rsidRDefault="0082601E" w:rsidP="0082601E">
      <w:pPr>
        <w:rPr>
          <w:rFonts w:ascii="Arial" w:hAnsi="Arial" w:cs="Arial"/>
          <w:sz w:val="24"/>
          <w:szCs w:val="24"/>
        </w:rPr>
      </w:pPr>
      <w:r>
        <w:rPr>
          <w:rFonts w:ascii="Arial" w:hAnsi="Arial" w:cs="Arial"/>
          <w:sz w:val="24"/>
          <w:szCs w:val="24"/>
        </w:rPr>
        <w:t>Para producir la app web se necesitó de un grupo de tecnologías que satisfagan los siguientes puntos:</w:t>
      </w:r>
    </w:p>
    <w:p w14:paraId="4A00B109" w14:textId="77777777" w:rsidR="0082601E" w:rsidRDefault="0082601E" w:rsidP="0082601E">
      <w:pPr>
        <w:rPr>
          <w:rFonts w:ascii="Arial" w:hAnsi="Arial" w:cs="Arial"/>
          <w:sz w:val="24"/>
          <w:szCs w:val="24"/>
        </w:rPr>
      </w:pPr>
    </w:p>
    <w:p w14:paraId="179493BE" w14:textId="77777777" w:rsidR="0082601E" w:rsidRDefault="0082601E" w:rsidP="0082601E">
      <w:pPr>
        <w:pStyle w:val="Prrafodelista"/>
        <w:numPr>
          <w:ilvl w:val="0"/>
          <w:numId w:val="31"/>
        </w:numPr>
        <w:rPr>
          <w:rFonts w:ascii="Arial" w:hAnsi="Arial" w:cs="Arial"/>
          <w:sz w:val="24"/>
          <w:szCs w:val="24"/>
        </w:rPr>
      </w:pPr>
      <w:r>
        <w:rPr>
          <w:rFonts w:ascii="Arial" w:hAnsi="Arial" w:cs="Arial"/>
          <w:sz w:val="24"/>
          <w:szCs w:val="24"/>
        </w:rPr>
        <w:t>Contar con la posibilidad de almacenar datos de los sensores y acciones realizadas mediante una base de datos.</w:t>
      </w:r>
    </w:p>
    <w:p w14:paraId="39F4A1F6" w14:textId="77777777" w:rsidR="0082601E" w:rsidRDefault="0082601E" w:rsidP="0082601E">
      <w:pPr>
        <w:pStyle w:val="Prrafodelista"/>
        <w:numPr>
          <w:ilvl w:val="0"/>
          <w:numId w:val="31"/>
        </w:numPr>
        <w:rPr>
          <w:rFonts w:ascii="Arial" w:hAnsi="Arial" w:cs="Arial"/>
          <w:sz w:val="24"/>
          <w:szCs w:val="24"/>
        </w:rPr>
      </w:pPr>
      <w:r>
        <w:rPr>
          <w:rFonts w:ascii="Arial" w:hAnsi="Arial" w:cs="Arial"/>
          <w:sz w:val="24"/>
          <w:szCs w:val="24"/>
        </w:rPr>
        <w:t>Tener una interfaz de comunicación sencilla con el servidor.</w:t>
      </w:r>
    </w:p>
    <w:p w14:paraId="78F62E35" w14:textId="77777777" w:rsidR="0082601E" w:rsidRPr="00425235" w:rsidRDefault="0082601E" w:rsidP="0082601E">
      <w:pPr>
        <w:pStyle w:val="Prrafodelista"/>
        <w:numPr>
          <w:ilvl w:val="0"/>
          <w:numId w:val="31"/>
        </w:numPr>
        <w:rPr>
          <w:rFonts w:ascii="Arial" w:eastAsia="Times New Roman" w:hAnsi="Arial" w:cs="Arial"/>
          <w:sz w:val="24"/>
          <w:szCs w:val="24"/>
        </w:rPr>
      </w:pPr>
      <w:r w:rsidRPr="00425235">
        <w:rPr>
          <w:rFonts w:ascii="Arial" w:hAnsi="Arial" w:cs="Arial"/>
          <w:sz w:val="24"/>
          <w:szCs w:val="24"/>
        </w:rPr>
        <w:t>Tener la capacidad de desplegar a demanda la app desde un</w:t>
      </w:r>
      <w:r>
        <w:rPr>
          <w:rFonts w:ascii="Arial" w:hAnsi="Arial" w:cs="Arial"/>
          <w:sz w:val="24"/>
          <w:szCs w:val="24"/>
        </w:rPr>
        <w:t xml:space="preserve">a red </w:t>
      </w:r>
      <w:r w:rsidRPr="00D25EDC">
        <w:rPr>
          <w:rFonts w:ascii="Arial" w:hAnsi="Arial" w:cs="Arial"/>
          <w:b/>
          <w:i/>
          <w:sz w:val="24"/>
          <w:szCs w:val="24"/>
        </w:rPr>
        <w:t>LAN</w:t>
      </w:r>
      <w:r>
        <w:rPr>
          <w:rFonts w:ascii="Arial" w:hAnsi="Arial" w:cs="Arial"/>
          <w:sz w:val="24"/>
          <w:szCs w:val="24"/>
        </w:rPr>
        <w:t>.</w:t>
      </w:r>
    </w:p>
    <w:p w14:paraId="1757B146" w14:textId="2FE19C2B" w:rsidR="0082601E" w:rsidRDefault="0082601E" w:rsidP="0082601E">
      <w:pPr>
        <w:pStyle w:val="Prrafodelista"/>
        <w:numPr>
          <w:ilvl w:val="0"/>
          <w:numId w:val="31"/>
        </w:numPr>
      </w:pPr>
      <w:r>
        <w:rPr>
          <w:rFonts w:ascii="Arial" w:eastAsia="Times New Roman" w:hAnsi="Arial" w:cs="Arial"/>
          <w:sz w:val="24"/>
          <w:szCs w:val="24"/>
        </w:rPr>
        <w:t xml:space="preserve">Diseñar una app, utilizando herramientas de </w:t>
      </w:r>
      <w:r w:rsidR="00C132D9" w:rsidRPr="00D25EDC">
        <w:rPr>
          <w:rFonts w:ascii="Arial" w:eastAsia="Times New Roman" w:hAnsi="Arial" w:cs="Arial"/>
          <w:sz w:val="24"/>
          <w:szCs w:val="24"/>
          <w:highlight w:val="yellow"/>
        </w:rPr>
        <w:fldChar w:fldCharType="begin"/>
      </w:r>
      <w:r w:rsidR="00C132D9" w:rsidRPr="00D25EDC">
        <w:rPr>
          <w:rFonts w:ascii="Arial" w:eastAsia="Times New Roman" w:hAnsi="Arial" w:cs="Arial"/>
          <w:sz w:val="24"/>
          <w:szCs w:val="24"/>
        </w:rPr>
        <w:instrText xml:space="preserve"> REF _Ref508731711 \h </w:instrText>
      </w:r>
      <w:r w:rsidR="00C132D9" w:rsidRPr="00D25EDC">
        <w:rPr>
          <w:rFonts w:ascii="Arial" w:eastAsia="Times New Roman" w:hAnsi="Arial" w:cs="Arial"/>
          <w:sz w:val="24"/>
          <w:szCs w:val="24"/>
          <w:highlight w:val="yellow"/>
        </w:rPr>
      </w:r>
      <w:r w:rsidR="00D25EDC" w:rsidRPr="00D25EDC">
        <w:rPr>
          <w:rFonts w:ascii="Arial" w:eastAsia="Times New Roman" w:hAnsi="Arial" w:cs="Arial"/>
          <w:sz w:val="24"/>
          <w:szCs w:val="24"/>
          <w:highlight w:val="yellow"/>
        </w:rPr>
        <w:instrText xml:space="preserve"> \* MERGEFORMAT </w:instrText>
      </w:r>
      <w:r w:rsidR="00C132D9" w:rsidRPr="00D25EDC">
        <w:rPr>
          <w:rFonts w:ascii="Arial" w:eastAsia="Times New Roman" w:hAnsi="Arial" w:cs="Arial"/>
          <w:sz w:val="24"/>
          <w:szCs w:val="24"/>
          <w:highlight w:val="yellow"/>
        </w:rPr>
        <w:fldChar w:fldCharType="separate"/>
      </w:r>
      <w:r w:rsidR="00C132D9" w:rsidRPr="00D25EDC">
        <w:rPr>
          <w:rFonts w:ascii="Arial" w:hAnsi="Arial" w:cs="Arial"/>
          <w:b/>
          <w:i/>
          <w:sz w:val="24"/>
          <w:szCs w:val="24"/>
        </w:rPr>
        <w:t>Front-End</w:t>
      </w:r>
      <w:r w:rsidR="00C132D9" w:rsidRPr="00D25EDC">
        <w:rPr>
          <w:rFonts w:ascii="Arial" w:eastAsia="Times New Roman" w:hAnsi="Arial" w:cs="Arial"/>
          <w:sz w:val="24"/>
          <w:szCs w:val="24"/>
          <w:highlight w:val="yellow"/>
        </w:rPr>
        <w:fldChar w:fldCharType="end"/>
      </w:r>
      <w:r>
        <w:rPr>
          <w:rFonts w:ascii="Arial" w:eastAsia="Times New Roman" w:hAnsi="Arial" w:cs="Arial"/>
          <w:sz w:val="24"/>
          <w:szCs w:val="24"/>
        </w:rPr>
        <w:t xml:space="preserve">, para el renderizado en el cliente, para una mejor experiencia de usuario, basada en </w:t>
      </w:r>
      <w:r w:rsidR="00BC6E46">
        <w:rPr>
          <w:rFonts w:ascii="Arial" w:eastAsia="Times New Roman" w:hAnsi="Arial" w:cs="Arial"/>
          <w:sz w:val="24"/>
          <w:szCs w:val="24"/>
        </w:rPr>
        <w:t>requerimientos</w:t>
      </w:r>
      <w:r>
        <w:rPr>
          <w:rFonts w:ascii="Arial" w:eastAsia="Times New Roman" w:hAnsi="Arial" w:cs="Arial"/>
          <w:sz w:val="24"/>
          <w:szCs w:val="24"/>
        </w:rPr>
        <w:t xml:space="preserve"> </w:t>
      </w:r>
      <w:r w:rsidR="00C132D9" w:rsidRPr="00D25EDC">
        <w:rPr>
          <w:rFonts w:ascii="Arial" w:eastAsia="Times New Roman" w:hAnsi="Arial" w:cs="Arial"/>
          <w:b/>
          <w:i/>
          <w:sz w:val="24"/>
          <w:szCs w:val="24"/>
          <w:highlight w:val="yellow"/>
        </w:rPr>
        <w:fldChar w:fldCharType="begin"/>
      </w:r>
      <w:r w:rsidR="00C132D9" w:rsidRPr="00D25EDC">
        <w:rPr>
          <w:rFonts w:ascii="Arial" w:eastAsia="Times New Roman" w:hAnsi="Arial" w:cs="Arial"/>
          <w:b/>
          <w:i/>
          <w:sz w:val="24"/>
          <w:szCs w:val="24"/>
        </w:rPr>
        <w:instrText xml:space="preserve"> REF _Ref509657965 \h </w:instrText>
      </w:r>
      <w:r w:rsidR="00C132D9" w:rsidRPr="00D25EDC">
        <w:rPr>
          <w:rFonts w:ascii="Arial" w:eastAsia="Times New Roman" w:hAnsi="Arial" w:cs="Arial"/>
          <w:b/>
          <w:i/>
          <w:sz w:val="24"/>
          <w:szCs w:val="24"/>
          <w:highlight w:val="yellow"/>
        </w:rPr>
      </w:r>
      <w:r w:rsidR="00D25EDC" w:rsidRPr="00D25EDC">
        <w:rPr>
          <w:rFonts w:ascii="Arial" w:eastAsia="Times New Roman" w:hAnsi="Arial" w:cs="Arial"/>
          <w:b/>
          <w:i/>
          <w:sz w:val="24"/>
          <w:szCs w:val="24"/>
          <w:highlight w:val="yellow"/>
        </w:rPr>
        <w:instrText xml:space="preserve"> \* MERGEFORMAT </w:instrText>
      </w:r>
      <w:r w:rsidR="00C132D9" w:rsidRPr="00D25EDC">
        <w:rPr>
          <w:rFonts w:ascii="Arial" w:eastAsia="Times New Roman" w:hAnsi="Arial" w:cs="Arial"/>
          <w:b/>
          <w:i/>
          <w:sz w:val="24"/>
          <w:szCs w:val="24"/>
          <w:highlight w:val="yellow"/>
        </w:rPr>
        <w:fldChar w:fldCharType="separate"/>
      </w:r>
      <w:r w:rsidR="00C132D9" w:rsidRPr="00D25EDC">
        <w:rPr>
          <w:rFonts w:ascii="Arial" w:hAnsi="Arial" w:cs="Arial"/>
          <w:b/>
          <w:i/>
          <w:sz w:val="24"/>
          <w:szCs w:val="24"/>
        </w:rPr>
        <w:t>HTTP (Hypertext Transfer Protocol)</w:t>
      </w:r>
      <w:r w:rsidR="00C132D9" w:rsidRPr="00D25EDC">
        <w:rPr>
          <w:rFonts w:ascii="Arial" w:eastAsia="Times New Roman" w:hAnsi="Arial" w:cs="Arial"/>
          <w:b/>
          <w:i/>
          <w:sz w:val="24"/>
          <w:szCs w:val="24"/>
          <w:highlight w:val="yellow"/>
        </w:rPr>
        <w:fldChar w:fldCharType="end"/>
      </w:r>
      <w:r w:rsidR="00C132D9" w:rsidRPr="00D25EDC">
        <w:rPr>
          <w:rFonts w:ascii="Arial" w:eastAsia="Times New Roman" w:hAnsi="Arial" w:cs="Arial"/>
          <w:sz w:val="24"/>
          <w:szCs w:val="24"/>
        </w:rPr>
        <w:t xml:space="preserve"> </w:t>
      </w:r>
      <w:r>
        <w:rPr>
          <w:rFonts w:ascii="Arial" w:eastAsia="Times New Roman" w:hAnsi="Arial" w:cs="Arial"/>
          <w:sz w:val="24"/>
          <w:szCs w:val="24"/>
        </w:rPr>
        <w:t>para la comunicación con el servidor.</w:t>
      </w:r>
    </w:p>
    <w:p w14:paraId="1A389463" w14:textId="77777777" w:rsidR="0082601E" w:rsidRDefault="0082601E" w:rsidP="0082601E">
      <w:pPr>
        <w:rPr>
          <w:rFonts w:ascii="Arial" w:eastAsia="Times New Roman" w:hAnsi="Arial" w:cs="Arial"/>
          <w:sz w:val="24"/>
          <w:szCs w:val="24"/>
        </w:rPr>
      </w:pPr>
      <w:r>
        <w:rPr>
          <w:rFonts w:ascii="Arial" w:eastAsia="Times New Roman" w:hAnsi="Arial" w:cs="Arial"/>
          <w:sz w:val="24"/>
          <w:szCs w:val="24"/>
        </w:rPr>
        <w:t>Tanto Cordova como IntelXDK fueron descartadas dado que se prefirió un grupo de herramientas, compatibles entre ella, y estables (stack de desarrollo de software).</w:t>
      </w:r>
    </w:p>
    <w:p w14:paraId="07A15829" w14:textId="77777777" w:rsidR="0082601E" w:rsidRDefault="0082601E" w:rsidP="0082601E">
      <w:pPr>
        <w:rPr>
          <w:rFonts w:ascii="Arial" w:eastAsia="Times New Roman" w:hAnsi="Arial" w:cs="Arial"/>
          <w:sz w:val="24"/>
          <w:szCs w:val="24"/>
        </w:rPr>
      </w:pPr>
    </w:p>
    <w:p w14:paraId="53BFC73A" w14:textId="19AAF5EA" w:rsidR="0082601E" w:rsidRDefault="0082601E" w:rsidP="0082601E">
      <w:pPr>
        <w:rPr>
          <w:rFonts w:ascii="Arial" w:eastAsia="Times New Roman" w:hAnsi="Arial" w:cs="Arial"/>
          <w:sz w:val="24"/>
          <w:szCs w:val="24"/>
        </w:rPr>
      </w:pPr>
      <w:r>
        <w:rPr>
          <w:rFonts w:ascii="Arial" w:eastAsia="Times New Roman" w:hAnsi="Arial" w:cs="Arial"/>
          <w:sz w:val="24"/>
          <w:szCs w:val="24"/>
        </w:rPr>
        <w:t xml:space="preserve">Por otro lado, se trató de incursionar en Meteor, realizando aplicaciones sobre arquitecturas Intel x86/x64. Se diseño un prototipo funcional de la aplicación, pero al migrar la misma a la arquitectura ARM (Raspberry Pi) se encontraron inconvenientes dado que este </w:t>
      </w:r>
      <w:r w:rsidR="00C132D9" w:rsidRPr="00D25EDC">
        <w:rPr>
          <w:rFonts w:ascii="Arial" w:eastAsia="Times New Roman" w:hAnsi="Arial" w:cs="Arial"/>
          <w:sz w:val="24"/>
          <w:szCs w:val="24"/>
          <w:highlight w:val="yellow"/>
        </w:rPr>
        <w:fldChar w:fldCharType="begin"/>
      </w:r>
      <w:r w:rsidR="00C132D9" w:rsidRPr="00D25EDC">
        <w:rPr>
          <w:rFonts w:ascii="Arial" w:eastAsia="Times New Roman" w:hAnsi="Arial" w:cs="Arial"/>
          <w:sz w:val="24"/>
          <w:szCs w:val="24"/>
        </w:rPr>
        <w:instrText xml:space="preserve"> REF _Ref508731667 \h </w:instrText>
      </w:r>
      <w:r w:rsidR="00C132D9" w:rsidRPr="00D25EDC">
        <w:rPr>
          <w:rFonts w:ascii="Arial" w:eastAsia="Times New Roman" w:hAnsi="Arial" w:cs="Arial"/>
          <w:sz w:val="24"/>
          <w:szCs w:val="24"/>
          <w:highlight w:val="yellow"/>
        </w:rPr>
      </w:r>
      <w:r w:rsidR="00D25EDC" w:rsidRPr="00D25EDC">
        <w:rPr>
          <w:rFonts w:ascii="Arial" w:eastAsia="Times New Roman" w:hAnsi="Arial" w:cs="Arial"/>
          <w:sz w:val="24"/>
          <w:szCs w:val="24"/>
          <w:highlight w:val="yellow"/>
        </w:rPr>
        <w:instrText xml:space="preserve"> \* MERGEFORMAT </w:instrText>
      </w:r>
      <w:r w:rsidR="00C132D9" w:rsidRPr="00D25EDC">
        <w:rPr>
          <w:rFonts w:ascii="Arial" w:eastAsia="Times New Roman" w:hAnsi="Arial" w:cs="Arial"/>
          <w:sz w:val="24"/>
          <w:szCs w:val="24"/>
          <w:highlight w:val="yellow"/>
        </w:rPr>
        <w:fldChar w:fldCharType="separate"/>
      </w:r>
      <w:r w:rsidR="00C132D9" w:rsidRPr="00D25EDC">
        <w:rPr>
          <w:rFonts w:ascii="Arial" w:hAnsi="Arial" w:cs="Arial"/>
          <w:b/>
          <w:i/>
          <w:sz w:val="24"/>
          <w:szCs w:val="24"/>
        </w:rPr>
        <w:t>Framework</w:t>
      </w:r>
      <w:r w:rsidR="00C132D9" w:rsidRPr="00D25EDC">
        <w:rPr>
          <w:rFonts w:ascii="Arial" w:eastAsia="Times New Roman" w:hAnsi="Arial" w:cs="Arial"/>
          <w:sz w:val="24"/>
          <w:szCs w:val="24"/>
          <w:highlight w:val="yellow"/>
        </w:rPr>
        <w:fldChar w:fldCharType="end"/>
      </w:r>
      <w:r w:rsidR="00C132D9">
        <w:rPr>
          <w:rFonts w:ascii="Arial" w:eastAsia="Times New Roman" w:hAnsi="Arial" w:cs="Arial"/>
          <w:sz w:val="24"/>
          <w:szCs w:val="24"/>
        </w:rPr>
        <w:t xml:space="preserve"> </w:t>
      </w:r>
      <w:r>
        <w:rPr>
          <w:rFonts w:ascii="Arial" w:eastAsia="Times New Roman" w:hAnsi="Arial" w:cs="Arial"/>
          <w:sz w:val="24"/>
          <w:szCs w:val="24"/>
        </w:rPr>
        <w:t xml:space="preserve">no se encontraba soportado oficialmente para esta arquitectura. Existe un </w:t>
      </w:r>
      <w:r w:rsidRPr="004913E9">
        <w:rPr>
          <w:rFonts w:ascii="Arial" w:eastAsia="Times New Roman" w:hAnsi="Arial" w:cs="Arial"/>
          <w:i/>
          <w:sz w:val="24"/>
          <w:szCs w:val="24"/>
        </w:rPr>
        <w:t>fork</w:t>
      </w:r>
      <w:r>
        <w:rPr>
          <w:rFonts w:ascii="Arial" w:eastAsia="Times New Roman" w:hAnsi="Arial" w:cs="Arial"/>
          <w:sz w:val="24"/>
          <w:szCs w:val="24"/>
        </w:rPr>
        <w:t>, pero no se tuvo éxito en la integración de las tecnologías.</w:t>
      </w:r>
    </w:p>
    <w:p w14:paraId="7F4AEDF5" w14:textId="77777777" w:rsidR="0082601E" w:rsidRDefault="0082601E" w:rsidP="0082601E">
      <w:pPr>
        <w:rPr>
          <w:rFonts w:ascii="Arial" w:eastAsia="Times New Roman" w:hAnsi="Arial" w:cs="Arial"/>
          <w:sz w:val="24"/>
          <w:szCs w:val="24"/>
        </w:rPr>
      </w:pPr>
    </w:p>
    <w:p w14:paraId="7897D3CD" w14:textId="28FE4382" w:rsidR="0082601E" w:rsidRPr="004854D0" w:rsidRDefault="0082601E" w:rsidP="0082601E">
      <w:pPr>
        <w:rPr>
          <w:rFonts w:ascii="Arial" w:eastAsia="Times New Roman" w:hAnsi="Arial" w:cs="Arial"/>
          <w:sz w:val="24"/>
          <w:szCs w:val="24"/>
        </w:rPr>
      </w:pPr>
      <w:r>
        <w:rPr>
          <w:rFonts w:ascii="Arial" w:eastAsia="Times New Roman" w:hAnsi="Arial" w:cs="Arial"/>
          <w:sz w:val="24"/>
          <w:szCs w:val="24"/>
        </w:rPr>
        <w:t>Finalmente se seleccionó el stack MEAN el cual resultó ser compatible con el desarrollo avanzado hasta el momento, hecho con Meteor (</w:t>
      </w:r>
      <w:r w:rsidRPr="004854D0">
        <w:rPr>
          <w:rFonts w:ascii="Arial" w:eastAsia="Times New Roman" w:hAnsi="Arial" w:cs="Arial"/>
          <w:sz w:val="24"/>
          <w:szCs w:val="24"/>
        </w:rPr>
        <w:t xml:space="preserve">MEAN </w:t>
      </w:r>
      <w:r>
        <w:rPr>
          <w:rFonts w:ascii="Arial" w:eastAsia="Times New Roman" w:hAnsi="Arial" w:cs="Arial"/>
          <w:sz w:val="24"/>
          <w:szCs w:val="24"/>
        </w:rPr>
        <w:t>se encuentra detallado en el</w:t>
      </w:r>
      <w:r w:rsidRPr="004854D0">
        <w:rPr>
          <w:rFonts w:ascii="Arial" w:eastAsia="Times New Roman" w:hAnsi="Arial" w:cs="Arial"/>
          <w:sz w:val="24"/>
          <w:szCs w:val="24"/>
        </w:rPr>
        <w:t xml:space="preserve"> </w:t>
      </w:r>
      <w:r w:rsidRPr="00BC6E46">
        <w:rPr>
          <w:rFonts w:ascii="Arial" w:eastAsia="Times New Roman" w:hAnsi="Arial" w:cs="Arial"/>
          <w:b/>
          <w:sz w:val="24"/>
          <w:szCs w:val="24"/>
        </w:rPr>
        <w:fldChar w:fldCharType="begin"/>
      </w:r>
      <w:r w:rsidRPr="00BC6E46">
        <w:rPr>
          <w:rFonts w:ascii="Arial" w:eastAsia="Times New Roman" w:hAnsi="Arial" w:cs="Arial"/>
          <w:b/>
          <w:sz w:val="24"/>
          <w:szCs w:val="24"/>
        </w:rPr>
        <w:instrText xml:space="preserve"> REF _Ref504150374 \h  \* MERGEFORMAT </w:instrText>
      </w:r>
      <w:r w:rsidRPr="00BC6E46">
        <w:rPr>
          <w:rFonts w:ascii="Arial" w:eastAsia="Times New Roman" w:hAnsi="Arial" w:cs="Arial"/>
          <w:b/>
          <w:sz w:val="24"/>
          <w:szCs w:val="24"/>
        </w:rPr>
      </w:r>
      <w:r w:rsidRPr="00BC6E46">
        <w:rPr>
          <w:rFonts w:ascii="Arial" w:eastAsia="Times New Roman" w:hAnsi="Arial" w:cs="Arial"/>
          <w:b/>
          <w:sz w:val="24"/>
          <w:szCs w:val="24"/>
        </w:rPr>
        <w:fldChar w:fldCharType="separate"/>
      </w:r>
      <w:r w:rsidRPr="00BC6E46">
        <w:rPr>
          <w:rFonts w:ascii="Arial" w:eastAsia="Times New Roman" w:hAnsi="Arial" w:cs="Arial"/>
          <w:b/>
          <w:sz w:val="24"/>
          <w:szCs w:val="24"/>
        </w:rPr>
        <w:t>Capítulo 6 – Sta</w:t>
      </w:r>
      <w:r w:rsidRPr="00BC6E46">
        <w:rPr>
          <w:rFonts w:ascii="Arial" w:eastAsia="Times New Roman" w:hAnsi="Arial" w:cs="Arial"/>
          <w:b/>
          <w:sz w:val="24"/>
          <w:szCs w:val="24"/>
        </w:rPr>
        <w:t>c</w:t>
      </w:r>
      <w:r w:rsidRPr="00BC6E46">
        <w:rPr>
          <w:rFonts w:ascii="Arial" w:eastAsia="Times New Roman" w:hAnsi="Arial" w:cs="Arial"/>
          <w:b/>
          <w:sz w:val="24"/>
          <w:szCs w:val="24"/>
        </w:rPr>
        <w:t>k MEAN</w:t>
      </w:r>
      <w:r w:rsidRPr="00BC6E46">
        <w:rPr>
          <w:rFonts w:ascii="Arial" w:eastAsia="Times New Roman" w:hAnsi="Arial" w:cs="Arial"/>
          <w:b/>
          <w:sz w:val="24"/>
          <w:szCs w:val="24"/>
        </w:rPr>
        <w:fldChar w:fldCharType="end"/>
      </w:r>
      <w:r w:rsidRPr="004854D0">
        <w:rPr>
          <w:rFonts w:ascii="Arial" w:eastAsia="Times New Roman" w:hAnsi="Arial" w:cs="Arial"/>
          <w:sz w:val="24"/>
          <w:szCs w:val="24"/>
        </w:rPr>
        <w:t>)</w:t>
      </w:r>
      <w:r>
        <w:rPr>
          <w:rFonts w:ascii="Arial" w:eastAsia="Times New Roman" w:hAnsi="Arial" w:cs="Arial"/>
          <w:sz w:val="24"/>
          <w:szCs w:val="24"/>
        </w:rPr>
        <w:t xml:space="preserve">. La migración de la aplicación tanto </w:t>
      </w:r>
      <w:r w:rsidR="00C132D9" w:rsidRPr="00D25EDC">
        <w:rPr>
          <w:rFonts w:ascii="Arial" w:eastAsia="Times New Roman" w:hAnsi="Arial" w:cs="Arial"/>
          <w:i/>
          <w:sz w:val="24"/>
          <w:szCs w:val="24"/>
          <w:highlight w:val="yellow"/>
        </w:rPr>
        <w:fldChar w:fldCharType="begin"/>
      </w:r>
      <w:r w:rsidR="00C132D9" w:rsidRPr="00D25EDC">
        <w:rPr>
          <w:rFonts w:ascii="Arial" w:eastAsia="Times New Roman" w:hAnsi="Arial" w:cs="Arial"/>
          <w:sz w:val="24"/>
          <w:szCs w:val="24"/>
        </w:rPr>
        <w:instrText xml:space="preserve"> REF _Ref508731711 \h </w:instrText>
      </w:r>
      <w:r w:rsidR="00C132D9" w:rsidRPr="00D25EDC">
        <w:rPr>
          <w:rFonts w:ascii="Arial" w:eastAsia="Times New Roman" w:hAnsi="Arial" w:cs="Arial"/>
          <w:i/>
          <w:sz w:val="24"/>
          <w:szCs w:val="24"/>
          <w:highlight w:val="yellow"/>
        </w:rPr>
      </w:r>
      <w:r w:rsidR="00D25EDC" w:rsidRPr="00D25EDC">
        <w:rPr>
          <w:rFonts w:ascii="Arial" w:eastAsia="Times New Roman" w:hAnsi="Arial" w:cs="Arial"/>
          <w:i/>
          <w:sz w:val="24"/>
          <w:szCs w:val="24"/>
          <w:highlight w:val="yellow"/>
        </w:rPr>
        <w:instrText xml:space="preserve"> \* MERGEFORMAT </w:instrText>
      </w:r>
      <w:r w:rsidR="00C132D9" w:rsidRPr="00D25EDC">
        <w:rPr>
          <w:rFonts w:ascii="Arial" w:eastAsia="Times New Roman" w:hAnsi="Arial" w:cs="Arial"/>
          <w:i/>
          <w:sz w:val="24"/>
          <w:szCs w:val="24"/>
          <w:highlight w:val="yellow"/>
        </w:rPr>
        <w:fldChar w:fldCharType="separate"/>
      </w:r>
      <w:r w:rsidR="00C132D9" w:rsidRPr="00D25EDC">
        <w:rPr>
          <w:rFonts w:ascii="Arial" w:hAnsi="Arial" w:cs="Arial"/>
          <w:b/>
          <w:i/>
          <w:sz w:val="24"/>
          <w:szCs w:val="24"/>
        </w:rPr>
        <w:t>Front-End</w:t>
      </w:r>
      <w:r w:rsidR="00C132D9" w:rsidRPr="00D25EDC">
        <w:rPr>
          <w:rFonts w:ascii="Arial" w:eastAsia="Times New Roman" w:hAnsi="Arial" w:cs="Arial"/>
          <w:i/>
          <w:sz w:val="24"/>
          <w:szCs w:val="24"/>
          <w:highlight w:val="yellow"/>
        </w:rPr>
        <w:fldChar w:fldCharType="end"/>
      </w:r>
      <w:r w:rsidR="00C132D9">
        <w:rPr>
          <w:rFonts w:ascii="Arial" w:eastAsia="Times New Roman" w:hAnsi="Arial" w:cs="Arial"/>
          <w:i/>
          <w:sz w:val="24"/>
          <w:szCs w:val="24"/>
        </w:rPr>
        <w:t xml:space="preserve"> </w:t>
      </w:r>
      <w:r>
        <w:rPr>
          <w:rFonts w:ascii="Arial" w:eastAsia="Times New Roman" w:hAnsi="Arial" w:cs="Arial"/>
          <w:sz w:val="24"/>
          <w:szCs w:val="24"/>
        </w:rPr>
        <w:t xml:space="preserve">como </w:t>
      </w:r>
      <w:r w:rsidR="00C132D9" w:rsidRPr="00D25EDC">
        <w:rPr>
          <w:rFonts w:ascii="Arial" w:eastAsia="Times New Roman" w:hAnsi="Arial" w:cs="Arial"/>
          <w:i/>
          <w:sz w:val="24"/>
          <w:szCs w:val="24"/>
          <w:highlight w:val="yellow"/>
        </w:rPr>
        <w:fldChar w:fldCharType="begin"/>
      </w:r>
      <w:r w:rsidR="00C132D9" w:rsidRPr="00D25EDC">
        <w:rPr>
          <w:rFonts w:ascii="Arial" w:eastAsia="Times New Roman" w:hAnsi="Arial" w:cs="Arial"/>
          <w:sz w:val="24"/>
          <w:szCs w:val="24"/>
        </w:rPr>
        <w:instrText xml:space="preserve"> REF _Ref508794388 \h </w:instrText>
      </w:r>
      <w:r w:rsidR="00C132D9" w:rsidRPr="00D25EDC">
        <w:rPr>
          <w:rFonts w:ascii="Arial" w:eastAsia="Times New Roman" w:hAnsi="Arial" w:cs="Arial"/>
          <w:i/>
          <w:sz w:val="24"/>
          <w:szCs w:val="24"/>
          <w:highlight w:val="yellow"/>
        </w:rPr>
      </w:r>
      <w:r w:rsidR="00D25EDC" w:rsidRPr="00D25EDC">
        <w:rPr>
          <w:rFonts w:ascii="Arial" w:eastAsia="Times New Roman" w:hAnsi="Arial" w:cs="Arial"/>
          <w:i/>
          <w:sz w:val="24"/>
          <w:szCs w:val="24"/>
          <w:highlight w:val="yellow"/>
        </w:rPr>
        <w:instrText xml:space="preserve"> \* MERGEFORMAT </w:instrText>
      </w:r>
      <w:r w:rsidR="00C132D9" w:rsidRPr="00D25EDC">
        <w:rPr>
          <w:rFonts w:ascii="Arial" w:eastAsia="Times New Roman" w:hAnsi="Arial" w:cs="Arial"/>
          <w:i/>
          <w:sz w:val="24"/>
          <w:szCs w:val="24"/>
          <w:highlight w:val="yellow"/>
        </w:rPr>
        <w:fldChar w:fldCharType="separate"/>
      </w:r>
      <w:r w:rsidR="00C132D9" w:rsidRPr="00D25EDC">
        <w:rPr>
          <w:rFonts w:ascii="Arial" w:hAnsi="Arial" w:cs="Arial"/>
          <w:b/>
          <w:i/>
          <w:sz w:val="24"/>
          <w:szCs w:val="24"/>
        </w:rPr>
        <w:t>Back-End</w:t>
      </w:r>
      <w:r w:rsidR="00C132D9" w:rsidRPr="00D25EDC">
        <w:rPr>
          <w:rFonts w:ascii="Arial" w:eastAsia="Times New Roman" w:hAnsi="Arial" w:cs="Arial"/>
          <w:i/>
          <w:sz w:val="24"/>
          <w:szCs w:val="24"/>
          <w:highlight w:val="yellow"/>
        </w:rPr>
        <w:fldChar w:fldCharType="end"/>
      </w:r>
      <w:r>
        <w:rPr>
          <w:rFonts w:ascii="Arial" w:eastAsia="Times New Roman" w:hAnsi="Arial" w:cs="Arial"/>
          <w:sz w:val="24"/>
          <w:szCs w:val="24"/>
        </w:rPr>
        <w:t xml:space="preserve">, desarrollada con Meteor, fue dispuesta de la siguiente forma: El procesamiento de </w:t>
      </w:r>
      <w:r w:rsidR="00C132D9" w:rsidRPr="00D25EDC">
        <w:rPr>
          <w:rFonts w:ascii="Arial" w:eastAsia="Times New Roman" w:hAnsi="Arial" w:cs="Arial"/>
          <w:i/>
          <w:sz w:val="24"/>
          <w:szCs w:val="24"/>
        </w:rPr>
        <w:fldChar w:fldCharType="begin"/>
      </w:r>
      <w:r w:rsidR="00C132D9" w:rsidRPr="00D25EDC">
        <w:rPr>
          <w:rFonts w:ascii="Arial" w:eastAsia="Times New Roman" w:hAnsi="Arial" w:cs="Arial"/>
          <w:sz w:val="24"/>
          <w:szCs w:val="24"/>
        </w:rPr>
        <w:instrText xml:space="preserve"> REF _Ref509658089 \h </w:instrText>
      </w:r>
      <w:r w:rsidR="00C132D9" w:rsidRPr="00D25EDC">
        <w:rPr>
          <w:rFonts w:ascii="Arial" w:eastAsia="Times New Roman" w:hAnsi="Arial" w:cs="Arial"/>
          <w:i/>
          <w:sz w:val="24"/>
          <w:szCs w:val="24"/>
        </w:rPr>
      </w:r>
      <w:r w:rsidR="00D25EDC" w:rsidRPr="00D25EDC">
        <w:rPr>
          <w:rFonts w:ascii="Arial" w:eastAsia="Times New Roman" w:hAnsi="Arial" w:cs="Arial"/>
          <w:i/>
          <w:sz w:val="24"/>
          <w:szCs w:val="24"/>
        </w:rPr>
        <w:instrText xml:space="preserve"> \* MERGEFORMAT </w:instrText>
      </w:r>
      <w:r w:rsidR="00C132D9" w:rsidRPr="00D25EDC">
        <w:rPr>
          <w:rFonts w:ascii="Arial" w:eastAsia="Times New Roman" w:hAnsi="Arial" w:cs="Arial"/>
          <w:i/>
          <w:sz w:val="24"/>
          <w:szCs w:val="24"/>
        </w:rPr>
        <w:fldChar w:fldCharType="separate"/>
      </w:r>
      <w:r w:rsidR="00C132D9" w:rsidRPr="00D25EDC">
        <w:rPr>
          <w:rFonts w:ascii="Arial" w:hAnsi="Arial" w:cs="Arial"/>
          <w:b/>
          <w:i/>
          <w:sz w:val="24"/>
          <w:szCs w:val="24"/>
        </w:rPr>
        <w:t>Templates</w:t>
      </w:r>
      <w:r w:rsidR="00C132D9" w:rsidRPr="00D25EDC">
        <w:rPr>
          <w:rFonts w:ascii="Arial" w:eastAsia="Times New Roman" w:hAnsi="Arial" w:cs="Arial"/>
          <w:i/>
          <w:sz w:val="24"/>
          <w:szCs w:val="24"/>
        </w:rPr>
        <w:fldChar w:fldCharType="end"/>
      </w:r>
      <w:r>
        <w:rPr>
          <w:rFonts w:ascii="Arial" w:eastAsia="Times New Roman" w:hAnsi="Arial" w:cs="Arial"/>
          <w:sz w:val="24"/>
          <w:szCs w:val="24"/>
        </w:rPr>
        <w:t xml:space="preserve">, captura y gestión de eventos, </w:t>
      </w:r>
      <w:r>
        <w:rPr>
          <w:rFonts w:ascii="Arial" w:eastAsia="Times New Roman" w:hAnsi="Arial" w:cs="Arial"/>
          <w:sz w:val="24"/>
          <w:szCs w:val="24"/>
        </w:rPr>
        <w:lastRenderedPageBreak/>
        <w:t xml:space="preserve">realizada en Blaze, se trasladó a Angular 4+. El servidor Meteor se codificó en Node. El manejo de rutas y REST desarrollado en Iron se migró a Express. En cuanto a las colecciones de datos se mantuvieron en Mongo. </w:t>
      </w:r>
    </w:p>
    <w:p w14:paraId="73A54CCA" w14:textId="77777777" w:rsidR="0082601E" w:rsidRDefault="0082601E" w:rsidP="0082601E">
      <w:pPr>
        <w:rPr>
          <w:rFonts w:ascii="Arial" w:eastAsia="Times New Roman" w:hAnsi="Arial" w:cs="Arial"/>
          <w:sz w:val="24"/>
          <w:szCs w:val="24"/>
        </w:rPr>
      </w:pPr>
    </w:p>
    <w:p w14:paraId="277FE230" w14:textId="1EBF9C9C" w:rsidR="0082601E" w:rsidRDefault="0082601E" w:rsidP="0082601E">
      <w:pPr>
        <w:rPr>
          <w:rFonts w:ascii="Arial" w:eastAsia="Times New Roman" w:hAnsi="Arial" w:cs="Arial"/>
          <w:sz w:val="24"/>
          <w:szCs w:val="24"/>
        </w:rPr>
      </w:pPr>
      <w:r>
        <w:rPr>
          <w:rFonts w:ascii="Arial" w:eastAsia="Times New Roman" w:hAnsi="Arial" w:cs="Arial"/>
          <w:sz w:val="24"/>
          <w:szCs w:val="24"/>
        </w:rPr>
        <w:t>Otro desafío que se presentó, fue comunicar el proceso servidor</w:t>
      </w:r>
      <w:r w:rsidR="00BC6E46">
        <w:rPr>
          <w:rFonts w:ascii="Arial" w:eastAsia="Times New Roman" w:hAnsi="Arial" w:cs="Arial"/>
          <w:sz w:val="24"/>
          <w:szCs w:val="24"/>
        </w:rPr>
        <w:t>,</w:t>
      </w:r>
      <w:r>
        <w:rPr>
          <w:rFonts w:ascii="Arial" w:eastAsia="Times New Roman" w:hAnsi="Arial" w:cs="Arial"/>
          <w:sz w:val="24"/>
          <w:szCs w:val="24"/>
        </w:rPr>
        <w:t xml:space="preserve"> </w:t>
      </w:r>
      <w:r w:rsidR="00BC6E46">
        <w:rPr>
          <w:rFonts w:ascii="Arial" w:eastAsia="Times New Roman" w:hAnsi="Arial" w:cs="Arial"/>
          <w:sz w:val="24"/>
          <w:szCs w:val="24"/>
        </w:rPr>
        <w:t>ejecutándose</w:t>
      </w:r>
      <w:r>
        <w:rPr>
          <w:rFonts w:ascii="Arial" w:eastAsia="Times New Roman" w:hAnsi="Arial" w:cs="Arial"/>
          <w:sz w:val="24"/>
          <w:szCs w:val="24"/>
        </w:rPr>
        <w:t xml:space="preserve"> en Raspberry (como un proceso en Raspian)</w:t>
      </w:r>
      <w:r w:rsidR="00BC6E46">
        <w:rPr>
          <w:rFonts w:ascii="Arial" w:eastAsia="Times New Roman" w:hAnsi="Arial" w:cs="Arial"/>
          <w:sz w:val="24"/>
          <w:szCs w:val="24"/>
        </w:rPr>
        <w:t>,</w:t>
      </w:r>
      <w:r>
        <w:rPr>
          <w:rFonts w:ascii="Arial" w:eastAsia="Times New Roman" w:hAnsi="Arial" w:cs="Arial"/>
          <w:sz w:val="24"/>
          <w:szCs w:val="24"/>
        </w:rPr>
        <w:t xml:space="preserve"> con las placas Arduino Mega y Arduino Nano. Dentro de los paquetes disponibles en NPM, se encontraron dos librerías estables para la comunicación de Node y Arduino. Estas librerías son Cylon</w:t>
      </w:r>
      <w:r>
        <w:rPr>
          <w:rStyle w:val="Refdenotaalpie"/>
          <w:rFonts w:ascii="Arial" w:eastAsia="Times New Roman" w:hAnsi="Arial" w:cs="Arial"/>
          <w:sz w:val="24"/>
          <w:szCs w:val="24"/>
        </w:rPr>
        <w:footnoteReference w:id="6"/>
      </w:r>
      <w:r>
        <w:rPr>
          <w:rFonts w:ascii="Arial" w:eastAsia="Times New Roman" w:hAnsi="Arial" w:cs="Arial"/>
          <w:sz w:val="24"/>
          <w:szCs w:val="24"/>
        </w:rPr>
        <w:t xml:space="preserve"> y Johnny-five. La librería Cylon utiliza el paradigma de programación declarativo, en cambio, Johnny-five el orientado a </w:t>
      </w:r>
      <w:r w:rsidRPr="004913E9">
        <w:rPr>
          <w:rFonts w:ascii="Arial" w:eastAsia="Times New Roman" w:hAnsi="Arial" w:cs="Arial"/>
          <w:i/>
          <w:sz w:val="24"/>
          <w:szCs w:val="24"/>
        </w:rPr>
        <w:t>callbacks</w:t>
      </w:r>
      <w:r>
        <w:rPr>
          <w:rFonts w:ascii="Arial" w:eastAsia="Times New Roman" w:hAnsi="Arial" w:cs="Arial"/>
          <w:sz w:val="24"/>
          <w:szCs w:val="24"/>
        </w:rPr>
        <w:t xml:space="preserve">. Este último fue el seleccionado por mantener el mismo estilo de codificación que el stack MEAN, compatibilidad con los componentes de Arduino (gracias a estar basado en firmata) y, por, sobre todo, poseer una versión estable de </w:t>
      </w:r>
      <w:r w:rsidRPr="00EA739C">
        <w:rPr>
          <w:rFonts w:ascii="Arial" w:eastAsia="Times New Roman" w:hAnsi="Arial" w:cs="Arial"/>
          <w:sz w:val="24"/>
          <w:szCs w:val="24"/>
        </w:rPr>
        <w:t>serialport</w:t>
      </w:r>
      <w:r>
        <w:rPr>
          <w:rFonts w:ascii="Arial" w:eastAsia="Times New Roman" w:hAnsi="Arial" w:cs="Arial"/>
          <w:sz w:val="24"/>
          <w:szCs w:val="24"/>
        </w:rPr>
        <w:t xml:space="preserve"> compatible con la arquitectura ARM. El protocolo Firmata, base </w:t>
      </w:r>
      <w:r w:rsidR="00BC6E46">
        <w:rPr>
          <w:rFonts w:ascii="Arial" w:eastAsia="Times New Roman" w:hAnsi="Arial" w:cs="Arial"/>
          <w:sz w:val="24"/>
          <w:szCs w:val="24"/>
        </w:rPr>
        <w:t>de Johnny</w:t>
      </w:r>
      <w:r>
        <w:rPr>
          <w:rFonts w:ascii="Arial" w:eastAsia="Times New Roman" w:hAnsi="Arial" w:cs="Arial"/>
          <w:sz w:val="24"/>
          <w:szCs w:val="24"/>
        </w:rPr>
        <w:t xml:space="preserve">-five se analizó en el </w:t>
      </w:r>
      <w:r w:rsidR="00B3149C" w:rsidRPr="00B3149C">
        <w:rPr>
          <w:rFonts w:ascii="Arial" w:eastAsia="Times New Roman" w:hAnsi="Arial" w:cs="Arial"/>
          <w:b/>
          <w:sz w:val="24"/>
          <w:szCs w:val="24"/>
        </w:rPr>
        <w:fldChar w:fldCharType="begin"/>
      </w:r>
      <w:r w:rsidR="00B3149C" w:rsidRPr="00B3149C">
        <w:rPr>
          <w:rFonts w:ascii="Arial" w:eastAsia="Times New Roman" w:hAnsi="Arial" w:cs="Arial"/>
          <w:b/>
          <w:sz w:val="24"/>
          <w:szCs w:val="24"/>
        </w:rPr>
        <w:instrText xml:space="preserve"> REF _Ref509658720 \h </w:instrText>
      </w:r>
      <w:r w:rsidR="00B3149C" w:rsidRPr="00B3149C">
        <w:rPr>
          <w:rFonts w:ascii="Arial" w:eastAsia="Times New Roman" w:hAnsi="Arial" w:cs="Arial"/>
          <w:b/>
          <w:sz w:val="24"/>
          <w:szCs w:val="24"/>
        </w:rPr>
      </w:r>
      <w:r w:rsidR="00B3149C" w:rsidRPr="00B3149C">
        <w:rPr>
          <w:rFonts w:ascii="Arial" w:eastAsia="Times New Roman" w:hAnsi="Arial" w:cs="Arial"/>
          <w:b/>
          <w:sz w:val="24"/>
          <w:szCs w:val="24"/>
        </w:rPr>
        <w:instrText xml:space="preserve"> \* MERGEFORMAT </w:instrText>
      </w:r>
      <w:r w:rsidR="00B3149C" w:rsidRPr="00B3149C">
        <w:rPr>
          <w:rFonts w:ascii="Arial" w:eastAsia="Times New Roman" w:hAnsi="Arial" w:cs="Arial"/>
          <w:b/>
          <w:sz w:val="24"/>
          <w:szCs w:val="24"/>
        </w:rPr>
        <w:fldChar w:fldCharType="separate"/>
      </w:r>
      <w:r w:rsidR="00B3149C" w:rsidRPr="00B3149C">
        <w:rPr>
          <w:rFonts w:ascii="Arial" w:hAnsi="Arial" w:cs="Arial"/>
          <w:b/>
          <w:sz w:val="24"/>
          <w:szCs w:val="24"/>
        </w:rPr>
        <w:t>Capítulo 7 – Comunicación NodeJS con Arduino</w:t>
      </w:r>
      <w:r w:rsidR="00B3149C" w:rsidRPr="00B3149C">
        <w:rPr>
          <w:rFonts w:ascii="Arial" w:eastAsia="Times New Roman" w:hAnsi="Arial" w:cs="Arial"/>
          <w:b/>
          <w:sz w:val="24"/>
          <w:szCs w:val="24"/>
        </w:rPr>
        <w:fldChar w:fldCharType="end"/>
      </w:r>
      <w:r>
        <w:rPr>
          <w:rFonts w:ascii="Arial" w:eastAsia="Times New Roman" w:hAnsi="Arial" w:cs="Arial"/>
          <w:sz w:val="24"/>
          <w:szCs w:val="24"/>
        </w:rPr>
        <w:t>).</w:t>
      </w:r>
    </w:p>
    <w:p w14:paraId="70150834" w14:textId="77777777" w:rsidR="0082601E" w:rsidRDefault="0082601E" w:rsidP="0082601E">
      <w:pPr>
        <w:rPr>
          <w:rFonts w:ascii="Arial" w:eastAsia="Times New Roman" w:hAnsi="Arial" w:cs="Arial"/>
          <w:sz w:val="24"/>
          <w:szCs w:val="24"/>
        </w:rPr>
      </w:pPr>
    </w:p>
    <w:p w14:paraId="71E898A4" w14:textId="77777777" w:rsidR="0082601E" w:rsidRPr="009E2F34" w:rsidRDefault="0082601E" w:rsidP="0082601E">
      <w:pPr>
        <w:rPr>
          <w:rFonts w:ascii="Arial" w:eastAsia="Times New Roman" w:hAnsi="Arial" w:cs="Arial"/>
          <w:sz w:val="24"/>
          <w:szCs w:val="24"/>
        </w:rPr>
      </w:pPr>
      <w:r>
        <w:rPr>
          <w:rFonts w:ascii="Arial" w:eastAsia="Times New Roman" w:hAnsi="Arial" w:cs="Arial"/>
          <w:sz w:val="24"/>
          <w:szCs w:val="24"/>
        </w:rPr>
        <w:t>Finalmente se agregó el código necesario para que las mediciones tomadas por Jhony-Five de los sensores sean almacenados en colecciones de MongoDB. A partir de éstas se generan las estadísticas requeridas por los objetivos de esta tesina.</w:t>
      </w:r>
    </w:p>
    <w:p w14:paraId="0334BF32" w14:textId="77777777" w:rsidR="0082601E" w:rsidRDefault="0082601E" w:rsidP="0082601E">
      <w:pPr>
        <w:rPr>
          <w:rFonts w:ascii="Arial" w:eastAsia="Times New Roman" w:hAnsi="Arial" w:cs="Arial"/>
          <w:b/>
        </w:rPr>
      </w:pPr>
    </w:p>
    <w:p w14:paraId="19979F22" w14:textId="77777777" w:rsidR="0082601E" w:rsidRDefault="0082601E" w:rsidP="0082601E">
      <w:pPr>
        <w:spacing w:after="160" w:line="259" w:lineRule="auto"/>
        <w:jc w:val="left"/>
        <w:rPr>
          <w:b/>
          <w:color w:val="666666"/>
          <w:sz w:val="32"/>
          <w:szCs w:val="32"/>
        </w:rPr>
      </w:pPr>
      <w:r>
        <w:rPr>
          <w:b/>
          <w:sz w:val="32"/>
          <w:szCs w:val="32"/>
        </w:rPr>
        <w:br w:type="page"/>
      </w:r>
    </w:p>
    <w:p w14:paraId="68C09725" w14:textId="77777777" w:rsidR="0082601E" w:rsidRPr="008B318D" w:rsidRDefault="0082601E" w:rsidP="0082601E">
      <w:pPr>
        <w:pStyle w:val="Ttulo2"/>
        <w:rPr>
          <w:b/>
          <w:sz w:val="32"/>
          <w:szCs w:val="32"/>
        </w:rPr>
      </w:pPr>
      <w:bookmarkStart w:id="416" w:name="_Toc509667195"/>
      <w:r w:rsidRPr="008B318D">
        <w:rPr>
          <w:b/>
          <w:sz w:val="32"/>
          <w:szCs w:val="32"/>
        </w:rPr>
        <w:lastRenderedPageBreak/>
        <w:t>Resumen</w:t>
      </w:r>
      <w:bookmarkEnd w:id="416"/>
    </w:p>
    <w:p w14:paraId="3F735556" w14:textId="77777777" w:rsidR="0082601E" w:rsidRDefault="0082601E" w:rsidP="0082601E"/>
    <w:p w14:paraId="469D977D" w14:textId="77777777" w:rsidR="0082601E" w:rsidRDefault="0082601E" w:rsidP="0082601E">
      <w:pPr>
        <w:rPr>
          <w:rFonts w:ascii="Arial" w:eastAsia="Times New Roman" w:hAnsi="Arial" w:cs="Arial"/>
          <w:sz w:val="24"/>
          <w:szCs w:val="24"/>
        </w:rPr>
      </w:pPr>
      <w:r w:rsidRPr="008B318D">
        <w:rPr>
          <w:rFonts w:ascii="Arial" w:eastAsia="Times New Roman" w:hAnsi="Arial" w:cs="Arial"/>
          <w:sz w:val="24"/>
          <w:szCs w:val="24"/>
        </w:rPr>
        <w:t>En este capítulo se analizaron las diversas tecnologías tanto de hardware como de software utilizadas en el SAR, justificando la selección de cada una de ellas y los ensayos realizados para concluir en su utilización</w:t>
      </w:r>
      <w:r>
        <w:rPr>
          <w:rFonts w:ascii="Arial" w:eastAsia="Times New Roman" w:hAnsi="Arial" w:cs="Arial"/>
          <w:sz w:val="24"/>
          <w:szCs w:val="24"/>
        </w:rPr>
        <w:t>.</w:t>
      </w:r>
    </w:p>
    <w:p w14:paraId="26C968AF" w14:textId="77777777" w:rsidR="0082601E" w:rsidRDefault="0082601E" w:rsidP="0082601E">
      <w:pPr>
        <w:rPr>
          <w:rFonts w:ascii="Arial" w:eastAsia="Times New Roman" w:hAnsi="Arial" w:cs="Arial"/>
          <w:sz w:val="24"/>
          <w:szCs w:val="24"/>
        </w:rPr>
      </w:pPr>
    </w:p>
    <w:p w14:paraId="17C1C5FD" w14:textId="77777777" w:rsidR="0082601E" w:rsidRDefault="0082601E" w:rsidP="0082601E">
      <w:pPr>
        <w:rPr>
          <w:rFonts w:ascii="Arial" w:eastAsia="Times New Roman" w:hAnsi="Arial" w:cs="Arial"/>
          <w:sz w:val="24"/>
          <w:szCs w:val="24"/>
        </w:rPr>
      </w:pPr>
      <w:r>
        <w:rPr>
          <w:rFonts w:ascii="Arial" w:eastAsia="Times New Roman" w:hAnsi="Arial" w:cs="Arial"/>
          <w:sz w:val="24"/>
          <w:szCs w:val="24"/>
        </w:rPr>
        <w:t>Se explicó el porqué del uso de Arduino y Raspberry Pi como plataformas de base para la manipulación del robot móvil. Las ventajas del uso de la cámara v2 de Raspberry, y las problemáticas que se presentaron al probar la cámara para Arduino OV7670.</w:t>
      </w:r>
    </w:p>
    <w:p w14:paraId="7FD5282A" w14:textId="77777777" w:rsidR="0082601E" w:rsidRDefault="0082601E" w:rsidP="0082601E">
      <w:pPr>
        <w:rPr>
          <w:rFonts w:ascii="Arial" w:eastAsia="Times New Roman" w:hAnsi="Arial" w:cs="Arial"/>
          <w:sz w:val="24"/>
          <w:szCs w:val="24"/>
        </w:rPr>
      </w:pPr>
    </w:p>
    <w:p w14:paraId="2F72C85F" w14:textId="77777777" w:rsidR="0082601E" w:rsidRPr="008B318D" w:rsidRDefault="0082601E" w:rsidP="0082601E">
      <w:pPr>
        <w:rPr>
          <w:rFonts w:ascii="Arial" w:eastAsia="Times New Roman" w:hAnsi="Arial" w:cs="Arial"/>
          <w:sz w:val="24"/>
          <w:szCs w:val="24"/>
        </w:rPr>
      </w:pPr>
      <w:r>
        <w:rPr>
          <w:rFonts w:ascii="Arial" w:eastAsia="Times New Roman" w:hAnsi="Arial" w:cs="Arial"/>
          <w:sz w:val="24"/>
          <w:szCs w:val="24"/>
        </w:rPr>
        <w:t>Por otro lado, en cuanto al software seleccionado, se detallaron los requerimientos necesarios para el desarrollo del SAR. Dentro de los mismos, se destaca el aprovechamiento de las capacidades brindadas por el   Sistema Operativo de Raspberry, seleccionándose Raspbian para tal fin. Finalmente se describen las diversas tecnologías que se probaron a lo largo del desarrollo, resultando MEAN el satck elegido para realizar la aplicación web.</w:t>
      </w:r>
    </w:p>
    <w:p w14:paraId="395C2A08" w14:textId="77777777" w:rsidR="00D11B48" w:rsidRDefault="00D11B48">
      <w:pPr>
        <w:rPr>
          <w:b/>
          <w:color w:val="434343"/>
          <w:sz w:val="36"/>
          <w:szCs w:val="36"/>
        </w:rPr>
      </w:pPr>
      <w:r>
        <w:rPr>
          <w:sz w:val="36"/>
          <w:szCs w:val="36"/>
        </w:rPr>
        <w:br w:type="page"/>
      </w:r>
    </w:p>
    <w:p w14:paraId="60DCCE39" w14:textId="77777777" w:rsidR="006D6B4B" w:rsidRDefault="006D6B4B" w:rsidP="006D6B4B">
      <w:pPr>
        <w:pStyle w:val="Ttulo1"/>
      </w:pPr>
      <w:bookmarkStart w:id="417" w:name="_Toc504153950"/>
      <w:bookmarkStart w:id="418" w:name="_Toc509667196"/>
      <w:r>
        <w:rPr>
          <w:shd w:val="clear" w:color="auto" w:fill="FFFFFF"/>
        </w:rPr>
        <w:lastRenderedPageBreak/>
        <w:t>Capítulo 9 – Arquitectura y Ensamblado del SAR</w:t>
      </w:r>
      <w:bookmarkEnd w:id="417"/>
      <w:bookmarkEnd w:id="418"/>
    </w:p>
    <w:p w14:paraId="11E04065" w14:textId="77777777" w:rsidR="006D6B4B" w:rsidRPr="005A7426" w:rsidRDefault="006D6B4B" w:rsidP="006D6B4B"/>
    <w:p w14:paraId="63131471" w14:textId="469340AB" w:rsidR="006D6B4B" w:rsidRDefault="006D6B4B" w:rsidP="006D6B4B">
      <w:pPr>
        <w:rPr>
          <w:rFonts w:ascii="Arial" w:hAnsi="Arial" w:cs="Arial"/>
          <w:color w:val="333333"/>
          <w:sz w:val="24"/>
          <w:szCs w:val="24"/>
          <w:shd w:val="clear" w:color="auto" w:fill="FFFFFF"/>
        </w:rPr>
      </w:pPr>
      <w:r>
        <w:rPr>
          <w:rFonts w:ascii="Arial" w:hAnsi="Arial" w:cs="Arial"/>
          <w:color w:val="333333"/>
          <w:sz w:val="24"/>
          <w:szCs w:val="24"/>
          <w:shd w:val="clear" w:color="auto" w:fill="FFFFFF"/>
        </w:rPr>
        <w:t>El</w:t>
      </w:r>
      <w:r w:rsidRPr="00F923C8">
        <w:rPr>
          <w:rFonts w:ascii="Arial" w:hAnsi="Arial" w:cs="Arial"/>
          <w:color w:val="333333"/>
          <w:sz w:val="24"/>
          <w:szCs w:val="24"/>
          <w:shd w:val="clear" w:color="auto" w:fill="FFFFFF"/>
        </w:rPr>
        <w:t xml:space="preserve"> prototipo del SAR </w:t>
      </w:r>
      <w:r>
        <w:rPr>
          <w:rFonts w:ascii="Arial" w:hAnsi="Arial" w:cs="Arial"/>
          <w:color w:val="333333"/>
          <w:sz w:val="24"/>
          <w:szCs w:val="24"/>
          <w:shd w:val="clear" w:color="auto" w:fill="FFFFFF"/>
        </w:rPr>
        <w:t>está compuesto de</w:t>
      </w:r>
      <w:r w:rsidRPr="00F923C8">
        <w:rPr>
          <w:rFonts w:ascii="Arial" w:hAnsi="Arial" w:cs="Arial"/>
          <w:color w:val="333333"/>
          <w:sz w:val="24"/>
          <w:szCs w:val="24"/>
          <w:shd w:val="clear" w:color="auto" w:fill="FFFFFF"/>
        </w:rPr>
        <w:t xml:space="preserve"> un robot móvil, </w:t>
      </w:r>
      <w:r>
        <w:rPr>
          <w:rFonts w:ascii="Arial" w:hAnsi="Arial" w:cs="Arial"/>
          <w:color w:val="333333"/>
          <w:sz w:val="24"/>
          <w:szCs w:val="24"/>
          <w:shd w:val="clear" w:color="auto" w:fill="FFFFFF"/>
        </w:rPr>
        <w:t>dotado de</w:t>
      </w:r>
      <w:r w:rsidRPr="00F923C8">
        <w:rPr>
          <w:rFonts w:ascii="Arial" w:hAnsi="Arial" w:cs="Arial"/>
          <w:color w:val="333333"/>
          <w:sz w:val="24"/>
          <w:szCs w:val="24"/>
          <w:shd w:val="clear" w:color="auto" w:fill="FFFFFF"/>
        </w:rPr>
        <w:t xml:space="preserve"> una variedad de actuadores y sensores que le permiten interactuar con el entorno que lo rodea.</w:t>
      </w:r>
      <w:r>
        <w:rPr>
          <w:rFonts w:ascii="Arial" w:hAnsi="Arial" w:cs="Arial"/>
          <w:color w:val="333333"/>
          <w:sz w:val="24"/>
          <w:szCs w:val="24"/>
          <w:shd w:val="clear" w:color="auto" w:fill="FFFFFF"/>
        </w:rPr>
        <w:t xml:space="preserve"> En este capítulo, se describen los diversos componentes del SAR, sus funcionalidades y los procedimientos que se llevaron a cabo para construirlo. Se detalla su estructura y la disposición de sus componentes.</w:t>
      </w:r>
    </w:p>
    <w:p w14:paraId="6E042444" w14:textId="77777777" w:rsidR="006D6B4B" w:rsidRDefault="006D6B4B" w:rsidP="006D6B4B">
      <w:pPr>
        <w:rPr>
          <w:rFonts w:ascii="Arial" w:hAnsi="Arial" w:cs="Arial"/>
          <w:color w:val="333333"/>
          <w:sz w:val="24"/>
          <w:szCs w:val="24"/>
          <w:shd w:val="clear" w:color="auto" w:fill="FFFFFF"/>
        </w:rPr>
      </w:pPr>
    </w:p>
    <w:p w14:paraId="2FF03027" w14:textId="73083834" w:rsidR="006D6B4B" w:rsidRDefault="006D6B4B" w:rsidP="006D6B4B">
      <w:pPr>
        <w:rPr>
          <w:rFonts w:ascii="Arial" w:hAnsi="Arial" w:cs="Arial"/>
          <w:color w:val="333333"/>
          <w:sz w:val="24"/>
          <w:szCs w:val="24"/>
          <w:shd w:val="clear" w:color="auto" w:fill="FFFFFF"/>
        </w:rPr>
      </w:pPr>
      <w:r>
        <w:rPr>
          <w:rFonts w:ascii="Arial" w:hAnsi="Arial" w:cs="Arial"/>
          <w:color w:val="333333"/>
          <w:sz w:val="24"/>
          <w:szCs w:val="24"/>
          <w:shd w:val="clear" w:color="auto" w:fill="FFFFFF"/>
        </w:rPr>
        <w:t>En la siguiente imagen (</w:t>
      </w:r>
      <w:r w:rsidRPr="006D6B4B">
        <w:rPr>
          <w:rFonts w:ascii="Arial" w:hAnsi="Arial" w:cs="Arial"/>
          <w:b/>
          <w:color w:val="333333"/>
          <w:sz w:val="24"/>
          <w:szCs w:val="24"/>
          <w:shd w:val="clear" w:color="auto" w:fill="FFFFFF"/>
        </w:rPr>
        <w:fldChar w:fldCharType="begin"/>
      </w:r>
      <w:r w:rsidRPr="006D6B4B">
        <w:rPr>
          <w:rFonts w:ascii="Arial" w:hAnsi="Arial" w:cs="Arial"/>
          <w:b/>
          <w:color w:val="333333"/>
          <w:sz w:val="24"/>
          <w:szCs w:val="24"/>
          <w:shd w:val="clear" w:color="auto" w:fill="FFFFFF"/>
        </w:rPr>
        <w:instrText xml:space="preserve"> REF _Ref504132700 \h </w:instrText>
      </w:r>
      <w:r w:rsidRPr="006D6B4B">
        <w:rPr>
          <w:rFonts w:ascii="Arial" w:hAnsi="Arial" w:cs="Arial"/>
          <w:b/>
          <w:color w:val="333333"/>
          <w:sz w:val="24"/>
          <w:szCs w:val="24"/>
          <w:shd w:val="clear" w:color="auto" w:fill="FFFFFF"/>
        </w:rPr>
      </w:r>
      <w:r w:rsidRPr="006D6B4B">
        <w:rPr>
          <w:rFonts w:ascii="Arial" w:hAnsi="Arial" w:cs="Arial"/>
          <w:b/>
          <w:color w:val="333333"/>
          <w:sz w:val="24"/>
          <w:szCs w:val="24"/>
          <w:shd w:val="clear" w:color="auto" w:fill="FFFFFF"/>
        </w:rPr>
        <w:instrText xml:space="preserve"> \* MERGEFORMAT </w:instrText>
      </w:r>
      <w:r w:rsidRPr="006D6B4B">
        <w:rPr>
          <w:rFonts w:ascii="Arial" w:hAnsi="Arial" w:cs="Arial"/>
          <w:b/>
          <w:color w:val="333333"/>
          <w:sz w:val="24"/>
          <w:szCs w:val="24"/>
          <w:shd w:val="clear" w:color="auto" w:fill="FFFFFF"/>
        </w:rPr>
        <w:fldChar w:fldCharType="separate"/>
      </w:r>
      <w:r w:rsidRPr="006D6B4B">
        <w:rPr>
          <w:rFonts w:ascii="Arial" w:hAnsi="Arial" w:cs="Arial"/>
          <w:b/>
          <w:sz w:val="24"/>
          <w:szCs w:val="24"/>
        </w:rPr>
        <w:t xml:space="preserve">Ilustración </w:t>
      </w:r>
      <w:r w:rsidRPr="006D6B4B">
        <w:rPr>
          <w:rFonts w:ascii="Arial" w:hAnsi="Arial" w:cs="Arial"/>
          <w:b/>
          <w:noProof/>
          <w:sz w:val="24"/>
          <w:szCs w:val="24"/>
        </w:rPr>
        <w:t>50</w:t>
      </w:r>
      <w:r w:rsidRPr="006D6B4B">
        <w:rPr>
          <w:rFonts w:ascii="Arial" w:hAnsi="Arial" w:cs="Arial"/>
          <w:b/>
          <w:sz w:val="24"/>
          <w:szCs w:val="24"/>
        </w:rPr>
        <w:t xml:space="preserve"> - Esquema de conexión de componentes</w:t>
      </w:r>
      <w:r w:rsidRPr="006D6B4B">
        <w:rPr>
          <w:rFonts w:ascii="Arial" w:hAnsi="Arial" w:cs="Arial"/>
          <w:b/>
          <w:color w:val="333333"/>
          <w:sz w:val="24"/>
          <w:szCs w:val="24"/>
          <w:shd w:val="clear" w:color="auto" w:fill="FFFFFF"/>
        </w:rPr>
        <w:fldChar w:fldCharType="end"/>
      </w:r>
      <w:r>
        <w:rPr>
          <w:rFonts w:ascii="Arial" w:hAnsi="Arial" w:cs="Arial"/>
          <w:color w:val="333333"/>
          <w:sz w:val="24"/>
          <w:szCs w:val="24"/>
          <w:shd w:val="clear" w:color="auto" w:fill="FFFFFF"/>
        </w:rPr>
        <w:t>) se puede apreciar la arquitectura de conexión de los componentes que integran al SAR.</w:t>
      </w:r>
    </w:p>
    <w:p w14:paraId="2C740DED" w14:textId="77777777" w:rsidR="006D6B4B" w:rsidRDefault="006D6B4B" w:rsidP="006D6B4B">
      <w:pPr>
        <w:rPr>
          <w:rFonts w:ascii="Arial" w:hAnsi="Arial" w:cs="Arial"/>
          <w:color w:val="333333"/>
          <w:sz w:val="24"/>
          <w:szCs w:val="24"/>
          <w:shd w:val="clear" w:color="auto" w:fill="FFFFFF"/>
        </w:rPr>
      </w:pPr>
    </w:p>
    <w:p w14:paraId="7B471B0E" w14:textId="77777777" w:rsidR="006D6B4B" w:rsidRDefault="006D6B4B" w:rsidP="006D6B4B">
      <w:pPr>
        <w:keepNext/>
        <w:jc w:val="center"/>
      </w:pPr>
      <w:r>
        <w:rPr>
          <w:noProof/>
          <w:lang w:val="en-US" w:eastAsia="en-US"/>
        </w:rPr>
        <w:drawing>
          <wp:inline distT="0" distB="0" distL="0" distR="0" wp14:anchorId="378CE180" wp14:editId="32B3C364">
            <wp:extent cx="3544405" cy="3752490"/>
            <wp:effectExtent l="0" t="0" r="0" b="635"/>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8467" cy="3756790"/>
                    </a:xfrm>
                    <a:prstGeom prst="rect">
                      <a:avLst/>
                    </a:prstGeom>
                    <a:noFill/>
                    <a:ln>
                      <a:noFill/>
                    </a:ln>
                  </pic:spPr>
                </pic:pic>
              </a:graphicData>
            </a:graphic>
          </wp:inline>
        </w:drawing>
      </w:r>
    </w:p>
    <w:p w14:paraId="71E5DFBE" w14:textId="588F4550" w:rsidR="006D6B4B" w:rsidRPr="00F923C8" w:rsidRDefault="006D6B4B" w:rsidP="006D6B4B">
      <w:pPr>
        <w:pStyle w:val="Descripcin"/>
        <w:jc w:val="center"/>
        <w:rPr>
          <w:rFonts w:ascii="Arial" w:hAnsi="Arial" w:cs="Arial"/>
          <w:color w:val="333333"/>
          <w:sz w:val="24"/>
          <w:szCs w:val="24"/>
          <w:shd w:val="clear" w:color="auto" w:fill="FFFFFF"/>
        </w:rPr>
      </w:pPr>
      <w:bookmarkStart w:id="419" w:name="_Ref504132700"/>
      <w:bookmarkStart w:id="420" w:name="_Toc504154001"/>
      <w:r>
        <w:t xml:space="preserve">Ilustración </w:t>
      </w:r>
      <w:fldSimple w:instr=" SEQ Ilustración \* ARABIC ">
        <w:r>
          <w:rPr>
            <w:noProof/>
          </w:rPr>
          <w:t>50</w:t>
        </w:r>
      </w:fldSimple>
      <w:r>
        <w:t xml:space="preserve"> - Esquema de conexión de componentes</w:t>
      </w:r>
      <w:bookmarkEnd w:id="419"/>
      <w:bookmarkEnd w:id="420"/>
    </w:p>
    <w:p w14:paraId="1AC57F60" w14:textId="77777777" w:rsidR="006D6B4B" w:rsidRPr="005A7426" w:rsidRDefault="006D6B4B" w:rsidP="006D6B4B">
      <w:pPr>
        <w:pStyle w:val="Ttulo2"/>
        <w:rPr>
          <w:b/>
          <w:sz w:val="32"/>
          <w:szCs w:val="32"/>
          <w:shd w:val="clear" w:color="auto" w:fill="FFFFFF"/>
        </w:rPr>
      </w:pPr>
      <w:bookmarkStart w:id="421" w:name="_Toc504153951"/>
      <w:bookmarkStart w:id="422" w:name="_Toc509667197"/>
      <w:r>
        <w:rPr>
          <w:b/>
          <w:sz w:val="32"/>
          <w:szCs w:val="32"/>
          <w:shd w:val="clear" w:color="auto" w:fill="FFFFFF"/>
        </w:rPr>
        <w:t xml:space="preserve">9.1 </w:t>
      </w:r>
      <w:r w:rsidRPr="005A7426">
        <w:rPr>
          <w:b/>
          <w:sz w:val="32"/>
          <w:szCs w:val="32"/>
          <w:shd w:val="clear" w:color="auto" w:fill="FFFFFF"/>
        </w:rPr>
        <w:t>Componentes</w:t>
      </w:r>
      <w:bookmarkEnd w:id="421"/>
      <w:bookmarkEnd w:id="422"/>
    </w:p>
    <w:p w14:paraId="25B44963" w14:textId="77777777" w:rsidR="006D6B4B" w:rsidRPr="006D52FC" w:rsidRDefault="006D6B4B" w:rsidP="006D6B4B"/>
    <w:p w14:paraId="107027B2" w14:textId="77777777"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2005888" behindDoc="0" locked="0" layoutInCell="1" allowOverlap="1" wp14:anchorId="355BAFA4" wp14:editId="196DF807">
                <wp:simplePos x="0" y="0"/>
                <wp:positionH relativeFrom="column">
                  <wp:posOffset>2571115</wp:posOffset>
                </wp:positionH>
                <wp:positionV relativeFrom="paragraph">
                  <wp:posOffset>1795145</wp:posOffset>
                </wp:positionV>
                <wp:extent cx="2828925" cy="635"/>
                <wp:effectExtent l="0" t="0" r="0" b="0"/>
                <wp:wrapSquare wrapText="bothSides"/>
                <wp:docPr id="284" name="Cuadro de texto 284"/>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32D7973C" w14:textId="28AF01FB" w:rsidR="006D6B4B" w:rsidRPr="00DA461B" w:rsidRDefault="006D6B4B" w:rsidP="006D6B4B">
                            <w:pPr>
                              <w:pStyle w:val="Descripcin"/>
                              <w:jc w:val="center"/>
                              <w:rPr>
                                <w:rFonts w:ascii="Arial" w:eastAsia="Calibri" w:hAnsi="Arial" w:cs="Arial"/>
                                <w:noProof/>
                                <w:color w:val="000000"/>
                                <w:sz w:val="24"/>
                                <w:szCs w:val="24"/>
                                <w:lang w:val="es-ES_tradnl" w:eastAsia="es-ES_tradnl"/>
                              </w:rPr>
                            </w:pPr>
                            <w:bookmarkStart w:id="423" w:name="_Toc504154002"/>
                            <w:r>
                              <w:t xml:space="preserve">Ilustración </w:t>
                            </w:r>
                            <w:fldSimple w:instr=" SEQ Ilustración \* ARABIC ">
                              <w:r w:rsidR="00A26C87">
                                <w:rPr>
                                  <w:noProof/>
                                </w:rPr>
                                <w:t>51</w:t>
                              </w:r>
                            </w:fldSimple>
                            <w:r>
                              <w:t xml:space="preserve"> - </w:t>
                            </w:r>
                            <w:r w:rsidRPr="00623DE8">
                              <w:t>Raspberry Pi 3</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BAFA4" id="Cuadro de texto 284" o:spid="_x0000_s1052" type="#_x0000_t202" style="position:absolute;left:0;text-align:left;margin-left:202.45pt;margin-top:141.35pt;width:222.75pt;height:.05pt;z-index:25200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" stroked="f">
                <v:textbox style="mso-fit-shape-to-text:t" inset="0,0,0,0">
                  <w:txbxContent>
                    <w:p w14:paraId="32D7973C" w14:textId="28AF01FB" w:rsidR="006D6B4B" w:rsidRPr="00DA461B" w:rsidRDefault="006D6B4B" w:rsidP="006D6B4B">
                      <w:pPr>
                        <w:pStyle w:val="Descripcin"/>
                        <w:jc w:val="center"/>
                        <w:rPr>
                          <w:rFonts w:ascii="Arial" w:eastAsia="Calibri" w:hAnsi="Arial" w:cs="Arial"/>
                          <w:noProof/>
                          <w:color w:val="000000"/>
                          <w:sz w:val="24"/>
                          <w:szCs w:val="24"/>
                          <w:lang w:val="es-ES_tradnl" w:eastAsia="es-ES_tradnl"/>
                        </w:rPr>
                      </w:pPr>
                      <w:bookmarkStart w:id="424" w:name="_Toc504154002"/>
                      <w:r>
                        <w:t xml:space="preserve">Ilustración </w:t>
                      </w:r>
                      <w:fldSimple w:instr=" SEQ Ilustración \* ARABIC ">
                        <w:r w:rsidR="00A26C87">
                          <w:rPr>
                            <w:noProof/>
                          </w:rPr>
                          <w:t>51</w:t>
                        </w:r>
                      </w:fldSimple>
                      <w:r>
                        <w:t xml:space="preserve"> - </w:t>
                      </w:r>
                      <w:r w:rsidRPr="00623DE8">
                        <w:t>Raspberry Pi 3</w:t>
                      </w:r>
                      <w:bookmarkEnd w:id="424"/>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940352" behindDoc="0" locked="0" layoutInCell="1" allowOverlap="1" wp14:anchorId="2AD0E907" wp14:editId="2B888C22">
            <wp:simplePos x="0" y="0"/>
            <wp:positionH relativeFrom="margin">
              <wp:align>right</wp:align>
            </wp:positionH>
            <wp:positionV relativeFrom="paragraph">
              <wp:posOffset>13335</wp:posOffset>
            </wp:positionV>
            <wp:extent cx="2828925" cy="1887115"/>
            <wp:effectExtent l="0" t="0" r="0" b="0"/>
            <wp:wrapSquare wrapText="bothSides"/>
            <wp:docPr id="1070" name="Imagen 1070" descr="https://www.raspberrypi.org/app/uploads/2017/05/Raspberry-Pi-3-1-1619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aspberrypi.org/app/uploads/2017/05/Raspberry-Pi-3-1-1619x1080.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28925" cy="1887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Una Raspberry Pi 3 model B</w:t>
      </w:r>
      <w:r w:rsidRPr="00F923C8">
        <w:rPr>
          <w:rFonts w:ascii="Arial" w:hAnsi="Arial" w:cs="Arial"/>
          <w:color w:val="333333"/>
          <w:sz w:val="24"/>
          <w:szCs w:val="24"/>
          <w:shd w:val="clear" w:color="auto" w:fill="FFFFFF"/>
        </w:rPr>
        <w:t xml:space="preserve">: Componente principal del SAR, es el servidor del mismo, encargado de almacenar la aplicación web y recibir las peticiones de los clientes </w:t>
      </w:r>
      <w:r>
        <w:rPr>
          <w:rFonts w:ascii="Arial" w:hAnsi="Arial" w:cs="Arial"/>
          <w:color w:val="333333"/>
          <w:sz w:val="24"/>
          <w:szCs w:val="24"/>
          <w:shd w:val="clear" w:color="auto" w:fill="FFFFFF"/>
        </w:rPr>
        <w:t>que se traducen en</w:t>
      </w:r>
      <w:r w:rsidRPr="00F923C8">
        <w:rPr>
          <w:rFonts w:ascii="Arial" w:hAnsi="Arial" w:cs="Arial"/>
          <w:color w:val="333333"/>
          <w:sz w:val="24"/>
          <w:szCs w:val="24"/>
          <w:shd w:val="clear" w:color="auto" w:fill="FFFFFF"/>
        </w:rPr>
        <w:t xml:space="preserve"> </w:t>
      </w:r>
      <w:r>
        <w:rPr>
          <w:rFonts w:ascii="Arial" w:hAnsi="Arial" w:cs="Arial"/>
          <w:color w:val="333333"/>
          <w:sz w:val="24"/>
          <w:szCs w:val="24"/>
          <w:shd w:val="clear" w:color="auto" w:fill="FFFFFF"/>
        </w:rPr>
        <w:t>ó</w:t>
      </w:r>
      <w:r w:rsidRPr="00F923C8">
        <w:rPr>
          <w:rFonts w:ascii="Arial" w:hAnsi="Arial" w:cs="Arial"/>
          <w:color w:val="333333"/>
          <w:sz w:val="24"/>
          <w:szCs w:val="24"/>
          <w:shd w:val="clear" w:color="auto" w:fill="FFFFFF"/>
        </w:rPr>
        <w:t xml:space="preserve">rdenes a las placas Arduino. Cuenta con una </w:t>
      </w:r>
      <w:r>
        <w:rPr>
          <w:rFonts w:ascii="Arial" w:hAnsi="Arial" w:cs="Arial"/>
          <w:color w:val="333333"/>
          <w:sz w:val="24"/>
          <w:szCs w:val="24"/>
          <w:shd w:val="clear" w:color="auto" w:fill="FFFFFF"/>
        </w:rPr>
        <w:t>tarjeta</w:t>
      </w:r>
      <w:r w:rsidRPr="00F923C8">
        <w:rPr>
          <w:rFonts w:ascii="Arial" w:hAnsi="Arial" w:cs="Arial"/>
          <w:color w:val="333333"/>
          <w:sz w:val="24"/>
          <w:szCs w:val="24"/>
          <w:shd w:val="clear" w:color="auto" w:fill="FFFFFF"/>
        </w:rPr>
        <w:t xml:space="preserve"> microSD donde almacena el sistema </w:t>
      </w:r>
      <w:r>
        <w:rPr>
          <w:rFonts w:ascii="Arial" w:hAnsi="Arial" w:cs="Arial"/>
          <w:color w:val="333333"/>
          <w:sz w:val="24"/>
          <w:szCs w:val="24"/>
          <w:shd w:val="clear" w:color="auto" w:fill="FFFFFF"/>
        </w:rPr>
        <w:t>SO</w:t>
      </w:r>
      <w:r w:rsidRPr="00F923C8">
        <w:rPr>
          <w:rFonts w:ascii="Arial" w:hAnsi="Arial" w:cs="Arial"/>
          <w:color w:val="333333"/>
          <w:sz w:val="24"/>
          <w:szCs w:val="24"/>
          <w:shd w:val="clear" w:color="auto" w:fill="FFFFFF"/>
        </w:rPr>
        <w:t xml:space="preserve"> Raspbian</w:t>
      </w:r>
      <w:r>
        <w:rPr>
          <w:rFonts w:ascii="Arial" w:hAnsi="Arial" w:cs="Arial"/>
          <w:color w:val="333333"/>
          <w:sz w:val="24"/>
          <w:szCs w:val="24"/>
          <w:shd w:val="clear" w:color="auto" w:fill="FFFFFF"/>
        </w:rPr>
        <w:t>,</w:t>
      </w:r>
      <w:r w:rsidRPr="00F923C8">
        <w:rPr>
          <w:rFonts w:ascii="Arial" w:hAnsi="Arial" w:cs="Arial"/>
          <w:color w:val="333333"/>
          <w:sz w:val="24"/>
          <w:szCs w:val="24"/>
          <w:shd w:val="clear" w:color="auto" w:fill="FFFFFF"/>
        </w:rPr>
        <w:t xml:space="preserve"> el cual</w:t>
      </w:r>
      <w:r>
        <w:rPr>
          <w:rFonts w:ascii="Arial" w:hAnsi="Arial" w:cs="Arial"/>
          <w:color w:val="333333"/>
          <w:sz w:val="24"/>
          <w:szCs w:val="24"/>
          <w:shd w:val="clear" w:color="auto" w:fill="FFFFFF"/>
        </w:rPr>
        <w:t xml:space="preserve">, tras el </w:t>
      </w:r>
      <w:r w:rsidRPr="00F923C8">
        <w:rPr>
          <w:rFonts w:ascii="Arial" w:hAnsi="Arial" w:cs="Arial"/>
          <w:color w:val="333333"/>
          <w:sz w:val="24"/>
          <w:szCs w:val="24"/>
          <w:shd w:val="clear" w:color="auto" w:fill="FFFFFF"/>
        </w:rPr>
        <w:t xml:space="preserve">encendido </w:t>
      </w:r>
      <w:r>
        <w:rPr>
          <w:rFonts w:ascii="Arial" w:hAnsi="Arial" w:cs="Arial"/>
          <w:color w:val="333333"/>
          <w:sz w:val="24"/>
          <w:szCs w:val="24"/>
          <w:shd w:val="clear" w:color="auto" w:fill="FFFFFF"/>
        </w:rPr>
        <w:t>ejecuta</w:t>
      </w:r>
      <w:r w:rsidRPr="00F923C8">
        <w:rPr>
          <w:rFonts w:ascii="Arial" w:hAnsi="Arial" w:cs="Arial"/>
          <w:color w:val="333333"/>
          <w:sz w:val="24"/>
          <w:szCs w:val="24"/>
          <w:shd w:val="clear" w:color="auto" w:fill="FFFFFF"/>
        </w:rPr>
        <w:t xml:space="preserve"> la aplicación desarrollada.</w:t>
      </w:r>
    </w:p>
    <w:p w14:paraId="39AF8B24" w14:textId="77777777" w:rsidR="006D6B4B" w:rsidRDefault="006D6B4B" w:rsidP="006D6B4B">
      <w:pPr>
        <w:rPr>
          <w:rFonts w:ascii="Verdana" w:hAnsi="Verdana"/>
          <w:color w:val="333333"/>
          <w:shd w:val="clear" w:color="auto" w:fill="FFFFFF"/>
        </w:rPr>
      </w:pPr>
    </w:p>
    <w:p w14:paraId="1E79B5C1" w14:textId="77777777" w:rsidR="006D6B4B" w:rsidRPr="00F923C8" w:rsidRDefault="006D6B4B" w:rsidP="006D6B4B">
      <w:pPr>
        <w:ind w:left="3828"/>
        <w:rPr>
          <w:rFonts w:ascii="Arial" w:hAnsi="Arial" w:cs="Arial"/>
          <w:color w:val="333333"/>
          <w:sz w:val="24"/>
          <w:szCs w:val="24"/>
          <w:shd w:val="clear" w:color="auto" w:fill="FFFFFF"/>
        </w:rPr>
      </w:pPr>
      <w:r>
        <w:rPr>
          <w:noProof/>
          <w:lang w:val="en-US" w:eastAsia="en-US"/>
        </w:rPr>
        <w:lastRenderedPageBreak/>
        <mc:AlternateContent>
          <mc:Choice Requires="wps">
            <w:drawing>
              <wp:anchor distT="0" distB="0" distL="114300" distR="114300" simplePos="0" relativeHeight="251991552" behindDoc="0" locked="0" layoutInCell="1" allowOverlap="1" wp14:anchorId="3074BEFB" wp14:editId="09CF79BB">
                <wp:simplePos x="0" y="0"/>
                <wp:positionH relativeFrom="column">
                  <wp:posOffset>-3810</wp:posOffset>
                </wp:positionH>
                <wp:positionV relativeFrom="paragraph">
                  <wp:posOffset>1974215</wp:posOffset>
                </wp:positionV>
                <wp:extent cx="2324100" cy="635"/>
                <wp:effectExtent l="0" t="0" r="0" b="0"/>
                <wp:wrapSquare wrapText="bothSides"/>
                <wp:docPr id="285" name="Cuadro de texto 285"/>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6FC75CFC" w14:textId="08B83A94" w:rsidR="006D6B4B" w:rsidRPr="006A14D6" w:rsidRDefault="006D6B4B" w:rsidP="006D6B4B">
                            <w:pPr>
                              <w:pStyle w:val="Descripcin"/>
                              <w:jc w:val="center"/>
                              <w:rPr>
                                <w:rFonts w:ascii="Arial" w:eastAsia="Calibri" w:hAnsi="Arial" w:cs="Arial"/>
                                <w:noProof/>
                                <w:color w:val="000000"/>
                                <w:sz w:val="24"/>
                                <w:szCs w:val="24"/>
                                <w:lang w:val="es-ES_tradnl" w:eastAsia="es-ES_tradnl"/>
                              </w:rPr>
                            </w:pPr>
                            <w:bookmarkStart w:id="425" w:name="_Toc504154003"/>
                            <w:r>
                              <w:t xml:space="preserve">Ilustración </w:t>
                            </w:r>
                            <w:fldSimple w:instr=" SEQ Ilustración \* ARABIC ">
                              <w:r w:rsidR="00A26C87">
                                <w:rPr>
                                  <w:noProof/>
                                </w:rPr>
                                <w:t>52</w:t>
                              </w:r>
                            </w:fldSimple>
                            <w:r>
                              <w:t xml:space="preserve"> - </w:t>
                            </w:r>
                            <w:r w:rsidRPr="00DB71A1">
                              <w:t>Arduino Mega</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4BEFB" id="Cuadro de texto 285" o:spid="_x0000_s1053" type="#_x0000_t202" style="position:absolute;left:0;text-align:left;margin-left:-.3pt;margin-top:155.45pt;width:183pt;height:.05pt;z-index:25199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" stroked="f">
                <v:textbox style="mso-fit-shape-to-text:t" inset="0,0,0,0">
                  <w:txbxContent>
                    <w:p w14:paraId="6FC75CFC" w14:textId="08B83A94" w:rsidR="006D6B4B" w:rsidRPr="006A14D6" w:rsidRDefault="006D6B4B" w:rsidP="006D6B4B">
                      <w:pPr>
                        <w:pStyle w:val="Descripcin"/>
                        <w:jc w:val="center"/>
                        <w:rPr>
                          <w:rFonts w:ascii="Arial" w:eastAsia="Calibri" w:hAnsi="Arial" w:cs="Arial"/>
                          <w:noProof/>
                          <w:color w:val="000000"/>
                          <w:sz w:val="24"/>
                          <w:szCs w:val="24"/>
                          <w:lang w:val="es-ES_tradnl" w:eastAsia="es-ES_tradnl"/>
                        </w:rPr>
                      </w:pPr>
                      <w:bookmarkStart w:id="426" w:name="_Toc504154003"/>
                      <w:r>
                        <w:t xml:space="preserve">Ilustración </w:t>
                      </w:r>
                      <w:fldSimple w:instr=" SEQ Ilustración \* ARABIC ">
                        <w:r w:rsidR="00A26C87">
                          <w:rPr>
                            <w:noProof/>
                          </w:rPr>
                          <w:t>52</w:t>
                        </w:r>
                      </w:fldSimple>
                      <w:r>
                        <w:t xml:space="preserve"> - </w:t>
                      </w:r>
                      <w:r w:rsidRPr="00DB71A1">
                        <w:t>Arduino Mega</w:t>
                      </w:r>
                      <w:bookmarkEnd w:id="426"/>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942400" behindDoc="0" locked="0" layoutInCell="1" allowOverlap="1" wp14:anchorId="777DA68A" wp14:editId="2A6AF166">
            <wp:simplePos x="0" y="0"/>
            <wp:positionH relativeFrom="margin">
              <wp:posOffset>-3810</wp:posOffset>
            </wp:positionH>
            <wp:positionV relativeFrom="paragraph">
              <wp:posOffset>402590</wp:posOffset>
            </wp:positionV>
            <wp:extent cx="2324100" cy="1514475"/>
            <wp:effectExtent l="0" t="0" r="0" b="9525"/>
            <wp:wrapSquare wrapText="bothSides"/>
            <wp:docPr id="205" name="Imagen 205" descr="http://www.robotshop.com/media/catalog/product/cache/1/image/900x900/9df78eab33525d08d6e5fb8d27136e95/a/r/arduino-mega-2560-microcontroll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obotshop.com/media/catalog/product/cache/1/image/900x900/9df78eab33525d08d6e5fb8d27136e95/a/r/arduino-mega-2560-microcontroller-3.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16804" b="18032"/>
                    <a:stretch/>
                  </pic:blipFill>
                  <pic:spPr bwMode="auto">
                    <a:xfrm>
                      <a:off x="0" y="0"/>
                      <a:ext cx="2324100" cy="1514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Arduino Mega</w:t>
      </w:r>
      <w:r w:rsidRPr="00F923C8">
        <w:rPr>
          <w:rFonts w:ascii="Arial" w:hAnsi="Arial" w:cs="Arial"/>
          <w:color w:val="333333"/>
          <w:sz w:val="24"/>
          <w:szCs w:val="24"/>
          <w:shd w:val="clear" w:color="auto" w:fill="FFFFFF"/>
        </w:rPr>
        <w:t xml:space="preserve">: Es </w:t>
      </w:r>
      <w:r>
        <w:rPr>
          <w:rFonts w:ascii="Arial" w:hAnsi="Arial" w:cs="Arial"/>
          <w:color w:val="333333"/>
          <w:sz w:val="24"/>
          <w:szCs w:val="24"/>
          <w:shd w:val="clear" w:color="auto" w:fill="FFFFFF"/>
        </w:rPr>
        <w:t>micro</w:t>
      </w:r>
      <w:r w:rsidRPr="00F923C8">
        <w:rPr>
          <w:rFonts w:ascii="Arial" w:hAnsi="Arial" w:cs="Arial"/>
          <w:color w:val="333333"/>
          <w:sz w:val="24"/>
          <w:szCs w:val="24"/>
          <w:shd w:val="clear" w:color="auto" w:fill="FFFFFF"/>
        </w:rPr>
        <w:t xml:space="preserve">controlador </w:t>
      </w:r>
      <w:r>
        <w:rPr>
          <w:rFonts w:ascii="Arial" w:hAnsi="Arial" w:cs="Arial"/>
          <w:color w:val="333333"/>
          <w:sz w:val="24"/>
          <w:szCs w:val="24"/>
          <w:shd w:val="clear" w:color="auto" w:fill="FFFFFF"/>
        </w:rPr>
        <w:t xml:space="preserve">de mayor capacidad </w:t>
      </w:r>
      <w:r w:rsidRPr="00F923C8">
        <w:rPr>
          <w:rFonts w:ascii="Arial" w:hAnsi="Arial" w:cs="Arial"/>
          <w:color w:val="333333"/>
          <w:sz w:val="24"/>
          <w:szCs w:val="24"/>
          <w:shd w:val="clear" w:color="auto" w:fill="FFFFFF"/>
        </w:rPr>
        <w:t xml:space="preserve">del SAR, en él se conectan todos los sensores y actuadores (a excepción del sensor de temperatura). Funciona como intermediario entre la Raspberry y el resto de los componentes, dado que recibe todas las ordenes de ejecución de la misma. En su memoria, se encuentra almacenada una versión del protocolo Firmata nombrada como StandarFirmata (dado por la librería Firmata de Arduino, </w:t>
      </w:r>
      <w:r w:rsidRPr="00F923C8">
        <w:rPr>
          <w:rFonts w:ascii="Arial" w:hAnsi="Arial" w:cs="Arial"/>
          <w:b/>
          <w:i/>
          <w:color w:val="FF0000"/>
          <w:sz w:val="24"/>
          <w:szCs w:val="24"/>
          <w:shd w:val="clear" w:color="auto" w:fill="FFFFFF"/>
        </w:rPr>
        <w:t>Anexo X</w:t>
      </w:r>
      <w:r w:rsidRPr="00F923C8">
        <w:rPr>
          <w:rFonts w:ascii="Arial" w:hAnsi="Arial" w:cs="Arial"/>
          <w:color w:val="333333"/>
          <w:sz w:val="24"/>
          <w:szCs w:val="24"/>
          <w:shd w:val="clear" w:color="auto" w:fill="FFFFFF"/>
        </w:rPr>
        <w:t xml:space="preserve">) necesaria para establecer la comunicación con los comandos enviados desde Javascript por la aplicación web. </w:t>
      </w:r>
    </w:p>
    <w:p w14:paraId="3E3E6024" w14:textId="77777777" w:rsidR="006D6B4B" w:rsidRDefault="006D6B4B" w:rsidP="006D6B4B">
      <w:pPr>
        <w:rPr>
          <w:rFonts w:ascii="Verdana" w:hAnsi="Verdana"/>
          <w:color w:val="333333"/>
          <w:shd w:val="clear" w:color="auto" w:fill="FFFFFF"/>
        </w:rPr>
      </w:pPr>
    </w:p>
    <w:p w14:paraId="79FB134D" w14:textId="77777777" w:rsidR="006D6B4B"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995648" behindDoc="0" locked="0" layoutInCell="1" allowOverlap="1" wp14:anchorId="63BB93DE" wp14:editId="2E24A63C">
                <wp:simplePos x="0" y="0"/>
                <wp:positionH relativeFrom="column">
                  <wp:posOffset>3719195</wp:posOffset>
                </wp:positionH>
                <wp:positionV relativeFrom="paragraph">
                  <wp:posOffset>1398905</wp:posOffset>
                </wp:positionV>
                <wp:extent cx="1680845" cy="635"/>
                <wp:effectExtent l="0" t="0" r="0" b="0"/>
                <wp:wrapSquare wrapText="bothSides"/>
                <wp:docPr id="286" name="Cuadro de texto 286"/>
                <wp:cNvGraphicFramePr/>
                <a:graphic xmlns:a="http://schemas.openxmlformats.org/drawingml/2006/main">
                  <a:graphicData uri="http://schemas.microsoft.com/office/word/2010/wordprocessingShape">
                    <wps:wsp>
                      <wps:cNvSpPr txBox="1"/>
                      <wps:spPr>
                        <a:xfrm>
                          <a:off x="0" y="0"/>
                          <a:ext cx="1680845" cy="635"/>
                        </a:xfrm>
                        <a:prstGeom prst="rect">
                          <a:avLst/>
                        </a:prstGeom>
                        <a:solidFill>
                          <a:prstClr val="white"/>
                        </a:solidFill>
                        <a:ln>
                          <a:noFill/>
                        </a:ln>
                      </wps:spPr>
                      <wps:txbx>
                        <w:txbxContent>
                          <w:p w14:paraId="1C9AE384" w14:textId="3CD5151F" w:rsidR="006D6B4B" w:rsidRPr="008C08EC" w:rsidRDefault="006D6B4B" w:rsidP="006D6B4B">
                            <w:pPr>
                              <w:pStyle w:val="Descripcin"/>
                              <w:rPr>
                                <w:rFonts w:ascii="Arial" w:eastAsia="Calibri" w:hAnsi="Arial" w:cs="Arial"/>
                                <w:noProof/>
                                <w:color w:val="000000"/>
                                <w:sz w:val="24"/>
                                <w:szCs w:val="24"/>
                                <w:lang w:val="es-ES_tradnl" w:eastAsia="es-ES_tradnl"/>
                              </w:rPr>
                            </w:pPr>
                            <w:bookmarkStart w:id="427" w:name="_Toc504154004"/>
                            <w:r>
                              <w:t xml:space="preserve">Ilustración </w:t>
                            </w:r>
                            <w:fldSimple w:instr=" SEQ Ilustración \* ARABIC ">
                              <w:r w:rsidR="00A26C87">
                                <w:rPr>
                                  <w:noProof/>
                                </w:rPr>
                                <w:t>53</w:t>
                              </w:r>
                            </w:fldSimple>
                            <w:r>
                              <w:t xml:space="preserve"> - </w:t>
                            </w:r>
                            <w:r w:rsidRPr="00643077">
                              <w:t>Arduino Nano</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B93DE" id="Cuadro de texto 286" o:spid="_x0000_s1054" type="#_x0000_t202" style="position:absolute;left:0;text-align:left;margin-left:292.85pt;margin-top:110.15pt;width:132.35pt;height:.05pt;z-index:25199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" stroked="f">
                <v:textbox style="mso-fit-shape-to-text:t" inset="0,0,0,0">
                  <w:txbxContent>
                    <w:p w14:paraId="1C9AE384" w14:textId="3CD5151F" w:rsidR="006D6B4B" w:rsidRPr="008C08EC" w:rsidRDefault="006D6B4B" w:rsidP="006D6B4B">
                      <w:pPr>
                        <w:pStyle w:val="Descripcin"/>
                        <w:rPr>
                          <w:rFonts w:ascii="Arial" w:eastAsia="Calibri" w:hAnsi="Arial" w:cs="Arial"/>
                          <w:noProof/>
                          <w:color w:val="000000"/>
                          <w:sz w:val="24"/>
                          <w:szCs w:val="24"/>
                          <w:lang w:val="es-ES_tradnl" w:eastAsia="es-ES_tradnl"/>
                        </w:rPr>
                      </w:pPr>
                      <w:bookmarkStart w:id="428" w:name="_Toc504154004"/>
                      <w:r>
                        <w:t xml:space="preserve">Ilustración </w:t>
                      </w:r>
                      <w:fldSimple w:instr=" SEQ Ilustración \* ARABIC ">
                        <w:r w:rsidR="00A26C87">
                          <w:rPr>
                            <w:noProof/>
                          </w:rPr>
                          <w:t>53</w:t>
                        </w:r>
                      </w:fldSimple>
                      <w:r>
                        <w:t xml:space="preserve"> - </w:t>
                      </w:r>
                      <w:r w:rsidRPr="00643077">
                        <w:t>Arduino Nano</w:t>
                      </w:r>
                      <w:bookmarkEnd w:id="428"/>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944448" behindDoc="0" locked="0" layoutInCell="1" allowOverlap="1" wp14:anchorId="4F0A0591" wp14:editId="4E84673D">
            <wp:simplePos x="0" y="0"/>
            <wp:positionH relativeFrom="margin">
              <wp:posOffset>3719195</wp:posOffset>
            </wp:positionH>
            <wp:positionV relativeFrom="paragraph">
              <wp:posOffset>5715</wp:posOffset>
            </wp:positionV>
            <wp:extent cx="1680845" cy="1336040"/>
            <wp:effectExtent l="0" t="0" r="0" b="0"/>
            <wp:wrapSquare wrapText="bothSides"/>
            <wp:docPr id="206" name="Imagen 206" descr="http://cdn-reichelt.de/bilder/web/xxl_ws/A300/ARDUINO_NANO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reichelt.de/bilder/web/xxl_ws/A300/ARDUINO_NANO_03.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80845" cy="1336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Un Arduino Nano</w:t>
      </w:r>
      <w:r w:rsidRPr="00F923C8">
        <w:rPr>
          <w:rFonts w:ascii="Arial" w:hAnsi="Arial" w:cs="Arial"/>
          <w:color w:val="333333"/>
          <w:sz w:val="24"/>
          <w:szCs w:val="24"/>
          <w:shd w:val="clear" w:color="auto" w:fill="FFFFFF"/>
        </w:rPr>
        <w:t xml:space="preserve">: Esta versión de Arduino es la que se encarga de capturar la temperatura obtenida por el sensor DS18B20. Se debió optar por el uso de otro Arduino, dado que para la captura de temperaturas y el envío de los datos a la Raspberry mediante </w:t>
      </w:r>
      <w:r>
        <w:rPr>
          <w:rFonts w:ascii="Arial" w:hAnsi="Arial" w:cs="Arial"/>
          <w:color w:val="333333"/>
          <w:sz w:val="24"/>
          <w:szCs w:val="24"/>
          <w:shd w:val="clear" w:color="auto" w:fill="FFFFFF"/>
        </w:rPr>
        <w:t>JavaScript</w:t>
      </w:r>
      <w:r w:rsidRPr="00F923C8">
        <w:rPr>
          <w:rFonts w:ascii="Arial" w:hAnsi="Arial" w:cs="Arial"/>
          <w:color w:val="333333"/>
          <w:sz w:val="24"/>
          <w:szCs w:val="24"/>
          <w:shd w:val="clear" w:color="auto" w:fill="FFFFFF"/>
        </w:rPr>
        <w:t xml:space="preserve"> se necesita una versión particular del protocolo Firmata, nombrada como ConfigurableFirmata (</w:t>
      </w:r>
      <w:r w:rsidRPr="00F923C8">
        <w:rPr>
          <w:rFonts w:ascii="Arial" w:hAnsi="Arial" w:cs="Arial"/>
          <w:b/>
          <w:i/>
          <w:color w:val="FF0000"/>
          <w:sz w:val="24"/>
          <w:szCs w:val="24"/>
          <w:shd w:val="clear" w:color="auto" w:fill="FFFFFF"/>
        </w:rPr>
        <w:t>Anexo X1</w:t>
      </w:r>
      <w:r w:rsidRPr="00F923C8">
        <w:rPr>
          <w:rFonts w:ascii="Arial" w:hAnsi="Arial" w:cs="Arial"/>
          <w:color w:val="333333"/>
          <w:sz w:val="24"/>
          <w:szCs w:val="24"/>
          <w:shd w:val="clear" w:color="auto" w:fill="FFFFFF"/>
        </w:rPr>
        <w:t>).</w:t>
      </w:r>
    </w:p>
    <w:p w14:paraId="30206317" w14:textId="77777777" w:rsidR="006D6B4B" w:rsidRDefault="006D6B4B" w:rsidP="006D6B4B">
      <w:pPr>
        <w:rPr>
          <w:rFonts w:ascii="Arial" w:hAnsi="Arial" w:cs="Arial"/>
          <w:b/>
          <w:color w:val="333333"/>
          <w:sz w:val="24"/>
          <w:szCs w:val="24"/>
          <w:shd w:val="clear" w:color="auto" w:fill="FFFFFF"/>
        </w:rPr>
      </w:pPr>
    </w:p>
    <w:p w14:paraId="65863568" w14:textId="77777777" w:rsidR="006D6B4B" w:rsidRPr="00F923C8" w:rsidRDefault="006D6B4B" w:rsidP="006D6B4B">
      <w:pPr>
        <w:rPr>
          <w:rFonts w:ascii="Arial" w:hAnsi="Arial" w:cs="Arial"/>
          <w:color w:val="333333"/>
          <w:sz w:val="24"/>
          <w:szCs w:val="24"/>
          <w:shd w:val="clear" w:color="auto" w:fill="FFFFFF"/>
        </w:rPr>
      </w:pPr>
      <w:r w:rsidRPr="00F923C8">
        <w:rPr>
          <w:rFonts w:ascii="Arial" w:hAnsi="Arial" w:cs="Arial"/>
          <w:noProof/>
          <w:sz w:val="24"/>
          <w:szCs w:val="24"/>
          <w:lang w:val="en-US" w:eastAsia="en-US"/>
        </w:rPr>
        <w:drawing>
          <wp:anchor distT="0" distB="0" distL="114300" distR="114300" simplePos="0" relativeHeight="251961856" behindDoc="0" locked="0" layoutInCell="1" allowOverlap="1" wp14:anchorId="487967A6" wp14:editId="748A38FF">
            <wp:simplePos x="0" y="0"/>
            <wp:positionH relativeFrom="margin">
              <wp:posOffset>4272915</wp:posOffset>
            </wp:positionH>
            <wp:positionV relativeFrom="paragraph">
              <wp:posOffset>10795</wp:posOffset>
            </wp:positionV>
            <wp:extent cx="1104900" cy="771525"/>
            <wp:effectExtent l="0" t="0" r="0" b="9525"/>
            <wp:wrapSquare wrapText="bothSides"/>
            <wp:docPr id="207" name="Imagen 207" descr="http://www.maxelectronica.cl/63-large_default/moto-reductor-motor-con-caja-reductora-y-ru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axelectronica.cl/63-large_default/moto-reductor-motor-con-caja-reductora-y-rueda.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17242" b="12931"/>
                    <a:stretch/>
                  </pic:blipFill>
                  <pic:spPr bwMode="auto">
                    <a:xfrm>
                      <a:off x="0" y="0"/>
                      <a:ext cx="1104900" cy="771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Cuatro motores DC (corriente continua de 3v a 6v) con caja reductora:</w:t>
      </w:r>
      <w:r w:rsidRPr="00F923C8">
        <w:rPr>
          <w:rFonts w:ascii="Arial" w:hAnsi="Arial" w:cs="Arial"/>
          <w:color w:val="333333"/>
          <w:sz w:val="24"/>
          <w:szCs w:val="24"/>
          <w:shd w:val="clear" w:color="auto" w:fill="FFFFFF"/>
        </w:rPr>
        <w:t xml:space="preserve"> Estos motores, en conjunto con cuatro ruedas de plástico cubiertas con una goma cada una, son los que permiten darle la movilidad al SAR.</w:t>
      </w:r>
    </w:p>
    <w:p w14:paraId="68BBBEA1" w14:textId="77777777" w:rsidR="006D6B4B" w:rsidRPr="00F923C8" w:rsidRDefault="006D6B4B" w:rsidP="006D6B4B">
      <w:pPr>
        <w:rPr>
          <w:rFonts w:ascii="Arial" w:hAnsi="Arial" w:cs="Arial"/>
          <w:color w:val="333333"/>
          <w:sz w:val="24"/>
          <w:szCs w:val="24"/>
          <w:shd w:val="clear" w:color="auto" w:fill="FFFFFF"/>
        </w:rPr>
      </w:pPr>
    </w:p>
    <w:p w14:paraId="058D1D41" w14:textId="77777777" w:rsidR="006D6B4B" w:rsidRDefault="006D6B4B" w:rsidP="006D6B4B">
      <w:pPr>
        <w:ind w:left="3119"/>
        <w:rPr>
          <w:rFonts w:ascii="Arial" w:hAnsi="Arial" w:cs="Arial"/>
          <w:b/>
          <w:color w:val="333333"/>
          <w:sz w:val="24"/>
          <w:szCs w:val="24"/>
          <w:shd w:val="clear" w:color="auto" w:fill="FFFFFF"/>
        </w:rPr>
      </w:pPr>
      <w:r>
        <w:rPr>
          <w:noProof/>
          <w:lang w:val="en-US" w:eastAsia="en-US"/>
        </w:rPr>
        <mc:AlternateContent>
          <mc:Choice Requires="wps">
            <w:drawing>
              <wp:anchor distT="0" distB="0" distL="114300" distR="114300" simplePos="0" relativeHeight="252009984" behindDoc="0" locked="0" layoutInCell="1" allowOverlap="1" wp14:anchorId="75B98BD7" wp14:editId="6A36A506">
                <wp:simplePos x="0" y="0"/>
                <wp:positionH relativeFrom="column">
                  <wp:posOffset>4101465</wp:posOffset>
                </wp:positionH>
                <wp:positionV relativeFrom="paragraph">
                  <wp:posOffset>10795</wp:posOffset>
                </wp:positionV>
                <wp:extent cx="1295400" cy="635"/>
                <wp:effectExtent l="0" t="0" r="0" b="0"/>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67E7F30" w14:textId="4E15F907" w:rsidR="006D6B4B" w:rsidRPr="005B6AB6" w:rsidRDefault="006D6B4B" w:rsidP="006D6B4B">
                            <w:pPr>
                              <w:pStyle w:val="Descripcin"/>
                              <w:rPr>
                                <w:rFonts w:ascii="Arial" w:eastAsia="Calibri" w:hAnsi="Arial" w:cs="Arial"/>
                                <w:noProof/>
                                <w:color w:val="000000"/>
                                <w:sz w:val="24"/>
                                <w:szCs w:val="24"/>
                                <w:lang w:val="es-ES_tradnl" w:eastAsia="es-ES_tradnl"/>
                              </w:rPr>
                            </w:pPr>
                            <w:bookmarkStart w:id="429" w:name="_Toc504154005"/>
                            <w:r>
                              <w:t xml:space="preserve">Ilustración </w:t>
                            </w:r>
                            <w:fldSimple w:instr=" SEQ Ilustración \* ARABIC ">
                              <w:r w:rsidR="00A26C87">
                                <w:rPr>
                                  <w:noProof/>
                                </w:rPr>
                                <w:t>54</w:t>
                              </w:r>
                            </w:fldSimple>
                            <w:r>
                              <w:t xml:space="preserve"> - </w:t>
                            </w:r>
                            <w:r w:rsidRPr="001D4E00">
                              <w:t>Motores CC</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98BD7" id="Cuadro de texto 287" o:spid="_x0000_s1055" type="#_x0000_t202" style="position:absolute;left:0;text-align:left;margin-left:322.95pt;margin-top:.85pt;width:102pt;height:.05pt;z-index:25200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" stroked="f">
                <v:textbox style="mso-fit-shape-to-text:t" inset="0,0,0,0">
                  <w:txbxContent>
                    <w:p w14:paraId="767E7F30" w14:textId="4E15F907" w:rsidR="006D6B4B" w:rsidRPr="005B6AB6" w:rsidRDefault="006D6B4B" w:rsidP="006D6B4B">
                      <w:pPr>
                        <w:pStyle w:val="Descripcin"/>
                        <w:rPr>
                          <w:rFonts w:ascii="Arial" w:eastAsia="Calibri" w:hAnsi="Arial" w:cs="Arial"/>
                          <w:noProof/>
                          <w:color w:val="000000"/>
                          <w:sz w:val="24"/>
                          <w:szCs w:val="24"/>
                          <w:lang w:val="es-ES_tradnl" w:eastAsia="es-ES_tradnl"/>
                        </w:rPr>
                      </w:pPr>
                      <w:bookmarkStart w:id="430" w:name="_Toc504154005"/>
                      <w:r>
                        <w:t xml:space="preserve">Ilustración </w:t>
                      </w:r>
                      <w:fldSimple w:instr=" SEQ Ilustración \* ARABIC ">
                        <w:r w:rsidR="00A26C87">
                          <w:rPr>
                            <w:noProof/>
                          </w:rPr>
                          <w:t>54</w:t>
                        </w:r>
                      </w:fldSimple>
                      <w:r>
                        <w:t xml:space="preserve"> - </w:t>
                      </w:r>
                      <w:r w:rsidRPr="001D4E00">
                        <w:t>Motores CC</w:t>
                      </w:r>
                      <w:bookmarkEnd w:id="430"/>
                    </w:p>
                  </w:txbxContent>
                </v:textbox>
                <w10:wrap type="square"/>
              </v:shape>
            </w:pict>
          </mc:Fallback>
        </mc:AlternateContent>
      </w:r>
    </w:p>
    <w:p w14:paraId="11A7F645" w14:textId="77777777" w:rsidR="006D6B4B" w:rsidRDefault="006D6B4B" w:rsidP="006D6B4B">
      <w:pPr>
        <w:ind w:left="3119"/>
        <w:rPr>
          <w:rFonts w:ascii="Arial" w:hAnsi="Arial" w:cs="Arial"/>
          <w:b/>
          <w:color w:val="333333"/>
          <w:sz w:val="24"/>
          <w:szCs w:val="24"/>
          <w:shd w:val="clear" w:color="auto" w:fill="FFFFFF"/>
        </w:rPr>
      </w:pPr>
    </w:p>
    <w:p w14:paraId="739F7C9F" w14:textId="77777777" w:rsidR="006D6B4B" w:rsidRPr="00F923C8" w:rsidRDefault="006D6B4B" w:rsidP="006D6B4B">
      <w:pPr>
        <w:ind w:left="3119"/>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997696" behindDoc="0" locked="0" layoutInCell="1" allowOverlap="1" wp14:anchorId="4D65C300" wp14:editId="53F6BF73">
                <wp:simplePos x="0" y="0"/>
                <wp:positionH relativeFrom="column">
                  <wp:posOffset>0</wp:posOffset>
                </wp:positionH>
                <wp:positionV relativeFrom="paragraph">
                  <wp:posOffset>1163955</wp:posOffset>
                </wp:positionV>
                <wp:extent cx="1852295" cy="635"/>
                <wp:effectExtent l="0" t="0" r="0" b="0"/>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1D09FE05" w14:textId="4EBAF9D7" w:rsidR="006D6B4B" w:rsidRPr="00642A26" w:rsidRDefault="006D6B4B" w:rsidP="006D6B4B">
                            <w:pPr>
                              <w:pStyle w:val="Descripcin"/>
                              <w:rPr>
                                <w:rFonts w:ascii="Arial" w:eastAsia="Calibri" w:hAnsi="Arial" w:cs="Arial"/>
                                <w:noProof/>
                                <w:color w:val="000000"/>
                                <w:sz w:val="24"/>
                                <w:szCs w:val="24"/>
                                <w:lang w:val="es-ES_tradnl" w:eastAsia="es-ES_tradnl"/>
                              </w:rPr>
                            </w:pPr>
                            <w:bookmarkStart w:id="431" w:name="_Toc504154006"/>
                            <w:r>
                              <w:t xml:space="preserve">Ilustración </w:t>
                            </w:r>
                            <w:fldSimple w:instr=" SEQ Ilustración \* ARABIC ">
                              <w:r w:rsidR="00A26C87">
                                <w:rPr>
                                  <w:noProof/>
                                </w:rPr>
                                <w:t>55</w:t>
                              </w:r>
                            </w:fldSimple>
                            <w:r>
                              <w:t xml:space="preserve"> </w:t>
                            </w:r>
                            <w:r w:rsidRPr="00A85274">
                              <w:t>- Sensor de ultrasonido</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5C300" id="Cuadro de texto 288" o:spid="_x0000_s1056" type="#_x0000_t202" style="position:absolute;left:0;text-align:left;margin-left:0;margin-top:91.65pt;width:145.85pt;height:.05pt;z-index:25199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" stroked="f">
                <v:textbox style="mso-fit-shape-to-text:t" inset="0,0,0,0">
                  <w:txbxContent>
                    <w:p w14:paraId="1D09FE05" w14:textId="4EBAF9D7" w:rsidR="006D6B4B" w:rsidRPr="00642A26" w:rsidRDefault="006D6B4B" w:rsidP="006D6B4B">
                      <w:pPr>
                        <w:pStyle w:val="Descripcin"/>
                        <w:rPr>
                          <w:rFonts w:ascii="Arial" w:eastAsia="Calibri" w:hAnsi="Arial" w:cs="Arial"/>
                          <w:noProof/>
                          <w:color w:val="000000"/>
                          <w:sz w:val="24"/>
                          <w:szCs w:val="24"/>
                          <w:lang w:val="es-ES_tradnl" w:eastAsia="es-ES_tradnl"/>
                        </w:rPr>
                      </w:pPr>
                      <w:bookmarkStart w:id="432" w:name="_Toc504154006"/>
                      <w:r>
                        <w:t xml:space="preserve">Ilustración </w:t>
                      </w:r>
                      <w:fldSimple w:instr=" SEQ Ilustración \* ARABIC ">
                        <w:r w:rsidR="00A26C87">
                          <w:rPr>
                            <w:noProof/>
                          </w:rPr>
                          <w:t>55</w:t>
                        </w:r>
                      </w:fldSimple>
                      <w:r>
                        <w:t xml:space="preserve"> </w:t>
                      </w:r>
                      <w:r w:rsidRPr="00A85274">
                        <w:t>- Sensor de ultrasonido</w:t>
                      </w:r>
                      <w:bookmarkEnd w:id="432"/>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946496" behindDoc="0" locked="0" layoutInCell="1" allowOverlap="1" wp14:anchorId="3C1B808F" wp14:editId="061FC95E">
            <wp:simplePos x="0" y="0"/>
            <wp:positionH relativeFrom="margin">
              <wp:align>left</wp:align>
            </wp:positionH>
            <wp:positionV relativeFrom="paragraph">
              <wp:posOffset>11430</wp:posOffset>
            </wp:positionV>
            <wp:extent cx="1852295" cy="1095375"/>
            <wp:effectExtent l="0" t="0" r="0" b="9525"/>
            <wp:wrapSquare wrapText="bothSides"/>
            <wp:docPr id="208" name="Imagen 208" descr="http://tecnopatafisica.com/images/robotica/sensorultrasonico/HCS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ecnopatafisica.com/images/robotica/sensorultrasonico/HCSR04.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5229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Tres sensores ultrasónicos HC-SR04</w:t>
      </w:r>
      <w:r w:rsidRPr="00F923C8">
        <w:rPr>
          <w:rFonts w:ascii="Arial" w:hAnsi="Arial" w:cs="Arial"/>
          <w:color w:val="333333"/>
          <w:sz w:val="24"/>
          <w:szCs w:val="24"/>
          <w:shd w:val="clear" w:color="auto" w:fill="FFFFFF"/>
        </w:rPr>
        <w:t>: Los sensores ultrasónicos, se utilizan para determinar la presencia de algún objeto a una distancia menor a 20 centímetros, tanto al frente del SAR como en sus laterales. Al identificar un objeto a una distancia menor a la mencionada, se bloquea el avance del robot en la dirección en donde se encuentre dicho objeto.</w:t>
      </w:r>
    </w:p>
    <w:p w14:paraId="487CCB82" w14:textId="77777777" w:rsidR="006D6B4B" w:rsidRPr="00F923C8" w:rsidRDefault="006D6B4B" w:rsidP="006D6B4B">
      <w:pPr>
        <w:rPr>
          <w:rFonts w:ascii="Arial" w:hAnsi="Arial" w:cs="Arial"/>
          <w:b/>
          <w:color w:val="333333"/>
          <w:sz w:val="24"/>
          <w:szCs w:val="24"/>
          <w:shd w:val="clear" w:color="auto" w:fill="FFFFFF"/>
        </w:rPr>
      </w:pPr>
    </w:p>
    <w:p w14:paraId="76981BDB" w14:textId="77777777"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999744" behindDoc="0" locked="0" layoutInCell="1" allowOverlap="1" wp14:anchorId="0C7CBF58" wp14:editId="28C53C2E">
                <wp:simplePos x="0" y="0"/>
                <wp:positionH relativeFrom="column">
                  <wp:posOffset>4120515</wp:posOffset>
                </wp:positionH>
                <wp:positionV relativeFrom="paragraph">
                  <wp:posOffset>970915</wp:posOffset>
                </wp:positionV>
                <wp:extent cx="1276350" cy="635"/>
                <wp:effectExtent l="0" t="0" r="0" b="0"/>
                <wp:wrapSquare wrapText="bothSides"/>
                <wp:docPr id="289" name="Cuadro de texto 289"/>
                <wp:cNvGraphicFramePr/>
                <a:graphic xmlns:a="http://schemas.openxmlformats.org/drawingml/2006/main">
                  <a:graphicData uri="http://schemas.microsoft.com/office/word/2010/wordprocessingShape">
                    <wps:wsp>
                      <wps:cNvSpPr txBox="1"/>
                      <wps:spPr>
                        <a:xfrm>
                          <a:off x="0" y="0"/>
                          <a:ext cx="1276350" cy="635"/>
                        </a:xfrm>
                        <a:prstGeom prst="rect">
                          <a:avLst/>
                        </a:prstGeom>
                        <a:solidFill>
                          <a:prstClr val="white"/>
                        </a:solidFill>
                        <a:ln>
                          <a:noFill/>
                        </a:ln>
                      </wps:spPr>
                      <wps:txbx>
                        <w:txbxContent>
                          <w:p w14:paraId="1F7C2C20" w14:textId="13337118" w:rsidR="006D6B4B" w:rsidRPr="00A95EA2" w:rsidRDefault="006D6B4B" w:rsidP="006D6B4B">
                            <w:pPr>
                              <w:pStyle w:val="Descripcin"/>
                              <w:rPr>
                                <w:rFonts w:ascii="Arial" w:eastAsia="Calibri" w:hAnsi="Arial" w:cs="Arial"/>
                                <w:noProof/>
                                <w:color w:val="000000"/>
                                <w:sz w:val="24"/>
                                <w:szCs w:val="24"/>
                                <w:lang w:val="es-ES_tradnl" w:eastAsia="es-ES_tradnl"/>
                              </w:rPr>
                            </w:pPr>
                            <w:bookmarkStart w:id="433" w:name="_Toc504154007"/>
                            <w:r>
                              <w:t xml:space="preserve">Ilustración </w:t>
                            </w:r>
                            <w:fldSimple w:instr=" SEQ Ilustración \* ARABIC ">
                              <w:r w:rsidR="00A26C87">
                                <w:rPr>
                                  <w:noProof/>
                                </w:rPr>
                                <w:t>56</w:t>
                              </w:r>
                            </w:fldSimple>
                            <w:r>
                              <w:t xml:space="preserve"> - Porta pilas</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CBF58" id="Cuadro de texto 289" o:spid="_x0000_s1057" type="#_x0000_t202" style="position:absolute;left:0;text-align:left;margin-left:324.45pt;margin-top:76.45pt;width:100.5pt;height:.05pt;z-index:25199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" stroked="f">
                <v:textbox style="mso-fit-shape-to-text:t" inset="0,0,0,0">
                  <w:txbxContent>
                    <w:p w14:paraId="1F7C2C20" w14:textId="13337118" w:rsidR="006D6B4B" w:rsidRPr="00A95EA2" w:rsidRDefault="006D6B4B" w:rsidP="006D6B4B">
                      <w:pPr>
                        <w:pStyle w:val="Descripcin"/>
                        <w:rPr>
                          <w:rFonts w:ascii="Arial" w:eastAsia="Calibri" w:hAnsi="Arial" w:cs="Arial"/>
                          <w:noProof/>
                          <w:color w:val="000000"/>
                          <w:sz w:val="24"/>
                          <w:szCs w:val="24"/>
                          <w:lang w:val="es-ES_tradnl" w:eastAsia="es-ES_tradnl"/>
                        </w:rPr>
                      </w:pPr>
                      <w:bookmarkStart w:id="434" w:name="_Toc504154007"/>
                      <w:r>
                        <w:t xml:space="preserve">Ilustración </w:t>
                      </w:r>
                      <w:fldSimple w:instr=" SEQ Ilustración \* ARABIC ">
                        <w:r w:rsidR="00A26C87">
                          <w:rPr>
                            <w:noProof/>
                          </w:rPr>
                          <w:t>56</w:t>
                        </w:r>
                      </w:fldSimple>
                      <w:r>
                        <w:t xml:space="preserve"> - Porta pilas</w:t>
                      </w:r>
                      <w:bookmarkEnd w:id="434"/>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948544" behindDoc="0" locked="0" layoutInCell="1" allowOverlap="1" wp14:anchorId="31A286CE" wp14:editId="431A5B5C">
            <wp:simplePos x="0" y="0"/>
            <wp:positionH relativeFrom="margin">
              <wp:posOffset>4120515</wp:posOffset>
            </wp:positionH>
            <wp:positionV relativeFrom="paragraph">
              <wp:posOffset>8890</wp:posOffset>
            </wp:positionV>
            <wp:extent cx="1276350" cy="904875"/>
            <wp:effectExtent l="0" t="0" r="0" b="9525"/>
            <wp:wrapSquare wrapText="bothSides"/>
            <wp:docPr id="209" name="Imagen 209" descr="Resultado de imagen para portapilas aa x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portapilas aa x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2500" t="21971" r="11029" b="23785"/>
                    <a:stretch/>
                  </pic:blipFill>
                  <pic:spPr bwMode="auto">
                    <a:xfrm>
                      <a:off x="0" y="0"/>
                      <a:ext cx="1276350" cy="904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 xml:space="preserve">Dos portas pilas AA x4 con sus respectivas pilas recargables: </w:t>
      </w:r>
      <w:r w:rsidRPr="00F923C8">
        <w:rPr>
          <w:rFonts w:ascii="Arial" w:hAnsi="Arial" w:cs="Arial"/>
          <w:color w:val="333333"/>
          <w:sz w:val="24"/>
          <w:szCs w:val="24"/>
          <w:shd w:val="clear" w:color="auto" w:fill="FFFFFF"/>
        </w:rPr>
        <w:t>Utilizados para alimentar de corriente eléctrica a los 4 motores.</w:t>
      </w:r>
    </w:p>
    <w:p w14:paraId="44719466" w14:textId="77777777" w:rsidR="006D6B4B" w:rsidRPr="00F923C8" w:rsidRDefault="006D6B4B" w:rsidP="006D6B4B">
      <w:pPr>
        <w:rPr>
          <w:rFonts w:ascii="Arial" w:hAnsi="Arial" w:cs="Arial"/>
          <w:color w:val="333333"/>
          <w:sz w:val="24"/>
          <w:szCs w:val="24"/>
          <w:shd w:val="clear" w:color="auto" w:fill="FFFFFF"/>
        </w:rPr>
      </w:pPr>
    </w:p>
    <w:p w14:paraId="5456E000" w14:textId="77777777" w:rsidR="006D6B4B" w:rsidRPr="00F923C8" w:rsidRDefault="006D6B4B" w:rsidP="006D6B4B">
      <w:pPr>
        <w:rPr>
          <w:rFonts w:ascii="Arial" w:hAnsi="Arial" w:cs="Arial"/>
          <w:color w:val="333333"/>
          <w:sz w:val="24"/>
          <w:szCs w:val="24"/>
          <w:shd w:val="clear" w:color="auto" w:fill="FFFFFF"/>
        </w:rPr>
      </w:pPr>
    </w:p>
    <w:p w14:paraId="23DC3CC3" w14:textId="77777777" w:rsidR="006D6B4B" w:rsidRDefault="006D6B4B" w:rsidP="006D6B4B">
      <w:pPr>
        <w:rPr>
          <w:rFonts w:ascii="Arial" w:hAnsi="Arial" w:cs="Arial"/>
          <w:b/>
          <w:color w:val="333333"/>
          <w:sz w:val="24"/>
          <w:szCs w:val="24"/>
          <w:shd w:val="clear" w:color="auto" w:fill="FFFFFF"/>
        </w:rPr>
      </w:pPr>
    </w:p>
    <w:p w14:paraId="5313D9BC" w14:textId="77777777" w:rsidR="006D6B4B" w:rsidRDefault="006D6B4B" w:rsidP="006D6B4B">
      <w:pPr>
        <w:rPr>
          <w:rFonts w:ascii="Arial" w:hAnsi="Arial" w:cs="Arial"/>
          <w:b/>
          <w:color w:val="333333"/>
          <w:sz w:val="24"/>
          <w:szCs w:val="24"/>
          <w:shd w:val="clear" w:color="auto" w:fill="FFFFFF"/>
        </w:rPr>
      </w:pPr>
    </w:p>
    <w:p w14:paraId="3B94D36B" w14:textId="77777777" w:rsidR="006D6B4B" w:rsidRPr="00F923C8" w:rsidRDefault="006D6B4B" w:rsidP="006D6B4B">
      <w:pPr>
        <w:rPr>
          <w:rFonts w:ascii="Arial" w:hAnsi="Arial" w:cs="Arial"/>
          <w:color w:val="333333"/>
          <w:sz w:val="24"/>
          <w:szCs w:val="24"/>
          <w:shd w:val="clear" w:color="auto" w:fill="FFFFFF"/>
        </w:rPr>
      </w:pPr>
      <w:r w:rsidRPr="00F923C8">
        <w:rPr>
          <w:rFonts w:ascii="Arial" w:hAnsi="Arial" w:cs="Arial"/>
          <w:noProof/>
          <w:sz w:val="24"/>
          <w:szCs w:val="24"/>
          <w:lang w:val="en-US" w:eastAsia="en-US"/>
        </w:rPr>
        <w:lastRenderedPageBreak/>
        <w:drawing>
          <wp:anchor distT="0" distB="0" distL="114300" distR="114300" simplePos="0" relativeHeight="251963904" behindDoc="0" locked="0" layoutInCell="1" allowOverlap="1" wp14:anchorId="652FC00C" wp14:editId="73E76E36">
            <wp:simplePos x="0" y="0"/>
            <wp:positionH relativeFrom="margin">
              <wp:posOffset>-109867</wp:posOffset>
            </wp:positionH>
            <wp:positionV relativeFrom="paragraph">
              <wp:posOffset>-695</wp:posOffset>
            </wp:positionV>
            <wp:extent cx="1162050" cy="1038225"/>
            <wp:effectExtent l="0" t="0" r="0" b="9525"/>
            <wp:wrapSquare wrapText="bothSides"/>
            <wp:docPr id="210" name="Imagen 210" descr="Resultado de imagen para puente h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puente h l298n"/>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8256" r="7798"/>
                    <a:stretch/>
                  </pic:blipFill>
                  <pic:spPr bwMode="auto">
                    <a:xfrm>
                      <a:off x="0" y="0"/>
                      <a:ext cx="1162050" cy="1038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 xml:space="preserve">Dos puentes H L298N: </w:t>
      </w:r>
      <w:r w:rsidRPr="00F923C8">
        <w:rPr>
          <w:rFonts w:ascii="Arial" w:hAnsi="Arial" w:cs="Arial"/>
          <w:color w:val="333333"/>
          <w:sz w:val="24"/>
          <w:szCs w:val="24"/>
          <w:shd w:val="clear" w:color="auto" w:fill="FFFFFF"/>
        </w:rPr>
        <w:t>Son los intermediarios entre el Arduino Mega y los motores, cada uno de ellos se encarga de la manipulación de dos motores.</w:t>
      </w:r>
    </w:p>
    <w:p w14:paraId="577F8CB5" w14:textId="77777777" w:rsidR="006D6B4B" w:rsidRPr="00F923C8" w:rsidRDefault="006D6B4B" w:rsidP="006D6B4B">
      <w:pPr>
        <w:rPr>
          <w:rFonts w:ascii="Arial" w:hAnsi="Arial" w:cs="Arial"/>
          <w:color w:val="333333"/>
          <w:sz w:val="24"/>
          <w:szCs w:val="24"/>
          <w:shd w:val="clear" w:color="auto" w:fill="FFFFFF"/>
        </w:rPr>
      </w:pPr>
    </w:p>
    <w:p w14:paraId="5345D79D" w14:textId="77777777" w:rsidR="006D6B4B" w:rsidRPr="00F923C8" w:rsidRDefault="006D6B4B" w:rsidP="006D6B4B">
      <w:pPr>
        <w:rPr>
          <w:rFonts w:ascii="Arial" w:hAnsi="Arial" w:cs="Arial"/>
          <w:color w:val="333333"/>
          <w:sz w:val="24"/>
          <w:szCs w:val="24"/>
          <w:shd w:val="clear" w:color="auto" w:fill="FFFFFF"/>
        </w:rPr>
      </w:pPr>
    </w:p>
    <w:p w14:paraId="396D9666" w14:textId="5484975D" w:rsidR="006D6B4B" w:rsidRDefault="004072AD" w:rsidP="006D6B4B">
      <w:pPr>
        <w:rPr>
          <w:rFonts w:ascii="Arial" w:hAnsi="Arial" w:cs="Arial"/>
          <w:b/>
          <w:color w:val="333333"/>
          <w:sz w:val="24"/>
          <w:szCs w:val="24"/>
          <w:shd w:val="clear" w:color="auto" w:fill="FFFFFF"/>
        </w:rPr>
      </w:pPr>
      <w:bookmarkStart w:id="435" w:name="_GoBack"/>
      <w:bookmarkEnd w:id="435"/>
      <w:r>
        <w:rPr>
          <w:noProof/>
          <w:lang w:val="en-US" w:eastAsia="en-US"/>
        </w:rPr>
        <mc:AlternateContent>
          <mc:Choice Requires="wps">
            <w:drawing>
              <wp:anchor distT="0" distB="0" distL="114300" distR="114300" simplePos="0" relativeHeight="251985408" behindDoc="0" locked="0" layoutInCell="1" allowOverlap="1" wp14:anchorId="107C165D" wp14:editId="722F7E88">
                <wp:simplePos x="0" y="0"/>
                <wp:positionH relativeFrom="column">
                  <wp:posOffset>-1165695</wp:posOffset>
                </wp:positionH>
                <wp:positionV relativeFrom="paragraph">
                  <wp:posOffset>156789</wp:posOffset>
                </wp:positionV>
                <wp:extent cx="1619250" cy="635"/>
                <wp:effectExtent l="0" t="0" r="0" b="0"/>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wps:spPr>
                      <wps:txbx>
                        <w:txbxContent>
                          <w:p w14:paraId="43881760" w14:textId="6F9FBBDC" w:rsidR="006D6B4B" w:rsidRPr="007E05D6" w:rsidRDefault="006D6B4B" w:rsidP="006D6B4B">
                            <w:pPr>
                              <w:pStyle w:val="Descripcin"/>
                              <w:rPr>
                                <w:rFonts w:ascii="Arial" w:eastAsia="Calibri" w:hAnsi="Arial" w:cs="Arial"/>
                                <w:noProof/>
                                <w:color w:val="000000"/>
                                <w:sz w:val="24"/>
                                <w:szCs w:val="24"/>
                                <w:lang w:val="es-ES_tradnl" w:eastAsia="es-ES_tradnl"/>
                              </w:rPr>
                            </w:pPr>
                            <w:bookmarkStart w:id="436" w:name="_Toc504154008"/>
                            <w:r>
                              <w:t xml:space="preserve">Ilustración </w:t>
                            </w:r>
                            <w:fldSimple w:instr=" SEQ Ilustración \* ARABIC ">
                              <w:r w:rsidR="00A26C87">
                                <w:rPr>
                                  <w:noProof/>
                                </w:rPr>
                                <w:t>57</w:t>
                              </w:r>
                            </w:fldSimple>
                            <w:r>
                              <w:t xml:space="preserve"> - </w:t>
                            </w:r>
                            <w:r w:rsidRPr="003567C5">
                              <w:t>Módulo Puente H</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7C165D" id="Cuadro de texto 290" o:spid="_x0000_s1058" type="#_x0000_t202" style="position:absolute;left:0;text-align:left;margin-left:-91.8pt;margin-top:12.35pt;width:127.5pt;height:.05pt;z-index:25198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" stroked="f">
                <v:textbox style="mso-fit-shape-to-text:t" inset="0,0,0,0">
                  <w:txbxContent>
                    <w:p w14:paraId="43881760" w14:textId="6F9FBBDC" w:rsidR="006D6B4B" w:rsidRPr="007E05D6" w:rsidRDefault="006D6B4B" w:rsidP="006D6B4B">
                      <w:pPr>
                        <w:pStyle w:val="Descripcin"/>
                        <w:rPr>
                          <w:rFonts w:ascii="Arial" w:eastAsia="Calibri" w:hAnsi="Arial" w:cs="Arial"/>
                          <w:noProof/>
                          <w:color w:val="000000"/>
                          <w:sz w:val="24"/>
                          <w:szCs w:val="24"/>
                          <w:lang w:val="es-ES_tradnl" w:eastAsia="es-ES_tradnl"/>
                        </w:rPr>
                      </w:pPr>
                      <w:bookmarkStart w:id="437" w:name="_Toc504154008"/>
                      <w:r>
                        <w:t xml:space="preserve">Ilustración </w:t>
                      </w:r>
                      <w:fldSimple w:instr=" SEQ Ilustración \* ARABIC ">
                        <w:r w:rsidR="00A26C87">
                          <w:rPr>
                            <w:noProof/>
                          </w:rPr>
                          <w:t>57</w:t>
                        </w:r>
                      </w:fldSimple>
                      <w:r>
                        <w:t xml:space="preserve"> - </w:t>
                      </w:r>
                      <w:r w:rsidRPr="003567C5">
                        <w:t>Módulo Puente H</w:t>
                      </w:r>
                      <w:bookmarkEnd w:id="437"/>
                    </w:p>
                  </w:txbxContent>
                </v:textbox>
                <w10:wrap type="square"/>
              </v:shape>
            </w:pict>
          </mc:Fallback>
        </mc:AlternateContent>
      </w:r>
    </w:p>
    <w:p w14:paraId="3C2FA444" w14:textId="28DA29DC" w:rsidR="006D6B4B" w:rsidRDefault="006D6B4B" w:rsidP="006D6B4B">
      <w:pPr>
        <w:rPr>
          <w:rFonts w:ascii="Arial" w:hAnsi="Arial" w:cs="Arial"/>
          <w:b/>
          <w:color w:val="333333"/>
          <w:sz w:val="24"/>
          <w:szCs w:val="24"/>
          <w:shd w:val="clear" w:color="auto" w:fill="FFFFFF"/>
        </w:rPr>
      </w:pPr>
    </w:p>
    <w:p w14:paraId="0ABD9D0C" w14:textId="77777777" w:rsidR="006D6B4B" w:rsidRDefault="006D6B4B" w:rsidP="006D6B4B">
      <w:pPr>
        <w:rPr>
          <w:rFonts w:ascii="Arial" w:hAnsi="Arial" w:cs="Arial"/>
          <w:b/>
          <w:color w:val="333333"/>
          <w:sz w:val="24"/>
          <w:szCs w:val="24"/>
          <w:shd w:val="clear" w:color="auto" w:fill="FFFFFF"/>
        </w:rPr>
      </w:pPr>
      <w:r w:rsidRPr="00F923C8">
        <w:rPr>
          <w:rFonts w:ascii="Arial" w:hAnsi="Arial" w:cs="Arial"/>
          <w:noProof/>
          <w:sz w:val="24"/>
          <w:szCs w:val="24"/>
          <w:lang w:val="en-US" w:eastAsia="en-US"/>
        </w:rPr>
        <w:drawing>
          <wp:anchor distT="0" distB="0" distL="114300" distR="114300" simplePos="0" relativeHeight="251965952" behindDoc="0" locked="0" layoutInCell="1" allowOverlap="1" wp14:anchorId="627B7829" wp14:editId="35BDB1B5">
            <wp:simplePos x="0" y="0"/>
            <wp:positionH relativeFrom="margin">
              <wp:posOffset>4069116</wp:posOffset>
            </wp:positionH>
            <wp:positionV relativeFrom="paragraph">
              <wp:posOffset>58803</wp:posOffset>
            </wp:positionV>
            <wp:extent cx="1181100" cy="990600"/>
            <wp:effectExtent l="0" t="0" r="0" b="0"/>
            <wp:wrapSquare wrapText="bothSides"/>
            <wp:docPr id="211" name="Imagen 211" descr="Resultado de imagen para mini proto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mini protoboard"/>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4033" b="12096"/>
                    <a:stretch/>
                  </pic:blipFill>
                  <pic:spPr bwMode="auto">
                    <a:xfrm>
                      <a:off x="0" y="0"/>
                      <a:ext cx="1181100" cy="990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3E8EC2" w14:textId="2C20FBB2" w:rsidR="006D6B4B" w:rsidRPr="00F923C8" w:rsidRDefault="006D6B4B" w:rsidP="006D6B4B">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Una mini </w:t>
      </w:r>
      <w:r w:rsidR="00056A98" w:rsidRPr="00056A98">
        <w:rPr>
          <w:rFonts w:ascii="Arial" w:hAnsi="Arial" w:cs="Arial"/>
          <w:b/>
          <w:color w:val="333333"/>
          <w:sz w:val="24"/>
          <w:szCs w:val="24"/>
          <w:shd w:val="clear" w:color="auto" w:fill="FFFFFF"/>
        </w:rPr>
        <w:fldChar w:fldCharType="begin"/>
      </w:r>
      <w:r w:rsidR="00056A98" w:rsidRPr="00056A98">
        <w:rPr>
          <w:rFonts w:ascii="Arial" w:hAnsi="Arial" w:cs="Arial"/>
          <w:b/>
          <w:color w:val="333333"/>
          <w:sz w:val="24"/>
          <w:szCs w:val="24"/>
          <w:shd w:val="clear" w:color="auto" w:fill="FFFFFF"/>
        </w:rPr>
        <w:instrText xml:space="preserve"> REF _Ref508728943 \h </w:instrText>
      </w:r>
      <w:r w:rsidR="00056A98" w:rsidRPr="00056A98">
        <w:rPr>
          <w:rFonts w:ascii="Arial" w:hAnsi="Arial" w:cs="Arial"/>
          <w:b/>
          <w:color w:val="333333"/>
          <w:sz w:val="24"/>
          <w:szCs w:val="24"/>
          <w:shd w:val="clear" w:color="auto" w:fill="FFFFFF"/>
        </w:rPr>
      </w:r>
      <w:r w:rsidR="00056A98" w:rsidRPr="00056A98">
        <w:rPr>
          <w:rFonts w:ascii="Arial" w:hAnsi="Arial" w:cs="Arial"/>
          <w:b/>
          <w:color w:val="333333"/>
          <w:sz w:val="24"/>
          <w:szCs w:val="24"/>
          <w:shd w:val="clear" w:color="auto" w:fill="FFFFFF"/>
        </w:rPr>
        <w:instrText xml:space="preserve"> \* MERGEFORMAT </w:instrText>
      </w:r>
      <w:r w:rsidR="00056A98" w:rsidRPr="00056A98">
        <w:rPr>
          <w:rFonts w:ascii="Arial" w:hAnsi="Arial" w:cs="Arial"/>
          <w:b/>
          <w:color w:val="333333"/>
          <w:sz w:val="24"/>
          <w:szCs w:val="24"/>
          <w:shd w:val="clear" w:color="auto" w:fill="FFFFFF"/>
        </w:rPr>
        <w:fldChar w:fldCharType="separate"/>
      </w:r>
      <w:r w:rsidR="00056A98" w:rsidRPr="00056A98">
        <w:rPr>
          <w:rFonts w:ascii="Arial" w:hAnsi="Arial" w:cs="Arial"/>
          <w:b/>
          <w:i/>
          <w:sz w:val="24"/>
          <w:szCs w:val="24"/>
        </w:rPr>
        <w:t>Protoboard</w:t>
      </w:r>
      <w:r w:rsidR="00056A98" w:rsidRPr="00056A98">
        <w:rPr>
          <w:rFonts w:ascii="Arial" w:hAnsi="Arial" w:cs="Arial"/>
          <w:b/>
          <w:color w:val="333333"/>
          <w:sz w:val="24"/>
          <w:szCs w:val="24"/>
          <w:shd w:val="clear" w:color="auto" w:fill="FFFFFF"/>
        </w:rPr>
        <w:fldChar w:fldCharType="end"/>
      </w:r>
      <w:r w:rsidRPr="00F923C8">
        <w:rPr>
          <w:rFonts w:ascii="Arial" w:hAnsi="Arial" w:cs="Arial"/>
          <w:b/>
          <w:color w:val="333333"/>
          <w:sz w:val="24"/>
          <w:szCs w:val="24"/>
          <w:shd w:val="clear" w:color="auto" w:fill="FFFFFF"/>
        </w:rPr>
        <w:t>:</w:t>
      </w:r>
      <w:r w:rsidRPr="00F923C8">
        <w:rPr>
          <w:rFonts w:ascii="Arial" w:hAnsi="Arial" w:cs="Arial"/>
          <w:color w:val="333333"/>
          <w:sz w:val="24"/>
          <w:szCs w:val="24"/>
          <w:shd w:val="clear" w:color="auto" w:fill="FFFFFF"/>
        </w:rPr>
        <w:t xml:space="preserve"> </w:t>
      </w:r>
      <w:r>
        <w:rPr>
          <w:rFonts w:ascii="Arial" w:hAnsi="Arial" w:cs="Arial"/>
          <w:color w:val="333333"/>
          <w:sz w:val="24"/>
          <w:szCs w:val="24"/>
          <w:shd w:val="clear" w:color="auto" w:fill="FFFFFF"/>
        </w:rPr>
        <w:t>Agregada</w:t>
      </w:r>
      <w:r w:rsidRPr="00F923C8">
        <w:rPr>
          <w:rFonts w:ascii="Arial" w:hAnsi="Arial" w:cs="Arial"/>
          <w:color w:val="333333"/>
          <w:sz w:val="24"/>
          <w:szCs w:val="24"/>
          <w:shd w:val="clear" w:color="auto" w:fill="FFFFFF"/>
        </w:rPr>
        <w:t xml:space="preserve"> como extensión de pines,</w:t>
      </w:r>
      <w:r>
        <w:rPr>
          <w:rFonts w:ascii="Arial" w:hAnsi="Arial" w:cs="Arial"/>
          <w:color w:val="333333"/>
          <w:sz w:val="24"/>
          <w:szCs w:val="24"/>
          <w:shd w:val="clear" w:color="auto" w:fill="FFFFFF"/>
        </w:rPr>
        <w:t xml:space="preserve"> dónde se conectan </w:t>
      </w:r>
      <w:r w:rsidRPr="00F923C8">
        <w:rPr>
          <w:rFonts w:ascii="Arial" w:hAnsi="Arial" w:cs="Arial"/>
          <w:color w:val="333333"/>
          <w:sz w:val="24"/>
          <w:szCs w:val="24"/>
          <w:shd w:val="clear" w:color="auto" w:fill="FFFFFF"/>
        </w:rPr>
        <w:t>pines GND y 5v de la placa Arduino Mega.</w:t>
      </w:r>
    </w:p>
    <w:p w14:paraId="25F76133" w14:textId="77777777" w:rsidR="006D6B4B" w:rsidRDefault="006D6B4B" w:rsidP="006D6B4B">
      <w:pPr>
        <w:rPr>
          <w:rFonts w:ascii="Arial" w:hAnsi="Arial" w:cs="Arial"/>
          <w:color w:val="333333"/>
          <w:sz w:val="24"/>
          <w:szCs w:val="24"/>
          <w:shd w:val="clear" w:color="auto" w:fill="FFFFFF"/>
        </w:rPr>
      </w:pPr>
    </w:p>
    <w:p w14:paraId="1E58A843" w14:textId="77777777"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2012032" behindDoc="0" locked="0" layoutInCell="1" allowOverlap="1" wp14:anchorId="49574D69" wp14:editId="35419B1F">
                <wp:simplePos x="0" y="0"/>
                <wp:positionH relativeFrom="column">
                  <wp:posOffset>3818591</wp:posOffset>
                </wp:positionH>
                <wp:positionV relativeFrom="paragraph">
                  <wp:posOffset>138287</wp:posOffset>
                </wp:positionV>
                <wp:extent cx="1571625" cy="635"/>
                <wp:effectExtent l="0" t="0" r="9525" b="0"/>
                <wp:wrapSquare wrapText="bothSides"/>
                <wp:docPr id="291" name="Cuadro de texto 291"/>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14:paraId="254EAA3A" w14:textId="1DF1DB55" w:rsidR="006D6B4B" w:rsidRPr="00384503" w:rsidRDefault="006D6B4B" w:rsidP="006D6B4B">
                            <w:pPr>
                              <w:pStyle w:val="Descripcin"/>
                              <w:rPr>
                                <w:rFonts w:ascii="Arial" w:eastAsia="Calibri" w:hAnsi="Arial" w:cs="Arial"/>
                                <w:noProof/>
                                <w:color w:val="000000"/>
                                <w:sz w:val="24"/>
                                <w:szCs w:val="24"/>
                                <w:lang w:val="es-ES_tradnl" w:eastAsia="es-ES_tradnl"/>
                              </w:rPr>
                            </w:pPr>
                            <w:bookmarkStart w:id="438" w:name="_Toc504154009"/>
                            <w:r>
                              <w:t xml:space="preserve">Ilustración </w:t>
                            </w:r>
                            <w:fldSimple w:instr=" SEQ Ilustración \* ARABIC ">
                              <w:r w:rsidR="00A26C87">
                                <w:rPr>
                                  <w:noProof/>
                                </w:rPr>
                                <w:t>58</w:t>
                              </w:r>
                            </w:fldSimple>
                            <w:r>
                              <w:t xml:space="preserve"> - </w:t>
                            </w:r>
                            <w:r w:rsidRPr="00FC4304">
                              <w:t>Mini-protoboard</w:t>
                            </w:r>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574D69" id="Cuadro de texto 291" o:spid="_x0000_s1059" type="#_x0000_t202" style="position:absolute;left:0;text-align:left;margin-left:300.7pt;margin-top:10.9pt;width:123.75pt;height:.05pt;z-index:25201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" stroked="f">
                <v:textbox style="mso-fit-shape-to-text:t" inset="0,0,0,0">
                  <w:txbxContent>
                    <w:p w14:paraId="254EAA3A" w14:textId="1DF1DB55" w:rsidR="006D6B4B" w:rsidRPr="00384503" w:rsidRDefault="006D6B4B" w:rsidP="006D6B4B">
                      <w:pPr>
                        <w:pStyle w:val="Descripcin"/>
                        <w:rPr>
                          <w:rFonts w:ascii="Arial" w:eastAsia="Calibri" w:hAnsi="Arial" w:cs="Arial"/>
                          <w:noProof/>
                          <w:color w:val="000000"/>
                          <w:sz w:val="24"/>
                          <w:szCs w:val="24"/>
                          <w:lang w:val="es-ES_tradnl" w:eastAsia="es-ES_tradnl"/>
                        </w:rPr>
                      </w:pPr>
                      <w:bookmarkStart w:id="439" w:name="_Toc504154009"/>
                      <w:r>
                        <w:t xml:space="preserve">Ilustración </w:t>
                      </w:r>
                      <w:fldSimple w:instr=" SEQ Ilustración \* ARABIC ">
                        <w:r w:rsidR="00A26C87">
                          <w:rPr>
                            <w:noProof/>
                          </w:rPr>
                          <w:t>58</w:t>
                        </w:r>
                      </w:fldSimple>
                      <w:r>
                        <w:t xml:space="preserve"> - </w:t>
                      </w:r>
                      <w:r w:rsidRPr="00FC4304">
                        <w:t>Mini-protoboard</w:t>
                      </w:r>
                      <w:bookmarkEnd w:id="439"/>
                    </w:p>
                  </w:txbxContent>
                </v:textbox>
                <w10:wrap type="square"/>
              </v:shape>
            </w:pict>
          </mc:Fallback>
        </mc:AlternateContent>
      </w:r>
    </w:p>
    <w:p w14:paraId="4A3BD7CC" w14:textId="77777777" w:rsidR="006D6B4B" w:rsidRDefault="006D6B4B" w:rsidP="006D6B4B">
      <w:pPr>
        <w:rPr>
          <w:rFonts w:ascii="Arial" w:hAnsi="Arial" w:cs="Arial"/>
          <w:b/>
          <w:color w:val="333333"/>
          <w:sz w:val="24"/>
          <w:szCs w:val="24"/>
          <w:shd w:val="clear" w:color="auto" w:fill="FFFFFF"/>
        </w:rPr>
      </w:pPr>
    </w:p>
    <w:p w14:paraId="74D2958E" w14:textId="03844213" w:rsidR="006D6B4B" w:rsidRPr="00F923C8" w:rsidRDefault="004072AD"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2015104" behindDoc="0" locked="0" layoutInCell="1" allowOverlap="1" wp14:anchorId="5828A75E" wp14:editId="0B777151">
                <wp:simplePos x="0" y="0"/>
                <wp:positionH relativeFrom="column">
                  <wp:posOffset>635</wp:posOffset>
                </wp:positionH>
                <wp:positionV relativeFrom="paragraph">
                  <wp:posOffset>629726</wp:posOffset>
                </wp:positionV>
                <wp:extent cx="897890" cy="635"/>
                <wp:effectExtent l="0" t="0" r="0" b="6985"/>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897890" cy="635"/>
                        </a:xfrm>
                        <a:prstGeom prst="rect">
                          <a:avLst/>
                        </a:prstGeom>
                        <a:solidFill>
                          <a:prstClr val="white"/>
                        </a:solidFill>
                        <a:ln>
                          <a:noFill/>
                        </a:ln>
                      </wps:spPr>
                      <wps:txbx>
                        <w:txbxContent>
                          <w:p w14:paraId="53FBCF69" w14:textId="7B6ED469" w:rsidR="006D6B4B" w:rsidRPr="0064451A" w:rsidRDefault="006D6B4B" w:rsidP="006D6B4B">
                            <w:pPr>
                              <w:pStyle w:val="Descripcin"/>
                              <w:rPr>
                                <w:rFonts w:ascii="Arial" w:eastAsia="Calibri" w:hAnsi="Arial" w:cs="Arial"/>
                                <w:noProof/>
                                <w:color w:val="000000"/>
                                <w:sz w:val="24"/>
                                <w:szCs w:val="24"/>
                                <w:lang w:val="es-ES_tradnl" w:eastAsia="es-ES_tradnl"/>
                              </w:rPr>
                            </w:pPr>
                            <w:bookmarkStart w:id="440" w:name="_Toc504154010"/>
                            <w:r>
                              <w:t xml:space="preserve">Ilustración </w:t>
                            </w:r>
                            <w:fldSimple w:instr=" SEQ Ilustración \* ARABIC ">
                              <w:r w:rsidR="00A26C87">
                                <w:rPr>
                                  <w:noProof/>
                                </w:rPr>
                                <w:t>59</w:t>
                              </w:r>
                            </w:fldSimple>
                            <w:r>
                              <w:t xml:space="preserve"> - </w:t>
                            </w:r>
                            <w:r w:rsidRPr="00A008F7">
                              <w:t>Sensor de Temperatura</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28A75E" id="Cuadro de texto 292" o:spid="_x0000_s1060" type="#_x0000_t202" style="position:absolute;left:0;text-align:left;margin-left:.05pt;margin-top:49.6pt;width:70.7pt;height:.05pt;z-index:25201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" stroked="f">
                <v:textbox style="mso-fit-shape-to-text:t" inset="0,0,0,0">
                  <w:txbxContent>
                    <w:p w14:paraId="53FBCF69" w14:textId="7B6ED469" w:rsidR="006D6B4B" w:rsidRPr="0064451A" w:rsidRDefault="006D6B4B" w:rsidP="006D6B4B">
                      <w:pPr>
                        <w:pStyle w:val="Descripcin"/>
                        <w:rPr>
                          <w:rFonts w:ascii="Arial" w:eastAsia="Calibri" w:hAnsi="Arial" w:cs="Arial"/>
                          <w:noProof/>
                          <w:color w:val="000000"/>
                          <w:sz w:val="24"/>
                          <w:szCs w:val="24"/>
                          <w:lang w:val="es-ES_tradnl" w:eastAsia="es-ES_tradnl"/>
                        </w:rPr>
                      </w:pPr>
                      <w:bookmarkStart w:id="441" w:name="_Toc504154010"/>
                      <w:r>
                        <w:t xml:space="preserve">Ilustración </w:t>
                      </w:r>
                      <w:fldSimple w:instr=" SEQ Ilustración \* ARABIC ">
                        <w:r w:rsidR="00A26C87">
                          <w:rPr>
                            <w:noProof/>
                          </w:rPr>
                          <w:t>59</w:t>
                        </w:r>
                      </w:fldSimple>
                      <w:r>
                        <w:t xml:space="preserve"> - </w:t>
                      </w:r>
                      <w:r w:rsidRPr="00A008F7">
                        <w:t>Sensor de Temperatura</w:t>
                      </w:r>
                      <w:bookmarkEnd w:id="441"/>
                    </w:p>
                  </w:txbxContent>
                </v:textbox>
                <w10:wrap type="square"/>
              </v:shape>
            </w:pict>
          </mc:Fallback>
        </mc:AlternateContent>
      </w:r>
      <w:r w:rsidR="006D6B4B" w:rsidRPr="00F923C8">
        <w:rPr>
          <w:rFonts w:ascii="Arial" w:hAnsi="Arial" w:cs="Arial"/>
          <w:noProof/>
          <w:sz w:val="24"/>
          <w:szCs w:val="24"/>
          <w:lang w:val="en-US" w:eastAsia="en-US"/>
        </w:rPr>
        <w:drawing>
          <wp:anchor distT="0" distB="0" distL="114300" distR="114300" simplePos="0" relativeHeight="251951616" behindDoc="0" locked="0" layoutInCell="1" allowOverlap="1" wp14:anchorId="30E8D645" wp14:editId="6F70DF05">
            <wp:simplePos x="0" y="0"/>
            <wp:positionH relativeFrom="margin">
              <wp:posOffset>-3810</wp:posOffset>
            </wp:positionH>
            <wp:positionV relativeFrom="paragraph">
              <wp:posOffset>10795</wp:posOffset>
            </wp:positionV>
            <wp:extent cx="933450" cy="552450"/>
            <wp:effectExtent l="0" t="0" r="0" b="0"/>
            <wp:wrapSquare wrapText="bothSides"/>
            <wp:docPr id="212" name="Imagen 212" descr="https://i.ebayimg.com/images/g/-GMAAOSw8cNUR3FF/s-l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ebayimg.com/images/g/-GMAAOSw8cNUR3FF/s-l300.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22448" b="18368"/>
                    <a:stretch/>
                  </pic:blipFill>
                  <pic:spPr bwMode="auto">
                    <a:xfrm>
                      <a:off x="0" y="0"/>
                      <a:ext cx="933450" cy="552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6B4B" w:rsidRPr="00F923C8">
        <w:rPr>
          <w:rFonts w:ascii="Arial" w:hAnsi="Arial" w:cs="Arial"/>
          <w:b/>
          <w:color w:val="333333"/>
          <w:sz w:val="24"/>
          <w:szCs w:val="24"/>
          <w:shd w:val="clear" w:color="auto" w:fill="FFFFFF"/>
        </w:rPr>
        <w:t xml:space="preserve">Un sensor de temperatura DS18B20 montado sobre una placa KY-001: </w:t>
      </w:r>
      <w:r w:rsidR="006D6B4B" w:rsidRPr="00F923C8">
        <w:rPr>
          <w:rFonts w:ascii="Arial" w:hAnsi="Arial" w:cs="Arial"/>
          <w:color w:val="333333"/>
          <w:sz w:val="24"/>
          <w:szCs w:val="24"/>
          <w:shd w:val="clear" w:color="auto" w:fill="FFFFFF"/>
        </w:rPr>
        <w:t>Este módulo es el encargado de sensar la temperatura, se encuentra conectado al Arduino Nano.</w:t>
      </w:r>
    </w:p>
    <w:p w14:paraId="4DC070BB" w14:textId="10CF8093" w:rsidR="006D6B4B" w:rsidRPr="00F923C8" w:rsidRDefault="006D6B4B" w:rsidP="006D6B4B">
      <w:pPr>
        <w:rPr>
          <w:rFonts w:ascii="Arial" w:hAnsi="Arial" w:cs="Arial"/>
          <w:color w:val="333333"/>
          <w:sz w:val="24"/>
          <w:szCs w:val="24"/>
          <w:shd w:val="clear" w:color="auto" w:fill="FFFFFF"/>
        </w:rPr>
      </w:pPr>
    </w:p>
    <w:p w14:paraId="6AB1916B" w14:textId="77777777" w:rsidR="006D6B4B" w:rsidRDefault="006D6B4B" w:rsidP="006D6B4B">
      <w:pPr>
        <w:rPr>
          <w:rFonts w:ascii="Arial" w:hAnsi="Arial" w:cs="Arial"/>
          <w:b/>
          <w:color w:val="333333"/>
          <w:sz w:val="24"/>
          <w:szCs w:val="24"/>
          <w:shd w:val="clear" w:color="auto" w:fill="FFFFFF"/>
        </w:rPr>
      </w:pPr>
    </w:p>
    <w:p w14:paraId="3924ADC2" w14:textId="77777777" w:rsidR="006D6B4B" w:rsidRDefault="006D6B4B" w:rsidP="006D6B4B">
      <w:pPr>
        <w:rPr>
          <w:rFonts w:ascii="Arial" w:hAnsi="Arial" w:cs="Arial"/>
          <w:b/>
          <w:color w:val="333333"/>
          <w:sz w:val="24"/>
          <w:szCs w:val="24"/>
          <w:shd w:val="clear" w:color="auto" w:fill="FFFFFF"/>
        </w:rPr>
      </w:pPr>
    </w:p>
    <w:p w14:paraId="4F2AB6EE" w14:textId="77777777"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2001792" behindDoc="0" locked="0" layoutInCell="1" allowOverlap="1" wp14:anchorId="4C127AE3" wp14:editId="7C012BA8">
                <wp:simplePos x="0" y="0"/>
                <wp:positionH relativeFrom="column">
                  <wp:posOffset>4116705</wp:posOffset>
                </wp:positionH>
                <wp:positionV relativeFrom="paragraph">
                  <wp:posOffset>979170</wp:posOffset>
                </wp:positionV>
                <wp:extent cx="1275715" cy="635"/>
                <wp:effectExtent l="0" t="0" r="0" b="0"/>
                <wp:wrapSquare wrapText="bothSides"/>
                <wp:docPr id="293" name="Cuadro de texto 293"/>
                <wp:cNvGraphicFramePr/>
                <a:graphic xmlns:a="http://schemas.openxmlformats.org/drawingml/2006/main">
                  <a:graphicData uri="http://schemas.microsoft.com/office/word/2010/wordprocessingShape">
                    <wps:wsp>
                      <wps:cNvSpPr txBox="1"/>
                      <wps:spPr>
                        <a:xfrm>
                          <a:off x="0" y="0"/>
                          <a:ext cx="1275715" cy="635"/>
                        </a:xfrm>
                        <a:prstGeom prst="rect">
                          <a:avLst/>
                        </a:prstGeom>
                        <a:solidFill>
                          <a:prstClr val="white"/>
                        </a:solidFill>
                        <a:ln>
                          <a:noFill/>
                        </a:ln>
                      </wps:spPr>
                      <wps:txbx>
                        <w:txbxContent>
                          <w:p w14:paraId="7ACB4DC5" w14:textId="7ED4EC0F" w:rsidR="006D6B4B" w:rsidRPr="004E2792" w:rsidRDefault="006D6B4B" w:rsidP="006D6B4B">
                            <w:pPr>
                              <w:pStyle w:val="Descripcin"/>
                              <w:rPr>
                                <w:rFonts w:ascii="Arial" w:eastAsia="Calibri" w:hAnsi="Arial" w:cs="Arial"/>
                                <w:noProof/>
                                <w:color w:val="000000"/>
                                <w:sz w:val="24"/>
                                <w:szCs w:val="24"/>
                                <w:lang w:val="es-ES_tradnl" w:eastAsia="es-ES_tradnl"/>
                              </w:rPr>
                            </w:pPr>
                            <w:bookmarkStart w:id="442" w:name="_Toc504154011"/>
                            <w:r>
                              <w:t xml:space="preserve">Ilustración </w:t>
                            </w:r>
                            <w:fldSimple w:instr=" SEQ Ilustración \* ARABIC ">
                              <w:r w:rsidR="00A26C87">
                                <w:rPr>
                                  <w:noProof/>
                                </w:rPr>
                                <w:t>60</w:t>
                              </w:r>
                            </w:fldSimple>
                            <w:r>
                              <w:t xml:space="preserve"> - </w:t>
                            </w:r>
                            <w:r w:rsidRPr="003F383E">
                              <w:t>MQ7 CO</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27AE3" id="Cuadro de texto 293" o:spid="_x0000_s1061" type="#_x0000_t202" style="position:absolute;left:0;text-align:left;margin-left:324.15pt;margin-top:77.1pt;width:100.45pt;height:.05pt;z-index:25200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" stroked="f">
                <v:textbox style="mso-fit-shape-to-text:t" inset="0,0,0,0">
                  <w:txbxContent>
                    <w:p w14:paraId="7ACB4DC5" w14:textId="7ED4EC0F" w:rsidR="006D6B4B" w:rsidRPr="004E2792" w:rsidRDefault="006D6B4B" w:rsidP="006D6B4B">
                      <w:pPr>
                        <w:pStyle w:val="Descripcin"/>
                        <w:rPr>
                          <w:rFonts w:ascii="Arial" w:eastAsia="Calibri" w:hAnsi="Arial" w:cs="Arial"/>
                          <w:noProof/>
                          <w:color w:val="000000"/>
                          <w:sz w:val="24"/>
                          <w:szCs w:val="24"/>
                          <w:lang w:val="es-ES_tradnl" w:eastAsia="es-ES_tradnl"/>
                        </w:rPr>
                      </w:pPr>
                      <w:bookmarkStart w:id="443" w:name="_Toc504154011"/>
                      <w:r>
                        <w:t xml:space="preserve">Ilustración </w:t>
                      </w:r>
                      <w:fldSimple w:instr=" SEQ Ilustración \* ARABIC ">
                        <w:r w:rsidR="00A26C87">
                          <w:rPr>
                            <w:noProof/>
                          </w:rPr>
                          <w:t>60</w:t>
                        </w:r>
                      </w:fldSimple>
                      <w:r>
                        <w:t xml:space="preserve"> - </w:t>
                      </w:r>
                      <w:r w:rsidRPr="003F383E">
                        <w:t>MQ7 CO</w:t>
                      </w:r>
                      <w:bookmarkEnd w:id="443"/>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953664" behindDoc="0" locked="0" layoutInCell="1" allowOverlap="1" wp14:anchorId="53F4BA06" wp14:editId="6E916AE4">
            <wp:simplePos x="0" y="0"/>
            <wp:positionH relativeFrom="margin">
              <wp:posOffset>4116705</wp:posOffset>
            </wp:positionH>
            <wp:positionV relativeFrom="paragraph">
              <wp:posOffset>7620</wp:posOffset>
            </wp:positionV>
            <wp:extent cx="1275715" cy="914400"/>
            <wp:effectExtent l="0" t="0" r="635" b="0"/>
            <wp:wrapSquare wrapText="bothSides"/>
            <wp:docPr id="213" name="Imagen 213" descr="Resultado de imagen para sensor de monoxido m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sensor de monoxido mq7"/>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11200" b="17123"/>
                    <a:stretch/>
                  </pic:blipFill>
                  <pic:spPr bwMode="auto">
                    <a:xfrm>
                      <a:off x="0" y="0"/>
                      <a:ext cx="1275715"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Un sensor de monóxido de carbono MQ-7:</w:t>
      </w:r>
      <w:r w:rsidRPr="00F923C8">
        <w:rPr>
          <w:rFonts w:ascii="Arial" w:hAnsi="Arial" w:cs="Arial"/>
          <w:color w:val="333333"/>
          <w:sz w:val="24"/>
          <w:szCs w:val="24"/>
          <w:shd w:val="clear" w:color="auto" w:fill="FFFFFF"/>
        </w:rPr>
        <w:t xml:space="preserve"> El sensor de monóxido, conectado al Arduino Mega, detecta la ausencia o presencia de dicho gas.</w:t>
      </w:r>
    </w:p>
    <w:p w14:paraId="34B89EEE" w14:textId="77777777" w:rsidR="006D6B4B" w:rsidRPr="00F923C8" w:rsidRDefault="006D6B4B" w:rsidP="006D6B4B">
      <w:pPr>
        <w:rPr>
          <w:rFonts w:ascii="Arial" w:hAnsi="Arial" w:cs="Arial"/>
          <w:color w:val="333333"/>
          <w:sz w:val="24"/>
          <w:szCs w:val="24"/>
          <w:shd w:val="clear" w:color="auto" w:fill="FFFFFF"/>
        </w:rPr>
      </w:pPr>
    </w:p>
    <w:p w14:paraId="29B5DB77" w14:textId="77777777" w:rsidR="006D6B4B" w:rsidRDefault="006D6B4B" w:rsidP="006D6B4B">
      <w:pPr>
        <w:rPr>
          <w:rFonts w:ascii="Arial" w:hAnsi="Arial" w:cs="Arial"/>
          <w:color w:val="333333"/>
          <w:sz w:val="24"/>
          <w:szCs w:val="24"/>
          <w:shd w:val="clear" w:color="auto" w:fill="FFFFFF"/>
        </w:rPr>
      </w:pPr>
    </w:p>
    <w:p w14:paraId="40B13740" w14:textId="77777777" w:rsidR="006D6B4B" w:rsidRDefault="006D6B4B" w:rsidP="006D6B4B">
      <w:pPr>
        <w:rPr>
          <w:rFonts w:ascii="Arial" w:hAnsi="Arial" w:cs="Arial"/>
          <w:color w:val="333333"/>
          <w:sz w:val="24"/>
          <w:szCs w:val="24"/>
          <w:shd w:val="clear" w:color="auto" w:fill="FFFFFF"/>
        </w:rPr>
      </w:pPr>
    </w:p>
    <w:p w14:paraId="69A175FA" w14:textId="77777777" w:rsidR="006D6B4B" w:rsidRDefault="006D6B4B" w:rsidP="006D6B4B">
      <w:pPr>
        <w:rPr>
          <w:rFonts w:ascii="Arial" w:hAnsi="Arial" w:cs="Arial"/>
          <w:color w:val="333333"/>
          <w:sz w:val="24"/>
          <w:szCs w:val="24"/>
          <w:shd w:val="clear" w:color="auto" w:fill="FFFFFF"/>
        </w:rPr>
      </w:pPr>
    </w:p>
    <w:p w14:paraId="7237EEF4" w14:textId="77777777" w:rsidR="006D6B4B" w:rsidRPr="00F923C8" w:rsidRDefault="006D6B4B" w:rsidP="006D6B4B">
      <w:pPr>
        <w:rPr>
          <w:rFonts w:ascii="Arial" w:hAnsi="Arial" w:cs="Arial"/>
          <w:color w:val="333333"/>
          <w:sz w:val="24"/>
          <w:szCs w:val="24"/>
          <w:shd w:val="clear" w:color="auto" w:fill="FFFFFF"/>
        </w:rPr>
      </w:pPr>
    </w:p>
    <w:p w14:paraId="66D6FF7F" w14:textId="77777777"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2003840" behindDoc="0" locked="0" layoutInCell="1" allowOverlap="1" wp14:anchorId="5BBEB08D" wp14:editId="3D87F7A6">
                <wp:simplePos x="0" y="0"/>
                <wp:positionH relativeFrom="column">
                  <wp:posOffset>3112135</wp:posOffset>
                </wp:positionH>
                <wp:positionV relativeFrom="paragraph">
                  <wp:posOffset>1312545</wp:posOffset>
                </wp:positionV>
                <wp:extent cx="2276475" cy="635"/>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3C57AE62" w14:textId="3742E3CD" w:rsidR="006D6B4B" w:rsidRPr="003B7F84" w:rsidRDefault="006D6B4B" w:rsidP="006D6B4B">
                            <w:pPr>
                              <w:pStyle w:val="Descripcin"/>
                              <w:jc w:val="center"/>
                              <w:rPr>
                                <w:rFonts w:ascii="Arial" w:eastAsia="Calibri" w:hAnsi="Arial" w:cs="Arial"/>
                                <w:noProof/>
                                <w:color w:val="000000"/>
                                <w:sz w:val="24"/>
                                <w:szCs w:val="24"/>
                                <w:lang w:val="es-ES_tradnl" w:eastAsia="es-ES_tradnl"/>
                              </w:rPr>
                            </w:pPr>
                            <w:bookmarkStart w:id="444" w:name="_Toc504154012"/>
                            <w:r>
                              <w:t xml:space="preserve">Ilustración </w:t>
                            </w:r>
                            <w:fldSimple w:instr=" SEQ Ilustración \* ARABIC ">
                              <w:r w:rsidR="00A26C87">
                                <w:rPr>
                                  <w:noProof/>
                                </w:rPr>
                                <w:t>61</w:t>
                              </w:r>
                            </w:fldSimple>
                            <w:r>
                              <w:t xml:space="preserve"> - GPS</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EB08D" id="Cuadro de texto 294" o:spid="_x0000_s1062" type="#_x0000_t202" style="position:absolute;left:0;text-align:left;margin-left:245.05pt;margin-top:103.35pt;width:179.25pt;height:.05pt;z-index:25200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" stroked="f">
                <v:textbox style="mso-fit-shape-to-text:t" inset="0,0,0,0">
                  <w:txbxContent>
                    <w:p w14:paraId="3C57AE62" w14:textId="3742E3CD" w:rsidR="006D6B4B" w:rsidRPr="003B7F84" w:rsidRDefault="006D6B4B" w:rsidP="006D6B4B">
                      <w:pPr>
                        <w:pStyle w:val="Descripcin"/>
                        <w:jc w:val="center"/>
                        <w:rPr>
                          <w:rFonts w:ascii="Arial" w:eastAsia="Calibri" w:hAnsi="Arial" w:cs="Arial"/>
                          <w:noProof/>
                          <w:color w:val="000000"/>
                          <w:sz w:val="24"/>
                          <w:szCs w:val="24"/>
                          <w:lang w:val="es-ES_tradnl" w:eastAsia="es-ES_tradnl"/>
                        </w:rPr>
                      </w:pPr>
                      <w:bookmarkStart w:id="445" w:name="_Toc504154012"/>
                      <w:r>
                        <w:t xml:space="preserve">Ilustración </w:t>
                      </w:r>
                      <w:fldSimple w:instr=" SEQ Ilustración \* ARABIC ">
                        <w:r w:rsidR="00A26C87">
                          <w:rPr>
                            <w:noProof/>
                          </w:rPr>
                          <w:t>61</w:t>
                        </w:r>
                      </w:fldSimple>
                      <w:r>
                        <w:t xml:space="preserve"> - GPS</w:t>
                      </w:r>
                      <w:bookmarkEnd w:id="445"/>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968000" behindDoc="0" locked="0" layoutInCell="1" allowOverlap="1" wp14:anchorId="243480C2" wp14:editId="0D3C6A12">
            <wp:simplePos x="0" y="0"/>
            <wp:positionH relativeFrom="margin">
              <wp:posOffset>3112447</wp:posOffset>
            </wp:positionH>
            <wp:positionV relativeFrom="paragraph">
              <wp:posOffset>7716</wp:posOffset>
            </wp:positionV>
            <wp:extent cx="2276475" cy="1247775"/>
            <wp:effectExtent l="0" t="0" r="9525" b="9525"/>
            <wp:wrapSquare wrapText="bothSides"/>
            <wp:docPr id="214" name="Imagen 2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9155" t="19892" r="9810" b="20886"/>
                    <a:stretch/>
                  </pic:blipFill>
                  <pic:spPr bwMode="auto">
                    <a:xfrm>
                      <a:off x="0" y="0"/>
                      <a:ext cx="227647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 xml:space="preserve">Un GPS GY-GPS6MV2: </w:t>
      </w:r>
      <w:r w:rsidRPr="00F923C8">
        <w:rPr>
          <w:rFonts w:ascii="Arial" w:hAnsi="Arial" w:cs="Arial"/>
          <w:color w:val="333333"/>
          <w:sz w:val="24"/>
          <w:szCs w:val="24"/>
          <w:shd w:val="clear" w:color="auto" w:fill="FFFFFF"/>
        </w:rPr>
        <w:t>Con este módulo de GPS obtenemos toda la información necesaria con respecto a la Geolocalización del SAR (latitud, longitud, punto cardinal, velocidad, orientación, fecha y hora).</w:t>
      </w:r>
      <w:r w:rsidRPr="005A7426">
        <w:rPr>
          <w:rFonts w:ascii="Arial" w:hAnsi="Arial" w:cs="Arial"/>
          <w:noProof/>
          <w:sz w:val="24"/>
          <w:szCs w:val="24"/>
        </w:rPr>
        <w:t xml:space="preserve"> </w:t>
      </w:r>
    </w:p>
    <w:p w14:paraId="6114AAE3" w14:textId="77777777" w:rsidR="006D6B4B" w:rsidRPr="00F923C8" w:rsidRDefault="006D6B4B" w:rsidP="006D6B4B">
      <w:pPr>
        <w:rPr>
          <w:rFonts w:ascii="Arial" w:hAnsi="Arial" w:cs="Arial"/>
          <w:color w:val="333333"/>
          <w:sz w:val="24"/>
          <w:szCs w:val="24"/>
          <w:shd w:val="clear" w:color="auto" w:fill="FFFFFF"/>
        </w:rPr>
      </w:pPr>
    </w:p>
    <w:p w14:paraId="70ECBB0D" w14:textId="77777777" w:rsidR="006D6B4B" w:rsidRDefault="006D6B4B" w:rsidP="006D6B4B">
      <w:pPr>
        <w:rPr>
          <w:rFonts w:ascii="Arial" w:hAnsi="Arial" w:cs="Arial"/>
          <w:b/>
          <w:color w:val="333333"/>
          <w:sz w:val="24"/>
          <w:szCs w:val="24"/>
          <w:shd w:val="clear" w:color="auto" w:fill="FFFFFF"/>
        </w:rPr>
      </w:pPr>
    </w:p>
    <w:p w14:paraId="44D0D3D7" w14:textId="77777777" w:rsidR="006D6B4B" w:rsidRDefault="006D6B4B" w:rsidP="006D6B4B">
      <w:pPr>
        <w:rPr>
          <w:rFonts w:ascii="Arial" w:hAnsi="Arial" w:cs="Arial"/>
          <w:b/>
          <w:color w:val="333333"/>
          <w:sz w:val="24"/>
          <w:szCs w:val="24"/>
          <w:shd w:val="clear" w:color="auto" w:fill="FFFFFF"/>
        </w:rPr>
      </w:pPr>
    </w:p>
    <w:p w14:paraId="1A5BAB29" w14:textId="77777777" w:rsidR="006D6B4B" w:rsidRPr="00F923C8" w:rsidRDefault="006D6B4B" w:rsidP="006D6B4B">
      <w:pPr>
        <w:rPr>
          <w:rFonts w:ascii="Arial" w:hAnsi="Arial" w:cs="Arial"/>
          <w:b/>
          <w:color w:val="333333"/>
          <w:sz w:val="24"/>
          <w:szCs w:val="24"/>
          <w:shd w:val="clear" w:color="auto" w:fill="FFFFFF"/>
        </w:rPr>
      </w:pPr>
      <w:r>
        <w:rPr>
          <w:noProof/>
          <w:lang w:val="en-US" w:eastAsia="en-US"/>
        </w:rPr>
        <mc:AlternateContent>
          <mc:Choice Requires="wps">
            <w:drawing>
              <wp:anchor distT="0" distB="0" distL="114300" distR="114300" simplePos="0" relativeHeight="252007936" behindDoc="0" locked="0" layoutInCell="1" allowOverlap="1" wp14:anchorId="61BDF4FA" wp14:editId="4F6BFCC0">
                <wp:simplePos x="0" y="0"/>
                <wp:positionH relativeFrom="column">
                  <wp:posOffset>0</wp:posOffset>
                </wp:positionH>
                <wp:positionV relativeFrom="paragraph">
                  <wp:posOffset>1353185</wp:posOffset>
                </wp:positionV>
                <wp:extent cx="1419225" cy="635"/>
                <wp:effectExtent l="0" t="0" r="0" b="0"/>
                <wp:wrapSquare wrapText="bothSides"/>
                <wp:docPr id="295" name="Cuadro de texto 295"/>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7AC4AC92" w14:textId="58D9D5DE" w:rsidR="006D6B4B" w:rsidRPr="00E600D3" w:rsidRDefault="006D6B4B" w:rsidP="006D6B4B">
                            <w:pPr>
                              <w:pStyle w:val="Descripcin"/>
                              <w:jc w:val="center"/>
                              <w:rPr>
                                <w:rFonts w:ascii="Arial" w:eastAsia="Calibri" w:hAnsi="Arial" w:cs="Arial"/>
                                <w:noProof/>
                                <w:color w:val="000000"/>
                                <w:sz w:val="24"/>
                                <w:szCs w:val="24"/>
                                <w:u w:val="single"/>
                                <w:lang w:val="es-ES_tradnl" w:eastAsia="es-ES_tradnl"/>
                              </w:rPr>
                            </w:pPr>
                            <w:bookmarkStart w:id="446" w:name="_Toc504154013"/>
                            <w:r>
                              <w:t xml:space="preserve">Ilustración </w:t>
                            </w:r>
                            <w:fldSimple w:instr=" SEQ Ilustración \* ARABIC ">
                              <w:r w:rsidR="00A26C87">
                                <w:rPr>
                                  <w:noProof/>
                                </w:rPr>
                                <w:t>62</w:t>
                              </w:r>
                            </w:fldSimple>
                            <w:r>
                              <w:t xml:space="preserve"> - </w:t>
                            </w:r>
                            <w:r w:rsidRPr="00527A65">
                              <w:t>Cámara V2</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DF4FA" id="Cuadro de texto 295" o:spid="_x0000_s1063" type="#_x0000_t202" style="position:absolute;left:0;text-align:left;margin-left:0;margin-top:106.55pt;width:111.75pt;height:.05pt;z-index:25200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" stroked="f">
                <v:textbox style="mso-fit-shape-to-text:t" inset="0,0,0,0">
                  <w:txbxContent>
                    <w:p w14:paraId="7AC4AC92" w14:textId="58D9D5DE" w:rsidR="006D6B4B" w:rsidRPr="00E600D3" w:rsidRDefault="006D6B4B" w:rsidP="006D6B4B">
                      <w:pPr>
                        <w:pStyle w:val="Descripcin"/>
                        <w:jc w:val="center"/>
                        <w:rPr>
                          <w:rFonts w:ascii="Arial" w:eastAsia="Calibri" w:hAnsi="Arial" w:cs="Arial"/>
                          <w:noProof/>
                          <w:color w:val="000000"/>
                          <w:sz w:val="24"/>
                          <w:szCs w:val="24"/>
                          <w:u w:val="single"/>
                          <w:lang w:val="es-ES_tradnl" w:eastAsia="es-ES_tradnl"/>
                        </w:rPr>
                      </w:pPr>
                      <w:bookmarkStart w:id="447" w:name="_Toc504154013"/>
                      <w:r>
                        <w:t xml:space="preserve">Ilustración </w:t>
                      </w:r>
                      <w:fldSimple w:instr=" SEQ Ilustración \* ARABIC ">
                        <w:r w:rsidR="00A26C87">
                          <w:rPr>
                            <w:noProof/>
                          </w:rPr>
                          <w:t>62</w:t>
                        </w:r>
                      </w:fldSimple>
                      <w:r>
                        <w:t xml:space="preserve"> - </w:t>
                      </w:r>
                      <w:r w:rsidRPr="00527A65">
                        <w:t>Cámara V2</w:t>
                      </w:r>
                      <w:bookmarkEnd w:id="447"/>
                    </w:p>
                  </w:txbxContent>
                </v:textbox>
                <w10:wrap type="square"/>
              </v:shape>
            </w:pict>
          </mc:Fallback>
        </mc:AlternateContent>
      </w:r>
      <w:r w:rsidRPr="00F923C8">
        <w:rPr>
          <w:rFonts w:ascii="Arial" w:hAnsi="Arial" w:cs="Arial"/>
          <w:i/>
          <w:noProof/>
          <w:sz w:val="24"/>
          <w:szCs w:val="24"/>
          <w:u w:val="single"/>
          <w:lang w:val="en-US" w:eastAsia="en-US"/>
        </w:rPr>
        <w:drawing>
          <wp:anchor distT="0" distB="0" distL="114300" distR="114300" simplePos="0" relativeHeight="251955712" behindDoc="0" locked="0" layoutInCell="1" allowOverlap="1" wp14:anchorId="7CCC3B19" wp14:editId="420416C2">
            <wp:simplePos x="0" y="0"/>
            <wp:positionH relativeFrom="margin">
              <wp:align>left</wp:align>
            </wp:positionH>
            <wp:positionV relativeFrom="paragraph">
              <wp:posOffset>6985</wp:posOffset>
            </wp:positionV>
            <wp:extent cx="1419225" cy="1289050"/>
            <wp:effectExtent l="0" t="0" r="9525" b="6350"/>
            <wp:wrapSquare wrapText="bothSides"/>
            <wp:docPr id="215" name="Imagen 215"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19225"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C20562" w14:textId="77777777" w:rsidR="006D6B4B" w:rsidRPr="00F923C8" w:rsidRDefault="006D6B4B" w:rsidP="006D6B4B">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Cámara de Raspberry Pi V2: </w:t>
      </w:r>
      <w:r w:rsidRPr="00F923C8">
        <w:rPr>
          <w:rFonts w:ascii="Arial" w:hAnsi="Arial" w:cs="Arial"/>
          <w:color w:val="333333"/>
          <w:sz w:val="24"/>
          <w:szCs w:val="24"/>
          <w:shd w:val="clear" w:color="auto" w:fill="FFFFFF"/>
        </w:rPr>
        <w:t>Esta cámara, exclusiva de Raspberry, es la utilizada para captar con señal de video en tiempo real (mediante el software motion) el entorno que rodea al SAR.</w:t>
      </w:r>
    </w:p>
    <w:p w14:paraId="33555100" w14:textId="77777777" w:rsidR="006D6B4B" w:rsidRPr="00F923C8" w:rsidRDefault="006D6B4B" w:rsidP="006D6B4B">
      <w:pPr>
        <w:rPr>
          <w:rFonts w:ascii="Arial" w:hAnsi="Arial" w:cs="Arial"/>
          <w:color w:val="333333"/>
          <w:sz w:val="24"/>
          <w:szCs w:val="24"/>
          <w:shd w:val="clear" w:color="auto" w:fill="FFFFFF"/>
        </w:rPr>
      </w:pPr>
    </w:p>
    <w:p w14:paraId="6B114304" w14:textId="77777777" w:rsidR="006D6B4B" w:rsidRPr="00F923C8" w:rsidRDefault="006D6B4B" w:rsidP="006D6B4B">
      <w:pPr>
        <w:rPr>
          <w:rFonts w:ascii="Arial" w:hAnsi="Arial" w:cs="Arial"/>
          <w:color w:val="333333"/>
          <w:sz w:val="24"/>
          <w:szCs w:val="24"/>
          <w:shd w:val="clear" w:color="auto" w:fill="FFFFFF"/>
        </w:rPr>
      </w:pPr>
    </w:p>
    <w:p w14:paraId="1044DE60" w14:textId="77777777" w:rsidR="006D6B4B" w:rsidRDefault="006D6B4B" w:rsidP="006D6B4B">
      <w:pPr>
        <w:rPr>
          <w:rFonts w:ascii="Arial" w:hAnsi="Arial" w:cs="Arial"/>
          <w:b/>
          <w:color w:val="333333"/>
          <w:sz w:val="24"/>
          <w:szCs w:val="24"/>
          <w:shd w:val="clear" w:color="auto" w:fill="FFFFFF"/>
        </w:rPr>
      </w:pPr>
    </w:p>
    <w:p w14:paraId="3D13CE56" w14:textId="77777777" w:rsidR="006D6B4B" w:rsidRDefault="006D6B4B" w:rsidP="006D6B4B">
      <w:pPr>
        <w:rPr>
          <w:rFonts w:ascii="Arial" w:hAnsi="Arial" w:cs="Arial"/>
          <w:b/>
          <w:color w:val="333333"/>
          <w:sz w:val="24"/>
          <w:szCs w:val="24"/>
          <w:shd w:val="clear" w:color="auto" w:fill="FFFFFF"/>
        </w:rPr>
      </w:pPr>
    </w:p>
    <w:p w14:paraId="3BDF7B54" w14:textId="77777777" w:rsidR="006D6B4B" w:rsidRDefault="006D6B4B" w:rsidP="006D6B4B">
      <w:pPr>
        <w:rPr>
          <w:rFonts w:ascii="Arial" w:hAnsi="Arial" w:cs="Arial"/>
          <w:b/>
          <w:color w:val="333333"/>
          <w:sz w:val="24"/>
          <w:szCs w:val="24"/>
          <w:shd w:val="clear" w:color="auto" w:fill="FFFFFF"/>
        </w:rPr>
      </w:pPr>
      <w:r>
        <w:rPr>
          <w:rFonts w:ascii="Arial" w:hAnsi="Arial" w:cs="Arial"/>
          <w:b/>
          <w:color w:val="333333"/>
          <w:sz w:val="24"/>
          <w:szCs w:val="24"/>
          <w:shd w:val="clear" w:color="auto" w:fill="FFFFFF"/>
        </w:rPr>
        <w:br w:type="page"/>
      </w:r>
    </w:p>
    <w:p w14:paraId="078B274D" w14:textId="77777777" w:rsidR="006D6B4B" w:rsidRPr="00F923C8" w:rsidRDefault="006D6B4B" w:rsidP="006D6B4B">
      <w:pPr>
        <w:rPr>
          <w:rFonts w:ascii="Arial" w:hAnsi="Arial" w:cs="Arial"/>
          <w:color w:val="333333"/>
          <w:sz w:val="24"/>
          <w:szCs w:val="24"/>
          <w:shd w:val="clear" w:color="auto" w:fill="FFFFFF"/>
        </w:rPr>
      </w:pPr>
      <w:r w:rsidRPr="00F923C8">
        <w:rPr>
          <w:rFonts w:ascii="Arial" w:hAnsi="Arial" w:cs="Arial"/>
          <w:noProof/>
          <w:sz w:val="24"/>
          <w:szCs w:val="24"/>
          <w:lang w:val="en-US" w:eastAsia="en-US"/>
        </w:rPr>
        <w:lastRenderedPageBreak/>
        <w:drawing>
          <wp:anchor distT="0" distB="0" distL="114300" distR="114300" simplePos="0" relativeHeight="251970048" behindDoc="0" locked="0" layoutInCell="1" allowOverlap="1" wp14:anchorId="31E9E0E0" wp14:editId="7464C764">
            <wp:simplePos x="0" y="0"/>
            <wp:positionH relativeFrom="column">
              <wp:posOffset>3874770</wp:posOffset>
            </wp:positionH>
            <wp:positionV relativeFrom="paragraph">
              <wp:posOffset>-192</wp:posOffset>
            </wp:positionV>
            <wp:extent cx="1524000" cy="1152525"/>
            <wp:effectExtent l="0" t="0" r="0" b="9525"/>
            <wp:wrapSquare wrapText="bothSides"/>
            <wp:docPr id="216" name="Imagen 216" descr="Resultado de imagen para power bank solar mali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ower bank solar malibu"/>
                    <pic:cNvPicPr>
                      <a:picLocks noChangeAspect="1" noChangeArrowheads="1"/>
                    </pic:cNvPicPr>
                  </pic:nvPicPr>
                  <pic:blipFill rotWithShape="1">
                    <a:blip r:embed="rId112">
                      <a:extLst>
                        <a:ext uri="{28A0092B-C50C-407E-A947-70E740481C1C}">
                          <a14:useLocalDpi xmlns:a14="http://schemas.microsoft.com/office/drawing/2010/main" val="0"/>
                        </a:ext>
                      </a:extLst>
                    </a:blip>
                    <a:srcRect t="13125" b="11250"/>
                    <a:stretch/>
                  </pic:blipFill>
                  <pic:spPr bwMode="auto">
                    <a:xfrm>
                      <a:off x="0" y="0"/>
                      <a:ext cx="1524000" cy="1152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 xml:space="preserve">PowerBank Malibu de 20Ah con panel solar: </w:t>
      </w:r>
      <w:r w:rsidRPr="00F923C8">
        <w:rPr>
          <w:rFonts w:ascii="Arial" w:hAnsi="Arial" w:cs="Arial"/>
          <w:color w:val="333333"/>
          <w:sz w:val="24"/>
          <w:szCs w:val="24"/>
          <w:shd w:val="clear" w:color="auto" w:fill="FFFFFF"/>
        </w:rPr>
        <w:t>Funciona como batería del SAR, provee de corriente eléctrica a la Raspberry y por ende a los arduinos conectados a ella.</w:t>
      </w:r>
    </w:p>
    <w:p w14:paraId="006F6A07" w14:textId="77777777" w:rsidR="006D6B4B" w:rsidRDefault="006D6B4B" w:rsidP="006D6B4B">
      <w:pPr>
        <w:pStyle w:val="Ttulo2"/>
        <w:rPr>
          <w:b/>
          <w:sz w:val="32"/>
          <w:szCs w:val="32"/>
          <w:shd w:val="clear" w:color="auto" w:fill="FFFFFF"/>
        </w:rPr>
      </w:pPr>
      <w:bookmarkStart w:id="448" w:name="_Toc504153952"/>
      <w:bookmarkStart w:id="449" w:name="_Toc509667198"/>
      <w:r>
        <w:rPr>
          <w:noProof/>
          <w:lang w:val="en-US" w:eastAsia="en-US"/>
        </w:rPr>
        <mc:AlternateContent>
          <mc:Choice Requires="wps">
            <w:drawing>
              <wp:anchor distT="0" distB="0" distL="114300" distR="114300" simplePos="0" relativeHeight="251987456" behindDoc="0" locked="0" layoutInCell="1" allowOverlap="1" wp14:anchorId="5942353F" wp14:editId="5C019DB5">
                <wp:simplePos x="0" y="0"/>
                <wp:positionH relativeFrom="column">
                  <wp:posOffset>3534410</wp:posOffset>
                </wp:positionH>
                <wp:positionV relativeFrom="paragraph">
                  <wp:posOffset>430386</wp:posOffset>
                </wp:positionV>
                <wp:extent cx="1866900" cy="635"/>
                <wp:effectExtent l="0" t="0" r="0" b="0"/>
                <wp:wrapSquare wrapText="bothSides"/>
                <wp:docPr id="296" name="Cuadro de texto 296"/>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0E2D551B" w14:textId="1E4CB7BC" w:rsidR="006D6B4B" w:rsidRPr="008A1826" w:rsidRDefault="006D6B4B" w:rsidP="006D6B4B">
                            <w:pPr>
                              <w:pStyle w:val="Descripcin"/>
                              <w:rPr>
                                <w:rFonts w:ascii="Arial" w:eastAsia="Calibri" w:hAnsi="Arial" w:cs="Arial"/>
                                <w:noProof/>
                                <w:color w:val="000000"/>
                                <w:sz w:val="24"/>
                                <w:szCs w:val="24"/>
                                <w:lang w:val="es-ES_tradnl" w:eastAsia="es-ES_tradnl"/>
                              </w:rPr>
                            </w:pPr>
                            <w:bookmarkStart w:id="450" w:name="_Toc504154014"/>
                            <w:r>
                              <w:t xml:space="preserve">Ilustración </w:t>
                            </w:r>
                            <w:fldSimple w:instr=" SEQ Ilustración \* ARABIC ">
                              <w:r w:rsidR="00A26C87">
                                <w:rPr>
                                  <w:noProof/>
                                </w:rPr>
                                <w:t>63</w:t>
                              </w:r>
                            </w:fldSimple>
                            <w:r>
                              <w:t xml:space="preserve"> - </w:t>
                            </w:r>
                            <w:r w:rsidRPr="00FF5705">
                              <w:t>Panel Solar Power Bank</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42353F" id="Cuadro de texto 296" o:spid="_x0000_s1064" type="#_x0000_t202" style="position:absolute;left:0;text-align:left;margin-left:278.3pt;margin-top:33.9pt;width:147pt;height:.05pt;z-index:25198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" stroked="f">
                <v:textbox style="mso-fit-shape-to-text:t" inset="0,0,0,0">
                  <w:txbxContent>
                    <w:p w14:paraId="0E2D551B" w14:textId="1E4CB7BC" w:rsidR="006D6B4B" w:rsidRPr="008A1826" w:rsidRDefault="006D6B4B" w:rsidP="006D6B4B">
                      <w:pPr>
                        <w:pStyle w:val="Descripcin"/>
                        <w:rPr>
                          <w:rFonts w:ascii="Arial" w:eastAsia="Calibri" w:hAnsi="Arial" w:cs="Arial"/>
                          <w:noProof/>
                          <w:color w:val="000000"/>
                          <w:sz w:val="24"/>
                          <w:szCs w:val="24"/>
                          <w:lang w:val="es-ES_tradnl" w:eastAsia="es-ES_tradnl"/>
                        </w:rPr>
                      </w:pPr>
                      <w:bookmarkStart w:id="451" w:name="_Toc504154014"/>
                      <w:r>
                        <w:t xml:space="preserve">Ilustración </w:t>
                      </w:r>
                      <w:fldSimple w:instr=" SEQ Ilustración \* ARABIC ">
                        <w:r w:rsidR="00A26C87">
                          <w:rPr>
                            <w:noProof/>
                          </w:rPr>
                          <w:t>63</w:t>
                        </w:r>
                      </w:fldSimple>
                      <w:r>
                        <w:t xml:space="preserve"> - </w:t>
                      </w:r>
                      <w:r w:rsidRPr="00FF5705">
                        <w:t>Panel Solar Power Bank</w:t>
                      </w:r>
                      <w:bookmarkEnd w:id="451"/>
                    </w:p>
                  </w:txbxContent>
                </v:textbox>
                <w10:wrap type="square"/>
              </v:shape>
            </w:pict>
          </mc:Fallback>
        </mc:AlternateContent>
      </w:r>
      <w:bookmarkEnd w:id="448"/>
      <w:bookmarkEnd w:id="449"/>
    </w:p>
    <w:p w14:paraId="4D4332BC" w14:textId="77777777" w:rsidR="006D6B4B" w:rsidRDefault="006D6B4B" w:rsidP="006D6B4B">
      <w:pPr>
        <w:pStyle w:val="Ttulo2"/>
        <w:rPr>
          <w:b/>
          <w:sz w:val="32"/>
          <w:szCs w:val="32"/>
          <w:shd w:val="clear" w:color="auto" w:fill="FFFFFF"/>
        </w:rPr>
      </w:pPr>
      <w:bookmarkStart w:id="452" w:name="_Toc504153953"/>
      <w:bookmarkStart w:id="453" w:name="_Toc509667199"/>
      <w:r w:rsidRPr="0083456F">
        <w:rPr>
          <w:b/>
          <w:sz w:val="32"/>
          <w:szCs w:val="32"/>
          <w:shd w:val="clear" w:color="auto" w:fill="FFFFFF"/>
        </w:rPr>
        <w:t>9.2 Estructura</w:t>
      </w:r>
      <w:bookmarkEnd w:id="452"/>
      <w:bookmarkEnd w:id="453"/>
    </w:p>
    <w:p w14:paraId="25FE25E0" w14:textId="77777777" w:rsidR="006D6B4B" w:rsidRDefault="006D6B4B" w:rsidP="006D6B4B"/>
    <w:p w14:paraId="21FFBD92" w14:textId="77777777" w:rsidR="006D6B4B" w:rsidRPr="00C565EC" w:rsidRDefault="006D6B4B" w:rsidP="006D6B4B">
      <w:pPr>
        <w:pStyle w:val="Ttulo3"/>
        <w:rPr>
          <w:b w:val="0"/>
          <w:sz w:val="28"/>
          <w:szCs w:val="28"/>
        </w:rPr>
      </w:pPr>
      <w:bookmarkStart w:id="454" w:name="_Toc504153954"/>
      <w:bookmarkStart w:id="455" w:name="_Toc509667200"/>
      <w:r w:rsidRPr="00C565EC">
        <w:rPr>
          <w:b w:val="0"/>
          <w:sz w:val="28"/>
          <w:szCs w:val="28"/>
        </w:rPr>
        <w:t>9.2.1 Diseño</w:t>
      </w:r>
      <w:bookmarkEnd w:id="454"/>
      <w:bookmarkEnd w:id="455"/>
    </w:p>
    <w:p w14:paraId="6B18508B" w14:textId="77777777" w:rsidR="006D6B4B" w:rsidRDefault="006D6B4B" w:rsidP="006D6B4B">
      <w:pPr>
        <w:rPr>
          <w:rFonts w:ascii="Verdana" w:hAnsi="Verdana"/>
          <w:color w:val="333333"/>
          <w:shd w:val="clear" w:color="auto" w:fill="FFFFFF"/>
        </w:rPr>
      </w:pPr>
    </w:p>
    <w:p w14:paraId="1ED6E1C7" w14:textId="050D7678"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993600" behindDoc="0" locked="0" layoutInCell="1" allowOverlap="1" wp14:anchorId="450C1134" wp14:editId="7AFCD9AB">
                <wp:simplePos x="0" y="0"/>
                <wp:positionH relativeFrom="column">
                  <wp:posOffset>2856865</wp:posOffset>
                </wp:positionH>
                <wp:positionV relativeFrom="paragraph">
                  <wp:posOffset>4991680</wp:posOffset>
                </wp:positionV>
                <wp:extent cx="2547620" cy="635"/>
                <wp:effectExtent l="0" t="0" r="0" b="0"/>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2547620" cy="635"/>
                        </a:xfrm>
                        <a:prstGeom prst="rect">
                          <a:avLst/>
                        </a:prstGeom>
                        <a:solidFill>
                          <a:prstClr val="white"/>
                        </a:solidFill>
                        <a:ln>
                          <a:noFill/>
                        </a:ln>
                      </wps:spPr>
                      <wps:txbx>
                        <w:txbxContent>
                          <w:p w14:paraId="7207F4DE" w14:textId="02B53832" w:rsidR="006D6B4B" w:rsidRPr="00F9633A" w:rsidRDefault="006D6B4B" w:rsidP="006D6B4B">
                            <w:pPr>
                              <w:pStyle w:val="Descripcin"/>
                              <w:rPr>
                                <w:rFonts w:ascii="Calibri" w:eastAsia="Calibri" w:hAnsi="Calibri" w:cs="Calibri"/>
                                <w:noProof/>
                                <w:color w:val="000000"/>
                              </w:rPr>
                            </w:pPr>
                            <w:bookmarkStart w:id="456" w:name="_Toc504154015"/>
                            <w:r>
                              <w:t xml:space="preserve">Ilustración </w:t>
                            </w:r>
                            <w:fldSimple w:instr=" SEQ Ilustración \* ARABIC ">
                              <w:r w:rsidR="003652B3">
                                <w:rPr>
                                  <w:noProof/>
                                </w:rPr>
                                <w:t>64</w:t>
                              </w:r>
                            </w:fldSimple>
                            <w:r>
                              <w:t xml:space="preserve"> - </w:t>
                            </w:r>
                            <w:r w:rsidRPr="008A379D">
                              <w:t>Diseño estructura nivel 3 con SketchUp</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C1134" id="Cuadro de texto 300" o:spid="_x0000_s1065" type="#_x0000_t202" style="position:absolute;left:0;text-align:left;margin-left:224.95pt;margin-top:393.05pt;width:200.6pt;height:.05pt;z-index:25199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" stroked="f">
                <v:textbox style="mso-fit-shape-to-text:t" inset="0,0,0,0">
                  <w:txbxContent>
                    <w:p w14:paraId="7207F4DE" w14:textId="02B53832" w:rsidR="006D6B4B" w:rsidRPr="00F9633A" w:rsidRDefault="006D6B4B" w:rsidP="006D6B4B">
                      <w:pPr>
                        <w:pStyle w:val="Descripcin"/>
                        <w:rPr>
                          <w:rFonts w:ascii="Calibri" w:eastAsia="Calibri" w:hAnsi="Calibri" w:cs="Calibri"/>
                          <w:noProof/>
                          <w:color w:val="000000"/>
                        </w:rPr>
                      </w:pPr>
                      <w:bookmarkStart w:id="457" w:name="_Toc504154015"/>
                      <w:r>
                        <w:t xml:space="preserve">Ilustración </w:t>
                      </w:r>
                      <w:fldSimple w:instr=" SEQ Ilustración \* ARABIC ">
                        <w:r w:rsidR="003652B3">
                          <w:rPr>
                            <w:noProof/>
                          </w:rPr>
                          <w:t>64</w:t>
                        </w:r>
                      </w:fldSimple>
                      <w:r>
                        <w:t xml:space="preserve"> - </w:t>
                      </w:r>
                      <w:r w:rsidRPr="008A379D">
                        <w:t>Diseño estructura nivel 3 con SketchUp</w:t>
                      </w:r>
                      <w:bookmarkEnd w:id="457"/>
                    </w:p>
                  </w:txbxContent>
                </v:textbox>
                <w10:wrap type="square"/>
              </v:shape>
            </w:pict>
          </mc:Fallback>
        </mc:AlternateContent>
      </w:r>
      <w:r>
        <w:rPr>
          <w:noProof/>
          <w:lang w:val="en-US" w:eastAsia="en-US"/>
        </w:rPr>
        <w:drawing>
          <wp:anchor distT="0" distB="0" distL="114300" distR="114300" simplePos="0" relativeHeight="251978240" behindDoc="0" locked="0" layoutInCell="1" allowOverlap="1" wp14:anchorId="513776E5" wp14:editId="57D9201B">
            <wp:simplePos x="0" y="0"/>
            <wp:positionH relativeFrom="column">
              <wp:posOffset>2807970</wp:posOffset>
            </wp:positionH>
            <wp:positionV relativeFrom="paragraph">
              <wp:posOffset>3059734</wp:posOffset>
            </wp:positionV>
            <wp:extent cx="2533650" cy="1847850"/>
            <wp:effectExtent l="0" t="0" r="0" b="0"/>
            <wp:wrapSquare wrapText="bothSides"/>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533650" cy="184785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989504" behindDoc="0" locked="0" layoutInCell="1" allowOverlap="1" wp14:anchorId="3FB1A1BF" wp14:editId="1C96F27B">
                <wp:simplePos x="0" y="0"/>
                <wp:positionH relativeFrom="column">
                  <wp:posOffset>-11761</wp:posOffset>
                </wp:positionH>
                <wp:positionV relativeFrom="paragraph">
                  <wp:posOffset>5001094</wp:posOffset>
                </wp:positionV>
                <wp:extent cx="2533650" cy="635"/>
                <wp:effectExtent l="0" t="0" r="0" b="0"/>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wps:spPr>
                      <wps:txbx>
                        <w:txbxContent>
                          <w:p w14:paraId="4C0989DB" w14:textId="45DAB2EE" w:rsidR="006D6B4B" w:rsidRPr="008D4DBD" w:rsidRDefault="006D6B4B" w:rsidP="006D6B4B">
                            <w:pPr>
                              <w:pStyle w:val="Descripcin"/>
                              <w:rPr>
                                <w:rFonts w:ascii="Calibri" w:eastAsia="Calibri" w:hAnsi="Calibri" w:cs="Calibri"/>
                                <w:noProof/>
                                <w:color w:val="000000"/>
                              </w:rPr>
                            </w:pPr>
                            <w:bookmarkStart w:id="458" w:name="_Toc504154016"/>
                            <w:r>
                              <w:t xml:space="preserve">Ilustración </w:t>
                            </w:r>
                            <w:fldSimple w:instr=" SEQ Ilustración \* ARABIC ">
                              <w:r w:rsidR="003652B3">
                                <w:rPr>
                                  <w:noProof/>
                                </w:rPr>
                                <w:t>65</w:t>
                              </w:r>
                            </w:fldSimple>
                            <w:r>
                              <w:t xml:space="preserve"> - </w:t>
                            </w:r>
                            <w:r w:rsidRPr="00300E56">
                              <w:t xml:space="preserve">Diseño estructura nivel </w:t>
                            </w:r>
                            <w:r>
                              <w:t>4</w:t>
                            </w:r>
                            <w:r w:rsidRPr="00300E56">
                              <w:t xml:space="preserve"> con SketchUp</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1A1BF" id="Cuadro de texto 298" o:spid="_x0000_s1066" type="#_x0000_t202" style="position:absolute;left:0;text-align:left;margin-left:-.95pt;margin-top:393.8pt;width:199.5pt;height:.05pt;z-index:25198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" stroked="f">
                <v:textbox style="mso-fit-shape-to-text:t" inset="0,0,0,0">
                  <w:txbxContent>
                    <w:p w14:paraId="4C0989DB" w14:textId="45DAB2EE" w:rsidR="006D6B4B" w:rsidRPr="008D4DBD" w:rsidRDefault="006D6B4B" w:rsidP="006D6B4B">
                      <w:pPr>
                        <w:pStyle w:val="Descripcin"/>
                        <w:rPr>
                          <w:rFonts w:ascii="Calibri" w:eastAsia="Calibri" w:hAnsi="Calibri" w:cs="Calibri"/>
                          <w:noProof/>
                          <w:color w:val="000000"/>
                        </w:rPr>
                      </w:pPr>
                      <w:bookmarkStart w:id="459" w:name="_Toc504154016"/>
                      <w:r>
                        <w:t xml:space="preserve">Ilustración </w:t>
                      </w:r>
                      <w:fldSimple w:instr=" SEQ Ilustración \* ARABIC ">
                        <w:r w:rsidR="003652B3">
                          <w:rPr>
                            <w:noProof/>
                          </w:rPr>
                          <w:t>65</w:t>
                        </w:r>
                      </w:fldSimple>
                      <w:r>
                        <w:t xml:space="preserve"> - </w:t>
                      </w:r>
                      <w:r w:rsidRPr="00300E56">
                        <w:t xml:space="preserve">Diseño estructura nivel </w:t>
                      </w:r>
                      <w:r>
                        <w:t>4</w:t>
                      </w:r>
                      <w:r w:rsidRPr="00300E56">
                        <w:t xml:space="preserve"> con SketchUp</w:t>
                      </w:r>
                      <w:bookmarkEnd w:id="459"/>
                    </w:p>
                  </w:txbxContent>
                </v:textbox>
                <w10:wrap type="square"/>
              </v:shape>
            </w:pict>
          </mc:Fallback>
        </mc:AlternateContent>
      </w:r>
      <w:r>
        <w:rPr>
          <w:noProof/>
          <w:lang w:val="en-US" w:eastAsia="en-US"/>
        </w:rPr>
        <w:drawing>
          <wp:anchor distT="0" distB="0" distL="114300" distR="114300" simplePos="0" relativeHeight="251980288" behindDoc="0" locked="0" layoutInCell="1" allowOverlap="1" wp14:anchorId="65E12735" wp14:editId="09AA03E2">
            <wp:simplePos x="0" y="0"/>
            <wp:positionH relativeFrom="column">
              <wp:posOffset>-3213</wp:posOffset>
            </wp:positionH>
            <wp:positionV relativeFrom="paragraph">
              <wp:posOffset>3049573</wp:posOffset>
            </wp:positionV>
            <wp:extent cx="2547620" cy="1857375"/>
            <wp:effectExtent l="0" t="0" r="5080" b="9525"/>
            <wp:wrapSquare wrapText="bothSides"/>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47620" cy="185737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976192" behindDoc="0" locked="0" layoutInCell="1" allowOverlap="1" wp14:anchorId="5A63B098" wp14:editId="3D7A999A">
                <wp:simplePos x="0" y="0"/>
                <wp:positionH relativeFrom="column">
                  <wp:posOffset>-635</wp:posOffset>
                </wp:positionH>
                <wp:positionV relativeFrom="paragraph">
                  <wp:posOffset>2748915</wp:posOffset>
                </wp:positionV>
                <wp:extent cx="2552700" cy="635"/>
                <wp:effectExtent l="0" t="0" r="0" b="0"/>
                <wp:wrapSquare wrapText="bothSides"/>
                <wp:docPr id="203" name="Cuadro de texto 203"/>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38299A0B" w14:textId="5F54312A" w:rsidR="006D6B4B" w:rsidRPr="0050140F" w:rsidRDefault="006D6B4B" w:rsidP="006D6B4B">
                            <w:pPr>
                              <w:pStyle w:val="Descripcin"/>
                              <w:rPr>
                                <w:rFonts w:ascii="Calibri" w:eastAsia="Calibri" w:hAnsi="Calibri" w:cs="Calibri"/>
                                <w:noProof/>
                                <w:color w:val="000000"/>
                              </w:rPr>
                            </w:pPr>
                            <w:bookmarkStart w:id="460" w:name="_Toc504154017"/>
                            <w:r>
                              <w:t xml:space="preserve">Ilustración </w:t>
                            </w:r>
                            <w:fldSimple w:instr=" SEQ Ilustración \* ARABIC ">
                              <w:r w:rsidR="003652B3">
                                <w:rPr>
                                  <w:noProof/>
                                </w:rPr>
                                <w:t>66</w:t>
                              </w:r>
                            </w:fldSimple>
                            <w:r>
                              <w:t xml:space="preserve"> - </w:t>
                            </w:r>
                            <w:r w:rsidRPr="00217235">
                              <w:t xml:space="preserve">Diseño estructura nivel </w:t>
                            </w:r>
                            <w:r>
                              <w:t>1</w:t>
                            </w:r>
                            <w:r w:rsidRPr="00217235">
                              <w:t xml:space="preserve"> con SketchUp</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63B098" id="Cuadro de texto 203" o:spid="_x0000_s1067" type="#_x0000_t202" style="position:absolute;left:0;text-align:left;margin-left:-.05pt;margin-top:216.45pt;width:201pt;height:.05pt;z-index:25197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" stroked="f">
                <v:textbox style="mso-fit-shape-to-text:t" inset="0,0,0,0">
                  <w:txbxContent>
                    <w:p w14:paraId="38299A0B" w14:textId="5F54312A" w:rsidR="006D6B4B" w:rsidRPr="0050140F" w:rsidRDefault="006D6B4B" w:rsidP="006D6B4B">
                      <w:pPr>
                        <w:pStyle w:val="Descripcin"/>
                        <w:rPr>
                          <w:rFonts w:ascii="Calibri" w:eastAsia="Calibri" w:hAnsi="Calibri" w:cs="Calibri"/>
                          <w:noProof/>
                          <w:color w:val="000000"/>
                        </w:rPr>
                      </w:pPr>
                      <w:bookmarkStart w:id="461" w:name="_Toc504154017"/>
                      <w:r>
                        <w:t xml:space="preserve">Ilustración </w:t>
                      </w:r>
                      <w:fldSimple w:instr=" SEQ Ilustración \* ARABIC ">
                        <w:r w:rsidR="003652B3">
                          <w:rPr>
                            <w:noProof/>
                          </w:rPr>
                          <w:t>66</w:t>
                        </w:r>
                      </w:fldSimple>
                      <w:r>
                        <w:t xml:space="preserve"> - </w:t>
                      </w:r>
                      <w:r w:rsidRPr="00217235">
                        <w:t xml:space="preserve">Diseño estructura nivel </w:t>
                      </w:r>
                      <w:r>
                        <w:t>1</w:t>
                      </w:r>
                      <w:r w:rsidRPr="00217235">
                        <w:t xml:space="preserve"> con SketchUp</w:t>
                      </w:r>
                      <w:bookmarkEnd w:id="461"/>
                    </w:p>
                  </w:txbxContent>
                </v:textbox>
                <w10:wrap type="square"/>
              </v:shape>
            </w:pict>
          </mc:Fallback>
        </mc:AlternateContent>
      </w:r>
      <w:r>
        <w:rPr>
          <w:noProof/>
          <w:lang w:val="en-US" w:eastAsia="en-US"/>
        </w:rPr>
        <mc:AlternateContent>
          <mc:Choice Requires="wps">
            <w:drawing>
              <wp:anchor distT="0" distB="0" distL="114300" distR="114300" simplePos="0" relativeHeight="251982336" behindDoc="0" locked="0" layoutInCell="1" allowOverlap="1" wp14:anchorId="23636F61" wp14:editId="1F146CB2">
                <wp:simplePos x="0" y="0"/>
                <wp:positionH relativeFrom="column">
                  <wp:posOffset>2758440</wp:posOffset>
                </wp:positionH>
                <wp:positionV relativeFrom="paragraph">
                  <wp:posOffset>2736850</wp:posOffset>
                </wp:positionV>
                <wp:extent cx="2639060" cy="635"/>
                <wp:effectExtent l="0" t="0" r="0" b="0"/>
                <wp:wrapSquare wrapText="bothSides"/>
                <wp:docPr id="250" name="Cuadro de texto 250"/>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14:paraId="4C6787C0" w14:textId="2DCEF139" w:rsidR="006D6B4B" w:rsidRPr="000624E1" w:rsidRDefault="006D6B4B" w:rsidP="006D6B4B">
                            <w:pPr>
                              <w:pStyle w:val="Descripcin"/>
                              <w:rPr>
                                <w:rFonts w:ascii="Calibri" w:eastAsia="Calibri" w:hAnsi="Calibri" w:cs="Calibri"/>
                                <w:noProof/>
                                <w:color w:val="000000"/>
                              </w:rPr>
                            </w:pPr>
                            <w:bookmarkStart w:id="462" w:name="_Toc504154018"/>
                            <w:r>
                              <w:t xml:space="preserve">Ilustración </w:t>
                            </w:r>
                            <w:fldSimple w:instr=" SEQ Ilustración \* ARABIC ">
                              <w:r w:rsidR="003652B3">
                                <w:rPr>
                                  <w:noProof/>
                                </w:rPr>
                                <w:t>67</w:t>
                              </w:r>
                            </w:fldSimple>
                            <w:r>
                              <w:t xml:space="preserve"> - </w:t>
                            </w:r>
                            <w:r w:rsidRPr="00F33CD4">
                              <w:t>Diseño estructura nivel 2 con SketchUp</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36F61" id="Cuadro de texto 250" o:spid="_x0000_s1068" type="#_x0000_t202" style="position:absolute;left:0;text-align:left;margin-left:217.2pt;margin-top:215.5pt;width:207.8pt;height:.05pt;z-index:25198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" stroked="f">
                <v:textbox style="mso-fit-shape-to-text:t" inset="0,0,0,0">
                  <w:txbxContent>
                    <w:p w14:paraId="4C6787C0" w14:textId="2DCEF139" w:rsidR="006D6B4B" w:rsidRPr="000624E1" w:rsidRDefault="006D6B4B" w:rsidP="006D6B4B">
                      <w:pPr>
                        <w:pStyle w:val="Descripcin"/>
                        <w:rPr>
                          <w:rFonts w:ascii="Calibri" w:eastAsia="Calibri" w:hAnsi="Calibri" w:cs="Calibri"/>
                          <w:noProof/>
                          <w:color w:val="000000"/>
                        </w:rPr>
                      </w:pPr>
                      <w:bookmarkStart w:id="463" w:name="_Toc504154018"/>
                      <w:r>
                        <w:t xml:space="preserve">Ilustración </w:t>
                      </w:r>
                      <w:fldSimple w:instr=" SEQ Ilustración \* ARABIC ">
                        <w:r w:rsidR="003652B3">
                          <w:rPr>
                            <w:noProof/>
                          </w:rPr>
                          <w:t>67</w:t>
                        </w:r>
                      </w:fldSimple>
                      <w:r>
                        <w:t xml:space="preserve"> - </w:t>
                      </w:r>
                      <w:r w:rsidRPr="00F33CD4">
                        <w:t>Diseño estructura nivel 2 con SketchUp</w:t>
                      </w:r>
                      <w:bookmarkEnd w:id="463"/>
                    </w:p>
                  </w:txbxContent>
                </v:textbox>
                <w10:wrap type="square"/>
              </v:shape>
            </w:pict>
          </mc:Fallback>
        </mc:AlternateContent>
      </w:r>
      <w:r>
        <w:rPr>
          <w:noProof/>
          <w:lang w:val="en-US" w:eastAsia="en-US"/>
        </w:rPr>
        <w:drawing>
          <wp:anchor distT="0" distB="0" distL="114300" distR="114300" simplePos="0" relativeHeight="251974144" behindDoc="0" locked="0" layoutInCell="1" allowOverlap="1" wp14:anchorId="063E8003" wp14:editId="26C1AD03">
            <wp:simplePos x="0" y="0"/>
            <wp:positionH relativeFrom="column">
              <wp:posOffset>2758440</wp:posOffset>
            </wp:positionH>
            <wp:positionV relativeFrom="paragraph">
              <wp:posOffset>755650</wp:posOffset>
            </wp:positionV>
            <wp:extent cx="2639060" cy="1924050"/>
            <wp:effectExtent l="0" t="0" r="8890" b="0"/>
            <wp:wrapSquare wrapText="bothSides"/>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639060" cy="192405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972096" behindDoc="0" locked="0" layoutInCell="1" allowOverlap="1" wp14:anchorId="6F170F39" wp14:editId="62AFF451">
            <wp:simplePos x="0" y="0"/>
            <wp:positionH relativeFrom="margin">
              <wp:posOffset>0</wp:posOffset>
            </wp:positionH>
            <wp:positionV relativeFrom="paragraph">
              <wp:posOffset>765810</wp:posOffset>
            </wp:positionV>
            <wp:extent cx="2452370" cy="1924685"/>
            <wp:effectExtent l="0" t="0" r="5080" b="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452370" cy="1924685"/>
                    </a:xfrm>
                    <a:prstGeom prst="rect">
                      <a:avLst/>
                    </a:prstGeom>
                  </pic:spPr>
                </pic:pic>
              </a:graphicData>
            </a:graphic>
            <wp14:sizeRelH relativeFrom="page">
              <wp14:pctWidth>0</wp14:pctWidth>
            </wp14:sizeRelH>
            <wp14:sizeRelV relativeFrom="page">
              <wp14:pctHeight>0</wp14:pctHeight>
            </wp14:sizeRelV>
          </wp:anchor>
        </w:drawing>
      </w:r>
      <w:r w:rsidRPr="00F923C8">
        <w:rPr>
          <w:rFonts w:ascii="Arial" w:hAnsi="Arial" w:cs="Arial"/>
          <w:color w:val="333333"/>
          <w:sz w:val="24"/>
          <w:szCs w:val="24"/>
          <w:shd w:val="clear" w:color="auto" w:fill="FFFFFF"/>
        </w:rPr>
        <w:t>Para el armado de la estructura se procedió a</w:t>
      </w:r>
      <w:r>
        <w:rPr>
          <w:rFonts w:ascii="Arial" w:hAnsi="Arial" w:cs="Arial"/>
          <w:color w:val="333333"/>
          <w:sz w:val="24"/>
          <w:szCs w:val="24"/>
          <w:shd w:val="clear" w:color="auto" w:fill="FFFFFF"/>
        </w:rPr>
        <w:t>l</w:t>
      </w:r>
      <w:r w:rsidRPr="00F923C8">
        <w:rPr>
          <w:rFonts w:ascii="Arial" w:hAnsi="Arial" w:cs="Arial"/>
          <w:color w:val="333333"/>
          <w:sz w:val="24"/>
          <w:szCs w:val="24"/>
          <w:shd w:val="clear" w:color="auto" w:fill="FFFFFF"/>
        </w:rPr>
        <w:t xml:space="preserve"> diseñ</w:t>
      </w:r>
      <w:r>
        <w:rPr>
          <w:rFonts w:ascii="Arial" w:hAnsi="Arial" w:cs="Arial"/>
          <w:color w:val="333333"/>
          <w:sz w:val="24"/>
          <w:szCs w:val="24"/>
          <w:shd w:val="clear" w:color="auto" w:fill="FFFFFF"/>
        </w:rPr>
        <w:t>o</w:t>
      </w:r>
      <w:r w:rsidR="00A26C87">
        <w:rPr>
          <w:rFonts w:ascii="Arial" w:hAnsi="Arial" w:cs="Arial"/>
          <w:color w:val="333333"/>
          <w:sz w:val="24"/>
          <w:szCs w:val="24"/>
          <w:shd w:val="clear" w:color="auto" w:fill="FFFFFF"/>
        </w:rPr>
        <w:t xml:space="preserve"> </w:t>
      </w:r>
      <w:r w:rsidRPr="00F923C8">
        <w:rPr>
          <w:rFonts w:ascii="Arial" w:hAnsi="Arial" w:cs="Arial"/>
          <w:color w:val="333333"/>
          <w:sz w:val="24"/>
          <w:szCs w:val="24"/>
          <w:shd w:val="clear" w:color="auto" w:fill="FFFFFF"/>
        </w:rPr>
        <w:t xml:space="preserve">3D las distintas piezas por medio del entorno de diseño gráfico SketchUp 2017. Se tomaron medidas de los distintos componentes y </w:t>
      </w:r>
      <w:r>
        <w:rPr>
          <w:rFonts w:ascii="Arial" w:hAnsi="Arial" w:cs="Arial"/>
          <w:color w:val="333333"/>
          <w:sz w:val="24"/>
          <w:szCs w:val="24"/>
          <w:shd w:val="clear" w:color="auto" w:fill="FFFFFF"/>
        </w:rPr>
        <w:t xml:space="preserve">se </w:t>
      </w:r>
      <w:r w:rsidR="00A26C87">
        <w:rPr>
          <w:rFonts w:ascii="Arial" w:hAnsi="Arial" w:cs="Arial"/>
          <w:color w:val="333333"/>
          <w:sz w:val="24"/>
          <w:szCs w:val="24"/>
          <w:shd w:val="clear" w:color="auto" w:fill="FFFFFF"/>
        </w:rPr>
        <w:t xml:space="preserve">decidió </w:t>
      </w:r>
      <w:r w:rsidR="00A26C87" w:rsidRPr="00F923C8">
        <w:rPr>
          <w:rFonts w:ascii="Arial" w:hAnsi="Arial" w:cs="Arial"/>
          <w:color w:val="333333"/>
          <w:sz w:val="24"/>
          <w:szCs w:val="24"/>
          <w:shd w:val="clear" w:color="auto" w:fill="FFFFFF"/>
        </w:rPr>
        <w:t>dividir</w:t>
      </w:r>
      <w:r w:rsidRPr="00F923C8">
        <w:rPr>
          <w:rFonts w:ascii="Arial" w:hAnsi="Arial" w:cs="Arial"/>
          <w:color w:val="333333"/>
          <w:sz w:val="24"/>
          <w:szCs w:val="24"/>
          <w:shd w:val="clear" w:color="auto" w:fill="FFFFFF"/>
        </w:rPr>
        <w:t xml:space="preserve"> el gabinete del SAR en cuatro niveles.</w:t>
      </w:r>
    </w:p>
    <w:p w14:paraId="34A05DBE" w14:textId="77777777" w:rsidR="006D6B4B" w:rsidRDefault="006D6B4B" w:rsidP="006D6B4B">
      <w:pPr>
        <w:rPr>
          <w:rFonts w:ascii="Arial" w:hAnsi="Arial" w:cs="Arial"/>
          <w:color w:val="333333"/>
          <w:sz w:val="24"/>
          <w:szCs w:val="24"/>
          <w:shd w:val="clear" w:color="auto" w:fill="FFFFFF"/>
        </w:rPr>
      </w:pPr>
    </w:p>
    <w:p w14:paraId="073922AF" w14:textId="77777777" w:rsidR="006D6B4B"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2023296" behindDoc="0" locked="0" layoutInCell="1" allowOverlap="1" wp14:anchorId="133CB5F3" wp14:editId="1B1CDBAF">
                <wp:simplePos x="0" y="0"/>
                <wp:positionH relativeFrom="column">
                  <wp:posOffset>2888615</wp:posOffset>
                </wp:positionH>
                <wp:positionV relativeFrom="paragraph">
                  <wp:posOffset>1478280</wp:posOffset>
                </wp:positionV>
                <wp:extent cx="2503170" cy="635"/>
                <wp:effectExtent l="0" t="0" r="0" b="0"/>
                <wp:wrapSquare wrapText="bothSides"/>
                <wp:docPr id="1060" name="Cuadro de texto 1060"/>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4A9CA25D" w14:textId="23CD24A5" w:rsidR="006D6B4B" w:rsidRPr="0011121D" w:rsidRDefault="006D6B4B" w:rsidP="006D6B4B">
                            <w:pPr>
                              <w:pStyle w:val="Descripcin"/>
                              <w:jc w:val="center"/>
                              <w:rPr>
                                <w:rFonts w:ascii="Calibri" w:eastAsia="Calibri" w:hAnsi="Calibri" w:cs="Calibri"/>
                                <w:noProof/>
                                <w:color w:val="000000"/>
                                <w:lang w:val="es-ES_tradnl" w:eastAsia="es-ES_tradnl"/>
                              </w:rPr>
                            </w:pPr>
                            <w:r>
                              <w:t xml:space="preserve">Ilustración </w:t>
                            </w:r>
                            <w:fldSimple w:instr=" SEQ Ilustración \* ARABIC ">
                              <w:r w:rsidR="00E235E4">
                                <w:rPr>
                                  <w:noProof/>
                                </w:rPr>
                                <w:t>68</w:t>
                              </w:r>
                            </w:fldSimple>
                            <w:r>
                              <w:t xml:space="preserve"> - Impresión 3D del nivel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CB5F3" id="Cuadro de texto 1060" o:spid="_x0000_s1069" type="#_x0000_t202" style="position:absolute;left:0;text-align:left;margin-left:227.45pt;margin-top:116.4pt;width:197.1pt;height:.05pt;z-index:25202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" stroked="f">
                <v:textbox style="mso-fit-shape-to-text:t" inset="0,0,0,0">
                  <w:txbxContent>
                    <w:p w14:paraId="4A9CA25D" w14:textId="23CD24A5" w:rsidR="006D6B4B" w:rsidRPr="0011121D" w:rsidRDefault="006D6B4B" w:rsidP="006D6B4B">
                      <w:pPr>
                        <w:pStyle w:val="Descripcin"/>
                        <w:jc w:val="center"/>
                        <w:rPr>
                          <w:rFonts w:ascii="Calibri" w:eastAsia="Calibri" w:hAnsi="Calibri" w:cs="Calibri"/>
                          <w:noProof/>
                          <w:color w:val="000000"/>
                          <w:lang w:val="es-ES_tradnl" w:eastAsia="es-ES_tradnl"/>
                        </w:rPr>
                      </w:pPr>
                      <w:r>
                        <w:t xml:space="preserve">Ilustración </w:t>
                      </w:r>
                      <w:fldSimple w:instr=" SEQ Ilustración \* ARABIC ">
                        <w:r w:rsidR="00E235E4">
                          <w:rPr>
                            <w:noProof/>
                          </w:rPr>
                          <w:t>68</w:t>
                        </w:r>
                      </w:fldSimple>
                      <w:r>
                        <w:t xml:space="preserve"> - Impresión 3D del nivel 1</w:t>
                      </w:r>
                    </w:p>
                  </w:txbxContent>
                </v:textbox>
                <w10:wrap type="square"/>
              </v:shape>
            </w:pict>
          </mc:Fallback>
        </mc:AlternateContent>
      </w:r>
      <w:r>
        <w:rPr>
          <w:noProof/>
          <w:lang w:val="en-US" w:eastAsia="en-US"/>
        </w:rPr>
        <w:drawing>
          <wp:anchor distT="0" distB="0" distL="114300" distR="114300" simplePos="0" relativeHeight="252021248" behindDoc="0" locked="0" layoutInCell="1" allowOverlap="1" wp14:anchorId="3D248917" wp14:editId="3DABF9E4">
            <wp:simplePos x="0" y="0"/>
            <wp:positionH relativeFrom="margin">
              <wp:posOffset>2888615</wp:posOffset>
            </wp:positionH>
            <wp:positionV relativeFrom="paragraph">
              <wp:posOffset>13335</wp:posOffset>
            </wp:positionV>
            <wp:extent cx="2503170" cy="1407795"/>
            <wp:effectExtent l="0" t="0" r="0" b="1905"/>
            <wp:wrapSquare wrapText="bothSides"/>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03170" cy="14077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sz w:val="24"/>
          <w:szCs w:val="24"/>
          <w:shd w:val="clear" w:color="auto" w:fill="FFFFFF"/>
        </w:rPr>
        <w:t>Una</w:t>
      </w:r>
      <w:r w:rsidRPr="00F923C8">
        <w:rPr>
          <w:rFonts w:ascii="Arial" w:hAnsi="Arial" w:cs="Arial"/>
          <w:color w:val="333333"/>
          <w:sz w:val="24"/>
          <w:szCs w:val="24"/>
          <w:shd w:val="clear" w:color="auto" w:fill="FFFFFF"/>
        </w:rPr>
        <w:t xml:space="preserve"> vez </w:t>
      </w:r>
      <w:r>
        <w:rPr>
          <w:rFonts w:ascii="Arial" w:hAnsi="Arial" w:cs="Arial"/>
          <w:color w:val="333333"/>
          <w:sz w:val="24"/>
          <w:szCs w:val="24"/>
          <w:shd w:val="clear" w:color="auto" w:fill="FFFFFF"/>
        </w:rPr>
        <w:t xml:space="preserve">completado el proceso de modelado se procedió a la impresión </w:t>
      </w:r>
      <w:r w:rsidRPr="00F923C8">
        <w:rPr>
          <w:rFonts w:ascii="Arial" w:hAnsi="Arial" w:cs="Arial"/>
          <w:color w:val="333333"/>
          <w:sz w:val="24"/>
          <w:szCs w:val="24"/>
          <w:shd w:val="clear" w:color="auto" w:fill="FFFFFF"/>
        </w:rPr>
        <w:t>mediante una impresora 3D.</w:t>
      </w:r>
      <w:r>
        <w:rPr>
          <w:rFonts w:ascii="Arial" w:hAnsi="Arial" w:cs="Arial"/>
          <w:color w:val="333333"/>
          <w:sz w:val="24"/>
          <w:szCs w:val="24"/>
          <w:shd w:val="clear" w:color="auto" w:fill="FFFFFF"/>
        </w:rPr>
        <w:t xml:space="preserve"> A continuación, se detallan los niveles.</w:t>
      </w:r>
    </w:p>
    <w:p w14:paraId="35F45330" w14:textId="77777777" w:rsidR="006D6B4B" w:rsidRDefault="006D6B4B" w:rsidP="006D6B4B">
      <w:pPr>
        <w:rPr>
          <w:rFonts w:ascii="Arial" w:hAnsi="Arial" w:cs="Arial"/>
          <w:color w:val="333333"/>
          <w:sz w:val="24"/>
          <w:szCs w:val="24"/>
          <w:shd w:val="clear" w:color="auto" w:fill="FFFFFF"/>
        </w:rPr>
      </w:pPr>
    </w:p>
    <w:p w14:paraId="79283A71" w14:textId="77777777" w:rsidR="006D6B4B" w:rsidRPr="00F923C8" w:rsidRDefault="006D6B4B" w:rsidP="006D6B4B">
      <w:pPr>
        <w:rPr>
          <w:rFonts w:ascii="Arial" w:hAnsi="Arial" w:cs="Arial"/>
          <w:color w:val="333333"/>
          <w:sz w:val="24"/>
          <w:szCs w:val="24"/>
          <w:shd w:val="clear" w:color="auto" w:fill="FFFFFF"/>
        </w:rPr>
      </w:pPr>
    </w:p>
    <w:p w14:paraId="1756F15F" w14:textId="77777777" w:rsidR="006D6B4B" w:rsidRDefault="006D6B4B" w:rsidP="006D6B4B">
      <w:pPr>
        <w:rPr>
          <w:rFonts w:ascii="Arial" w:hAnsi="Arial" w:cs="Arial"/>
          <w:b/>
          <w:color w:val="333333"/>
          <w:sz w:val="24"/>
          <w:szCs w:val="24"/>
          <w:u w:val="single"/>
          <w:shd w:val="clear" w:color="auto" w:fill="FFFFFF"/>
        </w:rPr>
      </w:pPr>
    </w:p>
    <w:p w14:paraId="7D7687C6" w14:textId="77777777" w:rsidR="006D6B4B" w:rsidRDefault="006D6B4B" w:rsidP="006D6B4B">
      <w:pPr>
        <w:rPr>
          <w:rFonts w:ascii="Arial" w:hAnsi="Arial" w:cs="Arial"/>
          <w:b/>
          <w:color w:val="333333"/>
          <w:sz w:val="24"/>
          <w:szCs w:val="24"/>
          <w:u w:val="single"/>
          <w:shd w:val="clear" w:color="auto" w:fill="FFFFFF"/>
        </w:rPr>
      </w:pPr>
    </w:p>
    <w:p w14:paraId="4743B4F5" w14:textId="77777777" w:rsidR="006D6B4B" w:rsidRDefault="006D6B4B" w:rsidP="006D6B4B">
      <w:pPr>
        <w:rPr>
          <w:rFonts w:ascii="Arial" w:hAnsi="Arial" w:cs="Arial"/>
          <w:b/>
          <w:color w:val="333333"/>
          <w:sz w:val="24"/>
          <w:szCs w:val="24"/>
          <w:u w:val="single"/>
          <w:shd w:val="clear" w:color="auto" w:fill="FFFFFF"/>
        </w:rPr>
      </w:pPr>
    </w:p>
    <w:p w14:paraId="0B8208ED" w14:textId="77777777" w:rsidR="006D6B4B" w:rsidRDefault="006D6B4B" w:rsidP="006D6B4B">
      <w:pPr>
        <w:rPr>
          <w:rFonts w:ascii="Arial" w:hAnsi="Arial" w:cs="Arial"/>
          <w:b/>
          <w:color w:val="333333"/>
          <w:sz w:val="24"/>
          <w:szCs w:val="24"/>
          <w:u w:val="single"/>
          <w:shd w:val="clear" w:color="auto" w:fill="FFFFFF"/>
        </w:rPr>
      </w:pPr>
    </w:p>
    <w:p w14:paraId="169D317C" w14:textId="77777777" w:rsidR="006D6B4B" w:rsidRPr="00C565EC" w:rsidRDefault="006D6B4B" w:rsidP="006D6B4B">
      <w:pPr>
        <w:pStyle w:val="Ttulo3"/>
        <w:rPr>
          <w:b w:val="0"/>
          <w:sz w:val="28"/>
          <w:szCs w:val="28"/>
        </w:rPr>
      </w:pPr>
      <w:bookmarkStart w:id="464" w:name="_Toc504153955"/>
      <w:bookmarkStart w:id="465" w:name="_Toc509667201"/>
      <w:r w:rsidRPr="00C565EC">
        <w:rPr>
          <w:b w:val="0"/>
          <w:sz w:val="28"/>
          <w:szCs w:val="28"/>
        </w:rPr>
        <w:t>9.2.2 Los 4 niveles</w:t>
      </w:r>
      <w:bookmarkEnd w:id="464"/>
      <w:bookmarkEnd w:id="465"/>
    </w:p>
    <w:p w14:paraId="27801D2B" w14:textId="77777777" w:rsidR="006D6B4B" w:rsidRDefault="006D6B4B" w:rsidP="006D6B4B">
      <w:pPr>
        <w:rPr>
          <w:rFonts w:ascii="Arial" w:hAnsi="Arial" w:cs="Arial"/>
          <w:b/>
          <w:color w:val="333333"/>
          <w:sz w:val="24"/>
          <w:szCs w:val="24"/>
          <w:u w:val="single"/>
          <w:shd w:val="clear" w:color="auto" w:fill="FFFFFF"/>
        </w:rPr>
      </w:pPr>
    </w:p>
    <w:p w14:paraId="78EBBA28" w14:textId="77777777" w:rsidR="006D6B4B" w:rsidRDefault="006D6B4B" w:rsidP="006D6B4B">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1</w:t>
      </w:r>
      <w:r w:rsidRPr="00F923C8">
        <w:rPr>
          <w:rFonts w:ascii="Arial" w:hAnsi="Arial" w:cs="Arial"/>
          <w:color w:val="333333"/>
          <w:sz w:val="24"/>
          <w:szCs w:val="24"/>
          <w:shd w:val="clear" w:color="auto" w:fill="FFFFFF"/>
        </w:rPr>
        <w:t>: El primer nivel es en donde se instalaron los motores, con distintas piezas estructurales metálicas diseñadas exclusivamente para dicha función, además se encuentran los dos puentes H L298N conectados a cada par de motores respectivamente. Cada motor cuenta con su rueda de plástico.</w:t>
      </w:r>
    </w:p>
    <w:p w14:paraId="065191F0" w14:textId="77777777" w:rsidR="006D6B4B" w:rsidRPr="00F923C8" w:rsidRDefault="006D6B4B" w:rsidP="006D6B4B">
      <w:pPr>
        <w:rPr>
          <w:rFonts w:ascii="Arial" w:hAnsi="Arial" w:cs="Arial"/>
          <w:color w:val="333333"/>
          <w:sz w:val="24"/>
          <w:szCs w:val="24"/>
          <w:shd w:val="clear" w:color="auto" w:fill="FFFFFF"/>
        </w:rPr>
      </w:pPr>
    </w:p>
    <w:p w14:paraId="02584BFB" w14:textId="3680E8A9" w:rsidR="006D6B4B"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2017152" behindDoc="0" locked="0" layoutInCell="1" allowOverlap="1" wp14:anchorId="099E850F" wp14:editId="21635323">
                <wp:simplePos x="0" y="0"/>
                <wp:positionH relativeFrom="column">
                  <wp:posOffset>-3175</wp:posOffset>
                </wp:positionH>
                <wp:positionV relativeFrom="paragraph">
                  <wp:posOffset>1426210</wp:posOffset>
                </wp:positionV>
                <wp:extent cx="1734185" cy="635"/>
                <wp:effectExtent l="0" t="0" r="0" b="0"/>
                <wp:wrapSquare wrapText="bothSides"/>
                <wp:docPr id="302" name="Cuadro de texto 302"/>
                <wp:cNvGraphicFramePr/>
                <a:graphic xmlns:a="http://schemas.openxmlformats.org/drawingml/2006/main">
                  <a:graphicData uri="http://schemas.microsoft.com/office/word/2010/wordprocessingShape">
                    <wps:wsp>
                      <wps:cNvSpPr txBox="1"/>
                      <wps:spPr>
                        <a:xfrm>
                          <a:off x="0" y="0"/>
                          <a:ext cx="1734185" cy="635"/>
                        </a:xfrm>
                        <a:prstGeom prst="rect">
                          <a:avLst/>
                        </a:prstGeom>
                        <a:solidFill>
                          <a:prstClr val="white"/>
                        </a:solidFill>
                        <a:ln>
                          <a:noFill/>
                        </a:ln>
                      </wps:spPr>
                      <wps:txbx>
                        <w:txbxContent>
                          <w:p w14:paraId="071102DB" w14:textId="5817B59A" w:rsidR="006D6B4B" w:rsidRPr="00AF733A" w:rsidRDefault="006D6B4B" w:rsidP="006D6B4B">
                            <w:pPr>
                              <w:pStyle w:val="Descripcin"/>
                              <w:rPr>
                                <w:rFonts w:ascii="Calibri" w:eastAsia="Calibri" w:hAnsi="Calibri" w:cs="Calibri"/>
                                <w:noProof/>
                                <w:color w:val="000000"/>
                                <w:lang w:val="es-ES_tradnl" w:eastAsia="es-ES_tradnl"/>
                              </w:rPr>
                            </w:pPr>
                            <w:bookmarkStart w:id="466" w:name="_Toc504154020"/>
                            <w:r>
                              <w:t xml:space="preserve">Ilustración </w:t>
                            </w:r>
                            <w:fldSimple w:instr=" SEQ Ilustración \* ARABIC ">
                              <w:r w:rsidR="00E235E4">
                                <w:rPr>
                                  <w:noProof/>
                                </w:rPr>
                                <w:t>69</w:t>
                              </w:r>
                            </w:fldSimple>
                            <w:r>
                              <w:t xml:space="preserve"> - </w:t>
                            </w:r>
                            <w:r w:rsidRPr="00604051">
                              <w:t>Nivel 2 descubierto</w:t>
                            </w:r>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E850F" id="Cuadro de texto 302" o:spid="_x0000_s1070" type="#_x0000_t202" style="position:absolute;left:0;text-align:left;margin-left:-.25pt;margin-top:112.3pt;width:136.55pt;height:.05pt;z-index:25201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" stroked="f">
                <v:textbox style="mso-fit-shape-to-text:t" inset="0,0,0,0">
                  <w:txbxContent>
                    <w:p w14:paraId="071102DB" w14:textId="5817B59A" w:rsidR="006D6B4B" w:rsidRPr="00AF733A" w:rsidRDefault="006D6B4B" w:rsidP="006D6B4B">
                      <w:pPr>
                        <w:pStyle w:val="Descripcin"/>
                        <w:rPr>
                          <w:rFonts w:ascii="Calibri" w:eastAsia="Calibri" w:hAnsi="Calibri" w:cs="Calibri"/>
                          <w:noProof/>
                          <w:color w:val="000000"/>
                          <w:lang w:val="es-ES_tradnl" w:eastAsia="es-ES_tradnl"/>
                        </w:rPr>
                      </w:pPr>
                      <w:bookmarkStart w:id="467" w:name="_Toc504154020"/>
                      <w:r>
                        <w:t xml:space="preserve">Ilustración </w:t>
                      </w:r>
                      <w:fldSimple w:instr=" SEQ Ilustración \* ARABIC ">
                        <w:r w:rsidR="00E235E4">
                          <w:rPr>
                            <w:noProof/>
                          </w:rPr>
                          <w:t>69</w:t>
                        </w:r>
                      </w:fldSimple>
                      <w:r>
                        <w:t xml:space="preserve"> - </w:t>
                      </w:r>
                      <w:r w:rsidRPr="00604051">
                        <w:t>Nivel 2 descubierto</w:t>
                      </w:r>
                      <w:bookmarkEnd w:id="467"/>
                    </w:p>
                  </w:txbxContent>
                </v:textbox>
                <w10:wrap type="square"/>
              </v:shape>
            </w:pict>
          </mc:Fallback>
        </mc:AlternateContent>
      </w:r>
      <w:r>
        <w:rPr>
          <w:noProof/>
          <w:lang w:val="en-US" w:eastAsia="en-US"/>
        </w:rPr>
        <w:drawing>
          <wp:anchor distT="0" distB="0" distL="114300" distR="114300" simplePos="0" relativeHeight="251957760" behindDoc="0" locked="0" layoutInCell="1" allowOverlap="1" wp14:anchorId="7A793283" wp14:editId="1693D2C3">
            <wp:simplePos x="0" y="0"/>
            <wp:positionH relativeFrom="column">
              <wp:posOffset>-3365</wp:posOffset>
            </wp:positionH>
            <wp:positionV relativeFrom="paragraph">
              <wp:posOffset>53</wp:posOffset>
            </wp:positionV>
            <wp:extent cx="1734796" cy="1369536"/>
            <wp:effectExtent l="0" t="0" r="0" b="2540"/>
            <wp:wrapSquare wrapText="bothSides"/>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19312" t="5908" r="18337" b="6597"/>
                    <a:stretch/>
                  </pic:blipFill>
                  <pic:spPr bwMode="auto">
                    <a:xfrm>
                      <a:off x="0" y="0"/>
                      <a:ext cx="1734796" cy="13695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u w:val="single"/>
          <w:shd w:val="clear" w:color="auto" w:fill="FFFFFF"/>
        </w:rPr>
        <w:t>Nivel 2</w:t>
      </w:r>
      <w:r w:rsidRPr="00F923C8">
        <w:rPr>
          <w:rFonts w:ascii="Arial" w:hAnsi="Arial" w:cs="Arial"/>
          <w:color w:val="333333"/>
          <w:sz w:val="24"/>
          <w:szCs w:val="24"/>
          <w:shd w:val="clear" w:color="auto" w:fill="FFFFFF"/>
        </w:rPr>
        <w:t xml:space="preserve">: En este nivel se </w:t>
      </w:r>
      <w:r>
        <w:rPr>
          <w:rFonts w:ascii="Arial" w:hAnsi="Arial" w:cs="Arial"/>
          <w:color w:val="333333"/>
          <w:sz w:val="24"/>
          <w:szCs w:val="24"/>
          <w:shd w:val="clear" w:color="auto" w:fill="FFFFFF"/>
        </w:rPr>
        <w:t>sujetó</w:t>
      </w:r>
      <w:r w:rsidRPr="00F923C8">
        <w:rPr>
          <w:rFonts w:ascii="Arial" w:hAnsi="Arial" w:cs="Arial"/>
          <w:color w:val="333333"/>
          <w:sz w:val="24"/>
          <w:szCs w:val="24"/>
          <w:shd w:val="clear" w:color="auto" w:fill="FFFFFF"/>
        </w:rPr>
        <w:t xml:space="preserve"> </w:t>
      </w:r>
      <w:r>
        <w:rPr>
          <w:rFonts w:ascii="Arial" w:hAnsi="Arial" w:cs="Arial"/>
          <w:color w:val="333333"/>
          <w:sz w:val="24"/>
          <w:szCs w:val="24"/>
          <w:shd w:val="clear" w:color="auto" w:fill="FFFFFF"/>
        </w:rPr>
        <w:t>mediante</w:t>
      </w:r>
      <w:r w:rsidRPr="00F923C8">
        <w:rPr>
          <w:rFonts w:ascii="Arial" w:hAnsi="Arial" w:cs="Arial"/>
          <w:color w:val="333333"/>
          <w:sz w:val="24"/>
          <w:szCs w:val="24"/>
          <w:shd w:val="clear" w:color="auto" w:fill="FFFFFF"/>
        </w:rPr>
        <w:t xml:space="preserve"> tornillos el Arduino Mega y la mini </w:t>
      </w:r>
      <w:r w:rsidR="00681FD0" w:rsidRPr="006701C9">
        <w:rPr>
          <w:rFonts w:ascii="Arial" w:hAnsi="Arial" w:cs="Arial"/>
          <w:color w:val="333333"/>
          <w:sz w:val="24"/>
          <w:szCs w:val="24"/>
          <w:shd w:val="clear" w:color="auto" w:fill="FFFFFF"/>
        </w:rPr>
        <w:fldChar w:fldCharType="begin"/>
      </w:r>
      <w:r w:rsidR="00681FD0" w:rsidRPr="006701C9">
        <w:rPr>
          <w:rFonts w:ascii="Arial" w:hAnsi="Arial" w:cs="Arial"/>
          <w:color w:val="333333"/>
          <w:sz w:val="24"/>
          <w:szCs w:val="24"/>
          <w:shd w:val="clear" w:color="auto" w:fill="FFFFFF"/>
        </w:rPr>
        <w:instrText xml:space="preserve"> REF _Ref508728943 \h </w:instrText>
      </w:r>
      <w:r w:rsidR="00681FD0" w:rsidRPr="006701C9">
        <w:rPr>
          <w:rFonts w:ascii="Arial" w:hAnsi="Arial" w:cs="Arial"/>
          <w:color w:val="333333"/>
          <w:sz w:val="24"/>
          <w:szCs w:val="24"/>
          <w:shd w:val="clear" w:color="auto" w:fill="FFFFFF"/>
        </w:rPr>
      </w:r>
      <w:r w:rsidR="006701C9" w:rsidRPr="006701C9">
        <w:rPr>
          <w:rFonts w:ascii="Arial" w:hAnsi="Arial" w:cs="Arial"/>
          <w:color w:val="333333"/>
          <w:sz w:val="24"/>
          <w:szCs w:val="24"/>
          <w:shd w:val="clear" w:color="auto" w:fill="FFFFFF"/>
        </w:rPr>
        <w:instrText xml:space="preserve"> \* MERGEFORMAT </w:instrText>
      </w:r>
      <w:r w:rsidR="00681FD0" w:rsidRPr="006701C9">
        <w:rPr>
          <w:rFonts w:ascii="Arial" w:hAnsi="Arial" w:cs="Arial"/>
          <w:color w:val="333333"/>
          <w:sz w:val="24"/>
          <w:szCs w:val="24"/>
          <w:shd w:val="clear" w:color="auto" w:fill="FFFFFF"/>
        </w:rPr>
        <w:fldChar w:fldCharType="separate"/>
      </w:r>
      <w:r w:rsidR="00681FD0" w:rsidRPr="006701C9">
        <w:rPr>
          <w:rFonts w:ascii="Arial" w:hAnsi="Arial" w:cs="Arial"/>
          <w:b/>
          <w:i/>
          <w:sz w:val="24"/>
          <w:szCs w:val="24"/>
        </w:rPr>
        <w:t>Protoboard</w:t>
      </w:r>
      <w:r w:rsidR="00681FD0" w:rsidRPr="006701C9">
        <w:rPr>
          <w:rFonts w:ascii="Arial" w:hAnsi="Arial" w:cs="Arial"/>
          <w:color w:val="333333"/>
          <w:sz w:val="24"/>
          <w:szCs w:val="24"/>
          <w:shd w:val="clear" w:color="auto" w:fill="FFFFFF"/>
        </w:rPr>
        <w:fldChar w:fldCharType="end"/>
      </w:r>
      <w:r>
        <w:rPr>
          <w:rFonts w:ascii="Arial" w:hAnsi="Arial" w:cs="Arial"/>
          <w:color w:val="333333"/>
          <w:sz w:val="24"/>
          <w:szCs w:val="24"/>
          <w:shd w:val="clear" w:color="auto" w:fill="FFFFFF"/>
        </w:rPr>
        <w:t xml:space="preserve">, dónde se realizó la interconexión de los componentes. </w:t>
      </w:r>
      <w:r w:rsidR="00E235E4">
        <w:rPr>
          <w:rFonts w:ascii="Arial" w:hAnsi="Arial" w:cs="Arial"/>
          <w:color w:val="333333"/>
          <w:sz w:val="24"/>
          <w:szCs w:val="24"/>
          <w:shd w:val="clear" w:color="auto" w:fill="FFFFFF"/>
        </w:rPr>
        <w:t>A</w:t>
      </w:r>
      <w:r w:rsidR="00E235E4" w:rsidRPr="00F923C8">
        <w:rPr>
          <w:rFonts w:ascii="Arial" w:hAnsi="Arial" w:cs="Arial"/>
          <w:color w:val="333333"/>
          <w:sz w:val="24"/>
          <w:szCs w:val="24"/>
          <w:shd w:val="clear" w:color="auto" w:fill="FFFFFF"/>
        </w:rPr>
        <w:t>demás,</w:t>
      </w:r>
      <w:r w:rsidRPr="00F923C8">
        <w:rPr>
          <w:rFonts w:ascii="Arial" w:hAnsi="Arial" w:cs="Arial"/>
          <w:color w:val="333333"/>
          <w:sz w:val="24"/>
          <w:szCs w:val="24"/>
          <w:shd w:val="clear" w:color="auto" w:fill="FFFFFF"/>
        </w:rPr>
        <w:t xml:space="preserve"> </w:t>
      </w:r>
      <w:r>
        <w:rPr>
          <w:rFonts w:ascii="Arial" w:hAnsi="Arial" w:cs="Arial"/>
          <w:color w:val="333333"/>
          <w:sz w:val="24"/>
          <w:szCs w:val="24"/>
          <w:shd w:val="clear" w:color="auto" w:fill="FFFFFF"/>
        </w:rPr>
        <w:t>se encuentra en este nivel el</w:t>
      </w:r>
      <w:r w:rsidRPr="00F923C8">
        <w:rPr>
          <w:rFonts w:ascii="Arial" w:hAnsi="Arial" w:cs="Arial"/>
          <w:color w:val="333333"/>
          <w:sz w:val="24"/>
          <w:szCs w:val="24"/>
          <w:shd w:val="clear" w:color="auto" w:fill="FFFFFF"/>
        </w:rPr>
        <w:t xml:space="preserve"> porta pilas utilizado para la alimentación de los motores. En </w:t>
      </w:r>
      <w:r>
        <w:rPr>
          <w:rFonts w:ascii="Arial" w:hAnsi="Arial" w:cs="Arial"/>
          <w:color w:val="333333"/>
          <w:sz w:val="24"/>
          <w:szCs w:val="24"/>
          <w:shd w:val="clear" w:color="auto" w:fill="FFFFFF"/>
        </w:rPr>
        <w:t>el</w:t>
      </w:r>
      <w:r w:rsidRPr="00F923C8">
        <w:rPr>
          <w:rFonts w:ascii="Arial" w:hAnsi="Arial" w:cs="Arial"/>
          <w:color w:val="333333"/>
          <w:sz w:val="24"/>
          <w:szCs w:val="24"/>
          <w:shd w:val="clear" w:color="auto" w:fill="FFFFFF"/>
        </w:rPr>
        <w:t xml:space="preserve"> frente se colocó uno de los sensores ultrasónicos HC-SR04 que verifica la presencia de objetos en la parte delantera del SAR.</w:t>
      </w:r>
    </w:p>
    <w:p w14:paraId="10677A9C" w14:textId="77777777" w:rsidR="006D6B4B" w:rsidRDefault="006D6B4B" w:rsidP="006D6B4B">
      <w:pPr>
        <w:rPr>
          <w:rFonts w:ascii="Arial" w:hAnsi="Arial" w:cs="Arial"/>
          <w:color w:val="333333"/>
          <w:sz w:val="24"/>
          <w:szCs w:val="24"/>
          <w:shd w:val="clear" w:color="auto" w:fill="FFFFFF"/>
        </w:rPr>
      </w:pPr>
    </w:p>
    <w:p w14:paraId="6CD75C68" w14:textId="77777777" w:rsidR="006D6B4B" w:rsidRDefault="006D6B4B" w:rsidP="006D6B4B">
      <w:pPr>
        <w:rPr>
          <w:rFonts w:ascii="Arial" w:hAnsi="Arial" w:cs="Arial"/>
          <w:color w:val="333333"/>
          <w:sz w:val="24"/>
          <w:szCs w:val="24"/>
          <w:shd w:val="clear" w:color="auto" w:fill="FFFFFF"/>
        </w:rPr>
      </w:pPr>
    </w:p>
    <w:p w14:paraId="1D00F94B" w14:textId="77777777" w:rsidR="006D6B4B" w:rsidRPr="00F923C8" w:rsidRDefault="006D6B4B" w:rsidP="006D6B4B">
      <w:pPr>
        <w:rPr>
          <w:rFonts w:ascii="Arial" w:hAnsi="Arial" w:cs="Arial"/>
          <w:color w:val="333333"/>
          <w:sz w:val="24"/>
          <w:szCs w:val="24"/>
          <w:shd w:val="clear" w:color="auto" w:fill="FFFFFF"/>
        </w:rPr>
      </w:pPr>
    </w:p>
    <w:p w14:paraId="4968814C" w14:textId="77777777" w:rsidR="006D6B4B"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2019200" behindDoc="0" locked="0" layoutInCell="1" allowOverlap="1" wp14:anchorId="40095064" wp14:editId="405DE618">
                <wp:simplePos x="0" y="0"/>
                <wp:positionH relativeFrom="column">
                  <wp:posOffset>2894330</wp:posOffset>
                </wp:positionH>
                <wp:positionV relativeFrom="paragraph">
                  <wp:posOffset>2871470</wp:posOffset>
                </wp:positionV>
                <wp:extent cx="2505710" cy="635"/>
                <wp:effectExtent l="0" t="0" r="0" b="0"/>
                <wp:wrapSquare wrapText="bothSides"/>
                <wp:docPr id="303" name="Cuadro de texto 303"/>
                <wp:cNvGraphicFramePr/>
                <a:graphic xmlns:a="http://schemas.openxmlformats.org/drawingml/2006/main">
                  <a:graphicData uri="http://schemas.microsoft.com/office/word/2010/wordprocessingShape">
                    <wps:wsp>
                      <wps:cNvSpPr txBox="1"/>
                      <wps:spPr>
                        <a:xfrm>
                          <a:off x="0" y="0"/>
                          <a:ext cx="2505710" cy="635"/>
                        </a:xfrm>
                        <a:prstGeom prst="rect">
                          <a:avLst/>
                        </a:prstGeom>
                        <a:solidFill>
                          <a:prstClr val="white"/>
                        </a:solidFill>
                        <a:ln>
                          <a:noFill/>
                        </a:ln>
                      </wps:spPr>
                      <wps:txbx>
                        <w:txbxContent>
                          <w:p w14:paraId="57CAAFAE" w14:textId="79B94519" w:rsidR="006D6B4B" w:rsidRPr="007A1339" w:rsidRDefault="006D6B4B" w:rsidP="006D6B4B">
                            <w:pPr>
                              <w:pStyle w:val="Descripcin"/>
                              <w:rPr>
                                <w:rFonts w:ascii="Calibri" w:eastAsia="Calibri" w:hAnsi="Calibri" w:cs="Calibri"/>
                                <w:noProof/>
                                <w:color w:val="000000"/>
                                <w:lang w:val="es-ES_tradnl" w:eastAsia="es-ES_tradnl"/>
                              </w:rPr>
                            </w:pPr>
                            <w:bookmarkStart w:id="468" w:name="_Toc504154021"/>
                            <w:r>
                              <w:t xml:space="preserve">Ilustración </w:t>
                            </w:r>
                            <w:fldSimple w:instr=" SEQ Ilustración \* ARABIC ">
                              <w:r w:rsidR="00E235E4">
                                <w:rPr>
                                  <w:noProof/>
                                </w:rPr>
                                <w:t>70</w:t>
                              </w:r>
                            </w:fldSimple>
                            <w:r>
                              <w:t xml:space="preserve"> - </w:t>
                            </w:r>
                            <w:r w:rsidRPr="009960AB">
                              <w:t>RM Vista Lateral</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95064" id="Cuadro de texto 303" o:spid="_x0000_s1071" type="#_x0000_t202" style="position:absolute;left:0;text-align:left;margin-left:227.9pt;margin-top:226.1pt;width:197.3pt;height:.05pt;z-index:25201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" stroked="f">
                <v:textbox style="mso-fit-shape-to-text:t" inset="0,0,0,0">
                  <w:txbxContent>
                    <w:p w14:paraId="57CAAFAE" w14:textId="79B94519" w:rsidR="006D6B4B" w:rsidRPr="007A1339" w:rsidRDefault="006D6B4B" w:rsidP="006D6B4B">
                      <w:pPr>
                        <w:pStyle w:val="Descripcin"/>
                        <w:rPr>
                          <w:rFonts w:ascii="Calibri" w:eastAsia="Calibri" w:hAnsi="Calibri" w:cs="Calibri"/>
                          <w:noProof/>
                          <w:color w:val="000000"/>
                          <w:lang w:val="es-ES_tradnl" w:eastAsia="es-ES_tradnl"/>
                        </w:rPr>
                      </w:pPr>
                      <w:bookmarkStart w:id="469" w:name="_Toc504154021"/>
                      <w:r>
                        <w:t xml:space="preserve">Ilustración </w:t>
                      </w:r>
                      <w:fldSimple w:instr=" SEQ Ilustración \* ARABIC ">
                        <w:r w:rsidR="00E235E4">
                          <w:rPr>
                            <w:noProof/>
                          </w:rPr>
                          <w:t>70</w:t>
                        </w:r>
                      </w:fldSimple>
                      <w:r>
                        <w:t xml:space="preserve"> - </w:t>
                      </w:r>
                      <w:r w:rsidRPr="009960AB">
                        <w:t>RM Vista Lateral</w:t>
                      </w:r>
                      <w:bookmarkEnd w:id="469"/>
                    </w:p>
                  </w:txbxContent>
                </v:textbox>
                <w10:wrap type="square"/>
              </v:shape>
            </w:pict>
          </mc:Fallback>
        </mc:AlternateContent>
      </w:r>
      <w:r>
        <w:rPr>
          <w:noProof/>
          <w:lang w:val="en-US" w:eastAsia="en-US"/>
        </w:rPr>
        <w:drawing>
          <wp:anchor distT="0" distB="0" distL="114300" distR="114300" simplePos="0" relativeHeight="251959808" behindDoc="0" locked="0" layoutInCell="1" allowOverlap="1" wp14:anchorId="6D50F16B" wp14:editId="554A99BE">
            <wp:simplePos x="0" y="0"/>
            <wp:positionH relativeFrom="margin">
              <wp:posOffset>2751455</wp:posOffset>
            </wp:positionH>
            <wp:positionV relativeFrom="paragraph">
              <wp:posOffset>165735</wp:posOffset>
            </wp:positionV>
            <wp:extent cx="2791460" cy="2505710"/>
            <wp:effectExtent l="0" t="9525" r="0" b="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30338" t="2558" r="8590"/>
                    <a:stretch/>
                  </pic:blipFill>
                  <pic:spPr bwMode="auto">
                    <a:xfrm rot="5400000">
                      <a:off x="0" y="0"/>
                      <a:ext cx="2791460" cy="250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u w:val="single"/>
          <w:shd w:val="clear" w:color="auto" w:fill="FFFFFF"/>
        </w:rPr>
        <w:t>Nivel 3</w:t>
      </w:r>
      <w:r w:rsidRPr="00F923C8">
        <w:rPr>
          <w:rFonts w:ascii="Arial" w:hAnsi="Arial" w:cs="Arial"/>
          <w:color w:val="333333"/>
          <w:sz w:val="24"/>
          <w:szCs w:val="24"/>
          <w:shd w:val="clear" w:color="auto" w:fill="FFFFFF"/>
        </w:rPr>
        <w:t xml:space="preserve">: En </w:t>
      </w:r>
      <w:r>
        <w:rPr>
          <w:rFonts w:ascii="Arial" w:hAnsi="Arial" w:cs="Arial"/>
          <w:color w:val="333333"/>
          <w:sz w:val="24"/>
          <w:szCs w:val="24"/>
          <w:shd w:val="clear" w:color="auto" w:fill="FFFFFF"/>
        </w:rPr>
        <w:t>e</w:t>
      </w:r>
      <w:r w:rsidRPr="00F923C8">
        <w:rPr>
          <w:rFonts w:ascii="Arial" w:hAnsi="Arial" w:cs="Arial"/>
          <w:color w:val="333333"/>
          <w:sz w:val="24"/>
          <w:szCs w:val="24"/>
          <w:shd w:val="clear" w:color="auto" w:fill="FFFFFF"/>
        </w:rPr>
        <w:t xml:space="preserve">l tercer nivel se encuentra la Raspberry Pi y el Arduino </w:t>
      </w:r>
      <w:r>
        <w:rPr>
          <w:rFonts w:ascii="Arial" w:hAnsi="Arial" w:cs="Arial"/>
          <w:color w:val="333333"/>
          <w:sz w:val="24"/>
          <w:szCs w:val="24"/>
          <w:shd w:val="clear" w:color="auto" w:fill="FFFFFF"/>
        </w:rPr>
        <w:t>N</w:t>
      </w:r>
      <w:r w:rsidRPr="00F923C8">
        <w:rPr>
          <w:rFonts w:ascii="Arial" w:hAnsi="Arial" w:cs="Arial"/>
          <w:color w:val="333333"/>
          <w:sz w:val="24"/>
          <w:szCs w:val="24"/>
          <w:shd w:val="clear" w:color="auto" w:fill="FFFFFF"/>
        </w:rPr>
        <w:t xml:space="preserve">ano en conjunto con </w:t>
      </w:r>
      <w:r>
        <w:rPr>
          <w:rFonts w:ascii="Arial" w:hAnsi="Arial" w:cs="Arial"/>
          <w:color w:val="333333"/>
          <w:sz w:val="24"/>
          <w:szCs w:val="24"/>
          <w:shd w:val="clear" w:color="auto" w:fill="FFFFFF"/>
        </w:rPr>
        <w:t xml:space="preserve">variados </w:t>
      </w:r>
      <w:r w:rsidRPr="00F923C8">
        <w:rPr>
          <w:rFonts w:ascii="Arial" w:hAnsi="Arial" w:cs="Arial"/>
          <w:color w:val="333333"/>
          <w:sz w:val="24"/>
          <w:szCs w:val="24"/>
          <w:shd w:val="clear" w:color="auto" w:fill="FFFFFF"/>
        </w:rPr>
        <w:t>sensores</w:t>
      </w:r>
      <w:r>
        <w:rPr>
          <w:rFonts w:ascii="Arial" w:hAnsi="Arial" w:cs="Arial"/>
          <w:color w:val="333333"/>
          <w:sz w:val="24"/>
          <w:szCs w:val="24"/>
          <w:shd w:val="clear" w:color="auto" w:fill="FFFFFF"/>
        </w:rPr>
        <w:t xml:space="preserve">: </w:t>
      </w:r>
      <w:r w:rsidRPr="00F923C8">
        <w:rPr>
          <w:rFonts w:ascii="Arial" w:hAnsi="Arial" w:cs="Arial"/>
          <w:color w:val="333333"/>
          <w:sz w:val="24"/>
          <w:szCs w:val="24"/>
          <w:shd w:val="clear" w:color="auto" w:fill="FFFFFF"/>
        </w:rPr>
        <w:t xml:space="preserve">2 sensores HC-SR04, </w:t>
      </w:r>
      <w:r>
        <w:rPr>
          <w:rFonts w:ascii="Arial" w:hAnsi="Arial" w:cs="Arial"/>
          <w:color w:val="333333"/>
          <w:sz w:val="24"/>
          <w:szCs w:val="24"/>
          <w:shd w:val="clear" w:color="auto" w:fill="FFFFFF"/>
        </w:rPr>
        <w:t xml:space="preserve">ubicados </w:t>
      </w:r>
      <w:r w:rsidRPr="00F923C8">
        <w:rPr>
          <w:rFonts w:ascii="Arial" w:hAnsi="Arial" w:cs="Arial"/>
          <w:color w:val="333333"/>
          <w:sz w:val="24"/>
          <w:szCs w:val="24"/>
          <w:shd w:val="clear" w:color="auto" w:fill="FFFFFF"/>
        </w:rPr>
        <w:t>uno en cada lateral para verificar objetos en dichos lugres</w:t>
      </w:r>
      <w:r>
        <w:rPr>
          <w:rFonts w:ascii="Arial" w:hAnsi="Arial" w:cs="Arial"/>
          <w:color w:val="333333"/>
          <w:sz w:val="24"/>
          <w:szCs w:val="24"/>
          <w:shd w:val="clear" w:color="auto" w:fill="FFFFFF"/>
        </w:rPr>
        <w:t xml:space="preserve">, un </w:t>
      </w:r>
      <w:r w:rsidRPr="00F923C8">
        <w:rPr>
          <w:rFonts w:ascii="Arial" w:hAnsi="Arial" w:cs="Arial"/>
          <w:color w:val="333333"/>
          <w:sz w:val="24"/>
          <w:szCs w:val="24"/>
          <w:shd w:val="clear" w:color="auto" w:fill="FFFFFF"/>
        </w:rPr>
        <w:t>sensor de monóxido de carbono MQ-7</w:t>
      </w:r>
      <w:r>
        <w:rPr>
          <w:rFonts w:ascii="Arial" w:hAnsi="Arial" w:cs="Arial"/>
          <w:color w:val="333333"/>
          <w:sz w:val="24"/>
          <w:szCs w:val="24"/>
          <w:shd w:val="clear" w:color="auto" w:fill="FFFFFF"/>
        </w:rPr>
        <w:t xml:space="preserve"> y l</w:t>
      </w:r>
      <w:r w:rsidRPr="00F923C8">
        <w:rPr>
          <w:rFonts w:ascii="Arial" w:hAnsi="Arial" w:cs="Arial"/>
          <w:color w:val="333333"/>
          <w:sz w:val="24"/>
          <w:szCs w:val="24"/>
          <w:shd w:val="clear" w:color="auto" w:fill="FFFFFF"/>
        </w:rPr>
        <w:t>a cámara de Raspberry en el frente</w:t>
      </w:r>
      <w:r>
        <w:rPr>
          <w:rFonts w:ascii="Arial" w:hAnsi="Arial" w:cs="Arial"/>
          <w:color w:val="333333"/>
          <w:sz w:val="24"/>
          <w:szCs w:val="24"/>
          <w:shd w:val="clear" w:color="auto" w:fill="FFFFFF"/>
        </w:rPr>
        <w:t>.</w:t>
      </w:r>
    </w:p>
    <w:p w14:paraId="49350C49" w14:textId="77777777" w:rsidR="006D6B4B" w:rsidRPr="00F923C8" w:rsidRDefault="006D6B4B" w:rsidP="006D6B4B">
      <w:pPr>
        <w:rPr>
          <w:rFonts w:ascii="Arial" w:hAnsi="Arial" w:cs="Arial"/>
          <w:color w:val="333333"/>
          <w:sz w:val="24"/>
          <w:szCs w:val="24"/>
          <w:shd w:val="clear" w:color="auto" w:fill="FFFFFF"/>
        </w:rPr>
      </w:pPr>
    </w:p>
    <w:p w14:paraId="132537E5" w14:textId="77777777" w:rsidR="006D6B4B" w:rsidRDefault="006D6B4B" w:rsidP="006D6B4B">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4</w:t>
      </w:r>
      <w:r w:rsidRPr="00F923C8">
        <w:rPr>
          <w:rFonts w:ascii="Arial" w:hAnsi="Arial" w:cs="Arial"/>
          <w:color w:val="333333"/>
          <w:sz w:val="24"/>
          <w:szCs w:val="24"/>
          <w:shd w:val="clear" w:color="auto" w:fill="FFFFFF"/>
        </w:rPr>
        <w:t xml:space="preserve">: El nivel superior es el que se equipa con la batería portátil </w:t>
      </w:r>
      <w:r>
        <w:rPr>
          <w:rFonts w:ascii="Arial" w:hAnsi="Arial" w:cs="Arial"/>
          <w:color w:val="333333"/>
          <w:sz w:val="24"/>
          <w:szCs w:val="24"/>
          <w:shd w:val="clear" w:color="auto" w:fill="FFFFFF"/>
        </w:rPr>
        <w:t xml:space="preserve">con carga </w:t>
      </w:r>
      <w:r w:rsidRPr="00F923C8">
        <w:rPr>
          <w:rFonts w:ascii="Arial" w:hAnsi="Arial" w:cs="Arial"/>
          <w:color w:val="333333"/>
          <w:sz w:val="24"/>
          <w:szCs w:val="24"/>
          <w:shd w:val="clear" w:color="auto" w:fill="FFFFFF"/>
        </w:rPr>
        <w:t>solar y que se conecta directamente a la Raspberry</w:t>
      </w:r>
      <w:r>
        <w:rPr>
          <w:rFonts w:ascii="Arial" w:hAnsi="Arial" w:cs="Arial"/>
          <w:color w:val="333333"/>
          <w:sz w:val="24"/>
          <w:szCs w:val="24"/>
          <w:shd w:val="clear" w:color="auto" w:fill="FFFFFF"/>
        </w:rPr>
        <w:t>.</w:t>
      </w:r>
      <w:r w:rsidRPr="00F923C8">
        <w:rPr>
          <w:rFonts w:ascii="Arial" w:hAnsi="Arial" w:cs="Arial"/>
          <w:color w:val="333333"/>
          <w:sz w:val="24"/>
          <w:szCs w:val="24"/>
          <w:shd w:val="clear" w:color="auto" w:fill="FFFFFF"/>
        </w:rPr>
        <w:t xml:space="preserve"> </w:t>
      </w:r>
      <w:r>
        <w:rPr>
          <w:rFonts w:ascii="Arial" w:hAnsi="Arial" w:cs="Arial"/>
          <w:color w:val="333333"/>
          <w:sz w:val="24"/>
          <w:szCs w:val="24"/>
          <w:shd w:val="clear" w:color="auto" w:fill="FFFFFF"/>
        </w:rPr>
        <w:t>A</w:t>
      </w:r>
      <w:r w:rsidRPr="00F923C8">
        <w:rPr>
          <w:rFonts w:ascii="Arial" w:hAnsi="Arial" w:cs="Arial"/>
          <w:color w:val="333333"/>
          <w:sz w:val="24"/>
          <w:szCs w:val="24"/>
          <w:shd w:val="clear" w:color="auto" w:fill="FFFFFF"/>
        </w:rPr>
        <w:t>demás se encuentra a la vista</w:t>
      </w:r>
      <w:r>
        <w:rPr>
          <w:rFonts w:ascii="Arial" w:hAnsi="Arial" w:cs="Arial"/>
          <w:color w:val="333333"/>
          <w:sz w:val="24"/>
          <w:szCs w:val="24"/>
          <w:shd w:val="clear" w:color="auto" w:fill="FFFFFF"/>
        </w:rPr>
        <w:t xml:space="preserve"> </w:t>
      </w:r>
      <w:r w:rsidRPr="00F923C8">
        <w:rPr>
          <w:rFonts w:ascii="Arial" w:hAnsi="Arial" w:cs="Arial"/>
          <w:color w:val="333333"/>
          <w:sz w:val="24"/>
          <w:szCs w:val="24"/>
          <w:shd w:val="clear" w:color="auto" w:fill="FFFFFF"/>
        </w:rPr>
        <w:t>el GPS y el sensor de temperatura DS18B20. Este último conectado al Arduino Nano.</w:t>
      </w:r>
    </w:p>
    <w:p w14:paraId="15DE0AD6" w14:textId="77777777" w:rsidR="006D6B4B" w:rsidRPr="003B7ACB" w:rsidRDefault="006D6B4B" w:rsidP="006D6B4B">
      <w:pPr>
        <w:rPr>
          <w:rStyle w:val="Hipervnculo"/>
          <w:rFonts w:ascii="Arial" w:hAnsi="Arial" w:cs="Arial"/>
          <w:sz w:val="28"/>
          <w:szCs w:val="28"/>
          <w:shd w:val="clear" w:color="auto" w:fill="FFFFFF"/>
        </w:rPr>
      </w:pPr>
    </w:p>
    <w:p w14:paraId="02526187" w14:textId="77777777" w:rsidR="006D6B4B" w:rsidRDefault="006D6B4B" w:rsidP="006D6B4B">
      <w:pPr>
        <w:rPr>
          <w:rFonts w:ascii="Arial" w:hAnsi="Arial" w:cs="Arial"/>
          <w:bCs/>
          <w:color w:val="222222"/>
          <w:sz w:val="28"/>
          <w:szCs w:val="28"/>
          <w:shd w:val="clear" w:color="auto" w:fill="FFFFFF"/>
        </w:rPr>
      </w:pPr>
    </w:p>
    <w:p w14:paraId="2D742AD9" w14:textId="77777777" w:rsidR="006D6B4B" w:rsidRPr="002F74DC" w:rsidRDefault="006D6B4B" w:rsidP="006D6B4B">
      <w:pPr>
        <w:rPr>
          <w:rFonts w:ascii="Arial" w:hAnsi="Arial" w:cs="Arial"/>
          <w:bCs/>
          <w:color w:val="222222"/>
          <w:sz w:val="28"/>
          <w:szCs w:val="28"/>
          <w:shd w:val="clear" w:color="auto" w:fill="FFFFFF"/>
        </w:rPr>
      </w:pPr>
    </w:p>
    <w:p w14:paraId="7AED4749" w14:textId="77777777" w:rsidR="006D6B4B" w:rsidRPr="00E50E85" w:rsidRDefault="006D6B4B" w:rsidP="006D6B4B">
      <w:pPr>
        <w:pStyle w:val="Ttulo2"/>
        <w:rPr>
          <w:b/>
          <w:sz w:val="32"/>
          <w:szCs w:val="32"/>
          <w:shd w:val="clear" w:color="auto" w:fill="FFFFFF"/>
        </w:rPr>
      </w:pPr>
      <w:bookmarkStart w:id="470" w:name="_Toc509667202"/>
      <w:r>
        <w:rPr>
          <w:b/>
          <w:sz w:val="32"/>
          <w:szCs w:val="32"/>
          <w:shd w:val="clear" w:color="auto" w:fill="FFFFFF"/>
        </w:rPr>
        <w:lastRenderedPageBreak/>
        <w:t xml:space="preserve">9.3 </w:t>
      </w:r>
      <w:r w:rsidRPr="00E50E85">
        <w:rPr>
          <w:b/>
          <w:sz w:val="32"/>
          <w:szCs w:val="32"/>
          <w:shd w:val="clear" w:color="auto" w:fill="FFFFFF"/>
        </w:rPr>
        <w:t>Esquemas de conexión de componentes Arduino</w:t>
      </w:r>
      <w:bookmarkEnd w:id="470"/>
    </w:p>
    <w:p w14:paraId="7BD4A3AB" w14:textId="77777777" w:rsidR="006D6B4B" w:rsidRPr="0007377B" w:rsidRDefault="006D6B4B" w:rsidP="006D6B4B">
      <w:pPr>
        <w:rPr>
          <w:rFonts w:ascii="Arial" w:hAnsi="Arial" w:cs="Arial"/>
          <w:b/>
          <w:bCs/>
          <w:color w:val="222222"/>
          <w:sz w:val="28"/>
          <w:szCs w:val="28"/>
          <w:shd w:val="clear" w:color="auto" w:fill="FFFFFF"/>
        </w:rPr>
      </w:pPr>
    </w:p>
    <w:p w14:paraId="2797C38B" w14:textId="77777777" w:rsidR="006D6B4B" w:rsidRDefault="006D6B4B" w:rsidP="006D6B4B">
      <w:pPr>
        <w:rPr>
          <w:rFonts w:ascii="Arial" w:hAnsi="Arial" w:cs="Arial"/>
          <w:color w:val="333333"/>
          <w:sz w:val="24"/>
          <w:szCs w:val="24"/>
          <w:shd w:val="clear" w:color="auto" w:fill="FFFFFF"/>
        </w:rPr>
      </w:pPr>
      <w:r w:rsidRPr="00E50E85">
        <w:rPr>
          <w:rFonts w:ascii="Arial" w:hAnsi="Arial" w:cs="Arial"/>
          <w:color w:val="333333"/>
          <w:sz w:val="24"/>
          <w:szCs w:val="24"/>
          <w:shd w:val="clear" w:color="auto" w:fill="FFFFFF"/>
        </w:rPr>
        <w:t>En las siguientes imágenes se pueden apreciar los esquemas básicos de conexión, a la plataforma Arduino, de los diversos actuadores, sensores y módulos que componen al SAR (antes descriptos)</w:t>
      </w:r>
      <w:r>
        <w:rPr>
          <w:rFonts w:ascii="Arial" w:hAnsi="Arial" w:cs="Arial"/>
          <w:color w:val="333333"/>
          <w:sz w:val="24"/>
          <w:szCs w:val="24"/>
          <w:shd w:val="clear" w:color="auto" w:fill="FFFFFF"/>
        </w:rPr>
        <w:t>.</w:t>
      </w:r>
    </w:p>
    <w:p w14:paraId="04357F0C" w14:textId="77777777" w:rsidR="006D6B4B" w:rsidRDefault="006D6B4B" w:rsidP="006D6B4B">
      <w:pPr>
        <w:rPr>
          <w:rFonts w:ascii="Arial" w:hAnsi="Arial" w:cs="Arial"/>
          <w:bCs/>
          <w:color w:val="222222"/>
          <w:sz w:val="28"/>
          <w:szCs w:val="28"/>
          <w:shd w:val="clear" w:color="auto" w:fill="FFFFFF"/>
        </w:rPr>
      </w:pPr>
    </w:p>
    <w:p w14:paraId="135790C8" w14:textId="77777777" w:rsidR="006D6B4B" w:rsidRDefault="006D6B4B" w:rsidP="006D6B4B">
      <w:pPr>
        <w:keepNext/>
        <w:jc w:val="center"/>
      </w:pPr>
      <w:r>
        <w:rPr>
          <w:noProof/>
          <w:lang w:val="en-US" w:eastAsia="en-US"/>
        </w:rPr>
        <w:drawing>
          <wp:inline distT="0" distB="0" distL="0" distR="0" wp14:anchorId="29F9023D" wp14:editId="50D7AD6F">
            <wp:extent cx="3876675" cy="3638550"/>
            <wp:effectExtent l="0" t="0" r="9525" b="0"/>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76675" cy="3638550"/>
                    </a:xfrm>
                    <a:prstGeom prst="rect">
                      <a:avLst/>
                    </a:prstGeom>
                    <a:noFill/>
                    <a:ln>
                      <a:noFill/>
                    </a:ln>
                  </pic:spPr>
                </pic:pic>
              </a:graphicData>
            </a:graphic>
          </wp:inline>
        </w:drawing>
      </w:r>
    </w:p>
    <w:p w14:paraId="2159FC95" w14:textId="03E23F7B" w:rsidR="006D6B4B" w:rsidRDefault="006D6B4B" w:rsidP="006D6B4B">
      <w:pPr>
        <w:pStyle w:val="Descripcin"/>
        <w:jc w:val="center"/>
      </w:pPr>
      <w:r>
        <w:t xml:space="preserve">Ilustración </w:t>
      </w:r>
      <w:fldSimple w:instr=" SEQ Ilustración \* ARABIC ">
        <w:r w:rsidR="00E235E4">
          <w:rPr>
            <w:noProof/>
          </w:rPr>
          <w:t>71</w:t>
        </w:r>
      </w:fldSimple>
      <w:r>
        <w:t xml:space="preserve"> - Esquema de conexión de sensor de monoxido MQ-7 a Arduino Mega</w:t>
      </w:r>
    </w:p>
    <w:p w14:paraId="143BB540" w14:textId="77777777" w:rsidR="006D6B4B" w:rsidRDefault="006D6B4B" w:rsidP="006D6B4B">
      <w:pPr>
        <w:keepNext/>
        <w:jc w:val="center"/>
      </w:pPr>
      <w:r>
        <w:rPr>
          <w:noProof/>
          <w:lang w:val="en-US" w:eastAsia="en-US"/>
        </w:rPr>
        <w:drawing>
          <wp:inline distT="0" distB="0" distL="0" distR="0" wp14:anchorId="7D255BE7" wp14:editId="1D43B24B">
            <wp:extent cx="2171700" cy="3057525"/>
            <wp:effectExtent l="0" t="0" r="0" b="9525"/>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171700" cy="3057525"/>
                    </a:xfrm>
                    <a:prstGeom prst="rect">
                      <a:avLst/>
                    </a:prstGeom>
                    <a:noFill/>
                    <a:ln>
                      <a:noFill/>
                    </a:ln>
                  </pic:spPr>
                </pic:pic>
              </a:graphicData>
            </a:graphic>
          </wp:inline>
        </w:drawing>
      </w:r>
    </w:p>
    <w:p w14:paraId="51A518EA" w14:textId="49AC1D58" w:rsidR="006D6B4B" w:rsidRDefault="006D6B4B" w:rsidP="006D6B4B">
      <w:pPr>
        <w:pStyle w:val="Descripcin"/>
        <w:jc w:val="center"/>
      </w:pPr>
      <w:r>
        <w:t xml:space="preserve">Ilustración </w:t>
      </w:r>
      <w:fldSimple w:instr=" SEQ Ilustración \* ARABIC ">
        <w:r w:rsidR="00E235E4">
          <w:rPr>
            <w:noProof/>
          </w:rPr>
          <w:t>72</w:t>
        </w:r>
      </w:fldSimple>
      <w:r>
        <w:t xml:space="preserve"> - Esquema de conexión de sensor de temperatura DS18D20 a Arduino Nano</w:t>
      </w:r>
    </w:p>
    <w:p w14:paraId="45B9997B" w14:textId="77777777" w:rsidR="006D6B4B" w:rsidRDefault="006D6B4B" w:rsidP="006D6B4B">
      <w:pPr>
        <w:jc w:val="center"/>
        <w:rPr>
          <w:rFonts w:ascii="Arial" w:hAnsi="Arial" w:cs="Arial"/>
          <w:bCs/>
          <w:color w:val="222222"/>
          <w:sz w:val="28"/>
          <w:szCs w:val="28"/>
          <w:shd w:val="clear" w:color="auto" w:fill="FFFFFF"/>
        </w:rPr>
      </w:pPr>
    </w:p>
    <w:p w14:paraId="7C41E0AB" w14:textId="77777777" w:rsidR="006D6B4B" w:rsidRDefault="006D6B4B" w:rsidP="006D6B4B">
      <w:pPr>
        <w:keepNext/>
        <w:jc w:val="center"/>
      </w:pPr>
      <w:r>
        <w:rPr>
          <w:noProof/>
          <w:lang w:val="en-US" w:eastAsia="en-US"/>
        </w:rPr>
        <w:lastRenderedPageBreak/>
        <w:drawing>
          <wp:inline distT="0" distB="0" distL="0" distR="0" wp14:anchorId="491BA703" wp14:editId="44E2E7AB">
            <wp:extent cx="5400040" cy="3433656"/>
            <wp:effectExtent l="0" t="0" r="0" b="0"/>
            <wp:docPr id="1075" name="Imagen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40" cy="3433656"/>
                    </a:xfrm>
                    <a:prstGeom prst="rect">
                      <a:avLst/>
                    </a:prstGeom>
                    <a:noFill/>
                    <a:ln>
                      <a:noFill/>
                    </a:ln>
                  </pic:spPr>
                </pic:pic>
              </a:graphicData>
            </a:graphic>
          </wp:inline>
        </w:drawing>
      </w:r>
    </w:p>
    <w:p w14:paraId="0654E9EC" w14:textId="147A09DE" w:rsidR="006D6B4B" w:rsidRDefault="006D6B4B" w:rsidP="006D6B4B">
      <w:pPr>
        <w:pStyle w:val="Descripcin"/>
        <w:jc w:val="center"/>
      </w:pPr>
      <w:r>
        <w:t xml:space="preserve">Ilustración </w:t>
      </w:r>
      <w:fldSimple w:instr=" SEQ Ilustración \* ARABIC ">
        <w:r w:rsidR="00E235E4">
          <w:rPr>
            <w:noProof/>
          </w:rPr>
          <w:t>73</w:t>
        </w:r>
      </w:fldSimple>
      <w:r>
        <w:t xml:space="preserve"> - Esquema de conexión de sensores ultrasónicos HC-SR04 con Arduino Mega</w:t>
      </w:r>
    </w:p>
    <w:p w14:paraId="029EC87F" w14:textId="77777777" w:rsidR="006D6B4B" w:rsidRDefault="006D6B4B" w:rsidP="006D6B4B">
      <w:pPr>
        <w:keepNext/>
        <w:jc w:val="center"/>
      </w:pPr>
      <w:r>
        <w:rPr>
          <w:noProof/>
          <w:lang w:val="en-US" w:eastAsia="en-US"/>
        </w:rPr>
        <w:drawing>
          <wp:inline distT="0" distB="0" distL="0" distR="0" wp14:anchorId="4FDE7332" wp14:editId="23F62A78">
            <wp:extent cx="5400040" cy="2849828"/>
            <wp:effectExtent l="0" t="0" r="0" b="8255"/>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0040" cy="2849828"/>
                    </a:xfrm>
                    <a:prstGeom prst="rect">
                      <a:avLst/>
                    </a:prstGeom>
                    <a:noFill/>
                    <a:ln>
                      <a:noFill/>
                    </a:ln>
                  </pic:spPr>
                </pic:pic>
              </a:graphicData>
            </a:graphic>
          </wp:inline>
        </w:drawing>
      </w:r>
    </w:p>
    <w:p w14:paraId="207E67BC" w14:textId="6EE5C7FD" w:rsidR="006D6B4B" w:rsidRDefault="006D6B4B" w:rsidP="006D6B4B">
      <w:pPr>
        <w:pStyle w:val="Descripcin"/>
        <w:jc w:val="center"/>
      </w:pPr>
      <w:r>
        <w:t xml:space="preserve">Ilustración </w:t>
      </w:r>
      <w:fldSimple w:instr=" SEQ Ilustración \* ARABIC ">
        <w:r w:rsidR="00E235E4">
          <w:rPr>
            <w:noProof/>
          </w:rPr>
          <w:t>74</w:t>
        </w:r>
      </w:fldSimple>
      <w:r>
        <w:t xml:space="preserve"> - Esquema de conexión de módulo GPS con Arduino UNO</w:t>
      </w:r>
    </w:p>
    <w:p w14:paraId="2C5E6899" w14:textId="77777777" w:rsidR="006D6B4B" w:rsidRDefault="006D6B4B" w:rsidP="006D6B4B">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3CDF8322" w14:textId="77777777" w:rsidR="006D6B4B" w:rsidRDefault="006D6B4B" w:rsidP="006D6B4B">
      <w:pPr>
        <w:keepNext/>
        <w:jc w:val="center"/>
      </w:pPr>
      <w:r>
        <w:rPr>
          <w:noProof/>
          <w:lang w:val="en-US" w:eastAsia="en-US"/>
        </w:rPr>
        <w:lastRenderedPageBreak/>
        <w:drawing>
          <wp:inline distT="0" distB="0" distL="0" distR="0" wp14:anchorId="35C80740" wp14:editId="55CAEAEE">
            <wp:extent cx="5400040" cy="3780889"/>
            <wp:effectExtent l="0" t="0" r="0" b="0"/>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3780889"/>
                    </a:xfrm>
                    <a:prstGeom prst="rect">
                      <a:avLst/>
                    </a:prstGeom>
                    <a:noFill/>
                    <a:ln>
                      <a:noFill/>
                    </a:ln>
                  </pic:spPr>
                </pic:pic>
              </a:graphicData>
            </a:graphic>
          </wp:inline>
        </w:drawing>
      </w:r>
    </w:p>
    <w:p w14:paraId="65B6891D" w14:textId="0FFAB329" w:rsidR="006D6B4B" w:rsidRDefault="006D6B4B" w:rsidP="006D6B4B">
      <w:pPr>
        <w:pStyle w:val="Descripcin"/>
        <w:jc w:val="center"/>
      </w:pPr>
      <w:r>
        <w:t xml:space="preserve">Ilustración </w:t>
      </w:r>
      <w:fldSimple w:instr=" SEQ Ilustración \* ARABIC ">
        <w:r w:rsidR="00E235E4">
          <w:rPr>
            <w:noProof/>
          </w:rPr>
          <w:t>75</w:t>
        </w:r>
      </w:fldSimple>
      <w:r>
        <w:t xml:space="preserve"> - Esquema de conexión de puente H y motores con Arduino UNO</w:t>
      </w:r>
    </w:p>
    <w:p w14:paraId="26B70E9B" w14:textId="77777777" w:rsidR="006D6B4B" w:rsidRDefault="006D6B4B" w:rsidP="006D6B4B">
      <w:pPr>
        <w:spacing w:after="160" w:line="259" w:lineRule="auto"/>
        <w:jc w:val="left"/>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57B80774" w14:textId="77777777" w:rsidR="006D6B4B" w:rsidRPr="00EB4DF6" w:rsidRDefault="006D6B4B" w:rsidP="006D6B4B">
      <w:pPr>
        <w:pStyle w:val="Ttulo2"/>
        <w:rPr>
          <w:b/>
          <w:sz w:val="32"/>
          <w:szCs w:val="32"/>
          <w:shd w:val="clear" w:color="auto" w:fill="FFFFFF"/>
        </w:rPr>
      </w:pPr>
      <w:bookmarkStart w:id="471" w:name="_Toc509667203"/>
      <w:r w:rsidRPr="00EB4DF6">
        <w:rPr>
          <w:b/>
          <w:sz w:val="32"/>
          <w:szCs w:val="32"/>
          <w:shd w:val="clear" w:color="auto" w:fill="FFFFFF"/>
        </w:rPr>
        <w:lastRenderedPageBreak/>
        <w:t>Resumen</w:t>
      </w:r>
      <w:bookmarkEnd w:id="471"/>
    </w:p>
    <w:p w14:paraId="4A02E15B" w14:textId="77777777" w:rsidR="006D6B4B" w:rsidRDefault="006D6B4B" w:rsidP="006D6B4B">
      <w:pPr>
        <w:rPr>
          <w:rFonts w:ascii="Arial" w:hAnsi="Arial" w:cs="Arial"/>
          <w:color w:val="333333"/>
          <w:sz w:val="24"/>
          <w:szCs w:val="24"/>
          <w:shd w:val="clear" w:color="auto" w:fill="FFFFFF"/>
        </w:rPr>
      </w:pPr>
    </w:p>
    <w:p w14:paraId="6B8C2F55" w14:textId="77777777" w:rsidR="006D6B4B" w:rsidRDefault="006D6B4B" w:rsidP="006D6B4B">
      <w:pPr>
        <w:rPr>
          <w:rFonts w:ascii="Arial" w:hAnsi="Arial" w:cs="Arial"/>
          <w:color w:val="333333"/>
          <w:sz w:val="24"/>
          <w:szCs w:val="24"/>
          <w:shd w:val="clear" w:color="auto" w:fill="FFFFFF"/>
        </w:rPr>
      </w:pPr>
      <w:r w:rsidRPr="00C2760C">
        <w:rPr>
          <w:rFonts w:ascii="Arial" w:hAnsi="Arial" w:cs="Arial"/>
          <w:color w:val="333333"/>
          <w:sz w:val="24"/>
          <w:szCs w:val="24"/>
          <w:shd w:val="clear" w:color="auto" w:fill="FFFFFF"/>
        </w:rPr>
        <w:t>En este capítulo se pudo apreciar la arquitectura del SAR, para ello se describieron los distintos componentes con los que cuenta. La Raspberry Pi cumple un rol fundamental dentro del robot, dado que es el centro de control del mismo. Contiene la App que permite la manipulación del SAR.</w:t>
      </w:r>
    </w:p>
    <w:p w14:paraId="7C00B075" w14:textId="77777777" w:rsidR="006D6B4B" w:rsidRPr="00C2760C" w:rsidRDefault="006D6B4B" w:rsidP="006D6B4B">
      <w:pPr>
        <w:rPr>
          <w:rFonts w:ascii="Arial" w:hAnsi="Arial" w:cs="Arial"/>
          <w:color w:val="333333"/>
          <w:sz w:val="24"/>
          <w:szCs w:val="24"/>
          <w:shd w:val="clear" w:color="auto" w:fill="FFFFFF"/>
        </w:rPr>
      </w:pPr>
    </w:p>
    <w:p w14:paraId="417E7DF4" w14:textId="77777777" w:rsidR="006D6B4B" w:rsidRDefault="006D6B4B" w:rsidP="006D6B4B">
      <w:pPr>
        <w:rPr>
          <w:rFonts w:ascii="Arial" w:hAnsi="Arial" w:cs="Arial"/>
          <w:color w:val="333333"/>
          <w:sz w:val="24"/>
          <w:szCs w:val="24"/>
          <w:shd w:val="clear" w:color="auto" w:fill="FFFFFF"/>
        </w:rPr>
      </w:pPr>
      <w:r w:rsidRPr="00C2760C">
        <w:rPr>
          <w:rFonts w:ascii="Arial" w:hAnsi="Arial" w:cs="Arial"/>
          <w:color w:val="333333"/>
          <w:sz w:val="24"/>
          <w:szCs w:val="24"/>
          <w:shd w:val="clear" w:color="auto" w:fill="FFFFFF"/>
        </w:rPr>
        <w:t>Por otro lado, se vio que, tanto el Arduino Mega como el Nano sirven de intermediarios entre la Raspberry y el resto de los componentes (sensores, módulos y actuadores). Para ello se les debió cargar un protocolo denominado Firmata. Además, se detallaron los esquemas de conexión básicos entre un Arduino y los demás elementos del SAR.</w:t>
      </w:r>
    </w:p>
    <w:p w14:paraId="2CB2C073" w14:textId="77777777" w:rsidR="006D6B4B" w:rsidRPr="00C2760C" w:rsidRDefault="006D6B4B" w:rsidP="006D6B4B">
      <w:pPr>
        <w:rPr>
          <w:rFonts w:ascii="Arial" w:hAnsi="Arial" w:cs="Arial"/>
          <w:color w:val="333333"/>
          <w:sz w:val="24"/>
          <w:szCs w:val="24"/>
          <w:shd w:val="clear" w:color="auto" w:fill="FFFFFF"/>
        </w:rPr>
      </w:pPr>
    </w:p>
    <w:p w14:paraId="608DC834" w14:textId="77777777" w:rsidR="006D6B4B" w:rsidRPr="00C2760C" w:rsidRDefault="006D6B4B" w:rsidP="006D6B4B">
      <w:pPr>
        <w:rPr>
          <w:rFonts w:ascii="Arial" w:hAnsi="Arial" w:cs="Arial"/>
          <w:color w:val="333333"/>
          <w:sz w:val="24"/>
          <w:szCs w:val="24"/>
          <w:shd w:val="clear" w:color="auto" w:fill="FFFFFF"/>
        </w:rPr>
      </w:pPr>
      <w:r w:rsidRPr="00C2760C">
        <w:rPr>
          <w:rFonts w:ascii="Arial" w:hAnsi="Arial" w:cs="Arial"/>
          <w:color w:val="333333"/>
          <w:sz w:val="24"/>
          <w:szCs w:val="24"/>
          <w:shd w:val="clear" w:color="auto" w:fill="FFFFFF"/>
        </w:rPr>
        <w:t>Finalmente, se describió la estructura física del robot y los cuatro niveles con los que cuenta, además de que componentes contiene cada uno.</w:t>
      </w:r>
    </w:p>
    <w:p w14:paraId="3A465738" w14:textId="77777777" w:rsidR="006D6B4B" w:rsidRDefault="006D6B4B" w:rsidP="006D6B4B"/>
    <w:p w14:paraId="4E8584AC" w14:textId="77777777" w:rsidR="006D6B4B" w:rsidRDefault="006D6B4B">
      <w:pPr>
        <w:rPr>
          <w:b/>
          <w:color w:val="434343"/>
          <w:sz w:val="36"/>
          <w:szCs w:val="36"/>
        </w:rPr>
      </w:pPr>
      <w:r>
        <w:rPr>
          <w:sz w:val="36"/>
          <w:szCs w:val="36"/>
        </w:rPr>
        <w:br w:type="page"/>
      </w:r>
    </w:p>
    <w:p w14:paraId="526D3CA9" w14:textId="343E2105" w:rsidR="00285D66" w:rsidRPr="000D161B" w:rsidRDefault="00285D66" w:rsidP="000D161B">
      <w:pPr>
        <w:pStyle w:val="Ttulo1"/>
        <w:rPr>
          <w:sz w:val="36"/>
          <w:szCs w:val="36"/>
        </w:rPr>
      </w:pPr>
      <w:bookmarkStart w:id="472" w:name="_Toc509667204"/>
      <w:r w:rsidRPr="000D161B">
        <w:rPr>
          <w:sz w:val="36"/>
          <w:szCs w:val="36"/>
        </w:rPr>
        <w:lastRenderedPageBreak/>
        <w:t>Anexo de casos de pruebas</w:t>
      </w:r>
      <w:bookmarkEnd w:id="161"/>
      <w:bookmarkEnd w:id="472"/>
    </w:p>
    <w:p w14:paraId="463EC71D" w14:textId="77777777" w:rsidR="00285D66" w:rsidRPr="000D161B" w:rsidRDefault="00285D66" w:rsidP="000D161B">
      <w:pPr>
        <w:pStyle w:val="Ttulo2"/>
        <w:rPr>
          <w:b/>
          <w:sz w:val="32"/>
          <w:szCs w:val="32"/>
        </w:rPr>
      </w:pPr>
      <w:bookmarkStart w:id="473" w:name="_Toc509667205"/>
      <w:r w:rsidRPr="000D161B">
        <w:rPr>
          <w:b/>
          <w:sz w:val="32"/>
          <w:szCs w:val="32"/>
        </w:rPr>
        <w:t>Servomotor SG90</w:t>
      </w:r>
      <w:bookmarkEnd w:id="473"/>
    </w:p>
    <w:p w14:paraId="71696E29"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2FCEF543"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4B417CC"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C01E585" w14:textId="77777777" w:rsidR="00285D66" w:rsidRDefault="00285D66" w:rsidP="00285D66">
            <w:pPr>
              <w:jc w:val="center"/>
            </w:pPr>
            <w:r>
              <w:t>Probar el funcionamiento del servomotor SG90</w:t>
            </w:r>
          </w:p>
        </w:tc>
      </w:tr>
      <w:tr w:rsidR="00285D66" w14:paraId="08570ED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1A3CBEE"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3D332F6" w14:textId="77777777" w:rsidR="00285D66" w:rsidRDefault="00285D66" w:rsidP="00285D66">
            <w:pPr>
              <w:jc w:val="center"/>
            </w:pPr>
            <w:r>
              <w:t>SG90-01-funcionamiento</w:t>
            </w:r>
          </w:p>
        </w:tc>
      </w:tr>
      <w:tr w:rsidR="00285D66" w14:paraId="530AD51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EE1112B"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B5C67E6" w14:textId="77777777" w:rsidR="00285D66" w:rsidRDefault="00285D66" w:rsidP="00285D66">
            <w:pPr>
              <w:jc w:val="center"/>
            </w:pPr>
            <w:r>
              <w:t>Funcionamiento del servomotor SG90</w:t>
            </w:r>
          </w:p>
        </w:tc>
      </w:tr>
      <w:tr w:rsidR="00285D66" w14:paraId="0A769E6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19ED5C2"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57B68F7" w14:textId="77777777" w:rsidR="00285D66" w:rsidRDefault="00285D66" w:rsidP="00285D66">
            <w:pPr>
              <w:jc w:val="center"/>
            </w:pPr>
            <w:r>
              <w:t>Determinar el funcionamiento del servomotor</w:t>
            </w:r>
          </w:p>
        </w:tc>
      </w:tr>
      <w:tr w:rsidR="00285D66" w14:paraId="4E9073F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3A6B021"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CBFA101" w14:textId="77777777" w:rsidR="00285D66" w:rsidRDefault="00285D66" w:rsidP="00285D66">
            <w:pPr>
              <w:jc w:val="center"/>
            </w:pPr>
            <w:r>
              <w:t>Se desea conectar el servomotor SG90 a un Arduino UNO para determinar su correcto funcionamiento y ángulos de rotación con la precisión de 1° cada 20 ms (de fabrica)</w:t>
            </w:r>
          </w:p>
        </w:tc>
      </w:tr>
      <w:tr w:rsidR="00285D66" w14:paraId="4D01C4A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6BE7579"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3AD5E27" w14:textId="77777777" w:rsidR="00285D66" w:rsidRDefault="00285D66" w:rsidP="00285D66">
            <w:pPr>
              <w:jc w:val="center"/>
            </w:pPr>
            <w:r>
              <w:t>Funcionamiento correcto del servomotor en sus posibles ángulos de giro (90° a - 90°) con la precisión deseada</w:t>
            </w:r>
          </w:p>
        </w:tc>
      </w:tr>
      <w:tr w:rsidR="00285D66" w14:paraId="16B52F5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7E2F7C3"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947E8A7" w14:textId="77777777" w:rsidR="00285D66" w:rsidRDefault="00285D66" w:rsidP="00285D66">
            <w:pPr>
              <w:jc w:val="center"/>
            </w:pPr>
            <w:r>
              <w:t>No alcanzar ángulos de giros correctos, fallas en conexiones</w:t>
            </w:r>
          </w:p>
        </w:tc>
      </w:tr>
      <w:tr w:rsidR="00285D66" w14:paraId="69F33D6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FE56921"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EFEF8FE" w14:textId="77777777" w:rsidR="00285D66" w:rsidRDefault="00285D66" w:rsidP="00285D66">
            <w:pPr>
              <w:jc w:val="center"/>
            </w:pPr>
            <w:r>
              <w:t>Probar sin obstruir el servomotor con objetos</w:t>
            </w:r>
          </w:p>
          <w:p w14:paraId="76A31897" w14:textId="77777777" w:rsidR="00285D66" w:rsidRDefault="00285D66" w:rsidP="00285D66">
            <w:pPr>
              <w:jc w:val="center"/>
            </w:pPr>
          </w:p>
        </w:tc>
      </w:tr>
      <w:tr w:rsidR="00285D66" w14:paraId="12F73E4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387B5FE"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85DAABC" w14:textId="77777777" w:rsidR="00285D66" w:rsidRDefault="00285D66" w:rsidP="00285D66">
            <w:pPr>
              <w:jc w:val="center"/>
            </w:pPr>
            <w:r>
              <w:t>Módulo Arduino UNO</w:t>
            </w:r>
          </w:p>
          <w:p w14:paraId="3C6BE9DB" w14:textId="77777777" w:rsidR="00285D66" w:rsidRDefault="00285D66" w:rsidP="00285D66">
            <w:pPr>
              <w:jc w:val="center"/>
            </w:pPr>
            <w:r>
              <w:t>SG90</w:t>
            </w:r>
          </w:p>
        </w:tc>
      </w:tr>
      <w:tr w:rsidR="00285D66" w14:paraId="59BFAC8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1C8A0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BE7E16C" w14:textId="77777777" w:rsidR="00285D66" w:rsidRDefault="00285D66" w:rsidP="00285D66">
            <w:pPr>
              <w:jc w:val="center"/>
            </w:pPr>
            <w:r>
              <w:t>Schlapp-Mansilla</w:t>
            </w:r>
          </w:p>
        </w:tc>
      </w:tr>
      <w:tr w:rsidR="00285D66" w14:paraId="2AAD1CD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4A64AD"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6050C14" w14:textId="77777777" w:rsidR="00285D66" w:rsidRDefault="00285D66" w:rsidP="00285D66">
            <w:pPr>
              <w:jc w:val="center"/>
            </w:pPr>
            <w:r>
              <w:t>25-04-2017</w:t>
            </w:r>
          </w:p>
        </w:tc>
      </w:tr>
      <w:tr w:rsidR="00285D66" w14:paraId="7D69F32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E37C862"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D0F297F" w14:textId="77777777" w:rsidR="00285D66" w:rsidRDefault="00285D66" w:rsidP="00285D66">
            <w:pPr>
              <w:jc w:val="center"/>
            </w:pPr>
            <w:r>
              <w:t>[1] Se obtienen los ángulos de giros con la precisión correspondiente</w:t>
            </w:r>
          </w:p>
          <w:p w14:paraId="59B7DB6E" w14:textId="77777777" w:rsidR="00285D66" w:rsidRDefault="00285D66" w:rsidP="00285D66">
            <w:pPr>
              <w:jc w:val="center"/>
            </w:pPr>
          </w:p>
        </w:tc>
      </w:tr>
      <w:tr w:rsidR="00285D66" w14:paraId="2E37C24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4A34550"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6A6F5FC" w14:textId="77777777" w:rsidR="00285D66" w:rsidRDefault="00285D66" w:rsidP="00285D66">
            <w:pPr>
              <w:jc w:val="center"/>
            </w:pPr>
            <w:r>
              <w:t>[1] sg90-01-funcionamiento.ino</w:t>
            </w:r>
          </w:p>
        </w:tc>
      </w:tr>
      <w:tr w:rsidR="00285D66" w14:paraId="0C63BCA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C24EFB1"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00C213C" w14:textId="77777777" w:rsidR="00285D66" w:rsidRDefault="00285D66" w:rsidP="00285D66">
            <w:pPr>
              <w:rPr>
                <w:i/>
                <w:color w:val="2E74B5"/>
              </w:rPr>
            </w:pPr>
            <w:r>
              <w:rPr>
                <w:noProof/>
              </w:rPr>
              <w:drawing>
                <wp:anchor distT="114300" distB="114300" distL="114300" distR="114300" simplePos="0" relativeHeight="251328000" behindDoc="0" locked="0" layoutInCell="1" hidden="0" allowOverlap="1" wp14:anchorId="6C951225" wp14:editId="2DE6035D">
                  <wp:simplePos x="0" y="0"/>
                  <wp:positionH relativeFrom="margin">
                    <wp:posOffset>1143000</wp:posOffset>
                  </wp:positionH>
                  <wp:positionV relativeFrom="paragraph">
                    <wp:posOffset>-47624</wp:posOffset>
                  </wp:positionV>
                  <wp:extent cx="1566863" cy="1425588"/>
                  <wp:effectExtent l="0" t="0" r="0" b="0"/>
                  <wp:wrapSquare wrapText="bothSides" distT="114300" distB="114300" distL="114300" distR="11430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5"/>
                          <a:srcRect l="12101" t="18471" r="10191" b="10828"/>
                          <a:stretch>
                            <a:fillRect/>
                          </a:stretch>
                        </pic:blipFill>
                        <pic:spPr>
                          <a:xfrm>
                            <a:off x="0" y="0"/>
                            <a:ext cx="1566863" cy="1425588"/>
                          </a:xfrm>
                          <a:prstGeom prst="rect">
                            <a:avLst/>
                          </a:prstGeom>
                          <a:ln/>
                        </pic:spPr>
                      </pic:pic>
                    </a:graphicData>
                  </a:graphic>
                </wp:anchor>
              </w:drawing>
            </w:r>
          </w:p>
        </w:tc>
      </w:tr>
      <w:tr w:rsidR="00285D66" w14:paraId="593479E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9496C45"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0CB7AD8" w14:textId="77777777" w:rsidR="00285D66" w:rsidRDefault="00285D66" w:rsidP="00285D66">
            <w:pPr>
              <w:rPr>
                <w:i/>
                <w:color w:val="2E74B5"/>
              </w:rPr>
            </w:pPr>
            <w:r>
              <w:rPr>
                <w:i/>
                <w:noProof/>
                <w:color w:val="2E74B5"/>
              </w:rPr>
              <w:drawing>
                <wp:inline distT="114300" distB="114300" distL="114300" distR="114300" wp14:anchorId="6C1BCC3E" wp14:editId="01774EFA">
                  <wp:extent cx="4210050" cy="2159000"/>
                  <wp:effectExtent l="0" t="0" r="0" b="0"/>
                  <wp:docPr id="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6"/>
                          <a:srcRect/>
                          <a:stretch>
                            <a:fillRect/>
                          </a:stretch>
                        </pic:blipFill>
                        <pic:spPr>
                          <a:xfrm>
                            <a:off x="0" y="0"/>
                            <a:ext cx="4210050" cy="2159000"/>
                          </a:xfrm>
                          <a:prstGeom prst="rect">
                            <a:avLst/>
                          </a:prstGeom>
                          <a:ln/>
                        </pic:spPr>
                      </pic:pic>
                    </a:graphicData>
                  </a:graphic>
                </wp:inline>
              </w:drawing>
            </w:r>
          </w:p>
        </w:tc>
      </w:tr>
    </w:tbl>
    <w:p w14:paraId="4D3546B1" w14:textId="77777777" w:rsidR="00285D66" w:rsidRDefault="00285D66" w:rsidP="00285D66"/>
    <w:p w14:paraId="0FE5E1D9" w14:textId="77777777" w:rsidR="00285D66" w:rsidRDefault="00285D66" w:rsidP="00285D66"/>
    <w:p w14:paraId="01160ABE" w14:textId="77777777" w:rsidR="00285D66" w:rsidRPr="00DD257C" w:rsidRDefault="00285D66" w:rsidP="00DD257C">
      <w:pPr>
        <w:pStyle w:val="Ttulo3"/>
        <w:rPr>
          <w:b w:val="0"/>
          <w:sz w:val="28"/>
          <w:szCs w:val="28"/>
        </w:rPr>
      </w:pPr>
      <w:bookmarkStart w:id="474" w:name="_Toc509667206"/>
      <w:r w:rsidRPr="00DD257C">
        <w:rPr>
          <w:b w:val="0"/>
          <w:sz w:val="28"/>
          <w:szCs w:val="28"/>
        </w:rPr>
        <w:t>Código sg90-01-funcionamiento</w:t>
      </w:r>
      <w:bookmarkEnd w:id="474"/>
    </w:p>
    <w:p w14:paraId="45A6C46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C586C0"/>
          <w:sz w:val="21"/>
          <w:szCs w:val="21"/>
        </w:rPr>
        <w:t>#include</w:t>
      </w:r>
      <w:r w:rsidRPr="008B416B">
        <w:rPr>
          <w:rFonts w:ascii="Consolas" w:eastAsia="Times New Roman" w:hAnsi="Consolas" w:cs="Times New Roman"/>
          <w:color w:val="569CD6"/>
          <w:sz w:val="21"/>
          <w:szCs w:val="21"/>
        </w:rPr>
        <w:t xml:space="preserve"> </w:t>
      </w:r>
      <w:r w:rsidRPr="008B416B">
        <w:rPr>
          <w:rFonts w:ascii="Consolas" w:eastAsia="Times New Roman" w:hAnsi="Consolas" w:cs="Times New Roman"/>
          <w:color w:val="CE9178"/>
          <w:sz w:val="21"/>
          <w:szCs w:val="21"/>
        </w:rPr>
        <w:t>&lt;Servo.h&gt;</w:t>
      </w:r>
      <w:r w:rsidRPr="008B416B">
        <w:rPr>
          <w:rFonts w:ascii="Consolas" w:eastAsia="Times New Roman" w:hAnsi="Consolas" w:cs="Times New Roman"/>
          <w:color w:val="569CD6"/>
          <w:sz w:val="21"/>
          <w:szCs w:val="21"/>
        </w:rPr>
        <w:t xml:space="preserve"> </w:t>
      </w:r>
    </w:p>
    <w:p w14:paraId="29C8C7A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w:t>
      </w:r>
    </w:p>
    <w:p w14:paraId="169F639A"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Servo myservo;  </w:t>
      </w:r>
      <w:r w:rsidRPr="001436FE">
        <w:rPr>
          <w:rFonts w:ascii="Consolas" w:eastAsia="Times New Roman" w:hAnsi="Consolas" w:cs="Times New Roman"/>
          <w:color w:val="608B4E"/>
          <w:sz w:val="21"/>
          <w:szCs w:val="21"/>
          <w:lang w:val="en-US"/>
        </w:rPr>
        <w:t xml:space="preserve">// create servo object to control a servo </w:t>
      </w:r>
    </w:p>
    <w:p w14:paraId="7BBCC4F0"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twelve servo objects can be created on most boards</w:t>
      </w:r>
    </w:p>
    <w:p w14:paraId="13DC1BA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7E1DC83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int</w:t>
      </w:r>
      <w:r w:rsidRPr="001436FE">
        <w:rPr>
          <w:rFonts w:ascii="Consolas" w:eastAsia="Times New Roman" w:hAnsi="Consolas" w:cs="Times New Roman"/>
          <w:color w:val="D4D4D4"/>
          <w:sz w:val="21"/>
          <w:szCs w:val="21"/>
          <w:lang w:val="en-US"/>
        </w:rPr>
        <w:t xml:space="preserve"> pos = </w:t>
      </w:r>
      <w:r w:rsidRPr="001436FE">
        <w:rPr>
          <w:rFonts w:ascii="Consolas" w:eastAsia="Times New Roman" w:hAnsi="Consolas" w:cs="Times New Roman"/>
          <w:color w:val="B5CEA8"/>
          <w:sz w:val="21"/>
          <w:szCs w:val="21"/>
          <w:lang w:val="en-US"/>
        </w:rPr>
        <w:t>0</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variable to store the servo position </w:t>
      </w:r>
    </w:p>
    <w:p w14:paraId="5797753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6878D3D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setup</w:t>
      </w:r>
      <w:r w:rsidRPr="001436FE">
        <w:rPr>
          <w:rFonts w:ascii="Consolas" w:eastAsia="Times New Roman" w:hAnsi="Consolas" w:cs="Times New Roman"/>
          <w:color w:val="D4D4D4"/>
          <w:sz w:val="21"/>
          <w:szCs w:val="21"/>
          <w:lang w:val="en-US"/>
        </w:rPr>
        <w:t xml:space="preserve">() </w:t>
      </w:r>
    </w:p>
    <w:p w14:paraId="7E649C0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74C3859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myservo.</w:t>
      </w:r>
      <w:r w:rsidRPr="001436FE">
        <w:rPr>
          <w:rFonts w:ascii="Consolas" w:eastAsia="Times New Roman" w:hAnsi="Consolas" w:cs="Times New Roman"/>
          <w:color w:val="DCDCAA"/>
          <w:sz w:val="21"/>
          <w:szCs w:val="21"/>
          <w:lang w:val="en-US"/>
        </w:rPr>
        <w:t>attach</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9</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attaches the servo on pin 9 to the servo object </w:t>
      </w:r>
    </w:p>
    <w:p w14:paraId="0BE9278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0A9F5ED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1F06E375"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loop</w:t>
      </w:r>
      <w:r w:rsidRPr="001436FE">
        <w:rPr>
          <w:rFonts w:ascii="Consolas" w:eastAsia="Times New Roman" w:hAnsi="Consolas" w:cs="Times New Roman"/>
          <w:color w:val="D4D4D4"/>
          <w:sz w:val="21"/>
          <w:szCs w:val="21"/>
          <w:lang w:val="en-US"/>
        </w:rPr>
        <w:t xml:space="preserve">() </w:t>
      </w:r>
    </w:p>
    <w:p w14:paraId="6650C88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442AF39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for</w:t>
      </w:r>
      <w:r w:rsidRPr="001436FE">
        <w:rPr>
          <w:rFonts w:ascii="Consolas" w:eastAsia="Times New Roman" w:hAnsi="Consolas" w:cs="Times New Roman"/>
          <w:color w:val="D4D4D4"/>
          <w:sz w:val="21"/>
          <w:szCs w:val="21"/>
          <w:lang w:val="en-US"/>
        </w:rPr>
        <w:t xml:space="preserve">(pos = </w:t>
      </w:r>
      <w:r w:rsidRPr="001436FE">
        <w:rPr>
          <w:rFonts w:ascii="Consolas" w:eastAsia="Times New Roman" w:hAnsi="Consolas" w:cs="Times New Roman"/>
          <w:color w:val="B5CEA8"/>
          <w:sz w:val="21"/>
          <w:szCs w:val="21"/>
          <w:lang w:val="en-US"/>
        </w:rPr>
        <w:t>0</w:t>
      </w:r>
      <w:r w:rsidRPr="001436FE">
        <w:rPr>
          <w:rFonts w:ascii="Consolas" w:eastAsia="Times New Roman" w:hAnsi="Consolas" w:cs="Times New Roman"/>
          <w:color w:val="D4D4D4"/>
          <w:sz w:val="21"/>
          <w:szCs w:val="21"/>
          <w:lang w:val="en-US"/>
        </w:rPr>
        <w:t>; pos &lt;= -</w:t>
      </w:r>
      <w:r w:rsidRPr="001436FE">
        <w:rPr>
          <w:rFonts w:ascii="Consolas" w:eastAsia="Times New Roman" w:hAnsi="Consolas" w:cs="Times New Roman"/>
          <w:color w:val="B5CEA8"/>
          <w:sz w:val="21"/>
          <w:szCs w:val="21"/>
          <w:lang w:val="en-US"/>
        </w:rPr>
        <w:t>180</w:t>
      </w:r>
      <w:r w:rsidRPr="001436FE">
        <w:rPr>
          <w:rFonts w:ascii="Consolas" w:eastAsia="Times New Roman" w:hAnsi="Consolas" w:cs="Times New Roman"/>
          <w:color w:val="D4D4D4"/>
          <w:sz w:val="21"/>
          <w:szCs w:val="21"/>
          <w:lang w:val="en-US"/>
        </w:rPr>
        <w:t xml:space="preserve">; pos -= </w:t>
      </w:r>
      <w:r w:rsidRPr="001436FE">
        <w:rPr>
          <w:rFonts w:ascii="Consolas" w:eastAsia="Times New Roman" w:hAnsi="Consolas" w:cs="Times New Roman"/>
          <w:color w:val="B5CEA8"/>
          <w:sz w:val="21"/>
          <w:szCs w:val="21"/>
          <w:lang w:val="en-US"/>
        </w:rPr>
        <w:t>1</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goes from 0 degrees to 180 degrees </w:t>
      </w:r>
    </w:p>
    <w:p w14:paraId="3ED0837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w:t>
      </w:r>
      <w:r w:rsidRPr="001436FE">
        <w:rPr>
          <w:rFonts w:ascii="Consolas" w:eastAsia="Times New Roman" w:hAnsi="Consolas" w:cs="Times New Roman"/>
          <w:color w:val="608B4E"/>
          <w:sz w:val="21"/>
          <w:szCs w:val="21"/>
          <w:lang w:val="en-US"/>
        </w:rPr>
        <w:t xml:space="preserve">// in steps of 1 degree </w:t>
      </w:r>
    </w:p>
    <w:p w14:paraId="60500CE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myservo.</w:t>
      </w:r>
      <w:r w:rsidRPr="001436FE">
        <w:rPr>
          <w:rFonts w:ascii="Consolas" w:eastAsia="Times New Roman" w:hAnsi="Consolas" w:cs="Times New Roman"/>
          <w:color w:val="DCDCAA"/>
          <w:sz w:val="21"/>
          <w:szCs w:val="21"/>
          <w:lang w:val="en-US"/>
        </w:rPr>
        <w:t>write</w:t>
      </w:r>
      <w:r w:rsidRPr="001436FE">
        <w:rPr>
          <w:rFonts w:ascii="Consolas" w:eastAsia="Times New Roman" w:hAnsi="Consolas" w:cs="Times New Roman"/>
          <w:color w:val="D4D4D4"/>
          <w:sz w:val="21"/>
          <w:szCs w:val="21"/>
          <w:lang w:val="en-US"/>
        </w:rPr>
        <w:t xml:space="preserve">(pos);              </w:t>
      </w:r>
      <w:r w:rsidRPr="001436FE">
        <w:rPr>
          <w:rFonts w:ascii="Consolas" w:eastAsia="Times New Roman" w:hAnsi="Consolas" w:cs="Times New Roman"/>
          <w:color w:val="608B4E"/>
          <w:sz w:val="21"/>
          <w:szCs w:val="21"/>
          <w:lang w:val="en-US"/>
        </w:rPr>
        <w:t xml:space="preserve">// tell servo to go to position in variable 'pos' </w:t>
      </w:r>
    </w:p>
    <w:p w14:paraId="7A0BB4E2"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delay</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15</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waits 15ms for the servo to reach the position </w:t>
      </w:r>
    </w:p>
    <w:p w14:paraId="2E27406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 xml:space="preserve">} </w:t>
      </w:r>
    </w:p>
    <w:p w14:paraId="32DF9F6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47F29A97"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p>
    <w:p w14:paraId="412175D6" w14:textId="77777777" w:rsidR="00285D66" w:rsidRDefault="00285D66" w:rsidP="00285D66">
      <w:r>
        <w:br w:type="page"/>
      </w:r>
    </w:p>
    <w:p w14:paraId="3BB26A8F" w14:textId="77777777" w:rsidR="00285D66" w:rsidRPr="000D161B" w:rsidRDefault="00285D66" w:rsidP="000D161B">
      <w:pPr>
        <w:pStyle w:val="Ttulo2"/>
        <w:rPr>
          <w:b/>
          <w:sz w:val="32"/>
          <w:szCs w:val="32"/>
        </w:rPr>
      </w:pPr>
      <w:bookmarkStart w:id="475" w:name="_Toc509667207"/>
      <w:r w:rsidRPr="000D161B">
        <w:rPr>
          <w:b/>
          <w:sz w:val="32"/>
          <w:szCs w:val="32"/>
        </w:rPr>
        <w:lastRenderedPageBreak/>
        <w:t>Pruebas en el sensor de Monóxido de Carbono</w:t>
      </w:r>
      <w:bookmarkEnd w:id="475"/>
    </w:p>
    <w:p w14:paraId="46AEC54B"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48D83061"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9D3A3D1"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07404D0A" w14:textId="77777777" w:rsidR="00285D66" w:rsidRDefault="00285D66" w:rsidP="00285D66">
            <w:pPr>
              <w:jc w:val="center"/>
            </w:pPr>
            <w:r>
              <w:t>Probar la funcionalidad del sensor de monóxido de carbono MQ7</w:t>
            </w:r>
          </w:p>
        </w:tc>
      </w:tr>
      <w:tr w:rsidR="00285D66" w14:paraId="3DDF899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8C4D879"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2B16EA1" w14:textId="77777777" w:rsidR="00285D66" w:rsidRDefault="00285D66" w:rsidP="00285D66">
            <w:pPr>
              <w:jc w:val="center"/>
            </w:pPr>
            <w:r>
              <w:t>MQ7-01-funcionamiento</w:t>
            </w:r>
          </w:p>
          <w:p w14:paraId="0BEDD3B5" w14:textId="77777777" w:rsidR="00285D66" w:rsidRDefault="00285D66" w:rsidP="00285D66">
            <w:pPr>
              <w:jc w:val="center"/>
            </w:pPr>
          </w:p>
        </w:tc>
      </w:tr>
      <w:tr w:rsidR="00285D66" w14:paraId="49C5F05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3AE4098"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EF0DFCA" w14:textId="77777777" w:rsidR="00285D66" w:rsidRDefault="00285D66" w:rsidP="00285D66">
            <w:pPr>
              <w:jc w:val="center"/>
            </w:pPr>
            <w:r>
              <w:t>Funcionamiento del sensor MQ7</w:t>
            </w:r>
          </w:p>
        </w:tc>
      </w:tr>
      <w:tr w:rsidR="00285D66" w14:paraId="5E3AC7A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9A14C82"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010572" w14:textId="77777777" w:rsidR="00285D66" w:rsidRDefault="00285D66" w:rsidP="00285D66">
            <w:pPr>
              <w:jc w:val="center"/>
            </w:pPr>
            <w:r>
              <w:t>Determinar el funcionamiento correcto del sensor</w:t>
            </w:r>
          </w:p>
        </w:tc>
      </w:tr>
      <w:tr w:rsidR="00285D66" w14:paraId="5B9BC8F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00AE27C"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C9F7017" w14:textId="77777777" w:rsidR="00285D66" w:rsidRDefault="00285D66" w:rsidP="00285D66">
            <w:pPr>
              <w:jc w:val="center"/>
            </w:pPr>
            <w:r>
              <w:t>Se desea conectar el sensor de monóxido de carbono MQ7 con un Arduino UNO para verificar su correcta detección del gas CO</w:t>
            </w:r>
          </w:p>
        </w:tc>
      </w:tr>
      <w:tr w:rsidR="00285D66" w14:paraId="628FEDE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278B44D"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BA98CEA" w14:textId="77777777" w:rsidR="00285D66" w:rsidRDefault="00285D66" w:rsidP="00285D66">
            <w:pPr>
              <w:jc w:val="center"/>
            </w:pPr>
            <w:r>
              <w:t>Obtener la correcta existencia, o no, de gas CO en un ambiente determinado</w:t>
            </w:r>
          </w:p>
        </w:tc>
      </w:tr>
      <w:tr w:rsidR="00285D66" w14:paraId="0A3745C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A5F834"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82FBB74" w14:textId="77777777" w:rsidR="00285D66" w:rsidRDefault="00285D66" w:rsidP="00285D66">
            <w:pPr>
              <w:jc w:val="center"/>
            </w:pPr>
            <w:r>
              <w:t>No obtener la correcta existencia, o no, de gas CO</w:t>
            </w:r>
          </w:p>
        </w:tc>
      </w:tr>
      <w:tr w:rsidR="00285D66" w14:paraId="537690B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57DC290"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49DAFCE" w14:textId="77777777" w:rsidR="00285D66" w:rsidRDefault="00285D66" w:rsidP="00285D66">
            <w:pPr>
              <w:jc w:val="center"/>
            </w:pPr>
            <w:r>
              <w:t>Testear en entornos donde se esté seguro que los niveles de CO sean bajos o inexistentes</w:t>
            </w:r>
          </w:p>
          <w:p w14:paraId="706E5317" w14:textId="77777777" w:rsidR="00285D66" w:rsidRDefault="00285D66" w:rsidP="00285D66">
            <w:pPr>
              <w:jc w:val="center"/>
            </w:pPr>
            <w:r>
              <w:t>Testear en entornos donde se esté seguro que existan al menos pocos niveles de CO</w:t>
            </w:r>
          </w:p>
        </w:tc>
      </w:tr>
      <w:tr w:rsidR="00285D66" w14:paraId="10A002A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69AA3F6"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590C1EC" w14:textId="77777777" w:rsidR="00285D66" w:rsidRDefault="00285D66" w:rsidP="00285D66">
            <w:pPr>
              <w:jc w:val="center"/>
            </w:pPr>
            <w:r>
              <w:t>Módulo Arduino UNO</w:t>
            </w:r>
          </w:p>
          <w:p w14:paraId="4D6C655B" w14:textId="77777777" w:rsidR="00285D66" w:rsidRDefault="00285D66" w:rsidP="00285D66">
            <w:pPr>
              <w:jc w:val="center"/>
            </w:pPr>
            <w:r>
              <w:t>MQ7</w:t>
            </w:r>
          </w:p>
          <w:p w14:paraId="5279402E" w14:textId="77777777" w:rsidR="00285D66" w:rsidRDefault="00285D66" w:rsidP="00285D66">
            <w:pPr>
              <w:jc w:val="center"/>
            </w:pPr>
            <w:r>
              <w:t>Cables Hembra-Macho (x3)</w:t>
            </w:r>
          </w:p>
        </w:tc>
      </w:tr>
      <w:tr w:rsidR="00285D66" w14:paraId="47C7978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59351C8"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FB54291" w14:textId="77777777" w:rsidR="00285D66" w:rsidRDefault="00285D66" w:rsidP="00285D66">
            <w:pPr>
              <w:jc w:val="center"/>
            </w:pPr>
            <w:r>
              <w:t>Schlapp-Mansilla</w:t>
            </w:r>
          </w:p>
        </w:tc>
      </w:tr>
      <w:tr w:rsidR="00285D66" w14:paraId="56FBBC8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0C201B"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F388965" w14:textId="77777777" w:rsidR="00285D66" w:rsidRDefault="00285D66" w:rsidP="00285D66">
            <w:pPr>
              <w:jc w:val="center"/>
            </w:pPr>
            <w:r>
              <w:t>25-04-2017</w:t>
            </w:r>
          </w:p>
        </w:tc>
      </w:tr>
      <w:tr w:rsidR="00285D66" w14:paraId="67A2A90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27BB8BF"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F6B31FB" w14:textId="77777777" w:rsidR="00285D66" w:rsidRDefault="00285D66" w:rsidP="00285D66">
            <w:pPr>
              <w:jc w:val="center"/>
            </w:pPr>
            <w:r>
              <w:t>[1] Se obtuvieron niveles de CO esperados según los ambientes testeados.</w:t>
            </w:r>
          </w:p>
          <w:p w14:paraId="3E6945AC" w14:textId="77777777" w:rsidR="00285D66" w:rsidRDefault="00285D66" w:rsidP="00285D66">
            <w:pPr>
              <w:jc w:val="center"/>
            </w:pPr>
          </w:p>
        </w:tc>
      </w:tr>
      <w:tr w:rsidR="00285D66" w14:paraId="1435C3B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63A7D2D"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CE1242D" w14:textId="77777777" w:rsidR="00285D66" w:rsidRDefault="00285D66" w:rsidP="00285D66">
            <w:pPr>
              <w:jc w:val="center"/>
            </w:pPr>
            <w:r>
              <w:t>[1]MQ7-01-funcionamientoi.ino</w:t>
            </w:r>
          </w:p>
        </w:tc>
      </w:tr>
      <w:tr w:rsidR="00285D66" w14:paraId="4F2FE21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DA21693"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E48F019" w14:textId="77777777" w:rsidR="00285D66" w:rsidRDefault="00285D66" w:rsidP="00285D66">
            <w:pPr>
              <w:jc w:val="center"/>
              <w:rPr>
                <w:i/>
                <w:color w:val="2E74B5"/>
              </w:rPr>
            </w:pPr>
            <w:r>
              <w:rPr>
                <w:i/>
                <w:noProof/>
                <w:color w:val="2E74B5"/>
              </w:rPr>
              <w:drawing>
                <wp:inline distT="114300" distB="114300" distL="114300" distR="114300" wp14:anchorId="591D8863" wp14:editId="5D062750">
                  <wp:extent cx="2109788" cy="1734072"/>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7"/>
                          <a:srcRect l="5203" t="10835" r="7013" b="17155"/>
                          <a:stretch>
                            <a:fillRect/>
                          </a:stretch>
                        </pic:blipFill>
                        <pic:spPr>
                          <a:xfrm>
                            <a:off x="0" y="0"/>
                            <a:ext cx="2109788" cy="1734072"/>
                          </a:xfrm>
                          <a:prstGeom prst="rect">
                            <a:avLst/>
                          </a:prstGeom>
                          <a:ln/>
                        </pic:spPr>
                      </pic:pic>
                    </a:graphicData>
                  </a:graphic>
                </wp:inline>
              </w:drawing>
            </w:r>
          </w:p>
        </w:tc>
      </w:tr>
      <w:tr w:rsidR="00285D66" w14:paraId="2408366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B01AC06"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A31654F" w14:textId="77777777" w:rsidR="00285D66" w:rsidRDefault="00285D66" w:rsidP="00285D66">
            <w:pPr>
              <w:rPr>
                <w:i/>
                <w:color w:val="2E74B5"/>
              </w:rPr>
            </w:pPr>
            <w:r>
              <w:rPr>
                <w:i/>
                <w:noProof/>
                <w:color w:val="2E74B5"/>
              </w:rPr>
              <w:drawing>
                <wp:inline distT="114300" distB="114300" distL="114300" distR="114300" wp14:anchorId="501F1C33" wp14:editId="5489BF32">
                  <wp:extent cx="4210050" cy="2886075"/>
                  <wp:effectExtent l="0" t="0" r="0" b="0"/>
                  <wp:docPr id="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8"/>
                          <a:srcRect b="5015"/>
                          <a:stretch>
                            <a:fillRect/>
                          </a:stretch>
                        </pic:blipFill>
                        <pic:spPr>
                          <a:xfrm>
                            <a:off x="0" y="0"/>
                            <a:ext cx="4210050" cy="2886075"/>
                          </a:xfrm>
                          <a:prstGeom prst="rect">
                            <a:avLst/>
                          </a:prstGeom>
                          <a:ln/>
                        </pic:spPr>
                      </pic:pic>
                    </a:graphicData>
                  </a:graphic>
                </wp:inline>
              </w:drawing>
            </w:r>
          </w:p>
        </w:tc>
      </w:tr>
    </w:tbl>
    <w:p w14:paraId="6A1B074B" w14:textId="77777777" w:rsidR="00285D66" w:rsidRDefault="00285D66" w:rsidP="00285D66"/>
    <w:p w14:paraId="29F3C335" w14:textId="77777777" w:rsidR="00285D66" w:rsidRDefault="00285D66" w:rsidP="00285D66"/>
    <w:p w14:paraId="07947E81" w14:textId="77777777" w:rsidR="00285D66" w:rsidRDefault="00285D66" w:rsidP="00285D66"/>
    <w:p w14:paraId="66C5E1D1" w14:textId="77777777" w:rsidR="00285D66" w:rsidRPr="00DD257C" w:rsidRDefault="00285D66" w:rsidP="00DD257C">
      <w:pPr>
        <w:pStyle w:val="Ttulo3"/>
        <w:rPr>
          <w:b w:val="0"/>
          <w:sz w:val="28"/>
          <w:szCs w:val="28"/>
        </w:rPr>
      </w:pPr>
      <w:bookmarkStart w:id="476" w:name="_Toc509667208"/>
      <w:r w:rsidRPr="00DD257C">
        <w:rPr>
          <w:b w:val="0"/>
          <w:sz w:val="28"/>
          <w:szCs w:val="28"/>
        </w:rPr>
        <w:t>Código MQ7-01-funcionamiento</w:t>
      </w:r>
      <w:bookmarkEnd w:id="476"/>
    </w:p>
    <w:p w14:paraId="50750FA7"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569CD6"/>
          <w:sz w:val="21"/>
          <w:szCs w:val="21"/>
        </w:rPr>
        <w:t>void</w:t>
      </w:r>
      <w:r w:rsidRPr="008B416B">
        <w:rPr>
          <w:rFonts w:ascii="Consolas" w:eastAsia="Times New Roman" w:hAnsi="Consolas" w:cs="Times New Roman"/>
          <w:color w:val="D4D4D4"/>
          <w:sz w:val="21"/>
          <w:szCs w:val="21"/>
        </w:rPr>
        <w:t xml:space="preserve"> </w:t>
      </w:r>
      <w:r w:rsidRPr="008B416B">
        <w:rPr>
          <w:rFonts w:ascii="Consolas" w:eastAsia="Times New Roman" w:hAnsi="Consolas" w:cs="Times New Roman"/>
          <w:color w:val="DCDCAA"/>
          <w:sz w:val="21"/>
          <w:szCs w:val="21"/>
        </w:rPr>
        <w:t>setup</w:t>
      </w:r>
      <w:r w:rsidRPr="008B416B">
        <w:rPr>
          <w:rFonts w:ascii="Consolas" w:eastAsia="Times New Roman" w:hAnsi="Consolas" w:cs="Times New Roman"/>
          <w:color w:val="D4D4D4"/>
          <w:sz w:val="21"/>
          <w:szCs w:val="21"/>
        </w:rPr>
        <w:t>() {</w:t>
      </w:r>
    </w:p>
    <w:p w14:paraId="35E655C1"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Serial.</w:t>
      </w:r>
      <w:r w:rsidRPr="008B416B">
        <w:rPr>
          <w:rFonts w:ascii="Consolas" w:eastAsia="Times New Roman" w:hAnsi="Consolas" w:cs="Times New Roman"/>
          <w:color w:val="DCDCAA"/>
          <w:sz w:val="21"/>
          <w:szCs w:val="21"/>
        </w:rPr>
        <w:t>begin</w:t>
      </w:r>
      <w:r w:rsidRPr="008B416B">
        <w:rPr>
          <w:rFonts w:ascii="Consolas" w:eastAsia="Times New Roman" w:hAnsi="Consolas" w:cs="Times New Roman"/>
          <w:color w:val="D4D4D4"/>
          <w:sz w:val="21"/>
          <w:szCs w:val="21"/>
        </w:rPr>
        <w:t>(</w:t>
      </w:r>
      <w:r w:rsidRPr="008B416B">
        <w:rPr>
          <w:rFonts w:ascii="Consolas" w:eastAsia="Times New Roman" w:hAnsi="Consolas" w:cs="Times New Roman"/>
          <w:color w:val="B5CEA8"/>
          <w:sz w:val="21"/>
          <w:szCs w:val="21"/>
        </w:rPr>
        <w:t>9600</w:t>
      </w:r>
      <w:r w:rsidRPr="008B416B">
        <w:rPr>
          <w:rFonts w:ascii="Consolas" w:eastAsia="Times New Roman" w:hAnsi="Consolas" w:cs="Times New Roman"/>
          <w:color w:val="D4D4D4"/>
          <w:sz w:val="21"/>
          <w:szCs w:val="21"/>
        </w:rPr>
        <w:t>);</w:t>
      </w:r>
    </w:p>
    <w:p w14:paraId="6074B004"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w:t>
      </w:r>
    </w:p>
    <w:p w14:paraId="779180A9"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p>
    <w:p w14:paraId="2401D339"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569CD6"/>
          <w:sz w:val="21"/>
          <w:szCs w:val="21"/>
        </w:rPr>
        <w:t>void</w:t>
      </w:r>
      <w:r w:rsidRPr="008B416B">
        <w:rPr>
          <w:rFonts w:ascii="Consolas" w:eastAsia="Times New Roman" w:hAnsi="Consolas" w:cs="Times New Roman"/>
          <w:color w:val="D4D4D4"/>
          <w:sz w:val="21"/>
          <w:szCs w:val="21"/>
        </w:rPr>
        <w:t xml:space="preserve"> </w:t>
      </w:r>
      <w:r w:rsidRPr="008B416B">
        <w:rPr>
          <w:rFonts w:ascii="Consolas" w:eastAsia="Times New Roman" w:hAnsi="Consolas" w:cs="Times New Roman"/>
          <w:color w:val="DCDCAA"/>
          <w:sz w:val="21"/>
          <w:szCs w:val="21"/>
        </w:rPr>
        <w:t>loop</w:t>
      </w:r>
      <w:r w:rsidRPr="008B416B">
        <w:rPr>
          <w:rFonts w:ascii="Consolas" w:eastAsia="Times New Roman" w:hAnsi="Consolas" w:cs="Times New Roman"/>
          <w:color w:val="D4D4D4"/>
          <w:sz w:val="21"/>
          <w:szCs w:val="21"/>
        </w:rPr>
        <w:t>() {</w:t>
      </w:r>
    </w:p>
    <w:p w14:paraId="7511070C"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w:t>
      </w:r>
    </w:p>
    <w:p w14:paraId="2948534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int</w:t>
      </w:r>
      <w:r w:rsidRPr="001436FE">
        <w:rPr>
          <w:rFonts w:ascii="Consolas" w:eastAsia="Times New Roman" w:hAnsi="Consolas" w:cs="Times New Roman"/>
          <w:color w:val="D4D4D4"/>
          <w:sz w:val="21"/>
          <w:szCs w:val="21"/>
        </w:rPr>
        <w:t xml:space="preserve"> adc_MQ = </w:t>
      </w:r>
      <w:r w:rsidRPr="001436FE">
        <w:rPr>
          <w:rFonts w:ascii="Consolas" w:eastAsia="Times New Roman" w:hAnsi="Consolas" w:cs="Times New Roman"/>
          <w:color w:val="DCDCAA"/>
          <w:sz w:val="21"/>
          <w:szCs w:val="21"/>
        </w:rPr>
        <w:t>analogRead</w:t>
      </w:r>
      <w:r w:rsidRPr="001436FE">
        <w:rPr>
          <w:rFonts w:ascii="Consolas" w:eastAsia="Times New Roman" w:hAnsi="Consolas" w:cs="Times New Roman"/>
          <w:color w:val="D4D4D4"/>
          <w:sz w:val="21"/>
          <w:szCs w:val="21"/>
        </w:rPr>
        <w:t xml:space="preserve">(A0); </w:t>
      </w:r>
      <w:r w:rsidRPr="001436FE">
        <w:rPr>
          <w:rFonts w:ascii="Consolas" w:eastAsia="Times New Roman" w:hAnsi="Consolas" w:cs="Times New Roman"/>
          <w:color w:val="608B4E"/>
          <w:sz w:val="21"/>
          <w:szCs w:val="21"/>
        </w:rPr>
        <w:t>//Lemos la salida analógica del MQ</w:t>
      </w:r>
    </w:p>
    <w:p w14:paraId="56B0288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float</w:t>
      </w:r>
      <w:r w:rsidRPr="001436FE">
        <w:rPr>
          <w:rFonts w:ascii="Consolas" w:eastAsia="Times New Roman" w:hAnsi="Consolas" w:cs="Times New Roman"/>
          <w:color w:val="D4D4D4"/>
          <w:sz w:val="21"/>
          <w:szCs w:val="21"/>
        </w:rPr>
        <w:t xml:space="preserve"> voltaje = adc_MQ * (</w:t>
      </w:r>
      <w:r w:rsidRPr="001436FE">
        <w:rPr>
          <w:rFonts w:ascii="Consolas" w:eastAsia="Times New Roman" w:hAnsi="Consolas" w:cs="Times New Roman"/>
          <w:color w:val="B5CEA8"/>
          <w:sz w:val="21"/>
          <w:szCs w:val="21"/>
        </w:rPr>
        <w:t>5.0</w:t>
      </w:r>
      <w:r w:rsidRPr="001436FE">
        <w:rPr>
          <w:rFonts w:ascii="Consolas" w:eastAsia="Times New Roman" w:hAnsi="Consolas" w:cs="Times New Roman"/>
          <w:color w:val="D4D4D4"/>
          <w:sz w:val="21"/>
          <w:szCs w:val="21"/>
        </w:rPr>
        <w:t xml:space="preserve"> / </w:t>
      </w:r>
      <w:r w:rsidRPr="001436FE">
        <w:rPr>
          <w:rFonts w:ascii="Consolas" w:eastAsia="Times New Roman" w:hAnsi="Consolas" w:cs="Times New Roman"/>
          <w:color w:val="B5CEA8"/>
          <w:sz w:val="21"/>
          <w:szCs w:val="21"/>
        </w:rPr>
        <w:t>1023.0</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//Convertimos la lectura en un valor de voltaje</w:t>
      </w:r>
    </w:p>
    <w:p w14:paraId="3F0EC8E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353E69A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4D4D4"/>
          <w:sz w:val="21"/>
          <w:szCs w:val="21"/>
          <w:lang w:val="en-US"/>
        </w:rPr>
        <w:t>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CE9178"/>
          <w:sz w:val="21"/>
          <w:szCs w:val="21"/>
          <w:lang w:val="en-US"/>
        </w:rPr>
        <w:t>"adc:"</w:t>
      </w:r>
      <w:r w:rsidRPr="001436FE">
        <w:rPr>
          <w:rFonts w:ascii="Consolas" w:eastAsia="Times New Roman" w:hAnsi="Consolas" w:cs="Times New Roman"/>
          <w:color w:val="D4D4D4"/>
          <w:sz w:val="21"/>
          <w:szCs w:val="21"/>
          <w:lang w:val="en-US"/>
        </w:rPr>
        <w:t>);</w:t>
      </w:r>
    </w:p>
    <w:p w14:paraId="366767A2"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(adc_MQ);</w:t>
      </w:r>
    </w:p>
    <w:p w14:paraId="37FF8E6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Serial.</w:t>
      </w:r>
      <w:r w:rsidRPr="001436FE">
        <w:rPr>
          <w:rFonts w:ascii="Consolas" w:eastAsia="Times New Roman" w:hAnsi="Consolas" w:cs="Times New Roman"/>
          <w:color w:val="DCDCAA"/>
          <w:sz w:val="21"/>
          <w:szCs w:val="21"/>
        </w:rPr>
        <w:t>print</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CE9178"/>
          <w:sz w:val="21"/>
          <w:szCs w:val="21"/>
        </w:rPr>
        <w:t>"    voltaje:"</w:t>
      </w:r>
      <w:r w:rsidRPr="001436FE">
        <w:rPr>
          <w:rFonts w:ascii="Consolas" w:eastAsia="Times New Roman" w:hAnsi="Consolas" w:cs="Times New Roman"/>
          <w:color w:val="D4D4D4"/>
          <w:sz w:val="21"/>
          <w:szCs w:val="21"/>
        </w:rPr>
        <w:t>);</w:t>
      </w:r>
    </w:p>
    <w:p w14:paraId="6206525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Serial.</w:t>
      </w:r>
      <w:r w:rsidRPr="001436FE">
        <w:rPr>
          <w:rFonts w:ascii="Consolas" w:eastAsia="Times New Roman" w:hAnsi="Consolas" w:cs="Times New Roman"/>
          <w:color w:val="DCDCAA"/>
          <w:sz w:val="21"/>
          <w:szCs w:val="21"/>
        </w:rPr>
        <w:t>println</w:t>
      </w:r>
      <w:r w:rsidRPr="001436FE">
        <w:rPr>
          <w:rFonts w:ascii="Consolas" w:eastAsia="Times New Roman" w:hAnsi="Consolas" w:cs="Times New Roman"/>
          <w:color w:val="D4D4D4"/>
          <w:sz w:val="21"/>
          <w:szCs w:val="21"/>
        </w:rPr>
        <w:t>(voltaje);</w:t>
      </w:r>
    </w:p>
    <w:p w14:paraId="2790CBEA"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delay</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100</w:t>
      </w:r>
      <w:r w:rsidRPr="001436FE">
        <w:rPr>
          <w:rFonts w:ascii="Consolas" w:eastAsia="Times New Roman" w:hAnsi="Consolas" w:cs="Times New Roman"/>
          <w:color w:val="D4D4D4"/>
          <w:sz w:val="21"/>
          <w:szCs w:val="21"/>
        </w:rPr>
        <w:t>);</w:t>
      </w:r>
    </w:p>
    <w:p w14:paraId="78EB855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w:t>
      </w:r>
    </w:p>
    <w:p w14:paraId="7E67DA7B" w14:textId="77777777" w:rsidR="00285D66" w:rsidRDefault="00285D66" w:rsidP="00285D66">
      <w:r>
        <w:br w:type="page"/>
      </w:r>
    </w:p>
    <w:p w14:paraId="7135AC92" w14:textId="77777777" w:rsidR="00285D66" w:rsidRPr="000D161B" w:rsidRDefault="00285D66" w:rsidP="000D161B">
      <w:pPr>
        <w:pStyle w:val="Ttulo2"/>
        <w:rPr>
          <w:b/>
          <w:sz w:val="32"/>
          <w:szCs w:val="32"/>
        </w:rPr>
      </w:pPr>
      <w:bookmarkStart w:id="477" w:name="_Toc509667209"/>
      <w:r w:rsidRPr="000D161B">
        <w:rPr>
          <w:b/>
          <w:sz w:val="32"/>
          <w:szCs w:val="32"/>
        </w:rPr>
        <w:lastRenderedPageBreak/>
        <w:t>Caso de prueba N 1 Módulo WIFI ESP8266 Velocidad</w:t>
      </w:r>
      <w:bookmarkEnd w:id="477"/>
    </w:p>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21CDE16E"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32A620A"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BFFDCFD" w14:textId="77777777" w:rsidR="00285D66" w:rsidRDefault="00285D66" w:rsidP="00285D66">
            <w:pPr>
              <w:jc w:val="center"/>
            </w:pPr>
            <w:r>
              <w:t>Probar la velocidad del módulo Wifi</w:t>
            </w:r>
          </w:p>
        </w:tc>
      </w:tr>
      <w:tr w:rsidR="00285D66" w14:paraId="7E9CB30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24DF4D3"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3B647E0" w14:textId="77777777" w:rsidR="00285D66" w:rsidRDefault="00285D66" w:rsidP="00285D66">
            <w:pPr>
              <w:jc w:val="center"/>
            </w:pPr>
            <w:r>
              <w:t>WifiESP8266-01-pruebaVelocidad</w:t>
            </w:r>
          </w:p>
          <w:p w14:paraId="72F034B6" w14:textId="77777777" w:rsidR="00285D66" w:rsidRDefault="00285D66" w:rsidP="00285D66">
            <w:pPr>
              <w:jc w:val="center"/>
            </w:pPr>
            <w:r>
              <w:t>WifiESP8266-02-pruebaVelocidad</w:t>
            </w:r>
          </w:p>
          <w:p w14:paraId="0423303E" w14:textId="77777777" w:rsidR="00285D66" w:rsidRDefault="00285D66" w:rsidP="00285D66">
            <w:pPr>
              <w:jc w:val="center"/>
            </w:pPr>
            <w:r>
              <w:t>WifiESP8266-03-pruebaVelocidad</w:t>
            </w:r>
          </w:p>
          <w:p w14:paraId="54FE7365" w14:textId="77777777" w:rsidR="00285D66" w:rsidRDefault="00285D66" w:rsidP="00285D66">
            <w:pPr>
              <w:jc w:val="center"/>
            </w:pPr>
            <w:r>
              <w:t>WifiESP8266-04-pruebaVelocidad</w:t>
            </w:r>
          </w:p>
          <w:p w14:paraId="409DBE5C" w14:textId="77777777" w:rsidR="00285D66" w:rsidRDefault="00285D66" w:rsidP="00285D66">
            <w:pPr>
              <w:jc w:val="center"/>
            </w:pPr>
            <w:r>
              <w:t>WifiESP8266-05-pruebaVelocidad</w:t>
            </w:r>
          </w:p>
        </w:tc>
      </w:tr>
      <w:tr w:rsidR="00285D66" w14:paraId="06729C4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C8BF033"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F8AAF43" w14:textId="77777777" w:rsidR="00285D66" w:rsidRDefault="00285D66" w:rsidP="00285D66">
            <w:pPr>
              <w:jc w:val="center"/>
            </w:pPr>
            <w:r>
              <w:t>Comunicación por Wifi</w:t>
            </w:r>
          </w:p>
        </w:tc>
      </w:tr>
      <w:tr w:rsidR="00285D66" w14:paraId="038B67C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5E1D183"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32F959C" w14:textId="77777777" w:rsidR="00285D66" w:rsidRDefault="00285D66" w:rsidP="00285D66">
            <w:pPr>
              <w:jc w:val="center"/>
            </w:pPr>
            <w:r>
              <w:t>Determinar la velocidad máxima de transferencia</w:t>
            </w:r>
          </w:p>
        </w:tc>
      </w:tr>
      <w:tr w:rsidR="00285D66" w14:paraId="6387284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619ED21"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BAAD3AA" w14:textId="77777777" w:rsidR="00285D66" w:rsidRDefault="00285D66" w:rsidP="00285D66">
            <w:pPr>
              <w:jc w:val="center"/>
            </w:pPr>
            <w:r>
              <w:t>Se desea verificar la velocidad de conectividad que se puede alcanzar entre una computadora con Wifi y el Arduino conectado al ESP8266</w:t>
            </w:r>
          </w:p>
        </w:tc>
      </w:tr>
      <w:tr w:rsidR="00285D66" w14:paraId="3DD02E2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3220270"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AC4752D" w14:textId="77777777" w:rsidR="00285D66" w:rsidRDefault="00285D66" w:rsidP="00285D66">
            <w:pPr>
              <w:jc w:val="center"/>
            </w:pPr>
            <w:r>
              <w:t>Alcanzar una velocidad que permita transmitir 10 fps con un tamaño de 300kb por segundo, mínimamente</w:t>
            </w:r>
          </w:p>
        </w:tc>
      </w:tr>
      <w:tr w:rsidR="00285D66" w14:paraId="3CF2F26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687F3E5"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8A494F2" w14:textId="77777777" w:rsidR="00285D66" w:rsidRDefault="00285D66" w:rsidP="00285D66">
            <w:pPr>
              <w:jc w:val="center"/>
            </w:pPr>
            <w:r>
              <w:t>No alcanzar la velocidad requerida de fps</w:t>
            </w:r>
          </w:p>
        </w:tc>
      </w:tr>
      <w:tr w:rsidR="00285D66" w14:paraId="68AB455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499E13"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6421E23" w14:textId="77777777" w:rsidR="00285D66" w:rsidRDefault="00285D66" w:rsidP="00285D66">
            <w:pPr>
              <w:jc w:val="center"/>
            </w:pPr>
            <w:r>
              <w:t>Testear un entorno sin obstáculos y línea visual.</w:t>
            </w:r>
          </w:p>
          <w:p w14:paraId="418AF962" w14:textId="77777777" w:rsidR="00285D66" w:rsidRDefault="00285D66" w:rsidP="00285D66">
            <w:pPr>
              <w:jc w:val="center"/>
            </w:pPr>
            <w:r>
              <w:t>Establecer la mayor velocidad posible de paquetes de transmisión</w:t>
            </w:r>
          </w:p>
          <w:p w14:paraId="0B8E082F" w14:textId="77777777" w:rsidR="00285D66" w:rsidRDefault="00285D66" w:rsidP="00285D66">
            <w:pPr>
              <w:jc w:val="center"/>
            </w:pPr>
            <w:r>
              <w:t>[1] ESP8266 a 115200 baudios</w:t>
            </w:r>
          </w:p>
          <w:p w14:paraId="62DCB5E9" w14:textId="77777777" w:rsidR="00285D66" w:rsidRDefault="00285D66" w:rsidP="00285D66">
            <w:pPr>
              <w:jc w:val="center"/>
            </w:pPr>
            <w:r>
              <w:t>[2] ESP8266 a 921600 baudios</w:t>
            </w:r>
          </w:p>
          <w:p w14:paraId="483B8662" w14:textId="77777777" w:rsidR="00285D66" w:rsidRDefault="00285D66" w:rsidP="00285D66">
            <w:pPr>
              <w:jc w:val="center"/>
            </w:pPr>
            <w:r>
              <w:t>[3] ESP8266 a 2500000 baudios</w:t>
            </w:r>
          </w:p>
          <w:p w14:paraId="2E9F362B" w14:textId="77777777" w:rsidR="00285D66" w:rsidRDefault="00285D66" w:rsidP="00285D66">
            <w:pPr>
              <w:jc w:val="center"/>
            </w:pPr>
            <w:r>
              <w:t>[4] ESP8266 a 5000000 baudios</w:t>
            </w:r>
          </w:p>
          <w:p w14:paraId="2CEDDDEC" w14:textId="77777777" w:rsidR="00285D66" w:rsidRDefault="00285D66" w:rsidP="00285D66">
            <w:pPr>
              <w:jc w:val="center"/>
            </w:pPr>
            <w:r>
              <w:t>[5] ESP8266 a 4500000 baudios</w:t>
            </w:r>
          </w:p>
          <w:p w14:paraId="3C677975" w14:textId="77777777" w:rsidR="00285D66" w:rsidRDefault="00285D66" w:rsidP="00285D66">
            <w:pPr>
              <w:jc w:val="center"/>
            </w:pPr>
          </w:p>
        </w:tc>
      </w:tr>
      <w:tr w:rsidR="00285D66" w14:paraId="6E11B7E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D90BBAF"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47CD336" w14:textId="77777777" w:rsidR="00285D66" w:rsidRDefault="00285D66" w:rsidP="00285D66">
            <w:pPr>
              <w:jc w:val="center"/>
            </w:pPr>
            <w:r>
              <w:t>Módulo Arduino UNO</w:t>
            </w:r>
          </w:p>
          <w:p w14:paraId="43BF7FA8" w14:textId="77777777" w:rsidR="00285D66" w:rsidRDefault="00285D66" w:rsidP="00285D66">
            <w:pPr>
              <w:jc w:val="center"/>
            </w:pPr>
            <w:r>
              <w:t>ESP8266</w:t>
            </w:r>
          </w:p>
          <w:p w14:paraId="24911CFC" w14:textId="77777777" w:rsidR="00285D66" w:rsidRDefault="00285D66" w:rsidP="00285D66">
            <w:pPr>
              <w:jc w:val="center"/>
            </w:pPr>
            <w:r>
              <w:t>Cables Hembra-Macho (x5)</w:t>
            </w:r>
          </w:p>
        </w:tc>
      </w:tr>
      <w:tr w:rsidR="00285D66" w14:paraId="0202632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8C9EAC5"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5406228" w14:textId="77777777" w:rsidR="00285D66" w:rsidRDefault="00285D66" w:rsidP="00285D66">
            <w:pPr>
              <w:jc w:val="center"/>
            </w:pPr>
            <w:r>
              <w:t>Schlapp-Mansilla</w:t>
            </w:r>
          </w:p>
        </w:tc>
      </w:tr>
      <w:tr w:rsidR="00285D66" w14:paraId="645D2D4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0A2F270"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63B84A9" w14:textId="77777777" w:rsidR="00285D66" w:rsidRDefault="00285D66" w:rsidP="00285D66">
            <w:pPr>
              <w:jc w:val="center"/>
            </w:pPr>
            <w:r>
              <w:t>28-3-2017</w:t>
            </w:r>
          </w:p>
        </w:tc>
      </w:tr>
      <w:tr w:rsidR="00285D66" w14:paraId="44EFD09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59F97A5"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6898962" w14:textId="77777777" w:rsidR="00285D66" w:rsidRDefault="00285D66" w:rsidP="00285D66">
            <w:pPr>
              <w:jc w:val="center"/>
            </w:pPr>
            <w:r>
              <w:t>[1]Se consigue una velocidad de 10kb/sg. Falla la prueba.</w:t>
            </w:r>
          </w:p>
          <w:p w14:paraId="5568326B" w14:textId="77777777" w:rsidR="00285D66" w:rsidRDefault="00285D66" w:rsidP="00285D66">
            <w:pPr>
              <w:jc w:val="center"/>
            </w:pPr>
            <w:r>
              <w:t>[2]Se consigue una velocidad de 30kb/sg. Falla la prueba.</w:t>
            </w:r>
          </w:p>
          <w:p w14:paraId="19630718" w14:textId="77777777" w:rsidR="00285D66" w:rsidRDefault="00285D66" w:rsidP="00285D66">
            <w:pPr>
              <w:jc w:val="center"/>
            </w:pPr>
            <w:r>
              <w:t>[3]Se consigue una velocidad de 54kb/sg. Falla la prueba.</w:t>
            </w:r>
          </w:p>
          <w:p w14:paraId="0713DD7E" w14:textId="77777777" w:rsidR="00285D66" w:rsidRDefault="00285D66" w:rsidP="00285D66">
            <w:pPr>
              <w:jc w:val="center"/>
            </w:pPr>
            <w:r>
              <w:t>[4] No se puede cumplir la prueba, dado que no es posible configurar la velocidad</w:t>
            </w:r>
          </w:p>
          <w:p w14:paraId="2024DFFA" w14:textId="77777777" w:rsidR="00285D66" w:rsidRDefault="00285D66" w:rsidP="00285D66">
            <w:pPr>
              <w:jc w:val="center"/>
            </w:pPr>
            <w:r>
              <w:t>[5]Se consigue una velocidad de 56kb/sg. Falla la prueba.</w:t>
            </w:r>
          </w:p>
          <w:p w14:paraId="41B12BF3" w14:textId="77777777" w:rsidR="00285D66" w:rsidRDefault="00285D66" w:rsidP="00285D66">
            <w:pPr>
              <w:jc w:val="center"/>
            </w:pPr>
          </w:p>
        </w:tc>
      </w:tr>
      <w:tr w:rsidR="00285D66" w14:paraId="7994390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F22C784"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44CDA70" w14:textId="77777777" w:rsidR="00285D66" w:rsidRDefault="00285D66" w:rsidP="00285D66">
            <w:pPr>
              <w:jc w:val="center"/>
            </w:pPr>
            <w:r>
              <w:t>[1]pruebaVelocidad-configuraciónWifi.ino</w:t>
            </w:r>
          </w:p>
          <w:p w14:paraId="0364B91B" w14:textId="77777777" w:rsidR="00285D66" w:rsidRDefault="00285D66" w:rsidP="00285D66">
            <w:pPr>
              <w:jc w:val="center"/>
            </w:pPr>
            <w:r>
              <w:t>[2]pruebaVelocidad2-configuraciónWifi.ino</w:t>
            </w:r>
          </w:p>
          <w:p w14:paraId="4A1E000C" w14:textId="77777777" w:rsidR="00285D66" w:rsidRDefault="00285D66" w:rsidP="00285D66">
            <w:pPr>
              <w:jc w:val="center"/>
            </w:pPr>
            <w:r>
              <w:t>[3]pruebaVelocidad3-configuraciónWifi.ino</w:t>
            </w:r>
          </w:p>
          <w:p w14:paraId="7BF4B1E2" w14:textId="77777777" w:rsidR="00285D66" w:rsidRDefault="00285D66" w:rsidP="00285D66">
            <w:pPr>
              <w:jc w:val="center"/>
            </w:pPr>
            <w:r>
              <w:t>[4]pruebaVelocidad4-configuraciónWifi.ino</w:t>
            </w:r>
          </w:p>
          <w:p w14:paraId="75593005" w14:textId="77777777" w:rsidR="00285D66" w:rsidRDefault="00285D66" w:rsidP="00285D66">
            <w:pPr>
              <w:jc w:val="center"/>
            </w:pPr>
            <w:r>
              <w:t>[5]pruebaVelocidad5-configuraciónWifi.ino</w:t>
            </w:r>
          </w:p>
        </w:tc>
      </w:tr>
      <w:tr w:rsidR="00285D66" w14:paraId="45C3F5C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5BF20B"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06174A0" w14:textId="77777777" w:rsidR="00285D66" w:rsidRDefault="00285D66" w:rsidP="00285D66">
            <w:pPr>
              <w:rPr>
                <w:i/>
                <w:color w:val="2E74B5"/>
              </w:rPr>
            </w:pPr>
            <w:r>
              <w:rPr>
                <w:i/>
                <w:noProof/>
                <w:color w:val="2E74B5"/>
              </w:rPr>
              <w:drawing>
                <wp:inline distT="114300" distB="114300" distL="114300" distR="114300" wp14:anchorId="4378C5DE" wp14:editId="0B4BB449">
                  <wp:extent cx="2205038" cy="1655028"/>
                  <wp:effectExtent l="0" t="0" r="0" b="0"/>
                  <wp:docPr id="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9"/>
                          <a:srcRect/>
                          <a:stretch>
                            <a:fillRect/>
                          </a:stretch>
                        </pic:blipFill>
                        <pic:spPr>
                          <a:xfrm>
                            <a:off x="0" y="0"/>
                            <a:ext cx="2205038" cy="1655028"/>
                          </a:xfrm>
                          <a:prstGeom prst="rect">
                            <a:avLst/>
                          </a:prstGeom>
                          <a:ln/>
                        </pic:spPr>
                      </pic:pic>
                    </a:graphicData>
                  </a:graphic>
                </wp:inline>
              </w:drawing>
            </w:r>
          </w:p>
        </w:tc>
      </w:tr>
      <w:tr w:rsidR="00285D66" w14:paraId="61A9F58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9B93428"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1299FB" w14:textId="77777777" w:rsidR="00285D66" w:rsidRDefault="00285D66" w:rsidP="00285D66">
            <w:pPr>
              <w:rPr>
                <w:i/>
                <w:color w:val="2E74B5"/>
              </w:rPr>
            </w:pPr>
            <w:r>
              <w:rPr>
                <w:i/>
                <w:noProof/>
                <w:color w:val="2E74B5"/>
              </w:rPr>
              <w:drawing>
                <wp:inline distT="114300" distB="114300" distL="114300" distR="114300" wp14:anchorId="725017CD" wp14:editId="05AE1806">
                  <wp:extent cx="4200525" cy="2324100"/>
                  <wp:effectExtent l="0" t="0" r="0" b="0"/>
                  <wp:docPr id="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0"/>
                          <a:srcRect/>
                          <a:stretch>
                            <a:fillRect/>
                          </a:stretch>
                        </pic:blipFill>
                        <pic:spPr>
                          <a:xfrm>
                            <a:off x="0" y="0"/>
                            <a:ext cx="4200525" cy="2324100"/>
                          </a:xfrm>
                          <a:prstGeom prst="rect">
                            <a:avLst/>
                          </a:prstGeom>
                          <a:ln/>
                        </pic:spPr>
                      </pic:pic>
                    </a:graphicData>
                  </a:graphic>
                </wp:inline>
              </w:drawing>
            </w:r>
          </w:p>
        </w:tc>
      </w:tr>
    </w:tbl>
    <w:p w14:paraId="503DBAA6" w14:textId="77777777" w:rsidR="00285D66" w:rsidRDefault="00285D66" w:rsidP="00285D66"/>
    <w:p w14:paraId="6B2E5462" w14:textId="77777777" w:rsidR="00285D66" w:rsidRDefault="00285D66" w:rsidP="00285D66"/>
    <w:p w14:paraId="6B682AE3" w14:textId="77777777" w:rsidR="00285D66" w:rsidRDefault="00285D66" w:rsidP="00285D66"/>
    <w:p w14:paraId="164226E7" w14:textId="77777777" w:rsidR="00285D66" w:rsidRDefault="00285D66" w:rsidP="00285D66">
      <w:r>
        <w:br w:type="page"/>
      </w:r>
    </w:p>
    <w:p w14:paraId="02DB16B5" w14:textId="77777777" w:rsidR="00285D66" w:rsidRPr="000D161B" w:rsidRDefault="00285D66" w:rsidP="000D161B">
      <w:pPr>
        <w:pStyle w:val="Ttulo2"/>
        <w:rPr>
          <w:b/>
          <w:sz w:val="32"/>
          <w:szCs w:val="32"/>
        </w:rPr>
      </w:pPr>
      <w:bookmarkStart w:id="478" w:name="_Toc509667210"/>
      <w:r w:rsidRPr="000D161B">
        <w:rPr>
          <w:b/>
          <w:sz w:val="32"/>
          <w:szCs w:val="32"/>
        </w:rPr>
        <w:lastRenderedPageBreak/>
        <w:t>Caso de prueba N 2 Módulo WIFI ESP8266 Velocidad</w:t>
      </w:r>
      <w:bookmarkEnd w:id="478"/>
    </w:p>
    <w:p w14:paraId="2A02C65E"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388B74A6"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4780C8DC"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2A6800E" w14:textId="77777777" w:rsidR="00285D66" w:rsidRDefault="00285D66" w:rsidP="00285D66">
            <w:pPr>
              <w:jc w:val="center"/>
            </w:pPr>
            <w:r>
              <w:t>Probar la velocidad del módulo Wifi</w:t>
            </w:r>
          </w:p>
        </w:tc>
      </w:tr>
      <w:tr w:rsidR="00285D66" w14:paraId="330C974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906DCCB"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7514570" w14:textId="77777777" w:rsidR="00285D66" w:rsidRDefault="00285D66" w:rsidP="00285D66">
            <w:pPr>
              <w:jc w:val="center"/>
            </w:pPr>
            <w:r>
              <w:t>WifiESP8266-01-pruebaVelocidad</w:t>
            </w:r>
          </w:p>
          <w:p w14:paraId="03E1D6E6" w14:textId="77777777" w:rsidR="00285D66" w:rsidRDefault="00285D66" w:rsidP="00285D66">
            <w:pPr>
              <w:jc w:val="center"/>
            </w:pPr>
            <w:r>
              <w:t>WifiESP8266-02-pruebaVelocidad</w:t>
            </w:r>
          </w:p>
          <w:p w14:paraId="09FDD6C0" w14:textId="77777777" w:rsidR="00285D66" w:rsidRDefault="00285D66" w:rsidP="00285D66">
            <w:pPr>
              <w:jc w:val="center"/>
            </w:pPr>
            <w:r>
              <w:t>WifiESP8266-03-pruebaVelocidad</w:t>
            </w:r>
          </w:p>
          <w:p w14:paraId="6A244922" w14:textId="77777777" w:rsidR="00285D66" w:rsidRDefault="00285D66" w:rsidP="00285D66">
            <w:pPr>
              <w:jc w:val="center"/>
            </w:pPr>
            <w:r>
              <w:t>WifiESP8266-04-pruebaVelocidad</w:t>
            </w:r>
          </w:p>
          <w:p w14:paraId="0D167ED6" w14:textId="77777777" w:rsidR="00285D66" w:rsidRDefault="00285D66" w:rsidP="00285D66">
            <w:pPr>
              <w:jc w:val="center"/>
            </w:pPr>
            <w:r>
              <w:t>WifiESP8266-05-pruebaVelocidad</w:t>
            </w:r>
          </w:p>
        </w:tc>
      </w:tr>
      <w:tr w:rsidR="00285D66" w14:paraId="1456245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5148033"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E86CC3C" w14:textId="77777777" w:rsidR="00285D66" w:rsidRDefault="00285D66" w:rsidP="00285D66">
            <w:pPr>
              <w:jc w:val="center"/>
            </w:pPr>
            <w:r>
              <w:t>Comunicación por Wifi</w:t>
            </w:r>
          </w:p>
        </w:tc>
      </w:tr>
      <w:tr w:rsidR="00285D66" w14:paraId="2395637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BCF1E6"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698EBA8" w14:textId="77777777" w:rsidR="00285D66" w:rsidRDefault="00285D66" w:rsidP="00285D66">
            <w:pPr>
              <w:jc w:val="center"/>
            </w:pPr>
            <w:r>
              <w:t>Determinar la velocidad máxima de transferencia</w:t>
            </w:r>
          </w:p>
        </w:tc>
      </w:tr>
      <w:tr w:rsidR="00285D66" w14:paraId="40F16A7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15F1D3"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5EAEF77" w14:textId="77777777" w:rsidR="00285D66" w:rsidRDefault="00285D66" w:rsidP="00285D66">
            <w:pPr>
              <w:jc w:val="center"/>
            </w:pPr>
            <w:r>
              <w:t>Se desea verificar la velocidad de conectividad que se puede alcanzar entre una computadora con Wifi y el Arduino conectado al ESP8266</w:t>
            </w:r>
          </w:p>
        </w:tc>
      </w:tr>
      <w:tr w:rsidR="00285D66" w14:paraId="4672261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88E46F4"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544AB72" w14:textId="77777777" w:rsidR="00285D66" w:rsidRDefault="00285D66" w:rsidP="00285D66">
            <w:pPr>
              <w:jc w:val="center"/>
            </w:pPr>
            <w:r>
              <w:t>Alcanzar una velocidad que permita transmitir 10 fps con un tamaño de 300kb por segundo, mínimamente</w:t>
            </w:r>
          </w:p>
        </w:tc>
      </w:tr>
      <w:tr w:rsidR="00285D66" w14:paraId="35E8EB5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42BBC29"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CDE4424" w14:textId="77777777" w:rsidR="00285D66" w:rsidRDefault="00285D66" w:rsidP="00285D66">
            <w:pPr>
              <w:jc w:val="center"/>
            </w:pPr>
            <w:r>
              <w:t>No alcanzar la velocidad requerida de fps</w:t>
            </w:r>
          </w:p>
        </w:tc>
      </w:tr>
      <w:tr w:rsidR="00285D66" w14:paraId="541EA0C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399A01B"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79FFF6D" w14:textId="77777777" w:rsidR="00285D66" w:rsidRDefault="00285D66" w:rsidP="00285D66">
            <w:pPr>
              <w:jc w:val="center"/>
            </w:pPr>
            <w:r>
              <w:t>Testear un entorno sin obstáculos y línea visual.</w:t>
            </w:r>
          </w:p>
          <w:p w14:paraId="5016EDB6" w14:textId="77777777" w:rsidR="00285D66" w:rsidRDefault="00285D66" w:rsidP="00285D66">
            <w:pPr>
              <w:jc w:val="center"/>
            </w:pPr>
            <w:r>
              <w:t>Establecer la mayor velocidad posible de paquetes de transmisión</w:t>
            </w:r>
          </w:p>
          <w:p w14:paraId="1AAA355D" w14:textId="77777777" w:rsidR="00285D66" w:rsidRDefault="00285D66" w:rsidP="00285D66">
            <w:pPr>
              <w:jc w:val="center"/>
            </w:pPr>
            <w:r>
              <w:t>[1] ESP8266 a 115200 baudios</w:t>
            </w:r>
          </w:p>
          <w:p w14:paraId="0ECDE6E3" w14:textId="77777777" w:rsidR="00285D66" w:rsidRDefault="00285D66" w:rsidP="00285D66">
            <w:pPr>
              <w:jc w:val="center"/>
            </w:pPr>
            <w:r>
              <w:t>[2] ESP8266 a 921600 baudios</w:t>
            </w:r>
          </w:p>
          <w:p w14:paraId="0C1F4B7D" w14:textId="77777777" w:rsidR="00285D66" w:rsidRDefault="00285D66" w:rsidP="00285D66">
            <w:pPr>
              <w:jc w:val="center"/>
            </w:pPr>
            <w:r>
              <w:t>[3] ESP8266 a 2500000 baudios</w:t>
            </w:r>
          </w:p>
          <w:p w14:paraId="279FB6A8" w14:textId="77777777" w:rsidR="00285D66" w:rsidRDefault="00285D66" w:rsidP="00285D66">
            <w:pPr>
              <w:jc w:val="center"/>
            </w:pPr>
            <w:r>
              <w:t>[4] ESP8266 a 5000000 baudios</w:t>
            </w:r>
          </w:p>
          <w:p w14:paraId="352F0002" w14:textId="77777777" w:rsidR="00285D66" w:rsidRDefault="00285D66" w:rsidP="00285D66">
            <w:pPr>
              <w:jc w:val="center"/>
            </w:pPr>
            <w:r>
              <w:t>[5] ESP8266 a 4500000 baudios</w:t>
            </w:r>
          </w:p>
          <w:p w14:paraId="6720104F" w14:textId="77777777" w:rsidR="00285D66" w:rsidRDefault="00285D66" w:rsidP="00285D66">
            <w:pPr>
              <w:jc w:val="center"/>
            </w:pPr>
          </w:p>
        </w:tc>
      </w:tr>
      <w:tr w:rsidR="00285D66" w14:paraId="278EAE8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60A0832"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9E93836" w14:textId="77777777" w:rsidR="00285D66" w:rsidRDefault="00285D66" w:rsidP="00285D66">
            <w:pPr>
              <w:jc w:val="center"/>
            </w:pPr>
            <w:r>
              <w:t>Módulo arduino UNO</w:t>
            </w:r>
          </w:p>
          <w:p w14:paraId="431E457C" w14:textId="77777777" w:rsidR="00285D66" w:rsidRDefault="00285D66" w:rsidP="00285D66">
            <w:pPr>
              <w:jc w:val="center"/>
            </w:pPr>
            <w:r>
              <w:t>ESP8266</w:t>
            </w:r>
          </w:p>
          <w:p w14:paraId="7B5C8607" w14:textId="77777777" w:rsidR="00285D66" w:rsidRDefault="00285D66" w:rsidP="00285D66">
            <w:pPr>
              <w:jc w:val="center"/>
            </w:pPr>
            <w:r>
              <w:t>Cables Hembra-Macho (x5)</w:t>
            </w:r>
          </w:p>
        </w:tc>
      </w:tr>
      <w:tr w:rsidR="00285D66" w14:paraId="63B2084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7CA7824"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D6FC3AA" w14:textId="77777777" w:rsidR="00285D66" w:rsidRDefault="00285D66" w:rsidP="00285D66">
            <w:pPr>
              <w:jc w:val="center"/>
            </w:pPr>
            <w:r>
              <w:t>Schlapp-Mansilla</w:t>
            </w:r>
          </w:p>
        </w:tc>
      </w:tr>
      <w:tr w:rsidR="00285D66" w14:paraId="5B831BB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FF47C7C"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588215" w14:textId="77777777" w:rsidR="00285D66" w:rsidRDefault="00285D66" w:rsidP="00285D66">
            <w:pPr>
              <w:jc w:val="center"/>
            </w:pPr>
            <w:r>
              <w:t>28-3-2017</w:t>
            </w:r>
          </w:p>
        </w:tc>
      </w:tr>
      <w:tr w:rsidR="00285D66" w14:paraId="6EB6CB2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CB559B"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6A00D80" w14:textId="77777777" w:rsidR="00285D66" w:rsidRDefault="00285D66" w:rsidP="00285D66">
            <w:pPr>
              <w:jc w:val="center"/>
            </w:pPr>
            <w:r>
              <w:t>[1]Se consigue una velocidad de 10kb/sg. Falla la prueba.</w:t>
            </w:r>
          </w:p>
          <w:p w14:paraId="0532BA73" w14:textId="77777777" w:rsidR="00285D66" w:rsidRDefault="00285D66" w:rsidP="00285D66">
            <w:pPr>
              <w:jc w:val="center"/>
            </w:pPr>
            <w:r>
              <w:t>[2]Se consigue una velocidad de 30kb/sg. Falla la prueba.</w:t>
            </w:r>
          </w:p>
          <w:p w14:paraId="0627842E" w14:textId="77777777" w:rsidR="00285D66" w:rsidRDefault="00285D66" w:rsidP="00285D66">
            <w:pPr>
              <w:jc w:val="center"/>
            </w:pPr>
            <w:r>
              <w:t>[3]Se consigue una velocidad de 54kb/sg. Falla la prueba.</w:t>
            </w:r>
          </w:p>
          <w:p w14:paraId="3506873E" w14:textId="77777777" w:rsidR="00285D66" w:rsidRDefault="00285D66" w:rsidP="00285D66">
            <w:pPr>
              <w:jc w:val="center"/>
            </w:pPr>
            <w:r>
              <w:t>[4] No se puede cumplir la prueba, dado que no es posible configurar la velocidad</w:t>
            </w:r>
          </w:p>
          <w:p w14:paraId="567F27A5" w14:textId="77777777" w:rsidR="00285D66" w:rsidRDefault="00285D66" w:rsidP="00285D66">
            <w:pPr>
              <w:jc w:val="center"/>
            </w:pPr>
            <w:r>
              <w:t>[5]Se consigue una velocidad de 56kb/sg. Falla la prueba.</w:t>
            </w:r>
          </w:p>
          <w:p w14:paraId="6720C1C7" w14:textId="77777777" w:rsidR="00285D66" w:rsidRDefault="00285D66" w:rsidP="00285D66">
            <w:pPr>
              <w:jc w:val="center"/>
            </w:pPr>
          </w:p>
        </w:tc>
      </w:tr>
      <w:tr w:rsidR="00285D66" w14:paraId="13AE826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59C8B87"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1A1BDB2" w14:textId="77777777" w:rsidR="00285D66" w:rsidRDefault="00285D66" w:rsidP="00285D66">
            <w:pPr>
              <w:jc w:val="center"/>
            </w:pPr>
            <w:r>
              <w:t>[1]pruebaVelocidad-configuraciónWifi.ino</w:t>
            </w:r>
          </w:p>
          <w:p w14:paraId="04F70EB0" w14:textId="77777777" w:rsidR="00285D66" w:rsidRDefault="00285D66" w:rsidP="00285D66">
            <w:pPr>
              <w:jc w:val="center"/>
            </w:pPr>
            <w:r>
              <w:t>[2]pruebaVelocidad2-configuraciónWifi.ino</w:t>
            </w:r>
          </w:p>
          <w:p w14:paraId="14FB322F" w14:textId="77777777" w:rsidR="00285D66" w:rsidRDefault="00285D66" w:rsidP="00285D66">
            <w:pPr>
              <w:jc w:val="center"/>
            </w:pPr>
            <w:r>
              <w:t>[3]pruebaVelocidad3-configuraciónWifi.ino</w:t>
            </w:r>
          </w:p>
          <w:p w14:paraId="03C0EA0D" w14:textId="77777777" w:rsidR="00285D66" w:rsidRDefault="00285D66" w:rsidP="00285D66">
            <w:pPr>
              <w:jc w:val="center"/>
            </w:pPr>
            <w:r>
              <w:t>[4]pruebaVelocidad4-configuraciónWifi.ino</w:t>
            </w:r>
          </w:p>
          <w:p w14:paraId="1ADFB850" w14:textId="77777777" w:rsidR="00285D66" w:rsidRDefault="00285D66" w:rsidP="00285D66">
            <w:pPr>
              <w:jc w:val="center"/>
            </w:pPr>
            <w:r>
              <w:t>[5]pruebaVelocidad5-configuraciónWifi.ino</w:t>
            </w:r>
          </w:p>
        </w:tc>
      </w:tr>
      <w:tr w:rsidR="00285D66" w14:paraId="068E05A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8CD3269"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313B830" w14:textId="77777777" w:rsidR="00285D66" w:rsidRDefault="00285D66" w:rsidP="00285D66">
            <w:pPr>
              <w:rPr>
                <w:i/>
                <w:color w:val="2E74B5"/>
              </w:rPr>
            </w:pPr>
            <w:r>
              <w:rPr>
                <w:i/>
                <w:noProof/>
                <w:color w:val="2E74B5"/>
              </w:rPr>
              <w:drawing>
                <wp:inline distT="114300" distB="114300" distL="114300" distR="114300" wp14:anchorId="02DC5E19" wp14:editId="5B12963C">
                  <wp:extent cx="2205038" cy="1655028"/>
                  <wp:effectExtent l="0" t="0" r="0" 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9"/>
                          <a:srcRect/>
                          <a:stretch>
                            <a:fillRect/>
                          </a:stretch>
                        </pic:blipFill>
                        <pic:spPr>
                          <a:xfrm>
                            <a:off x="0" y="0"/>
                            <a:ext cx="2205038" cy="1655028"/>
                          </a:xfrm>
                          <a:prstGeom prst="rect">
                            <a:avLst/>
                          </a:prstGeom>
                          <a:ln/>
                        </pic:spPr>
                      </pic:pic>
                    </a:graphicData>
                  </a:graphic>
                </wp:inline>
              </w:drawing>
            </w:r>
          </w:p>
        </w:tc>
      </w:tr>
      <w:tr w:rsidR="00285D66" w14:paraId="61DAF10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17C511B"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940466F" w14:textId="77777777" w:rsidR="00285D66" w:rsidRDefault="00285D66" w:rsidP="00285D66">
            <w:pPr>
              <w:rPr>
                <w:i/>
                <w:color w:val="2E74B5"/>
              </w:rPr>
            </w:pPr>
            <w:r>
              <w:rPr>
                <w:i/>
                <w:noProof/>
                <w:color w:val="2E74B5"/>
              </w:rPr>
              <w:drawing>
                <wp:inline distT="114300" distB="114300" distL="114300" distR="114300" wp14:anchorId="731A5BA1" wp14:editId="553A2C8B">
                  <wp:extent cx="4200525" cy="23241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0"/>
                          <a:srcRect/>
                          <a:stretch>
                            <a:fillRect/>
                          </a:stretch>
                        </pic:blipFill>
                        <pic:spPr>
                          <a:xfrm>
                            <a:off x="0" y="0"/>
                            <a:ext cx="4200525" cy="2324100"/>
                          </a:xfrm>
                          <a:prstGeom prst="rect">
                            <a:avLst/>
                          </a:prstGeom>
                          <a:ln/>
                        </pic:spPr>
                      </pic:pic>
                    </a:graphicData>
                  </a:graphic>
                </wp:inline>
              </w:drawing>
            </w:r>
          </w:p>
        </w:tc>
      </w:tr>
    </w:tbl>
    <w:p w14:paraId="275E9309" w14:textId="77777777" w:rsidR="00285D66" w:rsidRDefault="00285D66" w:rsidP="00285D66"/>
    <w:p w14:paraId="723B77CA" w14:textId="77777777" w:rsidR="00285D66" w:rsidRDefault="00285D66" w:rsidP="00285D66"/>
    <w:p w14:paraId="6E6F7113" w14:textId="77777777" w:rsidR="00285D66" w:rsidRDefault="00285D66" w:rsidP="00285D66">
      <w:r>
        <w:br w:type="page"/>
      </w:r>
    </w:p>
    <w:p w14:paraId="4451C6EF" w14:textId="77777777" w:rsidR="00285D66" w:rsidRPr="000D161B" w:rsidRDefault="00285D66" w:rsidP="000D161B">
      <w:pPr>
        <w:pStyle w:val="Ttulo2"/>
        <w:rPr>
          <w:b/>
          <w:sz w:val="32"/>
          <w:szCs w:val="32"/>
        </w:rPr>
      </w:pPr>
      <w:bookmarkStart w:id="479" w:name="_Toc509667211"/>
      <w:r w:rsidRPr="000D161B">
        <w:rPr>
          <w:b/>
          <w:sz w:val="32"/>
          <w:szCs w:val="32"/>
        </w:rPr>
        <w:lastRenderedPageBreak/>
        <w:t>Caso de prueba Módulo WIFI ESP8266 Velocidad y configuración AP</w:t>
      </w:r>
      <w:bookmarkEnd w:id="479"/>
    </w:p>
    <w:p w14:paraId="1049A15C"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71945E83"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3BFF46D"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2610E7AB" w14:textId="77777777" w:rsidR="00285D66" w:rsidRDefault="00285D66" w:rsidP="00285D66">
            <w:pPr>
              <w:jc w:val="center"/>
            </w:pPr>
            <w:r>
              <w:t>Probar la velocidad del módulo Wifi</w:t>
            </w:r>
          </w:p>
        </w:tc>
      </w:tr>
      <w:tr w:rsidR="00285D66" w14:paraId="7ED15BC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3FACE29"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7C3DD6D" w14:textId="77777777" w:rsidR="00285D66" w:rsidRDefault="00285D66" w:rsidP="00285D66">
            <w:pPr>
              <w:jc w:val="center"/>
            </w:pPr>
            <w:r>
              <w:t>WifiESP8266-01-ComandosAt-configuracionWifi</w:t>
            </w:r>
          </w:p>
          <w:p w14:paraId="201272F8" w14:textId="77777777" w:rsidR="00285D66" w:rsidRDefault="00285D66" w:rsidP="00285D66">
            <w:pPr>
              <w:jc w:val="center"/>
            </w:pPr>
          </w:p>
        </w:tc>
      </w:tr>
      <w:tr w:rsidR="00285D66" w14:paraId="2000483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0BB9ACB"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82E36FC" w14:textId="77777777" w:rsidR="00285D66" w:rsidRDefault="00285D66" w:rsidP="00285D66">
            <w:pPr>
              <w:jc w:val="center"/>
            </w:pPr>
            <w:r>
              <w:t>Configurar módulo ESP8266 modo AP</w:t>
            </w:r>
          </w:p>
        </w:tc>
      </w:tr>
      <w:tr w:rsidR="00285D66" w14:paraId="4BB322F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5DEA0AC"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8C6BFA7" w14:textId="77777777" w:rsidR="00285D66" w:rsidRDefault="00285D66" w:rsidP="00285D66">
            <w:pPr>
              <w:jc w:val="center"/>
            </w:pPr>
            <w:r>
              <w:t xml:space="preserve">Configurar el módulo ESP8266 para conocer la mayor velocidad alcanzable </w:t>
            </w:r>
          </w:p>
        </w:tc>
      </w:tr>
      <w:tr w:rsidR="00285D66" w14:paraId="0231252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521C07"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30A0366" w14:textId="77777777" w:rsidR="00285D66" w:rsidRDefault="00285D66" w:rsidP="00285D66">
            <w:pPr>
              <w:jc w:val="center"/>
            </w:pPr>
            <w:r>
              <w:t>Se desea configurar el módulo como modo AP, con ssid:”SAR” sin contraseña y sin codificación. Aceptando 4 clientes simultáneos. Activando servidor DHCP. Habilitando el puerto 80 para el envío de caracteres entre PC&lt;-&gt;Arduino a través de Putty. Comprobar los baudios, mínimos y máximos, posibles dentro del rango del Serial y Wifi</w:t>
            </w:r>
          </w:p>
        </w:tc>
      </w:tr>
      <w:tr w:rsidR="00285D66" w14:paraId="388A93E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6A9BB0"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EE37EF7" w14:textId="77777777" w:rsidR="00285D66" w:rsidRDefault="00285D66" w:rsidP="00285D66">
            <w:pPr>
              <w:jc w:val="center"/>
            </w:pPr>
            <w:r>
              <w:t>Lograr configuración con los cambios solicitados en la descripción</w:t>
            </w:r>
          </w:p>
        </w:tc>
      </w:tr>
      <w:tr w:rsidR="00285D66" w14:paraId="38B5031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75924BE"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1E3515B" w14:textId="77777777" w:rsidR="00285D66" w:rsidRDefault="00285D66" w:rsidP="00285D66">
            <w:pPr>
              <w:jc w:val="center"/>
            </w:pPr>
            <w:r>
              <w:t>No lograr la configuración deseada</w:t>
            </w:r>
          </w:p>
        </w:tc>
      </w:tr>
      <w:tr w:rsidR="00285D66" w14:paraId="53A9368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343C2DA"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996DB98" w14:textId="77777777" w:rsidR="00285D66" w:rsidRDefault="00285D66" w:rsidP="00285D66">
            <w:pPr>
              <w:jc w:val="center"/>
            </w:pPr>
            <w:r>
              <w:t>Testear un entorno sin obstáculos y línea visual.</w:t>
            </w:r>
          </w:p>
          <w:p w14:paraId="1B732B1D" w14:textId="77777777" w:rsidR="00285D66" w:rsidRDefault="00285D66" w:rsidP="00285D66">
            <w:pPr>
              <w:jc w:val="center"/>
            </w:pPr>
            <w:r>
              <w:t>Actualizar el firmware del módulo a su última versión</w:t>
            </w:r>
          </w:p>
          <w:p w14:paraId="2C49C9A8" w14:textId="77777777" w:rsidR="00285D66" w:rsidRDefault="00285D66" w:rsidP="00285D66">
            <w:pPr>
              <w:jc w:val="center"/>
            </w:pPr>
          </w:p>
          <w:p w14:paraId="25CA0EDF" w14:textId="77777777" w:rsidR="00285D66" w:rsidRDefault="00285D66" w:rsidP="00285D66">
            <w:pPr>
              <w:jc w:val="center"/>
            </w:pPr>
          </w:p>
        </w:tc>
      </w:tr>
      <w:tr w:rsidR="00285D66" w14:paraId="2E1FFCA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D9D0D98"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D1F3711" w14:textId="77777777" w:rsidR="00285D66" w:rsidRDefault="00285D66" w:rsidP="00285D66">
            <w:pPr>
              <w:jc w:val="center"/>
            </w:pPr>
            <w:r>
              <w:t>Módulo arduino UNO</w:t>
            </w:r>
          </w:p>
          <w:p w14:paraId="21905F85" w14:textId="77777777" w:rsidR="00285D66" w:rsidRDefault="00285D66" w:rsidP="00285D66">
            <w:pPr>
              <w:jc w:val="center"/>
            </w:pPr>
            <w:r>
              <w:t>ESP8266</w:t>
            </w:r>
          </w:p>
          <w:p w14:paraId="3AAD2AB6" w14:textId="77777777" w:rsidR="00285D66" w:rsidRDefault="00285D66" w:rsidP="00285D66">
            <w:pPr>
              <w:jc w:val="center"/>
            </w:pPr>
            <w:r>
              <w:t>Cables Hembra-Macho (x5)</w:t>
            </w:r>
          </w:p>
          <w:p w14:paraId="204C6734" w14:textId="77777777" w:rsidR="00285D66" w:rsidRDefault="00285D66" w:rsidP="00285D66">
            <w:pPr>
              <w:jc w:val="center"/>
            </w:pPr>
            <w:r>
              <w:t>Un dispositivo con terminal (Putty) para conectarse en modo RAW a la ip proporcionada por el ESP8266</w:t>
            </w:r>
          </w:p>
        </w:tc>
      </w:tr>
      <w:tr w:rsidR="00285D66" w14:paraId="3B34BE8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C2B4B9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3FF7B94" w14:textId="77777777" w:rsidR="00285D66" w:rsidRDefault="00285D66" w:rsidP="00285D66">
            <w:pPr>
              <w:jc w:val="center"/>
            </w:pPr>
            <w:r>
              <w:t>Schlapp-Mansilla</w:t>
            </w:r>
          </w:p>
        </w:tc>
      </w:tr>
      <w:tr w:rsidR="00285D66" w14:paraId="50381A3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17EDC45"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AD533FC" w14:textId="77777777" w:rsidR="00285D66" w:rsidRDefault="00285D66" w:rsidP="00285D66">
            <w:pPr>
              <w:jc w:val="center"/>
            </w:pPr>
            <w:r>
              <w:t>28-3-2017</w:t>
            </w:r>
          </w:p>
        </w:tc>
      </w:tr>
      <w:tr w:rsidR="00285D66" w14:paraId="4404CD6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351CD3A"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43AF479" w14:textId="77777777" w:rsidR="00285D66" w:rsidRDefault="00285D66" w:rsidP="00285D66">
            <w:pPr>
              <w:jc w:val="center"/>
            </w:pPr>
          </w:p>
          <w:p w14:paraId="24C1ADF6" w14:textId="77777777" w:rsidR="00285D66" w:rsidRDefault="00285D66" w:rsidP="00285D66">
            <w:pPr>
              <w:jc w:val="center"/>
            </w:pPr>
            <w:r>
              <w:t>La configuración es posible, pero con errores en los comandos AT. El rango en baudios permitido del Serial[9600 - 115200] el más efectivo es el 19200</w:t>
            </w:r>
          </w:p>
          <w:p w14:paraId="353B6E57" w14:textId="77777777" w:rsidR="00285D66" w:rsidRDefault="00285D66" w:rsidP="00285D66">
            <w:pPr>
              <w:jc w:val="center"/>
            </w:pPr>
            <w:r>
              <w:t>El rango en baudios permitido del módulo para transmisión es [9600 - 921600] teórico. En la práctica fue posible llevarlo hasta 4.500.000</w:t>
            </w:r>
          </w:p>
        </w:tc>
      </w:tr>
      <w:tr w:rsidR="00285D66" w14:paraId="721E1A2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747F0E9"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DF1D8FB" w14:textId="77777777" w:rsidR="00285D66" w:rsidRDefault="00285D66" w:rsidP="00285D66">
            <w:pPr>
              <w:jc w:val="center"/>
            </w:pPr>
            <w:r>
              <w:t>comandosAT-configuracionWifi.ino</w:t>
            </w:r>
          </w:p>
        </w:tc>
      </w:tr>
      <w:tr w:rsidR="00285D66" w14:paraId="176F554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7DF4070"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AB7C78E" w14:textId="77777777" w:rsidR="00285D66" w:rsidRDefault="00285D66" w:rsidP="00285D66">
            <w:pPr>
              <w:rPr>
                <w:i/>
                <w:color w:val="2E74B5"/>
              </w:rPr>
            </w:pPr>
            <w:r>
              <w:rPr>
                <w:i/>
                <w:noProof/>
                <w:color w:val="2E74B5"/>
              </w:rPr>
              <w:drawing>
                <wp:inline distT="114300" distB="114300" distL="114300" distR="114300" wp14:anchorId="33CBB07B" wp14:editId="283E2C50">
                  <wp:extent cx="2205038" cy="1655028"/>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9"/>
                          <a:srcRect/>
                          <a:stretch>
                            <a:fillRect/>
                          </a:stretch>
                        </pic:blipFill>
                        <pic:spPr>
                          <a:xfrm>
                            <a:off x="0" y="0"/>
                            <a:ext cx="2205038" cy="1655028"/>
                          </a:xfrm>
                          <a:prstGeom prst="rect">
                            <a:avLst/>
                          </a:prstGeom>
                          <a:ln/>
                        </pic:spPr>
                      </pic:pic>
                    </a:graphicData>
                  </a:graphic>
                </wp:inline>
              </w:drawing>
            </w:r>
          </w:p>
        </w:tc>
      </w:tr>
      <w:tr w:rsidR="00285D66" w14:paraId="56C9B31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5272B3C"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AB2573D" w14:textId="77777777" w:rsidR="00285D66" w:rsidRDefault="00285D66" w:rsidP="00285D66">
            <w:pPr>
              <w:rPr>
                <w:i/>
                <w:color w:val="2E74B5"/>
              </w:rPr>
            </w:pPr>
            <w:r>
              <w:rPr>
                <w:i/>
                <w:noProof/>
                <w:color w:val="2E74B5"/>
              </w:rPr>
              <w:drawing>
                <wp:inline distT="114300" distB="114300" distL="114300" distR="114300" wp14:anchorId="7436B36E" wp14:editId="718E6FE7">
                  <wp:extent cx="4200525" cy="2324100"/>
                  <wp:effectExtent l="0" t="0" r="0" b="0"/>
                  <wp:docPr id="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0"/>
                          <a:srcRect/>
                          <a:stretch>
                            <a:fillRect/>
                          </a:stretch>
                        </pic:blipFill>
                        <pic:spPr>
                          <a:xfrm>
                            <a:off x="0" y="0"/>
                            <a:ext cx="4200525" cy="2324100"/>
                          </a:xfrm>
                          <a:prstGeom prst="rect">
                            <a:avLst/>
                          </a:prstGeom>
                          <a:ln/>
                        </pic:spPr>
                      </pic:pic>
                    </a:graphicData>
                  </a:graphic>
                </wp:inline>
              </w:drawing>
            </w:r>
          </w:p>
        </w:tc>
      </w:tr>
    </w:tbl>
    <w:p w14:paraId="12E7B9AB" w14:textId="77777777" w:rsidR="00285D66" w:rsidRDefault="00285D66" w:rsidP="00285D66"/>
    <w:p w14:paraId="5ECA9FD3" w14:textId="77777777" w:rsidR="00285D66" w:rsidRDefault="00285D66" w:rsidP="00285D66"/>
    <w:p w14:paraId="1E623F2A" w14:textId="77777777" w:rsidR="00285D66" w:rsidRDefault="00285D66" w:rsidP="00285D66"/>
    <w:p w14:paraId="3A1DFC1C" w14:textId="77777777" w:rsidR="00285D66" w:rsidRDefault="00285D66" w:rsidP="00285D66"/>
    <w:p w14:paraId="2B5D8D73" w14:textId="77777777" w:rsidR="00285D66" w:rsidRDefault="00285D66" w:rsidP="00285D66">
      <w:pPr>
        <w:rPr>
          <w:b/>
          <w:color w:val="538DD4"/>
        </w:rPr>
      </w:pPr>
      <w:r>
        <w:br w:type="page"/>
      </w:r>
    </w:p>
    <w:p w14:paraId="3F082EFF" w14:textId="77777777" w:rsidR="00285D66" w:rsidRPr="00DD257C" w:rsidRDefault="00285D66" w:rsidP="00DD257C">
      <w:pPr>
        <w:pStyle w:val="Ttulo3"/>
        <w:rPr>
          <w:b w:val="0"/>
          <w:sz w:val="28"/>
          <w:szCs w:val="28"/>
        </w:rPr>
      </w:pPr>
      <w:bookmarkStart w:id="480" w:name="_Toc509667212"/>
      <w:r w:rsidRPr="00DD257C">
        <w:rPr>
          <w:b w:val="0"/>
          <w:sz w:val="28"/>
          <w:szCs w:val="28"/>
        </w:rPr>
        <w:lastRenderedPageBreak/>
        <w:t>Código comandosAT-configuracionWIfi.ino</w:t>
      </w:r>
      <w:bookmarkEnd w:id="480"/>
    </w:p>
    <w:p w14:paraId="37FFCBA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C586C0"/>
          <w:sz w:val="21"/>
          <w:szCs w:val="21"/>
        </w:rPr>
        <w:t>#include</w:t>
      </w:r>
      <w:r w:rsidRPr="001436FE">
        <w:rPr>
          <w:rFonts w:ascii="Consolas" w:eastAsia="Times New Roman" w:hAnsi="Consolas" w:cs="Times New Roman"/>
          <w:color w:val="569CD6"/>
          <w:sz w:val="21"/>
          <w:szCs w:val="21"/>
        </w:rPr>
        <w:t xml:space="preserve"> </w:t>
      </w:r>
      <w:r w:rsidRPr="001436FE">
        <w:rPr>
          <w:rFonts w:ascii="Consolas" w:eastAsia="Times New Roman" w:hAnsi="Consolas" w:cs="Times New Roman"/>
          <w:color w:val="CE9178"/>
          <w:sz w:val="21"/>
          <w:szCs w:val="21"/>
        </w:rPr>
        <w:t>&lt;SoftwareSerial.h&gt;</w:t>
      </w:r>
    </w:p>
    <w:p w14:paraId="6B345F1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SoftwareSerial </w:t>
      </w:r>
      <w:r w:rsidRPr="001436FE">
        <w:rPr>
          <w:rFonts w:ascii="Consolas" w:eastAsia="Times New Roman" w:hAnsi="Consolas" w:cs="Times New Roman"/>
          <w:color w:val="DCDCAA"/>
          <w:sz w:val="21"/>
          <w:szCs w:val="21"/>
        </w:rPr>
        <w:t>ESP</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9</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B5CEA8"/>
          <w:sz w:val="21"/>
          <w:szCs w:val="21"/>
        </w:rPr>
        <w:t>10</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RX | TX</w:t>
      </w:r>
    </w:p>
    <w:p w14:paraId="532FFF1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608B4E"/>
          <w:sz w:val="21"/>
          <w:szCs w:val="21"/>
        </w:rPr>
        <w:t>/*</w:t>
      </w:r>
    </w:p>
    <w:p w14:paraId="735B0A1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608B4E"/>
          <w:sz w:val="21"/>
          <w:szCs w:val="21"/>
        </w:rPr>
        <w:t>Enviar comando al esp8266 y verificar la respuesta del módulo, todo esto dentro del tiempo timeout</w:t>
      </w:r>
    </w:p>
    <w:p w14:paraId="06A03A8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608B4E"/>
          <w:sz w:val="21"/>
          <w:szCs w:val="21"/>
          <w:lang w:val="en-US"/>
        </w:rPr>
        <w:t>*/</w:t>
      </w:r>
    </w:p>
    <w:p w14:paraId="4BF1286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sendData</w:t>
      </w:r>
      <w:r w:rsidRPr="001436FE">
        <w:rPr>
          <w:rFonts w:ascii="Consolas" w:eastAsia="Times New Roman" w:hAnsi="Consolas" w:cs="Times New Roman"/>
          <w:color w:val="D4D4D4"/>
          <w:sz w:val="21"/>
          <w:szCs w:val="21"/>
          <w:lang w:val="en-US"/>
        </w:rPr>
        <w:t xml:space="preserve">(String comando, </w:t>
      </w:r>
      <w:r w:rsidRPr="001436FE">
        <w:rPr>
          <w:rFonts w:ascii="Consolas" w:eastAsia="Times New Roman" w:hAnsi="Consolas" w:cs="Times New Roman"/>
          <w:color w:val="569CD6"/>
          <w:sz w:val="21"/>
          <w:szCs w:val="21"/>
          <w:lang w:val="en-US"/>
        </w:rPr>
        <w:t>const</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569CD6"/>
          <w:sz w:val="21"/>
          <w:szCs w:val="21"/>
          <w:lang w:val="en-US"/>
        </w:rPr>
        <w:t>int</w:t>
      </w:r>
      <w:r w:rsidRPr="001436FE">
        <w:rPr>
          <w:rFonts w:ascii="Consolas" w:eastAsia="Times New Roman" w:hAnsi="Consolas" w:cs="Times New Roman"/>
          <w:color w:val="D4D4D4"/>
          <w:sz w:val="21"/>
          <w:szCs w:val="21"/>
          <w:lang w:val="en-US"/>
        </w:rPr>
        <w:t xml:space="preserve"> timeout)</w:t>
      </w:r>
    </w:p>
    <w:p w14:paraId="7DA8B4F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w:t>
      </w:r>
    </w:p>
    <w:p w14:paraId="4C3339A0"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long</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int</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time</w:t>
      </w:r>
      <w:r w:rsidRPr="001436FE">
        <w:rPr>
          <w:rFonts w:ascii="Consolas" w:eastAsia="Times New Roman" w:hAnsi="Consolas" w:cs="Times New Roman"/>
          <w:color w:val="D4D4D4"/>
          <w:sz w:val="21"/>
          <w:szCs w:val="21"/>
        </w:rPr>
        <w:t xml:space="preserve"> = </w:t>
      </w:r>
      <w:r w:rsidRPr="001436FE">
        <w:rPr>
          <w:rFonts w:ascii="Consolas" w:eastAsia="Times New Roman" w:hAnsi="Consolas" w:cs="Times New Roman"/>
          <w:color w:val="DCDCAA"/>
          <w:sz w:val="21"/>
          <w:szCs w:val="21"/>
        </w:rPr>
        <w:t>millis</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medir el tiempo actual para verificar timeout</w:t>
      </w:r>
    </w:p>
    <w:p w14:paraId="64369D7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1E44D9F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ESP.</w:t>
      </w:r>
      <w:r w:rsidRPr="001436FE">
        <w:rPr>
          <w:rFonts w:ascii="Consolas" w:eastAsia="Times New Roman" w:hAnsi="Consolas" w:cs="Times New Roman"/>
          <w:color w:val="DCDCAA"/>
          <w:sz w:val="21"/>
          <w:szCs w:val="21"/>
        </w:rPr>
        <w:t>print</w:t>
      </w:r>
      <w:r w:rsidRPr="001436FE">
        <w:rPr>
          <w:rFonts w:ascii="Consolas" w:eastAsia="Times New Roman" w:hAnsi="Consolas" w:cs="Times New Roman"/>
          <w:color w:val="D4D4D4"/>
          <w:sz w:val="21"/>
          <w:szCs w:val="21"/>
        </w:rPr>
        <w:t xml:space="preserve">(comando); </w:t>
      </w:r>
      <w:r w:rsidRPr="001436FE">
        <w:rPr>
          <w:rFonts w:ascii="Consolas" w:eastAsia="Times New Roman" w:hAnsi="Consolas" w:cs="Times New Roman"/>
          <w:color w:val="608B4E"/>
          <w:sz w:val="21"/>
          <w:szCs w:val="21"/>
        </w:rPr>
        <w:t>// enviar el comando al ESP8266</w:t>
      </w:r>
    </w:p>
    <w:p w14:paraId="526AC7D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6581B7F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C586C0"/>
          <w:sz w:val="21"/>
          <w:szCs w:val="21"/>
          <w:lang w:val="en-US"/>
        </w:rPr>
        <w:t>while</w:t>
      </w:r>
      <w:r w:rsidRPr="001436FE">
        <w:rPr>
          <w:rFonts w:ascii="Consolas" w:eastAsia="Times New Roman" w:hAnsi="Consolas" w:cs="Times New Roman"/>
          <w:color w:val="D4D4D4"/>
          <w:sz w:val="21"/>
          <w:szCs w:val="21"/>
          <w:lang w:val="en-US"/>
        </w:rPr>
        <w:t>( (</w:t>
      </w:r>
      <w:r w:rsidRPr="001436FE">
        <w:rPr>
          <w:rFonts w:ascii="Consolas" w:eastAsia="Times New Roman" w:hAnsi="Consolas" w:cs="Times New Roman"/>
          <w:color w:val="DCDCAA"/>
          <w:sz w:val="21"/>
          <w:szCs w:val="21"/>
          <w:lang w:val="en-US"/>
        </w:rPr>
        <w:t>time</w:t>
      </w:r>
      <w:r w:rsidRPr="001436FE">
        <w:rPr>
          <w:rFonts w:ascii="Consolas" w:eastAsia="Times New Roman" w:hAnsi="Consolas" w:cs="Times New Roman"/>
          <w:color w:val="D4D4D4"/>
          <w:sz w:val="21"/>
          <w:szCs w:val="21"/>
          <w:lang w:val="en-US"/>
        </w:rPr>
        <w:t xml:space="preserve">+timeout) &gt; </w:t>
      </w:r>
      <w:r w:rsidRPr="001436FE">
        <w:rPr>
          <w:rFonts w:ascii="Consolas" w:eastAsia="Times New Roman" w:hAnsi="Consolas" w:cs="Times New Roman"/>
          <w:color w:val="DCDCAA"/>
          <w:sz w:val="21"/>
          <w:szCs w:val="21"/>
          <w:lang w:val="en-US"/>
        </w:rPr>
        <w:t>millis</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//mientras no haya timeout</w:t>
      </w:r>
    </w:p>
    <w:p w14:paraId="3C7C0475"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w:t>
      </w:r>
    </w:p>
    <w:p w14:paraId="7CC3C20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C586C0"/>
          <w:sz w:val="21"/>
          <w:szCs w:val="21"/>
        </w:rPr>
        <w:t>while</w:t>
      </w:r>
      <w:r w:rsidRPr="001436FE">
        <w:rPr>
          <w:rFonts w:ascii="Consolas" w:eastAsia="Times New Roman" w:hAnsi="Consolas" w:cs="Times New Roman"/>
          <w:color w:val="D4D4D4"/>
          <w:sz w:val="21"/>
          <w:szCs w:val="21"/>
        </w:rPr>
        <w:t>(ESP.</w:t>
      </w:r>
      <w:r w:rsidRPr="001436FE">
        <w:rPr>
          <w:rFonts w:ascii="Consolas" w:eastAsia="Times New Roman" w:hAnsi="Consolas" w:cs="Times New Roman"/>
          <w:color w:val="DCDCAA"/>
          <w:sz w:val="21"/>
          <w:szCs w:val="21"/>
        </w:rPr>
        <w:t>available</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//mientras haya datos por leer</w:t>
      </w:r>
    </w:p>
    <w:p w14:paraId="7CF7C2A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p>
    <w:p w14:paraId="47F4B7A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Leer los datos disponibles</w:t>
      </w:r>
    </w:p>
    <w:p w14:paraId="1237245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char</w:t>
      </w:r>
      <w:r w:rsidRPr="001436FE">
        <w:rPr>
          <w:rFonts w:ascii="Consolas" w:eastAsia="Times New Roman" w:hAnsi="Consolas" w:cs="Times New Roman"/>
          <w:color w:val="D4D4D4"/>
          <w:sz w:val="21"/>
          <w:szCs w:val="21"/>
        </w:rPr>
        <w:t xml:space="preserve"> c = ESP.</w:t>
      </w:r>
      <w:r w:rsidRPr="001436FE">
        <w:rPr>
          <w:rFonts w:ascii="Consolas" w:eastAsia="Times New Roman" w:hAnsi="Consolas" w:cs="Times New Roman"/>
          <w:color w:val="DCDCAA"/>
          <w:sz w:val="21"/>
          <w:szCs w:val="21"/>
        </w:rPr>
        <w:t>read</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leer el siguiente caracter</w:t>
      </w:r>
    </w:p>
    <w:p w14:paraId="6879014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4D4D4"/>
          <w:sz w:val="21"/>
          <w:szCs w:val="21"/>
          <w:lang w:val="en-US"/>
        </w:rPr>
        <w:t>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(c);</w:t>
      </w:r>
    </w:p>
    <w:p w14:paraId="0533EAE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33C8348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2294F6B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return</w:t>
      </w:r>
      <w:r w:rsidRPr="001436FE">
        <w:rPr>
          <w:rFonts w:ascii="Consolas" w:eastAsia="Times New Roman" w:hAnsi="Consolas" w:cs="Times New Roman"/>
          <w:color w:val="D4D4D4"/>
          <w:sz w:val="21"/>
          <w:szCs w:val="21"/>
          <w:lang w:val="en-US"/>
        </w:rPr>
        <w:t>;</w:t>
      </w:r>
    </w:p>
    <w:p w14:paraId="47CA919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w:t>
      </w:r>
    </w:p>
    <w:p w14:paraId="414135E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setup</w:t>
      </w:r>
      <w:r w:rsidRPr="001436FE">
        <w:rPr>
          <w:rFonts w:ascii="Consolas" w:eastAsia="Times New Roman" w:hAnsi="Consolas" w:cs="Times New Roman"/>
          <w:color w:val="D4D4D4"/>
          <w:sz w:val="21"/>
          <w:szCs w:val="21"/>
          <w:lang w:val="en-US"/>
        </w:rPr>
        <w:t>()</w:t>
      </w:r>
    </w:p>
    <w:p w14:paraId="7DBD16F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Serial.</w:t>
      </w:r>
      <w:r w:rsidRPr="001436FE">
        <w:rPr>
          <w:rFonts w:ascii="Consolas" w:eastAsia="Times New Roman" w:hAnsi="Consolas" w:cs="Times New Roman"/>
          <w:color w:val="DCDCAA"/>
          <w:sz w:val="21"/>
          <w:szCs w:val="21"/>
          <w:lang w:val="en-US"/>
        </w:rPr>
        <w:t>begin</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9600</w:t>
      </w:r>
      <w:r w:rsidRPr="001436FE">
        <w:rPr>
          <w:rFonts w:ascii="Consolas" w:eastAsia="Times New Roman" w:hAnsi="Consolas" w:cs="Times New Roman"/>
          <w:color w:val="D4D4D4"/>
          <w:sz w:val="21"/>
          <w:szCs w:val="21"/>
          <w:lang w:val="en-US"/>
        </w:rPr>
        <w:t>);</w:t>
      </w:r>
    </w:p>
    <w:p w14:paraId="5A27B35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ESP.</w:t>
      </w:r>
      <w:r w:rsidRPr="001436FE">
        <w:rPr>
          <w:rFonts w:ascii="Consolas" w:eastAsia="Times New Roman" w:hAnsi="Consolas" w:cs="Times New Roman"/>
          <w:color w:val="DCDCAA"/>
          <w:sz w:val="21"/>
          <w:szCs w:val="21"/>
          <w:lang w:val="en-US"/>
        </w:rPr>
        <w:t>begin</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19200</w:t>
      </w:r>
      <w:r w:rsidRPr="001436FE">
        <w:rPr>
          <w:rFonts w:ascii="Consolas" w:eastAsia="Times New Roman" w:hAnsi="Consolas" w:cs="Times New Roman"/>
          <w:color w:val="D4D4D4"/>
          <w:sz w:val="21"/>
          <w:szCs w:val="21"/>
          <w:lang w:val="en-US"/>
        </w:rPr>
        <w:t>);</w:t>
      </w:r>
    </w:p>
    <w:p w14:paraId="4018CD5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sendData</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CE9178"/>
          <w:sz w:val="21"/>
          <w:szCs w:val="21"/>
          <w:lang w:val="en-US"/>
        </w:rPr>
        <w:t>"AT+CIPSTART='UDP','192.168.4.2',52485"</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1000</w:t>
      </w:r>
      <w:r w:rsidRPr="001436FE">
        <w:rPr>
          <w:rFonts w:ascii="Consolas" w:eastAsia="Times New Roman" w:hAnsi="Consolas" w:cs="Times New Roman"/>
          <w:color w:val="D4D4D4"/>
          <w:sz w:val="21"/>
          <w:szCs w:val="21"/>
          <w:lang w:val="en-US"/>
        </w:rPr>
        <w:t>);</w:t>
      </w:r>
    </w:p>
    <w:p w14:paraId="1289E17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sendData</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CE9178"/>
          <w:sz w:val="21"/>
          <w:szCs w:val="21"/>
          <w:lang w:val="en-US"/>
        </w:rPr>
        <w:t>"AT+CIPSTATUS"</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1000</w:t>
      </w:r>
      <w:r w:rsidRPr="001436FE">
        <w:rPr>
          <w:rFonts w:ascii="Consolas" w:eastAsia="Times New Roman" w:hAnsi="Consolas" w:cs="Times New Roman"/>
          <w:color w:val="D4D4D4"/>
          <w:sz w:val="21"/>
          <w:szCs w:val="21"/>
          <w:lang w:val="en-US"/>
        </w:rPr>
        <w:t>);</w:t>
      </w:r>
    </w:p>
    <w:p w14:paraId="4E9C474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C6885C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Serial.</w:t>
      </w:r>
      <w:r w:rsidRPr="001436FE">
        <w:rPr>
          <w:rFonts w:ascii="Consolas" w:eastAsia="Times New Roman" w:hAnsi="Consolas" w:cs="Times New Roman"/>
          <w:color w:val="DCDCAA"/>
          <w:sz w:val="21"/>
          <w:szCs w:val="21"/>
          <w:lang w:val="en-US"/>
        </w:rPr>
        <w:t>begin</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19200</w:t>
      </w:r>
      <w:r w:rsidRPr="001436FE">
        <w:rPr>
          <w:rFonts w:ascii="Consolas" w:eastAsia="Times New Roman" w:hAnsi="Consolas" w:cs="Times New Roman"/>
          <w:color w:val="D4D4D4"/>
          <w:sz w:val="21"/>
          <w:szCs w:val="21"/>
          <w:lang w:val="en-US"/>
        </w:rPr>
        <w:t>);</w:t>
      </w:r>
    </w:p>
    <w:p w14:paraId="30E1FD17"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D4D4D4"/>
          <w:sz w:val="21"/>
          <w:szCs w:val="21"/>
        </w:rPr>
        <w:t>ESP.</w:t>
      </w:r>
      <w:r w:rsidRPr="00285D66">
        <w:rPr>
          <w:rFonts w:ascii="Consolas" w:eastAsia="Times New Roman" w:hAnsi="Consolas" w:cs="Times New Roman"/>
          <w:color w:val="DCDCAA"/>
          <w:sz w:val="21"/>
          <w:szCs w:val="21"/>
        </w:rPr>
        <w:t>begin</w:t>
      </w:r>
      <w:r w:rsidRPr="00285D66">
        <w:rPr>
          <w:rFonts w:ascii="Consolas" w:eastAsia="Times New Roman" w:hAnsi="Consolas" w:cs="Times New Roman"/>
          <w:color w:val="D4D4D4"/>
          <w:sz w:val="21"/>
          <w:szCs w:val="21"/>
        </w:rPr>
        <w:t>(</w:t>
      </w:r>
      <w:r w:rsidRPr="00285D66">
        <w:rPr>
          <w:rFonts w:ascii="Consolas" w:eastAsia="Times New Roman" w:hAnsi="Consolas" w:cs="Times New Roman"/>
          <w:color w:val="B5CEA8"/>
          <w:sz w:val="21"/>
          <w:szCs w:val="21"/>
        </w:rPr>
        <w:t>19200</w:t>
      </w:r>
      <w:r w:rsidRPr="00285D66">
        <w:rPr>
          <w:rFonts w:ascii="Consolas" w:eastAsia="Times New Roman" w:hAnsi="Consolas" w:cs="Times New Roman"/>
          <w:color w:val="D4D4D4"/>
          <w:sz w:val="21"/>
          <w:szCs w:val="21"/>
        </w:rPr>
        <w:t>);</w:t>
      </w:r>
    </w:p>
    <w:p w14:paraId="68B7193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sendData</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CE9178"/>
          <w:sz w:val="21"/>
          <w:szCs w:val="21"/>
        </w:rPr>
        <w:t>"AT+CIPMUX=1</w:t>
      </w:r>
      <w:r w:rsidRPr="001436FE">
        <w:rPr>
          <w:rFonts w:ascii="Consolas" w:eastAsia="Times New Roman" w:hAnsi="Consolas" w:cs="Times New Roman"/>
          <w:color w:val="D7BA7D"/>
          <w:sz w:val="21"/>
          <w:szCs w:val="21"/>
        </w:rPr>
        <w:t>\r\n</w:t>
      </w:r>
      <w:r w:rsidRPr="001436FE">
        <w:rPr>
          <w:rFonts w:ascii="Consolas" w:eastAsia="Times New Roman" w:hAnsi="Consolas" w:cs="Times New Roman"/>
          <w:color w:val="CE9178"/>
          <w:sz w:val="21"/>
          <w:szCs w:val="21"/>
        </w:rPr>
        <w:t>"</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1000</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configurar para multiples conexiones</w:t>
      </w:r>
    </w:p>
    <w:p w14:paraId="5350611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sendData</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CE9178"/>
          <w:sz w:val="21"/>
          <w:szCs w:val="21"/>
        </w:rPr>
        <w:t>"AT+CIPSERVER=1,80</w:t>
      </w:r>
      <w:r w:rsidRPr="001436FE">
        <w:rPr>
          <w:rFonts w:ascii="Consolas" w:eastAsia="Times New Roman" w:hAnsi="Consolas" w:cs="Times New Roman"/>
          <w:color w:val="D7BA7D"/>
          <w:sz w:val="21"/>
          <w:szCs w:val="21"/>
        </w:rPr>
        <w:t>\r\n</w:t>
      </w:r>
      <w:r w:rsidRPr="001436FE">
        <w:rPr>
          <w:rFonts w:ascii="Consolas" w:eastAsia="Times New Roman" w:hAnsi="Consolas" w:cs="Times New Roman"/>
          <w:color w:val="CE9178"/>
          <w:sz w:val="21"/>
          <w:szCs w:val="21"/>
        </w:rPr>
        <w:t>"</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1000</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608B4E"/>
          <w:sz w:val="21"/>
          <w:szCs w:val="21"/>
        </w:rPr>
        <w:t>// Configurar el servidor en el puerto 80</w:t>
      </w:r>
    </w:p>
    <w:p w14:paraId="4DA8F1EA"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4D4D4"/>
          <w:sz w:val="21"/>
          <w:szCs w:val="21"/>
          <w:lang w:val="en-US"/>
        </w:rPr>
        <w:t>}</w:t>
      </w:r>
    </w:p>
    <w:p w14:paraId="655579F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B340DE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9CDCFE"/>
          <w:sz w:val="21"/>
          <w:szCs w:val="21"/>
          <w:lang w:val="en-US"/>
        </w:rPr>
        <w:t>loop</w:t>
      </w:r>
      <w:r w:rsidRPr="001436FE">
        <w:rPr>
          <w:rFonts w:ascii="Consolas" w:eastAsia="Times New Roman" w:hAnsi="Consolas" w:cs="Times New Roman"/>
          <w:color w:val="D4D4D4"/>
          <w:sz w:val="21"/>
          <w:szCs w:val="21"/>
          <w:lang w:val="en-US"/>
        </w:rPr>
        <w:t xml:space="preserve">(){  </w:t>
      </w:r>
    </w:p>
    <w:p w14:paraId="3705703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String B= </w:t>
      </w:r>
      <w:r w:rsidRPr="001436FE">
        <w:rPr>
          <w:rFonts w:ascii="Consolas" w:eastAsia="Times New Roman" w:hAnsi="Consolas" w:cs="Times New Roman"/>
          <w:color w:val="CE9178"/>
          <w:sz w:val="21"/>
          <w:szCs w:val="21"/>
          <w:lang w:val="en-US"/>
        </w:rPr>
        <w:t>"."</w:t>
      </w:r>
      <w:r w:rsidRPr="001436FE">
        <w:rPr>
          <w:rFonts w:ascii="Consolas" w:eastAsia="Times New Roman" w:hAnsi="Consolas" w:cs="Times New Roman"/>
          <w:color w:val="D4D4D4"/>
          <w:sz w:val="21"/>
          <w:szCs w:val="21"/>
          <w:lang w:val="en-US"/>
        </w:rPr>
        <w:t xml:space="preserve"> ;</w:t>
      </w:r>
    </w:p>
    <w:p w14:paraId="66ADE08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if</w:t>
      </w:r>
      <w:r w:rsidRPr="001436FE">
        <w:rPr>
          <w:rFonts w:ascii="Consolas" w:eastAsia="Times New Roman" w:hAnsi="Consolas" w:cs="Times New Roman"/>
          <w:color w:val="D4D4D4"/>
          <w:sz w:val="21"/>
          <w:szCs w:val="21"/>
          <w:lang w:val="en-US"/>
        </w:rPr>
        <w:t xml:space="preserve"> (ESP.</w:t>
      </w:r>
      <w:r w:rsidRPr="001436FE">
        <w:rPr>
          <w:rFonts w:ascii="Consolas" w:eastAsia="Times New Roman" w:hAnsi="Consolas" w:cs="Times New Roman"/>
          <w:color w:val="DCDCAA"/>
          <w:sz w:val="21"/>
          <w:szCs w:val="21"/>
          <w:lang w:val="en-US"/>
        </w:rPr>
        <w:t>available</w:t>
      </w:r>
      <w:r w:rsidRPr="001436FE">
        <w:rPr>
          <w:rFonts w:ascii="Consolas" w:eastAsia="Times New Roman" w:hAnsi="Consolas" w:cs="Times New Roman"/>
          <w:color w:val="D4D4D4"/>
          <w:sz w:val="21"/>
          <w:szCs w:val="21"/>
          <w:lang w:val="en-US"/>
        </w:rPr>
        <w:t>())</w:t>
      </w:r>
    </w:p>
    <w:p w14:paraId="378B043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w:t>
      </w:r>
      <w:r w:rsidRPr="001436FE">
        <w:rPr>
          <w:rFonts w:ascii="Consolas" w:eastAsia="Times New Roman" w:hAnsi="Consolas" w:cs="Times New Roman"/>
          <w:color w:val="569CD6"/>
          <w:sz w:val="21"/>
          <w:szCs w:val="21"/>
          <w:lang w:val="en-US"/>
        </w:rPr>
        <w:t>char</w:t>
      </w:r>
      <w:r w:rsidRPr="001436FE">
        <w:rPr>
          <w:rFonts w:ascii="Consolas" w:eastAsia="Times New Roman" w:hAnsi="Consolas" w:cs="Times New Roman"/>
          <w:color w:val="D4D4D4"/>
          <w:sz w:val="21"/>
          <w:szCs w:val="21"/>
          <w:lang w:val="en-US"/>
        </w:rPr>
        <w:t xml:space="preserve"> c = ESP.</w:t>
      </w:r>
      <w:r w:rsidRPr="001436FE">
        <w:rPr>
          <w:rFonts w:ascii="Consolas" w:eastAsia="Times New Roman" w:hAnsi="Consolas" w:cs="Times New Roman"/>
          <w:color w:val="DCDCAA"/>
          <w:sz w:val="21"/>
          <w:szCs w:val="21"/>
          <w:lang w:val="en-US"/>
        </w:rPr>
        <w:t>read</w:t>
      </w:r>
      <w:r w:rsidRPr="001436FE">
        <w:rPr>
          <w:rFonts w:ascii="Consolas" w:eastAsia="Times New Roman" w:hAnsi="Consolas" w:cs="Times New Roman"/>
          <w:color w:val="D4D4D4"/>
          <w:sz w:val="21"/>
          <w:szCs w:val="21"/>
          <w:lang w:val="en-US"/>
        </w:rPr>
        <w:t>() ;</w:t>
      </w:r>
    </w:p>
    <w:p w14:paraId="6B2C9647"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(c);</w:t>
      </w:r>
    </w:p>
    <w:p w14:paraId="288E10C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6D25E320"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if</w:t>
      </w:r>
      <w:r w:rsidRPr="001436FE">
        <w:rPr>
          <w:rFonts w:ascii="Consolas" w:eastAsia="Times New Roman" w:hAnsi="Consolas" w:cs="Times New Roman"/>
          <w:color w:val="D4D4D4"/>
          <w:sz w:val="21"/>
          <w:szCs w:val="21"/>
          <w:lang w:val="en-US"/>
        </w:rPr>
        <w:t xml:space="preserve"> (Serial.</w:t>
      </w:r>
      <w:r w:rsidRPr="001436FE">
        <w:rPr>
          <w:rFonts w:ascii="Consolas" w:eastAsia="Times New Roman" w:hAnsi="Consolas" w:cs="Times New Roman"/>
          <w:color w:val="DCDCAA"/>
          <w:sz w:val="21"/>
          <w:szCs w:val="21"/>
          <w:lang w:val="en-US"/>
        </w:rPr>
        <w:t>available</w:t>
      </w:r>
      <w:r w:rsidRPr="001436FE">
        <w:rPr>
          <w:rFonts w:ascii="Consolas" w:eastAsia="Times New Roman" w:hAnsi="Consolas" w:cs="Times New Roman"/>
          <w:color w:val="D4D4D4"/>
          <w:sz w:val="21"/>
          <w:szCs w:val="21"/>
          <w:lang w:val="en-US"/>
        </w:rPr>
        <w:t>())</w:t>
      </w:r>
    </w:p>
    <w:p w14:paraId="61873E1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char</w:t>
      </w:r>
      <w:r w:rsidRPr="001436FE">
        <w:rPr>
          <w:rFonts w:ascii="Consolas" w:eastAsia="Times New Roman" w:hAnsi="Consolas" w:cs="Times New Roman"/>
          <w:color w:val="D4D4D4"/>
          <w:sz w:val="21"/>
          <w:szCs w:val="21"/>
        </w:rPr>
        <w:t xml:space="preserve"> c = Serial.</w:t>
      </w:r>
      <w:r w:rsidRPr="001436FE">
        <w:rPr>
          <w:rFonts w:ascii="Consolas" w:eastAsia="Times New Roman" w:hAnsi="Consolas" w:cs="Times New Roman"/>
          <w:color w:val="DCDCAA"/>
          <w:sz w:val="21"/>
          <w:szCs w:val="21"/>
        </w:rPr>
        <w:t>read</w:t>
      </w:r>
      <w:r w:rsidRPr="001436FE">
        <w:rPr>
          <w:rFonts w:ascii="Consolas" w:eastAsia="Times New Roman" w:hAnsi="Consolas" w:cs="Times New Roman"/>
          <w:color w:val="D4D4D4"/>
          <w:sz w:val="21"/>
          <w:szCs w:val="21"/>
        </w:rPr>
        <w:t>();</w:t>
      </w:r>
    </w:p>
    <w:p w14:paraId="1C6678D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ESP.</w:t>
      </w:r>
      <w:r w:rsidRPr="001436FE">
        <w:rPr>
          <w:rFonts w:ascii="Consolas" w:eastAsia="Times New Roman" w:hAnsi="Consolas" w:cs="Times New Roman"/>
          <w:color w:val="DCDCAA"/>
          <w:sz w:val="21"/>
          <w:szCs w:val="21"/>
        </w:rPr>
        <w:t>print</w:t>
      </w:r>
      <w:r w:rsidRPr="001436FE">
        <w:rPr>
          <w:rFonts w:ascii="Consolas" w:eastAsia="Times New Roman" w:hAnsi="Consolas" w:cs="Times New Roman"/>
          <w:color w:val="D4D4D4"/>
          <w:sz w:val="21"/>
          <w:szCs w:val="21"/>
        </w:rPr>
        <w:t>(c);</w:t>
      </w:r>
    </w:p>
    <w:p w14:paraId="22367A3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lastRenderedPageBreak/>
        <w:t xml:space="preserve">         }</w:t>
      </w:r>
    </w:p>
    <w:p w14:paraId="1EFB6CF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p>
    <w:p w14:paraId="2E902988" w14:textId="77777777" w:rsidR="00285D66" w:rsidRPr="000D161B" w:rsidRDefault="00285D66" w:rsidP="000D161B">
      <w:pPr>
        <w:pStyle w:val="Ttulo2"/>
        <w:rPr>
          <w:b/>
          <w:sz w:val="32"/>
          <w:szCs w:val="32"/>
        </w:rPr>
      </w:pPr>
      <w:bookmarkStart w:id="481" w:name="_Toc509667213"/>
      <w:r w:rsidRPr="000D161B">
        <w:rPr>
          <w:b/>
          <w:sz w:val="32"/>
          <w:szCs w:val="32"/>
        </w:rPr>
        <w:t>Caso de prueba N 3 Módulo WIFI ESP8266 Velocidad</w:t>
      </w:r>
      <w:bookmarkEnd w:id="481"/>
    </w:p>
    <w:p w14:paraId="6B960C2A"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4D5BDE4E"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65D8537"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CCC86CA" w14:textId="77777777" w:rsidR="00285D66" w:rsidRDefault="00285D66" w:rsidP="00285D66">
            <w:pPr>
              <w:jc w:val="center"/>
            </w:pPr>
            <w:r>
              <w:t>Probar la velocidad del módulo Wifi</w:t>
            </w:r>
          </w:p>
        </w:tc>
      </w:tr>
      <w:tr w:rsidR="00285D66" w14:paraId="3E04E99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6C37F7"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AABF292" w14:textId="77777777" w:rsidR="00285D66" w:rsidRDefault="00285D66" w:rsidP="00285D66">
            <w:pPr>
              <w:jc w:val="center"/>
            </w:pPr>
            <w:r>
              <w:t>WifiESP8266-02-Pruebas-configuracionWifi</w:t>
            </w:r>
          </w:p>
          <w:p w14:paraId="41859DD6" w14:textId="77777777" w:rsidR="00285D66" w:rsidRDefault="00285D66" w:rsidP="00285D66">
            <w:pPr>
              <w:jc w:val="center"/>
            </w:pPr>
          </w:p>
        </w:tc>
      </w:tr>
      <w:tr w:rsidR="00285D66" w14:paraId="19575CB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D813CCF"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206C8EF" w14:textId="77777777" w:rsidR="00285D66" w:rsidRDefault="00285D66" w:rsidP="00285D66">
            <w:pPr>
              <w:jc w:val="center"/>
            </w:pPr>
            <w:r>
              <w:t>Configurar módulo ESP8266 modo SOF AP</w:t>
            </w:r>
          </w:p>
        </w:tc>
      </w:tr>
      <w:tr w:rsidR="00285D66" w14:paraId="6186A41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8C441A"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B1D63B2" w14:textId="77777777" w:rsidR="00285D66" w:rsidRDefault="00285D66" w:rsidP="00285D66">
            <w:pPr>
              <w:jc w:val="center"/>
            </w:pPr>
            <w:r>
              <w:t xml:space="preserve">Configurar el módulo ESP8266 para conocer la mayor velocidad alcanzable </w:t>
            </w:r>
          </w:p>
        </w:tc>
      </w:tr>
      <w:tr w:rsidR="00285D66" w14:paraId="4C3FA35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551ED16"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3011998" w14:textId="77777777" w:rsidR="00285D66" w:rsidRDefault="00285D66" w:rsidP="00285D66">
            <w:pPr>
              <w:jc w:val="center"/>
            </w:pPr>
            <w:r>
              <w:t>Se desea configurar el módulo como modo AP, con ssid:”SAR” sin contraseña y sin codificación. Activando servidor DHCP. Habilitando el puerto para UDP y realizar el envío de caracteres entre PC&lt;-&gt;Arduino a través de PacketSender. Comprobar los baudios, mínimos y máximos, posibles dentro del rango del Serial y Wifi y los distintos Buffers.</w:t>
            </w:r>
          </w:p>
        </w:tc>
      </w:tr>
      <w:tr w:rsidR="00285D66" w14:paraId="237E2F3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0698F74"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CB128FD" w14:textId="77777777" w:rsidR="00285D66" w:rsidRDefault="00285D66" w:rsidP="00285D66">
            <w:pPr>
              <w:jc w:val="center"/>
            </w:pPr>
            <w:r>
              <w:t>Lograr configuración con los cambios solicitados en la descripción</w:t>
            </w:r>
          </w:p>
        </w:tc>
      </w:tr>
      <w:tr w:rsidR="00285D66" w14:paraId="397F591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AE5A7B2"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75F2E49" w14:textId="77777777" w:rsidR="00285D66" w:rsidRDefault="00285D66" w:rsidP="00285D66">
            <w:pPr>
              <w:jc w:val="center"/>
            </w:pPr>
            <w:r>
              <w:t>No lograr la configuración deseada</w:t>
            </w:r>
          </w:p>
        </w:tc>
      </w:tr>
      <w:tr w:rsidR="00285D66" w14:paraId="72E6E02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589DEDC"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5378266" w14:textId="77777777" w:rsidR="00285D66" w:rsidRDefault="00285D66" w:rsidP="00285D66">
            <w:pPr>
              <w:jc w:val="center"/>
            </w:pPr>
            <w:r>
              <w:t>Testear un entorno sin obstáculos y línea visual.</w:t>
            </w:r>
          </w:p>
          <w:p w14:paraId="6D927325" w14:textId="77777777" w:rsidR="00285D66" w:rsidRDefault="00285D66" w:rsidP="00285D66">
            <w:pPr>
              <w:jc w:val="center"/>
            </w:pPr>
          </w:p>
          <w:p w14:paraId="26584875" w14:textId="77777777" w:rsidR="00285D66" w:rsidRDefault="00285D66" w:rsidP="00285D66">
            <w:pPr>
              <w:jc w:val="center"/>
            </w:pPr>
          </w:p>
          <w:p w14:paraId="23E06747" w14:textId="77777777" w:rsidR="00285D66" w:rsidRDefault="00285D66" w:rsidP="00285D66">
            <w:pPr>
              <w:jc w:val="center"/>
            </w:pPr>
          </w:p>
        </w:tc>
      </w:tr>
      <w:tr w:rsidR="00285D66" w14:paraId="2805662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E328F24"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4AA1081" w14:textId="77777777" w:rsidR="00285D66" w:rsidRDefault="00285D66" w:rsidP="00285D66">
            <w:pPr>
              <w:jc w:val="center"/>
            </w:pPr>
            <w:r>
              <w:t>Módulo Arduino UNO</w:t>
            </w:r>
          </w:p>
          <w:p w14:paraId="5B47CFB9" w14:textId="77777777" w:rsidR="00285D66" w:rsidRDefault="00285D66" w:rsidP="00285D66">
            <w:pPr>
              <w:jc w:val="center"/>
            </w:pPr>
            <w:r>
              <w:t>ESP8266</w:t>
            </w:r>
          </w:p>
          <w:p w14:paraId="6CF8C226" w14:textId="77777777" w:rsidR="00285D66" w:rsidRDefault="00285D66" w:rsidP="00285D66">
            <w:pPr>
              <w:jc w:val="center"/>
            </w:pPr>
            <w:r>
              <w:t>Cables Hembra-Macho (x5)</w:t>
            </w:r>
          </w:p>
          <w:p w14:paraId="1E3D12C2" w14:textId="77777777" w:rsidR="00285D66" w:rsidRDefault="00285D66" w:rsidP="00285D66">
            <w:pPr>
              <w:jc w:val="center"/>
            </w:pPr>
            <w:r>
              <w:t>Un dispositivo con PacketSender para generar un servidor UDP y recibir paquetes proporcionados por el ESP8266</w:t>
            </w:r>
          </w:p>
        </w:tc>
      </w:tr>
      <w:tr w:rsidR="00285D66" w14:paraId="6B17277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22BEF07"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A7DE717" w14:textId="77777777" w:rsidR="00285D66" w:rsidRDefault="00285D66" w:rsidP="00285D66">
            <w:pPr>
              <w:jc w:val="center"/>
            </w:pPr>
            <w:r>
              <w:t>Mansilla</w:t>
            </w:r>
          </w:p>
        </w:tc>
      </w:tr>
      <w:tr w:rsidR="00285D66" w14:paraId="325C951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251A5FE"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159F018" w14:textId="77777777" w:rsidR="00285D66" w:rsidRDefault="00285D66" w:rsidP="00285D66">
            <w:pPr>
              <w:jc w:val="center"/>
            </w:pPr>
            <w:r>
              <w:t>30-3-2017</w:t>
            </w:r>
          </w:p>
        </w:tc>
      </w:tr>
      <w:tr w:rsidR="00285D66" w14:paraId="5BA5200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4CFB0E7"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EC24DD5" w14:textId="77777777" w:rsidR="00285D66" w:rsidRDefault="00285D66" w:rsidP="00285D66">
            <w:pPr>
              <w:jc w:val="center"/>
            </w:pPr>
          </w:p>
          <w:p w14:paraId="0F30BBE6" w14:textId="77777777" w:rsidR="00285D66" w:rsidRDefault="00285D66" w:rsidP="00285D66">
            <w:pPr>
              <w:jc w:val="center"/>
            </w:pPr>
          </w:p>
        </w:tc>
      </w:tr>
      <w:tr w:rsidR="00285D66" w14:paraId="792E0DF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8CA6C3B"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8A6FC69" w14:textId="77777777" w:rsidR="00285D66" w:rsidRDefault="00285D66" w:rsidP="00285D66">
            <w:pPr>
              <w:jc w:val="center"/>
            </w:pPr>
            <w:r>
              <w:t>pruebaVelocidad6-configuracionWifi.ino</w:t>
            </w:r>
          </w:p>
        </w:tc>
      </w:tr>
      <w:tr w:rsidR="00285D66" w14:paraId="20BFFF5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6DB14BF"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DB7D700" w14:textId="77777777" w:rsidR="00285D66" w:rsidRDefault="00285D66" w:rsidP="00285D66">
            <w:pPr>
              <w:rPr>
                <w:i/>
                <w:color w:val="2E74B5"/>
              </w:rPr>
            </w:pPr>
            <w:r>
              <w:rPr>
                <w:i/>
                <w:noProof/>
                <w:color w:val="2E74B5"/>
              </w:rPr>
              <w:drawing>
                <wp:inline distT="114300" distB="114300" distL="114300" distR="114300" wp14:anchorId="0067F552" wp14:editId="2F3AFCC5">
                  <wp:extent cx="2205038" cy="1655028"/>
                  <wp:effectExtent l="0" t="0" r="0" b="0"/>
                  <wp:docPr id="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9"/>
                          <a:srcRect/>
                          <a:stretch>
                            <a:fillRect/>
                          </a:stretch>
                        </pic:blipFill>
                        <pic:spPr>
                          <a:xfrm>
                            <a:off x="0" y="0"/>
                            <a:ext cx="2205038" cy="1655028"/>
                          </a:xfrm>
                          <a:prstGeom prst="rect">
                            <a:avLst/>
                          </a:prstGeom>
                          <a:ln/>
                        </pic:spPr>
                      </pic:pic>
                    </a:graphicData>
                  </a:graphic>
                </wp:inline>
              </w:drawing>
            </w:r>
          </w:p>
        </w:tc>
      </w:tr>
      <w:tr w:rsidR="00285D66" w14:paraId="2025D83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0B31BAD"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2396D5F" w14:textId="77777777" w:rsidR="00285D66" w:rsidRDefault="00285D66" w:rsidP="00285D66">
            <w:pPr>
              <w:rPr>
                <w:i/>
                <w:color w:val="2E74B5"/>
              </w:rPr>
            </w:pPr>
            <w:r>
              <w:rPr>
                <w:i/>
                <w:noProof/>
                <w:color w:val="2E74B5"/>
              </w:rPr>
              <w:drawing>
                <wp:inline distT="114300" distB="114300" distL="114300" distR="114300" wp14:anchorId="04FFCAF8" wp14:editId="641A2CD6">
                  <wp:extent cx="4200525" cy="2324100"/>
                  <wp:effectExtent l="0" t="0" r="0" b="0"/>
                  <wp:docPr id="4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0"/>
                          <a:srcRect/>
                          <a:stretch>
                            <a:fillRect/>
                          </a:stretch>
                        </pic:blipFill>
                        <pic:spPr>
                          <a:xfrm>
                            <a:off x="0" y="0"/>
                            <a:ext cx="4200525" cy="2324100"/>
                          </a:xfrm>
                          <a:prstGeom prst="rect">
                            <a:avLst/>
                          </a:prstGeom>
                          <a:ln/>
                        </pic:spPr>
                      </pic:pic>
                    </a:graphicData>
                  </a:graphic>
                </wp:inline>
              </w:drawing>
            </w:r>
          </w:p>
        </w:tc>
      </w:tr>
      <w:tr w:rsidR="00285D66" w14:paraId="74A7622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6E3866C" w14:textId="77777777" w:rsidR="00285D66" w:rsidRDefault="00285D66" w:rsidP="00285D66">
            <w:pPr>
              <w:jc w:val="center"/>
              <w:rPr>
                <w:b/>
              </w:rPr>
            </w:pPr>
            <w:r>
              <w:rPr>
                <w:b/>
              </w:rPr>
              <w:t>Prueba1 - Buffer 64bytes</w:t>
            </w:r>
          </w:p>
          <w:p w14:paraId="41A8C709" w14:textId="77777777" w:rsidR="00285D66" w:rsidRDefault="00285D66" w:rsidP="00285D66">
            <w:pPr>
              <w:jc w:val="center"/>
              <w:rPr>
                <w:b/>
              </w:rPr>
            </w:pPr>
            <w:r>
              <w:rPr>
                <w:b/>
              </w:rPr>
              <w:t>PacketSender recibe 98 paquetes</w:t>
            </w:r>
          </w:p>
          <w:p w14:paraId="02E86A08"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9386C81" w14:textId="77777777" w:rsidR="00285D66" w:rsidRDefault="00285D66" w:rsidP="00285D66">
            <w:pPr>
              <w:rPr>
                <w:i/>
                <w:color w:val="2E74B5"/>
              </w:rPr>
            </w:pPr>
            <w:r>
              <w:rPr>
                <w:i/>
                <w:noProof/>
                <w:color w:val="2E74B5"/>
              </w:rPr>
              <w:drawing>
                <wp:inline distT="114300" distB="114300" distL="114300" distR="114300" wp14:anchorId="5B36F60B" wp14:editId="6689D7D7">
                  <wp:extent cx="4200525" cy="1244600"/>
                  <wp:effectExtent l="0" t="0" r="0" b="0"/>
                  <wp:docPr id="1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1"/>
                          <a:srcRect/>
                          <a:stretch>
                            <a:fillRect/>
                          </a:stretch>
                        </pic:blipFill>
                        <pic:spPr>
                          <a:xfrm>
                            <a:off x="0" y="0"/>
                            <a:ext cx="4200525" cy="1244600"/>
                          </a:xfrm>
                          <a:prstGeom prst="rect">
                            <a:avLst/>
                          </a:prstGeom>
                          <a:ln/>
                        </pic:spPr>
                      </pic:pic>
                    </a:graphicData>
                  </a:graphic>
                </wp:inline>
              </w:drawing>
            </w:r>
          </w:p>
        </w:tc>
      </w:tr>
      <w:tr w:rsidR="00285D66" w14:paraId="41B2B8C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46DB2CF" w14:textId="77777777" w:rsidR="00285D66" w:rsidRDefault="00285D66" w:rsidP="00285D66">
            <w:pPr>
              <w:jc w:val="center"/>
              <w:rPr>
                <w:b/>
              </w:rPr>
            </w:pPr>
            <w:r>
              <w:rPr>
                <w:b/>
              </w:rPr>
              <w:t>Prueba 2 - Buffer 8 bytes</w:t>
            </w:r>
          </w:p>
          <w:p w14:paraId="0F71890B" w14:textId="77777777" w:rsidR="00285D66" w:rsidRDefault="00285D66" w:rsidP="00285D66">
            <w:pPr>
              <w:jc w:val="center"/>
              <w:rPr>
                <w:b/>
              </w:rPr>
            </w:pPr>
            <w:r>
              <w:rPr>
                <w:b/>
              </w:rPr>
              <w:t>PacketSender recibe 81 paquetes</w:t>
            </w:r>
          </w:p>
          <w:p w14:paraId="11A3164F"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89B87BA" w14:textId="77777777" w:rsidR="00285D66" w:rsidRDefault="00285D66" w:rsidP="00285D66">
            <w:pPr>
              <w:rPr>
                <w:i/>
                <w:color w:val="2E74B5"/>
              </w:rPr>
            </w:pPr>
            <w:r>
              <w:rPr>
                <w:i/>
                <w:noProof/>
                <w:color w:val="2E74B5"/>
              </w:rPr>
              <w:drawing>
                <wp:inline distT="114300" distB="114300" distL="114300" distR="114300" wp14:anchorId="512A36C2" wp14:editId="5B83A0A5">
                  <wp:extent cx="4200525" cy="10668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2"/>
                          <a:srcRect/>
                          <a:stretch>
                            <a:fillRect/>
                          </a:stretch>
                        </pic:blipFill>
                        <pic:spPr>
                          <a:xfrm>
                            <a:off x="0" y="0"/>
                            <a:ext cx="4200525" cy="1066800"/>
                          </a:xfrm>
                          <a:prstGeom prst="rect">
                            <a:avLst/>
                          </a:prstGeom>
                          <a:ln/>
                        </pic:spPr>
                      </pic:pic>
                    </a:graphicData>
                  </a:graphic>
                </wp:inline>
              </w:drawing>
            </w:r>
          </w:p>
        </w:tc>
      </w:tr>
      <w:tr w:rsidR="00285D66" w14:paraId="3BA9999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06835DE" w14:textId="77777777" w:rsidR="00285D66" w:rsidRDefault="00285D66" w:rsidP="00285D66">
            <w:pPr>
              <w:jc w:val="center"/>
              <w:rPr>
                <w:b/>
              </w:rPr>
            </w:pPr>
            <w:r>
              <w:rPr>
                <w:b/>
              </w:rPr>
              <w:t>Prueba 3 - Buffer 128 bytes</w:t>
            </w:r>
          </w:p>
          <w:p w14:paraId="38E72B43" w14:textId="77777777" w:rsidR="00285D66" w:rsidRDefault="00285D66" w:rsidP="00285D66">
            <w:pPr>
              <w:jc w:val="center"/>
              <w:rPr>
                <w:b/>
              </w:rPr>
            </w:pPr>
            <w:r>
              <w:rPr>
                <w:b/>
              </w:rPr>
              <w:t>PacketSender</w:t>
            </w:r>
          </w:p>
          <w:p w14:paraId="17738A3A" w14:textId="77777777" w:rsidR="00285D66" w:rsidRDefault="00285D66" w:rsidP="00285D66">
            <w:pPr>
              <w:jc w:val="center"/>
              <w:rPr>
                <w:b/>
              </w:rPr>
            </w:pPr>
            <w:r>
              <w:rPr>
                <w:b/>
              </w:rPr>
              <w:t>recibe 78 paquetes</w:t>
            </w:r>
          </w:p>
          <w:p w14:paraId="468A8F9D"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B44AE2" w14:textId="77777777" w:rsidR="00285D66" w:rsidRDefault="00285D66" w:rsidP="00285D66">
            <w:pPr>
              <w:rPr>
                <w:i/>
                <w:color w:val="2E74B5"/>
              </w:rPr>
            </w:pPr>
            <w:r>
              <w:rPr>
                <w:i/>
                <w:noProof/>
                <w:color w:val="2E74B5"/>
              </w:rPr>
              <w:drawing>
                <wp:inline distT="114300" distB="114300" distL="114300" distR="114300" wp14:anchorId="63B6B08F" wp14:editId="72A036E3">
                  <wp:extent cx="4200525" cy="901700"/>
                  <wp:effectExtent l="0" t="0" r="0" b="0"/>
                  <wp:docPr id="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3"/>
                          <a:srcRect/>
                          <a:stretch>
                            <a:fillRect/>
                          </a:stretch>
                        </pic:blipFill>
                        <pic:spPr>
                          <a:xfrm>
                            <a:off x="0" y="0"/>
                            <a:ext cx="4200525" cy="901700"/>
                          </a:xfrm>
                          <a:prstGeom prst="rect">
                            <a:avLst/>
                          </a:prstGeom>
                          <a:ln/>
                        </pic:spPr>
                      </pic:pic>
                    </a:graphicData>
                  </a:graphic>
                </wp:inline>
              </w:drawing>
            </w:r>
          </w:p>
        </w:tc>
      </w:tr>
      <w:tr w:rsidR="00285D66" w14:paraId="6B44200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47524DE" w14:textId="77777777" w:rsidR="00285D66" w:rsidRDefault="00285D66" w:rsidP="00285D66">
            <w:pPr>
              <w:jc w:val="center"/>
              <w:rPr>
                <w:b/>
              </w:rPr>
            </w:pPr>
            <w:r>
              <w:rPr>
                <w:b/>
              </w:rPr>
              <w:lastRenderedPageBreak/>
              <w:t>Prueba 4 - Buffer</w:t>
            </w:r>
          </w:p>
          <w:p w14:paraId="4D1446A5" w14:textId="77777777" w:rsidR="00285D66" w:rsidRDefault="00285D66" w:rsidP="00285D66">
            <w:pPr>
              <w:jc w:val="center"/>
              <w:rPr>
                <w:b/>
              </w:rPr>
            </w:pPr>
            <w:r>
              <w:rPr>
                <w:b/>
              </w:rPr>
              <w:t>256 bytes</w:t>
            </w:r>
          </w:p>
          <w:p w14:paraId="1DE6F44C" w14:textId="77777777" w:rsidR="00285D66" w:rsidRDefault="00285D66" w:rsidP="00285D66">
            <w:pPr>
              <w:jc w:val="center"/>
              <w:rPr>
                <w:b/>
              </w:rPr>
            </w:pPr>
            <w:r>
              <w:rPr>
                <w:b/>
              </w:rPr>
              <w:t>PacketSender</w:t>
            </w:r>
          </w:p>
          <w:p w14:paraId="4036BE9B" w14:textId="77777777" w:rsidR="00285D66" w:rsidRDefault="00285D66" w:rsidP="00285D66">
            <w:pPr>
              <w:jc w:val="center"/>
              <w:rPr>
                <w:b/>
              </w:rPr>
            </w:pPr>
            <w:r>
              <w:rPr>
                <w:b/>
              </w:rPr>
              <w:t>110 paquetes}CIOBAUD=115200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F3B2697" w14:textId="77777777" w:rsidR="00285D66" w:rsidRDefault="00285D66" w:rsidP="00285D66">
            <w:pPr>
              <w:rPr>
                <w:i/>
                <w:color w:val="2E74B5"/>
              </w:rPr>
            </w:pPr>
            <w:r>
              <w:rPr>
                <w:i/>
                <w:noProof/>
                <w:color w:val="2E74B5"/>
              </w:rPr>
              <w:drawing>
                <wp:inline distT="114300" distB="114300" distL="114300" distR="114300" wp14:anchorId="0766939C" wp14:editId="053985F1">
                  <wp:extent cx="4200525" cy="762000"/>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4"/>
                          <a:srcRect/>
                          <a:stretch>
                            <a:fillRect/>
                          </a:stretch>
                        </pic:blipFill>
                        <pic:spPr>
                          <a:xfrm>
                            <a:off x="0" y="0"/>
                            <a:ext cx="4200525" cy="762000"/>
                          </a:xfrm>
                          <a:prstGeom prst="rect">
                            <a:avLst/>
                          </a:prstGeom>
                          <a:ln/>
                        </pic:spPr>
                      </pic:pic>
                    </a:graphicData>
                  </a:graphic>
                </wp:inline>
              </w:drawing>
            </w:r>
          </w:p>
        </w:tc>
      </w:tr>
      <w:tr w:rsidR="00285D66" w14:paraId="32A6052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F8CCC90" w14:textId="77777777" w:rsidR="00285D66" w:rsidRPr="0039527B" w:rsidRDefault="00285D66" w:rsidP="00285D66">
            <w:pPr>
              <w:jc w:val="center"/>
              <w:rPr>
                <w:b/>
                <w:lang w:val="en-US"/>
              </w:rPr>
            </w:pPr>
            <w:r w:rsidRPr="0039527B">
              <w:rPr>
                <w:b/>
                <w:lang w:val="en-US"/>
              </w:rPr>
              <w:t xml:space="preserve">Prueba 5 </w:t>
            </w:r>
          </w:p>
          <w:p w14:paraId="47907014" w14:textId="77777777" w:rsidR="00285D66" w:rsidRPr="0039527B" w:rsidRDefault="00285D66" w:rsidP="00285D66">
            <w:pPr>
              <w:jc w:val="center"/>
              <w:rPr>
                <w:b/>
                <w:lang w:val="en-US"/>
              </w:rPr>
            </w:pPr>
            <w:r w:rsidRPr="0039527B">
              <w:rPr>
                <w:b/>
                <w:lang w:val="en-US"/>
              </w:rPr>
              <w:t>Buffer 512 bytes</w:t>
            </w:r>
          </w:p>
          <w:p w14:paraId="0B2878D9" w14:textId="77777777" w:rsidR="00285D66" w:rsidRPr="0039527B" w:rsidRDefault="00285D66" w:rsidP="00285D66">
            <w:pPr>
              <w:jc w:val="center"/>
              <w:rPr>
                <w:b/>
                <w:lang w:val="en-US"/>
              </w:rPr>
            </w:pPr>
            <w:r w:rsidRPr="0039527B">
              <w:rPr>
                <w:b/>
                <w:lang w:val="en-US"/>
              </w:rPr>
              <w:t>PacketSender 107</w:t>
            </w:r>
          </w:p>
          <w:p w14:paraId="2AB0DE8C" w14:textId="77777777" w:rsidR="00285D66" w:rsidRPr="0039527B" w:rsidRDefault="00285D66" w:rsidP="00285D66">
            <w:pPr>
              <w:jc w:val="center"/>
              <w:rPr>
                <w:b/>
                <w:lang w:val="en-US"/>
              </w:rPr>
            </w:pPr>
            <w:r w:rsidRPr="0039527B">
              <w:rPr>
                <w:b/>
                <w:lang w:val="en-US"/>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E565FCC" w14:textId="77777777" w:rsidR="00285D66" w:rsidRDefault="00285D66" w:rsidP="00285D66">
            <w:pPr>
              <w:rPr>
                <w:i/>
                <w:color w:val="2E74B5"/>
              </w:rPr>
            </w:pPr>
            <w:r>
              <w:rPr>
                <w:i/>
                <w:noProof/>
                <w:color w:val="2E74B5"/>
              </w:rPr>
              <w:drawing>
                <wp:inline distT="114300" distB="114300" distL="114300" distR="114300" wp14:anchorId="0AD41FDB" wp14:editId="06D6DBF8">
                  <wp:extent cx="4200525" cy="901700"/>
                  <wp:effectExtent l="0" t="0" r="0" b="0"/>
                  <wp:docPr id="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5"/>
                          <a:srcRect/>
                          <a:stretch>
                            <a:fillRect/>
                          </a:stretch>
                        </pic:blipFill>
                        <pic:spPr>
                          <a:xfrm>
                            <a:off x="0" y="0"/>
                            <a:ext cx="4200525" cy="901700"/>
                          </a:xfrm>
                          <a:prstGeom prst="rect">
                            <a:avLst/>
                          </a:prstGeom>
                          <a:ln/>
                        </pic:spPr>
                      </pic:pic>
                    </a:graphicData>
                  </a:graphic>
                </wp:inline>
              </w:drawing>
            </w:r>
          </w:p>
        </w:tc>
      </w:tr>
      <w:tr w:rsidR="00285D66" w14:paraId="64E9B5A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61F8BAC" w14:textId="77777777" w:rsidR="00285D66" w:rsidRDefault="00285D66" w:rsidP="00285D66">
            <w:pPr>
              <w:jc w:val="center"/>
              <w:rPr>
                <w:b/>
              </w:rPr>
            </w:pPr>
            <w:r>
              <w:rPr>
                <w:b/>
              </w:rPr>
              <w:t>Prueba 6</w:t>
            </w:r>
          </w:p>
          <w:p w14:paraId="233E004E" w14:textId="77777777" w:rsidR="00285D66" w:rsidRDefault="00285D66" w:rsidP="00285D66">
            <w:pPr>
              <w:jc w:val="center"/>
              <w:rPr>
                <w:b/>
              </w:rPr>
            </w:pPr>
            <w:r>
              <w:rPr>
                <w:b/>
              </w:rPr>
              <w:t>Buffer 1024 bytes</w:t>
            </w:r>
          </w:p>
          <w:p w14:paraId="1C9E7A5E" w14:textId="77777777" w:rsidR="00285D66" w:rsidRDefault="00285D66" w:rsidP="00285D66">
            <w:pPr>
              <w:jc w:val="center"/>
              <w:rPr>
                <w:b/>
              </w:rPr>
            </w:pPr>
            <w:r>
              <w:rPr>
                <w:b/>
              </w:rPr>
              <w:t>PacketSender 48</w:t>
            </w:r>
          </w:p>
          <w:p w14:paraId="06C92D50" w14:textId="77777777" w:rsidR="00285D66" w:rsidRDefault="00285D66" w:rsidP="00285D66">
            <w:pPr>
              <w:jc w:val="center"/>
              <w:rPr>
                <w:b/>
              </w:rPr>
            </w:pPr>
            <w:r>
              <w:rPr>
                <w:b/>
              </w:rPr>
              <w:t>ERROR</w:t>
            </w:r>
          </w:p>
          <w:p w14:paraId="6EDBFC46"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869FBB3" w14:textId="77777777" w:rsidR="00285D66" w:rsidRDefault="00285D66" w:rsidP="00285D66">
            <w:pPr>
              <w:rPr>
                <w:i/>
                <w:color w:val="2E74B5"/>
              </w:rPr>
            </w:pPr>
            <w:r>
              <w:rPr>
                <w:i/>
                <w:noProof/>
                <w:color w:val="2E74B5"/>
              </w:rPr>
              <w:drawing>
                <wp:inline distT="114300" distB="114300" distL="114300" distR="114300" wp14:anchorId="7BC1708A" wp14:editId="470747DB">
                  <wp:extent cx="3467100" cy="2219325"/>
                  <wp:effectExtent l="0" t="0" r="0" b="0"/>
                  <wp:docPr id="4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6"/>
                          <a:srcRect/>
                          <a:stretch>
                            <a:fillRect/>
                          </a:stretch>
                        </pic:blipFill>
                        <pic:spPr>
                          <a:xfrm>
                            <a:off x="0" y="0"/>
                            <a:ext cx="3467100" cy="2219325"/>
                          </a:xfrm>
                          <a:prstGeom prst="rect">
                            <a:avLst/>
                          </a:prstGeom>
                          <a:ln/>
                        </pic:spPr>
                      </pic:pic>
                    </a:graphicData>
                  </a:graphic>
                </wp:inline>
              </w:drawing>
            </w:r>
          </w:p>
        </w:tc>
      </w:tr>
      <w:tr w:rsidR="00285D66" w14:paraId="7B99625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4EAA746" w14:textId="77777777" w:rsidR="00285D66" w:rsidRPr="0039527B" w:rsidRDefault="00285D66" w:rsidP="00285D66">
            <w:pPr>
              <w:jc w:val="center"/>
              <w:rPr>
                <w:b/>
                <w:lang w:val="en-US"/>
              </w:rPr>
            </w:pPr>
            <w:r w:rsidRPr="0039527B">
              <w:rPr>
                <w:b/>
                <w:lang w:val="en-US"/>
              </w:rPr>
              <w:t>Prueba 7</w:t>
            </w:r>
          </w:p>
          <w:p w14:paraId="69201FF0" w14:textId="77777777" w:rsidR="00285D66" w:rsidRPr="0039527B" w:rsidRDefault="00285D66" w:rsidP="00285D66">
            <w:pPr>
              <w:jc w:val="center"/>
              <w:rPr>
                <w:b/>
                <w:lang w:val="en-US"/>
              </w:rPr>
            </w:pPr>
            <w:r w:rsidRPr="0039527B">
              <w:rPr>
                <w:b/>
                <w:lang w:val="en-US"/>
              </w:rPr>
              <w:t>Buffer 512 bytes</w:t>
            </w:r>
          </w:p>
          <w:p w14:paraId="10762F9A" w14:textId="77777777" w:rsidR="00285D66" w:rsidRPr="0039527B" w:rsidRDefault="00285D66" w:rsidP="00285D66">
            <w:pPr>
              <w:jc w:val="center"/>
              <w:rPr>
                <w:b/>
                <w:lang w:val="en-US"/>
              </w:rPr>
            </w:pPr>
            <w:r w:rsidRPr="0039527B">
              <w:rPr>
                <w:b/>
                <w:lang w:val="en-US"/>
              </w:rPr>
              <w:t>PacketSender 6</w:t>
            </w:r>
          </w:p>
          <w:p w14:paraId="210CF2A0" w14:textId="77777777" w:rsidR="00285D66" w:rsidRPr="0039527B" w:rsidRDefault="00285D66" w:rsidP="00285D66">
            <w:pPr>
              <w:jc w:val="center"/>
              <w:rPr>
                <w:b/>
                <w:lang w:val="en-US"/>
              </w:rPr>
            </w:pPr>
            <w:r w:rsidRPr="0039527B">
              <w:rPr>
                <w:b/>
                <w:lang w:val="en-US"/>
              </w:rPr>
              <w:t>CIOBAUD=9600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8C4A923" w14:textId="77777777" w:rsidR="00285D66" w:rsidRDefault="00285D66" w:rsidP="00285D66">
            <w:pPr>
              <w:rPr>
                <w:i/>
                <w:color w:val="2E74B5"/>
              </w:rPr>
            </w:pPr>
            <w:r>
              <w:rPr>
                <w:i/>
                <w:noProof/>
                <w:color w:val="2E74B5"/>
              </w:rPr>
              <w:drawing>
                <wp:inline distT="114300" distB="114300" distL="114300" distR="114300" wp14:anchorId="7D5C81C9" wp14:editId="60EBE511">
                  <wp:extent cx="4200525" cy="952500"/>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7"/>
                          <a:srcRect/>
                          <a:stretch>
                            <a:fillRect/>
                          </a:stretch>
                        </pic:blipFill>
                        <pic:spPr>
                          <a:xfrm>
                            <a:off x="0" y="0"/>
                            <a:ext cx="4200525" cy="952500"/>
                          </a:xfrm>
                          <a:prstGeom prst="rect">
                            <a:avLst/>
                          </a:prstGeom>
                          <a:ln/>
                        </pic:spPr>
                      </pic:pic>
                    </a:graphicData>
                  </a:graphic>
                </wp:inline>
              </w:drawing>
            </w:r>
          </w:p>
        </w:tc>
      </w:tr>
      <w:tr w:rsidR="00285D66" w14:paraId="39725BE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5F1134" w14:textId="77777777" w:rsidR="00285D66" w:rsidRPr="0039527B" w:rsidRDefault="00285D66" w:rsidP="00285D66">
            <w:pPr>
              <w:jc w:val="center"/>
              <w:rPr>
                <w:b/>
                <w:lang w:val="en-US"/>
              </w:rPr>
            </w:pPr>
            <w:r w:rsidRPr="0039527B">
              <w:rPr>
                <w:b/>
                <w:lang w:val="en-US"/>
              </w:rPr>
              <w:t>Prueba 8</w:t>
            </w:r>
          </w:p>
          <w:p w14:paraId="4823D121" w14:textId="77777777" w:rsidR="00285D66" w:rsidRPr="0039527B" w:rsidRDefault="00285D66" w:rsidP="00285D66">
            <w:pPr>
              <w:jc w:val="center"/>
              <w:rPr>
                <w:b/>
                <w:lang w:val="en-US"/>
              </w:rPr>
            </w:pPr>
            <w:r w:rsidRPr="0039527B">
              <w:rPr>
                <w:b/>
                <w:lang w:val="en-US"/>
              </w:rPr>
              <w:t>Buffer 512 bytes</w:t>
            </w:r>
          </w:p>
          <w:p w14:paraId="211AC5A4" w14:textId="77777777" w:rsidR="00285D66" w:rsidRPr="0039527B" w:rsidRDefault="00285D66" w:rsidP="00285D66">
            <w:pPr>
              <w:jc w:val="center"/>
              <w:rPr>
                <w:b/>
                <w:lang w:val="en-US"/>
              </w:rPr>
            </w:pPr>
            <w:r w:rsidRPr="0039527B">
              <w:rPr>
                <w:b/>
                <w:lang w:val="en-US"/>
              </w:rPr>
              <w:t>PacketSender 140</w:t>
            </w:r>
          </w:p>
          <w:p w14:paraId="1B1CF893" w14:textId="77777777" w:rsidR="00285D66" w:rsidRPr="0039527B" w:rsidRDefault="00285D66" w:rsidP="00285D66">
            <w:pPr>
              <w:jc w:val="center"/>
              <w:rPr>
                <w:b/>
                <w:lang w:val="en-US"/>
              </w:rPr>
            </w:pPr>
            <w:r w:rsidRPr="0039527B">
              <w:rPr>
                <w:b/>
                <w:lang w:val="en-US"/>
              </w:rPr>
              <w:t>CIOBAUD=250000</w:t>
            </w:r>
          </w:p>
          <w:p w14:paraId="4178EAA1" w14:textId="77777777" w:rsidR="00285D66" w:rsidRPr="0039527B" w:rsidRDefault="00285D66" w:rsidP="00285D66">
            <w:pPr>
              <w:jc w:val="center"/>
              <w:rPr>
                <w:b/>
                <w:lang w:val="en-US"/>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6CE0A6A" w14:textId="77777777" w:rsidR="00285D66" w:rsidRDefault="00285D66" w:rsidP="00285D66">
            <w:pPr>
              <w:rPr>
                <w:i/>
                <w:color w:val="2E74B5"/>
              </w:rPr>
            </w:pPr>
            <w:r>
              <w:rPr>
                <w:i/>
                <w:noProof/>
                <w:color w:val="2E74B5"/>
              </w:rPr>
              <w:drawing>
                <wp:inline distT="114300" distB="114300" distL="114300" distR="114300" wp14:anchorId="54BFB07D" wp14:editId="58E29A27">
                  <wp:extent cx="4200525" cy="1079500"/>
                  <wp:effectExtent l="0" t="0" r="0" b="0"/>
                  <wp:docPr id="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8"/>
                          <a:srcRect/>
                          <a:stretch>
                            <a:fillRect/>
                          </a:stretch>
                        </pic:blipFill>
                        <pic:spPr>
                          <a:xfrm>
                            <a:off x="0" y="0"/>
                            <a:ext cx="4200525" cy="1079500"/>
                          </a:xfrm>
                          <a:prstGeom prst="rect">
                            <a:avLst/>
                          </a:prstGeom>
                          <a:ln/>
                        </pic:spPr>
                      </pic:pic>
                    </a:graphicData>
                  </a:graphic>
                </wp:inline>
              </w:drawing>
            </w:r>
          </w:p>
        </w:tc>
      </w:tr>
      <w:tr w:rsidR="00285D66" w14:paraId="6DD6097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33B7245" w14:textId="77777777" w:rsidR="00285D66" w:rsidRDefault="00285D66" w:rsidP="00285D66">
            <w:pPr>
              <w:jc w:val="center"/>
              <w:rPr>
                <w:b/>
              </w:rPr>
            </w:pPr>
            <w:r>
              <w:rPr>
                <w:b/>
              </w:rPr>
              <w:t>Prueba 9</w:t>
            </w:r>
          </w:p>
          <w:p w14:paraId="4A9BAF5C" w14:textId="77777777" w:rsidR="00285D66" w:rsidRDefault="00285D66" w:rsidP="00285D66">
            <w:pPr>
              <w:jc w:val="center"/>
              <w:rPr>
                <w:b/>
              </w:rPr>
            </w:pPr>
            <w:r>
              <w:rPr>
                <w:b/>
              </w:rPr>
              <w:t>Buffer 512 bytes</w:t>
            </w:r>
          </w:p>
          <w:p w14:paraId="51A344A5" w14:textId="77777777" w:rsidR="00285D66" w:rsidRDefault="00285D66" w:rsidP="00285D66">
            <w:pPr>
              <w:jc w:val="center"/>
              <w:rPr>
                <w:b/>
              </w:rPr>
            </w:pPr>
            <w:r>
              <w:rPr>
                <w:b/>
              </w:rPr>
              <w:t>CIOBAUD=500000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F8D612D" w14:textId="77777777" w:rsidR="00285D66" w:rsidRDefault="00285D66" w:rsidP="00285D66">
            <w:pPr>
              <w:rPr>
                <w:i/>
                <w:color w:val="2E74B5"/>
              </w:rPr>
            </w:pPr>
            <w:r>
              <w:rPr>
                <w:i/>
                <w:noProof/>
                <w:color w:val="2E74B5"/>
              </w:rPr>
              <w:drawing>
                <wp:inline distT="114300" distB="114300" distL="114300" distR="114300" wp14:anchorId="0840B5D8" wp14:editId="358CD39F">
                  <wp:extent cx="4200525" cy="1371600"/>
                  <wp:effectExtent l="0" t="0" r="0" b="0"/>
                  <wp:docPr id="1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9"/>
                          <a:srcRect/>
                          <a:stretch>
                            <a:fillRect/>
                          </a:stretch>
                        </pic:blipFill>
                        <pic:spPr>
                          <a:xfrm>
                            <a:off x="0" y="0"/>
                            <a:ext cx="4200525" cy="1371600"/>
                          </a:xfrm>
                          <a:prstGeom prst="rect">
                            <a:avLst/>
                          </a:prstGeom>
                          <a:ln/>
                        </pic:spPr>
                      </pic:pic>
                    </a:graphicData>
                  </a:graphic>
                </wp:inline>
              </w:drawing>
            </w:r>
          </w:p>
        </w:tc>
      </w:tr>
      <w:tr w:rsidR="00285D66" w14:paraId="1C4126C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36C9EA" w14:textId="77777777" w:rsidR="00285D66" w:rsidRDefault="00285D66" w:rsidP="00285D66">
            <w:pPr>
              <w:jc w:val="center"/>
              <w:rPr>
                <w:b/>
              </w:rPr>
            </w:pPr>
            <w:r>
              <w:rPr>
                <w:b/>
              </w:rPr>
              <w:lastRenderedPageBreak/>
              <w:t>Prueba 10</w:t>
            </w:r>
          </w:p>
          <w:p w14:paraId="1BECF731" w14:textId="77777777" w:rsidR="00285D66" w:rsidRDefault="00285D66" w:rsidP="00285D66">
            <w:pPr>
              <w:jc w:val="center"/>
              <w:rPr>
                <w:b/>
              </w:rPr>
            </w:pPr>
            <w:r>
              <w:rPr>
                <w:b/>
              </w:rPr>
              <w:t>Buffer 512</w:t>
            </w:r>
          </w:p>
          <w:p w14:paraId="6CD3DCD4" w14:textId="77777777" w:rsidR="00285D66" w:rsidRDefault="00285D66" w:rsidP="00285D66">
            <w:pPr>
              <w:jc w:val="center"/>
              <w:rPr>
                <w:b/>
              </w:rPr>
            </w:pPr>
            <w:r>
              <w:rPr>
                <w:b/>
              </w:rPr>
              <w:t xml:space="preserve">CIOBAUD= 4000000 </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6CB9C8A" w14:textId="77777777" w:rsidR="00285D66" w:rsidRDefault="00285D66" w:rsidP="00285D66">
            <w:pPr>
              <w:rPr>
                <w:i/>
                <w:color w:val="2E74B5"/>
              </w:rPr>
            </w:pPr>
            <w:r>
              <w:rPr>
                <w:i/>
                <w:noProof/>
                <w:color w:val="2E74B5"/>
              </w:rPr>
              <w:drawing>
                <wp:inline distT="114300" distB="114300" distL="114300" distR="114300" wp14:anchorId="769F3E6B" wp14:editId="562A8FE6">
                  <wp:extent cx="4200525" cy="10668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0"/>
                          <a:srcRect/>
                          <a:stretch>
                            <a:fillRect/>
                          </a:stretch>
                        </pic:blipFill>
                        <pic:spPr>
                          <a:xfrm>
                            <a:off x="0" y="0"/>
                            <a:ext cx="4200525" cy="1066800"/>
                          </a:xfrm>
                          <a:prstGeom prst="rect">
                            <a:avLst/>
                          </a:prstGeom>
                          <a:ln/>
                        </pic:spPr>
                      </pic:pic>
                    </a:graphicData>
                  </a:graphic>
                </wp:inline>
              </w:drawing>
            </w:r>
          </w:p>
        </w:tc>
      </w:tr>
      <w:tr w:rsidR="00285D66" w14:paraId="2DD3EEF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A79BFE5" w14:textId="77777777" w:rsidR="00285D66" w:rsidRDefault="00285D66" w:rsidP="00285D66">
            <w:pPr>
              <w:jc w:val="center"/>
              <w:rPr>
                <w:b/>
              </w:rPr>
            </w:pPr>
            <w:r>
              <w:rPr>
                <w:b/>
              </w:rPr>
              <w:t>Prueba 11</w:t>
            </w:r>
          </w:p>
          <w:p w14:paraId="7BC3639E" w14:textId="77777777" w:rsidR="00285D66" w:rsidRDefault="00285D66" w:rsidP="00285D66">
            <w:pPr>
              <w:jc w:val="center"/>
              <w:rPr>
                <w:b/>
              </w:rPr>
            </w:pPr>
            <w:r>
              <w:rPr>
                <w:b/>
              </w:rPr>
              <w:t>4608000 baudios Buffer 512 bytes</w:t>
            </w:r>
          </w:p>
          <w:p w14:paraId="11D1A3C8" w14:textId="77777777" w:rsidR="00285D66" w:rsidRDefault="00285D66" w:rsidP="00285D66">
            <w:pPr>
              <w:jc w:val="center"/>
              <w:rPr>
                <w:b/>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284DB0A" w14:textId="77777777" w:rsidR="00285D66" w:rsidRDefault="00285D66" w:rsidP="00285D66">
            <w:pPr>
              <w:rPr>
                <w:i/>
                <w:color w:val="2E74B5"/>
              </w:rPr>
            </w:pPr>
            <w:r>
              <w:rPr>
                <w:i/>
                <w:noProof/>
                <w:color w:val="2E74B5"/>
              </w:rPr>
              <w:drawing>
                <wp:inline distT="114300" distB="114300" distL="114300" distR="114300" wp14:anchorId="39DF3C4D" wp14:editId="44193655">
                  <wp:extent cx="4200525" cy="901700"/>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1"/>
                          <a:srcRect/>
                          <a:stretch>
                            <a:fillRect/>
                          </a:stretch>
                        </pic:blipFill>
                        <pic:spPr>
                          <a:xfrm>
                            <a:off x="0" y="0"/>
                            <a:ext cx="4200525" cy="901700"/>
                          </a:xfrm>
                          <a:prstGeom prst="rect">
                            <a:avLst/>
                          </a:prstGeom>
                          <a:ln/>
                        </pic:spPr>
                      </pic:pic>
                    </a:graphicData>
                  </a:graphic>
                </wp:inline>
              </w:drawing>
            </w:r>
          </w:p>
        </w:tc>
      </w:tr>
      <w:tr w:rsidR="00285D66" w14:paraId="3F41C5E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6845061" w14:textId="77777777" w:rsidR="00285D66" w:rsidRDefault="00285D66" w:rsidP="00285D66">
            <w:pPr>
              <w:jc w:val="center"/>
              <w:rPr>
                <w:b/>
              </w:rPr>
            </w:pPr>
            <w:r>
              <w:rPr>
                <w:b/>
              </w:rPr>
              <w:t>Prueba 12</w:t>
            </w:r>
          </w:p>
          <w:p w14:paraId="0D0C655E" w14:textId="77777777" w:rsidR="00285D66" w:rsidRDefault="00285D66" w:rsidP="00285D66">
            <w:pPr>
              <w:jc w:val="center"/>
              <w:rPr>
                <w:b/>
              </w:rPr>
            </w:pPr>
            <w:r>
              <w:rPr>
                <w:b/>
              </w:rPr>
              <w:t>4608000 baudios y 256 bytes buffer</w:t>
            </w:r>
          </w:p>
          <w:p w14:paraId="2F998F9B" w14:textId="77777777" w:rsidR="00285D66" w:rsidRDefault="00285D66" w:rsidP="00285D66">
            <w:pPr>
              <w:jc w:val="center"/>
              <w:rPr>
                <w:b/>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26F996" w14:textId="77777777" w:rsidR="00285D66" w:rsidRDefault="00285D66" w:rsidP="00285D66">
            <w:pPr>
              <w:rPr>
                <w:i/>
                <w:color w:val="2E74B5"/>
              </w:rPr>
            </w:pPr>
            <w:r>
              <w:rPr>
                <w:i/>
                <w:noProof/>
                <w:color w:val="2E74B5"/>
              </w:rPr>
              <w:drawing>
                <wp:inline distT="114300" distB="114300" distL="114300" distR="114300" wp14:anchorId="164624FC" wp14:editId="1C05A3AD">
                  <wp:extent cx="4200525" cy="156210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2"/>
                          <a:srcRect/>
                          <a:stretch>
                            <a:fillRect/>
                          </a:stretch>
                        </pic:blipFill>
                        <pic:spPr>
                          <a:xfrm>
                            <a:off x="0" y="0"/>
                            <a:ext cx="4200525" cy="1562100"/>
                          </a:xfrm>
                          <a:prstGeom prst="rect">
                            <a:avLst/>
                          </a:prstGeom>
                          <a:ln/>
                        </pic:spPr>
                      </pic:pic>
                    </a:graphicData>
                  </a:graphic>
                </wp:inline>
              </w:drawing>
            </w:r>
          </w:p>
        </w:tc>
      </w:tr>
      <w:tr w:rsidR="00285D66" w14:paraId="2783BF0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9515980" w14:textId="77777777" w:rsidR="00285D66" w:rsidRDefault="00285D66" w:rsidP="00285D66">
            <w:pPr>
              <w:jc w:val="center"/>
              <w:rPr>
                <w:b/>
              </w:rPr>
            </w:pPr>
            <w:r>
              <w:rPr>
                <w:b/>
              </w:rPr>
              <w:t>Prueba 13</w:t>
            </w:r>
          </w:p>
          <w:p w14:paraId="20E35AA5" w14:textId="77777777" w:rsidR="00285D66" w:rsidRDefault="00285D66" w:rsidP="00285D66">
            <w:pPr>
              <w:jc w:val="center"/>
              <w:rPr>
                <w:b/>
              </w:rPr>
            </w:pPr>
            <w:r>
              <w:rPr>
                <w:b/>
              </w:rPr>
              <w:t>4608000 baudios y 768 bytes de buffer</w:t>
            </w:r>
          </w:p>
          <w:p w14:paraId="4D1928EF" w14:textId="77777777" w:rsidR="00285D66" w:rsidRDefault="00285D66" w:rsidP="00285D66">
            <w:pPr>
              <w:jc w:val="center"/>
              <w:rPr>
                <w:b/>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9442D1E" w14:textId="77777777" w:rsidR="00285D66" w:rsidRDefault="00285D66" w:rsidP="00285D66">
            <w:pPr>
              <w:rPr>
                <w:i/>
                <w:color w:val="2E74B5"/>
              </w:rPr>
            </w:pPr>
            <w:r>
              <w:rPr>
                <w:i/>
                <w:noProof/>
                <w:color w:val="2E74B5"/>
              </w:rPr>
              <w:drawing>
                <wp:inline distT="114300" distB="114300" distL="114300" distR="114300" wp14:anchorId="1F64EC4E" wp14:editId="7DCA389C">
                  <wp:extent cx="4200525" cy="1079500"/>
                  <wp:effectExtent l="0" t="0" r="0" b="0"/>
                  <wp:docPr id="5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3"/>
                          <a:srcRect/>
                          <a:stretch>
                            <a:fillRect/>
                          </a:stretch>
                        </pic:blipFill>
                        <pic:spPr>
                          <a:xfrm>
                            <a:off x="0" y="0"/>
                            <a:ext cx="4200525" cy="1079500"/>
                          </a:xfrm>
                          <a:prstGeom prst="rect">
                            <a:avLst/>
                          </a:prstGeom>
                          <a:ln/>
                        </pic:spPr>
                      </pic:pic>
                    </a:graphicData>
                  </a:graphic>
                </wp:inline>
              </w:drawing>
            </w:r>
          </w:p>
        </w:tc>
      </w:tr>
    </w:tbl>
    <w:p w14:paraId="04433A72" w14:textId="77777777" w:rsidR="00285D66" w:rsidRDefault="00285D66" w:rsidP="00285D66"/>
    <w:p w14:paraId="2225D9EB" w14:textId="77777777" w:rsidR="00285D66" w:rsidRDefault="00285D66" w:rsidP="00285D66">
      <w:pPr>
        <w:rPr>
          <w:b/>
          <w:color w:val="538DD4"/>
        </w:rPr>
      </w:pPr>
      <w:r>
        <w:br w:type="page"/>
      </w:r>
    </w:p>
    <w:p w14:paraId="2125D02F" w14:textId="77777777" w:rsidR="00285D66" w:rsidRPr="00DD257C" w:rsidRDefault="00285D66" w:rsidP="00DD257C">
      <w:pPr>
        <w:pStyle w:val="Ttulo3"/>
        <w:rPr>
          <w:b w:val="0"/>
          <w:sz w:val="28"/>
          <w:szCs w:val="28"/>
        </w:rPr>
      </w:pPr>
      <w:bookmarkStart w:id="482" w:name="_Toc509667214"/>
      <w:r w:rsidRPr="00DD257C">
        <w:rPr>
          <w:b w:val="0"/>
          <w:sz w:val="28"/>
          <w:szCs w:val="28"/>
        </w:rPr>
        <w:lastRenderedPageBreak/>
        <w:t>Código pruebaVelocidad6-configuracionWifi</w:t>
      </w:r>
      <w:bookmarkEnd w:id="482"/>
    </w:p>
    <w:p w14:paraId="42B05D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#include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CE9178"/>
          <w:sz w:val="21"/>
          <w:szCs w:val="21"/>
        </w:rPr>
        <w:t>&lt;SoftwareSerial.h&gt;</w:t>
      </w:r>
    </w:p>
    <w:p w14:paraId="02F88F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MAX</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128</w:t>
      </w:r>
    </w:p>
    <w:p w14:paraId="14A2CF0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VELORIGINAL</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115200</w:t>
      </w:r>
    </w:p>
    <w:p w14:paraId="44EDA44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VELNUEVA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19200</w:t>
      </w:r>
    </w:p>
    <w:p w14:paraId="6BC4FD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//velocidad maxima 4608000</w:t>
      </w:r>
    </w:p>
    <w:p w14:paraId="7F3E2E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w:t>
      </w:r>
    </w:p>
    <w:p w14:paraId="0F871F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 xml:space="preserve"> * Configuramos el BT a 4500000 y conseguimos una velocidad de 55 KB/sg</w:t>
      </w:r>
    </w:p>
    <w:p w14:paraId="4DBE21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 xml:space="preserve"> */</w:t>
      </w:r>
    </w:p>
    <w:p w14:paraId="1226F33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SoftwareSerial </w:t>
      </w:r>
      <w:r w:rsidRPr="000761F9">
        <w:rPr>
          <w:rFonts w:ascii="Consolas" w:eastAsia="Times New Roman" w:hAnsi="Consolas" w:cs="Times New Roman"/>
          <w:color w:val="DCDCAA"/>
          <w:sz w:val="21"/>
          <w:szCs w:val="21"/>
        </w:rPr>
        <w:t>ESP</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3</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RX | TX</w:t>
      </w:r>
    </w:p>
    <w:p w14:paraId="7B4D07C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w:t>
      </w:r>
    </w:p>
    <w:p w14:paraId="552F463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Enviar comando al esp8266 y verificar la respuesta del módulo, todo esto dentro del tiempo timeout</w:t>
      </w:r>
    </w:p>
    <w:p w14:paraId="11A664C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37761A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 xml:space="preserve">(String comando, </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timeout)</w:t>
      </w:r>
    </w:p>
    <w:p w14:paraId="48D3A3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7A2F442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time</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medir el tiempo actual para verificar timeout</w:t>
      </w:r>
    </w:p>
    <w:p w14:paraId="0255B7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2D64DA1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ESP.</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 xml:space="preserve">(comando); </w:t>
      </w:r>
      <w:r w:rsidRPr="000761F9">
        <w:rPr>
          <w:rFonts w:ascii="Consolas" w:eastAsia="Times New Roman" w:hAnsi="Consolas" w:cs="Times New Roman"/>
          <w:color w:val="608B4E"/>
          <w:sz w:val="21"/>
          <w:szCs w:val="21"/>
        </w:rPr>
        <w:t>// enviar el comando al ESP8266</w:t>
      </w:r>
    </w:p>
    <w:p w14:paraId="110E65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7050B1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w:t>
      </w:r>
      <w:r w:rsidRPr="000761F9">
        <w:rPr>
          <w:rFonts w:ascii="Consolas" w:eastAsia="Times New Roman" w:hAnsi="Consolas" w:cs="Times New Roman"/>
          <w:color w:val="DCDCAA"/>
          <w:sz w:val="21"/>
          <w:szCs w:val="21"/>
          <w:lang w:val="en-US"/>
        </w:rPr>
        <w:t>time</w:t>
      </w:r>
      <w:r w:rsidRPr="000761F9">
        <w:rPr>
          <w:rFonts w:ascii="Consolas" w:eastAsia="Times New Roman" w:hAnsi="Consolas" w:cs="Times New Roman"/>
          <w:color w:val="D4D4D4"/>
          <w:sz w:val="21"/>
          <w:szCs w:val="21"/>
          <w:lang w:val="en-US"/>
        </w:rPr>
        <w:t xml:space="preserve">+timeout) &gt; </w:t>
      </w:r>
      <w:r w:rsidRPr="000761F9">
        <w:rPr>
          <w:rFonts w:ascii="Consolas" w:eastAsia="Times New Roman" w:hAnsi="Consolas" w:cs="Times New Roman"/>
          <w:color w:val="DCDCAA"/>
          <w:sz w:val="21"/>
          <w:szCs w:val="21"/>
          <w:lang w:val="en-US"/>
        </w:rPr>
        <w:t>millis</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//mientras no haya timeout</w:t>
      </w:r>
    </w:p>
    <w:p w14:paraId="62BD4C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w:t>
      </w:r>
    </w:p>
    <w:p w14:paraId="132636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while</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//mientras haya datos por leer</w:t>
      </w:r>
    </w:p>
    <w:p w14:paraId="3C1587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20F3613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los datos disponibles</w:t>
      </w:r>
    </w:p>
    <w:p w14:paraId="33E5848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char</w:t>
      </w:r>
      <w:r w:rsidRPr="000761F9">
        <w:rPr>
          <w:rFonts w:ascii="Consolas" w:eastAsia="Times New Roman" w:hAnsi="Consolas" w:cs="Times New Roman"/>
          <w:color w:val="D4D4D4"/>
          <w:sz w:val="21"/>
          <w:szCs w:val="21"/>
        </w:rPr>
        <w:t xml:space="preserve"> c = ESP.</w:t>
      </w:r>
      <w:r w:rsidRPr="000761F9">
        <w:rPr>
          <w:rFonts w:ascii="Consolas" w:eastAsia="Times New Roman" w:hAnsi="Consolas" w:cs="Times New Roman"/>
          <w:color w:val="DCDCAA"/>
          <w:sz w:val="21"/>
          <w:szCs w:val="21"/>
        </w:rPr>
        <w:t>read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el siguiente caracter</w:t>
      </w:r>
    </w:p>
    <w:p w14:paraId="071ADB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(c);</w:t>
      </w:r>
    </w:p>
    <w:p w14:paraId="2C66AC1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79E584D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7526F23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return</w:t>
      </w:r>
      <w:r w:rsidRPr="000761F9">
        <w:rPr>
          <w:rFonts w:ascii="Consolas" w:eastAsia="Times New Roman" w:hAnsi="Consolas" w:cs="Times New Roman"/>
          <w:color w:val="D4D4D4"/>
          <w:sz w:val="21"/>
          <w:szCs w:val="21"/>
        </w:rPr>
        <w:t>;</w:t>
      </w:r>
    </w:p>
    <w:p w14:paraId="72262ED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3DDF13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//Funcion para llenar un buffer con 1024 elementos</w:t>
      </w:r>
    </w:p>
    <w:p w14:paraId="31F1189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armarBuffer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buf[],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inicio,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fin){</w:t>
      </w:r>
    </w:p>
    <w:p w14:paraId="0949637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for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i=inicio; i&lt;=fin; i++){</w:t>
      </w:r>
    </w:p>
    <w:p w14:paraId="5F79F4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buf[i]=</w:t>
      </w:r>
      <w:r w:rsidRPr="000761F9">
        <w:rPr>
          <w:rFonts w:ascii="Consolas" w:eastAsia="Times New Roman" w:hAnsi="Consolas" w:cs="Times New Roman"/>
          <w:color w:val="CE9178"/>
          <w:sz w:val="21"/>
          <w:szCs w:val="21"/>
        </w:rPr>
        <w:t>'1'</w:t>
      </w:r>
      <w:r w:rsidRPr="000761F9">
        <w:rPr>
          <w:rFonts w:ascii="Consolas" w:eastAsia="Times New Roman" w:hAnsi="Consolas" w:cs="Times New Roman"/>
          <w:color w:val="D4D4D4"/>
          <w:sz w:val="21"/>
          <w:szCs w:val="21"/>
        </w:rPr>
        <w:t>;</w:t>
      </w:r>
    </w:p>
    <w:p w14:paraId="64980B7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37FC3D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62BFFD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7A62BF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396840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char</w:t>
      </w:r>
      <w:r w:rsidRPr="000761F9">
        <w:rPr>
          <w:rFonts w:ascii="Consolas" w:eastAsia="Times New Roman" w:hAnsi="Consolas" w:cs="Times New Roman"/>
          <w:color w:val="D4D4D4"/>
          <w:sz w:val="21"/>
          <w:szCs w:val="21"/>
        </w:rPr>
        <w:t xml:space="preserve"> frame[MAX]; </w:t>
      </w:r>
      <w:r w:rsidRPr="000761F9">
        <w:rPr>
          <w:rFonts w:ascii="Consolas" w:eastAsia="Times New Roman" w:hAnsi="Consolas" w:cs="Times New Roman"/>
          <w:color w:val="608B4E"/>
          <w:sz w:val="21"/>
          <w:szCs w:val="21"/>
        </w:rPr>
        <w:t>//En 2048 se queda con problemas Arduino UNO, por quedarse sin espacio</w:t>
      </w:r>
    </w:p>
    <w:p w14:paraId="6F7300F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//Se configura el serial para imprimir las opciones</w:t>
      </w:r>
    </w:p>
    <w:p w14:paraId="29F834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//con un buffer de 512, y misma velo va a 20kb/sg</w:t>
      </w:r>
    </w:p>
    <w:p w14:paraId="320CBF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//con un buffer de 256, misma velo va a 25-38kb/sg</w:t>
      </w:r>
    </w:p>
    <w:p w14:paraId="2E1122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//Con un buffer de 128, la misma velo va a 45-66kb/sg</w:t>
      </w:r>
    </w:p>
    <w:p w14:paraId="62689A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//TODO hay que testear esto con el ESP, a otra velocidad</w:t>
      </w:r>
    </w:p>
    <w:p w14:paraId="61F826F3"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rPr>
      </w:pPr>
    </w:p>
    <w:p w14:paraId="07FB27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lastRenderedPageBreak/>
        <w:t>//Probando sin CIOMUX=0, CIPMODE=1, CIPSERVER=0, TCP rafagas de 20ms buffer 2k</w:t>
      </w:r>
    </w:p>
    <w:p w14:paraId="492EB55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void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setup</w:t>
      </w:r>
      <w:r w:rsidRPr="000761F9">
        <w:rPr>
          <w:rFonts w:ascii="Consolas" w:eastAsia="Times New Roman" w:hAnsi="Consolas" w:cs="Times New Roman"/>
          <w:color w:val="D4D4D4"/>
          <w:sz w:val="21"/>
          <w:szCs w:val="21"/>
        </w:rPr>
        <w:t>()</w:t>
      </w:r>
    </w:p>
    <w:p w14:paraId="1FEF0C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Serial.</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9600</w:t>
      </w:r>
      <w:r w:rsidRPr="000761F9">
        <w:rPr>
          <w:rFonts w:ascii="Consolas" w:eastAsia="Times New Roman" w:hAnsi="Consolas" w:cs="Times New Roman"/>
          <w:color w:val="D4D4D4"/>
          <w:sz w:val="21"/>
          <w:szCs w:val="21"/>
        </w:rPr>
        <w:t>);</w:t>
      </w:r>
    </w:p>
    <w:p w14:paraId="30D040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"Las opciones son: 1 para comenzar y 2 para finalizar"</w:t>
      </w:r>
      <w:r w:rsidRPr="000761F9">
        <w:rPr>
          <w:rFonts w:ascii="Consolas" w:eastAsia="Times New Roman" w:hAnsi="Consolas" w:cs="Times New Roman"/>
          <w:color w:val="D4D4D4"/>
          <w:sz w:val="21"/>
          <w:szCs w:val="21"/>
        </w:rPr>
        <w:t>);</w:t>
      </w:r>
    </w:p>
    <w:p w14:paraId="404A75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ESP.</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115200</w:t>
      </w:r>
      <w:r w:rsidRPr="000761F9">
        <w:rPr>
          <w:rFonts w:ascii="Consolas" w:eastAsia="Times New Roman" w:hAnsi="Consolas" w:cs="Times New Roman"/>
          <w:color w:val="D4D4D4"/>
          <w:sz w:val="21"/>
          <w:szCs w:val="21"/>
          <w:lang w:val="en-US"/>
        </w:rPr>
        <w:t>);</w:t>
      </w:r>
    </w:p>
    <w:p w14:paraId="038907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3AFE59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"AT+CIOBAUD="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(VELNUEVA)+</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3000</w:t>
      </w:r>
      <w:r w:rsidRPr="000761F9">
        <w:rPr>
          <w:rFonts w:ascii="Consolas" w:eastAsia="Times New Roman" w:hAnsi="Consolas" w:cs="Times New Roman"/>
          <w:color w:val="D4D4D4"/>
          <w:sz w:val="21"/>
          <w:szCs w:val="21"/>
          <w:lang w:val="en-US"/>
        </w:rPr>
        <w:t>);</w:t>
      </w:r>
    </w:p>
    <w:p w14:paraId="4AC275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"-------FIN CONFIG VELNUEVA------"</w:t>
      </w:r>
      <w:r w:rsidRPr="000761F9">
        <w:rPr>
          <w:rFonts w:ascii="Consolas" w:eastAsia="Times New Roman" w:hAnsi="Consolas" w:cs="Times New Roman"/>
          <w:color w:val="D4D4D4"/>
          <w:sz w:val="21"/>
          <w:szCs w:val="21"/>
        </w:rPr>
        <w:t>);</w:t>
      </w:r>
    </w:p>
    <w:p w14:paraId="212AFF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ESP.</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(VELNUEVA);</w:t>
      </w:r>
    </w:p>
    <w:p w14:paraId="0988063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26454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"AT+CIPSTART='UDP','192.168.4.2',56011"</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1000</w:t>
      </w:r>
      <w:r w:rsidRPr="000761F9">
        <w:rPr>
          <w:rFonts w:ascii="Consolas" w:eastAsia="Times New Roman" w:hAnsi="Consolas" w:cs="Times New Roman"/>
          <w:color w:val="D4D4D4"/>
          <w:sz w:val="21"/>
          <w:szCs w:val="21"/>
          <w:lang w:val="en-US"/>
        </w:rPr>
        <w:t>);</w:t>
      </w:r>
    </w:p>
    <w:p w14:paraId="1E1A471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"-------conexion UDP------"</w:t>
      </w:r>
      <w:r w:rsidRPr="000761F9">
        <w:rPr>
          <w:rFonts w:ascii="Consolas" w:eastAsia="Times New Roman" w:hAnsi="Consolas" w:cs="Times New Roman"/>
          <w:color w:val="D4D4D4"/>
          <w:sz w:val="21"/>
          <w:szCs w:val="21"/>
          <w:lang w:val="en-US"/>
        </w:rPr>
        <w:t>);</w:t>
      </w:r>
    </w:p>
    <w:p w14:paraId="7124F12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"AT+CIPSTATUS"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1000</w:t>
      </w:r>
      <w:r w:rsidRPr="000761F9">
        <w:rPr>
          <w:rFonts w:ascii="Consolas" w:eastAsia="Times New Roman" w:hAnsi="Consolas" w:cs="Times New Roman"/>
          <w:color w:val="D4D4D4"/>
          <w:sz w:val="21"/>
          <w:szCs w:val="21"/>
          <w:lang w:val="en-US"/>
        </w:rPr>
        <w:t>);</w:t>
      </w:r>
    </w:p>
    <w:p w14:paraId="31452650"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4D4D4"/>
          <w:sz w:val="21"/>
          <w:szCs w:val="21"/>
          <w:lang w:val="en-US"/>
        </w:rPr>
        <w:t>Serial.</w:t>
      </w:r>
      <w:r w:rsidRPr="008B416B">
        <w:rPr>
          <w:rFonts w:ascii="Consolas" w:eastAsia="Times New Roman" w:hAnsi="Consolas" w:cs="Times New Roman"/>
          <w:color w:val="DCDCAA"/>
          <w:sz w:val="21"/>
          <w:szCs w:val="21"/>
          <w:lang w:val="en-US"/>
        </w:rPr>
        <w:t>println</w:t>
      </w:r>
      <w:r w:rsidRPr="008B416B">
        <w:rPr>
          <w:rFonts w:ascii="Consolas" w:eastAsia="Times New Roman" w:hAnsi="Consolas" w:cs="Times New Roman"/>
          <w:color w:val="D4D4D4"/>
          <w:sz w:val="21"/>
          <w:szCs w:val="21"/>
          <w:lang w:val="en-US"/>
        </w:rPr>
        <w:t>(</w:t>
      </w:r>
      <w:r w:rsidRPr="008B416B">
        <w:rPr>
          <w:rFonts w:ascii="Consolas" w:eastAsia="Times New Roman" w:hAnsi="Consolas" w:cs="Times New Roman"/>
          <w:color w:val="CE9178"/>
          <w:sz w:val="21"/>
          <w:szCs w:val="21"/>
          <w:lang w:val="en-US"/>
        </w:rPr>
        <w:t>"-------STATUS------"</w:t>
      </w:r>
      <w:r w:rsidRPr="008B416B">
        <w:rPr>
          <w:rFonts w:ascii="Consolas" w:eastAsia="Times New Roman" w:hAnsi="Consolas" w:cs="Times New Roman"/>
          <w:color w:val="D4D4D4"/>
          <w:sz w:val="21"/>
          <w:szCs w:val="21"/>
          <w:lang w:val="en-US"/>
        </w:rPr>
        <w:t>);</w:t>
      </w:r>
    </w:p>
    <w:p w14:paraId="44DB925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CDCAA"/>
          <w:sz w:val="21"/>
          <w:szCs w:val="21"/>
          <w:lang w:val="en-US"/>
        </w:rPr>
        <w:t>armarBuffer</w:t>
      </w:r>
      <w:r w:rsidRPr="008B416B">
        <w:rPr>
          <w:rFonts w:ascii="Consolas" w:eastAsia="Times New Roman" w:hAnsi="Consolas" w:cs="Times New Roman"/>
          <w:color w:val="D4D4D4"/>
          <w:sz w:val="21"/>
          <w:szCs w:val="21"/>
          <w:lang w:val="en-US"/>
        </w:rPr>
        <w:t>(frame,</w:t>
      </w:r>
      <w:r w:rsidRPr="008B416B">
        <w:rPr>
          <w:rFonts w:ascii="Consolas" w:eastAsia="Times New Roman" w:hAnsi="Consolas" w:cs="Times New Roman"/>
          <w:color w:val="B5CEA8"/>
          <w:sz w:val="21"/>
          <w:szCs w:val="21"/>
          <w:lang w:val="en-US"/>
        </w:rPr>
        <w:t>0</w:t>
      </w:r>
      <w:r w:rsidRPr="008B416B">
        <w:rPr>
          <w:rFonts w:ascii="Consolas" w:eastAsia="Times New Roman" w:hAnsi="Consolas" w:cs="Times New Roman"/>
          <w:color w:val="D4D4D4"/>
          <w:sz w:val="21"/>
          <w:szCs w:val="21"/>
          <w:lang w:val="en-US"/>
        </w:rPr>
        <w:t>,MAX-</w:t>
      </w:r>
      <w:r w:rsidRPr="008B416B">
        <w:rPr>
          <w:rFonts w:ascii="Consolas" w:eastAsia="Times New Roman" w:hAnsi="Consolas" w:cs="Times New Roman"/>
          <w:color w:val="B5CEA8"/>
          <w:sz w:val="21"/>
          <w:szCs w:val="21"/>
          <w:lang w:val="en-US"/>
        </w:rPr>
        <w:t>1</w:t>
      </w:r>
      <w:r w:rsidRPr="008B416B">
        <w:rPr>
          <w:rFonts w:ascii="Consolas" w:eastAsia="Times New Roman" w:hAnsi="Consolas" w:cs="Times New Roman"/>
          <w:color w:val="D4D4D4"/>
          <w:sz w:val="21"/>
          <w:szCs w:val="21"/>
          <w:lang w:val="en-US"/>
        </w:rPr>
        <w:t>);</w:t>
      </w:r>
    </w:p>
    <w:p w14:paraId="368923AA"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D4D4D4"/>
          <w:sz w:val="21"/>
          <w:szCs w:val="21"/>
        </w:rPr>
        <w:t>}</w:t>
      </w:r>
    </w:p>
    <w:p w14:paraId="4629FC5C"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p>
    <w:p w14:paraId="53C339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//Este toma de la entrada estandar un 1 para comenzar la prueba de transmitir un buffer de 1kb, en 1 sg, por medio del wifi.</w:t>
      </w:r>
    </w:p>
    <w:p w14:paraId="038E3CC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//De esta forma, se puede terminar la máxima velocidad reduciendo el timeout.</w:t>
      </w:r>
    </w:p>
    <w:p w14:paraId="02BE72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minimo=</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5F2AAC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maximo=</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0328786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paquetesEnviados;</w:t>
      </w:r>
    </w:p>
    <w:p w14:paraId="42A0DA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tiempoInicio;</w:t>
      </w:r>
    </w:p>
    <w:p w14:paraId="2FF863D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tiempoFinal;</w:t>
      </w:r>
    </w:p>
    <w:p w14:paraId="671C0C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bool</w:t>
      </w:r>
      <w:r w:rsidRPr="000761F9">
        <w:rPr>
          <w:rFonts w:ascii="Consolas" w:eastAsia="Times New Roman" w:hAnsi="Consolas" w:cs="Times New Roman"/>
          <w:color w:val="D4D4D4"/>
          <w:sz w:val="21"/>
          <w:szCs w:val="21"/>
        </w:rPr>
        <w:t xml:space="preserve"> primero=</w:t>
      </w:r>
      <w:r w:rsidRPr="000761F9">
        <w:rPr>
          <w:rFonts w:ascii="Consolas" w:eastAsia="Times New Roman" w:hAnsi="Consolas" w:cs="Times New Roman"/>
          <w:color w:val="569CD6"/>
          <w:sz w:val="21"/>
          <w:szCs w:val="21"/>
        </w:rPr>
        <w:t>true</w:t>
      </w:r>
      <w:r w:rsidRPr="000761F9">
        <w:rPr>
          <w:rFonts w:ascii="Consolas" w:eastAsia="Times New Roman" w:hAnsi="Consolas" w:cs="Times New Roman"/>
          <w:color w:val="D4D4D4"/>
          <w:sz w:val="21"/>
          <w:szCs w:val="21"/>
        </w:rPr>
        <w:t>;</w:t>
      </w:r>
    </w:p>
    <w:p w14:paraId="3A183D9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void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loop</w:t>
      </w:r>
      <w:r w:rsidRPr="000761F9">
        <w:rPr>
          <w:rFonts w:ascii="Consolas" w:eastAsia="Times New Roman" w:hAnsi="Consolas" w:cs="Times New Roman"/>
          <w:color w:val="D4D4D4"/>
          <w:sz w:val="21"/>
          <w:szCs w:val="21"/>
        </w:rPr>
        <w:t>()</w:t>
      </w:r>
    </w:p>
    <w:p w14:paraId="4F0012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50C4B6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(Serial.</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w:t>
      </w:r>
    </w:p>
    <w:p w14:paraId="25A230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5A2A48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//Si esta disponible leo del buffer</w:t>
      </w:r>
    </w:p>
    <w:p w14:paraId="233D9E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opc = Serial.</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0E0674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(opc == </w:t>
      </w:r>
      <w:r w:rsidRPr="000761F9">
        <w:rPr>
          <w:rFonts w:ascii="Consolas" w:eastAsia="Times New Roman" w:hAnsi="Consolas" w:cs="Times New Roman"/>
          <w:color w:val="CE9178"/>
          <w:sz w:val="21"/>
          <w:szCs w:val="21"/>
          <w:lang w:val="en-US"/>
        </w:rPr>
        <w:t>'1'</w:t>
      </w:r>
      <w:r w:rsidRPr="000761F9">
        <w:rPr>
          <w:rFonts w:ascii="Consolas" w:eastAsia="Times New Roman" w:hAnsi="Consolas" w:cs="Times New Roman"/>
          <w:color w:val="D4D4D4"/>
          <w:sz w:val="21"/>
          <w:szCs w:val="21"/>
          <w:lang w:val="en-US"/>
        </w:rPr>
        <w:t>){</w:t>
      </w:r>
    </w:p>
    <w:p w14:paraId="28BF084D"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569CD6"/>
          <w:sz w:val="21"/>
          <w:szCs w:val="21"/>
        </w:rPr>
        <w:t>bool</w:t>
      </w:r>
      <w:r w:rsidRPr="00285D66">
        <w:rPr>
          <w:rFonts w:ascii="Consolas" w:eastAsia="Times New Roman" w:hAnsi="Consolas" w:cs="Times New Roman"/>
          <w:color w:val="D4D4D4"/>
          <w:sz w:val="21"/>
          <w:szCs w:val="21"/>
        </w:rPr>
        <w:t xml:space="preserve"> detener=</w:t>
      </w:r>
      <w:r w:rsidRPr="00285D66">
        <w:rPr>
          <w:rFonts w:ascii="Consolas" w:eastAsia="Times New Roman" w:hAnsi="Consolas" w:cs="Times New Roman"/>
          <w:color w:val="569CD6"/>
          <w:sz w:val="21"/>
          <w:szCs w:val="21"/>
        </w:rPr>
        <w:t>false</w:t>
      </w:r>
      <w:r w:rsidRPr="00285D66">
        <w:rPr>
          <w:rFonts w:ascii="Consolas" w:eastAsia="Times New Roman" w:hAnsi="Consolas" w:cs="Times New Roman"/>
          <w:color w:val="D4D4D4"/>
          <w:sz w:val="21"/>
          <w:szCs w:val="21"/>
        </w:rPr>
        <w:t>;</w:t>
      </w:r>
    </w:p>
    <w:p w14:paraId="43AE31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rPr>
        <w:t>tiempoInicio=</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w:t>
      </w:r>
    </w:p>
    <w:p w14:paraId="0CB409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paquetesEnviados=</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71D84758"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9511BB">
        <w:rPr>
          <w:rFonts w:ascii="Consolas" w:eastAsia="Times New Roman" w:hAnsi="Consolas" w:cs="Times New Roman"/>
          <w:color w:val="C586C0"/>
          <w:sz w:val="21"/>
          <w:szCs w:val="21"/>
        </w:rPr>
        <w:t>while</w:t>
      </w:r>
      <w:r w:rsidRPr="009511BB">
        <w:rPr>
          <w:rFonts w:ascii="Consolas" w:eastAsia="Times New Roman" w:hAnsi="Consolas" w:cs="Times New Roman"/>
          <w:color w:val="D4D4D4"/>
          <w:sz w:val="21"/>
          <w:szCs w:val="21"/>
        </w:rPr>
        <w:t>(!detener){</w:t>
      </w:r>
    </w:p>
    <w:p w14:paraId="1135DFE6"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D4D4D4"/>
          <w:sz w:val="21"/>
          <w:szCs w:val="21"/>
        </w:rPr>
        <w:t xml:space="preserve">          </w:t>
      </w:r>
    </w:p>
    <w:p w14:paraId="5ADB47CE"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D4D4D4"/>
          <w:sz w:val="21"/>
          <w:szCs w:val="21"/>
        </w:rPr>
        <w:t xml:space="preserve">          </w:t>
      </w:r>
      <w:r w:rsidRPr="009511BB">
        <w:rPr>
          <w:rFonts w:ascii="Consolas" w:eastAsia="Times New Roman" w:hAnsi="Consolas" w:cs="Times New Roman"/>
          <w:color w:val="569CD6"/>
          <w:sz w:val="21"/>
          <w:szCs w:val="21"/>
        </w:rPr>
        <w:t>long</w:t>
      </w:r>
      <w:r w:rsidRPr="009511BB">
        <w:rPr>
          <w:rFonts w:ascii="Consolas" w:eastAsia="Times New Roman" w:hAnsi="Consolas" w:cs="Times New Roman"/>
          <w:color w:val="D4D4D4"/>
          <w:sz w:val="21"/>
          <w:szCs w:val="21"/>
        </w:rPr>
        <w:t xml:space="preserve"> tiempoAnterior=</w:t>
      </w:r>
      <w:r w:rsidRPr="009511BB">
        <w:rPr>
          <w:rFonts w:ascii="Consolas" w:eastAsia="Times New Roman" w:hAnsi="Consolas" w:cs="Times New Roman"/>
          <w:color w:val="DCDCAA"/>
          <w:sz w:val="21"/>
          <w:szCs w:val="21"/>
        </w:rPr>
        <w:t>millis</w:t>
      </w:r>
      <w:r w:rsidRPr="009511BB">
        <w:rPr>
          <w:rFonts w:ascii="Consolas" w:eastAsia="Times New Roman" w:hAnsi="Consolas" w:cs="Times New Roman"/>
          <w:color w:val="D4D4D4"/>
          <w:sz w:val="21"/>
          <w:szCs w:val="21"/>
        </w:rPr>
        <w:t>();</w:t>
      </w:r>
    </w:p>
    <w:p w14:paraId="295E8E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9511BB">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"AT+CIPSEND="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(MAX)+</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2B7DE3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(frame);</w:t>
      </w:r>
    </w:p>
    <w:p w14:paraId="178F278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paquetesEnviados++;</w:t>
      </w:r>
    </w:p>
    <w:p w14:paraId="69EB82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tiempoActual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()-tiempoAnterior;</w:t>
      </w:r>
    </w:p>
    <w:p w14:paraId="0AED5A3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"---------El tiempo de transmisión es:"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1000</w:t>
      </w:r>
      <w:r w:rsidRPr="000761F9">
        <w:rPr>
          <w:rFonts w:ascii="Consolas" w:eastAsia="Times New Roman" w:hAnsi="Consolas" w:cs="Times New Roman"/>
          <w:color w:val="D4D4D4"/>
          <w:sz w:val="21"/>
          <w:szCs w:val="21"/>
        </w:rPr>
        <w:t>/tiempoActual)*MAX)/</w:t>
      </w:r>
      <w:r w:rsidRPr="000761F9">
        <w:rPr>
          <w:rFonts w:ascii="Consolas" w:eastAsia="Times New Roman" w:hAnsi="Consolas" w:cs="Times New Roman"/>
          <w:color w:val="B5CEA8"/>
          <w:sz w:val="21"/>
          <w:szCs w:val="21"/>
        </w:rPr>
        <w:t>1024</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E9178"/>
          <w:sz w:val="21"/>
          <w:szCs w:val="21"/>
        </w:rPr>
        <w:t>"KB/sg"</w:t>
      </w:r>
      <w:r w:rsidRPr="000761F9">
        <w:rPr>
          <w:rFonts w:ascii="Consolas" w:eastAsia="Times New Roman" w:hAnsi="Consolas" w:cs="Times New Roman"/>
          <w:color w:val="D4D4D4"/>
          <w:sz w:val="21"/>
          <w:szCs w:val="21"/>
        </w:rPr>
        <w:t>);</w:t>
      </w:r>
    </w:p>
    <w:p w14:paraId="4EAB3C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lastRenderedPageBreak/>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 xml:space="preserve"> (primero){</w:t>
      </w:r>
    </w:p>
    <w:p w14:paraId="1A2FC99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primero=</w:t>
      </w:r>
      <w:r w:rsidRPr="000761F9">
        <w:rPr>
          <w:rFonts w:ascii="Consolas" w:eastAsia="Times New Roman" w:hAnsi="Consolas" w:cs="Times New Roman"/>
          <w:color w:val="569CD6"/>
          <w:sz w:val="21"/>
          <w:szCs w:val="21"/>
        </w:rPr>
        <w:t>false</w:t>
      </w:r>
      <w:r w:rsidRPr="000761F9">
        <w:rPr>
          <w:rFonts w:ascii="Consolas" w:eastAsia="Times New Roman" w:hAnsi="Consolas" w:cs="Times New Roman"/>
          <w:color w:val="D4D4D4"/>
          <w:sz w:val="21"/>
          <w:szCs w:val="21"/>
        </w:rPr>
        <w:t>;</w:t>
      </w:r>
    </w:p>
    <w:p w14:paraId="365641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minimo=tiempoActual;</w:t>
      </w:r>
    </w:p>
    <w:p w14:paraId="262B522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maximo=tiempoActual;</w:t>
      </w:r>
    </w:p>
    <w:p w14:paraId="66FA5E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else</w:t>
      </w:r>
      <w:r w:rsidRPr="000761F9">
        <w:rPr>
          <w:rFonts w:ascii="Consolas" w:eastAsia="Times New Roman" w:hAnsi="Consolas" w:cs="Times New Roman"/>
          <w:color w:val="D4D4D4"/>
          <w:sz w:val="21"/>
          <w:szCs w:val="21"/>
        </w:rPr>
        <w:t>{</w:t>
      </w:r>
    </w:p>
    <w:p w14:paraId="2DFDD7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 xml:space="preserve"> (minimo&gt;tiempoActual){</w:t>
      </w:r>
    </w:p>
    <w:p w14:paraId="7E46C97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minimo= tiempoActual;</w:t>
      </w:r>
    </w:p>
    <w:p w14:paraId="7CAB524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5380B1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(maximo&lt; tiempoActual){</w:t>
      </w:r>
    </w:p>
    <w:p w14:paraId="0B182D8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maximo= tiempoActual;</w:t>
      </w:r>
    </w:p>
    <w:p w14:paraId="3996AAFF"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285D66">
        <w:rPr>
          <w:rFonts w:ascii="Consolas" w:eastAsia="Times New Roman" w:hAnsi="Consolas" w:cs="Times New Roman"/>
          <w:color w:val="D4D4D4"/>
          <w:sz w:val="21"/>
          <w:szCs w:val="21"/>
        </w:rPr>
        <w:t>}</w:t>
      </w:r>
    </w:p>
    <w:p w14:paraId="642AB926"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p>
    <w:p w14:paraId="560DCFB4"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opc = Serial.</w:t>
      </w:r>
      <w:r w:rsidRPr="00285D66">
        <w:rPr>
          <w:rFonts w:ascii="Consolas" w:eastAsia="Times New Roman" w:hAnsi="Consolas" w:cs="Times New Roman"/>
          <w:color w:val="DCDCAA"/>
          <w:sz w:val="21"/>
          <w:szCs w:val="21"/>
        </w:rPr>
        <w:t>read</w:t>
      </w:r>
      <w:r w:rsidRPr="00285D66">
        <w:rPr>
          <w:rFonts w:ascii="Consolas" w:eastAsia="Times New Roman" w:hAnsi="Consolas" w:cs="Times New Roman"/>
          <w:color w:val="D4D4D4"/>
          <w:sz w:val="21"/>
          <w:szCs w:val="21"/>
        </w:rPr>
        <w:t>();</w:t>
      </w:r>
    </w:p>
    <w:p w14:paraId="6AE6119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(opc==</w:t>
      </w:r>
      <w:r w:rsidRPr="000761F9">
        <w:rPr>
          <w:rFonts w:ascii="Consolas" w:eastAsia="Times New Roman" w:hAnsi="Consolas" w:cs="Times New Roman"/>
          <w:color w:val="CE9178"/>
          <w:sz w:val="21"/>
          <w:szCs w:val="21"/>
          <w:lang w:val="en-US"/>
        </w:rPr>
        <w:t>'2'</w:t>
      </w:r>
      <w:r w:rsidRPr="000761F9">
        <w:rPr>
          <w:rFonts w:ascii="Consolas" w:eastAsia="Times New Roman" w:hAnsi="Consolas" w:cs="Times New Roman"/>
          <w:color w:val="D4D4D4"/>
          <w:sz w:val="21"/>
          <w:szCs w:val="21"/>
          <w:lang w:val="en-US"/>
        </w:rPr>
        <w:t>){</w:t>
      </w:r>
    </w:p>
    <w:p w14:paraId="173EC37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detener = </w:t>
      </w:r>
      <w:r w:rsidRPr="000761F9">
        <w:rPr>
          <w:rFonts w:ascii="Consolas" w:eastAsia="Times New Roman" w:hAnsi="Consolas" w:cs="Times New Roman"/>
          <w:color w:val="569CD6"/>
          <w:sz w:val="21"/>
          <w:szCs w:val="21"/>
          <w:lang w:val="en-US"/>
        </w:rPr>
        <w:t>true</w:t>
      </w:r>
      <w:r w:rsidRPr="000761F9">
        <w:rPr>
          <w:rFonts w:ascii="Consolas" w:eastAsia="Times New Roman" w:hAnsi="Consolas" w:cs="Times New Roman"/>
          <w:color w:val="D4D4D4"/>
          <w:sz w:val="21"/>
          <w:szCs w:val="21"/>
          <w:lang w:val="en-US"/>
        </w:rPr>
        <w:t>;</w:t>
      </w:r>
    </w:p>
    <w:p w14:paraId="5DDCDFB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tiempoFinal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w:t>
      </w:r>
    </w:p>
    <w:p w14:paraId="7D7FD1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primero=</w:t>
      </w:r>
      <w:r w:rsidRPr="000761F9">
        <w:rPr>
          <w:rFonts w:ascii="Consolas" w:eastAsia="Times New Roman" w:hAnsi="Consolas" w:cs="Times New Roman"/>
          <w:color w:val="569CD6"/>
          <w:sz w:val="21"/>
          <w:szCs w:val="21"/>
        </w:rPr>
        <w:t>true</w:t>
      </w:r>
      <w:r w:rsidRPr="000761F9">
        <w:rPr>
          <w:rFonts w:ascii="Consolas" w:eastAsia="Times New Roman" w:hAnsi="Consolas" w:cs="Times New Roman"/>
          <w:color w:val="D4D4D4"/>
          <w:sz w:val="21"/>
          <w:szCs w:val="21"/>
        </w:rPr>
        <w:t>;</w:t>
      </w:r>
    </w:p>
    <w:p w14:paraId="2B8DD5B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"Rango de velocidad medido con Buffer="</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(MAX)+</w:t>
      </w:r>
      <w:r w:rsidRPr="000761F9">
        <w:rPr>
          <w:rFonts w:ascii="Consolas" w:eastAsia="Times New Roman" w:hAnsi="Consolas" w:cs="Times New Roman"/>
          <w:color w:val="CE9178"/>
          <w:sz w:val="21"/>
          <w:szCs w:val="21"/>
        </w:rPr>
        <w:t>"KB Tiempo minimo entre paquetes:"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(minimo)+</w:t>
      </w:r>
      <w:r w:rsidRPr="000761F9">
        <w:rPr>
          <w:rFonts w:ascii="Consolas" w:eastAsia="Times New Roman" w:hAnsi="Consolas" w:cs="Times New Roman"/>
          <w:color w:val="CE9178"/>
          <w:sz w:val="21"/>
          <w:szCs w:val="21"/>
        </w:rPr>
        <w:t>"ms&lt;-&gt;Tiempo maximo entre paquetes:"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(maximo)+</w:t>
      </w:r>
      <w:r w:rsidRPr="000761F9">
        <w:rPr>
          <w:rFonts w:ascii="Consolas" w:eastAsia="Times New Roman" w:hAnsi="Consolas" w:cs="Times New Roman"/>
          <w:color w:val="CE9178"/>
          <w:sz w:val="21"/>
          <w:szCs w:val="21"/>
        </w:rPr>
        <w:t>"ms"</w:t>
      </w:r>
      <w:r w:rsidRPr="000761F9">
        <w:rPr>
          <w:rFonts w:ascii="Consolas" w:eastAsia="Times New Roman" w:hAnsi="Consolas" w:cs="Times New Roman"/>
          <w:color w:val="D4D4D4"/>
          <w:sz w:val="21"/>
          <w:szCs w:val="21"/>
        </w:rPr>
        <w:t>);</w:t>
      </w:r>
    </w:p>
    <w:p w14:paraId="7B4D67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"Tiempo total de prueba:"</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((tiempoFinal-tiempoInicio)/</w:t>
      </w:r>
      <w:r w:rsidRPr="000761F9">
        <w:rPr>
          <w:rFonts w:ascii="Consolas" w:eastAsia="Times New Roman" w:hAnsi="Consolas" w:cs="Times New Roman"/>
          <w:color w:val="B5CEA8"/>
          <w:sz w:val="21"/>
          <w:szCs w:val="21"/>
        </w:rPr>
        <w:t>1000</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 segundos"</w:t>
      </w:r>
      <w:r w:rsidRPr="000761F9">
        <w:rPr>
          <w:rFonts w:ascii="Consolas" w:eastAsia="Times New Roman" w:hAnsi="Consolas" w:cs="Times New Roman"/>
          <w:color w:val="D4D4D4"/>
          <w:sz w:val="21"/>
          <w:szCs w:val="21"/>
        </w:rPr>
        <w:t>);</w:t>
      </w:r>
    </w:p>
    <w:p w14:paraId="63973A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"Paquetes enviados"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(paquetesEnviados));</w:t>
      </w:r>
    </w:p>
    <w:p w14:paraId="3B9C814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float</w:t>
      </w:r>
      <w:r w:rsidRPr="000761F9">
        <w:rPr>
          <w:rFonts w:ascii="Consolas" w:eastAsia="Times New Roman" w:hAnsi="Consolas" w:cs="Times New Roman"/>
          <w:color w:val="D4D4D4"/>
          <w:sz w:val="21"/>
          <w:szCs w:val="21"/>
        </w:rPr>
        <w:t xml:space="preserve"> paqTiem=paquetesEnviados/((tiempoFinal-tiempoInicio)/</w:t>
      </w:r>
      <w:r w:rsidRPr="000761F9">
        <w:rPr>
          <w:rFonts w:ascii="Consolas" w:eastAsia="Times New Roman" w:hAnsi="Consolas" w:cs="Times New Roman"/>
          <w:color w:val="B5CEA8"/>
          <w:sz w:val="21"/>
          <w:szCs w:val="21"/>
        </w:rPr>
        <w:t>1000</w:t>
      </w:r>
      <w:r w:rsidRPr="000761F9">
        <w:rPr>
          <w:rFonts w:ascii="Consolas" w:eastAsia="Times New Roman" w:hAnsi="Consolas" w:cs="Times New Roman"/>
          <w:color w:val="D4D4D4"/>
          <w:sz w:val="21"/>
          <w:szCs w:val="21"/>
        </w:rPr>
        <w:t>);</w:t>
      </w:r>
    </w:p>
    <w:p w14:paraId="7E17B94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"Media:"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(paqTiem)+</w:t>
      </w:r>
      <w:r w:rsidRPr="000761F9">
        <w:rPr>
          <w:rFonts w:ascii="Consolas" w:eastAsia="Times New Roman" w:hAnsi="Consolas" w:cs="Times New Roman"/>
          <w:color w:val="CE9178"/>
          <w:sz w:val="21"/>
          <w:szCs w:val="21"/>
          <w:lang w:val="en-US"/>
        </w:rPr>
        <w:t>"paq/sg"</w:t>
      </w:r>
      <w:r w:rsidRPr="000761F9">
        <w:rPr>
          <w:rFonts w:ascii="Consolas" w:eastAsia="Times New Roman" w:hAnsi="Consolas" w:cs="Times New Roman"/>
          <w:color w:val="D4D4D4"/>
          <w:sz w:val="21"/>
          <w:szCs w:val="21"/>
          <w:lang w:val="en-US"/>
        </w:rPr>
        <w:t>);</w:t>
      </w:r>
    </w:p>
    <w:p w14:paraId="6F2D00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"Transf:"</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((paqTiem*MAX)/</w:t>
      </w:r>
      <w:r w:rsidRPr="000761F9">
        <w:rPr>
          <w:rFonts w:ascii="Consolas" w:eastAsia="Times New Roman" w:hAnsi="Consolas" w:cs="Times New Roman"/>
          <w:color w:val="B5CEA8"/>
          <w:sz w:val="21"/>
          <w:szCs w:val="21"/>
          <w:lang w:val="en-US"/>
        </w:rPr>
        <w:t>1024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"KB/SG"</w:t>
      </w:r>
      <w:r w:rsidRPr="000761F9">
        <w:rPr>
          <w:rFonts w:ascii="Consolas" w:eastAsia="Times New Roman" w:hAnsi="Consolas" w:cs="Times New Roman"/>
          <w:color w:val="D4D4D4"/>
          <w:sz w:val="21"/>
          <w:szCs w:val="21"/>
          <w:lang w:val="en-US"/>
        </w:rPr>
        <w:t>);</w:t>
      </w:r>
    </w:p>
    <w:p w14:paraId="2C8AC18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622FEC2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"AT+CIOBAUD="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(VELORIGINAL)+</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3000</w:t>
      </w:r>
      <w:r w:rsidRPr="000761F9">
        <w:rPr>
          <w:rFonts w:ascii="Consolas" w:eastAsia="Times New Roman" w:hAnsi="Consolas" w:cs="Times New Roman"/>
          <w:color w:val="D4D4D4"/>
          <w:sz w:val="21"/>
          <w:szCs w:val="21"/>
          <w:lang w:val="en-US"/>
        </w:rPr>
        <w:t>);</w:t>
      </w:r>
    </w:p>
    <w:p w14:paraId="63837B4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61CDD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(VELORIGINAL);</w:t>
      </w:r>
    </w:p>
    <w:p w14:paraId="5C6A9D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119658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4658D4A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58E287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56D4D3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//Hay algo en el buffer del wifi</w:t>
      </w:r>
    </w:p>
    <w:p w14:paraId="4D392D2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(ESP.</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2586CF2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c= ESP.</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3FC68A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Serial.</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(c);</w:t>
      </w:r>
    </w:p>
    <w:p w14:paraId="3EC8913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2F7735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B4B955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6DADD6EA" w14:textId="77777777" w:rsidR="00285D66" w:rsidRDefault="00285D66" w:rsidP="00285D66">
      <w:pPr>
        <w:pStyle w:val="Ttulo1"/>
      </w:pPr>
      <w:r>
        <w:br w:type="page"/>
      </w:r>
    </w:p>
    <w:p w14:paraId="411ACFCF" w14:textId="77777777" w:rsidR="00285D66" w:rsidRPr="000D161B" w:rsidRDefault="00285D66" w:rsidP="000D161B">
      <w:pPr>
        <w:pStyle w:val="Ttulo2"/>
        <w:rPr>
          <w:b/>
          <w:sz w:val="32"/>
          <w:szCs w:val="32"/>
        </w:rPr>
      </w:pPr>
      <w:bookmarkStart w:id="483" w:name="_Toc509667215"/>
      <w:r w:rsidRPr="000D161B">
        <w:rPr>
          <w:b/>
          <w:sz w:val="32"/>
          <w:szCs w:val="32"/>
        </w:rPr>
        <w:lastRenderedPageBreak/>
        <w:t>Caso de prueba Módulo GPS</w:t>
      </w:r>
      <w:bookmarkEnd w:id="483"/>
      <w:r w:rsidRPr="000D161B">
        <w:rPr>
          <w:b/>
          <w:sz w:val="32"/>
          <w:szCs w:val="32"/>
        </w:rPr>
        <w:t xml:space="preserve"> </w:t>
      </w:r>
    </w:p>
    <w:p w14:paraId="3CA31B54"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5AA93EF0"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585C4B44"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67C0632A" w14:textId="77777777" w:rsidR="00285D66" w:rsidRDefault="00285D66" w:rsidP="00285D66">
            <w:pPr>
              <w:jc w:val="center"/>
            </w:pPr>
            <w:r>
              <w:t>Probar la conectividad del módulo GPS</w:t>
            </w:r>
          </w:p>
        </w:tc>
      </w:tr>
      <w:tr w:rsidR="00285D66" w14:paraId="0BA6FE6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E0609E"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FE768AA" w14:textId="77777777" w:rsidR="00285D66" w:rsidRDefault="00285D66" w:rsidP="00285D66">
            <w:pPr>
              <w:jc w:val="center"/>
            </w:pPr>
            <w:r>
              <w:t>GPS-NEO6-01-conectividad</w:t>
            </w:r>
          </w:p>
        </w:tc>
      </w:tr>
      <w:tr w:rsidR="00285D66" w14:paraId="02D91E8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07980B1"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04ADBA4" w14:textId="77777777" w:rsidR="00285D66" w:rsidRDefault="00285D66" w:rsidP="00285D66">
            <w:pPr>
              <w:jc w:val="center"/>
            </w:pPr>
            <w:r>
              <w:t>Recepción por GPS</w:t>
            </w:r>
          </w:p>
        </w:tc>
      </w:tr>
      <w:tr w:rsidR="00285D66" w14:paraId="32FE38B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E744BD9"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E8EAFE2" w14:textId="77777777" w:rsidR="00285D66" w:rsidRDefault="00285D66" w:rsidP="00285D66">
            <w:pPr>
              <w:jc w:val="center"/>
            </w:pPr>
            <w:r>
              <w:t>Determinar la recepción</w:t>
            </w:r>
          </w:p>
        </w:tc>
      </w:tr>
      <w:tr w:rsidR="00285D66" w14:paraId="6EE3D90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DD350A6"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EC9CDAB" w14:textId="77777777" w:rsidR="00285D66" w:rsidRDefault="00285D66" w:rsidP="00285D66">
            <w:pPr>
              <w:jc w:val="center"/>
            </w:pPr>
            <w:r>
              <w:t>Se desea conectar el módulo NEO6 con el Arduino UNO, para probar la recepción de datos desde los satélites.</w:t>
            </w:r>
          </w:p>
        </w:tc>
      </w:tr>
      <w:tr w:rsidR="00285D66" w14:paraId="6A0EC43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60A05C9"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98CCFDB" w14:textId="77777777" w:rsidR="00285D66" w:rsidRDefault="00285D66" w:rsidP="00285D66">
            <w:pPr>
              <w:jc w:val="center"/>
            </w:pPr>
            <w:r>
              <w:t>Obtener una trama correctamente</w:t>
            </w:r>
          </w:p>
        </w:tc>
      </w:tr>
      <w:tr w:rsidR="00285D66" w14:paraId="1D3FECD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38B8DDC"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BCE1D1F" w14:textId="77777777" w:rsidR="00285D66" w:rsidRDefault="00285D66" w:rsidP="00285D66">
            <w:pPr>
              <w:jc w:val="center"/>
            </w:pPr>
            <w:r>
              <w:t xml:space="preserve">No obtener una trama </w:t>
            </w:r>
          </w:p>
        </w:tc>
      </w:tr>
      <w:tr w:rsidR="00285D66" w14:paraId="23ADAA4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86D4E31"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45D8B16" w14:textId="77777777" w:rsidR="00285D66" w:rsidRDefault="00285D66" w:rsidP="00285D66">
            <w:pPr>
              <w:jc w:val="center"/>
            </w:pPr>
            <w:r>
              <w:t>Testear un entorno sin obstáculos y campo abierto</w:t>
            </w:r>
          </w:p>
        </w:tc>
      </w:tr>
      <w:tr w:rsidR="00285D66" w14:paraId="2D190E5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6B279C"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DB6B22" w14:textId="77777777" w:rsidR="00285D66" w:rsidRDefault="00285D66" w:rsidP="00285D66">
            <w:pPr>
              <w:jc w:val="center"/>
            </w:pPr>
            <w:r>
              <w:t>Módulo arduino UNO</w:t>
            </w:r>
          </w:p>
          <w:p w14:paraId="79A9BA8F" w14:textId="77777777" w:rsidR="00285D66" w:rsidRDefault="00285D66" w:rsidP="00285D66">
            <w:pPr>
              <w:jc w:val="center"/>
            </w:pPr>
            <w:r>
              <w:t>NEO6-GPS</w:t>
            </w:r>
          </w:p>
          <w:p w14:paraId="7F66FD87" w14:textId="77777777" w:rsidR="00285D66" w:rsidRDefault="00285D66" w:rsidP="00285D66">
            <w:pPr>
              <w:jc w:val="center"/>
            </w:pPr>
            <w:r>
              <w:t>Cables Hembra-Macho (x4)</w:t>
            </w:r>
          </w:p>
        </w:tc>
      </w:tr>
      <w:tr w:rsidR="00285D66" w14:paraId="5B24178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48FC6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079D23" w14:textId="77777777" w:rsidR="00285D66" w:rsidRDefault="00285D66" w:rsidP="00285D66">
            <w:pPr>
              <w:jc w:val="center"/>
            </w:pPr>
            <w:r>
              <w:t>Schlapp-Mansilla</w:t>
            </w:r>
          </w:p>
        </w:tc>
      </w:tr>
      <w:tr w:rsidR="00285D66" w14:paraId="6E30D83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2A6E797"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80F4E05" w14:textId="77777777" w:rsidR="00285D66" w:rsidRDefault="00285D66" w:rsidP="00285D66">
            <w:pPr>
              <w:jc w:val="center"/>
            </w:pPr>
            <w:r>
              <w:t>25-3-2017</w:t>
            </w:r>
          </w:p>
        </w:tc>
      </w:tr>
      <w:tr w:rsidR="00285D66" w14:paraId="5B1DB60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2E31A2E"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D704814" w14:textId="77777777" w:rsidR="00285D66" w:rsidRDefault="00285D66" w:rsidP="00285D66">
            <w:pPr>
              <w:jc w:val="center"/>
            </w:pPr>
            <w:r>
              <w:t>[1]Se consigue la trama con el posicionamiento correspondiente en un tiempo prudente.</w:t>
            </w:r>
          </w:p>
          <w:p w14:paraId="1789FA4A" w14:textId="77777777" w:rsidR="00285D66" w:rsidRDefault="00285D66" w:rsidP="00285D66">
            <w:pPr>
              <w:jc w:val="center"/>
            </w:pPr>
          </w:p>
          <w:p w14:paraId="2353A640" w14:textId="77777777" w:rsidR="00285D66" w:rsidRDefault="00285D66" w:rsidP="00285D66">
            <w:pPr>
              <w:jc w:val="center"/>
            </w:pPr>
          </w:p>
        </w:tc>
      </w:tr>
      <w:tr w:rsidR="00285D66" w14:paraId="6FD9C5D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DDCD6AE"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C24842A" w14:textId="77777777" w:rsidR="00285D66" w:rsidRDefault="00285D66" w:rsidP="00285D66">
            <w:pPr>
              <w:jc w:val="center"/>
            </w:pPr>
            <w:r>
              <w:t>[1]GPS-NEO6-01-conectividad.ino</w:t>
            </w:r>
          </w:p>
          <w:p w14:paraId="5FEF0683" w14:textId="77777777" w:rsidR="00285D66" w:rsidRDefault="00285D66" w:rsidP="00285D66">
            <w:pPr>
              <w:jc w:val="center"/>
            </w:pPr>
          </w:p>
        </w:tc>
      </w:tr>
      <w:tr w:rsidR="00285D66" w14:paraId="4173177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087219F"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B218EE1" w14:textId="77777777" w:rsidR="00285D66" w:rsidRDefault="00285D66" w:rsidP="00285D66">
            <w:pPr>
              <w:rPr>
                <w:i/>
                <w:color w:val="2E74B5"/>
              </w:rPr>
            </w:pPr>
            <w:r>
              <w:rPr>
                <w:i/>
                <w:noProof/>
                <w:color w:val="2E74B5"/>
              </w:rPr>
              <w:drawing>
                <wp:inline distT="114300" distB="114300" distL="114300" distR="114300" wp14:anchorId="51EAB56D" wp14:editId="343F0112">
                  <wp:extent cx="4210050" cy="4216400"/>
                  <wp:effectExtent l="0" t="0" r="0" b="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4"/>
                          <a:srcRect/>
                          <a:stretch>
                            <a:fillRect/>
                          </a:stretch>
                        </pic:blipFill>
                        <pic:spPr>
                          <a:xfrm>
                            <a:off x="0" y="0"/>
                            <a:ext cx="4210050" cy="4216400"/>
                          </a:xfrm>
                          <a:prstGeom prst="rect">
                            <a:avLst/>
                          </a:prstGeom>
                          <a:ln/>
                        </pic:spPr>
                      </pic:pic>
                    </a:graphicData>
                  </a:graphic>
                </wp:inline>
              </w:drawing>
            </w:r>
          </w:p>
        </w:tc>
      </w:tr>
      <w:tr w:rsidR="00285D66" w14:paraId="5E3D460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758263D"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BBFF597" w14:textId="77777777" w:rsidR="00285D66" w:rsidRDefault="00285D66" w:rsidP="00285D66">
            <w:pPr>
              <w:rPr>
                <w:i/>
                <w:color w:val="2E74B5"/>
              </w:rPr>
            </w:pPr>
            <w:r>
              <w:rPr>
                <w:i/>
                <w:noProof/>
                <w:color w:val="2E74B5"/>
              </w:rPr>
              <w:drawing>
                <wp:inline distT="114300" distB="114300" distL="114300" distR="114300" wp14:anchorId="7018EDA5" wp14:editId="0761D88B">
                  <wp:extent cx="4210050" cy="42164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5"/>
                          <a:srcRect/>
                          <a:stretch>
                            <a:fillRect/>
                          </a:stretch>
                        </pic:blipFill>
                        <pic:spPr>
                          <a:xfrm>
                            <a:off x="0" y="0"/>
                            <a:ext cx="4210050" cy="4216400"/>
                          </a:xfrm>
                          <a:prstGeom prst="rect">
                            <a:avLst/>
                          </a:prstGeom>
                          <a:ln/>
                        </pic:spPr>
                      </pic:pic>
                    </a:graphicData>
                  </a:graphic>
                </wp:inline>
              </w:drawing>
            </w:r>
          </w:p>
        </w:tc>
      </w:tr>
    </w:tbl>
    <w:p w14:paraId="6FB509EE" w14:textId="77777777" w:rsidR="00285D66" w:rsidRPr="00761EDE" w:rsidRDefault="00285D66" w:rsidP="00761EDE">
      <w:pPr>
        <w:pStyle w:val="Ttulo3"/>
        <w:rPr>
          <w:b w:val="0"/>
          <w:sz w:val="28"/>
          <w:szCs w:val="28"/>
        </w:rPr>
      </w:pPr>
      <w:bookmarkStart w:id="484" w:name="_Toc509667216"/>
      <w:r w:rsidRPr="00761EDE">
        <w:rPr>
          <w:b w:val="0"/>
          <w:sz w:val="28"/>
          <w:szCs w:val="28"/>
        </w:rPr>
        <w:lastRenderedPageBreak/>
        <w:t>Código GPS-NEO6-01Conectividad</w:t>
      </w:r>
      <w:bookmarkEnd w:id="484"/>
    </w:p>
    <w:p w14:paraId="0F4AEB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#include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CE9178"/>
          <w:sz w:val="21"/>
          <w:szCs w:val="21"/>
        </w:rPr>
        <w:t>&lt;SoftwareSerial.h&gt;</w:t>
      </w:r>
    </w:p>
    <w:p w14:paraId="484964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42B36CB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SoftwareSerial </w:t>
      </w:r>
      <w:r w:rsidRPr="000761F9">
        <w:rPr>
          <w:rFonts w:ascii="Consolas" w:eastAsia="Times New Roman" w:hAnsi="Consolas" w:cs="Times New Roman"/>
          <w:color w:val="DCDCAA"/>
          <w:sz w:val="21"/>
          <w:szCs w:val="21"/>
          <w:lang w:val="en-US"/>
        </w:rPr>
        <w:t>gps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3</w:t>
      </w:r>
      <w:r w:rsidRPr="000761F9">
        <w:rPr>
          <w:rFonts w:ascii="Consolas" w:eastAsia="Times New Roman" w:hAnsi="Consolas" w:cs="Times New Roman"/>
          <w:color w:val="D4D4D4"/>
          <w:sz w:val="21"/>
          <w:szCs w:val="21"/>
          <w:lang w:val="en-US"/>
        </w:rPr>
        <w:t>);</w:t>
      </w:r>
    </w:p>
    <w:p w14:paraId="785D79A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5119E3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dato=</w:t>
      </w:r>
      <w:r w:rsidRPr="000761F9">
        <w:rPr>
          <w:rFonts w:ascii="Consolas" w:eastAsia="Times New Roman" w:hAnsi="Consolas" w:cs="Times New Roman"/>
          <w:color w:val="CE9178"/>
          <w:sz w:val="21"/>
          <w:szCs w:val="21"/>
          <w:lang w:val="en-US"/>
        </w:rPr>
        <w:t>' '</w:t>
      </w:r>
      <w:r w:rsidRPr="000761F9">
        <w:rPr>
          <w:rFonts w:ascii="Consolas" w:eastAsia="Times New Roman" w:hAnsi="Consolas" w:cs="Times New Roman"/>
          <w:color w:val="D4D4D4"/>
          <w:sz w:val="21"/>
          <w:szCs w:val="21"/>
          <w:lang w:val="en-US"/>
        </w:rPr>
        <w:t>;</w:t>
      </w:r>
    </w:p>
    <w:p w14:paraId="7FF0739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68F0AC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setup</w:t>
      </w:r>
      <w:r w:rsidRPr="000761F9">
        <w:rPr>
          <w:rFonts w:ascii="Consolas" w:eastAsia="Times New Roman" w:hAnsi="Consolas" w:cs="Times New Roman"/>
          <w:color w:val="D4D4D4"/>
          <w:sz w:val="21"/>
          <w:szCs w:val="21"/>
          <w:lang w:val="en-US"/>
        </w:rPr>
        <w:t>()</w:t>
      </w:r>
    </w:p>
    <w:p w14:paraId="789D1A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E0619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9600</w:t>
      </w:r>
      <w:r w:rsidRPr="000761F9">
        <w:rPr>
          <w:rFonts w:ascii="Consolas" w:eastAsia="Times New Roman" w:hAnsi="Consolas" w:cs="Times New Roman"/>
          <w:color w:val="D4D4D4"/>
          <w:sz w:val="21"/>
          <w:szCs w:val="21"/>
          <w:lang w:val="en-US"/>
        </w:rPr>
        <w:t>);</w:t>
      </w:r>
    </w:p>
    <w:p w14:paraId="0B0DC36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gps.</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9600</w:t>
      </w:r>
      <w:r w:rsidRPr="000761F9">
        <w:rPr>
          <w:rFonts w:ascii="Consolas" w:eastAsia="Times New Roman" w:hAnsi="Consolas" w:cs="Times New Roman"/>
          <w:color w:val="D4D4D4"/>
          <w:sz w:val="21"/>
          <w:szCs w:val="21"/>
          <w:lang w:val="en-US"/>
        </w:rPr>
        <w:t>);</w:t>
      </w:r>
    </w:p>
    <w:p w14:paraId="2A0D45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5A376EE4"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1BA607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loop</w:t>
      </w:r>
      <w:r w:rsidRPr="000761F9">
        <w:rPr>
          <w:rFonts w:ascii="Consolas" w:eastAsia="Times New Roman" w:hAnsi="Consolas" w:cs="Times New Roman"/>
          <w:color w:val="D4D4D4"/>
          <w:sz w:val="21"/>
          <w:szCs w:val="21"/>
          <w:lang w:val="en-US"/>
        </w:rPr>
        <w:t>()</w:t>
      </w:r>
    </w:p>
    <w:p w14:paraId="4B7F8D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7612B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(gps.</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65C3EC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8424C3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dato=gps.</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1272B000"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D4D4D4"/>
          <w:sz w:val="21"/>
          <w:szCs w:val="21"/>
        </w:rPr>
        <w:t>Serial.</w:t>
      </w:r>
      <w:r w:rsidRPr="00285D66">
        <w:rPr>
          <w:rFonts w:ascii="Consolas" w:eastAsia="Times New Roman" w:hAnsi="Consolas" w:cs="Times New Roman"/>
          <w:color w:val="DCDCAA"/>
          <w:sz w:val="21"/>
          <w:szCs w:val="21"/>
        </w:rPr>
        <w:t>print</w:t>
      </w:r>
      <w:r w:rsidRPr="00285D66">
        <w:rPr>
          <w:rFonts w:ascii="Consolas" w:eastAsia="Times New Roman" w:hAnsi="Consolas" w:cs="Times New Roman"/>
          <w:color w:val="D4D4D4"/>
          <w:sz w:val="21"/>
          <w:szCs w:val="21"/>
        </w:rPr>
        <w:t>(dato);</w:t>
      </w:r>
    </w:p>
    <w:p w14:paraId="54D6B78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rPr>
        <w:t>}</w:t>
      </w:r>
    </w:p>
    <w:p w14:paraId="4C4CAE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34C8D45D" w14:textId="77777777" w:rsidR="00285D66" w:rsidRPr="000761F9" w:rsidRDefault="00285D66" w:rsidP="00285D66"/>
    <w:p w14:paraId="1787B354" w14:textId="77777777" w:rsidR="00285D66" w:rsidRDefault="00285D66" w:rsidP="00285D66">
      <w:pPr>
        <w:rPr>
          <w:b/>
          <w:color w:val="538DD4"/>
        </w:rPr>
      </w:pPr>
      <w:r>
        <w:br w:type="page"/>
      </w:r>
    </w:p>
    <w:p w14:paraId="4BF75231" w14:textId="77777777" w:rsidR="00285D66" w:rsidRPr="000D161B" w:rsidRDefault="00285D66" w:rsidP="000D161B">
      <w:pPr>
        <w:pStyle w:val="Ttulo2"/>
        <w:rPr>
          <w:b/>
          <w:sz w:val="32"/>
          <w:szCs w:val="32"/>
        </w:rPr>
      </w:pPr>
      <w:bookmarkStart w:id="485" w:name="_Toc509667217"/>
      <w:r w:rsidRPr="000D161B">
        <w:rPr>
          <w:b/>
          <w:sz w:val="32"/>
          <w:szCs w:val="32"/>
        </w:rPr>
        <w:lastRenderedPageBreak/>
        <w:t>Caso de prueba Módulo microSD Card Adapter</w:t>
      </w:r>
      <w:bookmarkEnd w:id="485"/>
    </w:p>
    <w:p w14:paraId="6A18EFE0"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7FA115F7"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59B7488E"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676743CE" w14:textId="77777777" w:rsidR="00285D66" w:rsidRDefault="00285D66" w:rsidP="00285D66">
            <w:pPr>
              <w:jc w:val="center"/>
            </w:pPr>
            <w:r>
              <w:t>Probar el funcionamiento del microSD Card Adapter</w:t>
            </w:r>
          </w:p>
        </w:tc>
      </w:tr>
      <w:tr w:rsidR="00285D66" w14:paraId="4538C2C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1D4A6A8"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60A53AC" w14:textId="77777777" w:rsidR="00285D66" w:rsidRDefault="00285D66" w:rsidP="00285D66">
            <w:pPr>
              <w:jc w:val="center"/>
            </w:pPr>
            <w:r>
              <w:t>microSD-01-leerEscribir</w:t>
            </w:r>
          </w:p>
        </w:tc>
      </w:tr>
      <w:tr w:rsidR="00285D66" w14:paraId="703BDBD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D9434B7"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9B718B7" w14:textId="77777777" w:rsidR="00285D66" w:rsidRDefault="00285D66" w:rsidP="00285D66">
            <w:pPr>
              <w:jc w:val="center"/>
            </w:pPr>
            <w:r>
              <w:t>Almacenar y recuperar información en microsd de 16GB</w:t>
            </w:r>
          </w:p>
        </w:tc>
      </w:tr>
      <w:tr w:rsidR="00285D66" w14:paraId="7B6BC3D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36E1CF3"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2597FB3" w14:textId="77777777" w:rsidR="00285D66" w:rsidRDefault="00285D66" w:rsidP="00285D66">
            <w:pPr>
              <w:jc w:val="center"/>
            </w:pPr>
            <w:r>
              <w:t>Determinar velocidad de lectura y escritura desde Arduino</w:t>
            </w:r>
          </w:p>
          <w:p w14:paraId="6E84E5AB" w14:textId="77777777" w:rsidR="00285D66" w:rsidRDefault="00285D66" w:rsidP="00285D66">
            <w:pPr>
              <w:jc w:val="center"/>
            </w:pPr>
          </w:p>
        </w:tc>
      </w:tr>
      <w:tr w:rsidR="00285D66" w14:paraId="02DB0F9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044C62D"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97399AC" w14:textId="77777777" w:rsidR="00285D66" w:rsidRDefault="00285D66" w:rsidP="00285D66">
            <w:pPr>
              <w:jc w:val="center"/>
            </w:pPr>
            <w:r>
              <w:t>Se desea almacenar y recuperar datos almacenados en una memoria microSD de 16GB conectada a un Arduino UNO. Además, tomar almacenar datos en ésta para visualizarlos en una PC</w:t>
            </w:r>
          </w:p>
        </w:tc>
      </w:tr>
      <w:tr w:rsidR="00285D66" w14:paraId="7F494F0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8F0C402"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79C3927" w14:textId="77777777" w:rsidR="00285D66" w:rsidRDefault="00285D66" w:rsidP="00285D66">
            <w:pPr>
              <w:jc w:val="center"/>
            </w:pPr>
            <w:r>
              <w:t>Poder almacenar un/varios archivos/s y leerlos desde la PC</w:t>
            </w:r>
          </w:p>
        </w:tc>
      </w:tr>
      <w:tr w:rsidR="00285D66" w14:paraId="0A5D4D8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A69B2C9"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3FC8A96" w14:textId="77777777" w:rsidR="00285D66" w:rsidRDefault="00285D66" w:rsidP="00285D66">
            <w:pPr>
              <w:jc w:val="center"/>
            </w:pPr>
            <w:r>
              <w:t>No poder almacenar y/o recuperar datos/archivos</w:t>
            </w:r>
          </w:p>
        </w:tc>
      </w:tr>
      <w:tr w:rsidR="00285D66" w14:paraId="01F39CF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872D309"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816C834" w14:textId="77777777" w:rsidR="00285D66" w:rsidRDefault="00285D66" w:rsidP="00285D66">
            <w:pPr>
              <w:jc w:val="center"/>
            </w:pPr>
            <w:r>
              <w:t>Se trabajará con el protocolo SPI</w:t>
            </w:r>
          </w:p>
          <w:p w14:paraId="0D0B34C2" w14:textId="77777777" w:rsidR="00285D66" w:rsidRDefault="00285D66" w:rsidP="00285D66">
            <w:pPr>
              <w:jc w:val="center"/>
            </w:pPr>
          </w:p>
        </w:tc>
      </w:tr>
      <w:tr w:rsidR="00285D66" w14:paraId="5433AB6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9DA7DAF"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E14925E" w14:textId="77777777" w:rsidR="00285D66" w:rsidRDefault="00285D66" w:rsidP="00285D66">
            <w:pPr>
              <w:jc w:val="center"/>
            </w:pPr>
            <w:r>
              <w:t>Módulo arduino UNO</w:t>
            </w:r>
          </w:p>
          <w:p w14:paraId="0640115E" w14:textId="77777777" w:rsidR="00285D66" w:rsidRDefault="00285D66" w:rsidP="00285D66">
            <w:pPr>
              <w:jc w:val="center"/>
            </w:pPr>
            <w:r>
              <w:t>microSD Card Adapter</w:t>
            </w:r>
          </w:p>
          <w:p w14:paraId="62E7083B" w14:textId="77777777" w:rsidR="00285D66" w:rsidRDefault="00285D66" w:rsidP="00285D66">
            <w:pPr>
              <w:jc w:val="center"/>
            </w:pPr>
            <w:r>
              <w:t>Cables Hembra-Macho (x6)</w:t>
            </w:r>
          </w:p>
        </w:tc>
      </w:tr>
      <w:tr w:rsidR="00285D66" w14:paraId="05C3BB0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D4384CE"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24AAC61" w14:textId="77777777" w:rsidR="00285D66" w:rsidRDefault="00285D66" w:rsidP="00285D66">
            <w:pPr>
              <w:jc w:val="center"/>
            </w:pPr>
            <w:r>
              <w:t>Schlapp-Mansilla</w:t>
            </w:r>
          </w:p>
        </w:tc>
      </w:tr>
      <w:tr w:rsidR="00285D66" w14:paraId="17D3A1B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0EB3225"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9EF992A" w14:textId="77777777" w:rsidR="00285D66" w:rsidRDefault="00285D66" w:rsidP="00285D66">
            <w:pPr>
              <w:jc w:val="center"/>
            </w:pPr>
            <w:r>
              <w:t>25-4-2017</w:t>
            </w:r>
          </w:p>
        </w:tc>
      </w:tr>
      <w:tr w:rsidR="00285D66" w14:paraId="017DE13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CF0ECC9"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B8B10A" w14:textId="77777777" w:rsidR="00285D66" w:rsidRDefault="00285D66" w:rsidP="00285D66">
            <w:pPr>
              <w:jc w:val="center"/>
            </w:pPr>
            <w:r>
              <w:t>[1]Se consigue almacenar y escribir a una microSD de 8GB</w:t>
            </w:r>
          </w:p>
          <w:p w14:paraId="156C9431" w14:textId="77777777" w:rsidR="00285D66" w:rsidRDefault="00285D66" w:rsidP="00285D66">
            <w:pPr>
              <w:jc w:val="center"/>
            </w:pPr>
          </w:p>
        </w:tc>
      </w:tr>
      <w:tr w:rsidR="00285D66" w14:paraId="5CB0F61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534A98E"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059927D" w14:textId="77777777" w:rsidR="00285D66" w:rsidRDefault="00285D66" w:rsidP="00285D66">
            <w:pPr>
              <w:jc w:val="center"/>
            </w:pPr>
            <w:r>
              <w:t>[1]microSD-01-leerEscribir.ino</w:t>
            </w:r>
          </w:p>
          <w:p w14:paraId="6755ABE9" w14:textId="77777777" w:rsidR="00285D66" w:rsidRDefault="00285D66" w:rsidP="00285D66">
            <w:pPr>
              <w:jc w:val="center"/>
            </w:pPr>
          </w:p>
        </w:tc>
      </w:tr>
      <w:tr w:rsidR="00285D66" w14:paraId="587C3F4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BDCBDA6"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E644A1E" w14:textId="77777777" w:rsidR="00285D66" w:rsidRDefault="00285D66" w:rsidP="00285D66">
            <w:pPr>
              <w:jc w:val="center"/>
              <w:rPr>
                <w:i/>
                <w:color w:val="2E74B5"/>
              </w:rPr>
            </w:pPr>
            <w:r>
              <w:rPr>
                <w:i/>
                <w:noProof/>
                <w:color w:val="2E74B5"/>
              </w:rPr>
              <w:drawing>
                <wp:inline distT="114300" distB="114300" distL="114300" distR="114300" wp14:anchorId="4FBCFAE0" wp14:editId="1FF14DED">
                  <wp:extent cx="2185988" cy="1366242"/>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6"/>
                          <a:srcRect/>
                          <a:stretch>
                            <a:fillRect/>
                          </a:stretch>
                        </pic:blipFill>
                        <pic:spPr>
                          <a:xfrm>
                            <a:off x="0" y="0"/>
                            <a:ext cx="2185988" cy="1366242"/>
                          </a:xfrm>
                          <a:prstGeom prst="rect">
                            <a:avLst/>
                          </a:prstGeom>
                          <a:ln/>
                        </pic:spPr>
                      </pic:pic>
                    </a:graphicData>
                  </a:graphic>
                </wp:inline>
              </w:drawing>
            </w:r>
          </w:p>
        </w:tc>
      </w:tr>
      <w:tr w:rsidR="00285D66" w14:paraId="2D7425A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1958E72"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1866F99" w14:textId="77777777" w:rsidR="00285D66" w:rsidRDefault="00285D66" w:rsidP="00285D66">
            <w:pPr>
              <w:jc w:val="center"/>
              <w:rPr>
                <w:i/>
                <w:color w:val="2E74B5"/>
              </w:rPr>
            </w:pPr>
            <w:r>
              <w:rPr>
                <w:i/>
                <w:noProof/>
                <w:color w:val="2E74B5"/>
              </w:rPr>
              <w:drawing>
                <wp:inline distT="114300" distB="114300" distL="114300" distR="114300" wp14:anchorId="07473BD1" wp14:editId="52CE75AD">
                  <wp:extent cx="2571750" cy="1781175"/>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7"/>
                          <a:srcRect/>
                          <a:stretch>
                            <a:fillRect/>
                          </a:stretch>
                        </pic:blipFill>
                        <pic:spPr>
                          <a:xfrm>
                            <a:off x="0" y="0"/>
                            <a:ext cx="2571750" cy="1781175"/>
                          </a:xfrm>
                          <a:prstGeom prst="rect">
                            <a:avLst/>
                          </a:prstGeom>
                          <a:ln/>
                        </pic:spPr>
                      </pic:pic>
                    </a:graphicData>
                  </a:graphic>
                </wp:inline>
              </w:drawing>
            </w:r>
          </w:p>
        </w:tc>
      </w:tr>
    </w:tbl>
    <w:p w14:paraId="5BD59F82" w14:textId="77777777" w:rsidR="00285D66" w:rsidRDefault="00285D66" w:rsidP="00285D66"/>
    <w:p w14:paraId="2D551346" w14:textId="77777777" w:rsidR="00285D66" w:rsidRDefault="00285D66" w:rsidP="00285D66"/>
    <w:p w14:paraId="33D11E20" w14:textId="77777777" w:rsidR="00285D66" w:rsidRDefault="00285D66" w:rsidP="00285D66"/>
    <w:p w14:paraId="787D8637" w14:textId="77777777" w:rsidR="00285D66" w:rsidRDefault="00285D66" w:rsidP="00285D66">
      <w:r>
        <w:br w:type="page"/>
      </w:r>
    </w:p>
    <w:p w14:paraId="0292EEF6" w14:textId="77777777" w:rsidR="00285D66" w:rsidRPr="00761EDE" w:rsidRDefault="00285D66" w:rsidP="00761EDE">
      <w:pPr>
        <w:pStyle w:val="Ttulo3"/>
        <w:rPr>
          <w:b w:val="0"/>
          <w:sz w:val="28"/>
          <w:szCs w:val="28"/>
        </w:rPr>
      </w:pPr>
      <w:bookmarkStart w:id="486" w:name="_Toc509667218"/>
      <w:r w:rsidRPr="00761EDE">
        <w:rPr>
          <w:b w:val="0"/>
          <w:sz w:val="28"/>
          <w:szCs w:val="28"/>
        </w:rPr>
        <w:lastRenderedPageBreak/>
        <w:t>Código microSD-01-LeerEscribir</w:t>
      </w:r>
      <w:bookmarkEnd w:id="486"/>
    </w:p>
    <w:p w14:paraId="59E5F3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65CCFEBB"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C586C0"/>
          <w:sz w:val="21"/>
          <w:szCs w:val="21"/>
        </w:rPr>
        <w:t>#include</w:t>
      </w:r>
      <w:r w:rsidRPr="008B416B">
        <w:rPr>
          <w:rFonts w:ascii="Consolas" w:eastAsia="Times New Roman" w:hAnsi="Consolas" w:cs="Times New Roman"/>
          <w:color w:val="569CD6"/>
          <w:sz w:val="21"/>
          <w:szCs w:val="21"/>
        </w:rPr>
        <w:t xml:space="preserve"> </w:t>
      </w:r>
      <w:r w:rsidRPr="008B416B">
        <w:rPr>
          <w:rFonts w:ascii="Consolas" w:eastAsia="Times New Roman" w:hAnsi="Consolas" w:cs="Times New Roman"/>
          <w:color w:val="CE9178"/>
          <w:sz w:val="21"/>
          <w:szCs w:val="21"/>
        </w:rPr>
        <w:t>&lt;SPI.h&gt;</w:t>
      </w:r>
    </w:p>
    <w:p w14:paraId="04553F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&lt;SD.h&gt;</w:t>
      </w:r>
    </w:p>
    <w:p w14:paraId="555FA30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0FDC87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File myFile;</w:t>
      </w:r>
    </w:p>
    <w:p w14:paraId="33013CC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18652B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setup</w:t>
      </w:r>
      <w:r w:rsidRPr="000761F9">
        <w:rPr>
          <w:rFonts w:ascii="Consolas" w:eastAsia="Times New Roman" w:hAnsi="Consolas" w:cs="Times New Roman"/>
          <w:color w:val="D4D4D4"/>
          <w:sz w:val="21"/>
          <w:szCs w:val="21"/>
          <w:lang w:val="en-US"/>
        </w:rPr>
        <w:t>() {</w:t>
      </w:r>
    </w:p>
    <w:p w14:paraId="291F68C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Open serial communications and wait for port to open:</w:t>
      </w:r>
    </w:p>
    <w:p w14:paraId="35038C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9600</w:t>
      </w:r>
      <w:r w:rsidRPr="000761F9">
        <w:rPr>
          <w:rFonts w:ascii="Consolas" w:eastAsia="Times New Roman" w:hAnsi="Consolas" w:cs="Times New Roman"/>
          <w:color w:val="D4D4D4"/>
          <w:sz w:val="21"/>
          <w:szCs w:val="21"/>
          <w:lang w:val="en-US"/>
        </w:rPr>
        <w:t>);</w:t>
      </w:r>
    </w:p>
    <w:p w14:paraId="643703B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(!Serial) {</w:t>
      </w:r>
    </w:p>
    <w:p w14:paraId="2D9717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wait for serial port to connect. Needed for native USB port only</w:t>
      </w:r>
    </w:p>
    <w:p w14:paraId="1879829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0892E61F"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0692E6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"Initializing SD card..."</w:t>
      </w:r>
      <w:r w:rsidRPr="000761F9">
        <w:rPr>
          <w:rFonts w:ascii="Consolas" w:eastAsia="Times New Roman" w:hAnsi="Consolas" w:cs="Times New Roman"/>
          <w:color w:val="D4D4D4"/>
          <w:sz w:val="21"/>
          <w:szCs w:val="21"/>
          <w:lang w:val="en-US"/>
        </w:rPr>
        <w:t>);</w:t>
      </w:r>
    </w:p>
    <w:p w14:paraId="4CB072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81514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(!SD.</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 {</w:t>
      </w:r>
    </w:p>
    <w:p w14:paraId="4BAF05B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"initialization failed!"</w:t>
      </w:r>
      <w:r w:rsidRPr="000761F9">
        <w:rPr>
          <w:rFonts w:ascii="Consolas" w:eastAsia="Times New Roman" w:hAnsi="Consolas" w:cs="Times New Roman"/>
          <w:color w:val="D4D4D4"/>
          <w:sz w:val="21"/>
          <w:szCs w:val="21"/>
          <w:lang w:val="en-US"/>
        </w:rPr>
        <w:t>);</w:t>
      </w:r>
    </w:p>
    <w:p w14:paraId="147A68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w:t>
      </w:r>
    </w:p>
    <w:p w14:paraId="3710E3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DFFA1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"initialization done."</w:t>
      </w:r>
      <w:r w:rsidRPr="000761F9">
        <w:rPr>
          <w:rFonts w:ascii="Consolas" w:eastAsia="Times New Roman" w:hAnsi="Consolas" w:cs="Times New Roman"/>
          <w:color w:val="D4D4D4"/>
          <w:sz w:val="21"/>
          <w:szCs w:val="21"/>
          <w:lang w:val="en-US"/>
        </w:rPr>
        <w:t>);</w:t>
      </w:r>
    </w:p>
    <w:p w14:paraId="72D0C7C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E8C24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open the file. note that only one file can be open at a time,</w:t>
      </w:r>
    </w:p>
    <w:p w14:paraId="716FCFF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so you have to close this one before opening another.</w:t>
      </w:r>
    </w:p>
    <w:p w14:paraId="698AE73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 = SD.</w:t>
      </w:r>
      <w:r w:rsidRPr="000761F9">
        <w:rPr>
          <w:rFonts w:ascii="Consolas" w:eastAsia="Times New Roman" w:hAnsi="Consolas" w:cs="Times New Roman"/>
          <w:color w:val="DCDCAA"/>
          <w:sz w:val="21"/>
          <w:szCs w:val="21"/>
          <w:lang w:val="en-US"/>
        </w:rPr>
        <w:t>open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"test.txt"</w:t>
      </w:r>
      <w:r w:rsidRPr="000761F9">
        <w:rPr>
          <w:rFonts w:ascii="Consolas" w:eastAsia="Times New Roman" w:hAnsi="Consolas" w:cs="Times New Roman"/>
          <w:color w:val="D4D4D4"/>
          <w:sz w:val="21"/>
          <w:szCs w:val="21"/>
          <w:lang w:val="en-US"/>
        </w:rPr>
        <w:t>, FILE_WRITE);</w:t>
      </w:r>
    </w:p>
    <w:p w14:paraId="10D5F0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A6C6A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if the file opened okay, write to it:</w:t>
      </w:r>
    </w:p>
    <w:p w14:paraId="2C3533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(myFile) {</w:t>
      </w:r>
    </w:p>
    <w:p w14:paraId="1000DC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"Writing to test.txt..."</w:t>
      </w:r>
      <w:r w:rsidRPr="000761F9">
        <w:rPr>
          <w:rFonts w:ascii="Consolas" w:eastAsia="Times New Roman" w:hAnsi="Consolas" w:cs="Times New Roman"/>
          <w:color w:val="D4D4D4"/>
          <w:sz w:val="21"/>
          <w:szCs w:val="21"/>
          <w:lang w:val="en-US"/>
        </w:rPr>
        <w:t>);</w:t>
      </w:r>
    </w:p>
    <w:p w14:paraId="0C0A2A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"testing 1, 2, 3."</w:t>
      </w:r>
      <w:r w:rsidRPr="000761F9">
        <w:rPr>
          <w:rFonts w:ascii="Consolas" w:eastAsia="Times New Roman" w:hAnsi="Consolas" w:cs="Times New Roman"/>
          <w:color w:val="D4D4D4"/>
          <w:sz w:val="21"/>
          <w:szCs w:val="21"/>
          <w:lang w:val="en-US"/>
        </w:rPr>
        <w:t>);</w:t>
      </w:r>
    </w:p>
    <w:p w14:paraId="7D202A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close the file:</w:t>
      </w:r>
    </w:p>
    <w:p w14:paraId="561B28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w:t>
      </w:r>
      <w:r w:rsidRPr="000761F9">
        <w:rPr>
          <w:rFonts w:ascii="Consolas" w:eastAsia="Times New Roman" w:hAnsi="Consolas" w:cs="Times New Roman"/>
          <w:color w:val="DCDCAA"/>
          <w:sz w:val="21"/>
          <w:szCs w:val="21"/>
          <w:lang w:val="en-US"/>
        </w:rPr>
        <w:t>close</w:t>
      </w:r>
      <w:r w:rsidRPr="000761F9">
        <w:rPr>
          <w:rFonts w:ascii="Consolas" w:eastAsia="Times New Roman" w:hAnsi="Consolas" w:cs="Times New Roman"/>
          <w:color w:val="D4D4D4"/>
          <w:sz w:val="21"/>
          <w:szCs w:val="21"/>
          <w:lang w:val="en-US"/>
        </w:rPr>
        <w:t>();</w:t>
      </w:r>
    </w:p>
    <w:p w14:paraId="6AE4FA8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"done."</w:t>
      </w:r>
      <w:r w:rsidRPr="000761F9">
        <w:rPr>
          <w:rFonts w:ascii="Consolas" w:eastAsia="Times New Roman" w:hAnsi="Consolas" w:cs="Times New Roman"/>
          <w:color w:val="D4D4D4"/>
          <w:sz w:val="21"/>
          <w:szCs w:val="21"/>
          <w:lang w:val="en-US"/>
        </w:rPr>
        <w:t>);</w:t>
      </w:r>
    </w:p>
    <w:p w14:paraId="6D6C7C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C586C0"/>
          <w:sz w:val="21"/>
          <w:szCs w:val="21"/>
          <w:lang w:val="en-US"/>
        </w:rPr>
        <w:t>else</w:t>
      </w:r>
      <w:r w:rsidRPr="000761F9">
        <w:rPr>
          <w:rFonts w:ascii="Consolas" w:eastAsia="Times New Roman" w:hAnsi="Consolas" w:cs="Times New Roman"/>
          <w:color w:val="D4D4D4"/>
          <w:sz w:val="21"/>
          <w:szCs w:val="21"/>
          <w:lang w:val="en-US"/>
        </w:rPr>
        <w:t xml:space="preserve"> {</w:t>
      </w:r>
    </w:p>
    <w:p w14:paraId="75F75B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if the file didn't open, print an error:</w:t>
      </w:r>
    </w:p>
    <w:p w14:paraId="2D7A49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"error opening test.txt"</w:t>
      </w:r>
      <w:r w:rsidRPr="000761F9">
        <w:rPr>
          <w:rFonts w:ascii="Consolas" w:eastAsia="Times New Roman" w:hAnsi="Consolas" w:cs="Times New Roman"/>
          <w:color w:val="D4D4D4"/>
          <w:sz w:val="21"/>
          <w:szCs w:val="21"/>
          <w:lang w:val="en-US"/>
        </w:rPr>
        <w:t>);</w:t>
      </w:r>
    </w:p>
    <w:p w14:paraId="476547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3645F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0CC3870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re-open the file for reading:</w:t>
      </w:r>
    </w:p>
    <w:p w14:paraId="442056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 = SD.</w:t>
      </w:r>
      <w:r w:rsidRPr="000761F9">
        <w:rPr>
          <w:rFonts w:ascii="Consolas" w:eastAsia="Times New Roman" w:hAnsi="Consolas" w:cs="Times New Roman"/>
          <w:color w:val="DCDCAA"/>
          <w:sz w:val="21"/>
          <w:szCs w:val="21"/>
          <w:lang w:val="en-US"/>
        </w:rPr>
        <w:t>open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"test.txt"</w:t>
      </w:r>
      <w:r w:rsidRPr="000761F9">
        <w:rPr>
          <w:rFonts w:ascii="Consolas" w:eastAsia="Times New Roman" w:hAnsi="Consolas" w:cs="Times New Roman"/>
          <w:color w:val="D4D4D4"/>
          <w:sz w:val="21"/>
          <w:szCs w:val="21"/>
          <w:lang w:val="en-US"/>
        </w:rPr>
        <w:t>);</w:t>
      </w:r>
    </w:p>
    <w:p w14:paraId="27A1BF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(myFile) {</w:t>
      </w:r>
    </w:p>
    <w:p w14:paraId="03486B5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"test.txt:"</w:t>
      </w:r>
      <w:r w:rsidRPr="000761F9">
        <w:rPr>
          <w:rFonts w:ascii="Consolas" w:eastAsia="Times New Roman" w:hAnsi="Consolas" w:cs="Times New Roman"/>
          <w:color w:val="D4D4D4"/>
          <w:sz w:val="21"/>
          <w:szCs w:val="21"/>
          <w:lang w:val="en-US"/>
        </w:rPr>
        <w:t>);</w:t>
      </w:r>
    </w:p>
    <w:p w14:paraId="0C4A24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355B2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read from the file until there's nothing else in it:</w:t>
      </w:r>
    </w:p>
    <w:p w14:paraId="59AD0C83"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C586C0"/>
          <w:sz w:val="21"/>
          <w:szCs w:val="21"/>
          <w:lang w:val="en-US"/>
        </w:rPr>
        <w:t>while</w:t>
      </w:r>
      <w:r w:rsidRPr="008B416B">
        <w:rPr>
          <w:rFonts w:ascii="Consolas" w:eastAsia="Times New Roman" w:hAnsi="Consolas" w:cs="Times New Roman"/>
          <w:color w:val="D4D4D4"/>
          <w:sz w:val="21"/>
          <w:szCs w:val="21"/>
          <w:lang w:val="en-US"/>
        </w:rPr>
        <w:t xml:space="preserve"> (myFile.</w:t>
      </w:r>
      <w:r w:rsidRPr="008B416B">
        <w:rPr>
          <w:rFonts w:ascii="Consolas" w:eastAsia="Times New Roman" w:hAnsi="Consolas" w:cs="Times New Roman"/>
          <w:color w:val="DCDCAA"/>
          <w:sz w:val="21"/>
          <w:szCs w:val="21"/>
          <w:lang w:val="en-US"/>
        </w:rPr>
        <w:t>available</w:t>
      </w:r>
      <w:r w:rsidRPr="008B416B">
        <w:rPr>
          <w:rFonts w:ascii="Consolas" w:eastAsia="Times New Roman" w:hAnsi="Consolas" w:cs="Times New Roman"/>
          <w:color w:val="D4D4D4"/>
          <w:sz w:val="21"/>
          <w:szCs w:val="21"/>
          <w:lang w:val="en-US"/>
        </w:rPr>
        <w:t>()) {</w:t>
      </w:r>
    </w:p>
    <w:p w14:paraId="5EC5E7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write</w:t>
      </w:r>
      <w:r w:rsidRPr="000761F9">
        <w:rPr>
          <w:rFonts w:ascii="Consolas" w:eastAsia="Times New Roman" w:hAnsi="Consolas" w:cs="Times New Roman"/>
          <w:color w:val="D4D4D4"/>
          <w:sz w:val="21"/>
          <w:szCs w:val="21"/>
          <w:lang w:val="en-US"/>
        </w:rPr>
        <w:t>(myFile.</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694EFCD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64731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608B4E"/>
          <w:sz w:val="21"/>
          <w:szCs w:val="21"/>
          <w:lang w:val="en-US"/>
        </w:rPr>
        <w:t>// close the file:</w:t>
      </w:r>
    </w:p>
    <w:p w14:paraId="44505F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w:t>
      </w:r>
      <w:r w:rsidRPr="000761F9">
        <w:rPr>
          <w:rFonts w:ascii="Consolas" w:eastAsia="Times New Roman" w:hAnsi="Consolas" w:cs="Times New Roman"/>
          <w:color w:val="DCDCAA"/>
          <w:sz w:val="21"/>
          <w:szCs w:val="21"/>
          <w:lang w:val="en-US"/>
        </w:rPr>
        <w:t>close</w:t>
      </w:r>
      <w:r w:rsidRPr="000761F9">
        <w:rPr>
          <w:rFonts w:ascii="Consolas" w:eastAsia="Times New Roman" w:hAnsi="Consolas" w:cs="Times New Roman"/>
          <w:color w:val="D4D4D4"/>
          <w:sz w:val="21"/>
          <w:szCs w:val="21"/>
          <w:lang w:val="en-US"/>
        </w:rPr>
        <w:t>();</w:t>
      </w:r>
    </w:p>
    <w:p w14:paraId="5A64BE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C586C0"/>
          <w:sz w:val="21"/>
          <w:szCs w:val="21"/>
          <w:lang w:val="en-US"/>
        </w:rPr>
        <w:t>else</w:t>
      </w:r>
      <w:r w:rsidRPr="000761F9">
        <w:rPr>
          <w:rFonts w:ascii="Consolas" w:eastAsia="Times New Roman" w:hAnsi="Consolas" w:cs="Times New Roman"/>
          <w:color w:val="D4D4D4"/>
          <w:sz w:val="21"/>
          <w:szCs w:val="21"/>
          <w:lang w:val="en-US"/>
        </w:rPr>
        <w:t xml:space="preserve"> {</w:t>
      </w:r>
    </w:p>
    <w:p w14:paraId="65DBD1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if the file didn't open, print an error:</w:t>
      </w:r>
    </w:p>
    <w:p w14:paraId="3D0451A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"error opening test.txt"</w:t>
      </w:r>
      <w:r w:rsidRPr="000761F9">
        <w:rPr>
          <w:rFonts w:ascii="Consolas" w:eastAsia="Times New Roman" w:hAnsi="Consolas" w:cs="Times New Roman"/>
          <w:color w:val="D4D4D4"/>
          <w:sz w:val="21"/>
          <w:szCs w:val="21"/>
          <w:lang w:val="en-US"/>
        </w:rPr>
        <w:t>);</w:t>
      </w:r>
    </w:p>
    <w:p w14:paraId="69BDCF5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31C8C5C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E5836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92E3E8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loop</w:t>
      </w:r>
      <w:r w:rsidRPr="000761F9">
        <w:rPr>
          <w:rFonts w:ascii="Consolas" w:eastAsia="Times New Roman" w:hAnsi="Consolas" w:cs="Times New Roman"/>
          <w:color w:val="D4D4D4"/>
          <w:sz w:val="21"/>
          <w:szCs w:val="21"/>
          <w:lang w:val="en-US"/>
        </w:rPr>
        <w:t>() {</w:t>
      </w:r>
    </w:p>
    <w:p w14:paraId="1E21D6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nothing happens after setup</w:t>
      </w:r>
    </w:p>
    <w:p w14:paraId="1329FB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4C926F81" w14:textId="77777777" w:rsidR="00285D66" w:rsidRPr="000761F9" w:rsidRDefault="00285D66" w:rsidP="00285D66"/>
    <w:p w14:paraId="28CC9303" w14:textId="77777777" w:rsidR="00285D66" w:rsidRDefault="00285D66" w:rsidP="00285D66">
      <w:pPr>
        <w:rPr>
          <w:b/>
          <w:color w:val="538DD4"/>
        </w:rPr>
      </w:pPr>
      <w:r>
        <w:br w:type="page"/>
      </w:r>
    </w:p>
    <w:p w14:paraId="4B30AA30" w14:textId="77777777" w:rsidR="00285D66" w:rsidRPr="000D161B" w:rsidRDefault="00285D66" w:rsidP="000D161B">
      <w:pPr>
        <w:pStyle w:val="Ttulo2"/>
        <w:rPr>
          <w:b/>
          <w:sz w:val="32"/>
          <w:szCs w:val="32"/>
        </w:rPr>
      </w:pPr>
      <w:bookmarkStart w:id="487" w:name="_Toc509667219"/>
      <w:r w:rsidRPr="000D161B">
        <w:rPr>
          <w:b/>
          <w:sz w:val="32"/>
          <w:szCs w:val="32"/>
        </w:rPr>
        <w:lastRenderedPageBreak/>
        <w:t>Caso de prueba Integración WIFI y Cámara</w:t>
      </w:r>
      <w:bookmarkEnd w:id="487"/>
    </w:p>
    <w:p w14:paraId="24FDD3F2"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028E980A"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8B8C2F5"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231BF4E4" w14:textId="77777777" w:rsidR="00285D66" w:rsidRDefault="00285D66" w:rsidP="00285D66">
            <w:pPr>
              <w:jc w:val="center"/>
            </w:pPr>
            <w:r>
              <w:t>Fase 1 - Módulo WIFI ESP8266 y Cámara OV7670</w:t>
            </w:r>
          </w:p>
        </w:tc>
      </w:tr>
      <w:tr w:rsidR="00285D66" w14:paraId="037FA8E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36B5681"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7E26669" w14:textId="77777777" w:rsidR="00285D66" w:rsidRDefault="00285D66" w:rsidP="00285D66">
            <w:pPr>
              <w:jc w:val="center"/>
            </w:pPr>
            <w:r>
              <w:t>integración-fase1-transmisión</w:t>
            </w:r>
          </w:p>
        </w:tc>
      </w:tr>
      <w:tr w:rsidR="00285D66" w14:paraId="7228FCE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38083AF"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448A685" w14:textId="77777777" w:rsidR="00285D66" w:rsidRDefault="00285D66" w:rsidP="00285D66">
            <w:pPr>
              <w:jc w:val="center"/>
            </w:pPr>
            <w:r>
              <w:t>Transmisión de imágenes a la PC</w:t>
            </w:r>
          </w:p>
        </w:tc>
      </w:tr>
      <w:tr w:rsidR="00285D66" w14:paraId="75CF35E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7B19CA"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2991533" w14:textId="77777777" w:rsidR="00285D66" w:rsidRDefault="00285D66" w:rsidP="00285D66">
            <w:pPr>
              <w:jc w:val="center"/>
            </w:pPr>
            <w:r>
              <w:t>Determinar desempeño en la transmisión de imágenes y correcta comunicación entre el ESP8266 y OV7670 mediante un Arduino UNO.</w:t>
            </w:r>
          </w:p>
        </w:tc>
      </w:tr>
      <w:tr w:rsidR="00285D66" w14:paraId="16F1755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5463E5"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58914D8" w14:textId="77777777" w:rsidR="00285D66" w:rsidRDefault="00285D66" w:rsidP="00285D66">
            <w:pPr>
              <w:jc w:val="center"/>
            </w:pPr>
            <w:r>
              <w:t xml:space="preserve">Se desea conectar el módulo ESP8266, y el OV7670 a un mismo Arduino UNO, para probar la transmisión, vía Wifi, de una imágen a la PC. </w:t>
            </w:r>
          </w:p>
        </w:tc>
      </w:tr>
      <w:tr w:rsidR="00285D66" w14:paraId="68663E4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82F6066"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C920211" w14:textId="77777777" w:rsidR="00285D66" w:rsidRDefault="00285D66" w:rsidP="00285D66">
            <w:pPr>
              <w:jc w:val="center"/>
            </w:pPr>
            <w:r>
              <w:t xml:space="preserve">Poder enviar al menos una imagen desde el Arduino UNO, a la PC. </w:t>
            </w:r>
          </w:p>
        </w:tc>
      </w:tr>
      <w:tr w:rsidR="00285D66" w14:paraId="70E98D9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7056E1"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C1BFD8" w14:textId="77777777" w:rsidR="00285D66" w:rsidRDefault="00285D66" w:rsidP="00285D66">
            <w:pPr>
              <w:jc w:val="center"/>
            </w:pPr>
            <w:r>
              <w:t>Mala conexión o ensamblado, errores en transmisión</w:t>
            </w:r>
          </w:p>
        </w:tc>
      </w:tr>
      <w:tr w:rsidR="00285D66" w14:paraId="7735588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AE9EF0A"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B841EFD" w14:textId="77777777" w:rsidR="00285D66" w:rsidRDefault="00285D66" w:rsidP="00285D66">
            <w:pPr>
              <w:jc w:val="center"/>
            </w:pPr>
            <w:r>
              <w:t>Es necesario alimentar el ESP8266 por separado con 3.5V</w:t>
            </w:r>
          </w:p>
          <w:p w14:paraId="66A586E8" w14:textId="77777777" w:rsidR="00285D66" w:rsidRDefault="00285D66" w:rsidP="00285D66">
            <w:pPr>
              <w:jc w:val="center"/>
            </w:pPr>
          </w:p>
        </w:tc>
      </w:tr>
      <w:tr w:rsidR="00285D66" w14:paraId="7AB8E89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4933D77"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FA9DE11" w14:textId="77777777" w:rsidR="00285D66" w:rsidRDefault="00285D66" w:rsidP="00285D66">
            <w:pPr>
              <w:jc w:val="center"/>
            </w:pPr>
            <w:r>
              <w:t>Módulo Arduino UNO</w:t>
            </w:r>
          </w:p>
          <w:p w14:paraId="22B8F1DE" w14:textId="77777777" w:rsidR="00285D66" w:rsidRDefault="00285D66" w:rsidP="00285D66">
            <w:pPr>
              <w:jc w:val="center"/>
            </w:pPr>
            <w:r>
              <w:t>OV7670</w:t>
            </w:r>
          </w:p>
          <w:p w14:paraId="2C239443" w14:textId="77777777" w:rsidR="00285D66" w:rsidRDefault="00285D66" w:rsidP="00285D66">
            <w:pPr>
              <w:jc w:val="center"/>
            </w:pPr>
            <w:r>
              <w:t>ESP8266</w:t>
            </w:r>
          </w:p>
          <w:p w14:paraId="6BFB942C" w14:textId="77777777" w:rsidR="00285D66" w:rsidRDefault="00285D66" w:rsidP="00285D66">
            <w:pPr>
              <w:jc w:val="center"/>
            </w:pPr>
            <w:r>
              <w:t>Cables Hembra-Macho (18 pines)</w:t>
            </w:r>
          </w:p>
          <w:p w14:paraId="2D7040EA" w14:textId="77777777" w:rsidR="00285D66" w:rsidRDefault="00285D66" w:rsidP="00285D66">
            <w:pPr>
              <w:jc w:val="center"/>
            </w:pPr>
            <w:r>
              <w:t>PC</w:t>
            </w:r>
          </w:p>
          <w:p w14:paraId="46771E42" w14:textId="77777777" w:rsidR="00285D66" w:rsidRDefault="00285D66" w:rsidP="00285D66">
            <w:pPr>
              <w:jc w:val="center"/>
            </w:pPr>
            <w:r>
              <w:t>Portapilas 3 x AA</w:t>
            </w:r>
          </w:p>
          <w:p w14:paraId="62D0AE3B" w14:textId="77777777" w:rsidR="00285D66" w:rsidRDefault="00285D66" w:rsidP="00285D66">
            <w:pPr>
              <w:jc w:val="center"/>
            </w:pPr>
            <w:r>
              <w:t>Protoboard</w:t>
            </w:r>
          </w:p>
        </w:tc>
      </w:tr>
      <w:tr w:rsidR="00285D66" w14:paraId="5288139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2C0F7C7"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FEE42DD" w14:textId="77777777" w:rsidR="00285D66" w:rsidRDefault="00285D66" w:rsidP="00285D66">
            <w:pPr>
              <w:jc w:val="center"/>
            </w:pPr>
            <w:r>
              <w:t>Schlapp-Mansilla</w:t>
            </w:r>
          </w:p>
        </w:tc>
      </w:tr>
      <w:tr w:rsidR="00285D66" w14:paraId="7A9E00D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9656D7D"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3262D20" w14:textId="77777777" w:rsidR="00285D66" w:rsidRDefault="00285D66" w:rsidP="00285D66">
            <w:pPr>
              <w:jc w:val="center"/>
            </w:pPr>
            <w:r>
              <w:t>14-04-2017</w:t>
            </w:r>
          </w:p>
        </w:tc>
      </w:tr>
      <w:tr w:rsidR="00285D66" w14:paraId="63B4F22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A93E8C4"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7556FF6" w14:textId="77777777" w:rsidR="00285D66" w:rsidRDefault="00285D66" w:rsidP="00285D66">
            <w:pPr>
              <w:jc w:val="center"/>
            </w:pPr>
            <w:r>
              <w:t xml:space="preserve">[1]Falla, se supone que uno de los motivos es el alto procesamiento que efectúa el Arduino UNO, haciendo buffering de la OV7670, la cual no cuenta con chip propio. Además para optimizar la velocidad se utilizan los registros a bajo nivel del Arduino UNO, lo que genera problemas en la transmisión al ESP8266, de esta forma éste no puede cumplir la entrega de los paquetes por WIFI. </w:t>
            </w:r>
          </w:p>
        </w:tc>
      </w:tr>
      <w:tr w:rsidR="00285D66" w14:paraId="3C416F4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FBAAE71"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7C2EA96" w14:textId="77777777" w:rsidR="00285D66" w:rsidRDefault="00285D66" w:rsidP="00285D66">
            <w:pPr>
              <w:jc w:val="center"/>
            </w:pPr>
            <w:r>
              <w:t>[1]integración-fase1-transmisión.ino</w:t>
            </w:r>
          </w:p>
          <w:p w14:paraId="7BAE458B" w14:textId="77777777" w:rsidR="00285D66" w:rsidRDefault="00285D66" w:rsidP="00285D66">
            <w:pPr>
              <w:jc w:val="center"/>
            </w:pPr>
          </w:p>
          <w:p w14:paraId="67AEE985" w14:textId="77777777" w:rsidR="00285D66" w:rsidRDefault="00285D66" w:rsidP="00285D66">
            <w:pPr>
              <w:jc w:val="center"/>
            </w:pPr>
          </w:p>
        </w:tc>
      </w:tr>
      <w:tr w:rsidR="00285D66" w14:paraId="550C630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55E595"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B555E38" w14:textId="77777777" w:rsidR="00285D66" w:rsidRDefault="00285D66" w:rsidP="00285D66">
            <w:pPr>
              <w:jc w:val="center"/>
              <w:rPr>
                <w:i/>
                <w:color w:val="2E74B5"/>
              </w:rPr>
            </w:pPr>
            <w:r>
              <w:rPr>
                <w:i/>
                <w:noProof/>
                <w:color w:val="2E74B5"/>
              </w:rPr>
              <w:drawing>
                <wp:inline distT="114300" distB="114300" distL="114300" distR="114300" wp14:anchorId="558542E4" wp14:editId="746404E2">
                  <wp:extent cx="2514600" cy="1819275"/>
                  <wp:effectExtent l="0" t="0" r="0"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8"/>
                          <a:srcRect/>
                          <a:stretch>
                            <a:fillRect/>
                          </a:stretch>
                        </pic:blipFill>
                        <pic:spPr>
                          <a:xfrm>
                            <a:off x="0" y="0"/>
                            <a:ext cx="2514600" cy="1819275"/>
                          </a:xfrm>
                          <a:prstGeom prst="rect">
                            <a:avLst/>
                          </a:prstGeom>
                          <a:ln/>
                        </pic:spPr>
                      </pic:pic>
                    </a:graphicData>
                  </a:graphic>
                </wp:inline>
              </w:drawing>
            </w:r>
            <w:r>
              <w:rPr>
                <w:i/>
                <w:noProof/>
                <w:color w:val="2E74B5"/>
              </w:rPr>
              <w:drawing>
                <wp:inline distT="114300" distB="114300" distL="114300" distR="114300" wp14:anchorId="3C1C4D0F" wp14:editId="24C51523">
                  <wp:extent cx="2376488" cy="1785054"/>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9"/>
                          <a:srcRect/>
                          <a:stretch>
                            <a:fillRect/>
                          </a:stretch>
                        </pic:blipFill>
                        <pic:spPr>
                          <a:xfrm>
                            <a:off x="0" y="0"/>
                            <a:ext cx="2376488" cy="1785054"/>
                          </a:xfrm>
                          <a:prstGeom prst="rect">
                            <a:avLst/>
                          </a:prstGeom>
                          <a:ln/>
                        </pic:spPr>
                      </pic:pic>
                    </a:graphicData>
                  </a:graphic>
                </wp:inline>
              </w:drawing>
            </w:r>
          </w:p>
        </w:tc>
      </w:tr>
      <w:tr w:rsidR="00285D66" w14:paraId="2DB4639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74112AF"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676B46A" w14:textId="77777777" w:rsidR="00285D66" w:rsidRDefault="00285D66" w:rsidP="00285D66">
            <w:pPr>
              <w:rPr>
                <w:i/>
                <w:color w:val="2E74B5"/>
              </w:rPr>
            </w:pPr>
            <w:r>
              <w:rPr>
                <w:i/>
                <w:noProof/>
                <w:color w:val="2E74B5"/>
              </w:rPr>
              <w:drawing>
                <wp:inline distT="114300" distB="114300" distL="114300" distR="114300" wp14:anchorId="37C8ADA4" wp14:editId="28BA42D3">
                  <wp:extent cx="4210050" cy="3200400"/>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9"/>
                          <a:srcRect/>
                          <a:stretch>
                            <a:fillRect/>
                          </a:stretch>
                        </pic:blipFill>
                        <pic:spPr>
                          <a:xfrm>
                            <a:off x="0" y="0"/>
                            <a:ext cx="4210050" cy="3200400"/>
                          </a:xfrm>
                          <a:prstGeom prst="rect">
                            <a:avLst/>
                          </a:prstGeom>
                          <a:ln/>
                        </pic:spPr>
                      </pic:pic>
                    </a:graphicData>
                  </a:graphic>
                </wp:inline>
              </w:drawing>
            </w:r>
          </w:p>
          <w:p w14:paraId="42F4357A" w14:textId="77777777" w:rsidR="00285D66" w:rsidRDefault="00285D66" w:rsidP="00285D66">
            <w:pPr>
              <w:rPr>
                <w:i/>
                <w:color w:val="2E74B5"/>
              </w:rPr>
            </w:pPr>
            <w:r>
              <w:rPr>
                <w:i/>
                <w:noProof/>
                <w:color w:val="2E74B5"/>
              </w:rPr>
              <w:drawing>
                <wp:inline distT="114300" distB="114300" distL="114300" distR="114300" wp14:anchorId="0CA24EC1" wp14:editId="49B3FB22">
                  <wp:extent cx="3105150" cy="1466850"/>
                  <wp:effectExtent l="0" t="0" r="0" b="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0"/>
                          <a:srcRect/>
                          <a:stretch>
                            <a:fillRect/>
                          </a:stretch>
                        </pic:blipFill>
                        <pic:spPr>
                          <a:xfrm>
                            <a:off x="0" y="0"/>
                            <a:ext cx="3105150" cy="1466850"/>
                          </a:xfrm>
                          <a:prstGeom prst="rect">
                            <a:avLst/>
                          </a:prstGeom>
                          <a:ln/>
                        </pic:spPr>
                      </pic:pic>
                    </a:graphicData>
                  </a:graphic>
                </wp:inline>
              </w:drawing>
            </w:r>
          </w:p>
        </w:tc>
      </w:tr>
    </w:tbl>
    <w:p w14:paraId="7C5E2CC9" w14:textId="77777777" w:rsidR="00285D66" w:rsidRDefault="00285D66" w:rsidP="00285D66"/>
    <w:p w14:paraId="43E92869" w14:textId="77777777" w:rsidR="00285D66" w:rsidRPr="000D161B" w:rsidRDefault="00285D66" w:rsidP="000D161B">
      <w:pPr>
        <w:pStyle w:val="Ttulo2"/>
        <w:rPr>
          <w:b/>
          <w:sz w:val="32"/>
          <w:szCs w:val="32"/>
        </w:rPr>
      </w:pPr>
      <w:bookmarkStart w:id="488" w:name="_Ref509651238"/>
      <w:bookmarkStart w:id="489" w:name="_Toc509667220"/>
      <w:r w:rsidRPr="000D161B">
        <w:rPr>
          <w:b/>
          <w:sz w:val="32"/>
          <w:szCs w:val="32"/>
        </w:rPr>
        <w:lastRenderedPageBreak/>
        <w:t>Caso de prueba Cámara OV 7670</w:t>
      </w:r>
      <w:bookmarkEnd w:id="488"/>
      <w:bookmarkEnd w:id="489"/>
    </w:p>
    <w:p w14:paraId="62C014B1"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4917D874"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DE6AE40"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15B7D94B" w14:textId="77777777" w:rsidR="00285D66" w:rsidRDefault="00285D66" w:rsidP="00285D66">
            <w:pPr>
              <w:jc w:val="center"/>
            </w:pPr>
            <w:r>
              <w:t>Probar la conectividad de la Cámara OV 7670 con un Arduino Uno</w:t>
            </w:r>
          </w:p>
        </w:tc>
      </w:tr>
      <w:tr w:rsidR="00285D66" w14:paraId="321DF2E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D7BB8C"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942C8CC" w14:textId="77777777" w:rsidR="00285D66" w:rsidRDefault="00285D66" w:rsidP="00285D66">
            <w:pPr>
              <w:jc w:val="center"/>
            </w:pPr>
            <w:r>
              <w:t>CAMOV7670-01-conectividad</w:t>
            </w:r>
          </w:p>
        </w:tc>
      </w:tr>
      <w:tr w:rsidR="00285D66" w14:paraId="772C4DE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1FC7BFB"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E2D33E3" w14:textId="77777777" w:rsidR="00285D66" w:rsidRDefault="00285D66" w:rsidP="00285D66">
            <w:pPr>
              <w:jc w:val="center"/>
            </w:pPr>
            <w:r>
              <w:t>Comunicación del Arduino UNO con la Cámara</w:t>
            </w:r>
          </w:p>
        </w:tc>
      </w:tr>
      <w:tr w:rsidR="00285D66" w14:paraId="7B7E26A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9B65B5B"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3DB9F61" w14:textId="77777777" w:rsidR="00285D66" w:rsidRDefault="00285D66" w:rsidP="00285D66">
            <w:pPr>
              <w:jc w:val="center"/>
            </w:pPr>
            <w:r>
              <w:t>Determinar el funcionamiento del módulo</w:t>
            </w:r>
          </w:p>
        </w:tc>
      </w:tr>
      <w:tr w:rsidR="00285D66" w14:paraId="3A47DB5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19E9DE7"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D1C85DB" w14:textId="77777777" w:rsidR="00285D66" w:rsidRDefault="00285D66" w:rsidP="00285D66">
            <w:pPr>
              <w:jc w:val="center"/>
            </w:pPr>
            <w:r>
              <w:t xml:space="preserve">Se desea conectar el módulo OV7670 por medio de un módulo Arduino UNO a la PC. </w:t>
            </w:r>
          </w:p>
        </w:tc>
      </w:tr>
      <w:tr w:rsidR="00285D66" w14:paraId="5860B02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1B6FFC2"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47E9D2E" w14:textId="77777777" w:rsidR="00285D66" w:rsidRDefault="00285D66" w:rsidP="00285D66">
            <w:pPr>
              <w:jc w:val="center"/>
            </w:pPr>
            <w:r>
              <w:t xml:space="preserve">Poder enviar al menos una imagen desde el módulo, a través del Arduino UNO, a la PC. </w:t>
            </w:r>
          </w:p>
        </w:tc>
      </w:tr>
      <w:tr w:rsidR="00285D66" w14:paraId="3C2C8A1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053663F"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A8645B1" w14:textId="77777777" w:rsidR="00285D66" w:rsidRDefault="00285D66" w:rsidP="00285D66">
            <w:pPr>
              <w:jc w:val="center"/>
            </w:pPr>
            <w:r>
              <w:t>Mala conexión o ensamblado, errores en transmisión</w:t>
            </w:r>
          </w:p>
        </w:tc>
      </w:tr>
      <w:tr w:rsidR="00285D66" w14:paraId="281291F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3BA78B0"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3B4B3BA" w14:textId="77777777" w:rsidR="00285D66" w:rsidRDefault="00285D66" w:rsidP="00285D66">
            <w:pPr>
              <w:jc w:val="center"/>
            </w:pPr>
            <w:r>
              <w:t xml:space="preserve">Testear la transferencia de imágenes con una velocidad en el puerto serie de </w:t>
            </w:r>
          </w:p>
          <w:p w14:paraId="765FE4D2" w14:textId="77777777" w:rsidR="00285D66" w:rsidRDefault="00285D66" w:rsidP="00285D66">
            <w:pPr>
              <w:jc w:val="center"/>
            </w:pPr>
            <w:r>
              <w:t xml:space="preserve">[1]CAM=OV7670 a 9200 baudios </w:t>
            </w:r>
          </w:p>
          <w:p w14:paraId="57DA4F0A" w14:textId="77777777" w:rsidR="00285D66" w:rsidRDefault="00285D66" w:rsidP="00285D66">
            <w:pPr>
              <w:jc w:val="center"/>
            </w:pPr>
          </w:p>
          <w:p w14:paraId="6D170B1F" w14:textId="77777777" w:rsidR="00285D66" w:rsidRDefault="00285D66" w:rsidP="00285D66">
            <w:pPr>
              <w:jc w:val="center"/>
            </w:pPr>
          </w:p>
        </w:tc>
      </w:tr>
      <w:tr w:rsidR="00285D66" w14:paraId="46AC021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B763AD8"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BC5E51" w14:textId="77777777" w:rsidR="00285D66" w:rsidRDefault="00285D66" w:rsidP="00285D66">
            <w:pPr>
              <w:jc w:val="center"/>
            </w:pPr>
            <w:r>
              <w:t>Módulo Arduino UNO</w:t>
            </w:r>
          </w:p>
          <w:p w14:paraId="227B07FE" w14:textId="77777777" w:rsidR="00285D66" w:rsidRDefault="00285D66" w:rsidP="00285D66">
            <w:pPr>
              <w:jc w:val="center"/>
            </w:pPr>
            <w:r>
              <w:t>OV7670</w:t>
            </w:r>
          </w:p>
          <w:p w14:paraId="64EE6873" w14:textId="77777777" w:rsidR="00285D66" w:rsidRDefault="00285D66" w:rsidP="00285D66">
            <w:pPr>
              <w:jc w:val="center"/>
            </w:pPr>
            <w:r>
              <w:t>Cables Hembra-Macho (18 pines)</w:t>
            </w:r>
          </w:p>
          <w:p w14:paraId="2929E111" w14:textId="77777777" w:rsidR="00285D66" w:rsidRDefault="00285D66" w:rsidP="00285D66">
            <w:pPr>
              <w:jc w:val="center"/>
            </w:pPr>
            <w:r>
              <w:t>PC</w:t>
            </w:r>
          </w:p>
        </w:tc>
      </w:tr>
      <w:tr w:rsidR="00285D66" w14:paraId="175381A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DA3AE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2126904" w14:textId="77777777" w:rsidR="00285D66" w:rsidRDefault="00285D66" w:rsidP="00285D66">
            <w:pPr>
              <w:jc w:val="center"/>
            </w:pPr>
            <w:r>
              <w:t>Schlapp-Mansilla</w:t>
            </w:r>
          </w:p>
        </w:tc>
      </w:tr>
      <w:tr w:rsidR="00285D66" w14:paraId="4306A84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9A22DF9"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DCAAAC8" w14:textId="77777777" w:rsidR="00285D66" w:rsidRDefault="00285D66" w:rsidP="00285D66">
            <w:pPr>
              <w:jc w:val="center"/>
            </w:pPr>
            <w:r>
              <w:t>8-3-2017</w:t>
            </w:r>
          </w:p>
        </w:tc>
      </w:tr>
      <w:tr w:rsidR="00285D66" w14:paraId="08B10FB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1727BAA"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FFF1AB9" w14:textId="77777777" w:rsidR="00285D66" w:rsidRDefault="00285D66" w:rsidP="00285D66">
            <w:pPr>
              <w:jc w:val="center"/>
            </w:pPr>
            <w:r>
              <w:t xml:space="preserve">[1]Se consigue transmitir una imagen con éxito. </w:t>
            </w:r>
          </w:p>
        </w:tc>
      </w:tr>
      <w:tr w:rsidR="00285D66" w14:paraId="4DF4DC5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BB39CAC"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48E1BC6" w14:textId="77777777" w:rsidR="00285D66" w:rsidRDefault="00285D66" w:rsidP="00285D66">
            <w:pPr>
              <w:jc w:val="center"/>
            </w:pPr>
            <w:r>
              <w:rPr>
                <w:rFonts w:ascii="Arial Unicode MS" w:eastAsia="Arial Unicode MS" w:hAnsi="Arial Unicode MS" w:cs="Arial Unicode MS"/>
              </w:rPr>
              <w:t>[1]camaraOV7670.ino → En Arduino</w:t>
            </w:r>
          </w:p>
          <w:p w14:paraId="5ACC31A0" w14:textId="77777777" w:rsidR="00285D66" w:rsidRDefault="00285D66" w:rsidP="00285D66">
            <w:pPr>
              <w:jc w:val="center"/>
            </w:pPr>
            <w:r>
              <w:rPr>
                <w:rFonts w:ascii="Arial Unicode MS" w:eastAsia="Arial Unicode MS" w:hAnsi="Arial Unicode MS" w:cs="Arial Unicode MS"/>
              </w:rPr>
              <w:t>BMP.java, SimpleRead.java→ En PC (Capturar y armar la imagen)</w:t>
            </w:r>
          </w:p>
          <w:p w14:paraId="6698B7E4" w14:textId="77777777" w:rsidR="00285D66" w:rsidRDefault="00285D66" w:rsidP="00285D66">
            <w:pPr>
              <w:jc w:val="center"/>
            </w:pPr>
          </w:p>
          <w:p w14:paraId="0BD38DD5" w14:textId="77777777" w:rsidR="00285D66" w:rsidRDefault="00285D66" w:rsidP="00285D66">
            <w:pPr>
              <w:jc w:val="center"/>
            </w:pPr>
          </w:p>
        </w:tc>
      </w:tr>
      <w:tr w:rsidR="00285D66" w14:paraId="17FC570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5B63679"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A548842" w14:textId="77777777" w:rsidR="00285D66" w:rsidRDefault="00285D66" w:rsidP="00285D66">
            <w:pPr>
              <w:jc w:val="center"/>
              <w:rPr>
                <w:i/>
                <w:color w:val="2E74B5"/>
              </w:rPr>
            </w:pPr>
            <w:r>
              <w:rPr>
                <w:i/>
                <w:noProof/>
                <w:color w:val="2E74B5"/>
              </w:rPr>
              <w:drawing>
                <wp:inline distT="114300" distB="114300" distL="114300" distR="114300" wp14:anchorId="18B629F6" wp14:editId="1F747758">
                  <wp:extent cx="2514600" cy="1819275"/>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8"/>
                          <a:srcRect/>
                          <a:stretch>
                            <a:fillRect/>
                          </a:stretch>
                        </pic:blipFill>
                        <pic:spPr>
                          <a:xfrm>
                            <a:off x="0" y="0"/>
                            <a:ext cx="2514600" cy="1819275"/>
                          </a:xfrm>
                          <a:prstGeom prst="rect">
                            <a:avLst/>
                          </a:prstGeom>
                          <a:ln/>
                        </pic:spPr>
                      </pic:pic>
                    </a:graphicData>
                  </a:graphic>
                </wp:inline>
              </w:drawing>
            </w:r>
          </w:p>
        </w:tc>
      </w:tr>
      <w:tr w:rsidR="00285D66" w14:paraId="39C215E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A41FA1"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5E4D24" w14:textId="77777777" w:rsidR="00285D66" w:rsidRDefault="00285D66" w:rsidP="00285D66">
            <w:pPr>
              <w:rPr>
                <w:i/>
                <w:color w:val="2E74B5"/>
              </w:rPr>
            </w:pPr>
            <w:r>
              <w:rPr>
                <w:i/>
                <w:noProof/>
                <w:color w:val="2E74B5"/>
              </w:rPr>
              <w:drawing>
                <wp:inline distT="114300" distB="114300" distL="114300" distR="114300" wp14:anchorId="52132E8E" wp14:editId="44EDD148">
                  <wp:extent cx="4210050" cy="32004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9"/>
                          <a:srcRect/>
                          <a:stretch>
                            <a:fillRect/>
                          </a:stretch>
                        </pic:blipFill>
                        <pic:spPr>
                          <a:xfrm>
                            <a:off x="0" y="0"/>
                            <a:ext cx="4210050" cy="3200400"/>
                          </a:xfrm>
                          <a:prstGeom prst="rect">
                            <a:avLst/>
                          </a:prstGeom>
                          <a:ln/>
                        </pic:spPr>
                      </pic:pic>
                    </a:graphicData>
                  </a:graphic>
                </wp:inline>
              </w:drawing>
            </w:r>
          </w:p>
        </w:tc>
      </w:tr>
    </w:tbl>
    <w:p w14:paraId="65CEFEC1" w14:textId="77777777" w:rsidR="00285D66" w:rsidRDefault="00285D66" w:rsidP="00285D66"/>
    <w:p w14:paraId="51102906" w14:textId="77777777" w:rsidR="00285D66" w:rsidRDefault="00285D66" w:rsidP="00285D66"/>
    <w:p w14:paraId="7402AF22" w14:textId="77777777" w:rsidR="00285D66" w:rsidRDefault="00285D66" w:rsidP="00285D66">
      <w:r>
        <w:br w:type="page"/>
      </w:r>
    </w:p>
    <w:p w14:paraId="26059108" w14:textId="77777777" w:rsidR="00285D66" w:rsidRPr="00761EDE" w:rsidRDefault="00285D66" w:rsidP="00761EDE">
      <w:pPr>
        <w:pStyle w:val="Ttulo3"/>
        <w:rPr>
          <w:b w:val="0"/>
          <w:sz w:val="28"/>
          <w:szCs w:val="28"/>
          <w:lang w:val="en-US"/>
        </w:rPr>
      </w:pPr>
      <w:bookmarkStart w:id="490" w:name="_Toc509667221"/>
      <w:r w:rsidRPr="00761EDE">
        <w:rPr>
          <w:b w:val="0"/>
          <w:sz w:val="28"/>
          <w:szCs w:val="28"/>
          <w:lang w:val="en-US"/>
        </w:rPr>
        <w:lastRenderedPageBreak/>
        <w:t>Código OV7670</w:t>
      </w:r>
      <w:bookmarkEnd w:id="490"/>
    </w:p>
    <w:p w14:paraId="3E99A61D" w14:textId="77777777" w:rsidR="00285D66" w:rsidRPr="008B416B" w:rsidRDefault="00285D66" w:rsidP="00285D66">
      <w:pPr>
        <w:rPr>
          <w:lang w:val="en-US"/>
        </w:rPr>
      </w:pPr>
    </w:p>
    <w:p w14:paraId="278687F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bookmarkStart w:id="491" w:name="_kch2a665yib5" w:colFirst="0" w:colLast="0"/>
      <w:bookmarkEnd w:id="491"/>
    </w:p>
    <w:p w14:paraId="6F1A07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&lt;stdint.h&gt;</w:t>
      </w:r>
    </w:p>
    <w:p w14:paraId="549DFF3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&lt;avr/io.h&gt;</w:t>
      </w:r>
    </w:p>
    <w:p w14:paraId="4C54621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&lt;util/twi.h&gt;</w:t>
      </w:r>
    </w:p>
    <w:p w14:paraId="5C4475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&lt;util/delay.h&gt;</w:t>
      </w:r>
    </w:p>
    <w:p w14:paraId="494C873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&lt;avr/pgmspace.h&gt;</w:t>
      </w:r>
    </w:p>
    <w:p w14:paraId="17EC01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&lt;SoftwareSerial.h&gt;</w:t>
      </w:r>
    </w:p>
    <w:p w14:paraId="54073D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4C5B0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MAX</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8</w:t>
      </w:r>
    </w:p>
    <w:p w14:paraId="1F052F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VELORIGINAL</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115200</w:t>
      </w:r>
    </w:p>
    <w:p w14:paraId="250A89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VELNUEVA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19200</w:t>
      </w:r>
    </w:p>
    <w:p w14:paraId="2050A1D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505E8A5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F_CPU</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16000000UL</w:t>
      </w:r>
    </w:p>
    <w:p w14:paraId="55ED99B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vga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0</w:t>
      </w:r>
    </w:p>
    <w:p w14:paraId="172E320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qvga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w:t>
      </w:r>
    </w:p>
    <w:p w14:paraId="62432E9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qqvga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2</w:t>
      </w:r>
    </w:p>
    <w:p w14:paraId="465FE3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yuv422</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0</w:t>
      </w:r>
    </w:p>
    <w:p w14:paraId="679DDA2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rgb565</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w:t>
      </w:r>
    </w:p>
    <w:p w14:paraId="2DC6E4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bayerRGB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2</w:t>
      </w:r>
    </w:p>
    <w:p w14:paraId="4228D2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camAddr_WR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0x42</w:t>
      </w:r>
    </w:p>
    <w:p w14:paraId="331776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camAddr_RD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0x43</w:t>
      </w:r>
    </w:p>
    <w:p w14:paraId="26238F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D5219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Registers */</w:t>
      </w:r>
    </w:p>
    <w:p w14:paraId="11B0C5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Gain lower 8 bits (rest in vref) */</w:t>
      </w:r>
    </w:p>
    <w:p w14:paraId="459FAC9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REG_BLUE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blue gain */</w:t>
      </w:r>
    </w:p>
    <w:p w14:paraId="19AD2C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red gain */</w:t>
      </w:r>
    </w:p>
    <w:p w14:paraId="2390BF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Pieces of GAIN, VSTART, VSTOP */</w:t>
      </w:r>
    </w:p>
    <w:p w14:paraId="030EA62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 */</w:t>
      </w:r>
    </w:p>
    <w:p w14:paraId="64080E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COM1_CCIR656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CCIR656 enable */</w:t>
      </w:r>
    </w:p>
    <w:p w14:paraId="24275E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572CD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U/B Average level */</w:t>
      </w:r>
    </w:p>
    <w:p w14:paraId="704726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Y/Gb Average level */</w:t>
      </w:r>
    </w:p>
    <w:p w14:paraId="74A953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MS 5 bits */</w:t>
      </w:r>
    </w:p>
    <w:p w14:paraId="1EEACB8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V/R Average level */</w:t>
      </w:r>
    </w:p>
    <w:p w14:paraId="308F1D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2 */</w:t>
      </w:r>
    </w:p>
    <w:p w14:paraId="7D5E98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COM2_SSLEEP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Soft sleep mode */</w:t>
      </w:r>
    </w:p>
    <w:p w14:paraId="31054C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REG_PID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MSB */</w:t>
      </w:r>
    </w:p>
    <w:p w14:paraId="3350556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LSB */</w:t>
      </w:r>
    </w:p>
    <w:p w14:paraId="2BE8DEF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3 */</w:t>
      </w:r>
    </w:p>
    <w:p w14:paraId="1FBE19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Byte swap */</w:t>
      </w:r>
    </w:p>
    <w:p w14:paraId="5AE9C0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COM3_SCALEEN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scaling */</w:t>
      </w:r>
    </w:p>
    <w:p w14:paraId="548DC31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downsamp/crop/window */</w:t>
      </w:r>
    </w:p>
    <w:p w14:paraId="5D82DE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4 */</w:t>
      </w:r>
    </w:p>
    <w:p w14:paraId="00A7E3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All "reserved" */</w:t>
      </w:r>
    </w:p>
    <w:p w14:paraId="43C16D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6 */</w:t>
      </w:r>
    </w:p>
    <w:p w14:paraId="6E91271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More bits of AEC value */</w:t>
      </w:r>
    </w:p>
    <w:p w14:paraId="5195F0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REG_CLKRC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Clocl control */</w:t>
      </w:r>
    </w:p>
    <w:p w14:paraId="003B396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CLK_EXT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Use external clock directly */</w:t>
      </w:r>
    </w:p>
    <w:p w14:paraId="7B1603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CLK_SCALE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Mask for internal clock scale */</w:t>
      </w:r>
    </w:p>
    <w:p w14:paraId="169F91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7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//REG mean address.</w:t>
      </w:r>
    </w:p>
    <w:p w14:paraId="02AEFC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COM7_RESET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Register reset */</w:t>
      </w:r>
    </w:p>
    <w:p w14:paraId="0E2B092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COM7_FMT_MASK</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0x38</w:t>
      </w:r>
    </w:p>
    <w:p w14:paraId="240A5E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p>
    <w:p w14:paraId="3CCAF8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CIF format */</w:t>
      </w:r>
    </w:p>
    <w:p w14:paraId="51A19EC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QVGA format */</w:t>
      </w:r>
    </w:p>
    <w:p w14:paraId="40557D6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QCIF format */</w:t>
      </w:r>
    </w:p>
    <w:p w14:paraId="2AB9BAD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COM7_RGB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bits 0 and 2 - RGB format */</w:t>
      </w:r>
    </w:p>
    <w:p w14:paraId="3241370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COM7_YUV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YUV */</w:t>
      </w:r>
    </w:p>
    <w:p w14:paraId="0AE7C8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Bayer format */</w:t>
      </w:r>
    </w:p>
    <w:p w14:paraId="790882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COM7_PBAYER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"Processed bayer" */</w:t>
      </w:r>
    </w:p>
    <w:p w14:paraId="5690F8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8 */</w:t>
      </w:r>
    </w:p>
    <w:p w14:paraId="129A4AE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COM8_FASTAEC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fast AGC/AEC */</w:t>
      </w:r>
    </w:p>
    <w:p w14:paraId="443831D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COM8_AECSTEP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Unlimited AEC step size */</w:t>
      </w:r>
    </w:p>
    <w:p w14:paraId="3ADC1E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COM8_BFILT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Band filter enable */</w:t>
      </w:r>
    </w:p>
    <w:p w14:paraId="297AC8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COM8_AGC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gain enable */</w:t>
      </w:r>
    </w:p>
    <w:p w14:paraId="666990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COM8_AWB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balance enable */</w:t>
      </w:r>
    </w:p>
    <w:p w14:paraId="7AD23C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exposure enable */</w:t>
      </w:r>
    </w:p>
    <w:p w14:paraId="6E6438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9- gain ceiling */</w:t>
      </w:r>
    </w:p>
    <w:p w14:paraId="15D759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10 */</w:t>
      </w:r>
    </w:p>
    <w:p w14:paraId="01A240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COM10_HSYNC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instead of HREF */</w:t>
      </w:r>
    </w:p>
    <w:p w14:paraId="4887BEF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COM10_PCLK_HB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Suppress PCLK on horiz blank */</w:t>
      </w:r>
    </w:p>
    <w:p w14:paraId="1AB5591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COM10_HREF_REV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Reverse HREF */</w:t>
      </w:r>
    </w:p>
    <w:p w14:paraId="3A2824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COM10_VS_LEAD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on clock leading edge */</w:t>
      </w:r>
    </w:p>
    <w:p w14:paraId="31006AC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negative */</w:t>
      </w:r>
    </w:p>
    <w:p w14:paraId="780D10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negative */</w:t>
      </w:r>
    </w:p>
    <w:p w14:paraId="282C14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start high bits */</w:t>
      </w:r>
    </w:p>
    <w:p w14:paraId="3E08978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stop high bits */</w:t>
      </w:r>
    </w:p>
    <w:p w14:paraId="6AA9C0C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start high bits */</w:t>
      </w:r>
    </w:p>
    <w:p w14:paraId="0D54741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stop high bits */</w:t>
      </w:r>
    </w:p>
    <w:p w14:paraId="7BF792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REG_PSHFT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Pixel delay after HREF */</w:t>
      </w:r>
    </w:p>
    <w:p w14:paraId="63AC6B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high */</w:t>
      </w:r>
    </w:p>
    <w:p w14:paraId="68A3E9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REG_MIDL</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low */</w:t>
      </w:r>
    </w:p>
    <w:p w14:paraId="73357CF3" w14:textId="77777777" w:rsidR="00285D66" w:rsidRPr="00871ADA"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71ADA">
        <w:rPr>
          <w:rFonts w:ascii="Consolas" w:eastAsia="Times New Roman" w:hAnsi="Consolas" w:cs="Times New Roman"/>
          <w:color w:val="C586C0"/>
          <w:sz w:val="21"/>
          <w:szCs w:val="21"/>
          <w:lang w:val="en-US"/>
        </w:rPr>
        <w:t>#define</w:t>
      </w:r>
      <w:r w:rsidRPr="00871ADA">
        <w:rPr>
          <w:rFonts w:ascii="Consolas" w:eastAsia="Times New Roman" w:hAnsi="Consolas" w:cs="Times New Roman"/>
          <w:color w:val="569CD6"/>
          <w:sz w:val="21"/>
          <w:szCs w:val="21"/>
          <w:lang w:val="en-US"/>
        </w:rPr>
        <w:t xml:space="preserve"> </w:t>
      </w:r>
      <w:r w:rsidRPr="00871ADA">
        <w:rPr>
          <w:rFonts w:ascii="Consolas" w:eastAsia="Times New Roman" w:hAnsi="Consolas" w:cs="Times New Roman"/>
          <w:color w:val="DCDCAA"/>
          <w:sz w:val="21"/>
          <w:szCs w:val="21"/>
          <w:lang w:val="en-US"/>
        </w:rPr>
        <w:t>REG_MVFP</w:t>
      </w:r>
      <w:r w:rsidRPr="00871ADA">
        <w:rPr>
          <w:rFonts w:ascii="Consolas" w:eastAsia="Times New Roman" w:hAnsi="Consolas" w:cs="Times New Roman"/>
          <w:color w:val="569CD6"/>
          <w:sz w:val="21"/>
          <w:szCs w:val="21"/>
          <w:lang w:val="en-US"/>
        </w:rPr>
        <w:t xml:space="preserve">    </w:t>
      </w:r>
      <w:r w:rsidRPr="00871ADA">
        <w:rPr>
          <w:rFonts w:ascii="Consolas" w:eastAsia="Times New Roman" w:hAnsi="Consolas" w:cs="Times New Roman"/>
          <w:color w:val="B5CEA8"/>
          <w:sz w:val="21"/>
          <w:szCs w:val="21"/>
          <w:lang w:val="en-US"/>
        </w:rPr>
        <w:t>0x1e</w:t>
      </w:r>
      <w:r w:rsidRPr="00871ADA">
        <w:rPr>
          <w:rFonts w:ascii="Consolas" w:eastAsia="Times New Roman" w:hAnsi="Consolas" w:cs="Times New Roman"/>
          <w:color w:val="569CD6"/>
          <w:sz w:val="21"/>
          <w:szCs w:val="21"/>
          <w:lang w:val="en-US"/>
        </w:rPr>
        <w:t xml:space="preserve">  </w:t>
      </w:r>
      <w:r w:rsidRPr="00871ADA">
        <w:rPr>
          <w:rFonts w:ascii="Consolas" w:eastAsia="Times New Roman" w:hAnsi="Consolas" w:cs="Times New Roman"/>
          <w:color w:val="608B4E"/>
          <w:sz w:val="21"/>
          <w:szCs w:val="21"/>
          <w:lang w:val="en-US"/>
        </w:rPr>
        <w:t>/* Mirror / vflip */</w:t>
      </w:r>
    </w:p>
    <w:p w14:paraId="66075E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MVFP_MIRROR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Mirror image */</w:t>
      </w:r>
    </w:p>
    <w:p w14:paraId="43B008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MVFP_FLIP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Vertical flip */</w:t>
      </w:r>
    </w:p>
    <w:p w14:paraId="534669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F5BEBC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REG_AEW</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upper limit */</w:t>
      </w:r>
    </w:p>
    <w:p w14:paraId="147194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lower limit */</w:t>
      </w:r>
    </w:p>
    <w:p w14:paraId="64489CB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REG_VPT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AGC/AEC fast mode op region */</w:t>
      </w:r>
    </w:p>
    <w:p w14:paraId="50B21AC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rising edge delay */</w:t>
      </w:r>
    </w:p>
    <w:p w14:paraId="5BBB65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falling edge delay */</w:t>
      </w:r>
    </w:p>
    <w:p w14:paraId="3F3A1A9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pieces */</w:t>
      </w:r>
    </w:p>
    <w:p w14:paraId="331BB98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REG_TSLB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lots of stuff */</w:t>
      </w:r>
    </w:p>
    <w:p w14:paraId="49AA18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TSLB_YLAST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UYVY or VYUY - see com13 */</w:t>
      </w:r>
    </w:p>
    <w:p w14:paraId="1D84AF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11 */</w:t>
      </w:r>
    </w:p>
    <w:p w14:paraId="0655757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NIght mode enable */</w:t>
      </w:r>
    </w:p>
    <w:p w14:paraId="17873C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COM11_NMFR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Two bit NM frame rate */</w:t>
      </w:r>
    </w:p>
    <w:p w14:paraId="3A36580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COM11_HZAUTO</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detect 50/60 Hz */</w:t>
      </w:r>
    </w:p>
    <w:p w14:paraId="51DAEBE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COM11_50HZ</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Manual 50Hz select */</w:t>
      </w:r>
    </w:p>
    <w:p w14:paraId="569949C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COM11_EXP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p>
    <w:p w14:paraId="51AFFB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12 */</w:t>
      </w:r>
    </w:p>
    <w:p w14:paraId="6755535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COM12_HREF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always */</w:t>
      </w:r>
    </w:p>
    <w:p w14:paraId="4F6BE4A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13 */</w:t>
      </w:r>
    </w:p>
    <w:p w14:paraId="792F10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COM13_GAMMA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Gamma enable */</w:t>
      </w:r>
    </w:p>
    <w:p w14:paraId="1D986B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COM13_UVSAT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UV saturation auto adjustment */</w:t>
      </w:r>
    </w:p>
    <w:p w14:paraId="7B73CE5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 before U - w/TSLB */</w:t>
      </w:r>
    </w:p>
    <w:p w14:paraId="24C066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14 */</w:t>
      </w:r>
    </w:p>
    <w:p w14:paraId="041BD1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COM14_DCWEN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DCW/PCLK-scale enable */</w:t>
      </w:r>
    </w:p>
    <w:p w14:paraId="3A53BF5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REG_EDGE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Edge enhancement factor */</w:t>
      </w:r>
    </w:p>
    <w:p w14:paraId="39E10E3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15 */</w:t>
      </w:r>
    </w:p>
    <w:p w14:paraId="09EABC4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COM15_R10F0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Data range 10 to F0 */</w:t>
      </w:r>
    </w:p>
    <w:p w14:paraId="0D46C6E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COM15_R01FE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01 to FE */</w:t>
      </w:r>
    </w:p>
    <w:p w14:paraId="6F48E8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COM15_R00FF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00 to FF */</w:t>
      </w:r>
    </w:p>
    <w:p w14:paraId="5B088D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COM15_RGB565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RGB565 output */</w:t>
      </w:r>
    </w:p>
    <w:p w14:paraId="7229A93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RGB555 output */</w:t>
      </w:r>
    </w:p>
    <w:p w14:paraId="434C85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16 */</w:t>
      </w:r>
    </w:p>
    <w:p w14:paraId="699861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COM16_AWBGAIN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gain enable */</w:t>
      </w:r>
    </w:p>
    <w:p w14:paraId="15E6B3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17 */</w:t>
      </w:r>
    </w:p>
    <w:p w14:paraId="4E7AAD2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COM17_AECWIN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window - must match COM4 */</w:t>
      </w:r>
    </w:p>
    <w:p w14:paraId="535192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COM17_CBAR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DSP Color bar */</w:t>
      </w:r>
    </w:p>
    <w:p w14:paraId="7B7C6F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6FDA99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This matrix defines how the colors are generated, must be</w:t>
      </w:r>
    </w:p>
    <w:p w14:paraId="305168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tweaked to adjust hue and saturation.</w:t>
      </w:r>
    </w:p>
    <w:p w14:paraId="3E12AE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6DCC42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Order: v-red, v-green, v-blue, u-red, u-green, u-blue</w:t>
      </w:r>
    </w:p>
    <w:p w14:paraId="502715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They are nine-bit signed quantities, with the sign bit</w:t>
      </w:r>
    </w:p>
    <w:p w14:paraId="06821E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stored in0x58.Sign for v-red is bit 0, and up from there.</w:t>
      </w:r>
    </w:p>
    <w:p w14:paraId="48D95E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560B6FA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REG_CMATRIX_BASE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0x4f</w:t>
      </w:r>
    </w:p>
    <w:p w14:paraId="0FC820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CMATRIX_LEN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6</w:t>
      </w:r>
    </w:p>
    <w:p w14:paraId="0B93DA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REG_CMATRIX_SIGN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0x58</w:t>
      </w:r>
    </w:p>
    <w:p w14:paraId="423F4C1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REG_BRIGHT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Brightness */</w:t>
      </w:r>
    </w:p>
    <w:p w14:paraId="1157BE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REG_CONTRAS</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Contrast control */</w:t>
      </w:r>
    </w:p>
    <w:p w14:paraId="6E33A5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REG_GFIX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Fix gain control */</w:t>
      </w:r>
    </w:p>
    <w:p w14:paraId="4E72C5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REG_REG76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OV's name */</w:t>
      </w:r>
    </w:p>
    <w:p w14:paraId="240CD8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R76_BLKPCOR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Black pixel correction enable */</w:t>
      </w:r>
    </w:p>
    <w:p w14:paraId="1BDCF0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R76_WHTPCOR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pixel correction enable */</w:t>
      </w:r>
    </w:p>
    <w:p w14:paraId="060B859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REG_RGB444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 444 control */</w:t>
      </w:r>
    </w:p>
    <w:p w14:paraId="03115F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R444_ENABLE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Turn on RGB444, overrides 5x5 */</w:t>
      </w:r>
    </w:p>
    <w:p w14:paraId="4C795E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R444_RGBX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Empty nibble at end */</w:t>
      </w:r>
    </w:p>
    <w:p w14:paraId="673C84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0x9f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1 */</w:t>
      </w:r>
    </w:p>
    <w:p w14:paraId="17B69B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2 */</w:t>
      </w:r>
    </w:p>
    <w:p w14:paraId="538880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REG_BD50MAX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50hz banding step limit */</w:t>
      </w:r>
    </w:p>
    <w:p w14:paraId="36A852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3 */</w:t>
      </w:r>
    </w:p>
    <w:p w14:paraId="72662A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4 */</w:t>
      </w:r>
    </w:p>
    <w:p w14:paraId="5480C3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5 */</w:t>
      </w:r>
    </w:p>
    <w:p w14:paraId="6AC6F82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6 */</w:t>
      </w:r>
    </w:p>
    <w:p w14:paraId="6E29C4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7 */</w:t>
      </w:r>
    </w:p>
    <w:p w14:paraId="5372E3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REG_BD60MAX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60hz banding step limit */</w:t>
      </w:r>
    </w:p>
    <w:p w14:paraId="7984DD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Gain lower 8 bits (rest in vref) */</w:t>
      </w:r>
    </w:p>
    <w:p w14:paraId="792A9E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REG_BLUE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blue gain */</w:t>
      </w:r>
    </w:p>
    <w:p w14:paraId="731531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red gain */</w:t>
      </w:r>
    </w:p>
    <w:p w14:paraId="0F255EA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Pieces of GAIN, VSTART, VSTOP */</w:t>
      </w:r>
    </w:p>
    <w:p w14:paraId="27AD99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 */</w:t>
      </w:r>
    </w:p>
    <w:p w14:paraId="49D5FD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COM1_CCIR656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CCIR656 enable */</w:t>
      </w:r>
    </w:p>
    <w:p w14:paraId="317BB5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U/B Average level */</w:t>
      </w:r>
    </w:p>
    <w:p w14:paraId="71DEB8B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Y/Gb Average level */</w:t>
      </w:r>
    </w:p>
    <w:p w14:paraId="08627A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MS 5 bits */</w:t>
      </w:r>
    </w:p>
    <w:p w14:paraId="4505A86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V/R Average level */</w:t>
      </w:r>
    </w:p>
    <w:p w14:paraId="051B58E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2 */</w:t>
      </w:r>
    </w:p>
    <w:p w14:paraId="052F7B8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COM2_SSLEEP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Soft sleep mode */</w:t>
      </w:r>
    </w:p>
    <w:p w14:paraId="09A3A8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REG_PID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MSB */</w:t>
      </w:r>
    </w:p>
    <w:p w14:paraId="6694DB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LSB */</w:t>
      </w:r>
    </w:p>
    <w:p w14:paraId="77B2AF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3 */</w:t>
      </w:r>
    </w:p>
    <w:p w14:paraId="1CF35A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Byte swap */</w:t>
      </w:r>
    </w:p>
    <w:p w14:paraId="3EF1F74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COM3_SCALEEN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scaling */</w:t>
      </w:r>
    </w:p>
    <w:p w14:paraId="63A91A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downsamp/crop/window */</w:t>
      </w:r>
    </w:p>
    <w:p w14:paraId="695ACB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4 */</w:t>
      </w:r>
    </w:p>
    <w:p w14:paraId="5B393F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All "reserved" */</w:t>
      </w:r>
    </w:p>
    <w:p w14:paraId="3E3598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6 */</w:t>
      </w:r>
    </w:p>
    <w:p w14:paraId="2937264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More bits of AEC value */</w:t>
      </w:r>
    </w:p>
    <w:p w14:paraId="43C3C4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REG_CLKRC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Clocl control */</w:t>
      </w:r>
    </w:p>
    <w:p w14:paraId="4854C0D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CLK_EXT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Use external clock directly */</w:t>
      </w:r>
    </w:p>
    <w:p w14:paraId="7676564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CLK_SCALE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Mask for internal clock scale */</w:t>
      </w:r>
    </w:p>
    <w:p w14:paraId="34DA17F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7 */</w:t>
      </w:r>
    </w:p>
    <w:p w14:paraId="2DD68E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COM7_RESET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Register reset */</w:t>
      </w:r>
    </w:p>
    <w:p w14:paraId="1B1D76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COM7_FMT_MASK</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0x38</w:t>
      </w:r>
    </w:p>
    <w:p w14:paraId="5461F4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p>
    <w:p w14:paraId="4CEACE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CIF format */</w:t>
      </w:r>
    </w:p>
    <w:p w14:paraId="66FDAA0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QVGA format */</w:t>
      </w:r>
    </w:p>
    <w:p w14:paraId="2C7089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QCIF format */</w:t>
      </w:r>
    </w:p>
    <w:p w14:paraId="7449DF3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COM7_RGB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bits 0 and 2 - RGB format */</w:t>
      </w:r>
    </w:p>
    <w:p w14:paraId="51049F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COM7_YUV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YUV */</w:t>
      </w:r>
    </w:p>
    <w:p w14:paraId="396470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Bayer format */</w:t>
      </w:r>
    </w:p>
    <w:p w14:paraId="5D4E63D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COM7_PBAYER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"Processed bayer" */</w:t>
      </w:r>
    </w:p>
    <w:p w14:paraId="2358D3B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8 */</w:t>
      </w:r>
    </w:p>
    <w:p w14:paraId="21C019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COM8_FASTAEC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fast AGC/AEC */</w:t>
      </w:r>
    </w:p>
    <w:p w14:paraId="619B8E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COM8_AECSTEP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Unlimited AEC step size */</w:t>
      </w:r>
    </w:p>
    <w:p w14:paraId="27B7085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COM8_BFILT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Band filter enable */</w:t>
      </w:r>
    </w:p>
    <w:p w14:paraId="33C8AA4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COM8_AGC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gain enable */</w:t>
      </w:r>
    </w:p>
    <w:p w14:paraId="343965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COM8_AWB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balance enable */</w:t>
      </w:r>
    </w:p>
    <w:p w14:paraId="18F69A3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exposure enable */</w:t>
      </w:r>
    </w:p>
    <w:p w14:paraId="4786FF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9- gain ceiling */</w:t>
      </w:r>
    </w:p>
    <w:p w14:paraId="211240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10 */</w:t>
      </w:r>
    </w:p>
    <w:p w14:paraId="543449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COM10_HSYNC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instead of HREF */</w:t>
      </w:r>
    </w:p>
    <w:p w14:paraId="74ECD1B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COM10_PCLK_HB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Suppress PCLK on horiz blank */</w:t>
      </w:r>
    </w:p>
    <w:p w14:paraId="3C36ED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COM10_HREF_REV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Reverse HREF */</w:t>
      </w:r>
    </w:p>
    <w:p w14:paraId="223182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COM10_VS_LEAD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on clock leading edge */</w:t>
      </w:r>
    </w:p>
    <w:p w14:paraId="605588F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negative */</w:t>
      </w:r>
    </w:p>
    <w:p w14:paraId="4C73C6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negative */</w:t>
      </w:r>
    </w:p>
    <w:p w14:paraId="10985E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start high bits */</w:t>
      </w:r>
    </w:p>
    <w:p w14:paraId="407943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stop high bits */</w:t>
      </w:r>
    </w:p>
    <w:p w14:paraId="0727EF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start high bits */</w:t>
      </w:r>
    </w:p>
    <w:p w14:paraId="222DB5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stop high bits */</w:t>
      </w:r>
    </w:p>
    <w:p w14:paraId="4EA4D9A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REG_PSHFT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Pixel delay after HREF */</w:t>
      </w:r>
    </w:p>
    <w:p w14:paraId="253EED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high */</w:t>
      </w:r>
    </w:p>
    <w:p w14:paraId="7A37AC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REG_MIDL</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low */</w:t>
      </w:r>
    </w:p>
    <w:p w14:paraId="44E717B9" w14:textId="77777777" w:rsidR="00285D66" w:rsidRPr="00871ADA"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71ADA">
        <w:rPr>
          <w:rFonts w:ascii="Consolas" w:eastAsia="Times New Roman" w:hAnsi="Consolas" w:cs="Times New Roman"/>
          <w:color w:val="C586C0"/>
          <w:sz w:val="21"/>
          <w:szCs w:val="21"/>
          <w:lang w:val="en-US"/>
        </w:rPr>
        <w:t>#define</w:t>
      </w:r>
      <w:r w:rsidRPr="00871ADA">
        <w:rPr>
          <w:rFonts w:ascii="Consolas" w:eastAsia="Times New Roman" w:hAnsi="Consolas" w:cs="Times New Roman"/>
          <w:color w:val="569CD6"/>
          <w:sz w:val="21"/>
          <w:szCs w:val="21"/>
          <w:lang w:val="en-US"/>
        </w:rPr>
        <w:t xml:space="preserve"> </w:t>
      </w:r>
      <w:r w:rsidRPr="00871ADA">
        <w:rPr>
          <w:rFonts w:ascii="Consolas" w:eastAsia="Times New Roman" w:hAnsi="Consolas" w:cs="Times New Roman"/>
          <w:color w:val="DCDCAA"/>
          <w:sz w:val="21"/>
          <w:szCs w:val="21"/>
          <w:lang w:val="en-US"/>
        </w:rPr>
        <w:t>REG_MVFP</w:t>
      </w:r>
      <w:r w:rsidRPr="00871ADA">
        <w:rPr>
          <w:rFonts w:ascii="Consolas" w:eastAsia="Times New Roman" w:hAnsi="Consolas" w:cs="Times New Roman"/>
          <w:color w:val="569CD6"/>
          <w:sz w:val="21"/>
          <w:szCs w:val="21"/>
          <w:lang w:val="en-US"/>
        </w:rPr>
        <w:t xml:space="preserve">    </w:t>
      </w:r>
      <w:r w:rsidRPr="00871ADA">
        <w:rPr>
          <w:rFonts w:ascii="Consolas" w:eastAsia="Times New Roman" w:hAnsi="Consolas" w:cs="Times New Roman"/>
          <w:color w:val="B5CEA8"/>
          <w:sz w:val="21"/>
          <w:szCs w:val="21"/>
          <w:lang w:val="en-US"/>
        </w:rPr>
        <w:t>0x1e</w:t>
      </w:r>
      <w:r w:rsidRPr="00871ADA">
        <w:rPr>
          <w:rFonts w:ascii="Consolas" w:eastAsia="Times New Roman" w:hAnsi="Consolas" w:cs="Times New Roman"/>
          <w:color w:val="569CD6"/>
          <w:sz w:val="21"/>
          <w:szCs w:val="21"/>
          <w:lang w:val="en-US"/>
        </w:rPr>
        <w:t xml:space="preserve">  </w:t>
      </w:r>
      <w:r w:rsidRPr="00871ADA">
        <w:rPr>
          <w:rFonts w:ascii="Consolas" w:eastAsia="Times New Roman" w:hAnsi="Consolas" w:cs="Times New Roman"/>
          <w:color w:val="608B4E"/>
          <w:sz w:val="21"/>
          <w:szCs w:val="21"/>
          <w:lang w:val="en-US"/>
        </w:rPr>
        <w:t>/* Mirror / vflip */</w:t>
      </w:r>
    </w:p>
    <w:p w14:paraId="7085EF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MVFP_MIRROR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Mirror image */</w:t>
      </w:r>
    </w:p>
    <w:p w14:paraId="5D4951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MVFP_FLIP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Vertical flip */</w:t>
      </w:r>
    </w:p>
    <w:p w14:paraId="60BC69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REG_AEW</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upper limit */</w:t>
      </w:r>
    </w:p>
    <w:p w14:paraId="373726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lower limit */</w:t>
      </w:r>
    </w:p>
    <w:p w14:paraId="59C4FC9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REG_VPT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AGC/AEC fast mode op region */</w:t>
      </w:r>
    </w:p>
    <w:p w14:paraId="751BE6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rising edge delay */</w:t>
      </w:r>
    </w:p>
    <w:p w14:paraId="4A558A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falling edge delay */</w:t>
      </w:r>
    </w:p>
    <w:p w14:paraId="4EBB44C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pieces */</w:t>
      </w:r>
    </w:p>
    <w:p w14:paraId="014A39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REG_TSLB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lots of stuff */</w:t>
      </w:r>
    </w:p>
    <w:p w14:paraId="1788AC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TSLB_YLAST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UYVY or VYUY - see com13 */</w:t>
      </w:r>
    </w:p>
    <w:p w14:paraId="715D48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11 */</w:t>
      </w:r>
    </w:p>
    <w:p w14:paraId="22A3BE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NIght mode enable */</w:t>
      </w:r>
    </w:p>
    <w:p w14:paraId="7EE0C2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COM11_NMFR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Two bit NM frame rate */</w:t>
      </w:r>
    </w:p>
    <w:p w14:paraId="0FA39B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COM11_HZAUTO</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detect 50/60 Hz */</w:t>
      </w:r>
    </w:p>
    <w:p w14:paraId="129FB1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COM11_50HZ</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Manual 50Hz select */</w:t>
      </w:r>
    </w:p>
    <w:p w14:paraId="1375B02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COM11_EXP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p>
    <w:p w14:paraId="24F3094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12 */</w:t>
      </w:r>
    </w:p>
    <w:p w14:paraId="1AB8BF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COM12_HREF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always */</w:t>
      </w:r>
    </w:p>
    <w:p w14:paraId="3CA93D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13 */</w:t>
      </w:r>
    </w:p>
    <w:p w14:paraId="43A078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COM13_GAMMA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Gamma enable */</w:t>
      </w:r>
    </w:p>
    <w:p w14:paraId="7E37D6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COM13_UVSAT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UV saturation auto adjustment */</w:t>
      </w:r>
    </w:p>
    <w:p w14:paraId="3F25C58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 before U - w/TSLB */</w:t>
      </w:r>
    </w:p>
    <w:p w14:paraId="2717BF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14 */</w:t>
      </w:r>
    </w:p>
    <w:p w14:paraId="5520744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COM14_DCWEN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DCW/PCLK-scale enable */</w:t>
      </w:r>
    </w:p>
    <w:p w14:paraId="5919EF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REG_EDGE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Edge enhancement factor */</w:t>
      </w:r>
    </w:p>
    <w:p w14:paraId="530DCE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15 */</w:t>
      </w:r>
    </w:p>
    <w:p w14:paraId="53C2112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COM15_R10F0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Data range 10 to F0 */</w:t>
      </w:r>
    </w:p>
    <w:p w14:paraId="5718670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COM15_R01FE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01 to FE */</w:t>
      </w:r>
    </w:p>
    <w:p w14:paraId="5E36107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COM15_R00FF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00 to FF */</w:t>
      </w:r>
    </w:p>
    <w:p w14:paraId="5B21E4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COM15_RGB565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RGB565 output */</w:t>
      </w:r>
    </w:p>
    <w:p w14:paraId="3E4792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RGB555 output */</w:t>
      </w:r>
    </w:p>
    <w:p w14:paraId="5AB947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16 */</w:t>
      </w:r>
    </w:p>
    <w:p w14:paraId="10FB74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COM16_AWBGAIN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gain enable */</w:t>
      </w:r>
    </w:p>
    <w:p w14:paraId="19B6B8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17 */</w:t>
      </w:r>
    </w:p>
    <w:p w14:paraId="11C3A4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COM17_AECWIN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window - must match COM4 */</w:t>
      </w:r>
    </w:p>
    <w:p w14:paraId="1991925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COM17_CBAR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DSP Color bar */</w:t>
      </w:r>
    </w:p>
    <w:p w14:paraId="00A8A38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09605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CMATRIX_LEN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6</w:t>
      </w:r>
    </w:p>
    <w:p w14:paraId="766A47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REG_BRIGHT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Brightness */</w:t>
      </w:r>
    </w:p>
    <w:p w14:paraId="664D47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REG_REG76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OV's name */</w:t>
      </w:r>
    </w:p>
    <w:p w14:paraId="3DAA25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R76_BLKPCOR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Black pixel correction enable */</w:t>
      </w:r>
    </w:p>
    <w:p w14:paraId="4375BF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R76_WHTPCOR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pixel correction enable */</w:t>
      </w:r>
    </w:p>
    <w:p w14:paraId="173A28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REG_RGB444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 444 control */</w:t>
      </w:r>
    </w:p>
    <w:p w14:paraId="2D35488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R444_ENABLE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Turn on RGB444, overrides 5x5 */</w:t>
      </w:r>
    </w:p>
    <w:p w14:paraId="702D65E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R444_RGBX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Empty nibble at end */</w:t>
      </w:r>
    </w:p>
    <w:p w14:paraId="18AAFB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0x9f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1 */</w:t>
      </w:r>
    </w:p>
    <w:p w14:paraId="7270DB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2 */</w:t>
      </w:r>
    </w:p>
    <w:p w14:paraId="6E909F8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REG_BD50MAX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50hz banding step limit */</w:t>
      </w:r>
    </w:p>
    <w:p w14:paraId="3D449F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3 */</w:t>
      </w:r>
    </w:p>
    <w:p w14:paraId="0CB4AB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4 */</w:t>
      </w:r>
    </w:p>
    <w:p w14:paraId="0A2760F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5 */</w:t>
      </w:r>
    </w:p>
    <w:p w14:paraId="23C0153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6 */</w:t>
      </w:r>
    </w:p>
    <w:p w14:paraId="1AFB84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7 */</w:t>
      </w:r>
    </w:p>
    <w:p w14:paraId="3E13229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REG_BD60MAX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60hz banding step limit */</w:t>
      </w:r>
    </w:p>
    <w:p w14:paraId="7F228C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1 */</w:t>
      </w:r>
    </w:p>
    <w:p w14:paraId="6B7C1E9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2 */</w:t>
      </w:r>
    </w:p>
    <w:p w14:paraId="13AF75C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3 */</w:t>
      </w:r>
    </w:p>
    <w:p w14:paraId="4D4640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4 */</w:t>
      </w:r>
    </w:p>
    <w:p w14:paraId="1B18622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5 */</w:t>
      </w:r>
    </w:p>
    <w:p w14:paraId="117B26C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6 */</w:t>
      </w:r>
    </w:p>
    <w:p w14:paraId="3C8C40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REG_CONTRAS</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Contrast control */</w:t>
      </w:r>
    </w:p>
    <w:p w14:paraId="6B9D85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MTXS</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Sign */</w:t>
      </w:r>
    </w:p>
    <w:p w14:paraId="150B17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7 */</w:t>
      </w:r>
    </w:p>
    <w:p w14:paraId="6599B7C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8 */</w:t>
      </w:r>
    </w:p>
    <w:p w14:paraId="552CF1A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9 */</w:t>
      </w:r>
    </w:p>
    <w:p w14:paraId="383FD77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10 */</w:t>
      </w:r>
    </w:p>
    <w:p w14:paraId="04396F0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11 */</w:t>
      </w:r>
    </w:p>
    <w:p w14:paraId="2A65635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12 */</w:t>
      </w:r>
    </w:p>
    <w:p w14:paraId="0EA0ED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REG_GFI</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Fix gain control */</w:t>
      </w:r>
    </w:p>
    <w:p w14:paraId="4ED197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GGAIN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 Channel AWB Gain */</w:t>
      </w:r>
    </w:p>
    <w:p w14:paraId="59B15C1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DBLV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0x6b</w:t>
      </w:r>
      <w:r w:rsidRPr="000761F9">
        <w:rPr>
          <w:rFonts w:ascii="Consolas" w:eastAsia="Times New Roman" w:hAnsi="Consolas" w:cs="Times New Roman"/>
          <w:color w:val="569CD6"/>
          <w:sz w:val="21"/>
          <w:szCs w:val="21"/>
          <w:lang w:val="en-US"/>
        </w:rPr>
        <w:t xml:space="preserve">  </w:t>
      </w:r>
    </w:p>
    <w:p w14:paraId="0425B45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AWBCTR3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3 */</w:t>
      </w:r>
    </w:p>
    <w:p w14:paraId="35846857"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C586C0"/>
          <w:sz w:val="21"/>
          <w:szCs w:val="21"/>
        </w:rPr>
        <w:t>#define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DCDCAA"/>
          <w:sz w:val="21"/>
          <w:szCs w:val="21"/>
        </w:rPr>
        <w:t>AWBCTR2</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B5CEA8"/>
          <w:sz w:val="21"/>
          <w:szCs w:val="21"/>
        </w:rPr>
        <w:t>0x6d</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608B4E"/>
          <w:sz w:val="21"/>
          <w:szCs w:val="21"/>
        </w:rPr>
        <w:t>/* AWB Control 2 */</w:t>
      </w:r>
    </w:p>
    <w:p w14:paraId="33A39950"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C586C0"/>
          <w:sz w:val="21"/>
          <w:szCs w:val="21"/>
        </w:rPr>
        <w:t>#define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DCDCAA"/>
          <w:sz w:val="21"/>
          <w:szCs w:val="21"/>
        </w:rPr>
        <w:t>AWBCTR1</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B5CEA8"/>
          <w:sz w:val="21"/>
          <w:szCs w:val="21"/>
        </w:rPr>
        <w:t>0x6e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608B4E"/>
          <w:sz w:val="21"/>
          <w:szCs w:val="21"/>
        </w:rPr>
        <w:t>/* AWB Control 1 */</w:t>
      </w:r>
    </w:p>
    <w:p w14:paraId="263D6562"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C586C0"/>
          <w:sz w:val="21"/>
          <w:szCs w:val="21"/>
        </w:rPr>
        <w:t>#define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DCDCAA"/>
          <w:sz w:val="21"/>
          <w:szCs w:val="21"/>
        </w:rPr>
        <w:t>AWBCTR0</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B5CEA8"/>
          <w:sz w:val="21"/>
          <w:szCs w:val="21"/>
        </w:rPr>
        <w:t>0x6f</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608B4E"/>
          <w:sz w:val="21"/>
          <w:szCs w:val="21"/>
        </w:rPr>
        <w:t>/* AWB Control 0 */</w:t>
      </w:r>
    </w:p>
    <w:p w14:paraId="1C6739D8" w14:textId="77777777" w:rsidR="00285D66" w:rsidRPr="009511BB" w:rsidRDefault="00285D66" w:rsidP="00285D66">
      <w:pPr>
        <w:shd w:val="clear" w:color="auto" w:fill="1E1E1E"/>
        <w:spacing w:after="240" w:line="285" w:lineRule="atLeast"/>
        <w:rPr>
          <w:rFonts w:ascii="Consolas" w:eastAsia="Times New Roman" w:hAnsi="Consolas" w:cs="Times New Roman"/>
          <w:color w:val="D4D4D4"/>
          <w:sz w:val="21"/>
          <w:szCs w:val="21"/>
        </w:rPr>
      </w:pPr>
    </w:p>
    <w:p w14:paraId="3F22D3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SoftwareSerial </w:t>
      </w:r>
      <w:r w:rsidRPr="000761F9">
        <w:rPr>
          <w:rFonts w:ascii="Consolas" w:eastAsia="Times New Roman" w:hAnsi="Consolas" w:cs="Times New Roman"/>
          <w:color w:val="DCDCAA"/>
          <w:sz w:val="21"/>
          <w:szCs w:val="21"/>
        </w:rPr>
        <w:t>ESP</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9</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RX | TX</w:t>
      </w:r>
    </w:p>
    <w:p w14:paraId="36228D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669A26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w:t>
      </w:r>
    </w:p>
    <w:p w14:paraId="42B7C10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Enviar comando al esp8266 y verificar la respuesta del módulo, todo esto dentro del tiempo timeout</w:t>
      </w:r>
    </w:p>
    <w:p w14:paraId="1E73F45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61728C0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 xml:space="preserve">(String comando, </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timeout)</w:t>
      </w:r>
    </w:p>
    <w:p w14:paraId="027370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21A7AF1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time</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medir el tiempo actual para verificar timeout</w:t>
      </w:r>
    </w:p>
    <w:p w14:paraId="38F592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3FF0D5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ESP.</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 xml:space="preserve">(comando); </w:t>
      </w:r>
      <w:r w:rsidRPr="000761F9">
        <w:rPr>
          <w:rFonts w:ascii="Consolas" w:eastAsia="Times New Roman" w:hAnsi="Consolas" w:cs="Times New Roman"/>
          <w:color w:val="608B4E"/>
          <w:sz w:val="21"/>
          <w:szCs w:val="21"/>
        </w:rPr>
        <w:t>// enviar el comando al ESP8266</w:t>
      </w:r>
    </w:p>
    <w:p w14:paraId="152D867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E8B78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w:t>
      </w:r>
      <w:r w:rsidRPr="000761F9">
        <w:rPr>
          <w:rFonts w:ascii="Consolas" w:eastAsia="Times New Roman" w:hAnsi="Consolas" w:cs="Times New Roman"/>
          <w:color w:val="DCDCAA"/>
          <w:sz w:val="21"/>
          <w:szCs w:val="21"/>
          <w:lang w:val="en-US"/>
        </w:rPr>
        <w:t>time</w:t>
      </w:r>
      <w:r w:rsidRPr="000761F9">
        <w:rPr>
          <w:rFonts w:ascii="Consolas" w:eastAsia="Times New Roman" w:hAnsi="Consolas" w:cs="Times New Roman"/>
          <w:color w:val="D4D4D4"/>
          <w:sz w:val="21"/>
          <w:szCs w:val="21"/>
          <w:lang w:val="en-US"/>
        </w:rPr>
        <w:t xml:space="preserve">+timeout) &gt; </w:t>
      </w:r>
      <w:r w:rsidRPr="000761F9">
        <w:rPr>
          <w:rFonts w:ascii="Consolas" w:eastAsia="Times New Roman" w:hAnsi="Consolas" w:cs="Times New Roman"/>
          <w:color w:val="DCDCAA"/>
          <w:sz w:val="21"/>
          <w:szCs w:val="21"/>
          <w:lang w:val="en-US"/>
        </w:rPr>
        <w:t>millis</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//mientras no haya timeout</w:t>
      </w:r>
    </w:p>
    <w:p w14:paraId="1787F89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w:t>
      </w:r>
    </w:p>
    <w:p w14:paraId="56576E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while</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//mientras haya datos por leer</w:t>
      </w:r>
    </w:p>
    <w:p w14:paraId="732D61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2EF2B9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los datos disponibles</w:t>
      </w:r>
    </w:p>
    <w:p w14:paraId="30BE61D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char</w:t>
      </w:r>
      <w:r w:rsidRPr="000761F9">
        <w:rPr>
          <w:rFonts w:ascii="Consolas" w:eastAsia="Times New Roman" w:hAnsi="Consolas" w:cs="Times New Roman"/>
          <w:color w:val="D4D4D4"/>
          <w:sz w:val="21"/>
          <w:szCs w:val="21"/>
        </w:rPr>
        <w:t xml:space="preserve"> c = ESP.</w:t>
      </w:r>
      <w:r w:rsidRPr="000761F9">
        <w:rPr>
          <w:rFonts w:ascii="Consolas" w:eastAsia="Times New Roman" w:hAnsi="Consolas" w:cs="Times New Roman"/>
          <w:color w:val="DCDCAA"/>
          <w:sz w:val="21"/>
          <w:szCs w:val="21"/>
        </w:rPr>
        <w:t>read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el siguiente caracter</w:t>
      </w:r>
    </w:p>
    <w:p w14:paraId="12BBE6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(c);</w:t>
      </w:r>
    </w:p>
    <w:p w14:paraId="4D893F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255F013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48BD6BD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//Serial.println("Se ingreso el comando: " + comando);</w:t>
      </w:r>
    </w:p>
    <w:p w14:paraId="25E0374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w:t>
      </w:r>
    </w:p>
    <w:p w14:paraId="25B4B2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202BC6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A7363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w:t>
      </w:r>
    </w:p>
    <w:p w14:paraId="47B82E3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reg_num;</w:t>
      </w:r>
    </w:p>
    <w:p w14:paraId="7FD2EE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value;</w:t>
      </w:r>
    </w:p>
    <w:p w14:paraId="5A18108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683F57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107BE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qvga_ov7670[] PROGMEM = {</w:t>
      </w:r>
    </w:p>
    <w:p w14:paraId="0117254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REG_COM14, </w:t>
      </w:r>
      <w:r w:rsidRPr="000761F9">
        <w:rPr>
          <w:rFonts w:ascii="Consolas" w:eastAsia="Times New Roman" w:hAnsi="Consolas" w:cs="Times New Roman"/>
          <w:color w:val="B5CEA8"/>
          <w:sz w:val="21"/>
          <w:szCs w:val="21"/>
          <w:lang w:val="en-US"/>
        </w:rPr>
        <w:t>0x19</w:t>
      </w:r>
      <w:r w:rsidRPr="000761F9">
        <w:rPr>
          <w:rFonts w:ascii="Consolas" w:eastAsia="Times New Roman" w:hAnsi="Consolas" w:cs="Times New Roman"/>
          <w:color w:val="D4D4D4"/>
          <w:sz w:val="21"/>
          <w:szCs w:val="21"/>
          <w:lang w:val="en-US"/>
        </w:rPr>
        <w:t xml:space="preserve"> },</w:t>
      </w:r>
    </w:p>
    <w:p w14:paraId="6FFCF9D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w:t>
      </w:r>
    </w:p>
    <w:p w14:paraId="570995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0xf1</w:t>
      </w:r>
      <w:r w:rsidRPr="000761F9">
        <w:rPr>
          <w:rFonts w:ascii="Consolas" w:eastAsia="Times New Roman" w:hAnsi="Consolas" w:cs="Times New Roman"/>
          <w:color w:val="D4D4D4"/>
          <w:sz w:val="21"/>
          <w:szCs w:val="21"/>
          <w:lang w:val="en-US"/>
        </w:rPr>
        <w:t xml:space="preserve"> },</w:t>
      </w:r>
    </w:p>
    <w:p w14:paraId="25A736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AF17A4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REG_HSTART, </w:t>
      </w:r>
      <w:r w:rsidRPr="000761F9">
        <w:rPr>
          <w:rFonts w:ascii="Consolas" w:eastAsia="Times New Roman" w:hAnsi="Consolas" w:cs="Times New Roman"/>
          <w:color w:val="B5CEA8"/>
          <w:sz w:val="21"/>
          <w:szCs w:val="21"/>
          <w:lang w:val="en-US"/>
        </w:rPr>
        <w:t>0x16</w:t>
      </w:r>
      <w:r w:rsidRPr="000761F9">
        <w:rPr>
          <w:rFonts w:ascii="Consolas" w:eastAsia="Times New Roman" w:hAnsi="Consolas" w:cs="Times New Roman"/>
          <w:color w:val="D4D4D4"/>
          <w:sz w:val="21"/>
          <w:szCs w:val="21"/>
          <w:lang w:val="en-US"/>
        </w:rPr>
        <w:t xml:space="preserve"> },</w:t>
      </w:r>
    </w:p>
    <w:p w14:paraId="3CECF1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REG_HSTOP,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D4D4D4"/>
          <w:sz w:val="21"/>
          <w:szCs w:val="21"/>
          <w:lang w:val="en-US"/>
        </w:rPr>
        <w:t xml:space="preserve"> },</w:t>
      </w:r>
    </w:p>
    <w:p w14:paraId="68F991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REG_HREF, </w:t>
      </w:r>
      <w:r w:rsidRPr="000761F9">
        <w:rPr>
          <w:rFonts w:ascii="Consolas" w:eastAsia="Times New Roman" w:hAnsi="Consolas" w:cs="Times New Roman"/>
          <w:color w:val="B5CEA8"/>
          <w:sz w:val="21"/>
          <w:szCs w:val="21"/>
          <w:lang w:val="en-US"/>
        </w:rPr>
        <w:t>0xa4</w:t>
      </w:r>
      <w:r w:rsidRPr="000761F9">
        <w:rPr>
          <w:rFonts w:ascii="Consolas" w:eastAsia="Times New Roman" w:hAnsi="Consolas" w:cs="Times New Roman"/>
          <w:color w:val="D4D4D4"/>
          <w:sz w:val="21"/>
          <w:szCs w:val="21"/>
          <w:lang w:val="en-US"/>
        </w:rPr>
        <w:t xml:space="preserve"> },</w:t>
      </w:r>
    </w:p>
    <w:p w14:paraId="493F23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REG_VSTART,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w:t>
      </w:r>
    </w:p>
    <w:p w14:paraId="164775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REG_VSTOP, </w:t>
      </w:r>
      <w:r w:rsidRPr="000761F9">
        <w:rPr>
          <w:rFonts w:ascii="Consolas" w:eastAsia="Times New Roman" w:hAnsi="Consolas" w:cs="Times New Roman"/>
          <w:color w:val="B5CEA8"/>
          <w:sz w:val="21"/>
          <w:szCs w:val="21"/>
          <w:lang w:val="en-US"/>
        </w:rPr>
        <w:t>0x7a</w:t>
      </w:r>
      <w:r w:rsidRPr="000761F9">
        <w:rPr>
          <w:rFonts w:ascii="Consolas" w:eastAsia="Times New Roman" w:hAnsi="Consolas" w:cs="Times New Roman"/>
          <w:color w:val="D4D4D4"/>
          <w:sz w:val="21"/>
          <w:szCs w:val="21"/>
          <w:lang w:val="en-US"/>
        </w:rPr>
        <w:t xml:space="preserve"> },</w:t>
      </w:r>
    </w:p>
    <w:p w14:paraId="4E7042B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REG_VREF,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w:t>
      </w:r>
    </w:p>
    <w:p w14:paraId="43BD47B1"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4F7434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 REG_HSTART, 0x16 },</w:t>
      </w:r>
    </w:p>
    <w:p w14:paraId="381D84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REG_HSTOP, 0x04 },</w:t>
      </w:r>
    </w:p>
    <w:p w14:paraId="5F81C5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REG_HREF, 0x24 },</w:t>
      </w:r>
    </w:p>
    <w:p w14:paraId="1092EDA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REG_VSTART, 0x02 },</w:t>
      </w:r>
    </w:p>
    <w:p w14:paraId="6FB461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REG_VSTOP, 0x7a },</w:t>
      </w:r>
    </w:p>
    <w:p w14:paraId="75FC4F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lastRenderedPageBreak/>
        <w:t xml:space="preserve">  { REG_VREF, 0x0a },*/</w:t>
      </w:r>
    </w:p>
    <w:p w14:paraId="6B7612D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END MARKER */</w:t>
      </w:r>
    </w:p>
    <w:p w14:paraId="2BBDA37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2533D7B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0E7E4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yuv422_ov7670[] PROGMEM = {</w:t>
      </w:r>
    </w:p>
    <w:p w14:paraId="6B4215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REG_COM7, </w:t>
      </w:r>
      <w:r w:rsidRPr="000761F9">
        <w:rPr>
          <w:rFonts w:ascii="Consolas" w:eastAsia="Times New Roman" w:hAnsi="Consolas" w:cs="Times New Roman"/>
          <w:color w:val="B5CEA8"/>
          <w:sz w:val="21"/>
          <w:szCs w:val="21"/>
          <w:lang w:val="en-US"/>
        </w:rPr>
        <w:t>0x0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Selects YUV mode */</w:t>
      </w:r>
    </w:p>
    <w:p w14:paraId="613F6E5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REG_RGB444,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No RGB444 please */</w:t>
      </w:r>
    </w:p>
    <w:p w14:paraId="597A06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3947353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REG_COM15, COM15_R00FF },</w:t>
      </w:r>
    </w:p>
    <w:p w14:paraId="7BD1F2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REG_COM9, </w:t>
      </w:r>
      <w:r w:rsidRPr="000761F9">
        <w:rPr>
          <w:rFonts w:ascii="Consolas" w:eastAsia="Times New Roman" w:hAnsi="Consolas" w:cs="Times New Roman"/>
          <w:color w:val="B5CEA8"/>
          <w:sz w:val="21"/>
          <w:szCs w:val="21"/>
          <w:lang w:val="en-US"/>
        </w:rPr>
        <w:t>0x6A</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128x gain ceiling; 0x8 is reserved bit */</w:t>
      </w:r>
    </w:p>
    <w:p w14:paraId="4059785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"matrix coefficient 1" */</w:t>
      </w:r>
    </w:p>
    <w:p w14:paraId="4369EF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"matrix coefficient 2" */</w:t>
      </w:r>
    </w:p>
    <w:p w14:paraId="520988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vb */</w:t>
      </w:r>
    </w:p>
    <w:p w14:paraId="52BA500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0x22</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608B4E"/>
          <w:sz w:val="21"/>
          <w:szCs w:val="21"/>
        </w:rPr>
        <w:t>/* "matrix coefficient 4" */</w:t>
      </w:r>
    </w:p>
    <w:p w14:paraId="509E393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0x53</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0x5e</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608B4E"/>
          <w:sz w:val="21"/>
          <w:szCs w:val="21"/>
        </w:rPr>
        <w:t>/* "matrix coefficient 5" */</w:t>
      </w:r>
    </w:p>
    <w:p w14:paraId="610712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0x54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"matrix coefficient 6" */</w:t>
      </w:r>
    </w:p>
    <w:p w14:paraId="674AB4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REG_COM13, COM13_UVSAT },</w:t>
      </w:r>
    </w:p>
    <w:p w14:paraId="380295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END MARKER */</w:t>
      </w:r>
    </w:p>
    <w:p w14:paraId="5623FB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D7C31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08711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ov7670_default_regs[] PROGMEM = {</w:t>
      </w:r>
      <w:r w:rsidRPr="000761F9">
        <w:rPr>
          <w:rFonts w:ascii="Consolas" w:eastAsia="Times New Roman" w:hAnsi="Consolas" w:cs="Times New Roman"/>
          <w:color w:val="608B4E"/>
          <w:sz w:val="21"/>
          <w:szCs w:val="21"/>
          <w:lang w:val="en-US"/>
        </w:rPr>
        <w:t>//from the linux driver</w:t>
      </w:r>
    </w:p>
    <w:p w14:paraId="38B2471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REG_COM7, COM7_RESET },</w:t>
      </w:r>
    </w:p>
    <w:p w14:paraId="2A5E5EE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REG_TSLB,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OV */</w:t>
      </w:r>
    </w:p>
    <w:p w14:paraId="016B8F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REG_COM7,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VGA */</w:t>
      </w:r>
    </w:p>
    <w:p w14:paraId="165C86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w:t>
      </w:r>
    </w:p>
    <w:p w14:paraId="76A0919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Set the hardware window.  These values from OV don't entirely</w:t>
      </w:r>
    </w:p>
    <w:p w14:paraId="08FF842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make sense - hstop is less than hstart.  But they work...</w:t>
      </w:r>
    </w:p>
    <w:p w14:paraId="4D7D7F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w:t>
      </w:r>
    </w:p>
    <w:p w14:paraId="62A22E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REG_HSTART, </w:t>
      </w:r>
      <w:r w:rsidRPr="000761F9">
        <w:rPr>
          <w:rFonts w:ascii="Consolas" w:eastAsia="Times New Roman" w:hAnsi="Consolas" w:cs="Times New Roman"/>
          <w:color w:val="B5CEA8"/>
          <w:sz w:val="21"/>
          <w:szCs w:val="21"/>
          <w:lang w:val="en-US"/>
        </w:rPr>
        <w:t>0x13</w:t>
      </w:r>
      <w:r w:rsidRPr="000761F9">
        <w:rPr>
          <w:rFonts w:ascii="Consolas" w:eastAsia="Times New Roman" w:hAnsi="Consolas" w:cs="Times New Roman"/>
          <w:color w:val="D4D4D4"/>
          <w:sz w:val="21"/>
          <w:szCs w:val="21"/>
          <w:lang w:val="en-US"/>
        </w:rPr>
        <w:t xml:space="preserve"> }, { REG_HSTOP,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D4D4D4"/>
          <w:sz w:val="21"/>
          <w:szCs w:val="21"/>
          <w:lang w:val="en-US"/>
        </w:rPr>
        <w:t xml:space="preserve"> },</w:t>
      </w:r>
    </w:p>
    <w:p w14:paraId="02CF3D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REG_HREF, </w:t>
      </w:r>
      <w:r w:rsidRPr="000761F9">
        <w:rPr>
          <w:rFonts w:ascii="Consolas" w:eastAsia="Times New Roman" w:hAnsi="Consolas" w:cs="Times New Roman"/>
          <w:color w:val="B5CEA8"/>
          <w:sz w:val="21"/>
          <w:szCs w:val="21"/>
          <w:lang w:val="en-US"/>
        </w:rPr>
        <w:t>0xb6</w:t>
      </w:r>
      <w:r w:rsidRPr="000761F9">
        <w:rPr>
          <w:rFonts w:ascii="Consolas" w:eastAsia="Times New Roman" w:hAnsi="Consolas" w:cs="Times New Roman"/>
          <w:color w:val="D4D4D4"/>
          <w:sz w:val="21"/>
          <w:szCs w:val="21"/>
          <w:lang w:val="en-US"/>
        </w:rPr>
        <w:t xml:space="preserve"> }, { REG_VSTART,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w:t>
      </w:r>
    </w:p>
    <w:p w14:paraId="6389E2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REG_VSTOP, </w:t>
      </w:r>
      <w:r w:rsidRPr="000761F9">
        <w:rPr>
          <w:rFonts w:ascii="Consolas" w:eastAsia="Times New Roman" w:hAnsi="Consolas" w:cs="Times New Roman"/>
          <w:color w:val="B5CEA8"/>
          <w:sz w:val="21"/>
          <w:szCs w:val="21"/>
          <w:lang w:val="en-US"/>
        </w:rPr>
        <w:t>0x7a</w:t>
      </w:r>
      <w:r w:rsidRPr="000761F9">
        <w:rPr>
          <w:rFonts w:ascii="Consolas" w:eastAsia="Times New Roman" w:hAnsi="Consolas" w:cs="Times New Roman"/>
          <w:color w:val="D4D4D4"/>
          <w:sz w:val="21"/>
          <w:szCs w:val="21"/>
          <w:lang w:val="en-US"/>
        </w:rPr>
        <w:t xml:space="preserve"> }, { REG_VREF,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w:t>
      </w:r>
    </w:p>
    <w:p w14:paraId="3BC844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0D076F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REG_COM3,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REG_COM14,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714908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Mystery scaling numbers */</w:t>
      </w:r>
    </w:p>
    <w:p w14:paraId="19CF41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0x71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0x35</w:t>
      </w:r>
      <w:r w:rsidRPr="000761F9">
        <w:rPr>
          <w:rFonts w:ascii="Consolas" w:eastAsia="Times New Roman" w:hAnsi="Consolas" w:cs="Times New Roman"/>
          <w:color w:val="D4D4D4"/>
          <w:sz w:val="21"/>
          <w:szCs w:val="21"/>
          <w:lang w:val="en-US"/>
        </w:rPr>
        <w:t xml:space="preserve"> },</w:t>
      </w:r>
    </w:p>
    <w:p w14:paraId="3F0008B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0x73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w:t>
      </w:r>
    </w:p>
    <w:p w14:paraId="7F5AF8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0xa2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 0x02 changed to 1*/</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 { REG_COM10, </w:t>
      </w:r>
      <w:r w:rsidRPr="000761F9">
        <w:rPr>
          <w:rFonts w:ascii="Consolas" w:eastAsia="Times New Roman" w:hAnsi="Consolas" w:cs="Times New Roman"/>
          <w:color w:val="B5CEA8"/>
          <w:sz w:val="21"/>
          <w:szCs w:val="21"/>
          <w:lang w:val="en-US"/>
        </w:rPr>
        <w:t>0x0</w:t>
      </w:r>
      <w:r w:rsidRPr="000761F9">
        <w:rPr>
          <w:rFonts w:ascii="Consolas" w:eastAsia="Times New Roman" w:hAnsi="Consolas" w:cs="Times New Roman"/>
          <w:color w:val="D4D4D4"/>
          <w:sz w:val="21"/>
          <w:szCs w:val="21"/>
          <w:lang w:val="en-US"/>
        </w:rPr>
        <w:t xml:space="preserve"> },</w:t>
      </w:r>
    </w:p>
    <w:p w14:paraId="5FF44EB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Gamma curve values */</w:t>
      </w:r>
    </w:p>
    <w:p w14:paraId="3A7C3A2A"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B5CEA8"/>
          <w:sz w:val="21"/>
          <w:szCs w:val="21"/>
          <w:lang w:val="en-US"/>
        </w:rPr>
        <w:t>0x7a</w:t>
      </w:r>
      <w:r w:rsidRPr="009511BB">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B5CEA8"/>
          <w:sz w:val="21"/>
          <w:szCs w:val="21"/>
          <w:lang w:val="en-US"/>
        </w:rPr>
        <w:t>0x20</w:t>
      </w:r>
      <w:r w:rsidRPr="009511BB">
        <w:rPr>
          <w:rFonts w:ascii="Consolas" w:eastAsia="Times New Roman" w:hAnsi="Consolas" w:cs="Times New Roman"/>
          <w:color w:val="D4D4D4"/>
          <w:sz w:val="21"/>
          <w:szCs w:val="21"/>
          <w:lang w:val="en-US"/>
        </w:rPr>
        <w:t xml:space="preserve"> }, { </w:t>
      </w:r>
      <w:r w:rsidRPr="009511BB">
        <w:rPr>
          <w:rFonts w:ascii="Consolas" w:eastAsia="Times New Roman" w:hAnsi="Consolas" w:cs="Times New Roman"/>
          <w:color w:val="B5CEA8"/>
          <w:sz w:val="21"/>
          <w:szCs w:val="21"/>
          <w:lang w:val="en-US"/>
        </w:rPr>
        <w:t>0x7b</w:t>
      </w:r>
      <w:r w:rsidRPr="009511BB">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B5CEA8"/>
          <w:sz w:val="21"/>
          <w:szCs w:val="21"/>
          <w:lang w:val="en-US"/>
        </w:rPr>
        <w:t>0x10</w:t>
      </w:r>
      <w:r w:rsidRPr="009511BB">
        <w:rPr>
          <w:rFonts w:ascii="Consolas" w:eastAsia="Times New Roman" w:hAnsi="Consolas" w:cs="Times New Roman"/>
          <w:color w:val="D4D4D4"/>
          <w:sz w:val="21"/>
          <w:szCs w:val="21"/>
          <w:lang w:val="en-US"/>
        </w:rPr>
        <w:t xml:space="preserve"> },</w:t>
      </w:r>
    </w:p>
    <w:p w14:paraId="4AD030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0x7c</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0x1e</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0x7d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0x35</w:t>
      </w:r>
      <w:r w:rsidRPr="000761F9">
        <w:rPr>
          <w:rFonts w:ascii="Consolas" w:eastAsia="Times New Roman" w:hAnsi="Consolas" w:cs="Times New Roman"/>
          <w:color w:val="D4D4D4"/>
          <w:sz w:val="21"/>
          <w:szCs w:val="21"/>
        </w:rPr>
        <w:t xml:space="preserve"> },</w:t>
      </w:r>
    </w:p>
    <w:p w14:paraId="2FEFF67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0x5a</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0x7f</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0x69</w:t>
      </w:r>
      <w:r w:rsidRPr="000761F9">
        <w:rPr>
          <w:rFonts w:ascii="Consolas" w:eastAsia="Times New Roman" w:hAnsi="Consolas" w:cs="Times New Roman"/>
          <w:color w:val="D4D4D4"/>
          <w:sz w:val="21"/>
          <w:szCs w:val="21"/>
        </w:rPr>
        <w:t xml:space="preserve"> },</w:t>
      </w:r>
    </w:p>
    <w:p w14:paraId="23CFEF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0x76</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0x81</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7B26D6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0x88</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0x83</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0x8f</w:t>
      </w:r>
      <w:r w:rsidRPr="000761F9">
        <w:rPr>
          <w:rFonts w:ascii="Consolas" w:eastAsia="Times New Roman" w:hAnsi="Consolas" w:cs="Times New Roman"/>
          <w:color w:val="D4D4D4"/>
          <w:sz w:val="21"/>
          <w:szCs w:val="21"/>
        </w:rPr>
        <w:t xml:space="preserve"> },</w:t>
      </w:r>
    </w:p>
    <w:p w14:paraId="1BF685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0x84</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0x96</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0x85</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0xa3</w:t>
      </w:r>
      <w:r w:rsidRPr="000761F9">
        <w:rPr>
          <w:rFonts w:ascii="Consolas" w:eastAsia="Times New Roman" w:hAnsi="Consolas" w:cs="Times New Roman"/>
          <w:color w:val="D4D4D4"/>
          <w:sz w:val="21"/>
          <w:szCs w:val="21"/>
        </w:rPr>
        <w:t xml:space="preserve"> },</w:t>
      </w:r>
    </w:p>
    <w:p w14:paraId="5B6BA1E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0x86</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0xaf</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0x87</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0xc4</w:t>
      </w:r>
      <w:r w:rsidRPr="000761F9">
        <w:rPr>
          <w:rFonts w:ascii="Consolas" w:eastAsia="Times New Roman" w:hAnsi="Consolas" w:cs="Times New Roman"/>
          <w:color w:val="D4D4D4"/>
          <w:sz w:val="21"/>
          <w:szCs w:val="21"/>
        </w:rPr>
        <w:t xml:space="preserve"> },</w:t>
      </w:r>
    </w:p>
    <w:p w14:paraId="4B2F6CD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0xd7</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0xe8</w:t>
      </w:r>
      <w:r w:rsidRPr="000761F9">
        <w:rPr>
          <w:rFonts w:ascii="Consolas" w:eastAsia="Times New Roman" w:hAnsi="Consolas" w:cs="Times New Roman"/>
          <w:color w:val="D4D4D4"/>
          <w:sz w:val="21"/>
          <w:szCs w:val="21"/>
        </w:rPr>
        <w:t xml:space="preserve"> },</w:t>
      </w:r>
    </w:p>
    <w:p w14:paraId="757058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 AGC and AEC parameters.  Note we start by disabling those features,</w:t>
      </w:r>
    </w:p>
    <w:p w14:paraId="720D01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lastRenderedPageBreak/>
        <w:t xml:space="preserve">  then turn them only after tweaking the values. */</w:t>
      </w:r>
    </w:p>
    <w:p w14:paraId="780FC8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REG_COM8, COM8_FASTAEC | COM8_AECSTEP },</w:t>
      </w:r>
    </w:p>
    <w:p w14:paraId="1088C3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REG_GAIN,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REG_AECH,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69C6D7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REG_COM4,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magic reserved bit */</w:t>
      </w:r>
    </w:p>
    <w:p w14:paraId="0C49108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REG_COM9, </w:t>
      </w:r>
      <w:r w:rsidRPr="000761F9">
        <w:rPr>
          <w:rFonts w:ascii="Consolas" w:eastAsia="Times New Roman" w:hAnsi="Consolas" w:cs="Times New Roman"/>
          <w:color w:val="B5CEA8"/>
          <w:sz w:val="21"/>
          <w:szCs w:val="21"/>
          <w:lang w:val="en-US"/>
        </w:rPr>
        <w:t>0x18</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4x gain + magic rsvd bit */</w:t>
      </w:r>
    </w:p>
    <w:p w14:paraId="6A0CA5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REG_BD50MAX,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D4D4D4"/>
          <w:sz w:val="21"/>
          <w:szCs w:val="21"/>
          <w:lang w:val="en-US"/>
        </w:rPr>
        <w:t xml:space="preserve"> }, { REG_BD60MAX,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D4D4D4"/>
          <w:sz w:val="21"/>
          <w:szCs w:val="21"/>
          <w:lang w:val="en-US"/>
        </w:rPr>
        <w:t xml:space="preserve"> },</w:t>
      </w:r>
    </w:p>
    <w:p w14:paraId="022877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REG_AEW, </w:t>
      </w:r>
      <w:r w:rsidRPr="000761F9">
        <w:rPr>
          <w:rFonts w:ascii="Consolas" w:eastAsia="Times New Roman" w:hAnsi="Consolas" w:cs="Times New Roman"/>
          <w:color w:val="B5CEA8"/>
          <w:sz w:val="21"/>
          <w:szCs w:val="21"/>
          <w:lang w:val="en-US"/>
        </w:rPr>
        <w:t>0x95</w:t>
      </w:r>
      <w:r w:rsidRPr="000761F9">
        <w:rPr>
          <w:rFonts w:ascii="Consolas" w:eastAsia="Times New Roman" w:hAnsi="Consolas" w:cs="Times New Roman"/>
          <w:color w:val="D4D4D4"/>
          <w:sz w:val="21"/>
          <w:szCs w:val="21"/>
          <w:lang w:val="en-US"/>
        </w:rPr>
        <w:t xml:space="preserve"> }, { REG_AEB, </w:t>
      </w:r>
      <w:r w:rsidRPr="000761F9">
        <w:rPr>
          <w:rFonts w:ascii="Consolas" w:eastAsia="Times New Roman" w:hAnsi="Consolas" w:cs="Times New Roman"/>
          <w:color w:val="B5CEA8"/>
          <w:sz w:val="21"/>
          <w:szCs w:val="21"/>
          <w:lang w:val="en-US"/>
        </w:rPr>
        <w:t>0x33</w:t>
      </w:r>
      <w:r w:rsidRPr="000761F9">
        <w:rPr>
          <w:rFonts w:ascii="Consolas" w:eastAsia="Times New Roman" w:hAnsi="Consolas" w:cs="Times New Roman"/>
          <w:color w:val="D4D4D4"/>
          <w:sz w:val="21"/>
          <w:szCs w:val="21"/>
          <w:lang w:val="en-US"/>
        </w:rPr>
        <w:t xml:space="preserve"> },</w:t>
      </w:r>
    </w:p>
    <w:p w14:paraId="658D7F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REG_VPT, </w:t>
      </w:r>
      <w:r w:rsidRPr="000761F9">
        <w:rPr>
          <w:rFonts w:ascii="Consolas" w:eastAsia="Times New Roman" w:hAnsi="Consolas" w:cs="Times New Roman"/>
          <w:color w:val="B5CEA8"/>
          <w:sz w:val="21"/>
          <w:szCs w:val="21"/>
          <w:lang w:val="en-US"/>
        </w:rPr>
        <w:t>0xe3</w:t>
      </w:r>
      <w:r w:rsidRPr="000761F9">
        <w:rPr>
          <w:rFonts w:ascii="Consolas" w:eastAsia="Times New Roman" w:hAnsi="Consolas" w:cs="Times New Roman"/>
          <w:color w:val="D4D4D4"/>
          <w:sz w:val="21"/>
          <w:szCs w:val="21"/>
          <w:lang w:val="en-US"/>
        </w:rPr>
        <w:t xml:space="preserve"> }, { REG_HAECC1, </w:t>
      </w:r>
      <w:r w:rsidRPr="000761F9">
        <w:rPr>
          <w:rFonts w:ascii="Consolas" w:eastAsia="Times New Roman" w:hAnsi="Consolas" w:cs="Times New Roman"/>
          <w:color w:val="B5CEA8"/>
          <w:sz w:val="21"/>
          <w:szCs w:val="21"/>
          <w:lang w:val="en-US"/>
        </w:rPr>
        <w:t>0x78</w:t>
      </w:r>
      <w:r w:rsidRPr="000761F9">
        <w:rPr>
          <w:rFonts w:ascii="Consolas" w:eastAsia="Times New Roman" w:hAnsi="Consolas" w:cs="Times New Roman"/>
          <w:color w:val="D4D4D4"/>
          <w:sz w:val="21"/>
          <w:szCs w:val="21"/>
          <w:lang w:val="en-US"/>
        </w:rPr>
        <w:t xml:space="preserve"> },</w:t>
      </w:r>
    </w:p>
    <w:p w14:paraId="006B2C5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REG_HAECC2, </w:t>
      </w:r>
      <w:r w:rsidRPr="000761F9">
        <w:rPr>
          <w:rFonts w:ascii="Consolas" w:eastAsia="Times New Roman" w:hAnsi="Consolas" w:cs="Times New Roman"/>
          <w:color w:val="B5CEA8"/>
          <w:sz w:val="21"/>
          <w:szCs w:val="21"/>
          <w:lang w:val="en-US"/>
        </w:rPr>
        <w:t>0x68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0xa1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magic */</w:t>
      </w:r>
    </w:p>
    <w:p w14:paraId="2A8FED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REG_HAECC3, </w:t>
      </w:r>
      <w:r w:rsidRPr="000761F9">
        <w:rPr>
          <w:rFonts w:ascii="Consolas" w:eastAsia="Times New Roman" w:hAnsi="Consolas" w:cs="Times New Roman"/>
          <w:color w:val="B5CEA8"/>
          <w:sz w:val="21"/>
          <w:szCs w:val="21"/>
          <w:lang w:val="en-US"/>
        </w:rPr>
        <w:t>0xd8</w:t>
      </w:r>
      <w:r w:rsidRPr="000761F9">
        <w:rPr>
          <w:rFonts w:ascii="Consolas" w:eastAsia="Times New Roman" w:hAnsi="Consolas" w:cs="Times New Roman"/>
          <w:color w:val="D4D4D4"/>
          <w:sz w:val="21"/>
          <w:szCs w:val="21"/>
          <w:lang w:val="en-US"/>
        </w:rPr>
        <w:t xml:space="preserve"> }, { REG_HAECC4, </w:t>
      </w:r>
      <w:r w:rsidRPr="000761F9">
        <w:rPr>
          <w:rFonts w:ascii="Consolas" w:eastAsia="Times New Roman" w:hAnsi="Consolas" w:cs="Times New Roman"/>
          <w:color w:val="B5CEA8"/>
          <w:sz w:val="21"/>
          <w:szCs w:val="21"/>
          <w:lang w:val="en-US"/>
        </w:rPr>
        <w:t>0xd8</w:t>
      </w:r>
      <w:r w:rsidRPr="000761F9">
        <w:rPr>
          <w:rFonts w:ascii="Consolas" w:eastAsia="Times New Roman" w:hAnsi="Consolas" w:cs="Times New Roman"/>
          <w:color w:val="D4D4D4"/>
          <w:sz w:val="21"/>
          <w:szCs w:val="21"/>
          <w:lang w:val="en-US"/>
        </w:rPr>
        <w:t xml:space="preserve"> },</w:t>
      </w:r>
    </w:p>
    <w:p w14:paraId="6E85EC7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REG_HAECC5,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 { REG_HAECC6, </w:t>
      </w:r>
      <w:r w:rsidRPr="000761F9">
        <w:rPr>
          <w:rFonts w:ascii="Consolas" w:eastAsia="Times New Roman" w:hAnsi="Consolas" w:cs="Times New Roman"/>
          <w:color w:val="B5CEA8"/>
          <w:sz w:val="21"/>
          <w:szCs w:val="21"/>
          <w:lang w:val="en-US"/>
        </w:rPr>
        <w:t>0x90</w:t>
      </w:r>
      <w:r w:rsidRPr="000761F9">
        <w:rPr>
          <w:rFonts w:ascii="Consolas" w:eastAsia="Times New Roman" w:hAnsi="Consolas" w:cs="Times New Roman"/>
          <w:color w:val="D4D4D4"/>
          <w:sz w:val="21"/>
          <w:szCs w:val="21"/>
          <w:lang w:val="en-US"/>
        </w:rPr>
        <w:t xml:space="preserve"> },</w:t>
      </w:r>
    </w:p>
    <w:p w14:paraId="22CD16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REG_HAECC7, </w:t>
      </w:r>
      <w:r w:rsidRPr="000761F9">
        <w:rPr>
          <w:rFonts w:ascii="Consolas" w:eastAsia="Times New Roman" w:hAnsi="Consolas" w:cs="Times New Roman"/>
          <w:color w:val="B5CEA8"/>
          <w:sz w:val="21"/>
          <w:szCs w:val="21"/>
          <w:lang w:val="en-US"/>
        </w:rPr>
        <w:t>0x94</w:t>
      </w:r>
      <w:r w:rsidRPr="000761F9">
        <w:rPr>
          <w:rFonts w:ascii="Consolas" w:eastAsia="Times New Roman" w:hAnsi="Consolas" w:cs="Times New Roman"/>
          <w:color w:val="D4D4D4"/>
          <w:sz w:val="21"/>
          <w:szCs w:val="21"/>
          <w:lang w:val="en-US"/>
        </w:rPr>
        <w:t xml:space="preserve"> },</w:t>
      </w:r>
    </w:p>
    <w:p w14:paraId="30E865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REG_COM8, COM8_FASTAEC | COM8_AECSTEP | COM8_AGC | COM8_AEC },</w:t>
      </w:r>
    </w:p>
    <w:p w14:paraId="5E79F8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//disable some delays</w:t>
      </w:r>
    </w:p>
    <w:p w14:paraId="08345B4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Almost all of these are magic "reserved" values.  */</w:t>
      </w:r>
    </w:p>
    <w:p w14:paraId="5B9E91F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REG_COM5, </w:t>
      </w:r>
      <w:r w:rsidRPr="000761F9">
        <w:rPr>
          <w:rFonts w:ascii="Consolas" w:eastAsia="Times New Roman" w:hAnsi="Consolas" w:cs="Times New Roman"/>
          <w:color w:val="B5CEA8"/>
          <w:sz w:val="21"/>
          <w:szCs w:val="21"/>
          <w:lang w:val="en-US"/>
        </w:rPr>
        <w:t>0x61</w:t>
      </w:r>
      <w:r w:rsidRPr="000761F9">
        <w:rPr>
          <w:rFonts w:ascii="Consolas" w:eastAsia="Times New Roman" w:hAnsi="Consolas" w:cs="Times New Roman"/>
          <w:color w:val="D4D4D4"/>
          <w:sz w:val="21"/>
          <w:szCs w:val="21"/>
          <w:lang w:val="en-US"/>
        </w:rPr>
        <w:t xml:space="preserve"> }, { REG_COM6, </w:t>
      </w:r>
      <w:r w:rsidRPr="000761F9">
        <w:rPr>
          <w:rFonts w:ascii="Consolas" w:eastAsia="Times New Roman" w:hAnsi="Consolas" w:cs="Times New Roman"/>
          <w:color w:val="B5CEA8"/>
          <w:sz w:val="21"/>
          <w:szCs w:val="21"/>
          <w:lang w:val="en-US"/>
        </w:rPr>
        <w:t>0x4b</w:t>
      </w:r>
      <w:r w:rsidRPr="000761F9">
        <w:rPr>
          <w:rFonts w:ascii="Consolas" w:eastAsia="Times New Roman" w:hAnsi="Consolas" w:cs="Times New Roman"/>
          <w:color w:val="D4D4D4"/>
          <w:sz w:val="21"/>
          <w:szCs w:val="21"/>
          <w:lang w:val="en-US"/>
        </w:rPr>
        <w:t xml:space="preserve"> },</w:t>
      </w:r>
    </w:p>
    <w:p w14:paraId="6D520B5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0x16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 { REG_MVFP,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D4D4D4"/>
          <w:sz w:val="21"/>
          <w:szCs w:val="21"/>
          <w:lang w:val="en-US"/>
        </w:rPr>
        <w:t xml:space="preserve"> },</w:t>
      </w:r>
    </w:p>
    <w:p w14:paraId="7F89F04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0x21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0x22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0x91</w:t>
      </w:r>
      <w:r w:rsidRPr="000761F9">
        <w:rPr>
          <w:rFonts w:ascii="Consolas" w:eastAsia="Times New Roman" w:hAnsi="Consolas" w:cs="Times New Roman"/>
          <w:color w:val="D4D4D4"/>
          <w:sz w:val="21"/>
          <w:szCs w:val="21"/>
          <w:lang w:val="en-US"/>
        </w:rPr>
        <w:t xml:space="preserve"> },</w:t>
      </w:r>
    </w:p>
    <w:p w14:paraId="69D4C9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0x29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D4D4D4"/>
          <w:sz w:val="21"/>
          <w:szCs w:val="21"/>
          <w:lang w:val="en-US"/>
        </w:rPr>
        <w:t xml:space="preserve"> },</w:t>
      </w:r>
    </w:p>
    <w:p w14:paraId="2336083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0x35</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0x1d</w:t>
      </w:r>
      <w:r w:rsidRPr="000761F9">
        <w:rPr>
          <w:rFonts w:ascii="Consolas" w:eastAsia="Times New Roman" w:hAnsi="Consolas" w:cs="Times New Roman"/>
          <w:color w:val="D4D4D4"/>
          <w:sz w:val="21"/>
          <w:szCs w:val="21"/>
          <w:lang w:val="en-US"/>
        </w:rPr>
        <w:t xml:space="preserve"> },</w:t>
      </w:r>
    </w:p>
    <w:p w14:paraId="6AE68D3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0x71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0x2a</w:t>
      </w:r>
      <w:r w:rsidRPr="000761F9">
        <w:rPr>
          <w:rFonts w:ascii="Consolas" w:eastAsia="Times New Roman" w:hAnsi="Consolas" w:cs="Times New Roman"/>
          <w:color w:val="D4D4D4"/>
          <w:sz w:val="21"/>
          <w:szCs w:val="21"/>
          <w:lang w:val="en-US"/>
        </w:rPr>
        <w:t xml:space="preserve"> },</w:t>
      </w:r>
    </w:p>
    <w:p w14:paraId="29C418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REG_COM12, </w:t>
      </w:r>
      <w:r w:rsidRPr="000761F9">
        <w:rPr>
          <w:rFonts w:ascii="Consolas" w:eastAsia="Times New Roman" w:hAnsi="Consolas" w:cs="Times New Roman"/>
          <w:color w:val="B5CEA8"/>
          <w:sz w:val="21"/>
          <w:szCs w:val="21"/>
          <w:lang w:val="en-US"/>
        </w:rPr>
        <w:t>0x78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w:t>
      </w:r>
    </w:p>
    <w:p w14:paraId="62FCFA8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D4D4D4"/>
          <w:sz w:val="21"/>
          <w:szCs w:val="21"/>
          <w:lang w:val="en-US"/>
        </w:rPr>
        <w:t xml:space="preserve"> }, { REG_GFIX,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1E2359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/*{0x6b, 0x4a},*/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0x74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D4D4D4"/>
          <w:sz w:val="21"/>
          <w:szCs w:val="21"/>
          <w:lang w:val="en-US"/>
        </w:rPr>
        <w:t xml:space="preserve"> },</w:t>
      </w:r>
    </w:p>
    <w:p w14:paraId="4D21925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0x8d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0x8e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1BF77F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0x8f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00D2DE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34B1DC7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0xb0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0x84</w:t>
      </w:r>
      <w:r w:rsidRPr="000761F9">
        <w:rPr>
          <w:rFonts w:ascii="Consolas" w:eastAsia="Times New Roman" w:hAnsi="Consolas" w:cs="Times New Roman"/>
          <w:color w:val="D4D4D4"/>
          <w:sz w:val="21"/>
          <w:szCs w:val="21"/>
          <w:lang w:val="en-US"/>
        </w:rPr>
        <w:t xml:space="preserve"> },</w:t>
      </w:r>
    </w:p>
    <w:p w14:paraId="266274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0xb1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0x0c</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0xb2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0x0e</w:t>
      </w:r>
      <w:r w:rsidRPr="000761F9">
        <w:rPr>
          <w:rFonts w:ascii="Consolas" w:eastAsia="Times New Roman" w:hAnsi="Consolas" w:cs="Times New Roman"/>
          <w:color w:val="D4D4D4"/>
          <w:sz w:val="21"/>
          <w:szCs w:val="21"/>
          <w:lang w:val="en-US"/>
        </w:rPr>
        <w:t xml:space="preserve"> },</w:t>
      </w:r>
    </w:p>
    <w:p w14:paraId="2A0EDBB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0xb3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0x82</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0xb8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w:t>
      </w:r>
    </w:p>
    <w:p w14:paraId="1710C2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902B3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More reserved magic, some of which tweaks white balance */</w:t>
      </w:r>
    </w:p>
    <w:p w14:paraId="779CF12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w:t>
      </w:r>
    </w:p>
    <w:p w14:paraId="5ADC30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0x45</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0x34</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0x58</w:t>
      </w:r>
      <w:r w:rsidRPr="000761F9">
        <w:rPr>
          <w:rFonts w:ascii="Consolas" w:eastAsia="Times New Roman" w:hAnsi="Consolas" w:cs="Times New Roman"/>
          <w:color w:val="D4D4D4"/>
          <w:sz w:val="21"/>
          <w:szCs w:val="21"/>
          <w:lang w:val="en-US"/>
        </w:rPr>
        <w:t xml:space="preserve"> },</w:t>
      </w:r>
    </w:p>
    <w:p w14:paraId="4C30DB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D4D4D4"/>
          <w:sz w:val="21"/>
          <w:szCs w:val="21"/>
          <w:lang w:val="en-US"/>
        </w:rPr>
        <w:t xml:space="preserve"> },</w:t>
      </w:r>
    </w:p>
    <w:p w14:paraId="095178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0x5a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0x88</w:t>
      </w:r>
      <w:r w:rsidRPr="000761F9">
        <w:rPr>
          <w:rFonts w:ascii="Consolas" w:eastAsia="Times New Roman" w:hAnsi="Consolas" w:cs="Times New Roman"/>
          <w:color w:val="D4D4D4"/>
          <w:sz w:val="21"/>
          <w:szCs w:val="21"/>
          <w:lang w:val="en-US"/>
        </w:rPr>
        <w:t xml:space="preserve"> },</w:t>
      </w:r>
    </w:p>
    <w:p w14:paraId="159A686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0x5b</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0x44</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0x5c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0x67</w:t>
      </w:r>
      <w:r w:rsidRPr="000761F9">
        <w:rPr>
          <w:rFonts w:ascii="Consolas" w:eastAsia="Times New Roman" w:hAnsi="Consolas" w:cs="Times New Roman"/>
          <w:color w:val="D4D4D4"/>
          <w:sz w:val="21"/>
          <w:szCs w:val="21"/>
          <w:lang w:val="en-US"/>
        </w:rPr>
        <w:t xml:space="preserve"> },</w:t>
      </w:r>
    </w:p>
    <w:p w14:paraId="5FA34A7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0x49</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0x5e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0x0e</w:t>
      </w:r>
      <w:r w:rsidRPr="000761F9">
        <w:rPr>
          <w:rFonts w:ascii="Consolas" w:eastAsia="Times New Roman" w:hAnsi="Consolas" w:cs="Times New Roman"/>
          <w:color w:val="D4D4D4"/>
          <w:sz w:val="21"/>
          <w:szCs w:val="21"/>
        </w:rPr>
        <w:t xml:space="preserve"> },</w:t>
      </w:r>
    </w:p>
    <w:p w14:paraId="166CD9C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0x6c</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0x0a</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0x6d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0x55</w:t>
      </w:r>
      <w:r w:rsidRPr="000761F9">
        <w:rPr>
          <w:rFonts w:ascii="Consolas" w:eastAsia="Times New Roman" w:hAnsi="Consolas" w:cs="Times New Roman"/>
          <w:color w:val="D4D4D4"/>
          <w:sz w:val="21"/>
          <w:szCs w:val="21"/>
        </w:rPr>
        <w:t xml:space="preserve"> },</w:t>
      </w:r>
    </w:p>
    <w:p w14:paraId="68EA73C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0x6e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0x6f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0x9e</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it was 0x9F "9e for advance AWB" */</w:t>
      </w:r>
    </w:p>
    <w:p w14:paraId="0567F7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0x6a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 { REG_BLUE,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w:t>
      </w:r>
    </w:p>
    <w:p w14:paraId="00A005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REG_RED,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D4D4D4"/>
          <w:sz w:val="21"/>
          <w:szCs w:val="21"/>
          <w:lang w:val="en-US"/>
        </w:rPr>
        <w:t xml:space="preserve"> },</w:t>
      </w:r>
    </w:p>
    <w:p w14:paraId="1605085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REG_COM8, COM8_FASTAEC | COM8_AECSTEP | COM8_AGC | COM8_AEC | COM8_AWB },</w:t>
      </w:r>
    </w:p>
    <w:p w14:paraId="5A1CFD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545F4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Matrix coefficients */</w:t>
      </w:r>
    </w:p>
    <w:p w14:paraId="07BB15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0x50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w:t>
      </w:r>
    </w:p>
    <w:p w14:paraId="2F33D6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0x51</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0x52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0x22</w:t>
      </w:r>
      <w:r w:rsidRPr="000761F9">
        <w:rPr>
          <w:rFonts w:ascii="Consolas" w:eastAsia="Times New Roman" w:hAnsi="Consolas" w:cs="Times New Roman"/>
          <w:color w:val="D4D4D4"/>
          <w:sz w:val="21"/>
          <w:szCs w:val="21"/>
        </w:rPr>
        <w:t xml:space="preserve"> },</w:t>
      </w:r>
    </w:p>
    <w:p w14:paraId="72C3EB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lastRenderedPageBreak/>
        <w:t xml:space="preserve">  { </w:t>
      </w:r>
      <w:r w:rsidRPr="000761F9">
        <w:rPr>
          <w:rFonts w:ascii="Consolas" w:eastAsia="Times New Roman" w:hAnsi="Consolas" w:cs="Times New Roman"/>
          <w:color w:val="B5CEA8"/>
          <w:sz w:val="21"/>
          <w:szCs w:val="21"/>
        </w:rPr>
        <w:t>0x53</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0x5e</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0x54</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61356C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0x58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0x9e</w:t>
      </w:r>
      <w:r w:rsidRPr="000761F9">
        <w:rPr>
          <w:rFonts w:ascii="Consolas" w:eastAsia="Times New Roman" w:hAnsi="Consolas" w:cs="Times New Roman"/>
          <w:color w:val="D4D4D4"/>
          <w:sz w:val="21"/>
          <w:szCs w:val="21"/>
        </w:rPr>
        <w:t xml:space="preserve"> },</w:t>
      </w:r>
    </w:p>
    <w:p w14:paraId="598D289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175B6C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REG_COM16, COM16_AWBGAIN }, { REG_EDGE,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2966A15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0x75</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D4D4D4"/>
          <w:sz w:val="21"/>
          <w:szCs w:val="21"/>
          <w:lang w:val="en-US"/>
        </w:rPr>
        <w:t xml:space="preserve"> }, { REG_REG76, </w:t>
      </w:r>
      <w:r w:rsidRPr="000761F9">
        <w:rPr>
          <w:rFonts w:ascii="Consolas" w:eastAsia="Times New Roman" w:hAnsi="Consolas" w:cs="Times New Roman"/>
          <w:color w:val="B5CEA8"/>
          <w:sz w:val="21"/>
          <w:szCs w:val="21"/>
          <w:lang w:val="en-US"/>
        </w:rPr>
        <w:t>0xe1</w:t>
      </w:r>
      <w:r w:rsidRPr="000761F9">
        <w:rPr>
          <w:rFonts w:ascii="Consolas" w:eastAsia="Times New Roman" w:hAnsi="Consolas" w:cs="Times New Roman"/>
          <w:color w:val="D4D4D4"/>
          <w:sz w:val="21"/>
          <w:szCs w:val="21"/>
          <w:lang w:val="en-US"/>
        </w:rPr>
        <w:t xml:space="preserve"> },</w:t>
      </w:r>
    </w:p>
    <w:p w14:paraId="61485F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0x77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D4D4D4"/>
          <w:sz w:val="21"/>
          <w:szCs w:val="21"/>
          <w:lang w:val="en-US"/>
        </w:rPr>
        <w:t xml:space="preserve"> },</w:t>
      </w:r>
    </w:p>
    <w:p w14:paraId="3094A7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REG_COM13, </w:t>
      </w:r>
      <w:r w:rsidRPr="000761F9">
        <w:rPr>
          <w:rFonts w:ascii="Consolas" w:eastAsia="Times New Roman" w:hAnsi="Consolas" w:cs="Times New Roman"/>
          <w:color w:val="608B4E"/>
          <w:sz w:val="21"/>
          <w:szCs w:val="21"/>
          <w:lang w:val="en-US"/>
        </w:rPr>
        <w:t>/*0xc3*/</w:t>
      </w:r>
      <w:r w:rsidRPr="000761F9">
        <w:rPr>
          <w:rFonts w:ascii="Consolas" w:eastAsia="Times New Roman" w:hAnsi="Consolas" w:cs="Times New Roman"/>
          <w:color w:val="B5CEA8"/>
          <w:sz w:val="21"/>
          <w:szCs w:val="21"/>
          <w:lang w:val="en-US"/>
        </w:rPr>
        <w:t>0x48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0x4b</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0x09</w:t>
      </w:r>
      <w:r w:rsidRPr="000761F9">
        <w:rPr>
          <w:rFonts w:ascii="Consolas" w:eastAsia="Times New Roman" w:hAnsi="Consolas" w:cs="Times New Roman"/>
          <w:color w:val="D4D4D4"/>
          <w:sz w:val="21"/>
          <w:szCs w:val="21"/>
          <w:lang w:val="en-US"/>
        </w:rPr>
        <w:t xml:space="preserve"> },</w:t>
      </w:r>
    </w:p>
    <w:p w14:paraId="51FD8B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0xc9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/*{REG_COM16, 0x38},*/</w:t>
      </w:r>
    </w:p>
    <w:p w14:paraId="06CFFC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w:t>
      </w:r>
    </w:p>
    <w:p w14:paraId="741306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8E1223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 { REG_COM11, COM11_EXP | COM11_HZAUTO },</w:t>
      </w:r>
    </w:p>
    <w:p w14:paraId="0FE9D2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0xa4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0x82</w:t>
      </w:r>
      <w:r w:rsidRPr="000761F9">
        <w:rPr>
          <w:rFonts w:ascii="Consolas" w:eastAsia="Times New Roman" w:hAnsi="Consolas" w:cs="Times New Roman"/>
          <w:color w:val="608B4E"/>
          <w:sz w:val="21"/>
          <w:szCs w:val="21"/>
          <w:lang w:val="en-US"/>
        </w:rPr>
        <w:t>/*Was 0x88*/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18386A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D4D4D4"/>
          <w:sz w:val="21"/>
          <w:szCs w:val="21"/>
          <w:lang w:val="en-US"/>
        </w:rPr>
        <w:t xml:space="preserve"> },</w:t>
      </w:r>
    </w:p>
    <w:p w14:paraId="474DBD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0x84</w:t>
      </w:r>
      <w:r w:rsidRPr="000761F9">
        <w:rPr>
          <w:rFonts w:ascii="Consolas" w:eastAsia="Times New Roman" w:hAnsi="Consolas" w:cs="Times New Roman"/>
          <w:color w:val="D4D4D4"/>
          <w:sz w:val="21"/>
          <w:szCs w:val="21"/>
          <w:lang w:val="en-US"/>
        </w:rPr>
        <w:t xml:space="preserve"> },</w:t>
      </w:r>
    </w:p>
    <w:p w14:paraId="0C68D5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0x9b</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0x29</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D4D4D4"/>
          <w:sz w:val="21"/>
          <w:szCs w:val="21"/>
          <w:lang w:val="en-US"/>
        </w:rPr>
        <w:t xml:space="preserve"> },</w:t>
      </w:r>
    </w:p>
    <w:p w14:paraId="2CC877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0x9d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0x4c</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0x9e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0x3f</w:t>
      </w:r>
      <w:r w:rsidRPr="000761F9">
        <w:rPr>
          <w:rFonts w:ascii="Consolas" w:eastAsia="Times New Roman" w:hAnsi="Consolas" w:cs="Times New Roman"/>
          <w:color w:val="D4D4D4"/>
          <w:sz w:val="21"/>
          <w:szCs w:val="21"/>
        </w:rPr>
        <w:t xml:space="preserve"> },</w:t>
      </w:r>
    </w:p>
    <w:p w14:paraId="21AD63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0x04</w:t>
      </w:r>
      <w:r w:rsidRPr="000761F9">
        <w:rPr>
          <w:rFonts w:ascii="Consolas" w:eastAsia="Times New Roman" w:hAnsi="Consolas" w:cs="Times New Roman"/>
          <w:color w:val="D4D4D4"/>
          <w:sz w:val="21"/>
          <w:szCs w:val="21"/>
        </w:rPr>
        <w:t xml:space="preserve"> },</w:t>
      </w:r>
    </w:p>
    <w:p w14:paraId="13CF7D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19FDE5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 Extra-weird stuff.  Some sort of multiplexor register */</w:t>
      </w:r>
    </w:p>
    <w:p w14:paraId="3C5157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0xc8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w:t>
      </w:r>
    </w:p>
    <w:p w14:paraId="179EE4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0x0f</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0xc8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D4D4D4"/>
          <w:sz w:val="21"/>
          <w:szCs w:val="21"/>
          <w:lang w:val="en-US"/>
        </w:rPr>
        <w:t xml:space="preserve"> },</w:t>
      </w:r>
    </w:p>
    <w:p w14:paraId="45B272E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0x10</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0x7e</w:t>
      </w:r>
      <w:r w:rsidRPr="000761F9">
        <w:rPr>
          <w:rFonts w:ascii="Consolas" w:eastAsia="Times New Roman" w:hAnsi="Consolas" w:cs="Times New Roman"/>
          <w:color w:val="D4D4D4"/>
          <w:sz w:val="21"/>
          <w:szCs w:val="21"/>
        </w:rPr>
        <w:t xml:space="preserve"> },</w:t>
      </w:r>
    </w:p>
    <w:p w14:paraId="69EEC98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0x0a</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08B72A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0x0b</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0x01</w:t>
      </w:r>
      <w:r w:rsidRPr="000761F9">
        <w:rPr>
          <w:rFonts w:ascii="Consolas" w:eastAsia="Times New Roman" w:hAnsi="Consolas" w:cs="Times New Roman"/>
          <w:color w:val="D4D4D4"/>
          <w:sz w:val="21"/>
          <w:szCs w:val="21"/>
        </w:rPr>
        <w:t xml:space="preserve"> },</w:t>
      </w:r>
    </w:p>
    <w:p w14:paraId="75F66D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0x0c</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0x0f</w:t>
      </w:r>
      <w:r w:rsidRPr="000761F9">
        <w:rPr>
          <w:rFonts w:ascii="Consolas" w:eastAsia="Times New Roman" w:hAnsi="Consolas" w:cs="Times New Roman"/>
          <w:color w:val="D4D4D4"/>
          <w:sz w:val="21"/>
          <w:szCs w:val="21"/>
        </w:rPr>
        <w:t xml:space="preserve"> },</w:t>
      </w:r>
    </w:p>
    <w:p w14:paraId="09D402E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0x0d</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0x20</w:t>
      </w:r>
      <w:r w:rsidRPr="000761F9">
        <w:rPr>
          <w:rFonts w:ascii="Consolas" w:eastAsia="Times New Roman" w:hAnsi="Consolas" w:cs="Times New Roman"/>
          <w:color w:val="D4D4D4"/>
          <w:sz w:val="21"/>
          <w:szCs w:val="21"/>
        </w:rPr>
        <w:t xml:space="preserve"> },</w:t>
      </w:r>
    </w:p>
    <w:p w14:paraId="257FEFF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0x09</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3825E2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0x02</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0xc0</w:t>
      </w:r>
      <w:r w:rsidRPr="000761F9">
        <w:rPr>
          <w:rFonts w:ascii="Consolas" w:eastAsia="Times New Roman" w:hAnsi="Consolas" w:cs="Times New Roman"/>
          <w:color w:val="D4D4D4"/>
          <w:sz w:val="21"/>
          <w:szCs w:val="21"/>
        </w:rPr>
        <w:t xml:space="preserve"> },</w:t>
      </w:r>
    </w:p>
    <w:p w14:paraId="2076AC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0x03</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0x40</w:t>
      </w:r>
      <w:r w:rsidRPr="000761F9">
        <w:rPr>
          <w:rFonts w:ascii="Consolas" w:eastAsia="Times New Roman" w:hAnsi="Consolas" w:cs="Times New Roman"/>
          <w:color w:val="D4D4D4"/>
          <w:sz w:val="21"/>
          <w:szCs w:val="21"/>
        </w:rPr>
        <w:t xml:space="preserve"> },</w:t>
      </w:r>
    </w:p>
    <w:p w14:paraId="03B8B25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0xc8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w:t>
      </w:r>
    </w:p>
    <w:p w14:paraId="5F9F561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0x26</w:t>
      </w:r>
      <w:r w:rsidRPr="000761F9">
        <w:rPr>
          <w:rFonts w:ascii="Consolas" w:eastAsia="Times New Roman" w:hAnsi="Consolas" w:cs="Times New Roman"/>
          <w:color w:val="D4D4D4"/>
          <w:sz w:val="21"/>
          <w:szCs w:val="21"/>
          <w:lang w:val="en-US"/>
        </w:rPr>
        <w:t xml:space="preserve"> },</w:t>
      </w:r>
    </w:p>
    <w:p w14:paraId="7EB705B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END MARKER */</w:t>
      </w:r>
    </w:p>
    <w:p w14:paraId="4E647C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000C0DEA"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697E7CC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3486F0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DDRB |= </w:t>
      </w:r>
      <w:r w:rsidRPr="000761F9">
        <w:rPr>
          <w:rFonts w:ascii="Consolas" w:eastAsia="Times New Roman" w:hAnsi="Consolas" w:cs="Times New Roman"/>
          <w:color w:val="B5CEA8"/>
          <w:sz w:val="21"/>
          <w:szCs w:val="21"/>
          <w:lang w:val="en-US"/>
        </w:rPr>
        <w:t>32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//make sure led is output</w:t>
      </w:r>
    </w:p>
    <w:p w14:paraId="37D3F3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reset</w:t>
      </w:r>
    </w:p>
    <w:p w14:paraId="593EE5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PORTB ^= </w:t>
      </w:r>
      <w:r w:rsidRPr="000761F9">
        <w:rPr>
          <w:rFonts w:ascii="Consolas" w:eastAsia="Times New Roman" w:hAnsi="Consolas" w:cs="Times New Roman"/>
          <w:color w:val="B5CEA8"/>
          <w:sz w:val="21"/>
          <w:szCs w:val="21"/>
          <w:lang w:val="en-US"/>
        </w:rPr>
        <w:t>32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 toggle led</w:t>
      </w:r>
    </w:p>
    <w:p w14:paraId="5CFD5AB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w:t>
      </w:r>
      <w:r w:rsidRPr="000761F9">
        <w:rPr>
          <w:rFonts w:ascii="Consolas" w:eastAsia="Times New Roman" w:hAnsi="Consolas" w:cs="Times New Roman"/>
          <w:color w:val="D4D4D4"/>
          <w:sz w:val="21"/>
          <w:szCs w:val="21"/>
          <w:lang w:val="en-US"/>
        </w:rPr>
        <w:t>);</w:t>
      </w:r>
    </w:p>
    <w:p w14:paraId="7E8DDB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32C652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93039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A1697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5FAECD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(TWSTA)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(TWEN);</w:t>
      </w:r>
      <w:r w:rsidRPr="000761F9">
        <w:rPr>
          <w:rFonts w:ascii="Consolas" w:eastAsia="Times New Roman" w:hAnsi="Consolas" w:cs="Times New Roman"/>
          <w:color w:val="608B4E"/>
          <w:sz w:val="21"/>
          <w:szCs w:val="21"/>
          <w:lang w:val="en-US"/>
        </w:rPr>
        <w:t>//send start</w:t>
      </w:r>
    </w:p>
    <w:p w14:paraId="501D14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w:t>
      </w:r>
      <w:r w:rsidRPr="000761F9">
        <w:rPr>
          <w:rFonts w:ascii="Consolas" w:eastAsia="Times New Roman" w:hAnsi="Consolas" w:cs="Times New Roman"/>
          <w:color w:val="608B4E"/>
          <w:sz w:val="21"/>
          <w:szCs w:val="21"/>
          <w:lang w:val="en-US"/>
        </w:rPr>
        <w:t>//wait for start to be transmitted</w:t>
      </w:r>
    </w:p>
    <w:p w14:paraId="06BB2F7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TW_START)</w:t>
      </w:r>
    </w:p>
    <w:p w14:paraId="56189D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096D9C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w:t>
      </w:r>
    </w:p>
    <w:p w14:paraId="4D206D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021C4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DATA,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type){</w:t>
      </w:r>
    </w:p>
    <w:p w14:paraId="5A69A6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TWDR = DATA;</w:t>
      </w:r>
    </w:p>
    <w:p w14:paraId="22189BD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(TWEN);</w:t>
      </w:r>
    </w:p>
    <w:p w14:paraId="252011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w:t>
      </w:r>
    </w:p>
    <w:p w14:paraId="5A48650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type)</w:t>
      </w:r>
    </w:p>
    <w:p w14:paraId="2658716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2A02FD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4FD10C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1CFE9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addr,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typeTWI){</w:t>
      </w:r>
    </w:p>
    <w:p w14:paraId="4045CB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TWDR = addr;</w:t>
      </w:r>
      <w:r w:rsidRPr="000761F9">
        <w:rPr>
          <w:rFonts w:ascii="Consolas" w:eastAsia="Times New Roman" w:hAnsi="Consolas" w:cs="Times New Roman"/>
          <w:color w:val="608B4E"/>
          <w:sz w:val="21"/>
          <w:szCs w:val="21"/>
          <w:lang w:val="en-US"/>
        </w:rPr>
        <w:t>//send address</w:t>
      </w:r>
    </w:p>
    <w:p w14:paraId="50A191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(TWEN);    </w:t>
      </w:r>
      <w:r w:rsidRPr="000761F9">
        <w:rPr>
          <w:rFonts w:ascii="Consolas" w:eastAsia="Times New Roman" w:hAnsi="Consolas" w:cs="Times New Roman"/>
          <w:color w:val="608B4E"/>
          <w:sz w:val="21"/>
          <w:szCs w:val="21"/>
          <w:lang w:val="en-US"/>
        </w:rPr>
        <w:t>/* clear interrupt to start transmission */</w:t>
      </w:r>
    </w:p>
    <w:p w14:paraId="614AE2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wait for transmission */</w:t>
      </w:r>
    </w:p>
    <w:p w14:paraId="10E05E6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typeTWI)</w:t>
      </w:r>
    </w:p>
    <w:p w14:paraId="0A938D9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59AA7A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C2A21E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7640EA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dat){</w:t>
      </w:r>
    </w:p>
    <w:p w14:paraId="54933E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//send start condition</w:t>
      </w:r>
    </w:p>
    <w:p w14:paraId="2FD4EE9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p>
    <w:p w14:paraId="16D0DDA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(camAddr_WR, TW_MT_SLA_ACK);</w:t>
      </w:r>
    </w:p>
    <w:p w14:paraId="65D369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(reg, TW_MT_DATA_ACK);</w:t>
      </w:r>
    </w:p>
    <w:p w14:paraId="7A737E0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(dat, TW_MT_DATA_ACK);</w:t>
      </w:r>
    </w:p>
    <w:p w14:paraId="3BB5E6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TWEN)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TWSTO);</w:t>
      </w:r>
      <w:r w:rsidRPr="000761F9">
        <w:rPr>
          <w:rFonts w:ascii="Consolas" w:eastAsia="Times New Roman" w:hAnsi="Consolas" w:cs="Times New Roman"/>
          <w:color w:val="608B4E"/>
          <w:sz w:val="21"/>
          <w:szCs w:val="21"/>
          <w:lang w:val="en-US"/>
        </w:rPr>
        <w:t>//send stop</w:t>
      </w:r>
    </w:p>
    <w:p w14:paraId="4C6112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430FF41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56151C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02F379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static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twiRd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nack){</w:t>
      </w:r>
    </w:p>
    <w:p w14:paraId="5188E7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(nack){</w:t>
      </w:r>
    </w:p>
    <w:p w14:paraId="0C35A9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(TWEN);</w:t>
      </w:r>
    </w:p>
    <w:p w14:paraId="01AB7B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wait for transmission */</w:t>
      </w:r>
    </w:p>
    <w:p w14:paraId="2AAC049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TW_MR_DATA_NACK)</w:t>
      </w:r>
    </w:p>
    <w:p w14:paraId="243984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4DA1E88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TWDR;</w:t>
      </w:r>
    </w:p>
    <w:p w14:paraId="576388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06AD7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else</w:t>
      </w:r>
      <w:r w:rsidRPr="000761F9">
        <w:rPr>
          <w:rFonts w:ascii="Consolas" w:eastAsia="Times New Roman" w:hAnsi="Consolas" w:cs="Times New Roman"/>
          <w:color w:val="D4D4D4"/>
          <w:sz w:val="21"/>
          <w:szCs w:val="21"/>
          <w:lang w:val="en-US"/>
        </w:rPr>
        <w:t>{</w:t>
      </w:r>
    </w:p>
    <w:p w14:paraId="3DD063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(TWEN)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(TWEA);</w:t>
      </w:r>
    </w:p>
    <w:p w14:paraId="7E8AE5D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wait for transmission */</w:t>
      </w:r>
    </w:p>
    <w:p w14:paraId="31A128F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TW_MR_DATA_ACK)</w:t>
      </w:r>
    </w:p>
    <w:p w14:paraId="0EADC2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3B1083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TWDR;</w:t>
      </w:r>
    </w:p>
    <w:p w14:paraId="0381D2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67D63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356D93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5D6CE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rdReg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w:t>
      </w:r>
    </w:p>
    <w:p w14:paraId="3CCED35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dat;</w:t>
      </w:r>
    </w:p>
    <w:p w14:paraId="658E82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p>
    <w:p w14:paraId="273FB62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(camAddr_WR, TW_MT_SLA_ACK);</w:t>
      </w:r>
    </w:p>
    <w:p w14:paraId="523BA3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(reg, TW_MT_DATA_ACK);</w:t>
      </w:r>
    </w:p>
    <w:p w14:paraId="54F95B5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TWEN)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TWSTO);</w:t>
      </w:r>
      <w:r w:rsidRPr="000761F9">
        <w:rPr>
          <w:rFonts w:ascii="Consolas" w:eastAsia="Times New Roman" w:hAnsi="Consolas" w:cs="Times New Roman"/>
          <w:color w:val="608B4E"/>
          <w:sz w:val="21"/>
          <w:szCs w:val="21"/>
          <w:lang w:val="en-US"/>
        </w:rPr>
        <w:t>//send stop</w:t>
      </w:r>
    </w:p>
    <w:p w14:paraId="7D323B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0B2172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p>
    <w:p w14:paraId="1D455D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(camAddr_RD, TW_MR_SLA_ACK);</w:t>
      </w:r>
    </w:p>
    <w:p w14:paraId="092E5D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dat = </w:t>
      </w:r>
      <w:r w:rsidRPr="000761F9">
        <w:rPr>
          <w:rFonts w:ascii="Consolas" w:eastAsia="Times New Roman" w:hAnsi="Consolas" w:cs="Times New Roman"/>
          <w:color w:val="DCDCAA"/>
          <w:sz w:val="21"/>
          <w:szCs w:val="21"/>
          <w:lang w:val="en-US"/>
        </w:rPr>
        <w:t>twiRd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52C1C66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TWEN)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TWSTO);</w:t>
      </w:r>
      <w:r w:rsidRPr="000761F9">
        <w:rPr>
          <w:rFonts w:ascii="Consolas" w:eastAsia="Times New Roman" w:hAnsi="Consolas" w:cs="Times New Roman"/>
          <w:color w:val="608B4E"/>
          <w:sz w:val="21"/>
          <w:szCs w:val="21"/>
          <w:lang w:val="en-US"/>
        </w:rPr>
        <w:t>//send stop</w:t>
      </w:r>
    </w:p>
    <w:p w14:paraId="6EE6428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1293035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dat;</w:t>
      </w:r>
    </w:p>
    <w:p w14:paraId="2CF419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2B8D43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55140A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regval_list reglist[]){</w:t>
      </w:r>
    </w:p>
    <w:p w14:paraId="792B24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reg_addr, reg_val;</w:t>
      </w:r>
    </w:p>
    <w:p w14:paraId="07274C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*next = reglist;</w:t>
      </w:r>
    </w:p>
    <w:p w14:paraId="099BC7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((reg_addr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(reg_val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w:t>
      </w:r>
    </w:p>
    <w:p w14:paraId="3841BDD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reg_addr = </w:t>
      </w:r>
      <w:r w:rsidRPr="000761F9">
        <w:rPr>
          <w:rFonts w:ascii="Consolas" w:eastAsia="Times New Roman" w:hAnsi="Consolas" w:cs="Times New Roman"/>
          <w:color w:val="DCDCAA"/>
          <w:sz w:val="21"/>
          <w:szCs w:val="21"/>
          <w:lang w:val="en-US"/>
        </w:rPr>
        <w:t>pgm_read_byte</w:t>
      </w:r>
      <w:r w:rsidRPr="000761F9">
        <w:rPr>
          <w:rFonts w:ascii="Consolas" w:eastAsia="Times New Roman" w:hAnsi="Consolas" w:cs="Times New Roman"/>
          <w:color w:val="D4D4D4"/>
          <w:sz w:val="21"/>
          <w:szCs w:val="21"/>
          <w:lang w:val="en-US"/>
        </w:rPr>
        <w:t>(&amp;next-&gt;</w:t>
      </w:r>
      <w:r w:rsidRPr="000761F9">
        <w:rPr>
          <w:rFonts w:ascii="Consolas" w:eastAsia="Times New Roman" w:hAnsi="Consolas" w:cs="Times New Roman"/>
          <w:color w:val="9CDCFE"/>
          <w:sz w:val="21"/>
          <w:szCs w:val="21"/>
          <w:lang w:val="en-US"/>
        </w:rPr>
        <w:t>reg_num</w:t>
      </w:r>
      <w:r w:rsidRPr="000761F9">
        <w:rPr>
          <w:rFonts w:ascii="Consolas" w:eastAsia="Times New Roman" w:hAnsi="Consolas" w:cs="Times New Roman"/>
          <w:color w:val="D4D4D4"/>
          <w:sz w:val="21"/>
          <w:szCs w:val="21"/>
          <w:lang w:val="en-US"/>
        </w:rPr>
        <w:t>);</w:t>
      </w:r>
    </w:p>
    <w:p w14:paraId="4D1BAA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reg_val = </w:t>
      </w:r>
      <w:r w:rsidRPr="000761F9">
        <w:rPr>
          <w:rFonts w:ascii="Consolas" w:eastAsia="Times New Roman" w:hAnsi="Consolas" w:cs="Times New Roman"/>
          <w:color w:val="DCDCAA"/>
          <w:sz w:val="21"/>
          <w:szCs w:val="21"/>
          <w:lang w:val="en-US"/>
        </w:rPr>
        <w:t>pgm_read_byte</w:t>
      </w:r>
      <w:r w:rsidRPr="000761F9">
        <w:rPr>
          <w:rFonts w:ascii="Consolas" w:eastAsia="Times New Roman" w:hAnsi="Consolas" w:cs="Times New Roman"/>
          <w:color w:val="D4D4D4"/>
          <w:sz w:val="21"/>
          <w:szCs w:val="21"/>
          <w:lang w:val="en-US"/>
        </w:rPr>
        <w:t>(&amp;next-&gt;</w:t>
      </w:r>
      <w:r w:rsidRPr="000761F9">
        <w:rPr>
          <w:rFonts w:ascii="Consolas" w:eastAsia="Times New Roman" w:hAnsi="Consolas" w:cs="Times New Roman"/>
          <w:color w:val="9CDCFE"/>
          <w:sz w:val="21"/>
          <w:szCs w:val="21"/>
          <w:lang w:val="en-US"/>
        </w:rPr>
        <w:t>value</w:t>
      </w:r>
      <w:r w:rsidRPr="000761F9">
        <w:rPr>
          <w:rFonts w:ascii="Consolas" w:eastAsia="Times New Roman" w:hAnsi="Consolas" w:cs="Times New Roman"/>
          <w:color w:val="D4D4D4"/>
          <w:sz w:val="21"/>
          <w:szCs w:val="21"/>
          <w:lang w:val="en-US"/>
        </w:rPr>
        <w:t>);</w:t>
      </w:r>
    </w:p>
    <w:p w14:paraId="3968FD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(reg_addr, reg_val);</w:t>
      </w:r>
    </w:p>
    <w:p w14:paraId="0BDE046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next++;</w:t>
      </w:r>
    </w:p>
    <w:p w14:paraId="5F5CD1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06CD629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104C77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086B8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setColor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2B5824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(yuv422_ov7670);</w:t>
      </w:r>
    </w:p>
    <w:p w14:paraId="6F8AADB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6371C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B4383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setRes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682878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 xml:space="preserve">(REG_COM3,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REG_COM3 enable scaling</w:t>
      </w:r>
    </w:p>
    <w:p w14:paraId="73A2E3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(qvga_ov7670);</w:t>
      </w:r>
    </w:p>
    <w:p w14:paraId="4B0AC0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68DF7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F59D6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camInit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74955E4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0x12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w:t>
      </w:r>
    </w:p>
    <w:p w14:paraId="214E19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w:t>
      </w:r>
      <w:r w:rsidRPr="000761F9">
        <w:rPr>
          <w:rFonts w:ascii="Consolas" w:eastAsia="Times New Roman" w:hAnsi="Consolas" w:cs="Times New Roman"/>
          <w:color w:val="D4D4D4"/>
          <w:sz w:val="21"/>
          <w:szCs w:val="21"/>
          <w:lang w:val="en-US"/>
        </w:rPr>
        <w:t>);</w:t>
      </w:r>
    </w:p>
    <w:p w14:paraId="4C255EC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(ov7670_default_regs);</w:t>
      </w:r>
    </w:p>
    <w:p w14:paraId="50B290F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 xml:space="preserve">(REG_COM10, </w:t>
      </w:r>
      <w:r w:rsidRPr="000761F9">
        <w:rPr>
          <w:rFonts w:ascii="Consolas" w:eastAsia="Times New Roman" w:hAnsi="Consolas" w:cs="Times New Roman"/>
          <w:color w:val="B5CEA8"/>
          <w:sz w:val="21"/>
          <w:szCs w:val="21"/>
          <w:lang w:val="en-US"/>
        </w:rPr>
        <w:t>32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//PCLK does not toggle on HBLANK.</w:t>
      </w:r>
    </w:p>
    <w:p w14:paraId="6D708A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11832B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018DA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arduinoUnoInut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w:t>
      </w:r>
    </w:p>
    <w:p w14:paraId="048B4B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cli</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//disable interrupts</w:t>
      </w:r>
    </w:p>
    <w:p w14:paraId="6ED421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5B0FB6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Setup the 8mhz PWM clock</w:t>
      </w:r>
    </w:p>
    <w:p w14:paraId="04E12F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This will be on pin 11*/</w:t>
      </w:r>
    </w:p>
    <w:p w14:paraId="4DDF4B0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DDRB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t>
      </w:r>
      <w:r w:rsidRPr="000761F9">
        <w:rPr>
          <w:rFonts w:ascii="Consolas" w:eastAsia="Times New Roman" w:hAnsi="Consolas" w:cs="Times New Roman"/>
          <w:color w:val="B5CEA8"/>
          <w:sz w:val="21"/>
          <w:szCs w:val="21"/>
          <w:lang w:val="en-US"/>
        </w:rPr>
        <w:t>3</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//pin 11</w:t>
      </w:r>
    </w:p>
    <w:p w14:paraId="0A4E00A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ASSR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(EXCLK)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(AS2));</w:t>
      </w:r>
    </w:p>
    <w:p w14:paraId="6D7C71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TCCR2A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COM2A0)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WGM21)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WGM20);</w:t>
      </w:r>
    </w:p>
    <w:p w14:paraId="5A20926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TCCR2B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WGM22)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CS20);</w:t>
      </w:r>
    </w:p>
    <w:p w14:paraId="2E9D03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OCR2A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//(F_CPU)/(2*(X+1))</w:t>
      </w:r>
    </w:p>
    <w:p w14:paraId="5891E6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DDRC &amp;= ~</w:t>
      </w:r>
      <w:r w:rsidRPr="000761F9">
        <w:rPr>
          <w:rFonts w:ascii="Consolas" w:eastAsia="Times New Roman" w:hAnsi="Consolas" w:cs="Times New Roman"/>
          <w:color w:val="B5CEA8"/>
          <w:sz w:val="21"/>
          <w:szCs w:val="21"/>
          <w:lang w:val="en-US"/>
        </w:rPr>
        <w:t>15</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//low d0-d3 camera</w:t>
      </w:r>
    </w:p>
    <w:p w14:paraId="704EE27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DDRD &amp;= ~</w:t>
      </w:r>
      <w:r w:rsidRPr="000761F9">
        <w:rPr>
          <w:rFonts w:ascii="Consolas" w:eastAsia="Times New Roman" w:hAnsi="Consolas" w:cs="Times New Roman"/>
          <w:color w:val="B5CEA8"/>
          <w:sz w:val="21"/>
          <w:szCs w:val="21"/>
          <w:lang w:val="en-US"/>
        </w:rPr>
        <w:t>252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//d7-d4 and interrupt pins</w:t>
      </w:r>
    </w:p>
    <w:p w14:paraId="1D52D3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3000</w:t>
      </w:r>
      <w:r w:rsidRPr="000761F9">
        <w:rPr>
          <w:rFonts w:ascii="Consolas" w:eastAsia="Times New Roman" w:hAnsi="Consolas" w:cs="Times New Roman"/>
          <w:color w:val="D4D4D4"/>
          <w:sz w:val="21"/>
          <w:szCs w:val="21"/>
          <w:lang w:val="en-US"/>
        </w:rPr>
        <w:t>);</w:t>
      </w:r>
    </w:p>
    <w:p w14:paraId="0D8257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5C6361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//set up twi for 100khz</w:t>
      </w:r>
    </w:p>
    <w:p w14:paraId="6B8E24B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3</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//disable prescaler for TWI (Two wire status register) Informa el estado de las acciones TWI</w:t>
      </w:r>
    </w:p>
    <w:p w14:paraId="4723F5F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TWBR = </w:t>
      </w:r>
      <w:r w:rsidRPr="000761F9">
        <w:rPr>
          <w:rFonts w:ascii="Consolas" w:eastAsia="Times New Roman" w:hAnsi="Consolas" w:cs="Times New Roman"/>
          <w:color w:val="B5CEA8"/>
          <w:sz w:val="21"/>
          <w:szCs w:val="21"/>
          <w:lang w:val="en-US"/>
        </w:rPr>
        <w:t>72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//set to 100khz (Two wire bit rate) controla la frecuencia de reloj (SCL)</w:t>
      </w:r>
    </w:p>
    <w:p w14:paraId="499F20D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78BC20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rPr>
        <w:t>//enable serial</w:t>
      </w:r>
    </w:p>
    <w:p w14:paraId="642AC45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//UBRR0H = 0; //High -------- INVESTIGAR, buscar como UART o USART de Arduino</w:t>
      </w:r>
    </w:p>
    <w:p w14:paraId="57BB631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//UBRR0L = 1;//Low --------- 0 = 2M baud rate. 1 = 1M baud. 3 = 0.5M. 7 = 250k 207 is 9600 baud rate.</w:t>
      </w:r>
    </w:p>
    <w:p w14:paraId="4AD67F7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1E4E4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//UBRR0 = 103;</w:t>
      </w:r>
    </w:p>
    <w:p w14:paraId="65302D9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//UCSR0A |= 2;//double speed aysnc</w:t>
      </w:r>
    </w:p>
    <w:p w14:paraId="0453037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//UCSR0B = (1 &lt;&lt; RXEN0) | (1 &lt;&lt; TXEN0);//Enable receiver and transmitter</w:t>
      </w:r>
    </w:p>
    <w:p w14:paraId="7FB8590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//UCSR0C = 6;//async 1 stop bit 8bit char no parity bits</w:t>
      </w:r>
    </w:p>
    <w:p w14:paraId="5E3D0E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675D842A"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09A432C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StringPgm</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 str){</w:t>
      </w:r>
    </w:p>
    <w:p w14:paraId="7B3D99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do</w:t>
      </w:r>
      <w:r w:rsidRPr="000761F9">
        <w:rPr>
          <w:rFonts w:ascii="Consolas" w:eastAsia="Times New Roman" w:hAnsi="Consolas" w:cs="Times New Roman"/>
          <w:color w:val="D4D4D4"/>
          <w:sz w:val="21"/>
          <w:szCs w:val="21"/>
          <w:lang w:val="en-US"/>
        </w:rPr>
        <w:t>{</w:t>
      </w:r>
    </w:p>
    <w:p w14:paraId="0532970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(!(UCSR0A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UDRE0)));</w:t>
      </w:r>
      <w:r w:rsidRPr="000761F9">
        <w:rPr>
          <w:rFonts w:ascii="Consolas" w:eastAsia="Times New Roman" w:hAnsi="Consolas" w:cs="Times New Roman"/>
          <w:color w:val="608B4E"/>
          <w:sz w:val="21"/>
          <w:szCs w:val="21"/>
          <w:lang w:val="en-US"/>
        </w:rPr>
        <w:t>//wait for byte to transmit</w:t>
      </w:r>
    </w:p>
    <w:p w14:paraId="00D7B6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UDR0 = </w:t>
      </w:r>
      <w:r w:rsidRPr="000761F9">
        <w:rPr>
          <w:rFonts w:ascii="Consolas" w:eastAsia="Times New Roman" w:hAnsi="Consolas" w:cs="Times New Roman"/>
          <w:color w:val="DCDCAA"/>
          <w:sz w:val="21"/>
          <w:szCs w:val="21"/>
          <w:lang w:val="en-US"/>
        </w:rPr>
        <w:t>pgm_read_byte_near</w:t>
      </w:r>
      <w:r w:rsidRPr="000761F9">
        <w:rPr>
          <w:rFonts w:ascii="Consolas" w:eastAsia="Times New Roman" w:hAnsi="Consolas" w:cs="Times New Roman"/>
          <w:color w:val="D4D4D4"/>
          <w:sz w:val="21"/>
          <w:szCs w:val="21"/>
          <w:lang w:val="en-US"/>
        </w:rPr>
        <w:t>(str);</w:t>
      </w:r>
    </w:p>
    <w:p w14:paraId="6E866AA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(!(UCSR0A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UDRE0)));</w:t>
      </w:r>
      <w:r w:rsidRPr="000761F9">
        <w:rPr>
          <w:rFonts w:ascii="Consolas" w:eastAsia="Times New Roman" w:hAnsi="Consolas" w:cs="Times New Roman"/>
          <w:color w:val="608B4E"/>
          <w:sz w:val="21"/>
          <w:szCs w:val="21"/>
          <w:lang w:val="en-US"/>
        </w:rPr>
        <w:t>//wait for byte to transmit</w:t>
      </w:r>
    </w:p>
    <w:p w14:paraId="35B7320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pgm_read_byte_near</w:t>
      </w:r>
      <w:r w:rsidRPr="000761F9">
        <w:rPr>
          <w:rFonts w:ascii="Consolas" w:eastAsia="Times New Roman" w:hAnsi="Consolas" w:cs="Times New Roman"/>
          <w:color w:val="D4D4D4"/>
          <w:sz w:val="21"/>
          <w:szCs w:val="21"/>
          <w:lang w:val="en-US"/>
        </w:rPr>
        <w:t>(++str));</w:t>
      </w:r>
    </w:p>
    <w:p w14:paraId="50084C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6963300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D36A6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static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captureImg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wg, </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hg){</w:t>
      </w:r>
    </w:p>
    <w:p w14:paraId="54ABF4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y, x;</w:t>
      </w:r>
    </w:p>
    <w:p w14:paraId="63CAF8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CA7F54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//StringPgm(PSTR("*RDY*"));</w:t>
      </w:r>
    </w:p>
    <w:p w14:paraId="5279CD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5BA975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8</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high</w:t>
      </w:r>
    </w:p>
    <w:p w14:paraId="024C1D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8</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low</w:t>
      </w:r>
    </w:p>
    <w:p w14:paraId="3D1762C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5342B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y = hg;</w:t>
      </w:r>
    </w:p>
    <w:p w14:paraId="7D67777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while</w:t>
      </w:r>
      <w:r w:rsidRPr="000761F9">
        <w:rPr>
          <w:rFonts w:ascii="Consolas" w:eastAsia="Times New Roman" w:hAnsi="Consolas" w:cs="Times New Roman"/>
          <w:color w:val="D4D4D4"/>
          <w:sz w:val="21"/>
          <w:szCs w:val="21"/>
        </w:rPr>
        <w:t xml:space="preserve"> (y--){</w:t>
      </w:r>
    </w:p>
    <w:p w14:paraId="055FE2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x = wg;</w:t>
      </w:r>
    </w:p>
    <w:p w14:paraId="4A8DD8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//while (!(PIND &amp; 256));//wait for high</w:t>
      </w:r>
    </w:p>
    <w:p w14:paraId="3EC7C3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(x--){</w:t>
      </w:r>
    </w:p>
    <w:p w14:paraId="10B269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low</w:t>
      </w:r>
    </w:p>
    <w:p w14:paraId="277406A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608B4E"/>
          <w:sz w:val="21"/>
          <w:szCs w:val="21"/>
          <w:lang w:val="en-US"/>
        </w:rPr>
        <w:t>//UDR0 = (PINC &amp; 15) | (PIND &amp; 240);</w:t>
      </w:r>
    </w:p>
    <w:p w14:paraId="293068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//UDR0 = 'A';</w:t>
      </w:r>
    </w:p>
    <w:p w14:paraId="4122C7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datos = (PINC &amp; </w:t>
      </w:r>
      <w:r w:rsidRPr="000761F9">
        <w:rPr>
          <w:rFonts w:ascii="Consolas" w:eastAsia="Times New Roman" w:hAnsi="Consolas" w:cs="Times New Roman"/>
          <w:color w:val="B5CEA8"/>
          <w:sz w:val="21"/>
          <w:szCs w:val="21"/>
          <w:lang w:val="en-US"/>
        </w:rPr>
        <w:t>15</w:t>
      </w:r>
      <w:r w:rsidRPr="000761F9">
        <w:rPr>
          <w:rFonts w:ascii="Consolas" w:eastAsia="Times New Roman" w:hAnsi="Consolas" w:cs="Times New Roman"/>
          <w:color w:val="D4D4D4"/>
          <w:sz w:val="21"/>
          <w:szCs w:val="21"/>
          <w:lang w:val="en-US"/>
        </w:rPr>
        <w:t xml:space="preserve">) | (PIND &amp; </w:t>
      </w:r>
      <w:r w:rsidRPr="000761F9">
        <w:rPr>
          <w:rFonts w:ascii="Consolas" w:eastAsia="Times New Roman" w:hAnsi="Consolas" w:cs="Times New Roman"/>
          <w:color w:val="B5CEA8"/>
          <w:sz w:val="21"/>
          <w:szCs w:val="21"/>
          <w:lang w:val="en-US"/>
        </w:rPr>
        <w:t>240</w:t>
      </w:r>
      <w:r w:rsidRPr="000761F9">
        <w:rPr>
          <w:rFonts w:ascii="Consolas" w:eastAsia="Times New Roman" w:hAnsi="Consolas" w:cs="Times New Roman"/>
          <w:color w:val="D4D4D4"/>
          <w:sz w:val="21"/>
          <w:szCs w:val="21"/>
          <w:lang w:val="en-US"/>
        </w:rPr>
        <w:t>);</w:t>
      </w:r>
    </w:p>
    <w:p w14:paraId="6E5447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"AT+CIPSEND=4</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325107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ESP.</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(datos);</w:t>
      </w:r>
    </w:p>
    <w:p w14:paraId="6997FF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//while (!(UCSR0A &amp; (1 &lt;&lt; UDRE0)));//wait for byte to transmit</w:t>
      </w:r>
    </w:p>
    <w:p w14:paraId="07367B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501CCC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high</w:t>
      </w:r>
    </w:p>
    <w:p w14:paraId="7BD60FC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low</w:t>
      </w:r>
    </w:p>
    <w:p w14:paraId="5E28C1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high</w:t>
      </w:r>
    </w:p>
    <w:p w14:paraId="5C9714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B02BB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while ((PIND &amp; 256));//wait for low</w:t>
      </w:r>
    </w:p>
    <w:p w14:paraId="22DC08C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6E489FA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rPr>
        <w:t>_delay_ms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100</w:t>
      </w:r>
      <w:r w:rsidRPr="000761F9">
        <w:rPr>
          <w:rFonts w:ascii="Consolas" w:eastAsia="Times New Roman" w:hAnsi="Consolas" w:cs="Times New Roman"/>
          <w:color w:val="D4D4D4"/>
          <w:sz w:val="21"/>
          <w:szCs w:val="21"/>
        </w:rPr>
        <w:t>);</w:t>
      </w:r>
    </w:p>
    <w:p w14:paraId="732134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5BD544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1FAE4A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void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setup</w:t>
      </w:r>
      <w:r w:rsidRPr="000761F9">
        <w:rPr>
          <w:rFonts w:ascii="Consolas" w:eastAsia="Times New Roman" w:hAnsi="Consolas" w:cs="Times New Roman"/>
          <w:color w:val="D4D4D4"/>
          <w:sz w:val="21"/>
          <w:szCs w:val="21"/>
        </w:rPr>
        <w:t>(){</w:t>
      </w:r>
    </w:p>
    <w:p w14:paraId="7C7019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7382FE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//sendData("AT+RST\r\n", 0); //Reseteo de modulo</w:t>
      </w:r>
    </w:p>
    <w:p w14:paraId="03780F3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//sendData("AT+CIOBAUD=115200\r\n", 0); // Configuro la velocidad en baudios</w:t>
      </w:r>
    </w:p>
    <w:p w14:paraId="2FECB4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//Serial.println("-------FIN CONFIG VELNUEVA------");</w:t>
      </w:r>
    </w:p>
    <w:p w14:paraId="26CEE45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xml:space="preserve">//ESP.begin(VELNUEVA);  </w:t>
      </w:r>
    </w:p>
    <w:p w14:paraId="6A19BD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//sendData("AT+CIPSTART=\"UDP\",\"192.168.4.2\",50494",0); //Establecer conexion con el IP/Puerto</w:t>
      </w:r>
    </w:p>
    <w:p w14:paraId="787B92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//Serial.println("-------conexion UDP------");</w:t>
      </w:r>
    </w:p>
    <w:p w14:paraId="379E34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//sendData("AT+CIPSTATUS",1000);</w:t>
      </w:r>
    </w:p>
    <w:p w14:paraId="4B537B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rPr>
        <w:t>//armarBuffer(frame,0,MAX-1);</w:t>
      </w:r>
    </w:p>
    <w:p w14:paraId="5CBBEC3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3060FF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Configuración de camara y captura de imagenes</w:t>
      </w:r>
    </w:p>
    <w:p w14:paraId="1446DE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7DDA23F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19200</w:t>
      </w:r>
      <w:r w:rsidRPr="000761F9">
        <w:rPr>
          <w:rFonts w:ascii="Consolas" w:eastAsia="Times New Roman" w:hAnsi="Consolas" w:cs="Times New Roman"/>
          <w:color w:val="D4D4D4"/>
          <w:sz w:val="21"/>
          <w:szCs w:val="21"/>
        </w:rPr>
        <w:t>);</w:t>
      </w:r>
    </w:p>
    <w:p w14:paraId="34A271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//Configuracion de modulo Wifi</w:t>
      </w:r>
    </w:p>
    <w:p w14:paraId="56E0939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ESP.</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115200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//Setea la velocidad en la que va a trabajar el modulo</w:t>
      </w:r>
    </w:p>
    <w:p w14:paraId="008C2B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"-------Camara configurada------"</w:t>
      </w:r>
      <w:r w:rsidRPr="000761F9">
        <w:rPr>
          <w:rFonts w:ascii="Consolas" w:eastAsia="Times New Roman" w:hAnsi="Consolas" w:cs="Times New Roman"/>
          <w:color w:val="D4D4D4"/>
          <w:sz w:val="21"/>
          <w:szCs w:val="21"/>
        </w:rPr>
        <w:t>);</w:t>
      </w:r>
    </w:p>
    <w:p w14:paraId="1C5AA2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5C2A191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5611AAB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comandosAT</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conf){</w:t>
      </w:r>
    </w:p>
    <w:p w14:paraId="7ECFDD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"---------Comandos AT-------"</w:t>
      </w:r>
      <w:r w:rsidRPr="000761F9">
        <w:rPr>
          <w:rFonts w:ascii="Consolas" w:eastAsia="Times New Roman" w:hAnsi="Consolas" w:cs="Times New Roman"/>
          <w:color w:val="D4D4D4"/>
          <w:sz w:val="21"/>
          <w:szCs w:val="21"/>
          <w:lang w:val="en-US"/>
        </w:rPr>
        <w:t>);</w:t>
      </w:r>
    </w:p>
    <w:p w14:paraId="078232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(conf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28E1E59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(ESP.</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7D3287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c = ESP.</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 ;</w:t>
      </w:r>
    </w:p>
    <w:p w14:paraId="167802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(c);</w:t>
      </w:r>
    </w:p>
    <w:p w14:paraId="15064F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E2327D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15BCA2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c = Serial.</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00BA71F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ESP.</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(c);</w:t>
      </w:r>
    </w:p>
    <w:p w14:paraId="0BB2C86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(c==</w:t>
      </w:r>
      <w:r w:rsidRPr="000761F9">
        <w:rPr>
          <w:rFonts w:ascii="Consolas" w:eastAsia="Times New Roman" w:hAnsi="Consolas" w:cs="Times New Roman"/>
          <w:color w:val="CE9178"/>
          <w:sz w:val="21"/>
          <w:szCs w:val="21"/>
          <w:lang w:val="en-US"/>
        </w:rPr>
        <w:t>'X'</w:t>
      </w:r>
      <w:r w:rsidRPr="000761F9">
        <w:rPr>
          <w:rFonts w:ascii="Consolas" w:eastAsia="Times New Roman" w:hAnsi="Consolas" w:cs="Times New Roman"/>
          <w:color w:val="D4D4D4"/>
          <w:sz w:val="21"/>
          <w:szCs w:val="21"/>
          <w:lang w:val="en-US"/>
        </w:rPr>
        <w:t>){</w:t>
      </w:r>
    </w:p>
    <w:p w14:paraId="64BEEF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0BFDF0D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80E40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5C0DBC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2BC74E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2DD95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arduinoUnoInut</w:t>
      </w:r>
      <w:r w:rsidRPr="000761F9">
        <w:rPr>
          <w:rFonts w:ascii="Consolas" w:eastAsia="Times New Roman" w:hAnsi="Consolas" w:cs="Times New Roman"/>
          <w:color w:val="D4D4D4"/>
          <w:sz w:val="21"/>
          <w:szCs w:val="21"/>
          <w:lang w:val="en-US"/>
        </w:rPr>
        <w:t>();</w:t>
      </w:r>
    </w:p>
    <w:p w14:paraId="69B5FE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"-------Paso arduinoUnoInut------"</w:t>
      </w:r>
      <w:r w:rsidRPr="000761F9">
        <w:rPr>
          <w:rFonts w:ascii="Consolas" w:eastAsia="Times New Roman" w:hAnsi="Consolas" w:cs="Times New Roman"/>
          <w:color w:val="D4D4D4"/>
          <w:sz w:val="21"/>
          <w:szCs w:val="21"/>
          <w:lang w:val="en-US"/>
        </w:rPr>
        <w:t>);</w:t>
      </w:r>
    </w:p>
    <w:p w14:paraId="05E87F9A"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CDCAA"/>
          <w:sz w:val="21"/>
          <w:szCs w:val="21"/>
          <w:lang w:val="en-US"/>
        </w:rPr>
        <w:t>camInit</w:t>
      </w:r>
      <w:r w:rsidRPr="008B416B">
        <w:rPr>
          <w:rFonts w:ascii="Consolas" w:eastAsia="Times New Roman" w:hAnsi="Consolas" w:cs="Times New Roman"/>
          <w:color w:val="D4D4D4"/>
          <w:sz w:val="21"/>
          <w:szCs w:val="21"/>
          <w:lang w:val="en-US"/>
        </w:rPr>
        <w:t>();</w:t>
      </w:r>
    </w:p>
    <w:p w14:paraId="4373E4F4"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Serial.</w:t>
      </w:r>
      <w:r w:rsidRPr="008B416B">
        <w:rPr>
          <w:rFonts w:ascii="Consolas" w:eastAsia="Times New Roman" w:hAnsi="Consolas" w:cs="Times New Roman"/>
          <w:color w:val="DCDCAA"/>
          <w:sz w:val="21"/>
          <w:szCs w:val="21"/>
          <w:lang w:val="en-US"/>
        </w:rPr>
        <w:t>println</w:t>
      </w:r>
      <w:r w:rsidRPr="008B416B">
        <w:rPr>
          <w:rFonts w:ascii="Consolas" w:eastAsia="Times New Roman" w:hAnsi="Consolas" w:cs="Times New Roman"/>
          <w:color w:val="D4D4D4"/>
          <w:sz w:val="21"/>
          <w:szCs w:val="21"/>
          <w:lang w:val="en-US"/>
        </w:rPr>
        <w:t>(</w:t>
      </w:r>
      <w:r w:rsidRPr="008B416B">
        <w:rPr>
          <w:rFonts w:ascii="Consolas" w:eastAsia="Times New Roman" w:hAnsi="Consolas" w:cs="Times New Roman"/>
          <w:color w:val="CE9178"/>
          <w:sz w:val="21"/>
          <w:szCs w:val="21"/>
          <w:lang w:val="en-US"/>
        </w:rPr>
        <w:t>"-------Paso camInit------"</w:t>
      </w:r>
      <w:r w:rsidRPr="008B416B">
        <w:rPr>
          <w:rFonts w:ascii="Consolas" w:eastAsia="Times New Roman" w:hAnsi="Consolas" w:cs="Times New Roman"/>
          <w:color w:val="D4D4D4"/>
          <w:sz w:val="21"/>
          <w:szCs w:val="21"/>
          <w:lang w:val="en-US"/>
        </w:rPr>
        <w:t>);</w:t>
      </w:r>
    </w:p>
    <w:p w14:paraId="50232C59"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CDCAA"/>
          <w:sz w:val="21"/>
          <w:szCs w:val="21"/>
          <w:lang w:val="en-US"/>
        </w:rPr>
        <w:t>setRes</w:t>
      </w:r>
      <w:r w:rsidRPr="008B416B">
        <w:rPr>
          <w:rFonts w:ascii="Consolas" w:eastAsia="Times New Roman" w:hAnsi="Consolas" w:cs="Times New Roman"/>
          <w:color w:val="D4D4D4"/>
          <w:sz w:val="21"/>
          <w:szCs w:val="21"/>
          <w:lang w:val="en-US"/>
        </w:rPr>
        <w:t>();</w:t>
      </w:r>
    </w:p>
    <w:p w14:paraId="706925A6"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Serial.</w:t>
      </w:r>
      <w:r w:rsidRPr="008B416B">
        <w:rPr>
          <w:rFonts w:ascii="Consolas" w:eastAsia="Times New Roman" w:hAnsi="Consolas" w:cs="Times New Roman"/>
          <w:color w:val="DCDCAA"/>
          <w:sz w:val="21"/>
          <w:szCs w:val="21"/>
          <w:lang w:val="en-US"/>
        </w:rPr>
        <w:t>println</w:t>
      </w:r>
      <w:r w:rsidRPr="008B416B">
        <w:rPr>
          <w:rFonts w:ascii="Consolas" w:eastAsia="Times New Roman" w:hAnsi="Consolas" w:cs="Times New Roman"/>
          <w:color w:val="D4D4D4"/>
          <w:sz w:val="21"/>
          <w:szCs w:val="21"/>
          <w:lang w:val="en-US"/>
        </w:rPr>
        <w:t>(</w:t>
      </w:r>
      <w:r w:rsidRPr="008B416B">
        <w:rPr>
          <w:rFonts w:ascii="Consolas" w:eastAsia="Times New Roman" w:hAnsi="Consolas" w:cs="Times New Roman"/>
          <w:color w:val="CE9178"/>
          <w:sz w:val="21"/>
          <w:szCs w:val="21"/>
          <w:lang w:val="en-US"/>
        </w:rPr>
        <w:t>"-------Paso setRes------"</w:t>
      </w:r>
      <w:r w:rsidRPr="008B416B">
        <w:rPr>
          <w:rFonts w:ascii="Consolas" w:eastAsia="Times New Roman" w:hAnsi="Consolas" w:cs="Times New Roman"/>
          <w:color w:val="D4D4D4"/>
          <w:sz w:val="21"/>
          <w:szCs w:val="21"/>
          <w:lang w:val="en-US"/>
        </w:rPr>
        <w:t>);</w:t>
      </w:r>
    </w:p>
    <w:p w14:paraId="0CD650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setColor</w:t>
      </w:r>
      <w:r w:rsidRPr="000761F9">
        <w:rPr>
          <w:rFonts w:ascii="Consolas" w:eastAsia="Times New Roman" w:hAnsi="Consolas" w:cs="Times New Roman"/>
          <w:color w:val="D4D4D4"/>
          <w:sz w:val="21"/>
          <w:szCs w:val="21"/>
          <w:lang w:val="en-US"/>
        </w:rPr>
        <w:t>();</w:t>
      </w:r>
    </w:p>
    <w:p w14:paraId="14EABB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"-------Paso setColor------"</w:t>
      </w:r>
      <w:r w:rsidRPr="000761F9">
        <w:rPr>
          <w:rFonts w:ascii="Consolas" w:eastAsia="Times New Roman" w:hAnsi="Consolas" w:cs="Times New Roman"/>
          <w:color w:val="D4D4D4"/>
          <w:sz w:val="21"/>
          <w:szCs w:val="21"/>
          <w:lang w:val="en-US"/>
        </w:rPr>
        <w:t>);</w:t>
      </w:r>
    </w:p>
    <w:p w14:paraId="0C1516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11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//Earlier it had the value: wrReg(0x11, 12); New version works better for me :) !!!!</w:t>
      </w:r>
    </w:p>
    <w:p w14:paraId="20144B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conf;</w:t>
      </w:r>
    </w:p>
    <w:p w14:paraId="459DBD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F6BA2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6F44DF9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04353D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loop</w:t>
      </w:r>
      <w:r w:rsidRPr="000761F9">
        <w:rPr>
          <w:rFonts w:ascii="Consolas" w:eastAsia="Times New Roman" w:hAnsi="Consolas" w:cs="Times New Roman"/>
          <w:color w:val="D4D4D4"/>
          <w:sz w:val="21"/>
          <w:szCs w:val="21"/>
          <w:lang w:val="en-US"/>
        </w:rPr>
        <w:t>(){</w:t>
      </w:r>
    </w:p>
    <w:p w14:paraId="71F435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DCDCAA"/>
          <w:sz w:val="21"/>
          <w:szCs w:val="21"/>
          <w:lang w:val="en-US"/>
        </w:rPr>
        <w:t>comandosAT</w:t>
      </w:r>
      <w:r w:rsidRPr="000761F9">
        <w:rPr>
          <w:rFonts w:ascii="Consolas" w:eastAsia="Times New Roman" w:hAnsi="Consolas" w:cs="Times New Roman"/>
          <w:color w:val="D4D4D4"/>
          <w:sz w:val="21"/>
          <w:szCs w:val="21"/>
          <w:lang w:val="en-US"/>
        </w:rPr>
        <w:t>(conf);</w:t>
      </w:r>
    </w:p>
    <w:p w14:paraId="40C0B30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3BA08D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rPr>
        <w:t>captureImg</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320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240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320x240 formato por defecto</w:t>
      </w:r>
    </w:p>
    <w:p w14:paraId="19603FD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1C7CD4C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conf=</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7BFB6A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7743B163" w14:textId="77777777" w:rsidR="00285D66" w:rsidRDefault="00285D66" w:rsidP="00285D66">
      <w:pPr>
        <w:rPr>
          <w:b/>
          <w:color w:val="538DD4"/>
        </w:rPr>
      </w:pPr>
      <w:r>
        <w:br w:type="page"/>
      </w:r>
    </w:p>
    <w:p w14:paraId="7AF9288F" w14:textId="77777777" w:rsidR="00285D66" w:rsidRPr="000D161B" w:rsidRDefault="00285D66" w:rsidP="000D161B">
      <w:pPr>
        <w:pStyle w:val="Ttulo2"/>
        <w:rPr>
          <w:b/>
          <w:sz w:val="32"/>
          <w:szCs w:val="32"/>
        </w:rPr>
      </w:pPr>
      <w:bookmarkStart w:id="492" w:name="_Toc509667222"/>
      <w:r w:rsidRPr="000D161B">
        <w:rPr>
          <w:b/>
          <w:sz w:val="32"/>
          <w:szCs w:val="32"/>
        </w:rPr>
        <w:lastRenderedPageBreak/>
        <w:t>Caso de prueba Módulo Bluetooth HC05-01</w:t>
      </w:r>
      <w:bookmarkEnd w:id="492"/>
    </w:p>
    <w:p w14:paraId="4395F10E" w14:textId="77777777" w:rsidR="00285D66" w:rsidRPr="00D26A6D"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148F9E78"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6A4D90B5"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CB55BCD" w14:textId="77777777" w:rsidR="00285D66" w:rsidRDefault="00285D66" w:rsidP="00285D66">
            <w:pPr>
              <w:jc w:val="center"/>
            </w:pPr>
            <w:r>
              <w:t>Probar la velocidad del Bluetooth</w:t>
            </w:r>
          </w:p>
        </w:tc>
      </w:tr>
      <w:tr w:rsidR="00285D66" w14:paraId="2A9DFA7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4BF10A6" w14:textId="77777777" w:rsidR="00285D66" w:rsidRDefault="00285D66" w:rsidP="00285D66">
            <w:pPr>
              <w:jc w:val="center"/>
              <w:rPr>
                <w:b/>
              </w:rPr>
            </w:pPr>
            <w:r>
              <w:rPr>
                <w:b/>
              </w:rPr>
              <w:t>Identificador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0EE8CD8" w14:textId="77777777" w:rsidR="00285D66" w:rsidRDefault="00285D66" w:rsidP="00285D66">
            <w:pPr>
              <w:jc w:val="center"/>
            </w:pPr>
            <w:r>
              <w:t>BluetoothHC05-01-pruebaVelocidad</w:t>
            </w:r>
          </w:p>
        </w:tc>
      </w:tr>
      <w:tr w:rsidR="00285D66" w14:paraId="2A66433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99E38FE"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5FD1DA0" w14:textId="77777777" w:rsidR="00285D66" w:rsidRDefault="00285D66" w:rsidP="00285D66">
            <w:pPr>
              <w:jc w:val="center"/>
            </w:pPr>
            <w:r>
              <w:t>Comunicación por Bluetooth</w:t>
            </w:r>
          </w:p>
        </w:tc>
      </w:tr>
      <w:tr w:rsidR="00285D66" w14:paraId="67D73EA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02C6DE4"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3809B6C" w14:textId="77777777" w:rsidR="00285D66" w:rsidRDefault="00285D66" w:rsidP="00285D66">
            <w:pPr>
              <w:jc w:val="center"/>
            </w:pPr>
            <w:r>
              <w:t>Determinar la velocidad máxima de transferencia</w:t>
            </w:r>
          </w:p>
        </w:tc>
      </w:tr>
      <w:tr w:rsidR="00285D66" w14:paraId="37CB973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8C2E6A"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7DD81DB" w14:textId="77777777" w:rsidR="00285D66" w:rsidRDefault="00285D66" w:rsidP="00285D66">
            <w:pPr>
              <w:jc w:val="center"/>
            </w:pPr>
            <w:r>
              <w:t>Se desea verificar la velocidad de conectividad que se puede alcanzar entre una computadora con Bluetooth y el Arduino conectado al HC05</w:t>
            </w:r>
          </w:p>
        </w:tc>
      </w:tr>
      <w:tr w:rsidR="00285D66" w14:paraId="30CE9DB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875A91F"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4E5D94F" w14:textId="77777777" w:rsidR="00285D66" w:rsidRDefault="00285D66" w:rsidP="00285D66">
            <w:pPr>
              <w:jc w:val="center"/>
            </w:pPr>
            <w:r>
              <w:t>Alcanzar una velocidad que permita transmitir 10 fps con un tamaño de 300kb por segundo, mínimamente</w:t>
            </w:r>
          </w:p>
        </w:tc>
      </w:tr>
      <w:tr w:rsidR="00285D66" w14:paraId="311DAC9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1864730"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765A2A7" w14:textId="77777777" w:rsidR="00285D66" w:rsidRDefault="00285D66" w:rsidP="00285D66">
            <w:pPr>
              <w:jc w:val="center"/>
            </w:pPr>
            <w:r>
              <w:t>No alcanzar la velocidad requerida de fps</w:t>
            </w:r>
          </w:p>
        </w:tc>
      </w:tr>
      <w:tr w:rsidR="00285D66" w14:paraId="077CD2D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A724274"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C6C436D" w14:textId="77777777" w:rsidR="00285D66" w:rsidRDefault="00285D66" w:rsidP="00285D66">
            <w:pPr>
              <w:jc w:val="center"/>
            </w:pPr>
            <w:r>
              <w:t>Testear un entorno sin obstáculos y línea visual.</w:t>
            </w:r>
          </w:p>
          <w:p w14:paraId="1063A8AF" w14:textId="77777777" w:rsidR="00285D66" w:rsidRDefault="00285D66" w:rsidP="00285D66">
            <w:pPr>
              <w:jc w:val="center"/>
            </w:pPr>
            <w:r>
              <w:t>Establecer la mayor velocidad posible de baudios de transmisión</w:t>
            </w:r>
          </w:p>
          <w:p w14:paraId="5A4AED42" w14:textId="77777777" w:rsidR="00285D66" w:rsidRDefault="00285D66" w:rsidP="00285D66">
            <w:pPr>
              <w:jc w:val="center"/>
            </w:pPr>
          </w:p>
        </w:tc>
      </w:tr>
      <w:tr w:rsidR="00285D66" w14:paraId="0F92767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AB18873"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7CC97C4" w14:textId="77777777" w:rsidR="00285D66" w:rsidRDefault="00285D66" w:rsidP="00285D66">
            <w:pPr>
              <w:jc w:val="center"/>
            </w:pPr>
            <w:r>
              <w:t>Módulo arduino UNO</w:t>
            </w:r>
          </w:p>
          <w:p w14:paraId="2EE71AF0" w14:textId="77777777" w:rsidR="00285D66" w:rsidRDefault="00285D66" w:rsidP="00285D66">
            <w:pPr>
              <w:jc w:val="center"/>
            </w:pPr>
            <w:r>
              <w:t>BT HC05</w:t>
            </w:r>
          </w:p>
          <w:p w14:paraId="73012FC4" w14:textId="77777777" w:rsidR="00285D66" w:rsidRDefault="00285D66" w:rsidP="00285D66">
            <w:pPr>
              <w:jc w:val="center"/>
            </w:pPr>
            <w:r>
              <w:t>Cables Hembra-Macho (x6)</w:t>
            </w:r>
          </w:p>
        </w:tc>
      </w:tr>
      <w:tr w:rsidR="00285D66" w14:paraId="59820C7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0D70A8C"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4BC5E7F" w14:textId="77777777" w:rsidR="00285D66" w:rsidRDefault="00285D66" w:rsidP="00285D66">
            <w:pPr>
              <w:jc w:val="center"/>
            </w:pPr>
            <w:r>
              <w:t>Schlapp-Mansilla</w:t>
            </w:r>
          </w:p>
        </w:tc>
      </w:tr>
      <w:tr w:rsidR="00285D66" w14:paraId="24F8C91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D255732"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8EFFD1" w14:textId="77777777" w:rsidR="00285D66" w:rsidRDefault="00285D66" w:rsidP="00285D66">
            <w:pPr>
              <w:jc w:val="center"/>
            </w:pPr>
            <w:r>
              <w:t>8-3-2017</w:t>
            </w:r>
          </w:p>
        </w:tc>
      </w:tr>
      <w:tr w:rsidR="00285D66" w14:paraId="1176961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74690B3"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92A2912" w14:textId="77777777" w:rsidR="00285D66" w:rsidRDefault="00285D66" w:rsidP="00285D66">
            <w:pPr>
              <w:jc w:val="center"/>
            </w:pPr>
            <w:r>
              <w:t xml:space="preserve">Se estableció la comunicación entre los módulos Bluetooth, Arduino&lt;-&gt; PC. La prueba no fue exitosa. Se alcanzó una velocidad de transmisión de 1,17kb/sg. </w:t>
            </w:r>
          </w:p>
        </w:tc>
      </w:tr>
      <w:tr w:rsidR="00285D66" w14:paraId="0515BDD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D68E88B" w14:textId="77777777" w:rsidR="00285D66" w:rsidRDefault="00285D66" w:rsidP="00285D66">
            <w:pPr>
              <w:jc w:val="center"/>
              <w:rPr>
                <w:b/>
              </w:rPr>
            </w:pPr>
            <w:r>
              <w:rPr>
                <w:b/>
              </w:rPr>
              <w:t>Código fuente</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CADDD76" w14:textId="77777777" w:rsidR="00285D66" w:rsidRDefault="00285D66" w:rsidP="00285D66">
            <w:pPr>
              <w:jc w:val="center"/>
            </w:pPr>
            <w:r>
              <w:t>ComunicaciónBluetooth.ino</w:t>
            </w:r>
          </w:p>
        </w:tc>
      </w:tr>
      <w:tr w:rsidR="00285D66" w14:paraId="659FB66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E2120B3"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7F037F6" w14:textId="77777777" w:rsidR="00285D66" w:rsidRDefault="00285D66" w:rsidP="00285D66">
            <w:pPr>
              <w:rPr>
                <w:i/>
                <w:color w:val="2E74B5"/>
              </w:rPr>
            </w:pPr>
            <w:r>
              <w:rPr>
                <w:i/>
                <w:noProof/>
                <w:color w:val="2E74B5"/>
              </w:rPr>
              <w:drawing>
                <wp:inline distT="114300" distB="114300" distL="114300" distR="114300" wp14:anchorId="72828CDF" wp14:editId="15633F6D">
                  <wp:extent cx="3548063" cy="3548063"/>
                  <wp:effectExtent l="0" t="0" r="0" b="0"/>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1"/>
                          <a:srcRect/>
                          <a:stretch>
                            <a:fillRect/>
                          </a:stretch>
                        </pic:blipFill>
                        <pic:spPr>
                          <a:xfrm>
                            <a:off x="0" y="0"/>
                            <a:ext cx="3548063" cy="3548063"/>
                          </a:xfrm>
                          <a:prstGeom prst="rect">
                            <a:avLst/>
                          </a:prstGeom>
                          <a:ln/>
                        </pic:spPr>
                      </pic:pic>
                    </a:graphicData>
                  </a:graphic>
                </wp:inline>
              </w:drawing>
            </w:r>
          </w:p>
        </w:tc>
      </w:tr>
      <w:tr w:rsidR="00285D66" w14:paraId="2BE5A9F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B2565AF"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4BAC35E" w14:textId="77777777" w:rsidR="00285D66" w:rsidRDefault="00285D66" w:rsidP="00285D66">
            <w:pPr>
              <w:rPr>
                <w:i/>
                <w:color w:val="2E74B5"/>
              </w:rPr>
            </w:pPr>
            <w:r>
              <w:rPr>
                <w:i/>
                <w:noProof/>
                <w:color w:val="2E74B5"/>
              </w:rPr>
              <w:drawing>
                <wp:inline distT="114300" distB="114300" distL="114300" distR="114300" wp14:anchorId="1B84E82E" wp14:editId="54CBED4C">
                  <wp:extent cx="4200525" cy="2209800"/>
                  <wp:effectExtent l="0" t="0" r="0" b="0"/>
                  <wp:docPr id="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2"/>
                          <a:srcRect/>
                          <a:stretch>
                            <a:fillRect/>
                          </a:stretch>
                        </pic:blipFill>
                        <pic:spPr>
                          <a:xfrm>
                            <a:off x="0" y="0"/>
                            <a:ext cx="4200525" cy="2209800"/>
                          </a:xfrm>
                          <a:prstGeom prst="rect">
                            <a:avLst/>
                          </a:prstGeom>
                          <a:ln/>
                        </pic:spPr>
                      </pic:pic>
                    </a:graphicData>
                  </a:graphic>
                </wp:inline>
              </w:drawing>
            </w:r>
          </w:p>
        </w:tc>
      </w:tr>
    </w:tbl>
    <w:p w14:paraId="24B73BA2" w14:textId="77777777" w:rsidR="00285D66" w:rsidRDefault="00285D66" w:rsidP="00285D66"/>
    <w:p w14:paraId="24777ED5" w14:textId="77777777" w:rsidR="00285D66" w:rsidRDefault="00285D66" w:rsidP="00285D66">
      <w:r>
        <w:br w:type="page"/>
      </w:r>
    </w:p>
    <w:p w14:paraId="17498813" w14:textId="77777777" w:rsidR="00285D66" w:rsidRPr="00761EDE" w:rsidRDefault="00285D66" w:rsidP="00761EDE">
      <w:pPr>
        <w:pStyle w:val="Ttulo3"/>
        <w:rPr>
          <w:b w:val="0"/>
          <w:sz w:val="28"/>
          <w:szCs w:val="28"/>
        </w:rPr>
      </w:pPr>
      <w:bookmarkStart w:id="493" w:name="_Toc509667223"/>
      <w:r w:rsidRPr="00761EDE">
        <w:rPr>
          <w:b w:val="0"/>
          <w:sz w:val="28"/>
          <w:szCs w:val="28"/>
        </w:rPr>
        <w:lastRenderedPageBreak/>
        <w:t>Comunicación Bluetooth.ino</w:t>
      </w:r>
      <w:bookmarkEnd w:id="493"/>
    </w:p>
    <w:p w14:paraId="7AF5FA7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C586C0"/>
          <w:sz w:val="21"/>
          <w:szCs w:val="21"/>
        </w:rPr>
        <w:t>#include</w:t>
      </w:r>
      <w:r w:rsidRPr="003A63CD">
        <w:rPr>
          <w:rFonts w:ascii="Consolas" w:eastAsia="Times New Roman" w:hAnsi="Consolas" w:cs="Times New Roman"/>
          <w:color w:val="569CD6"/>
          <w:sz w:val="21"/>
          <w:szCs w:val="21"/>
        </w:rPr>
        <w:t xml:space="preserve"> </w:t>
      </w:r>
      <w:r w:rsidRPr="003A63CD">
        <w:rPr>
          <w:rFonts w:ascii="Consolas" w:eastAsia="Times New Roman" w:hAnsi="Consolas" w:cs="Times New Roman"/>
          <w:color w:val="CE9178"/>
          <w:sz w:val="21"/>
          <w:szCs w:val="21"/>
        </w:rPr>
        <w:t>&lt;SoftwareSerial.h&gt;</w:t>
      </w:r>
    </w:p>
    <w:p w14:paraId="4995D46F"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p>
    <w:p w14:paraId="14038B41"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 xml:space="preserve">SoftwareSerial </w:t>
      </w:r>
      <w:r w:rsidRPr="003A63CD">
        <w:rPr>
          <w:rFonts w:ascii="Consolas" w:eastAsia="Times New Roman" w:hAnsi="Consolas" w:cs="Times New Roman"/>
          <w:color w:val="DCDCAA"/>
          <w:sz w:val="21"/>
          <w:szCs w:val="21"/>
          <w:lang w:val="en-US"/>
        </w:rPr>
        <w:t>bluetooth</w:t>
      </w:r>
      <w:r w:rsidRPr="003A63CD">
        <w:rPr>
          <w:rFonts w:ascii="Consolas" w:eastAsia="Times New Roman" w:hAnsi="Consolas" w:cs="Times New Roman"/>
          <w:color w:val="D4D4D4"/>
          <w:sz w:val="21"/>
          <w:szCs w:val="21"/>
          <w:lang w:val="en-US"/>
        </w:rPr>
        <w:t>(</w:t>
      </w:r>
      <w:r w:rsidRPr="003A63CD">
        <w:rPr>
          <w:rFonts w:ascii="Consolas" w:eastAsia="Times New Roman" w:hAnsi="Consolas" w:cs="Times New Roman"/>
          <w:color w:val="B5CEA8"/>
          <w:sz w:val="21"/>
          <w:szCs w:val="21"/>
          <w:lang w:val="en-US"/>
        </w:rPr>
        <w:t>10</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B5CEA8"/>
          <w:sz w:val="21"/>
          <w:szCs w:val="21"/>
          <w:lang w:val="en-US"/>
        </w:rPr>
        <w:t>11</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608B4E"/>
          <w:sz w:val="21"/>
          <w:szCs w:val="21"/>
          <w:lang w:val="en-US"/>
        </w:rPr>
        <w:t>// RX, TX</w:t>
      </w:r>
    </w:p>
    <w:p w14:paraId="670209CA"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cont;</w:t>
      </w:r>
    </w:p>
    <w:p w14:paraId="543E67AB"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tiempoini;</w:t>
      </w:r>
    </w:p>
    <w:p w14:paraId="791BEA6D"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EFD5999"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void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DCDCAA"/>
          <w:sz w:val="21"/>
          <w:szCs w:val="21"/>
          <w:lang w:val="en-US"/>
        </w:rPr>
        <w:t>setup</w:t>
      </w:r>
      <w:r w:rsidRPr="003A63CD">
        <w:rPr>
          <w:rFonts w:ascii="Consolas" w:eastAsia="Times New Roman" w:hAnsi="Consolas" w:cs="Times New Roman"/>
          <w:color w:val="D4D4D4"/>
          <w:sz w:val="21"/>
          <w:szCs w:val="21"/>
          <w:lang w:val="en-US"/>
        </w:rPr>
        <w:t>()</w:t>
      </w:r>
    </w:p>
    <w:p w14:paraId="1863221E"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w:t>
      </w:r>
    </w:p>
    <w:p w14:paraId="2E20A314"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Serial.</w:t>
      </w:r>
      <w:r w:rsidRPr="003A63CD">
        <w:rPr>
          <w:rFonts w:ascii="Consolas" w:eastAsia="Times New Roman" w:hAnsi="Consolas" w:cs="Times New Roman"/>
          <w:color w:val="DCDCAA"/>
          <w:sz w:val="21"/>
          <w:szCs w:val="21"/>
          <w:lang w:val="en-US"/>
        </w:rPr>
        <w:t>begin</w:t>
      </w:r>
      <w:r w:rsidRPr="003A63CD">
        <w:rPr>
          <w:rFonts w:ascii="Consolas" w:eastAsia="Times New Roman" w:hAnsi="Consolas" w:cs="Times New Roman"/>
          <w:color w:val="D4D4D4"/>
          <w:sz w:val="21"/>
          <w:szCs w:val="21"/>
          <w:lang w:val="en-US"/>
        </w:rPr>
        <w:t>(</w:t>
      </w:r>
      <w:r w:rsidRPr="003A63CD">
        <w:rPr>
          <w:rFonts w:ascii="Consolas" w:eastAsia="Times New Roman" w:hAnsi="Consolas" w:cs="Times New Roman"/>
          <w:color w:val="B5CEA8"/>
          <w:sz w:val="21"/>
          <w:szCs w:val="21"/>
          <w:lang w:val="en-US"/>
        </w:rPr>
        <w:t>9600</w:t>
      </w:r>
      <w:r w:rsidRPr="003A63CD">
        <w:rPr>
          <w:rFonts w:ascii="Consolas" w:eastAsia="Times New Roman" w:hAnsi="Consolas" w:cs="Times New Roman"/>
          <w:color w:val="D4D4D4"/>
          <w:sz w:val="21"/>
          <w:szCs w:val="21"/>
          <w:lang w:val="en-US"/>
        </w:rPr>
        <w:t>);</w:t>
      </w:r>
    </w:p>
    <w:p w14:paraId="351D095D"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bluetooth.</w:t>
      </w:r>
      <w:r w:rsidRPr="003A63CD">
        <w:rPr>
          <w:rFonts w:ascii="Consolas" w:eastAsia="Times New Roman" w:hAnsi="Consolas" w:cs="Times New Roman"/>
          <w:color w:val="DCDCAA"/>
          <w:sz w:val="21"/>
          <w:szCs w:val="21"/>
          <w:lang w:val="en-US"/>
        </w:rPr>
        <w:t>begin</w:t>
      </w:r>
      <w:r w:rsidRPr="003A63CD">
        <w:rPr>
          <w:rFonts w:ascii="Consolas" w:eastAsia="Times New Roman" w:hAnsi="Consolas" w:cs="Times New Roman"/>
          <w:color w:val="D4D4D4"/>
          <w:sz w:val="21"/>
          <w:szCs w:val="21"/>
          <w:lang w:val="en-US"/>
        </w:rPr>
        <w:t>(</w:t>
      </w:r>
      <w:r w:rsidRPr="003A63CD">
        <w:rPr>
          <w:rFonts w:ascii="Consolas" w:eastAsia="Times New Roman" w:hAnsi="Consolas" w:cs="Times New Roman"/>
          <w:color w:val="B5CEA8"/>
          <w:sz w:val="21"/>
          <w:szCs w:val="21"/>
          <w:lang w:val="en-US"/>
        </w:rPr>
        <w:t>9600</w:t>
      </w:r>
      <w:r w:rsidRPr="003A63CD">
        <w:rPr>
          <w:rFonts w:ascii="Consolas" w:eastAsia="Times New Roman" w:hAnsi="Consolas" w:cs="Times New Roman"/>
          <w:color w:val="D4D4D4"/>
          <w:sz w:val="21"/>
          <w:szCs w:val="21"/>
          <w:lang w:val="en-US"/>
        </w:rPr>
        <w:t>);</w:t>
      </w:r>
    </w:p>
    <w:p w14:paraId="35FCF91F"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 xml:space="preserve">cont = </w:t>
      </w:r>
      <w:r w:rsidRPr="003A63CD">
        <w:rPr>
          <w:rFonts w:ascii="Consolas" w:eastAsia="Times New Roman" w:hAnsi="Consolas" w:cs="Times New Roman"/>
          <w:color w:val="B5CEA8"/>
          <w:sz w:val="21"/>
          <w:szCs w:val="21"/>
          <w:lang w:val="en-US"/>
        </w:rPr>
        <w:t>0</w:t>
      </w:r>
      <w:r w:rsidRPr="003A63CD">
        <w:rPr>
          <w:rFonts w:ascii="Consolas" w:eastAsia="Times New Roman" w:hAnsi="Consolas" w:cs="Times New Roman"/>
          <w:color w:val="D4D4D4"/>
          <w:sz w:val="21"/>
          <w:szCs w:val="21"/>
          <w:lang w:val="en-US"/>
        </w:rPr>
        <w:t>;</w:t>
      </w:r>
    </w:p>
    <w:p w14:paraId="44EDE6EA"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w:t>
      </w:r>
    </w:p>
    <w:p w14:paraId="75C071E0"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2DD9A87"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569CD6"/>
          <w:sz w:val="21"/>
          <w:szCs w:val="21"/>
          <w:lang w:val="en-US"/>
        </w:rPr>
        <w:t>int</w:t>
      </w:r>
      <w:r w:rsidRPr="00285D66">
        <w:rPr>
          <w:rFonts w:ascii="Consolas" w:eastAsia="Times New Roman" w:hAnsi="Consolas" w:cs="Times New Roman"/>
          <w:color w:val="D4D4D4"/>
          <w:sz w:val="21"/>
          <w:szCs w:val="21"/>
          <w:lang w:val="en-US"/>
        </w:rPr>
        <w:t xml:space="preserve"> paso = </w:t>
      </w:r>
      <w:r w:rsidRPr="00285D66">
        <w:rPr>
          <w:rFonts w:ascii="Consolas" w:eastAsia="Times New Roman" w:hAnsi="Consolas" w:cs="Times New Roman"/>
          <w:color w:val="B5CEA8"/>
          <w:sz w:val="21"/>
          <w:szCs w:val="21"/>
          <w:lang w:val="en-US"/>
        </w:rPr>
        <w:t>0</w:t>
      </w:r>
      <w:r w:rsidRPr="00285D66">
        <w:rPr>
          <w:rFonts w:ascii="Consolas" w:eastAsia="Times New Roman" w:hAnsi="Consolas" w:cs="Times New Roman"/>
          <w:color w:val="D4D4D4"/>
          <w:sz w:val="21"/>
          <w:szCs w:val="21"/>
          <w:lang w:val="en-US"/>
        </w:rPr>
        <w:t>;</w:t>
      </w:r>
    </w:p>
    <w:p w14:paraId="3A7E2C7F"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569CD6"/>
          <w:sz w:val="21"/>
          <w:szCs w:val="21"/>
          <w:lang w:val="en-US"/>
        </w:rPr>
        <w:t>long</w:t>
      </w:r>
      <w:r w:rsidRPr="00285D66">
        <w:rPr>
          <w:rFonts w:ascii="Consolas" w:eastAsia="Times New Roman" w:hAnsi="Consolas" w:cs="Times New Roman"/>
          <w:color w:val="D4D4D4"/>
          <w:sz w:val="21"/>
          <w:szCs w:val="21"/>
          <w:lang w:val="en-US"/>
        </w:rPr>
        <w:t xml:space="preserve"> segundos=</w:t>
      </w:r>
      <w:r w:rsidRPr="00285D66">
        <w:rPr>
          <w:rFonts w:ascii="Consolas" w:eastAsia="Times New Roman" w:hAnsi="Consolas" w:cs="Times New Roman"/>
          <w:color w:val="B5CEA8"/>
          <w:sz w:val="21"/>
          <w:szCs w:val="21"/>
          <w:lang w:val="en-US"/>
        </w:rPr>
        <w:t>0</w:t>
      </w:r>
      <w:r w:rsidRPr="00285D66">
        <w:rPr>
          <w:rFonts w:ascii="Consolas" w:eastAsia="Times New Roman" w:hAnsi="Consolas" w:cs="Times New Roman"/>
          <w:color w:val="D4D4D4"/>
          <w:sz w:val="21"/>
          <w:szCs w:val="21"/>
          <w:lang w:val="en-US"/>
        </w:rPr>
        <w:t>;</w:t>
      </w:r>
    </w:p>
    <w:p w14:paraId="157DDCEE"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569CD6"/>
          <w:sz w:val="21"/>
          <w:szCs w:val="21"/>
          <w:lang w:val="en-US"/>
        </w:rPr>
        <w:t>long</w:t>
      </w:r>
      <w:r w:rsidRPr="00285D66">
        <w:rPr>
          <w:rFonts w:ascii="Consolas" w:eastAsia="Times New Roman" w:hAnsi="Consolas" w:cs="Times New Roman"/>
          <w:color w:val="D4D4D4"/>
          <w:sz w:val="21"/>
          <w:szCs w:val="21"/>
          <w:lang w:val="en-US"/>
        </w:rPr>
        <w:t xml:space="preserve"> tiempofin;</w:t>
      </w:r>
    </w:p>
    <w:p w14:paraId="1891534E"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unsigned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antes=</w:t>
      </w:r>
      <w:r w:rsidRPr="003A63CD">
        <w:rPr>
          <w:rFonts w:ascii="Consolas" w:eastAsia="Times New Roman" w:hAnsi="Consolas" w:cs="Times New Roman"/>
          <w:color w:val="B5CEA8"/>
          <w:sz w:val="21"/>
          <w:szCs w:val="21"/>
          <w:lang w:val="en-US"/>
        </w:rPr>
        <w:t>0</w:t>
      </w:r>
      <w:r w:rsidRPr="003A63CD">
        <w:rPr>
          <w:rFonts w:ascii="Consolas" w:eastAsia="Times New Roman" w:hAnsi="Consolas" w:cs="Times New Roman"/>
          <w:color w:val="D4D4D4"/>
          <w:sz w:val="21"/>
          <w:szCs w:val="21"/>
          <w:lang w:val="en-US"/>
        </w:rPr>
        <w:t>;</w:t>
      </w:r>
    </w:p>
    <w:p w14:paraId="1A359DB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unsigned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despues=</w:t>
      </w:r>
      <w:r w:rsidRPr="003A63CD">
        <w:rPr>
          <w:rFonts w:ascii="Consolas" w:eastAsia="Times New Roman" w:hAnsi="Consolas" w:cs="Times New Roman"/>
          <w:color w:val="B5CEA8"/>
          <w:sz w:val="21"/>
          <w:szCs w:val="21"/>
          <w:lang w:val="en-US"/>
        </w:rPr>
        <w:t>0</w:t>
      </w:r>
      <w:r w:rsidRPr="003A63CD">
        <w:rPr>
          <w:rFonts w:ascii="Consolas" w:eastAsia="Times New Roman" w:hAnsi="Consolas" w:cs="Times New Roman"/>
          <w:color w:val="D4D4D4"/>
          <w:sz w:val="21"/>
          <w:szCs w:val="21"/>
          <w:lang w:val="en-US"/>
        </w:rPr>
        <w:t>;</w:t>
      </w:r>
    </w:p>
    <w:p w14:paraId="15EF7EA6"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FDA56A3"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void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DCDCAA"/>
          <w:sz w:val="21"/>
          <w:szCs w:val="21"/>
          <w:lang w:val="en-US"/>
        </w:rPr>
        <w:t>loop</w:t>
      </w:r>
      <w:r w:rsidRPr="003A63CD">
        <w:rPr>
          <w:rFonts w:ascii="Consolas" w:eastAsia="Times New Roman" w:hAnsi="Consolas" w:cs="Times New Roman"/>
          <w:color w:val="D4D4D4"/>
          <w:sz w:val="21"/>
          <w:szCs w:val="21"/>
          <w:lang w:val="en-US"/>
        </w:rPr>
        <w:t xml:space="preserve">() </w:t>
      </w:r>
    </w:p>
    <w:p w14:paraId="163A64C3"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w:t>
      </w:r>
    </w:p>
    <w:p w14:paraId="5938537F"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 xml:space="preserve">  tiempoini = </w:t>
      </w:r>
      <w:r w:rsidRPr="00927ACA">
        <w:rPr>
          <w:rFonts w:ascii="Consolas" w:eastAsia="Times New Roman" w:hAnsi="Consolas" w:cs="Times New Roman"/>
          <w:color w:val="DCDCAA"/>
          <w:sz w:val="21"/>
          <w:szCs w:val="21"/>
        </w:rPr>
        <w:t>millis</w:t>
      </w:r>
      <w:r w:rsidRPr="00927ACA">
        <w:rPr>
          <w:rFonts w:ascii="Consolas" w:eastAsia="Times New Roman" w:hAnsi="Consolas" w:cs="Times New Roman"/>
          <w:color w:val="D4D4D4"/>
          <w:sz w:val="21"/>
          <w:szCs w:val="21"/>
        </w:rPr>
        <w:t>();</w:t>
      </w:r>
    </w:p>
    <w:p w14:paraId="60E813FD"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 xml:space="preserve">  </w:t>
      </w:r>
      <w:r w:rsidRPr="00927ACA">
        <w:rPr>
          <w:rFonts w:ascii="Consolas" w:eastAsia="Times New Roman" w:hAnsi="Consolas" w:cs="Times New Roman"/>
          <w:color w:val="C586C0"/>
          <w:sz w:val="21"/>
          <w:szCs w:val="21"/>
        </w:rPr>
        <w:t>while</w:t>
      </w:r>
      <w:r w:rsidRPr="00927ACA">
        <w:rPr>
          <w:rFonts w:ascii="Consolas" w:eastAsia="Times New Roman" w:hAnsi="Consolas" w:cs="Times New Roman"/>
          <w:color w:val="D4D4D4"/>
          <w:sz w:val="21"/>
          <w:szCs w:val="21"/>
        </w:rPr>
        <w:t xml:space="preserve">(segundos &lt; </w:t>
      </w:r>
      <w:r w:rsidRPr="00927ACA">
        <w:rPr>
          <w:rFonts w:ascii="Consolas" w:eastAsia="Times New Roman" w:hAnsi="Consolas" w:cs="Times New Roman"/>
          <w:color w:val="B5CEA8"/>
          <w:sz w:val="21"/>
          <w:szCs w:val="21"/>
        </w:rPr>
        <w:t>1.0</w:t>
      </w:r>
      <w:r w:rsidRPr="00927ACA">
        <w:rPr>
          <w:rFonts w:ascii="Consolas" w:eastAsia="Times New Roman" w:hAnsi="Consolas" w:cs="Times New Roman"/>
          <w:color w:val="D4D4D4"/>
          <w:sz w:val="21"/>
          <w:szCs w:val="21"/>
        </w:rPr>
        <w:t>){</w:t>
      </w:r>
    </w:p>
    <w:p w14:paraId="4253BD7B"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 xml:space="preserve">    antes=</w:t>
      </w:r>
      <w:r w:rsidRPr="00927ACA">
        <w:rPr>
          <w:rFonts w:ascii="Consolas" w:eastAsia="Times New Roman" w:hAnsi="Consolas" w:cs="Times New Roman"/>
          <w:color w:val="DCDCAA"/>
          <w:sz w:val="21"/>
          <w:szCs w:val="21"/>
        </w:rPr>
        <w:t>millis</w:t>
      </w:r>
      <w:r w:rsidRPr="00927ACA">
        <w:rPr>
          <w:rFonts w:ascii="Consolas" w:eastAsia="Times New Roman" w:hAnsi="Consolas" w:cs="Times New Roman"/>
          <w:color w:val="D4D4D4"/>
          <w:sz w:val="21"/>
          <w:szCs w:val="21"/>
        </w:rPr>
        <w:t>();</w:t>
      </w:r>
    </w:p>
    <w:p w14:paraId="2198F918"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927ACA">
        <w:rPr>
          <w:rFonts w:ascii="Consolas" w:eastAsia="Times New Roman" w:hAnsi="Consolas" w:cs="Times New Roman"/>
          <w:color w:val="D4D4D4"/>
          <w:sz w:val="21"/>
          <w:szCs w:val="21"/>
        </w:rPr>
        <w:t xml:space="preserve">    </w:t>
      </w:r>
      <w:r w:rsidRPr="003A63CD">
        <w:rPr>
          <w:rFonts w:ascii="Consolas" w:eastAsia="Times New Roman" w:hAnsi="Consolas" w:cs="Times New Roman"/>
          <w:color w:val="C586C0"/>
          <w:sz w:val="21"/>
          <w:szCs w:val="21"/>
          <w:lang w:val="en-US"/>
        </w:rPr>
        <w:t>if</w:t>
      </w:r>
      <w:r w:rsidRPr="003A63CD">
        <w:rPr>
          <w:rFonts w:ascii="Consolas" w:eastAsia="Times New Roman" w:hAnsi="Consolas" w:cs="Times New Roman"/>
          <w:color w:val="D4D4D4"/>
          <w:sz w:val="21"/>
          <w:szCs w:val="21"/>
          <w:lang w:val="en-US"/>
        </w:rPr>
        <w:t xml:space="preserve"> ( bluetooth.</w:t>
      </w:r>
      <w:r w:rsidRPr="003A63CD">
        <w:rPr>
          <w:rFonts w:ascii="Consolas" w:eastAsia="Times New Roman" w:hAnsi="Consolas" w:cs="Times New Roman"/>
          <w:color w:val="DCDCAA"/>
          <w:sz w:val="21"/>
          <w:szCs w:val="21"/>
          <w:lang w:val="en-US"/>
        </w:rPr>
        <w:t>available</w:t>
      </w:r>
      <w:r w:rsidRPr="003A63CD">
        <w:rPr>
          <w:rFonts w:ascii="Consolas" w:eastAsia="Times New Roman" w:hAnsi="Consolas" w:cs="Times New Roman"/>
          <w:color w:val="D4D4D4"/>
          <w:sz w:val="21"/>
          <w:szCs w:val="21"/>
          <w:lang w:val="en-US"/>
        </w:rPr>
        <w:t>()){</w:t>
      </w:r>
    </w:p>
    <w:p w14:paraId="0498C64B"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 xml:space="preserve">      </w:t>
      </w:r>
      <w:r w:rsidRPr="00927ACA">
        <w:rPr>
          <w:rFonts w:ascii="Consolas" w:eastAsia="Times New Roman" w:hAnsi="Consolas" w:cs="Times New Roman"/>
          <w:color w:val="D4D4D4"/>
          <w:sz w:val="21"/>
          <w:szCs w:val="21"/>
          <w:lang w:val="en-US"/>
        </w:rPr>
        <w:t>bluetooth.</w:t>
      </w:r>
      <w:r w:rsidRPr="00927ACA">
        <w:rPr>
          <w:rFonts w:ascii="Consolas" w:eastAsia="Times New Roman" w:hAnsi="Consolas" w:cs="Times New Roman"/>
          <w:color w:val="DCDCAA"/>
          <w:sz w:val="21"/>
          <w:szCs w:val="21"/>
          <w:lang w:val="en-US"/>
        </w:rPr>
        <w:t>read</w:t>
      </w:r>
      <w:r w:rsidRPr="00927ACA">
        <w:rPr>
          <w:rFonts w:ascii="Consolas" w:eastAsia="Times New Roman" w:hAnsi="Consolas" w:cs="Times New Roman"/>
          <w:color w:val="D4D4D4"/>
          <w:sz w:val="21"/>
          <w:szCs w:val="21"/>
          <w:lang w:val="en-US"/>
        </w:rPr>
        <w:t>();</w:t>
      </w:r>
    </w:p>
    <w:p w14:paraId="73FBE40A"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D4D4D4"/>
          <w:sz w:val="21"/>
          <w:szCs w:val="21"/>
        </w:rPr>
        <w:t xml:space="preserve">despues = </w:t>
      </w:r>
      <w:r w:rsidRPr="003A63CD">
        <w:rPr>
          <w:rFonts w:ascii="Consolas" w:eastAsia="Times New Roman" w:hAnsi="Consolas" w:cs="Times New Roman"/>
          <w:color w:val="DCDCAA"/>
          <w:sz w:val="21"/>
          <w:szCs w:val="21"/>
        </w:rPr>
        <w:t>millis</w:t>
      </w:r>
      <w:r w:rsidRPr="003A63CD">
        <w:rPr>
          <w:rFonts w:ascii="Consolas" w:eastAsia="Times New Roman" w:hAnsi="Consolas" w:cs="Times New Roman"/>
          <w:color w:val="D4D4D4"/>
          <w:sz w:val="21"/>
          <w:szCs w:val="21"/>
        </w:rPr>
        <w:t>() - antes;</w:t>
      </w:r>
    </w:p>
    <w:p w14:paraId="216847B3"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cont++;</w:t>
      </w:r>
    </w:p>
    <w:p w14:paraId="38935F71"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paso=</w:t>
      </w:r>
      <w:r w:rsidRPr="003A63CD">
        <w:rPr>
          <w:rFonts w:ascii="Consolas" w:eastAsia="Times New Roman" w:hAnsi="Consolas" w:cs="Times New Roman"/>
          <w:color w:val="B5CEA8"/>
          <w:sz w:val="21"/>
          <w:szCs w:val="21"/>
        </w:rPr>
        <w:t>1</w:t>
      </w:r>
      <w:r w:rsidRPr="003A63CD">
        <w:rPr>
          <w:rFonts w:ascii="Consolas" w:eastAsia="Times New Roman" w:hAnsi="Consolas" w:cs="Times New Roman"/>
          <w:color w:val="D4D4D4"/>
          <w:sz w:val="21"/>
          <w:szCs w:val="21"/>
        </w:rPr>
        <w:t>;</w:t>
      </w:r>
    </w:p>
    <w:p w14:paraId="08C13B7C"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p>
    <w:p w14:paraId="7813B7D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tiempofin = </w:t>
      </w:r>
      <w:r w:rsidRPr="003A63CD">
        <w:rPr>
          <w:rFonts w:ascii="Consolas" w:eastAsia="Times New Roman" w:hAnsi="Consolas" w:cs="Times New Roman"/>
          <w:color w:val="DCDCAA"/>
          <w:sz w:val="21"/>
          <w:szCs w:val="21"/>
        </w:rPr>
        <w:t>millis</w:t>
      </w:r>
      <w:r w:rsidRPr="003A63CD">
        <w:rPr>
          <w:rFonts w:ascii="Consolas" w:eastAsia="Times New Roman" w:hAnsi="Consolas" w:cs="Times New Roman"/>
          <w:color w:val="D4D4D4"/>
          <w:sz w:val="21"/>
          <w:szCs w:val="21"/>
        </w:rPr>
        <w:t>()- tiempoini;</w:t>
      </w:r>
    </w:p>
    <w:p w14:paraId="277FE0D6"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segundos = tiempofin/</w:t>
      </w:r>
      <w:r w:rsidRPr="003A63CD">
        <w:rPr>
          <w:rFonts w:ascii="Consolas" w:eastAsia="Times New Roman" w:hAnsi="Consolas" w:cs="Times New Roman"/>
          <w:color w:val="B5CEA8"/>
          <w:sz w:val="21"/>
          <w:szCs w:val="21"/>
        </w:rPr>
        <w:t>1000</w:t>
      </w:r>
      <w:r w:rsidRPr="003A63CD">
        <w:rPr>
          <w:rFonts w:ascii="Consolas" w:eastAsia="Times New Roman" w:hAnsi="Consolas" w:cs="Times New Roman"/>
          <w:color w:val="D4D4D4"/>
          <w:sz w:val="21"/>
          <w:szCs w:val="21"/>
        </w:rPr>
        <w:t>;</w:t>
      </w:r>
    </w:p>
    <w:p w14:paraId="6FE13ACB"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p>
    <w:p w14:paraId="2E9981C5"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r w:rsidRPr="003A63CD">
        <w:rPr>
          <w:rFonts w:ascii="Consolas" w:eastAsia="Times New Roman" w:hAnsi="Consolas" w:cs="Times New Roman"/>
          <w:color w:val="C586C0"/>
          <w:sz w:val="21"/>
          <w:szCs w:val="21"/>
        </w:rPr>
        <w:t>if</w:t>
      </w:r>
      <w:r w:rsidRPr="003A63CD">
        <w:rPr>
          <w:rFonts w:ascii="Consolas" w:eastAsia="Times New Roman" w:hAnsi="Consolas" w:cs="Times New Roman"/>
          <w:color w:val="D4D4D4"/>
          <w:sz w:val="21"/>
          <w:szCs w:val="21"/>
        </w:rPr>
        <w:t xml:space="preserve"> (paso != </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52143E81"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Serial.</w:t>
      </w:r>
      <w:r w:rsidRPr="003A63CD">
        <w:rPr>
          <w:rFonts w:ascii="Consolas" w:eastAsia="Times New Roman" w:hAnsi="Consolas" w:cs="Times New Roman"/>
          <w:color w:val="DCDCAA"/>
          <w:sz w:val="21"/>
          <w:szCs w:val="21"/>
        </w:rPr>
        <w:t>println</w:t>
      </w:r>
      <w:r w:rsidRPr="003A63CD">
        <w:rPr>
          <w:rFonts w:ascii="Consolas" w:eastAsia="Times New Roman" w:hAnsi="Consolas" w:cs="Times New Roman"/>
          <w:color w:val="D4D4D4"/>
          <w:sz w:val="21"/>
          <w:szCs w:val="21"/>
        </w:rPr>
        <w:t>(</w:t>
      </w:r>
      <w:r w:rsidRPr="003A63CD">
        <w:rPr>
          <w:rFonts w:ascii="Consolas" w:eastAsia="Times New Roman" w:hAnsi="Consolas" w:cs="Times New Roman"/>
          <w:color w:val="CE9178"/>
          <w:sz w:val="21"/>
          <w:szCs w:val="21"/>
        </w:rPr>
        <w:t>"Bytes leidos:"</w:t>
      </w:r>
      <w:r w:rsidRPr="003A63CD">
        <w:rPr>
          <w:rFonts w:ascii="Consolas" w:eastAsia="Times New Roman" w:hAnsi="Consolas" w:cs="Times New Roman"/>
          <w:color w:val="D4D4D4"/>
          <w:sz w:val="21"/>
          <w:szCs w:val="21"/>
        </w:rPr>
        <w:t xml:space="preserve">+ </w:t>
      </w:r>
      <w:r w:rsidRPr="003A63CD">
        <w:rPr>
          <w:rFonts w:ascii="Consolas" w:eastAsia="Times New Roman" w:hAnsi="Consolas" w:cs="Times New Roman"/>
          <w:color w:val="DCDCAA"/>
          <w:sz w:val="21"/>
          <w:szCs w:val="21"/>
        </w:rPr>
        <w:t>String</w:t>
      </w:r>
      <w:r w:rsidRPr="003A63CD">
        <w:rPr>
          <w:rFonts w:ascii="Consolas" w:eastAsia="Times New Roman" w:hAnsi="Consolas" w:cs="Times New Roman"/>
          <w:color w:val="D4D4D4"/>
          <w:sz w:val="21"/>
          <w:szCs w:val="21"/>
        </w:rPr>
        <w:t>(cont)+</w:t>
      </w:r>
      <w:r w:rsidRPr="003A63CD">
        <w:rPr>
          <w:rFonts w:ascii="Consolas" w:eastAsia="Times New Roman" w:hAnsi="Consolas" w:cs="Times New Roman"/>
          <w:color w:val="CE9178"/>
          <w:sz w:val="21"/>
          <w:szCs w:val="21"/>
        </w:rPr>
        <w:t>" tiempo antesDespues micros:"</w:t>
      </w:r>
      <w:r w:rsidRPr="003A63CD">
        <w:rPr>
          <w:rFonts w:ascii="Consolas" w:eastAsia="Times New Roman" w:hAnsi="Consolas" w:cs="Times New Roman"/>
          <w:color w:val="D4D4D4"/>
          <w:sz w:val="21"/>
          <w:szCs w:val="21"/>
        </w:rPr>
        <w:t>+</w:t>
      </w:r>
      <w:r w:rsidRPr="003A63CD">
        <w:rPr>
          <w:rFonts w:ascii="Consolas" w:eastAsia="Times New Roman" w:hAnsi="Consolas" w:cs="Times New Roman"/>
          <w:color w:val="DCDCAA"/>
          <w:sz w:val="21"/>
          <w:szCs w:val="21"/>
        </w:rPr>
        <w:t>String</w:t>
      </w:r>
      <w:r w:rsidRPr="003A63CD">
        <w:rPr>
          <w:rFonts w:ascii="Consolas" w:eastAsia="Times New Roman" w:hAnsi="Consolas" w:cs="Times New Roman"/>
          <w:color w:val="D4D4D4"/>
          <w:sz w:val="21"/>
          <w:szCs w:val="21"/>
        </w:rPr>
        <w:t>(despues));</w:t>
      </w:r>
    </w:p>
    <w:p w14:paraId="6DAEAFD4"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paso =</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619C5778"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p>
    <w:p w14:paraId="45D46F6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segundos =</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01C1E5D0"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cont=</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0699FC90"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w:t>
      </w:r>
    </w:p>
    <w:p w14:paraId="5C7AC2EE" w14:textId="77777777" w:rsidR="00285D66" w:rsidRDefault="00285D66" w:rsidP="00285D66"/>
    <w:p w14:paraId="4D22F286" w14:textId="77777777" w:rsidR="008F38A1" w:rsidRDefault="008F38A1" w:rsidP="008F38A1">
      <w:pPr>
        <w:pStyle w:val="AgustinTexto"/>
      </w:pPr>
    </w:p>
    <w:p w14:paraId="0FB6E015" w14:textId="77777777" w:rsidR="008F38A1" w:rsidRDefault="008F38A1" w:rsidP="008F38A1"/>
    <w:p w14:paraId="200523DE" w14:textId="77777777" w:rsidR="00FA1017" w:rsidRDefault="00FA1017">
      <w:pPr>
        <w:rPr>
          <w:rFonts w:ascii="Arial" w:eastAsia="Times New Roman" w:hAnsi="Arial" w:cs="Arial"/>
          <w:b/>
          <w:color w:val="auto"/>
          <w:sz w:val="24"/>
          <w:szCs w:val="24"/>
          <w:shd w:val="clear" w:color="auto" w:fill="FFFFFF"/>
        </w:rPr>
      </w:pPr>
      <w:r>
        <w:rPr>
          <w:rFonts w:ascii="Arial" w:eastAsia="Times New Roman" w:hAnsi="Arial" w:cs="Arial"/>
          <w:color w:val="auto"/>
          <w:sz w:val="24"/>
          <w:szCs w:val="24"/>
          <w:shd w:val="clear" w:color="auto" w:fill="FFFFFF"/>
        </w:rPr>
        <w:br w:type="page"/>
      </w:r>
    </w:p>
    <w:p w14:paraId="71C7AE73" w14:textId="02C022D6" w:rsidR="00651ECF" w:rsidRPr="00651ECF" w:rsidRDefault="00651ECF" w:rsidP="00651ECF">
      <w:pPr>
        <w:pStyle w:val="Ttulo1"/>
        <w:rPr>
          <w:sz w:val="36"/>
          <w:szCs w:val="36"/>
        </w:rPr>
      </w:pPr>
      <w:bookmarkStart w:id="494" w:name="_Toc509667224"/>
      <w:r w:rsidRPr="00651ECF">
        <w:rPr>
          <w:sz w:val="36"/>
          <w:szCs w:val="36"/>
        </w:rPr>
        <w:lastRenderedPageBreak/>
        <w:t>Glosario</w:t>
      </w:r>
      <w:bookmarkEnd w:id="494"/>
    </w:p>
    <w:p w14:paraId="147C6180" w14:textId="77777777" w:rsidR="00651ECF" w:rsidRPr="00B674A5" w:rsidRDefault="00651ECF" w:rsidP="00651ECF">
      <w:pPr>
        <w:rPr>
          <w:rStyle w:val="nfasissutil"/>
        </w:rPr>
      </w:pPr>
    </w:p>
    <w:p w14:paraId="059ADA41" w14:textId="2EE1EB6D" w:rsidR="009263C0" w:rsidRDefault="009263C0" w:rsidP="00FA1017">
      <w:pPr>
        <w:pStyle w:val="Ttulo2"/>
        <w:rPr>
          <w:b/>
          <w:i/>
          <w:sz w:val="32"/>
          <w:szCs w:val="32"/>
        </w:rPr>
      </w:pPr>
      <w:bookmarkStart w:id="495" w:name="_Ref508729438"/>
      <w:bookmarkStart w:id="496" w:name="_Toc509667225"/>
      <w:r>
        <w:rPr>
          <w:b/>
          <w:i/>
          <w:sz w:val="32"/>
          <w:szCs w:val="32"/>
        </w:rPr>
        <w:t>Amper</w:t>
      </w:r>
      <w:r w:rsidR="007E3FBE">
        <w:rPr>
          <w:b/>
          <w:i/>
          <w:sz w:val="32"/>
          <w:szCs w:val="32"/>
        </w:rPr>
        <w:t>e</w:t>
      </w:r>
      <w:bookmarkEnd w:id="495"/>
      <w:bookmarkEnd w:id="496"/>
    </w:p>
    <w:p w14:paraId="6EA83367" w14:textId="182440CC" w:rsidR="009263C0" w:rsidRPr="007E3FBE" w:rsidRDefault="007E3FBE" w:rsidP="009263C0">
      <w:pPr>
        <w:rPr>
          <w:rFonts w:ascii="Arial" w:hAnsi="Arial" w:cs="Arial"/>
          <w:sz w:val="24"/>
          <w:szCs w:val="24"/>
        </w:rPr>
      </w:pPr>
      <w:r w:rsidRPr="007E3FBE">
        <w:rPr>
          <w:rFonts w:ascii="Arial" w:hAnsi="Arial" w:cs="Arial"/>
          <w:sz w:val="24"/>
          <w:szCs w:val="24"/>
        </w:rPr>
        <w:t>Unidad de medida de</w:t>
      </w:r>
      <w:r w:rsidR="001C6C7E">
        <w:rPr>
          <w:rFonts w:ascii="Arial" w:hAnsi="Arial" w:cs="Arial"/>
          <w:sz w:val="24"/>
          <w:szCs w:val="24"/>
        </w:rPr>
        <w:t xml:space="preserve"> la</w:t>
      </w:r>
      <w:r w:rsidRPr="007E3FBE">
        <w:rPr>
          <w:rFonts w:ascii="Arial" w:hAnsi="Arial" w:cs="Arial"/>
          <w:sz w:val="24"/>
          <w:szCs w:val="24"/>
        </w:rPr>
        <w:t xml:space="preserve"> intensidad de corriente eléctrica.</w:t>
      </w:r>
    </w:p>
    <w:p w14:paraId="6399439A" w14:textId="5B3E71A6" w:rsidR="00FA1017" w:rsidRPr="00FA1017" w:rsidRDefault="00651ECF" w:rsidP="00FA1017">
      <w:pPr>
        <w:pStyle w:val="Ttulo2"/>
        <w:rPr>
          <w:b/>
          <w:i/>
          <w:sz w:val="32"/>
          <w:szCs w:val="32"/>
        </w:rPr>
      </w:pPr>
      <w:bookmarkStart w:id="497" w:name="_Ref509657629"/>
      <w:bookmarkStart w:id="498" w:name="_Toc509667226"/>
      <w:r w:rsidRPr="00FA1017">
        <w:rPr>
          <w:b/>
          <w:i/>
          <w:sz w:val="32"/>
          <w:szCs w:val="32"/>
        </w:rPr>
        <w:t>AP (Access Point)</w:t>
      </w:r>
      <w:bookmarkEnd w:id="497"/>
      <w:bookmarkEnd w:id="498"/>
    </w:p>
    <w:p w14:paraId="02B51863" w14:textId="663A3F3F" w:rsidR="00651ECF" w:rsidRPr="00651ECF" w:rsidRDefault="00651ECF" w:rsidP="00651ECF">
      <w:pPr>
        <w:rPr>
          <w:rFonts w:ascii="Arial" w:hAnsi="Arial" w:cs="Arial"/>
          <w:iCs/>
          <w:sz w:val="24"/>
          <w:szCs w:val="24"/>
        </w:rPr>
      </w:pPr>
      <w:r w:rsidRPr="00651ECF">
        <w:rPr>
          <w:rFonts w:ascii="Arial" w:hAnsi="Arial" w:cs="Arial"/>
          <w:iCs/>
          <w:sz w:val="24"/>
          <w:szCs w:val="24"/>
        </w:rPr>
        <w:t>O punto de acceso en castellano, se le denomina a un dispositivo de red utilizado para la conexión de dispositivos inalámbricos a una red, por lo general wifi.</w:t>
      </w:r>
    </w:p>
    <w:p w14:paraId="787539DF" w14:textId="77777777" w:rsidR="00651ECF" w:rsidRPr="00880C19" w:rsidRDefault="00651ECF" w:rsidP="00651ECF">
      <w:pPr>
        <w:rPr>
          <w:rStyle w:val="nfasissutil"/>
          <w:rFonts w:ascii="Arial" w:hAnsi="Arial" w:cs="Arial"/>
          <w:sz w:val="24"/>
          <w:szCs w:val="24"/>
        </w:rPr>
      </w:pPr>
    </w:p>
    <w:p w14:paraId="0F7E914A" w14:textId="77777777" w:rsidR="00FA1017" w:rsidRPr="00FA1017" w:rsidRDefault="00651ECF" w:rsidP="00FA1017">
      <w:pPr>
        <w:pStyle w:val="Ttulo2"/>
        <w:rPr>
          <w:b/>
          <w:i/>
          <w:sz w:val="32"/>
          <w:szCs w:val="32"/>
        </w:rPr>
      </w:pPr>
      <w:bookmarkStart w:id="499" w:name="_Ref508736466"/>
      <w:bookmarkStart w:id="500" w:name="_Ref508794735"/>
      <w:bookmarkStart w:id="501" w:name="_Ref508794753"/>
      <w:bookmarkStart w:id="502" w:name="_Ref508795067"/>
      <w:bookmarkStart w:id="503" w:name="_Ref508795073"/>
      <w:bookmarkStart w:id="504" w:name="_Ref508795669"/>
      <w:bookmarkStart w:id="505" w:name="_Toc509667227"/>
      <w:r w:rsidRPr="00FA1017">
        <w:rPr>
          <w:b/>
          <w:i/>
          <w:sz w:val="32"/>
          <w:szCs w:val="32"/>
        </w:rPr>
        <w:t>API (Application Programming Interface</w:t>
      </w:r>
      <w:r w:rsidR="00FA1017" w:rsidRPr="00FA1017">
        <w:rPr>
          <w:b/>
          <w:i/>
          <w:sz w:val="32"/>
          <w:szCs w:val="32"/>
        </w:rPr>
        <w:t>)</w:t>
      </w:r>
      <w:bookmarkEnd w:id="499"/>
      <w:bookmarkEnd w:id="500"/>
      <w:bookmarkEnd w:id="501"/>
      <w:bookmarkEnd w:id="502"/>
      <w:bookmarkEnd w:id="503"/>
      <w:bookmarkEnd w:id="504"/>
      <w:bookmarkEnd w:id="505"/>
    </w:p>
    <w:p w14:paraId="443A0AC9" w14:textId="383CCC83" w:rsidR="00651ECF" w:rsidRDefault="00651ECF" w:rsidP="00651ECF">
      <w:r w:rsidRPr="00651ECF">
        <w:rPr>
          <w:rFonts w:ascii="Arial" w:hAnsi="Arial" w:cs="Arial"/>
          <w:sz w:val="24"/>
          <w:szCs w:val="24"/>
        </w:rPr>
        <w:t>O interfaz de programación de aplicaciones en informática, se le llama a un conjunto de subrutinas, funciones y procedimientos utilizados para ofrecer una biblioteca a otro software como una capa de abstracción.</w:t>
      </w:r>
    </w:p>
    <w:p w14:paraId="01BCABA6" w14:textId="77777777" w:rsidR="00651ECF" w:rsidRPr="00880C19" w:rsidRDefault="00651ECF" w:rsidP="00651ECF">
      <w:pPr>
        <w:rPr>
          <w:rStyle w:val="nfasissutil"/>
          <w:i w:val="0"/>
          <w:iCs w:val="0"/>
        </w:rPr>
      </w:pPr>
    </w:p>
    <w:p w14:paraId="56C57F96" w14:textId="77777777" w:rsidR="00FA1017" w:rsidRPr="00FA1017" w:rsidRDefault="00651ECF" w:rsidP="00FA1017">
      <w:pPr>
        <w:pStyle w:val="Ttulo2"/>
        <w:rPr>
          <w:b/>
          <w:i/>
          <w:sz w:val="32"/>
          <w:szCs w:val="32"/>
        </w:rPr>
      </w:pPr>
      <w:bookmarkStart w:id="506" w:name="_Ref508794388"/>
      <w:bookmarkStart w:id="507" w:name="_Ref508794818"/>
      <w:bookmarkStart w:id="508" w:name="_Toc509667228"/>
      <w:r w:rsidRPr="00FA1017">
        <w:rPr>
          <w:b/>
          <w:i/>
          <w:sz w:val="32"/>
          <w:szCs w:val="32"/>
        </w:rPr>
        <w:t>Back-End</w:t>
      </w:r>
      <w:bookmarkEnd w:id="506"/>
      <w:bookmarkEnd w:id="507"/>
      <w:bookmarkEnd w:id="508"/>
    </w:p>
    <w:p w14:paraId="3E119EA0" w14:textId="0AD63540" w:rsidR="00651ECF" w:rsidRPr="00651ECF" w:rsidRDefault="00651ECF" w:rsidP="00651ECF">
      <w:pPr>
        <w:rPr>
          <w:rFonts w:ascii="Arial" w:hAnsi="Arial" w:cs="Arial"/>
          <w:sz w:val="24"/>
          <w:szCs w:val="24"/>
        </w:rPr>
      </w:pPr>
      <w:r w:rsidRPr="00651ECF">
        <w:rPr>
          <w:rFonts w:ascii="Arial" w:hAnsi="Arial" w:cs="Arial"/>
          <w:sz w:val="24"/>
          <w:szCs w:val="24"/>
        </w:rPr>
        <w:t>Es la parte que procesa la entrada desde el Front-End. Esta parte se aloja principalmente del lado del servidor, programado en lenguajes como Java, PHP, .Net, Python, etc. Se encarga principalmente de generar un medio para proporcionar datos a la vista (Front-End) a través de la manipulación de datos.</w:t>
      </w:r>
    </w:p>
    <w:p w14:paraId="44FF371E" w14:textId="77777777" w:rsidR="00651ECF" w:rsidRPr="00B674A5" w:rsidRDefault="00651ECF" w:rsidP="00651ECF">
      <w:pPr>
        <w:rPr>
          <w:rStyle w:val="nfasissutil"/>
          <w:rFonts w:ascii="Arial" w:hAnsi="Arial" w:cs="Arial"/>
          <w:sz w:val="24"/>
          <w:szCs w:val="24"/>
        </w:rPr>
      </w:pPr>
    </w:p>
    <w:p w14:paraId="16718498" w14:textId="77777777" w:rsidR="00FA1017" w:rsidRPr="00FA1017" w:rsidRDefault="00651ECF" w:rsidP="00FA1017">
      <w:pPr>
        <w:pStyle w:val="Ttulo2"/>
        <w:rPr>
          <w:b/>
          <w:i/>
          <w:sz w:val="32"/>
          <w:szCs w:val="32"/>
        </w:rPr>
      </w:pPr>
      <w:bookmarkStart w:id="509" w:name="_Toc509667229"/>
      <w:r w:rsidRPr="00FA1017">
        <w:rPr>
          <w:b/>
          <w:i/>
          <w:sz w:val="32"/>
          <w:szCs w:val="32"/>
        </w:rPr>
        <w:t>Open Source</w:t>
      </w:r>
      <w:bookmarkEnd w:id="509"/>
    </w:p>
    <w:p w14:paraId="0DF26653" w14:textId="14D6FB40"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código abierto en castellano, es un modelo de desarrollo de software en el cual su base fundamental es permitir a sus usuarios el acceso al código fuente para la colaboración en la evolución de dicho software.</w:t>
      </w:r>
    </w:p>
    <w:p w14:paraId="274C2B43" w14:textId="77777777" w:rsidR="00651ECF" w:rsidRPr="000A03D9" w:rsidRDefault="00651ECF" w:rsidP="00651ECF">
      <w:pPr>
        <w:rPr>
          <w:rStyle w:val="nfasissutil"/>
          <w:rFonts w:ascii="Arial" w:hAnsi="Arial" w:cs="Arial"/>
          <w:i w:val="0"/>
          <w:sz w:val="24"/>
          <w:szCs w:val="24"/>
        </w:rPr>
      </w:pPr>
    </w:p>
    <w:p w14:paraId="3C31E1CE" w14:textId="77777777" w:rsidR="00FA1017" w:rsidRPr="00FA1017" w:rsidRDefault="00651ECF" w:rsidP="00FA1017">
      <w:pPr>
        <w:pStyle w:val="Ttulo2"/>
        <w:rPr>
          <w:b/>
          <w:i/>
          <w:sz w:val="32"/>
          <w:szCs w:val="32"/>
        </w:rPr>
      </w:pPr>
      <w:bookmarkStart w:id="510" w:name="_Toc509667230"/>
      <w:r w:rsidRPr="00FA1017">
        <w:rPr>
          <w:b/>
          <w:i/>
          <w:sz w:val="32"/>
          <w:szCs w:val="32"/>
        </w:rPr>
        <w:t>Daemon</w:t>
      </w:r>
      <w:bookmarkEnd w:id="510"/>
    </w:p>
    <w:p w14:paraId="30246A27" w14:textId="722623A2"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Se le denomina así a un proceso informático que se ejecuta en segundo plano, y por lo general al iniciar el sistema operativo.</w:t>
      </w:r>
    </w:p>
    <w:p w14:paraId="00093895" w14:textId="77777777" w:rsidR="00651ECF" w:rsidRPr="00880C19" w:rsidRDefault="00651ECF" w:rsidP="00651ECF">
      <w:pPr>
        <w:rPr>
          <w:rFonts w:ascii="Arial" w:hAnsi="Arial" w:cs="Arial"/>
          <w:i/>
          <w:iCs/>
          <w:color w:val="222222"/>
          <w:sz w:val="24"/>
          <w:szCs w:val="24"/>
          <w:shd w:val="clear" w:color="auto" w:fill="FFFFFF"/>
        </w:rPr>
      </w:pPr>
    </w:p>
    <w:p w14:paraId="786676D8" w14:textId="77777777" w:rsidR="00FA1017" w:rsidRPr="00FA1017" w:rsidRDefault="00651ECF" w:rsidP="00FA1017">
      <w:pPr>
        <w:pStyle w:val="Ttulo2"/>
        <w:rPr>
          <w:b/>
          <w:i/>
          <w:sz w:val="32"/>
          <w:szCs w:val="32"/>
        </w:rPr>
      </w:pPr>
      <w:bookmarkStart w:id="511" w:name="_Toc509667231"/>
      <w:r w:rsidRPr="00FA1017">
        <w:rPr>
          <w:b/>
          <w:i/>
          <w:sz w:val="32"/>
          <w:szCs w:val="32"/>
        </w:rPr>
        <w:t>Datos raw</w:t>
      </w:r>
      <w:bookmarkEnd w:id="511"/>
    </w:p>
    <w:p w14:paraId="7CCC5A82" w14:textId="3ED7D07F"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O datos “crudos”, también conocidos como datos atomizados, se les denomina a los datos de dispositivos informáticos que no han sido procesados para ser utilizados.</w:t>
      </w:r>
    </w:p>
    <w:p w14:paraId="46B917C7" w14:textId="77777777" w:rsidR="00651ECF" w:rsidRPr="004144DF" w:rsidRDefault="00651ECF" w:rsidP="00651ECF">
      <w:pPr>
        <w:rPr>
          <w:rFonts w:ascii="Arial" w:hAnsi="Arial" w:cs="Arial"/>
          <w:iCs/>
          <w:color w:val="auto"/>
          <w:sz w:val="24"/>
          <w:szCs w:val="24"/>
          <w:shd w:val="clear" w:color="auto" w:fill="FFFFFF"/>
        </w:rPr>
      </w:pPr>
    </w:p>
    <w:p w14:paraId="671C1E50" w14:textId="77777777" w:rsidR="00FA1017" w:rsidRPr="009C7F04" w:rsidRDefault="00651ECF" w:rsidP="00FA1017">
      <w:pPr>
        <w:pStyle w:val="Ttulo2"/>
        <w:rPr>
          <w:b/>
          <w:i/>
          <w:sz w:val="32"/>
          <w:szCs w:val="32"/>
          <w:lang w:val="en-US"/>
        </w:rPr>
      </w:pPr>
      <w:bookmarkStart w:id="512" w:name="_Toc509667232"/>
      <w:r w:rsidRPr="009C7F04">
        <w:rPr>
          <w:b/>
          <w:i/>
          <w:sz w:val="32"/>
          <w:szCs w:val="32"/>
          <w:lang w:val="en-US"/>
        </w:rPr>
        <w:t>DHCP (Dynami</w:t>
      </w:r>
      <w:r w:rsidR="00FA1017" w:rsidRPr="009C7F04">
        <w:rPr>
          <w:b/>
          <w:i/>
          <w:sz w:val="32"/>
          <w:szCs w:val="32"/>
          <w:lang w:val="en-US"/>
        </w:rPr>
        <w:t>c Host Configuration Protocol)</w:t>
      </w:r>
      <w:bookmarkEnd w:id="512"/>
    </w:p>
    <w:p w14:paraId="45D1F9CB" w14:textId="6D300AD2"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protocolo de configuración dinámica de host en castellano, es un protocolo de red (que trabaja en la capa de aplicación del modelo TCP/IP) utilizado como servidor de direcciones ip dinámicas, para los hosts conectados a la respectiva red.</w:t>
      </w:r>
    </w:p>
    <w:p w14:paraId="2368CC0C" w14:textId="77777777" w:rsidR="00651ECF" w:rsidRPr="00B674A5" w:rsidRDefault="00651ECF" w:rsidP="00651ECF">
      <w:pPr>
        <w:rPr>
          <w:rFonts w:ascii="Arial" w:hAnsi="Arial" w:cs="Arial"/>
          <w:iCs/>
          <w:color w:val="auto"/>
          <w:sz w:val="24"/>
          <w:szCs w:val="24"/>
        </w:rPr>
      </w:pPr>
    </w:p>
    <w:p w14:paraId="547CCC3D" w14:textId="77777777" w:rsidR="00FA1017" w:rsidRPr="00FA1017" w:rsidRDefault="00651ECF" w:rsidP="00FA1017">
      <w:pPr>
        <w:pStyle w:val="Ttulo2"/>
        <w:rPr>
          <w:b/>
          <w:i/>
          <w:sz w:val="32"/>
          <w:szCs w:val="32"/>
        </w:rPr>
      </w:pPr>
      <w:bookmarkStart w:id="513" w:name="_Ref508796107"/>
      <w:bookmarkStart w:id="514" w:name="_Toc509667233"/>
      <w:r w:rsidRPr="00FA1017">
        <w:rPr>
          <w:b/>
          <w:i/>
          <w:sz w:val="32"/>
          <w:szCs w:val="32"/>
        </w:rPr>
        <w:lastRenderedPageBreak/>
        <w:t>DOM (Document object Model)</w:t>
      </w:r>
      <w:bookmarkEnd w:id="513"/>
      <w:bookmarkEnd w:id="514"/>
    </w:p>
    <w:p w14:paraId="0668A009" w14:textId="6F1A069E"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 xml:space="preserve">O modelo de objetos del documento, es una API para la representación de documentos HTML, XML y XHTML, que facilita una representación estructurada del documento y define de qué manera los programas pueden acceder, al fin de modificar, tanto su estructura, estilo y contenido. </w:t>
      </w:r>
    </w:p>
    <w:p w14:paraId="76D02B2B" w14:textId="77777777" w:rsidR="00651ECF" w:rsidRPr="00C73EFB" w:rsidRDefault="00651ECF" w:rsidP="00651ECF">
      <w:pPr>
        <w:rPr>
          <w:rStyle w:val="nfasissutil"/>
          <w:rFonts w:ascii="Arial" w:hAnsi="Arial" w:cs="Arial"/>
          <w:i w:val="0"/>
          <w:color w:val="auto"/>
          <w:sz w:val="24"/>
          <w:szCs w:val="24"/>
        </w:rPr>
      </w:pPr>
    </w:p>
    <w:p w14:paraId="3642757E" w14:textId="77777777" w:rsidR="00FA1017" w:rsidRPr="00FA1017" w:rsidRDefault="00651ECF" w:rsidP="00FA1017">
      <w:pPr>
        <w:pStyle w:val="Ttulo2"/>
        <w:rPr>
          <w:b/>
          <w:i/>
          <w:sz w:val="32"/>
          <w:szCs w:val="32"/>
        </w:rPr>
      </w:pPr>
      <w:bookmarkStart w:id="515" w:name="_Ref508731667"/>
      <w:bookmarkStart w:id="516" w:name="_Toc509667234"/>
      <w:r w:rsidRPr="00FA1017">
        <w:rPr>
          <w:b/>
          <w:i/>
          <w:sz w:val="32"/>
          <w:szCs w:val="32"/>
        </w:rPr>
        <w:t>Framework</w:t>
      </w:r>
      <w:bookmarkEnd w:id="515"/>
      <w:bookmarkEnd w:id="516"/>
    </w:p>
    <w:p w14:paraId="2B150FC7" w14:textId="3EAAB730"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entorno de trabajo, es un conjunto de herramientas informáticas que facilitan el desarrollo de software.</w:t>
      </w:r>
    </w:p>
    <w:p w14:paraId="620B0235" w14:textId="77777777" w:rsidR="00651ECF" w:rsidRPr="00142923" w:rsidRDefault="00651ECF" w:rsidP="00651ECF">
      <w:pPr>
        <w:rPr>
          <w:rStyle w:val="nfasissutil"/>
          <w:rFonts w:ascii="Arial" w:hAnsi="Arial" w:cs="Arial"/>
          <w:i w:val="0"/>
          <w:color w:val="auto"/>
          <w:sz w:val="24"/>
          <w:szCs w:val="24"/>
        </w:rPr>
      </w:pPr>
    </w:p>
    <w:p w14:paraId="2A299287" w14:textId="77777777" w:rsidR="00FA1017" w:rsidRPr="00FA1017" w:rsidRDefault="00651ECF" w:rsidP="00FA1017">
      <w:pPr>
        <w:pStyle w:val="Ttulo2"/>
        <w:rPr>
          <w:b/>
          <w:i/>
          <w:sz w:val="32"/>
          <w:szCs w:val="32"/>
        </w:rPr>
      </w:pPr>
      <w:bookmarkStart w:id="517" w:name="_Ref508731711"/>
      <w:bookmarkStart w:id="518" w:name="_Toc509667235"/>
      <w:r w:rsidRPr="00FA1017">
        <w:rPr>
          <w:b/>
          <w:i/>
          <w:sz w:val="32"/>
          <w:szCs w:val="32"/>
        </w:rPr>
        <w:t>Front-End</w:t>
      </w:r>
      <w:bookmarkEnd w:id="517"/>
      <w:bookmarkEnd w:id="518"/>
    </w:p>
    <w:p w14:paraId="5B609EF1" w14:textId="6555DDC4" w:rsidR="00651ECF" w:rsidRPr="00651ECF" w:rsidRDefault="00651ECF" w:rsidP="00651ECF">
      <w:pPr>
        <w:rPr>
          <w:rFonts w:ascii="Arial" w:hAnsi="Arial" w:cs="Arial"/>
          <w:sz w:val="24"/>
          <w:szCs w:val="24"/>
        </w:rPr>
      </w:pPr>
      <w:r w:rsidRPr="00651ECF">
        <w:rPr>
          <w:rFonts w:ascii="Arial" w:hAnsi="Arial" w:cs="Arial"/>
          <w:sz w:val="24"/>
          <w:szCs w:val="24"/>
        </w:rPr>
        <w:t>Es la parte del software que interactúa con los usuarios. Por otro lado, dentro de las tecnologías webs, el Front-end son todas aquellas tecnologías que corren del lado del cliente, es decir, todas aquellas tecnologías que corren del lado del navegador web, generalizándose más que nada en tres lenguajes, HTML, CSS Y JavaScript.</w:t>
      </w:r>
    </w:p>
    <w:p w14:paraId="24BE6EC6" w14:textId="77777777" w:rsidR="00651ECF" w:rsidRPr="004144DF" w:rsidRDefault="00651ECF" w:rsidP="00651ECF">
      <w:pPr>
        <w:rPr>
          <w:rStyle w:val="nfasissutil"/>
          <w:rFonts w:ascii="Arial" w:hAnsi="Arial" w:cs="Arial"/>
          <w:color w:val="auto"/>
          <w:sz w:val="24"/>
          <w:szCs w:val="24"/>
        </w:rPr>
      </w:pPr>
    </w:p>
    <w:p w14:paraId="47A4EC9B" w14:textId="77777777" w:rsidR="00FA1017" w:rsidRPr="00FA1017" w:rsidRDefault="00651ECF" w:rsidP="00FA1017">
      <w:pPr>
        <w:pStyle w:val="Ttulo2"/>
        <w:rPr>
          <w:b/>
          <w:i/>
          <w:sz w:val="32"/>
          <w:szCs w:val="32"/>
        </w:rPr>
      </w:pPr>
      <w:bookmarkStart w:id="519" w:name="_Ref509657771"/>
      <w:bookmarkStart w:id="520" w:name="_Toc509667236"/>
      <w:r w:rsidRPr="00FA1017">
        <w:rPr>
          <w:b/>
          <w:i/>
          <w:sz w:val="32"/>
          <w:szCs w:val="32"/>
        </w:rPr>
        <w:t>Host</w:t>
      </w:r>
      <w:bookmarkEnd w:id="519"/>
      <w:bookmarkEnd w:id="520"/>
    </w:p>
    <w:p w14:paraId="38AC78FF" w14:textId="40A2FBDC"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Se le llama así, a todos los dispositivos de una red encargados de brindar y/o utilizar servicios en la misma.</w:t>
      </w:r>
    </w:p>
    <w:p w14:paraId="36CD6B52" w14:textId="77777777" w:rsidR="00651ECF" w:rsidRDefault="00651ECF" w:rsidP="00651ECF">
      <w:pPr>
        <w:rPr>
          <w:rStyle w:val="nfasissutil"/>
          <w:rFonts w:ascii="Arial" w:hAnsi="Arial" w:cs="Arial"/>
          <w:b/>
          <w:color w:val="auto"/>
          <w:sz w:val="24"/>
          <w:szCs w:val="24"/>
        </w:rPr>
      </w:pPr>
    </w:p>
    <w:p w14:paraId="16BCB712" w14:textId="77777777" w:rsidR="00F06F4C" w:rsidRPr="00F06F4C" w:rsidRDefault="00F06F4C" w:rsidP="00F06F4C">
      <w:pPr>
        <w:pStyle w:val="Ttulo2"/>
        <w:rPr>
          <w:b/>
          <w:i/>
          <w:sz w:val="32"/>
          <w:szCs w:val="32"/>
        </w:rPr>
      </w:pPr>
      <w:bookmarkStart w:id="521" w:name="_Ref508737417"/>
      <w:bookmarkStart w:id="522" w:name="_Toc509667237"/>
      <w:r w:rsidRPr="00F06F4C">
        <w:rPr>
          <w:b/>
          <w:i/>
          <w:sz w:val="32"/>
          <w:szCs w:val="32"/>
        </w:rPr>
        <w:t>HTML (HyperText Markup Language)</w:t>
      </w:r>
      <w:bookmarkEnd w:id="522"/>
    </w:p>
    <w:p w14:paraId="6CDB3A42" w14:textId="7E72D75B" w:rsidR="00F06F4C" w:rsidRPr="006910E5" w:rsidRDefault="00F06F4C" w:rsidP="00F06F4C">
      <w:pPr>
        <w:rPr>
          <w:rStyle w:val="nfasissutil"/>
          <w:rFonts w:ascii="Arial" w:hAnsi="Arial" w:cs="Arial"/>
          <w:b/>
          <w:color w:val="auto"/>
          <w:sz w:val="24"/>
          <w:szCs w:val="24"/>
        </w:rPr>
      </w:pPr>
      <w:r w:rsidRPr="00ED13BD">
        <w:rPr>
          <w:rStyle w:val="nfasissutil"/>
          <w:rFonts w:ascii="Arial" w:hAnsi="Arial" w:cs="Arial"/>
          <w:i w:val="0"/>
          <w:color w:val="auto"/>
          <w:sz w:val="24"/>
          <w:szCs w:val="24"/>
        </w:rPr>
        <w:t>O lenguaje de marcas de hipertexto</w:t>
      </w:r>
      <w:r>
        <w:rPr>
          <w:rStyle w:val="nfasissutil"/>
          <w:rFonts w:ascii="Arial" w:hAnsi="Arial" w:cs="Arial"/>
          <w:i w:val="0"/>
          <w:color w:val="auto"/>
          <w:sz w:val="24"/>
          <w:szCs w:val="24"/>
        </w:rPr>
        <w:t>, es un lenguaje utilizado para la codificación de páginas web.</w:t>
      </w:r>
      <w:r>
        <w:rPr>
          <w:rStyle w:val="nfasissutil"/>
          <w:rFonts w:ascii="Arial" w:hAnsi="Arial" w:cs="Arial"/>
          <w:b/>
          <w:color w:val="auto"/>
          <w:sz w:val="24"/>
          <w:szCs w:val="24"/>
        </w:rPr>
        <w:t xml:space="preserve"> </w:t>
      </w:r>
    </w:p>
    <w:p w14:paraId="3156E4B9" w14:textId="77777777" w:rsidR="00F06F4C" w:rsidRDefault="00F06F4C" w:rsidP="00F06F4C">
      <w:pPr>
        <w:rPr>
          <w:rStyle w:val="nfasissutil"/>
          <w:rFonts w:ascii="Arial" w:hAnsi="Arial" w:cs="Arial"/>
          <w:b/>
          <w:color w:val="auto"/>
          <w:sz w:val="24"/>
          <w:szCs w:val="24"/>
        </w:rPr>
      </w:pPr>
    </w:p>
    <w:p w14:paraId="0A8BAAC3" w14:textId="77777777" w:rsidR="00F06F4C" w:rsidRPr="00F06F4C" w:rsidRDefault="00F06F4C" w:rsidP="00F06F4C">
      <w:pPr>
        <w:pStyle w:val="Ttulo2"/>
        <w:rPr>
          <w:b/>
          <w:i/>
          <w:sz w:val="32"/>
          <w:szCs w:val="32"/>
        </w:rPr>
      </w:pPr>
      <w:bookmarkStart w:id="523" w:name="_Ref509657965"/>
      <w:bookmarkStart w:id="524" w:name="_Toc509667238"/>
      <w:r w:rsidRPr="00F06F4C">
        <w:rPr>
          <w:b/>
          <w:i/>
          <w:sz w:val="32"/>
          <w:szCs w:val="32"/>
        </w:rPr>
        <w:t>HTTP (Hypertext Transfer Protocol)</w:t>
      </w:r>
      <w:bookmarkEnd w:id="523"/>
      <w:bookmarkEnd w:id="524"/>
    </w:p>
    <w:p w14:paraId="2E5ACF9B" w14:textId="3AA5ED41" w:rsidR="00F06F4C" w:rsidRPr="00F06F4C" w:rsidRDefault="00F06F4C" w:rsidP="00F06F4C">
      <w:pPr>
        <w:rPr>
          <w:rFonts w:ascii="Arial" w:hAnsi="Arial" w:cs="Arial"/>
          <w:i/>
          <w:iCs/>
          <w:color w:val="auto"/>
          <w:sz w:val="24"/>
          <w:szCs w:val="24"/>
        </w:rPr>
      </w:pPr>
      <w:r w:rsidRPr="000B78FA">
        <w:rPr>
          <w:rStyle w:val="nfasissutil"/>
          <w:rFonts w:ascii="Arial" w:hAnsi="Arial" w:cs="Arial"/>
          <w:i w:val="0"/>
          <w:color w:val="auto"/>
          <w:sz w:val="24"/>
          <w:szCs w:val="24"/>
        </w:rPr>
        <w:t xml:space="preserve">O protocolo </w:t>
      </w:r>
      <w:r>
        <w:rPr>
          <w:rStyle w:val="nfasissutil"/>
          <w:rFonts w:ascii="Arial" w:hAnsi="Arial" w:cs="Arial"/>
          <w:i w:val="0"/>
          <w:color w:val="auto"/>
          <w:sz w:val="24"/>
          <w:szCs w:val="24"/>
        </w:rPr>
        <w:t xml:space="preserve">de transferencia de hipertexto en castellano, es un protocolo de comunicación para transferencia de información en la </w:t>
      </w:r>
      <w:r w:rsidRPr="000B78FA">
        <w:rPr>
          <w:rStyle w:val="nfasissutil"/>
          <w:rFonts w:ascii="Arial" w:hAnsi="Arial" w:cs="Arial"/>
          <w:color w:val="auto"/>
          <w:sz w:val="24"/>
          <w:szCs w:val="24"/>
        </w:rPr>
        <w:t>World Wide Web</w:t>
      </w:r>
      <w:r>
        <w:rPr>
          <w:rStyle w:val="nfasissutil"/>
          <w:rFonts w:ascii="Arial" w:hAnsi="Arial" w:cs="Arial"/>
          <w:i w:val="0"/>
          <w:color w:val="auto"/>
          <w:sz w:val="24"/>
          <w:szCs w:val="24"/>
        </w:rPr>
        <w:t>.</w:t>
      </w:r>
    </w:p>
    <w:p w14:paraId="51C28FD9" w14:textId="2CB81DC5" w:rsidR="00FA1017" w:rsidRPr="00FA1017" w:rsidRDefault="00651ECF" w:rsidP="00FA1017">
      <w:pPr>
        <w:pStyle w:val="Ttulo2"/>
        <w:rPr>
          <w:b/>
          <w:i/>
          <w:sz w:val="32"/>
          <w:szCs w:val="32"/>
        </w:rPr>
      </w:pPr>
      <w:bookmarkStart w:id="525" w:name="_Toc509667239"/>
      <w:r w:rsidRPr="00FA1017">
        <w:rPr>
          <w:b/>
          <w:i/>
          <w:sz w:val="32"/>
          <w:szCs w:val="32"/>
        </w:rPr>
        <w:t>IDE (Integ</w:t>
      </w:r>
      <w:r w:rsidR="00FA1017" w:rsidRPr="00FA1017">
        <w:rPr>
          <w:b/>
          <w:i/>
          <w:sz w:val="32"/>
          <w:szCs w:val="32"/>
        </w:rPr>
        <w:t>rated Development Environment)</w:t>
      </w:r>
      <w:bookmarkEnd w:id="521"/>
      <w:bookmarkEnd w:id="525"/>
    </w:p>
    <w:p w14:paraId="4BAAAB06" w14:textId="4C3614A3"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entorno de desarrollo integrado en castellano, es una aplicación informática, que, mediante diversos servicios integrados, se utiliza para facilitar el desarrollo de software.</w:t>
      </w:r>
    </w:p>
    <w:p w14:paraId="6D6FDD98" w14:textId="77777777" w:rsidR="00651ECF" w:rsidRPr="004144DF" w:rsidRDefault="00651ECF" w:rsidP="00651ECF">
      <w:pPr>
        <w:rPr>
          <w:rStyle w:val="nfasissutil"/>
          <w:rFonts w:ascii="Arial" w:hAnsi="Arial" w:cs="Arial"/>
          <w:b/>
          <w:i w:val="0"/>
          <w:color w:val="auto"/>
          <w:sz w:val="24"/>
          <w:szCs w:val="24"/>
        </w:rPr>
      </w:pPr>
    </w:p>
    <w:p w14:paraId="64441D7D" w14:textId="77777777" w:rsidR="00FA1017" w:rsidRPr="00FA1017" w:rsidRDefault="00651ECF" w:rsidP="00FA1017">
      <w:pPr>
        <w:pStyle w:val="Ttulo2"/>
        <w:rPr>
          <w:b/>
          <w:i/>
          <w:iCs/>
          <w:sz w:val="32"/>
          <w:szCs w:val="32"/>
        </w:rPr>
      </w:pPr>
      <w:bookmarkStart w:id="526" w:name="_Ref508660221"/>
      <w:bookmarkStart w:id="527" w:name="_Toc509667240"/>
      <w:r w:rsidRPr="00FA1017">
        <w:rPr>
          <w:b/>
          <w:i/>
          <w:iCs/>
          <w:sz w:val="32"/>
          <w:szCs w:val="32"/>
        </w:rPr>
        <w:t>Inteligencia Artificial</w:t>
      </w:r>
      <w:bookmarkEnd w:id="526"/>
      <w:bookmarkEnd w:id="527"/>
    </w:p>
    <w:p w14:paraId="7794F6F1" w14:textId="17A9B2FC"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Es la inteligencia exhibida por máquinas. Una máquina ‘inteligente’ ideal es un agente racional flexible que percibe su entorno y lleva a cabo acciones que maximicen sus posibilidades de éxito en algún objetivo o tarea.</w:t>
      </w:r>
    </w:p>
    <w:p w14:paraId="28D27CF4" w14:textId="77777777" w:rsidR="00651ECF" w:rsidRPr="00651ECF" w:rsidRDefault="00651ECF" w:rsidP="00651ECF">
      <w:pPr>
        <w:rPr>
          <w:rStyle w:val="nfasissutil"/>
          <w:rFonts w:ascii="Arial" w:hAnsi="Arial" w:cs="Arial"/>
          <w:i w:val="0"/>
          <w:color w:val="auto"/>
          <w:sz w:val="24"/>
          <w:szCs w:val="24"/>
        </w:rPr>
      </w:pPr>
    </w:p>
    <w:p w14:paraId="5C1DD169" w14:textId="77777777" w:rsidR="00FA1017" w:rsidRPr="00FA1017" w:rsidRDefault="00651ECF" w:rsidP="00FA1017">
      <w:pPr>
        <w:pStyle w:val="Ttulo2"/>
        <w:rPr>
          <w:b/>
          <w:i/>
          <w:sz w:val="32"/>
          <w:szCs w:val="32"/>
        </w:rPr>
      </w:pPr>
      <w:bookmarkStart w:id="528" w:name="_Ref508731554"/>
      <w:bookmarkStart w:id="529" w:name="_Toc509667241"/>
      <w:r w:rsidRPr="00FA1017">
        <w:rPr>
          <w:b/>
          <w:i/>
          <w:sz w:val="32"/>
          <w:szCs w:val="32"/>
        </w:rPr>
        <w:lastRenderedPageBreak/>
        <w:t>Internet</w:t>
      </w:r>
      <w:bookmarkEnd w:id="528"/>
      <w:bookmarkEnd w:id="529"/>
    </w:p>
    <w:p w14:paraId="2E106ACB" w14:textId="19E75E6A"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Se le llama así, al conjunto descentralizado de redes mundiales interconectadas entre sí, las cuales utilizan la familia de protocolos TCP/IP para realizar sus comunicaciones.</w:t>
      </w:r>
    </w:p>
    <w:p w14:paraId="46DDB288" w14:textId="77777777" w:rsidR="00651ECF" w:rsidRPr="00651ECF" w:rsidRDefault="00651ECF" w:rsidP="00651ECF">
      <w:pPr>
        <w:rPr>
          <w:rStyle w:val="nfasissutil"/>
          <w:rFonts w:ascii="Arial" w:hAnsi="Arial" w:cs="Arial"/>
          <w:i w:val="0"/>
          <w:color w:val="auto"/>
          <w:sz w:val="24"/>
          <w:szCs w:val="24"/>
        </w:rPr>
      </w:pPr>
    </w:p>
    <w:p w14:paraId="0CC0164F" w14:textId="77777777" w:rsidR="00FA1017" w:rsidRPr="00FA1017" w:rsidRDefault="00651ECF" w:rsidP="00FA1017">
      <w:pPr>
        <w:pStyle w:val="Ttulo2"/>
        <w:rPr>
          <w:b/>
          <w:i/>
          <w:sz w:val="32"/>
          <w:szCs w:val="32"/>
        </w:rPr>
      </w:pPr>
      <w:bookmarkStart w:id="530" w:name="_Ref508704211"/>
      <w:bookmarkStart w:id="531" w:name="_Toc509667242"/>
      <w:r w:rsidRPr="00FA1017">
        <w:rPr>
          <w:b/>
          <w:i/>
          <w:sz w:val="32"/>
          <w:szCs w:val="32"/>
        </w:rPr>
        <w:t>Iot (Internet of Things)</w:t>
      </w:r>
      <w:bookmarkEnd w:id="530"/>
      <w:bookmarkEnd w:id="531"/>
    </w:p>
    <w:p w14:paraId="4216DB81" w14:textId="5070A6E9"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internet de las cosas en castellano, es el concepto que hace referencia a la conexión digital de objetos de uso cotidiano, para las personas, con internet.</w:t>
      </w:r>
    </w:p>
    <w:p w14:paraId="01EFC460" w14:textId="77777777" w:rsidR="00651ECF" w:rsidRPr="00651ECF" w:rsidRDefault="00651ECF" w:rsidP="00651ECF">
      <w:pPr>
        <w:rPr>
          <w:rStyle w:val="nfasissutil"/>
          <w:rFonts w:ascii="Arial" w:hAnsi="Arial" w:cs="Arial"/>
          <w:i w:val="0"/>
          <w:color w:val="auto"/>
          <w:sz w:val="24"/>
          <w:szCs w:val="24"/>
        </w:rPr>
      </w:pPr>
    </w:p>
    <w:p w14:paraId="31677608" w14:textId="77777777" w:rsidR="00FA1017" w:rsidRPr="00FA1017" w:rsidRDefault="00651ECF" w:rsidP="00FA1017">
      <w:pPr>
        <w:pStyle w:val="Ttulo2"/>
        <w:rPr>
          <w:b/>
          <w:i/>
          <w:iCs/>
          <w:sz w:val="32"/>
          <w:szCs w:val="32"/>
        </w:rPr>
      </w:pPr>
      <w:bookmarkStart w:id="532" w:name="_Toc509667243"/>
      <w:r w:rsidRPr="00FA1017">
        <w:rPr>
          <w:b/>
          <w:i/>
          <w:iCs/>
          <w:sz w:val="32"/>
          <w:szCs w:val="32"/>
        </w:rPr>
        <w:t>IP</w:t>
      </w:r>
      <w:r w:rsidR="00FA1017" w:rsidRPr="00FA1017">
        <w:rPr>
          <w:b/>
          <w:i/>
          <w:iCs/>
          <w:sz w:val="32"/>
          <w:szCs w:val="32"/>
        </w:rPr>
        <w:t xml:space="preserve"> (Internet Protocol)</w:t>
      </w:r>
      <w:bookmarkEnd w:id="532"/>
    </w:p>
    <w:p w14:paraId="664D488D" w14:textId="501E31C0" w:rsidR="00651ECF" w:rsidRPr="00651ECF" w:rsidRDefault="00651ECF" w:rsidP="00651ECF">
      <w:pPr>
        <w:rPr>
          <w:rFonts w:ascii="Arial" w:hAnsi="Arial" w:cs="Arial"/>
          <w:iCs/>
          <w:sz w:val="24"/>
          <w:szCs w:val="24"/>
        </w:rPr>
      </w:pPr>
      <w:r w:rsidRPr="00651ECF">
        <w:rPr>
          <w:rFonts w:ascii="Arial" w:hAnsi="Arial" w:cs="Arial"/>
          <w:iCs/>
          <w:sz w:val="24"/>
          <w:szCs w:val="24"/>
        </w:rPr>
        <w:t>O protocolo de internet en castellano, es el protocolo encargado del direccionamiento y enrutamiento de datos en una red. Para ello se utiliza una dirección IP, que no es más que un número que identifica a todos los dispositivos conectados en una red</w:t>
      </w:r>
    </w:p>
    <w:p w14:paraId="3DE53379" w14:textId="77777777" w:rsidR="00651ECF" w:rsidRPr="00651ECF" w:rsidRDefault="00651ECF" w:rsidP="00651ECF">
      <w:pPr>
        <w:rPr>
          <w:rFonts w:ascii="Arial" w:hAnsi="Arial" w:cs="Arial"/>
          <w:iCs/>
          <w:color w:val="auto"/>
          <w:sz w:val="24"/>
          <w:szCs w:val="24"/>
        </w:rPr>
      </w:pPr>
    </w:p>
    <w:p w14:paraId="59D0E674" w14:textId="77777777" w:rsidR="00FA1017" w:rsidRPr="00FA1017" w:rsidRDefault="00651ECF" w:rsidP="00FA1017">
      <w:pPr>
        <w:pStyle w:val="Ttulo2"/>
        <w:rPr>
          <w:b/>
          <w:i/>
          <w:iCs/>
          <w:sz w:val="32"/>
          <w:szCs w:val="32"/>
        </w:rPr>
      </w:pPr>
      <w:bookmarkStart w:id="533" w:name="_Ref509657919"/>
      <w:bookmarkStart w:id="534" w:name="_Toc509667244"/>
      <w:r w:rsidRPr="00FA1017">
        <w:rPr>
          <w:b/>
          <w:i/>
          <w:iCs/>
          <w:sz w:val="32"/>
          <w:szCs w:val="32"/>
        </w:rPr>
        <w:t>LAN (Local Area Network)</w:t>
      </w:r>
      <w:bookmarkEnd w:id="533"/>
      <w:bookmarkEnd w:id="534"/>
    </w:p>
    <w:p w14:paraId="1CF4892B" w14:textId="55D14F02" w:rsidR="00651ECF" w:rsidRPr="00651ECF" w:rsidRDefault="00651ECF" w:rsidP="00651ECF">
      <w:pPr>
        <w:rPr>
          <w:rFonts w:ascii="Arial" w:hAnsi="Arial" w:cs="Arial"/>
          <w:i/>
          <w:iCs/>
          <w:sz w:val="24"/>
          <w:szCs w:val="24"/>
          <w:shd w:val="clear" w:color="auto" w:fill="FFFFFF"/>
        </w:rPr>
      </w:pPr>
      <w:r w:rsidRPr="00651ECF">
        <w:rPr>
          <w:rFonts w:ascii="Arial" w:hAnsi="Arial" w:cs="Arial"/>
          <w:sz w:val="24"/>
          <w:szCs w:val="24"/>
        </w:rPr>
        <w:t>O red de área local en castellano, es una red de computadoras que abarca un área reducida como una casa, un departamento o un edificio.</w:t>
      </w:r>
    </w:p>
    <w:p w14:paraId="6C3EF2C9" w14:textId="77777777" w:rsidR="00651ECF" w:rsidRPr="004144DF" w:rsidRDefault="00651ECF" w:rsidP="00651ECF">
      <w:pPr>
        <w:rPr>
          <w:rFonts w:ascii="Arial" w:hAnsi="Arial" w:cs="Arial"/>
          <w:i/>
          <w:iCs/>
          <w:color w:val="auto"/>
          <w:sz w:val="24"/>
          <w:szCs w:val="24"/>
          <w:shd w:val="clear" w:color="auto" w:fill="FFFFFF"/>
        </w:rPr>
      </w:pPr>
    </w:p>
    <w:p w14:paraId="39BED027" w14:textId="77777777" w:rsidR="00FA1017" w:rsidRPr="00FA1017" w:rsidRDefault="00651ECF" w:rsidP="00FA1017">
      <w:pPr>
        <w:pStyle w:val="Ttulo2"/>
        <w:rPr>
          <w:b/>
          <w:i/>
          <w:sz w:val="32"/>
          <w:szCs w:val="32"/>
        </w:rPr>
      </w:pPr>
      <w:bookmarkStart w:id="535" w:name="_Toc509667245"/>
      <w:r w:rsidRPr="00FA1017">
        <w:rPr>
          <w:b/>
          <w:i/>
          <w:sz w:val="32"/>
          <w:szCs w:val="32"/>
        </w:rPr>
        <w:t>Lenguaje de programación</w:t>
      </w:r>
      <w:bookmarkEnd w:id="535"/>
    </w:p>
    <w:p w14:paraId="639DCAF8" w14:textId="09993B17" w:rsidR="00651ECF" w:rsidRPr="00B469BA" w:rsidRDefault="00651ECF" w:rsidP="00B469BA">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 xml:space="preserve">Es como se les denomina a los lenguajes formales de informática, diseñados para realizar procesos que puedan llevar a cabo las computadoras y, por ende, se pueden utilizar para el desarrollo de </w:t>
      </w:r>
      <w:r w:rsidR="00B469BA">
        <w:rPr>
          <w:rStyle w:val="nfasissutil"/>
          <w:rFonts w:ascii="Arial" w:hAnsi="Arial" w:cs="Arial"/>
          <w:i w:val="0"/>
          <w:color w:val="auto"/>
          <w:sz w:val="24"/>
          <w:szCs w:val="24"/>
        </w:rPr>
        <w:t>software.</w:t>
      </w:r>
    </w:p>
    <w:p w14:paraId="46985EB9" w14:textId="7FC69E9E" w:rsidR="00B469BA" w:rsidRPr="00B469BA" w:rsidRDefault="00B469BA" w:rsidP="00B469BA">
      <w:pPr>
        <w:pStyle w:val="Ttulo2"/>
        <w:rPr>
          <w:b/>
          <w:i/>
          <w:iCs/>
          <w:sz w:val="32"/>
          <w:szCs w:val="32"/>
        </w:rPr>
      </w:pPr>
      <w:bookmarkStart w:id="536" w:name="_Ref508795645"/>
      <w:bookmarkStart w:id="537" w:name="_Ref508795734"/>
      <w:bookmarkStart w:id="538" w:name="_Ref508732915"/>
      <w:bookmarkStart w:id="539" w:name="_Ref508733608"/>
      <w:bookmarkStart w:id="540" w:name="_Toc509667246"/>
      <w:r w:rsidRPr="00B469BA">
        <w:rPr>
          <w:b/>
          <w:i/>
          <w:iCs/>
          <w:sz w:val="32"/>
          <w:szCs w:val="32"/>
        </w:rPr>
        <w:t>L</w:t>
      </w:r>
      <w:bookmarkEnd w:id="536"/>
      <w:r w:rsidR="000B1150">
        <w:rPr>
          <w:b/>
          <w:i/>
          <w:iCs/>
          <w:sz w:val="32"/>
          <w:szCs w:val="32"/>
        </w:rPr>
        <w:t>ESS</w:t>
      </w:r>
      <w:bookmarkEnd w:id="537"/>
      <w:bookmarkEnd w:id="540"/>
    </w:p>
    <w:p w14:paraId="492C3A70" w14:textId="344B44BA" w:rsidR="00B469BA" w:rsidRPr="00990F3E" w:rsidRDefault="00B469BA" w:rsidP="00B469BA">
      <w:pPr>
        <w:rPr>
          <w:rFonts w:ascii="Arial" w:hAnsi="Arial" w:cs="Arial"/>
          <w:b/>
          <w:i/>
          <w:iCs/>
          <w:color w:val="auto"/>
          <w:sz w:val="24"/>
          <w:szCs w:val="24"/>
        </w:rPr>
      </w:pPr>
      <w:r w:rsidRPr="00990F3E">
        <w:rPr>
          <w:rStyle w:val="nfasissutil"/>
          <w:rFonts w:ascii="Arial" w:hAnsi="Arial" w:cs="Arial"/>
          <w:i w:val="0"/>
          <w:color w:val="auto"/>
          <w:sz w:val="24"/>
          <w:szCs w:val="24"/>
        </w:rPr>
        <w:t xml:space="preserve">Es un lenguaje dinámico de hojas de estilo que puede ser compilado como Hojas de Estilo en Cascada (CSS) y ejecutarse del lado del cliente o servidor. </w:t>
      </w:r>
    </w:p>
    <w:p w14:paraId="51C8E129" w14:textId="4B71007B" w:rsidR="00FA1017" w:rsidRPr="00FA1017" w:rsidRDefault="00651ECF" w:rsidP="00FA1017">
      <w:pPr>
        <w:pStyle w:val="Ttulo2"/>
        <w:rPr>
          <w:b/>
          <w:i/>
          <w:sz w:val="32"/>
          <w:szCs w:val="32"/>
        </w:rPr>
      </w:pPr>
      <w:bookmarkStart w:id="541" w:name="_Toc509667247"/>
      <w:r w:rsidRPr="00FA1017">
        <w:rPr>
          <w:b/>
          <w:i/>
          <w:sz w:val="32"/>
          <w:szCs w:val="32"/>
        </w:rPr>
        <w:t>Linux</w:t>
      </w:r>
      <w:bookmarkEnd w:id="538"/>
      <w:bookmarkEnd w:id="539"/>
      <w:bookmarkEnd w:id="541"/>
    </w:p>
    <w:p w14:paraId="37806D5A" w14:textId="11ED259E"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Se le llama así, al núcleo de sistema operativo basado en Unix y desarrollado por Linus Torvalds, el cual es de software libre y utilizado por un número considerable de sistemas operativos a los cuales se los denomina distribuciones Linux.</w:t>
      </w:r>
    </w:p>
    <w:p w14:paraId="54EFE6B1" w14:textId="77777777" w:rsidR="00651ECF" w:rsidRPr="00AA4C98" w:rsidRDefault="00651ECF" w:rsidP="00651ECF">
      <w:pPr>
        <w:rPr>
          <w:rStyle w:val="nfasissutil"/>
          <w:rFonts w:ascii="Arial" w:hAnsi="Arial" w:cs="Arial"/>
          <w:i w:val="0"/>
          <w:color w:val="auto"/>
          <w:sz w:val="24"/>
          <w:szCs w:val="24"/>
        </w:rPr>
      </w:pPr>
    </w:p>
    <w:p w14:paraId="4624125E" w14:textId="77777777" w:rsidR="00FA1017" w:rsidRPr="00FA1017" w:rsidRDefault="00651ECF" w:rsidP="00FA1017">
      <w:pPr>
        <w:pStyle w:val="Ttulo2"/>
        <w:rPr>
          <w:b/>
          <w:i/>
          <w:sz w:val="32"/>
          <w:szCs w:val="32"/>
        </w:rPr>
      </w:pPr>
      <w:bookmarkStart w:id="542" w:name="_Ref508795654"/>
      <w:bookmarkStart w:id="543" w:name="_Toc509667248"/>
      <w:r w:rsidRPr="00FA1017">
        <w:rPr>
          <w:b/>
          <w:i/>
          <w:sz w:val="32"/>
          <w:szCs w:val="32"/>
        </w:rPr>
        <w:t>Marshaling</w:t>
      </w:r>
      <w:bookmarkEnd w:id="542"/>
      <w:bookmarkEnd w:id="543"/>
    </w:p>
    <w:p w14:paraId="46BDF959" w14:textId="572FB91B" w:rsidR="00651ECF" w:rsidRPr="00EC25F9" w:rsidRDefault="00651ECF" w:rsidP="00651ECF">
      <w:pPr>
        <w:rPr>
          <w:rStyle w:val="nfasissutil"/>
          <w:rFonts w:ascii="Arial" w:hAnsi="Arial" w:cs="Arial"/>
          <w:b/>
          <w:color w:val="auto"/>
          <w:sz w:val="24"/>
          <w:szCs w:val="24"/>
        </w:rPr>
      </w:pPr>
      <w:r w:rsidRPr="00651ECF">
        <w:rPr>
          <w:rStyle w:val="nfasissutil"/>
          <w:rFonts w:ascii="Arial" w:hAnsi="Arial" w:cs="Arial"/>
          <w:i w:val="0"/>
          <w:color w:val="auto"/>
          <w:sz w:val="24"/>
          <w:szCs w:val="24"/>
        </w:rPr>
        <w:t>O serialización en castellano, es un proceso de codificación de un objeto, guardado en un medio de almacenamiento, para su transmisión a través de una conexión de red como una serie de bytes o en un formato legible por el humano (HTML, XML, entre otros).</w:t>
      </w:r>
    </w:p>
    <w:p w14:paraId="58A7A5CE" w14:textId="77777777" w:rsidR="00FA1017" w:rsidRPr="00FA1017" w:rsidRDefault="00FA1017" w:rsidP="00FA1017">
      <w:pPr>
        <w:pStyle w:val="Ttulo2"/>
        <w:rPr>
          <w:b/>
          <w:i/>
          <w:iCs/>
          <w:sz w:val="32"/>
          <w:szCs w:val="32"/>
        </w:rPr>
      </w:pPr>
      <w:bookmarkStart w:id="544" w:name="_Toc509667249"/>
      <w:r w:rsidRPr="00FA1017">
        <w:rPr>
          <w:b/>
          <w:i/>
          <w:iCs/>
          <w:sz w:val="32"/>
          <w:szCs w:val="32"/>
        </w:rPr>
        <w:t>Navegador web (browser)</w:t>
      </w:r>
      <w:bookmarkEnd w:id="544"/>
    </w:p>
    <w:p w14:paraId="0113B702" w14:textId="37D099C3"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Es un software que permite el acceso a la Web. Funciona en la capa de aplicación del modelo de red TCP/IP.</w:t>
      </w:r>
    </w:p>
    <w:p w14:paraId="6C607BE0" w14:textId="77777777" w:rsidR="00651ECF" w:rsidRPr="00EC25F9" w:rsidRDefault="00651ECF" w:rsidP="00651ECF">
      <w:pPr>
        <w:rPr>
          <w:rFonts w:ascii="Arial" w:hAnsi="Arial" w:cs="Arial"/>
          <w:b/>
          <w:i/>
          <w:iCs/>
          <w:color w:val="auto"/>
          <w:sz w:val="24"/>
          <w:szCs w:val="24"/>
          <w:shd w:val="clear" w:color="auto" w:fill="FFFFFF"/>
        </w:rPr>
      </w:pPr>
    </w:p>
    <w:p w14:paraId="2400504D" w14:textId="77777777" w:rsidR="00FA1017" w:rsidRPr="00FA1017" w:rsidRDefault="00FA1017" w:rsidP="00FA1017">
      <w:pPr>
        <w:pStyle w:val="Ttulo2"/>
        <w:rPr>
          <w:b/>
          <w:i/>
          <w:sz w:val="32"/>
          <w:szCs w:val="32"/>
        </w:rPr>
      </w:pPr>
      <w:bookmarkStart w:id="545" w:name="_Ref508728943"/>
      <w:bookmarkStart w:id="546" w:name="_Toc509667250"/>
      <w:r w:rsidRPr="00FA1017">
        <w:rPr>
          <w:b/>
          <w:i/>
          <w:sz w:val="32"/>
          <w:szCs w:val="32"/>
        </w:rPr>
        <w:t>Protoboard</w:t>
      </w:r>
      <w:bookmarkEnd w:id="545"/>
      <w:bookmarkEnd w:id="546"/>
    </w:p>
    <w:p w14:paraId="4C7D2A66" w14:textId="6CB62D9A" w:rsidR="00651ECF" w:rsidRPr="00651ECF" w:rsidRDefault="00651ECF" w:rsidP="00651ECF">
      <w:pPr>
        <w:rPr>
          <w:rFonts w:ascii="Arial" w:hAnsi="Arial" w:cs="Arial"/>
          <w:i/>
          <w:iCs/>
          <w:sz w:val="24"/>
          <w:szCs w:val="24"/>
        </w:rPr>
      </w:pPr>
      <w:r w:rsidRPr="00651ECF">
        <w:rPr>
          <w:rFonts w:ascii="Arial" w:hAnsi="Arial" w:cs="Arial"/>
          <w:sz w:val="24"/>
          <w:szCs w:val="24"/>
        </w:rPr>
        <w:t>O placa de pruebas en castellano, se le llama así a un tablero con orificios que se encuentran conectados eléctricamente entre si siguiendo un determinado patrón. Es utilizado para la conexión de componentes electrónicos.</w:t>
      </w:r>
    </w:p>
    <w:p w14:paraId="78D07154" w14:textId="77777777" w:rsidR="00651ECF" w:rsidRPr="00B674A5" w:rsidRDefault="00651ECF" w:rsidP="00651ECF">
      <w:pPr>
        <w:rPr>
          <w:rStyle w:val="nfasissutil"/>
          <w:rFonts w:ascii="Arial" w:hAnsi="Arial" w:cs="Arial"/>
          <w:color w:val="auto"/>
          <w:sz w:val="24"/>
          <w:szCs w:val="24"/>
        </w:rPr>
      </w:pPr>
    </w:p>
    <w:p w14:paraId="0333F8F2" w14:textId="77777777" w:rsidR="00FA1017" w:rsidRPr="00FA1017" w:rsidRDefault="00651ECF" w:rsidP="00FA1017">
      <w:pPr>
        <w:pStyle w:val="Ttulo2"/>
        <w:rPr>
          <w:b/>
          <w:i/>
          <w:sz w:val="32"/>
          <w:szCs w:val="32"/>
        </w:rPr>
      </w:pPr>
      <w:bookmarkStart w:id="547" w:name="_Ref508736582"/>
      <w:bookmarkStart w:id="548" w:name="_Toc509667251"/>
      <w:r w:rsidRPr="00FA1017">
        <w:rPr>
          <w:b/>
          <w:i/>
          <w:sz w:val="32"/>
          <w:szCs w:val="32"/>
        </w:rPr>
        <w:t>Query</w:t>
      </w:r>
      <w:bookmarkEnd w:id="547"/>
      <w:bookmarkEnd w:id="548"/>
    </w:p>
    <w:p w14:paraId="6F98A164" w14:textId="070C7011"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En informática, se le llama así a una consulta realizada mediante un lenguaje de consultas para bases de datos.</w:t>
      </w:r>
    </w:p>
    <w:p w14:paraId="4D747F86" w14:textId="77777777" w:rsidR="00651ECF" w:rsidRPr="00B674A5" w:rsidRDefault="00651ECF" w:rsidP="00651ECF">
      <w:pPr>
        <w:rPr>
          <w:rStyle w:val="nfasissutil"/>
          <w:rFonts w:ascii="Arial" w:hAnsi="Arial" w:cs="Arial"/>
          <w:b/>
          <w:color w:val="auto"/>
          <w:sz w:val="24"/>
          <w:szCs w:val="24"/>
        </w:rPr>
      </w:pPr>
    </w:p>
    <w:p w14:paraId="7AAFC1EB" w14:textId="52E1E52E" w:rsidR="00C132D9" w:rsidRDefault="00C132D9" w:rsidP="00FA1017">
      <w:pPr>
        <w:pStyle w:val="Ttulo2"/>
        <w:rPr>
          <w:b/>
          <w:i/>
          <w:sz w:val="32"/>
          <w:szCs w:val="32"/>
        </w:rPr>
      </w:pPr>
      <w:bookmarkStart w:id="549" w:name="_Ref508729026"/>
      <w:bookmarkStart w:id="550" w:name="_Ref509657895"/>
      <w:bookmarkStart w:id="551" w:name="_Toc509667252"/>
      <w:r>
        <w:rPr>
          <w:b/>
          <w:i/>
          <w:sz w:val="32"/>
          <w:szCs w:val="32"/>
        </w:rPr>
        <w:t>RAW</w:t>
      </w:r>
      <w:bookmarkEnd w:id="550"/>
      <w:bookmarkEnd w:id="551"/>
    </w:p>
    <w:p w14:paraId="56F720B2" w14:textId="0EBCC3C9" w:rsidR="00FA1017" w:rsidRPr="00FA1017" w:rsidRDefault="00651ECF" w:rsidP="00FA1017">
      <w:pPr>
        <w:pStyle w:val="Ttulo2"/>
        <w:rPr>
          <w:b/>
          <w:i/>
          <w:sz w:val="32"/>
          <w:szCs w:val="32"/>
        </w:rPr>
      </w:pPr>
      <w:bookmarkStart w:id="552" w:name="_Toc509667253"/>
      <w:r w:rsidRPr="00FA1017">
        <w:rPr>
          <w:b/>
          <w:i/>
          <w:sz w:val="32"/>
          <w:szCs w:val="32"/>
        </w:rPr>
        <w:t>Resolución de pantalla</w:t>
      </w:r>
      <w:bookmarkEnd w:id="549"/>
      <w:bookmarkEnd w:id="552"/>
    </w:p>
    <w:p w14:paraId="094D1DD0" w14:textId="12EADB98" w:rsidR="00651ECF" w:rsidRPr="00FA1017" w:rsidRDefault="00651ECF" w:rsidP="00651ECF">
      <w:pPr>
        <w:rPr>
          <w:rStyle w:val="nfasissutil"/>
          <w:rFonts w:ascii="Arial" w:hAnsi="Arial" w:cs="Arial"/>
          <w:i w:val="0"/>
          <w:color w:val="auto"/>
          <w:sz w:val="24"/>
          <w:szCs w:val="24"/>
        </w:rPr>
      </w:pPr>
      <w:r w:rsidRPr="00FA1017">
        <w:rPr>
          <w:rStyle w:val="nfasissutil"/>
          <w:rFonts w:ascii="Arial" w:hAnsi="Arial" w:cs="Arial"/>
          <w:i w:val="0"/>
          <w:color w:val="auto"/>
          <w:sz w:val="24"/>
          <w:szCs w:val="24"/>
        </w:rPr>
        <w:t>Número de pixeles que pueden ser mostrados por la pantalla de un dispositivo electrónico.</w:t>
      </w:r>
    </w:p>
    <w:p w14:paraId="098EC568" w14:textId="77777777" w:rsidR="00C132D9" w:rsidRDefault="00C132D9" w:rsidP="00651ECF">
      <w:pPr>
        <w:rPr>
          <w:rStyle w:val="nfasissutil"/>
          <w:rFonts w:ascii="Arial" w:hAnsi="Arial" w:cs="Arial"/>
          <w:b/>
          <w:iCs w:val="0"/>
          <w:color w:val="auto"/>
          <w:sz w:val="24"/>
          <w:szCs w:val="24"/>
        </w:rPr>
      </w:pPr>
    </w:p>
    <w:p w14:paraId="0BFBF94C" w14:textId="749EBFAC" w:rsidR="00C132D9" w:rsidRDefault="00C132D9" w:rsidP="00FA1017">
      <w:pPr>
        <w:pStyle w:val="Ttulo2"/>
        <w:rPr>
          <w:b/>
          <w:i/>
          <w:sz w:val="32"/>
          <w:szCs w:val="32"/>
          <w:lang w:val="en-US"/>
        </w:rPr>
      </w:pPr>
      <w:bookmarkStart w:id="553" w:name="_Ref508704142"/>
      <w:bookmarkStart w:id="554" w:name="_Ref509658089"/>
      <w:bookmarkStart w:id="555" w:name="_Toc509667254"/>
      <w:r>
        <w:rPr>
          <w:b/>
          <w:i/>
          <w:sz w:val="32"/>
          <w:szCs w:val="32"/>
          <w:lang w:val="en-US"/>
        </w:rPr>
        <w:t>Template</w:t>
      </w:r>
      <w:bookmarkEnd w:id="554"/>
      <w:bookmarkEnd w:id="555"/>
    </w:p>
    <w:p w14:paraId="66CFC2F1" w14:textId="4537E293" w:rsidR="00FA1017" w:rsidRPr="009C7F04" w:rsidRDefault="00651ECF" w:rsidP="00FA1017">
      <w:pPr>
        <w:pStyle w:val="Ttulo2"/>
        <w:rPr>
          <w:b/>
          <w:i/>
          <w:sz w:val="32"/>
          <w:szCs w:val="32"/>
          <w:lang w:val="en-US"/>
        </w:rPr>
      </w:pPr>
      <w:bookmarkStart w:id="556" w:name="_Toc509667255"/>
      <w:r w:rsidRPr="009C7F04">
        <w:rPr>
          <w:b/>
          <w:i/>
          <w:sz w:val="32"/>
          <w:szCs w:val="32"/>
          <w:lang w:val="en-US"/>
        </w:rPr>
        <w:t xml:space="preserve">UART </w:t>
      </w:r>
      <w:r w:rsidRPr="009C7F04">
        <w:rPr>
          <w:b/>
          <w:i/>
          <w:iCs/>
          <w:sz w:val="32"/>
          <w:szCs w:val="32"/>
          <w:lang w:val="en-US"/>
        </w:rPr>
        <w:t>(universally asynchronous receiver/transmitter)</w:t>
      </w:r>
      <w:bookmarkEnd w:id="553"/>
      <w:bookmarkEnd w:id="556"/>
    </w:p>
    <w:p w14:paraId="599D555E" w14:textId="370C1D60" w:rsidR="00651ECF" w:rsidRPr="00651ECF" w:rsidRDefault="00651ECF" w:rsidP="00651ECF">
      <w:pPr>
        <w:rPr>
          <w:rStyle w:val="nfasissutil"/>
          <w:rFonts w:ascii="Arial" w:hAnsi="Arial" w:cs="Arial"/>
          <w:b/>
          <w:iCs w:val="0"/>
          <w:color w:val="auto"/>
          <w:sz w:val="24"/>
          <w:szCs w:val="24"/>
        </w:rPr>
      </w:pPr>
      <w:r w:rsidRPr="00651ECF">
        <w:rPr>
          <w:rStyle w:val="nfasissutil"/>
          <w:rFonts w:ascii="Arial" w:hAnsi="Arial" w:cs="Arial"/>
          <w:i w:val="0"/>
          <w:color w:val="auto"/>
          <w:sz w:val="24"/>
          <w:szCs w:val="24"/>
        </w:rPr>
        <w:t>O receptor/transmisor asíncrono universal. E</w:t>
      </w:r>
      <w:r w:rsidRPr="00651ECF">
        <w:rPr>
          <w:rFonts w:ascii="Arial" w:hAnsi="Arial" w:cs="Arial"/>
          <w:i/>
          <w:sz w:val="24"/>
          <w:szCs w:val="24"/>
        </w:rPr>
        <w:t>s una unidad que incorporan ciertos procesadores, encargada de realizar la conversión de los datos a una secuencia de bits y transmitirlos o recibirlos a una velocidad determinada.</w:t>
      </w:r>
    </w:p>
    <w:p w14:paraId="03E0DC88" w14:textId="77777777" w:rsidR="00651ECF" w:rsidRPr="00651ECF" w:rsidRDefault="00651ECF" w:rsidP="00651ECF">
      <w:pPr>
        <w:rPr>
          <w:rStyle w:val="nfasissutil"/>
          <w:rFonts w:ascii="Arial" w:hAnsi="Arial" w:cs="Arial"/>
          <w:b/>
          <w:iCs w:val="0"/>
          <w:color w:val="auto"/>
          <w:sz w:val="24"/>
          <w:szCs w:val="24"/>
        </w:rPr>
      </w:pPr>
    </w:p>
    <w:p w14:paraId="0382B7E3" w14:textId="77777777" w:rsidR="00FA1017" w:rsidRPr="00FA1017" w:rsidRDefault="00651ECF" w:rsidP="00FA1017">
      <w:pPr>
        <w:pStyle w:val="Ttulo2"/>
        <w:rPr>
          <w:b/>
          <w:i/>
          <w:sz w:val="32"/>
          <w:szCs w:val="32"/>
        </w:rPr>
      </w:pPr>
      <w:bookmarkStart w:id="557" w:name="_Toc509667256"/>
      <w:r w:rsidRPr="00FA1017">
        <w:rPr>
          <w:b/>
          <w:i/>
          <w:sz w:val="32"/>
          <w:szCs w:val="32"/>
        </w:rPr>
        <w:t>WIFI</w:t>
      </w:r>
      <w:bookmarkEnd w:id="557"/>
    </w:p>
    <w:p w14:paraId="6478F7AA" w14:textId="6DA23972" w:rsidR="00651ECF" w:rsidRPr="00651ECF" w:rsidRDefault="00651ECF" w:rsidP="00651ECF">
      <w:pPr>
        <w:rPr>
          <w:rStyle w:val="nfasissutil"/>
          <w:rFonts w:ascii="Arial" w:hAnsi="Arial" w:cs="Arial"/>
          <w:i w:val="0"/>
          <w:iCs w:val="0"/>
          <w:color w:val="auto"/>
          <w:sz w:val="24"/>
          <w:szCs w:val="24"/>
        </w:rPr>
      </w:pPr>
      <w:r w:rsidRPr="00651ECF">
        <w:rPr>
          <w:rStyle w:val="nfasissutil"/>
          <w:rFonts w:ascii="Arial" w:hAnsi="Arial" w:cs="Arial"/>
          <w:i w:val="0"/>
          <w:color w:val="auto"/>
          <w:sz w:val="24"/>
          <w:szCs w:val="24"/>
        </w:rPr>
        <w:t>Tecnología inalámbrica que permite la interconexión de dispositivos electrónicos para conformar una red.</w:t>
      </w:r>
    </w:p>
    <w:p w14:paraId="0FC21FAF" w14:textId="77777777" w:rsidR="00651ECF" w:rsidRPr="00A16CFB" w:rsidRDefault="00651ECF" w:rsidP="00651ECF">
      <w:pPr>
        <w:rPr>
          <w:rStyle w:val="nfasissutil"/>
          <w:rFonts w:ascii="Arial" w:hAnsi="Arial" w:cs="Arial"/>
          <w:b/>
          <w:iCs w:val="0"/>
          <w:color w:val="auto"/>
          <w:sz w:val="24"/>
          <w:szCs w:val="24"/>
        </w:rPr>
      </w:pPr>
    </w:p>
    <w:p w14:paraId="254637C5" w14:textId="77777777" w:rsidR="00651ECF" w:rsidRPr="00A16CFB" w:rsidRDefault="00651ECF" w:rsidP="00651ECF">
      <w:pPr>
        <w:rPr>
          <w:rStyle w:val="nfasissutil"/>
        </w:rPr>
      </w:pPr>
    </w:p>
    <w:p w14:paraId="11D64714" w14:textId="77777777" w:rsidR="00651ECF" w:rsidRPr="00A16CFB" w:rsidRDefault="00651ECF" w:rsidP="00651ECF"/>
    <w:p w14:paraId="64717AD1" w14:textId="77777777" w:rsidR="00651ECF" w:rsidRPr="00A16CFB" w:rsidRDefault="00651ECF" w:rsidP="00651ECF"/>
    <w:p w14:paraId="4C7DE120" w14:textId="7ECD62F1" w:rsidR="00111F52" w:rsidRDefault="00111F52">
      <w:pPr>
        <w:rPr>
          <w:rFonts w:ascii="Arial" w:eastAsia="Times New Roman" w:hAnsi="Arial" w:cs="Arial"/>
          <w:color w:val="auto"/>
          <w:sz w:val="24"/>
          <w:szCs w:val="24"/>
          <w:shd w:val="clear" w:color="auto" w:fill="FFFFFF"/>
        </w:rPr>
      </w:pPr>
      <w:r>
        <w:rPr>
          <w:rFonts w:ascii="Arial" w:eastAsia="Times New Roman" w:hAnsi="Arial" w:cs="Arial"/>
          <w:color w:val="auto"/>
          <w:sz w:val="24"/>
          <w:szCs w:val="24"/>
          <w:shd w:val="clear" w:color="auto" w:fill="FFFFFF"/>
        </w:rPr>
        <w:br w:type="page"/>
      </w:r>
    </w:p>
    <w:p w14:paraId="2859A9AB" w14:textId="77777777" w:rsidR="00891EA5" w:rsidRDefault="00891EA5">
      <w:pPr>
        <w:rPr>
          <w:rFonts w:ascii="Arial" w:eastAsia="Times New Roman" w:hAnsi="Arial" w:cs="Arial"/>
          <w:color w:val="auto"/>
          <w:sz w:val="24"/>
          <w:szCs w:val="24"/>
          <w:shd w:val="clear" w:color="auto" w:fill="FFFFFF"/>
        </w:rPr>
      </w:pPr>
    </w:p>
    <w:bookmarkStart w:id="558" w:name="_Toc509667257" w:displacedByCustomXml="next"/>
    <w:sdt>
      <w:sdtPr>
        <w:rPr>
          <w:b w:val="0"/>
          <w:color w:val="000000"/>
          <w:sz w:val="22"/>
          <w:szCs w:val="22"/>
          <w:lang w:val="es-ES"/>
        </w:rPr>
        <w:id w:val="425383371"/>
        <w:docPartObj>
          <w:docPartGallery w:val="Bibliographies"/>
          <w:docPartUnique/>
        </w:docPartObj>
      </w:sdtPr>
      <w:sdtEndPr>
        <w:rPr>
          <w:lang w:val="es-AR"/>
        </w:rPr>
      </w:sdtEndPr>
      <w:sdtContent>
        <w:p w14:paraId="6FC6150C" w14:textId="0E23C0EE" w:rsidR="00891EA5" w:rsidRDefault="00891EA5">
          <w:pPr>
            <w:pStyle w:val="Ttulo1"/>
          </w:pPr>
          <w:r>
            <w:rPr>
              <w:lang w:val="es-ES"/>
            </w:rPr>
            <w:t>Bibliografía</w:t>
          </w:r>
          <w:bookmarkEnd w:id="558"/>
        </w:p>
        <w:sdt>
          <w:sdtPr>
            <w:id w:val="111145805"/>
            <w:bibliography/>
          </w:sdtPr>
          <w:sdtContent>
            <w:p w14:paraId="77331328" w14:textId="77777777" w:rsidR="005675C3" w:rsidRDefault="00891EA5" w:rsidP="00DE593E">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161"/>
              </w:tblGrid>
              <w:tr w:rsidR="005675C3" w14:paraId="1CA3E3CA" w14:textId="77777777">
                <w:trPr>
                  <w:divId w:val="797718588"/>
                  <w:tblCellSpacing w:w="15" w:type="dxa"/>
                </w:trPr>
                <w:tc>
                  <w:tcPr>
                    <w:tcW w:w="50" w:type="pct"/>
                    <w:hideMark/>
                  </w:tcPr>
                  <w:p w14:paraId="6155DB2F" w14:textId="460CE17B" w:rsidR="005675C3" w:rsidRDefault="005675C3">
                    <w:pPr>
                      <w:pStyle w:val="Bibliografa"/>
                      <w:rPr>
                        <w:noProof/>
                        <w:sz w:val="24"/>
                        <w:szCs w:val="24"/>
                        <w:lang w:val="es-ES"/>
                      </w:rPr>
                    </w:pPr>
                    <w:r>
                      <w:rPr>
                        <w:noProof/>
                        <w:lang w:val="es-ES"/>
                      </w:rPr>
                      <w:t xml:space="preserve">[1] </w:t>
                    </w:r>
                  </w:p>
                </w:tc>
                <w:tc>
                  <w:tcPr>
                    <w:tcW w:w="0" w:type="auto"/>
                    <w:hideMark/>
                  </w:tcPr>
                  <w:p w14:paraId="35C689DE" w14:textId="77777777" w:rsidR="005675C3" w:rsidRDefault="005675C3">
                    <w:pPr>
                      <w:pStyle w:val="Bibliografa"/>
                      <w:rPr>
                        <w:noProof/>
                        <w:lang w:val="es-ES"/>
                      </w:rPr>
                    </w:pPr>
                    <w:r>
                      <w:rPr>
                        <w:noProof/>
                        <w:lang w:val="es-ES"/>
                      </w:rPr>
                      <w:t xml:space="preserve">Wikiepdia, «https://es.wikipedia.org/wiki/Arduino,» [En línea]. </w:t>
                    </w:r>
                    <w:r w:rsidRPr="005675C3">
                      <w:rPr>
                        <w:noProof/>
                        <w:lang w:val="en-US"/>
                      </w:rPr>
                      <w:t xml:space="preserve">Available: https://es.wikipedia.org/wiki/Arduino. </w:t>
                    </w:r>
                    <w:r>
                      <w:rPr>
                        <w:noProof/>
                        <w:lang w:val="es-ES"/>
                      </w:rPr>
                      <w:t>[Último acceso: Agosto 2017].</w:t>
                    </w:r>
                  </w:p>
                </w:tc>
              </w:tr>
              <w:tr w:rsidR="005675C3" w14:paraId="585295DA" w14:textId="77777777">
                <w:trPr>
                  <w:divId w:val="797718588"/>
                  <w:tblCellSpacing w:w="15" w:type="dxa"/>
                </w:trPr>
                <w:tc>
                  <w:tcPr>
                    <w:tcW w:w="50" w:type="pct"/>
                    <w:hideMark/>
                  </w:tcPr>
                  <w:p w14:paraId="56668390" w14:textId="77777777" w:rsidR="005675C3" w:rsidRDefault="005675C3">
                    <w:pPr>
                      <w:pStyle w:val="Bibliografa"/>
                      <w:rPr>
                        <w:noProof/>
                        <w:lang w:val="es-ES"/>
                      </w:rPr>
                    </w:pPr>
                    <w:r>
                      <w:rPr>
                        <w:noProof/>
                        <w:lang w:val="es-ES"/>
                      </w:rPr>
                      <w:t xml:space="preserve">[2] </w:t>
                    </w:r>
                  </w:p>
                </w:tc>
                <w:tc>
                  <w:tcPr>
                    <w:tcW w:w="0" w:type="auto"/>
                    <w:hideMark/>
                  </w:tcPr>
                  <w:p w14:paraId="35D21A95" w14:textId="77777777" w:rsidR="005675C3" w:rsidRDefault="005675C3">
                    <w:pPr>
                      <w:pStyle w:val="Bibliografa"/>
                      <w:rPr>
                        <w:noProof/>
                        <w:lang w:val="es-ES"/>
                      </w:rPr>
                    </w:pPr>
                    <w:r>
                      <w:rPr>
                        <w:noProof/>
                        <w:lang w:val="es-ES"/>
                      </w:rPr>
                      <w:t>RIA. [En línea]. Available: https://www.robotics.org/. [Último acceso: 20 Septiembre 2017].</w:t>
                    </w:r>
                  </w:p>
                </w:tc>
              </w:tr>
              <w:tr w:rsidR="005675C3" w14:paraId="58EDD038" w14:textId="77777777">
                <w:trPr>
                  <w:divId w:val="797718588"/>
                  <w:tblCellSpacing w:w="15" w:type="dxa"/>
                </w:trPr>
                <w:tc>
                  <w:tcPr>
                    <w:tcW w:w="50" w:type="pct"/>
                    <w:hideMark/>
                  </w:tcPr>
                  <w:p w14:paraId="734BB039" w14:textId="77777777" w:rsidR="005675C3" w:rsidRDefault="005675C3">
                    <w:pPr>
                      <w:pStyle w:val="Bibliografa"/>
                      <w:rPr>
                        <w:noProof/>
                        <w:lang w:val="es-ES"/>
                      </w:rPr>
                    </w:pPr>
                    <w:r>
                      <w:rPr>
                        <w:noProof/>
                        <w:lang w:val="es-ES"/>
                      </w:rPr>
                      <w:t xml:space="preserve">[3] </w:t>
                    </w:r>
                  </w:p>
                </w:tc>
                <w:tc>
                  <w:tcPr>
                    <w:tcW w:w="0" w:type="auto"/>
                    <w:hideMark/>
                  </w:tcPr>
                  <w:p w14:paraId="39B4675B" w14:textId="77777777" w:rsidR="005675C3" w:rsidRDefault="005675C3">
                    <w:pPr>
                      <w:pStyle w:val="Bibliografa"/>
                      <w:rPr>
                        <w:noProof/>
                        <w:lang w:val="es-ES"/>
                      </w:rPr>
                    </w:pPr>
                    <w:r>
                      <w:rPr>
                        <w:noProof/>
                        <w:lang w:val="es-ES"/>
                      </w:rPr>
                      <w:t>[En línea]. Available: http://www.educaciontrespuntocero.com/noticias/raspberry-pi-educacion/34377.html. [Último acceso: Septiembre 2017].</w:t>
                    </w:r>
                  </w:p>
                </w:tc>
              </w:tr>
              <w:tr w:rsidR="005675C3" w14:paraId="485D7305" w14:textId="77777777">
                <w:trPr>
                  <w:divId w:val="797718588"/>
                  <w:tblCellSpacing w:w="15" w:type="dxa"/>
                </w:trPr>
                <w:tc>
                  <w:tcPr>
                    <w:tcW w:w="50" w:type="pct"/>
                    <w:hideMark/>
                  </w:tcPr>
                  <w:p w14:paraId="3659DD18" w14:textId="77777777" w:rsidR="005675C3" w:rsidRDefault="005675C3">
                    <w:pPr>
                      <w:pStyle w:val="Bibliografa"/>
                      <w:rPr>
                        <w:noProof/>
                        <w:lang w:val="es-ES"/>
                      </w:rPr>
                    </w:pPr>
                    <w:r>
                      <w:rPr>
                        <w:noProof/>
                        <w:lang w:val="es-ES"/>
                      </w:rPr>
                      <w:t xml:space="preserve">[4] </w:t>
                    </w:r>
                  </w:p>
                </w:tc>
                <w:tc>
                  <w:tcPr>
                    <w:tcW w:w="0" w:type="auto"/>
                    <w:hideMark/>
                  </w:tcPr>
                  <w:p w14:paraId="3083B903" w14:textId="77777777" w:rsidR="005675C3" w:rsidRDefault="005675C3">
                    <w:pPr>
                      <w:pStyle w:val="Bibliografa"/>
                      <w:rPr>
                        <w:noProof/>
                        <w:lang w:val="es-ES"/>
                      </w:rPr>
                    </w:pPr>
                    <w:r>
                      <w:rPr>
                        <w:noProof/>
                        <w:lang w:val="es-ES"/>
                      </w:rPr>
                      <w:t>C. Angulo, «www.upc.edu,» 13 Enero 2017. [En línea]. Available: https://www.upc.edu/latevaupc/usos-y-beneficios-robotica-las-aulas/. [Último acceso: Septiembre 2017].</w:t>
                    </w:r>
                  </w:p>
                </w:tc>
              </w:tr>
              <w:tr w:rsidR="005675C3" w14:paraId="7C5A5CE5" w14:textId="77777777">
                <w:trPr>
                  <w:divId w:val="797718588"/>
                  <w:tblCellSpacing w:w="15" w:type="dxa"/>
                </w:trPr>
                <w:tc>
                  <w:tcPr>
                    <w:tcW w:w="50" w:type="pct"/>
                    <w:hideMark/>
                  </w:tcPr>
                  <w:p w14:paraId="441252DE" w14:textId="77777777" w:rsidR="005675C3" w:rsidRDefault="005675C3">
                    <w:pPr>
                      <w:pStyle w:val="Bibliografa"/>
                      <w:rPr>
                        <w:noProof/>
                        <w:lang w:val="es-ES"/>
                      </w:rPr>
                    </w:pPr>
                    <w:r>
                      <w:rPr>
                        <w:noProof/>
                        <w:lang w:val="es-ES"/>
                      </w:rPr>
                      <w:t xml:space="preserve">[5] </w:t>
                    </w:r>
                  </w:p>
                </w:tc>
                <w:tc>
                  <w:tcPr>
                    <w:tcW w:w="0" w:type="auto"/>
                    <w:hideMark/>
                  </w:tcPr>
                  <w:p w14:paraId="0E01F681" w14:textId="77777777" w:rsidR="005675C3" w:rsidRDefault="005675C3">
                    <w:pPr>
                      <w:pStyle w:val="Bibliografa"/>
                      <w:rPr>
                        <w:noProof/>
                        <w:lang w:val="es-ES"/>
                      </w:rPr>
                    </w:pPr>
                    <w:r>
                      <w:rPr>
                        <w:noProof/>
                        <w:lang w:val="es-ES"/>
                      </w:rPr>
                      <w:t xml:space="preserve">Wikipedia.org, «Wikipedia,» [En línea]. </w:t>
                    </w:r>
                    <w:r w:rsidRPr="005675C3">
                      <w:rPr>
                        <w:noProof/>
                        <w:lang w:val="en-US"/>
                      </w:rPr>
                      <w:t xml:space="preserve">Available: https://es.wikipedia.org/wiki/Arduino. </w:t>
                    </w:r>
                    <w:r>
                      <w:rPr>
                        <w:noProof/>
                        <w:lang w:val="es-ES"/>
                      </w:rPr>
                      <w:t>[Último acceso: 17 2 2018].</w:t>
                    </w:r>
                  </w:p>
                </w:tc>
              </w:tr>
              <w:tr w:rsidR="005675C3" w14:paraId="320AB9C1" w14:textId="77777777">
                <w:trPr>
                  <w:divId w:val="797718588"/>
                  <w:tblCellSpacing w:w="15" w:type="dxa"/>
                </w:trPr>
                <w:tc>
                  <w:tcPr>
                    <w:tcW w:w="50" w:type="pct"/>
                    <w:hideMark/>
                  </w:tcPr>
                  <w:p w14:paraId="31AAB993" w14:textId="77777777" w:rsidR="005675C3" w:rsidRDefault="005675C3">
                    <w:pPr>
                      <w:pStyle w:val="Bibliografa"/>
                      <w:rPr>
                        <w:noProof/>
                        <w:lang w:val="es-ES"/>
                      </w:rPr>
                    </w:pPr>
                    <w:r>
                      <w:rPr>
                        <w:noProof/>
                        <w:lang w:val="es-ES"/>
                      </w:rPr>
                      <w:t xml:space="preserve">[6] </w:t>
                    </w:r>
                  </w:p>
                </w:tc>
                <w:tc>
                  <w:tcPr>
                    <w:tcW w:w="0" w:type="auto"/>
                    <w:hideMark/>
                  </w:tcPr>
                  <w:p w14:paraId="7D9E03F5" w14:textId="77777777" w:rsidR="005675C3" w:rsidRDefault="005675C3">
                    <w:pPr>
                      <w:pStyle w:val="Bibliografa"/>
                      <w:rPr>
                        <w:noProof/>
                        <w:lang w:val="es-ES"/>
                      </w:rPr>
                    </w:pPr>
                    <w:r>
                      <w:rPr>
                        <w:noProof/>
                        <w:lang w:val="es-ES"/>
                      </w:rPr>
                      <w:t>[En línea]. Available: http://comoprogramarpic.blogspot.com.ar/2012/06/programando-un-atmel-mi-primer-programa.html. [Último acceso: Septiembre 2017].</w:t>
                    </w:r>
                  </w:p>
                </w:tc>
              </w:tr>
              <w:tr w:rsidR="005675C3" w14:paraId="0B56F711" w14:textId="77777777">
                <w:trPr>
                  <w:divId w:val="797718588"/>
                  <w:tblCellSpacing w:w="15" w:type="dxa"/>
                </w:trPr>
                <w:tc>
                  <w:tcPr>
                    <w:tcW w:w="50" w:type="pct"/>
                    <w:hideMark/>
                  </w:tcPr>
                  <w:p w14:paraId="6084DC61" w14:textId="77777777" w:rsidR="005675C3" w:rsidRDefault="005675C3">
                    <w:pPr>
                      <w:pStyle w:val="Bibliografa"/>
                      <w:rPr>
                        <w:noProof/>
                        <w:lang w:val="es-ES"/>
                      </w:rPr>
                    </w:pPr>
                    <w:r>
                      <w:rPr>
                        <w:noProof/>
                        <w:lang w:val="es-ES"/>
                      </w:rPr>
                      <w:t xml:space="preserve">[7] </w:t>
                    </w:r>
                  </w:p>
                </w:tc>
                <w:tc>
                  <w:tcPr>
                    <w:tcW w:w="0" w:type="auto"/>
                    <w:hideMark/>
                  </w:tcPr>
                  <w:p w14:paraId="64076913" w14:textId="77777777" w:rsidR="005675C3" w:rsidRDefault="005675C3">
                    <w:pPr>
                      <w:pStyle w:val="Bibliografa"/>
                      <w:rPr>
                        <w:noProof/>
                        <w:lang w:val="es-ES"/>
                      </w:rPr>
                    </w:pPr>
                    <w:r>
                      <w:rPr>
                        <w:noProof/>
                        <w:lang w:val="es-ES"/>
                      </w:rPr>
                      <w:t xml:space="preserve">Arduino, «https://www.arduino.cc/en/Main/Products,» [En línea]. </w:t>
                    </w:r>
                    <w:r w:rsidRPr="005675C3">
                      <w:rPr>
                        <w:noProof/>
                        <w:lang w:val="en-US"/>
                      </w:rPr>
                      <w:t xml:space="preserve">Available: https://www.arduino.cc/en/Main/Products. </w:t>
                    </w:r>
                    <w:r>
                      <w:rPr>
                        <w:noProof/>
                        <w:lang w:val="es-ES"/>
                      </w:rPr>
                      <w:t>[Último acceso: Septiembre 2017].</w:t>
                    </w:r>
                  </w:p>
                </w:tc>
              </w:tr>
              <w:tr w:rsidR="005675C3" w14:paraId="03A0D712" w14:textId="77777777">
                <w:trPr>
                  <w:divId w:val="797718588"/>
                  <w:tblCellSpacing w:w="15" w:type="dxa"/>
                </w:trPr>
                <w:tc>
                  <w:tcPr>
                    <w:tcW w:w="50" w:type="pct"/>
                    <w:hideMark/>
                  </w:tcPr>
                  <w:p w14:paraId="2250EFA4" w14:textId="77777777" w:rsidR="005675C3" w:rsidRDefault="005675C3">
                    <w:pPr>
                      <w:pStyle w:val="Bibliografa"/>
                      <w:rPr>
                        <w:noProof/>
                        <w:lang w:val="es-ES"/>
                      </w:rPr>
                    </w:pPr>
                    <w:r>
                      <w:rPr>
                        <w:noProof/>
                        <w:lang w:val="es-ES"/>
                      </w:rPr>
                      <w:t xml:space="preserve">[8] </w:t>
                    </w:r>
                  </w:p>
                </w:tc>
                <w:tc>
                  <w:tcPr>
                    <w:tcW w:w="0" w:type="auto"/>
                    <w:hideMark/>
                  </w:tcPr>
                  <w:p w14:paraId="16061D5B" w14:textId="77777777" w:rsidR="005675C3" w:rsidRDefault="005675C3">
                    <w:pPr>
                      <w:pStyle w:val="Bibliografa"/>
                      <w:rPr>
                        <w:noProof/>
                        <w:lang w:val="es-ES"/>
                      </w:rPr>
                    </w:pPr>
                    <w:r>
                      <w:rPr>
                        <w:noProof/>
                        <w:lang w:val="es-ES"/>
                      </w:rPr>
                      <w:t xml:space="preserve">Arduino, «https://www.arduino.cc/en/aug/,» [En línea]. </w:t>
                    </w:r>
                    <w:r w:rsidRPr="005675C3">
                      <w:rPr>
                        <w:noProof/>
                        <w:lang w:val="en-US"/>
                      </w:rPr>
                      <w:t xml:space="preserve">Available: https://www.arduino.cc/en/aug/. </w:t>
                    </w:r>
                    <w:r>
                      <w:rPr>
                        <w:noProof/>
                        <w:lang w:val="es-ES"/>
                      </w:rPr>
                      <w:t>[Último acceso: Septiembre 2017].</w:t>
                    </w:r>
                  </w:p>
                </w:tc>
              </w:tr>
              <w:tr w:rsidR="005675C3" w14:paraId="4C303A5D" w14:textId="77777777">
                <w:trPr>
                  <w:divId w:val="797718588"/>
                  <w:tblCellSpacing w:w="15" w:type="dxa"/>
                </w:trPr>
                <w:tc>
                  <w:tcPr>
                    <w:tcW w:w="50" w:type="pct"/>
                    <w:hideMark/>
                  </w:tcPr>
                  <w:p w14:paraId="4C678B0E" w14:textId="77777777" w:rsidR="005675C3" w:rsidRDefault="005675C3">
                    <w:pPr>
                      <w:pStyle w:val="Bibliografa"/>
                      <w:rPr>
                        <w:noProof/>
                        <w:lang w:val="es-ES"/>
                      </w:rPr>
                    </w:pPr>
                    <w:r>
                      <w:rPr>
                        <w:noProof/>
                        <w:lang w:val="es-ES"/>
                      </w:rPr>
                      <w:t xml:space="preserve">[9] </w:t>
                    </w:r>
                  </w:p>
                </w:tc>
                <w:tc>
                  <w:tcPr>
                    <w:tcW w:w="0" w:type="auto"/>
                    <w:hideMark/>
                  </w:tcPr>
                  <w:p w14:paraId="3B4E76CC" w14:textId="77777777" w:rsidR="005675C3" w:rsidRDefault="005675C3">
                    <w:pPr>
                      <w:pStyle w:val="Bibliografa"/>
                      <w:rPr>
                        <w:noProof/>
                        <w:lang w:val="es-ES"/>
                      </w:rPr>
                    </w:pPr>
                    <w:r>
                      <w:rPr>
                        <w:noProof/>
                        <w:lang w:val="es-ES"/>
                      </w:rPr>
                      <w:t xml:space="preserve">«http://playground.arduino.cc/,» [En línea]. </w:t>
                    </w:r>
                    <w:r w:rsidRPr="005675C3">
                      <w:rPr>
                        <w:noProof/>
                        <w:lang w:val="en-US"/>
                      </w:rPr>
                      <w:t xml:space="preserve">Available: http://playground.arduino.cc/. </w:t>
                    </w:r>
                    <w:r>
                      <w:rPr>
                        <w:noProof/>
                        <w:lang w:val="es-ES"/>
                      </w:rPr>
                      <w:t>[Último acceso: Septiembre 2017].</w:t>
                    </w:r>
                  </w:p>
                </w:tc>
              </w:tr>
              <w:tr w:rsidR="005675C3" w14:paraId="362C5B3F" w14:textId="77777777">
                <w:trPr>
                  <w:divId w:val="797718588"/>
                  <w:tblCellSpacing w:w="15" w:type="dxa"/>
                </w:trPr>
                <w:tc>
                  <w:tcPr>
                    <w:tcW w:w="50" w:type="pct"/>
                    <w:hideMark/>
                  </w:tcPr>
                  <w:p w14:paraId="713BDBD9" w14:textId="77777777" w:rsidR="005675C3" w:rsidRDefault="005675C3">
                    <w:pPr>
                      <w:pStyle w:val="Bibliografa"/>
                      <w:rPr>
                        <w:noProof/>
                        <w:lang w:val="es-ES"/>
                      </w:rPr>
                    </w:pPr>
                    <w:r>
                      <w:rPr>
                        <w:noProof/>
                        <w:lang w:val="es-ES"/>
                      </w:rPr>
                      <w:t xml:space="preserve">[10] </w:t>
                    </w:r>
                  </w:p>
                </w:tc>
                <w:tc>
                  <w:tcPr>
                    <w:tcW w:w="0" w:type="auto"/>
                    <w:hideMark/>
                  </w:tcPr>
                  <w:p w14:paraId="206DFA69" w14:textId="77777777" w:rsidR="005675C3" w:rsidRDefault="005675C3">
                    <w:pPr>
                      <w:pStyle w:val="Bibliografa"/>
                      <w:rPr>
                        <w:noProof/>
                        <w:lang w:val="es-ES"/>
                      </w:rPr>
                    </w:pPr>
                    <w:r>
                      <w:rPr>
                        <w:noProof/>
                        <w:lang w:val="es-ES"/>
                      </w:rPr>
                      <w:t xml:space="preserve">«https://playground.arduino.cc/Es/Es,» [En línea]. </w:t>
                    </w:r>
                    <w:r w:rsidRPr="005675C3">
                      <w:rPr>
                        <w:noProof/>
                        <w:lang w:val="en-US"/>
                      </w:rPr>
                      <w:t xml:space="preserve">Available: https://playground.arduino.cc/Es/Es. </w:t>
                    </w:r>
                    <w:r>
                      <w:rPr>
                        <w:noProof/>
                        <w:lang w:val="es-ES"/>
                      </w:rPr>
                      <w:t>[Último acceso: Septiembre 2017].</w:t>
                    </w:r>
                  </w:p>
                </w:tc>
              </w:tr>
              <w:tr w:rsidR="005675C3" w14:paraId="6A4EE10D" w14:textId="77777777">
                <w:trPr>
                  <w:divId w:val="797718588"/>
                  <w:tblCellSpacing w:w="15" w:type="dxa"/>
                </w:trPr>
                <w:tc>
                  <w:tcPr>
                    <w:tcW w:w="50" w:type="pct"/>
                    <w:hideMark/>
                  </w:tcPr>
                  <w:p w14:paraId="5EB55634" w14:textId="77777777" w:rsidR="005675C3" w:rsidRDefault="005675C3">
                    <w:pPr>
                      <w:pStyle w:val="Bibliografa"/>
                      <w:rPr>
                        <w:noProof/>
                        <w:lang w:val="es-ES"/>
                      </w:rPr>
                    </w:pPr>
                    <w:r>
                      <w:rPr>
                        <w:noProof/>
                        <w:lang w:val="es-ES"/>
                      </w:rPr>
                      <w:t xml:space="preserve">[11] </w:t>
                    </w:r>
                  </w:p>
                </w:tc>
                <w:tc>
                  <w:tcPr>
                    <w:tcW w:w="0" w:type="auto"/>
                    <w:hideMark/>
                  </w:tcPr>
                  <w:p w14:paraId="6DB8EC51" w14:textId="77777777" w:rsidR="005675C3" w:rsidRDefault="005675C3">
                    <w:pPr>
                      <w:pStyle w:val="Bibliografa"/>
                      <w:rPr>
                        <w:noProof/>
                        <w:lang w:val="es-ES"/>
                      </w:rPr>
                    </w:pPr>
                    <w:r>
                      <w:rPr>
                        <w:noProof/>
                        <w:lang w:val="es-ES"/>
                      </w:rPr>
                      <w:t>Arduino, «https://www.arduino.cc/en/Reference/PortManipulation,» [En línea]. Available: https://www.arduino.cc/en/Reference/PortManipulation. [Último acceso: Septiembre 2017].</w:t>
                    </w:r>
                  </w:p>
                </w:tc>
              </w:tr>
              <w:tr w:rsidR="005675C3" w14:paraId="01572988" w14:textId="77777777">
                <w:trPr>
                  <w:divId w:val="797718588"/>
                  <w:tblCellSpacing w:w="15" w:type="dxa"/>
                </w:trPr>
                <w:tc>
                  <w:tcPr>
                    <w:tcW w:w="50" w:type="pct"/>
                    <w:hideMark/>
                  </w:tcPr>
                  <w:p w14:paraId="6F1C92DA" w14:textId="77777777" w:rsidR="005675C3" w:rsidRDefault="005675C3">
                    <w:pPr>
                      <w:pStyle w:val="Bibliografa"/>
                      <w:rPr>
                        <w:noProof/>
                        <w:lang w:val="es-ES"/>
                      </w:rPr>
                    </w:pPr>
                    <w:r>
                      <w:rPr>
                        <w:noProof/>
                        <w:lang w:val="es-ES"/>
                      </w:rPr>
                      <w:t xml:space="preserve">[12] </w:t>
                    </w:r>
                  </w:p>
                </w:tc>
                <w:tc>
                  <w:tcPr>
                    <w:tcW w:w="0" w:type="auto"/>
                    <w:hideMark/>
                  </w:tcPr>
                  <w:p w14:paraId="363A9AF3" w14:textId="77777777" w:rsidR="005675C3" w:rsidRDefault="005675C3">
                    <w:pPr>
                      <w:pStyle w:val="Bibliografa"/>
                      <w:rPr>
                        <w:noProof/>
                        <w:lang w:val="es-ES"/>
                      </w:rPr>
                    </w:pPr>
                    <w:r>
                      <w:rPr>
                        <w:noProof/>
                        <w:lang w:val="es-ES"/>
                      </w:rPr>
                      <w:t>Wikipedia, «https://es.wikipedia.org/wiki/Raspberry_Pi,» [En línea]. Available: https://es.wikipedia.org/wiki/Raspberry_Pi. [Último acceso: Septiembre 2017].</w:t>
                    </w:r>
                  </w:p>
                </w:tc>
              </w:tr>
              <w:tr w:rsidR="005675C3" w14:paraId="57CE239F" w14:textId="77777777">
                <w:trPr>
                  <w:divId w:val="797718588"/>
                  <w:tblCellSpacing w:w="15" w:type="dxa"/>
                </w:trPr>
                <w:tc>
                  <w:tcPr>
                    <w:tcW w:w="50" w:type="pct"/>
                    <w:hideMark/>
                  </w:tcPr>
                  <w:p w14:paraId="07E1044D" w14:textId="77777777" w:rsidR="005675C3" w:rsidRDefault="005675C3">
                    <w:pPr>
                      <w:pStyle w:val="Bibliografa"/>
                      <w:rPr>
                        <w:noProof/>
                        <w:lang w:val="es-ES"/>
                      </w:rPr>
                    </w:pPr>
                    <w:r>
                      <w:rPr>
                        <w:noProof/>
                        <w:lang w:val="es-ES"/>
                      </w:rPr>
                      <w:t xml:space="preserve">[13] </w:t>
                    </w:r>
                  </w:p>
                </w:tc>
                <w:tc>
                  <w:tcPr>
                    <w:tcW w:w="0" w:type="auto"/>
                    <w:hideMark/>
                  </w:tcPr>
                  <w:p w14:paraId="5E6EB2CC" w14:textId="77777777" w:rsidR="005675C3" w:rsidRDefault="005675C3">
                    <w:pPr>
                      <w:pStyle w:val="Bibliografa"/>
                      <w:rPr>
                        <w:noProof/>
                        <w:lang w:val="es-ES"/>
                      </w:rPr>
                    </w:pPr>
                    <w:r>
                      <w:rPr>
                        <w:noProof/>
                        <w:lang w:val="es-ES"/>
                      </w:rPr>
                      <w:t>Raspberry Pi Foundation, «www.raspberrypi.org,» [En línea]. Available: https://www.raspberrypi.org/documentation/usage/gpio-plus-and-raspi2/ . [Último acceso: Octubre 2017].</w:t>
                    </w:r>
                  </w:p>
                </w:tc>
              </w:tr>
              <w:tr w:rsidR="005675C3" w14:paraId="6C667967" w14:textId="77777777">
                <w:trPr>
                  <w:divId w:val="797718588"/>
                  <w:tblCellSpacing w:w="15" w:type="dxa"/>
                </w:trPr>
                <w:tc>
                  <w:tcPr>
                    <w:tcW w:w="50" w:type="pct"/>
                    <w:hideMark/>
                  </w:tcPr>
                  <w:p w14:paraId="1A397550" w14:textId="77777777" w:rsidR="005675C3" w:rsidRDefault="005675C3">
                    <w:pPr>
                      <w:pStyle w:val="Bibliografa"/>
                      <w:rPr>
                        <w:noProof/>
                        <w:lang w:val="es-ES"/>
                      </w:rPr>
                    </w:pPr>
                    <w:r>
                      <w:rPr>
                        <w:noProof/>
                        <w:lang w:val="es-ES"/>
                      </w:rPr>
                      <w:t xml:space="preserve">[14] </w:t>
                    </w:r>
                  </w:p>
                </w:tc>
                <w:tc>
                  <w:tcPr>
                    <w:tcW w:w="0" w:type="auto"/>
                    <w:hideMark/>
                  </w:tcPr>
                  <w:p w14:paraId="29563CC7" w14:textId="77777777" w:rsidR="005675C3" w:rsidRDefault="005675C3">
                    <w:pPr>
                      <w:pStyle w:val="Bibliografa"/>
                      <w:rPr>
                        <w:noProof/>
                        <w:lang w:val="es-ES"/>
                      </w:rPr>
                    </w:pPr>
                    <w:r>
                      <w:rPr>
                        <w:noProof/>
                        <w:lang w:val="es-ES"/>
                      </w:rPr>
                      <w:t xml:space="preserve">«www.developereconomics.com,» [En línea]. </w:t>
                    </w:r>
                    <w:r w:rsidRPr="005675C3">
                      <w:rPr>
                        <w:noProof/>
                        <w:lang w:val="en-US"/>
                      </w:rPr>
                      <w:t xml:space="preserve">Available: https://www.developereconomics.com/graphs/de11. </w:t>
                    </w:r>
                    <w:r>
                      <w:rPr>
                        <w:noProof/>
                        <w:lang w:val="es-ES"/>
                      </w:rPr>
                      <w:t>[Último acceso: Octubre 2017].</w:t>
                    </w:r>
                  </w:p>
                </w:tc>
              </w:tr>
              <w:tr w:rsidR="005675C3" w14:paraId="56225795" w14:textId="77777777">
                <w:trPr>
                  <w:divId w:val="797718588"/>
                  <w:tblCellSpacing w:w="15" w:type="dxa"/>
                </w:trPr>
                <w:tc>
                  <w:tcPr>
                    <w:tcW w:w="50" w:type="pct"/>
                    <w:hideMark/>
                  </w:tcPr>
                  <w:p w14:paraId="324C5FD3" w14:textId="77777777" w:rsidR="005675C3" w:rsidRDefault="005675C3">
                    <w:pPr>
                      <w:pStyle w:val="Bibliografa"/>
                      <w:rPr>
                        <w:noProof/>
                        <w:lang w:val="es-ES"/>
                      </w:rPr>
                    </w:pPr>
                    <w:r>
                      <w:rPr>
                        <w:noProof/>
                        <w:lang w:val="es-ES"/>
                      </w:rPr>
                      <w:t xml:space="preserve">[15] </w:t>
                    </w:r>
                  </w:p>
                </w:tc>
                <w:tc>
                  <w:tcPr>
                    <w:tcW w:w="0" w:type="auto"/>
                    <w:hideMark/>
                  </w:tcPr>
                  <w:p w14:paraId="370501C9" w14:textId="77777777" w:rsidR="005675C3" w:rsidRDefault="005675C3">
                    <w:pPr>
                      <w:pStyle w:val="Bibliografa"/>
                      <w:rPr>
                        <w:noProof/>
                        <w:lang w:val="es-ES"/>
                      </w:rPr>
                    </w:pPr>
                    <w:r>
                      <w:rPr>
                        <w:noProof/>
                        <w:lang w:val="es-ES"/>
                      </w:rPr>
                      <w:t>J. Pastor, «www.xatakamovil.com,» 12 Marzo 2014. [En línea]. Available: https://www.xatakamovil.com/mercado/desarrollo-de-aplicaciones-moviles-i-asi-esta-el-mercado. [Último acceso: Octubre 2017].</w:t>
                    </w:r>
                  </w:p>
                </w:tc>
              </w:tr>
              <w:tr w:rsidR="005675C3" w14:paraId="381BFD90" w14:textId="77777777">
                <w:trPr>
                  <w:divId w:val="797718588"/>
                  <w:tblCellSpacing w:w="15" w:type="dxa"/>
                </w:trPr>
                <w:tc>
                  <w:tcPr>
                    <w:tcW w:w="50" w:type="pct"/>
                    <w:hideMark/>
                  </w:tcPr>
                  <w:p w14:paraId="7E86C79E" w14:textId="77777777" w:rsidR="005675C3" w:rsidRDefault="005675C3">
                    <w:pPr>
                      <w:pStyle w:val="Bibliografa"/>
                      <w:rPr>
                        <w:noProof/>
                        <w:lang w:val="es-ES"/>
                      </w:rPr>
                    </w:pPr>
                    <w:r>
                      <w:rPr>
                        <w:noProof/>
                        <w:lang w:val="es-ES"/>
                      </w:rPr>
                      <w:t xml:space="preserve">[16] </w:t>
                    </w:r>
                  </w:p>
                </w:tc>
                <w:tc>
                  <w:tcPr>
                    <w:tcW w:w="0" w:type="auto"/>
                    <w:hideMark/>
                  </w:tcPr>
                  <w:p w14:paraId="13A4E619" w14:textId="77777777" w:rsidR="005675C3" w:rsidRDefault="005675C3">
                    <w:pPr>
                      <w:pStyle w:val="Bibliografa"/>
                      <w:rPr>
                        <w:noProof/>
                        <w:lang w:val="es-ES"/>
                      </w:rPr>
                    </w:pPr>
                    <w:r>
                      <w:rPr>
                        <w:noProof/>
                        <w:lang w:val="es-ES"/>
                      </w:rPr>
                      <w:t xml:space="preserve">Wikipedia, «https://es.wikipedia.org/wiki/Aplicaci%C3%B3n_m%C3%B3vil,» [En línea]. </w:t>
                    </w:r>
                    <w:r w:rsidRPr="005675C3">
                      <w:rPr>
                        <w:noProof/>
                        <w:lang w:val="en-US"/>
                      </w:rPr>
                      <w:t xml:space="preserve">Available: https://es.wikipedia.org/wiki/Aplicaci%C3%B3n_m%C3%B3vil. </w:t>
                    </w:r>
                    <w:r>
                      <w:rPr>
                        <w:noProof/>
                        <w:lang w:val="es-ES"/>
                      </w:rPr>
                      <w:t>[Último acceso: Octubre 2017].</w:t>
                    </w:r>
                  </w:p>
                </w:tc>
              </w:tr>
              <w:tr w:rsidR="005675C3" w14:paraId="75196E48" w14:textId="77777777">
                <w:trPr>
                  <w:divId w:val="797718588"/>
                  <w:tblCellSpacing w:w="15" w:type="dxa"/>
                </w:trPr>
                <w:tc>
                  <w:tcPr>
                    <w:tcW w:w="50" w:type="pct"/>
                    <w:hideMark/>
                  </w:tcPr>
                  <w:p w14:paraId="24DB44CC" w14:textId="77777777" w:rsidR="005675C3" w:rsidRDefault="005675C3">
                    <w:pPr>
                      <w:pStyle w:val="Bibliografa"/>
                      <w:rPr>
                        <w:noProof/>
                        <w:lang w:val="es-ES"/>
                      </w:rPr>
                    </w:pPr>
                    <w:r>
                      <w:rPr>
                        <w:noProof/>
                        <w:lang w:val="es-ES"/>
                      </w:rPr>
                      <w:t xml:space="preserve">[17] </w:t>
                    </w:r>
                  </w:p>
                </w:tc>
                <w:tc>
                  <w:tcPr>
                    <w:tcW w:w="0" w:type="auto"/>
                    <w:hideMark/>
                  </w:tcPr>
                  <w:p w14:paraId="0AEB0487" w14:textId="77777777" w:rsidR="005675C3" w:rsidRDefault="005675C3">
                    <w:pPr>
                      <w:pStyle w:val="Bibliografa"/>
                      <w:rPr>
                        <w:noProof/>
                        <w:lang w:val="es-ES"/>
                      </w:rPr>
                    </w:pPr>
                    <w:r>
                      <w:rPr>
                        <w:noProof/>
                        <w:lang w:val="es-ES"/>
                      </w:rPr>
                      <w:t xml:space="preserve">Wikipedia, «https://es.wikipedia.org/wiki/Dise%C3%B1o_web_adaptable,» [En línea]. </w:t>
                    </w:r>
                    <w:r w:rsidRPr="005675C3">
                      <w:rPr>
                        <w:noProof/>
                        <w:lang w:val="en-US"/>
                      </w:rPr>
                      <w:t xml:space="preserve">Available: https://es.wikipedia.org/wiki/Dise%C3%B1o_web_adaptable. </w:t>
                    </w:r>
                    <w:r>
                      <w:rPr>
                        <w:noProof/>
                        <w:lang w:val="es-ES"/>
                      </w:rPr>
                      <w:t>[Último acceso: Octubre 2017].</w:t>
                    </w:r>
                  </w:p>
                </w:tc>
              </w:tr>
              <w:tr w:rsidR="005675C3" w14:paraId="6A131FFA" w14:textId="77777777">
                <w:trPr>
                  <w:divId w:val="797718588"/>
                  <w:tblCellSpacing w:w="15" w:type="dxa"/>
                </w:trPr>
                <w:tc>
                  <w:tcPr>
                    <w:tcW w:w="50" w:type="pct"/>
                    <w:hideMark/>
                  </w:tcPr>
                  <w:p w14:paraId="6BA8A5AF" w14:textId="77777777" w:rsidR="005675C3" w:rsidRDefault="005675C3">
                    <w:pPr>
                      <w:pStyle w:val="Bibliografa"/>
                      <w:rPr>
                        <w:noProof/>
                        <w:lang w:val="es-ES"/>
                      </w:rPr>
                    </w:pPr>
                    <w:r>
                      <w:rPr>
                        <w:noProof/>
                        <w:lang w:val="es-ES"/>
                      </w:rPr>
                      <w:t xml:space="preserve">[18] </w:t>
                    </w:r>
                  </w:p>
                </w:tc>
                <w:tc>
                  <w:tcPr>
                    <w:tcW w:w="0" w:type="auto"/>
                    <w:hideMark/>
                  </w:tcPr>
                  <w:p w14:paraId="3FE90936" w14:textId="77777777" w:rsidR="005675C3" w:rsidRDefault="005675C3">
                    <w:pPr>
                      <w:pStyle w:val="Bibliografa"/>
                      <w:rPr>
                        <w:noProof/>
                        <w:lang w:val="es-ES"/>
                      </w:rPr>
                    </w:pPr>
                    <w:r>
                      <w:rPr>
                        <w:noProof/>
                        <w:lang w:val="es-ES"/>
                      </w:rPr>
                      <w:t>Wikipedia, «https://es.wikipedia.org/wiki/PhoneGap,» [En línea]. Available: https://es.wikipedia.org/wiki/PhoneGap. [Último acceso: Octubre 2017].</w:t>
                    </w:r>
                  </w:p>
                </w:tc>
              </w:tr>
              <w:tr w:rsidR="005675C3" w14:paraId="6C19B721" w14:textId="77777777">
                <w:trPr>
                  <w:divId w:val="797718588"/>
                  <w:tblCellSpacing w:w="15" w:type="dxa"/>
                </w:trPr>
                <w:tc>
                  <w:tcPr>
                    <w:tcW w:w="50" w:type="pct"/>
                    <w:hideMark/>
                  </w:tcPr>
                  <w:p w14:paraId="7ABE9EF8" w14:textId="77777777" w:rsidR="005675C3" w:rsidRDefault="005675C3">
                    <w:pPr>
                      <w:pStyle w:val="Bibliografa"/>
                      <w:rPr>
                        <w:noProof/>
                        <w:lang w:val="es-ES"/>
                      </w:rPr>
                    </w:pPr>
                    <w:r>
                      <w:rPr>
                        <w:noProof/>
                        <w:lang w:val="es-ES"/>
                      </w:rPr>
                      <w:lastRenderedPageBreak/>
                      <w:t xml:space="preserve">[19] </w:t>
                    </w:r>
                  </w:p>
                </w:tc>
                <w:tc>
                  <w:tcPr>
                    <w:tcW w:w="0" w:type="auto"/>
                    <w:hideMark/>
                  </w:tcPr>
                  <w:p w14:paraId="7DE59889" w14:textId="77777777" w:rsidR="005675C3" w:rsidRDefault="005675C3">
                    <w:pPr>
                      <w:pStyle w:val="Bibliografa"/>
                      <w:rPr>
                        <w:noProof/>
                        <w:lang w:val="es-ES"/>
                      </w:rPr>
                    </w:pPr>
                    <w:r>
                      <w:rPr>
                        <w:noProof/>
                        <w:lang w:val="es-ES"/>
                      </w:rPr>
                      <w:t>Wikipedia, «https://es.wikipedia.org/wiki/Apache_Cordova,» [En línea]. Available: https://es.wikipedia.org/wiki/Apache_Cordova. [Último acceso: Octubre 2017].</w:t>
                    </w:r>
                  </w:p>
                </w:tc>
              </w:tr>
              <w:tr w:rsidR="005675C3" w14:paraId="5FFFD54C" w14:textId="77777777">
                <w:trPr>
                  <w:divId w:val="797718588"/>
                  <w:tblCellSpacing w:w="15" w:type="dxa"/>
                </w:trPr>
                <w:tc>
                  <w:tcPr>
                    <w:tcW w:w="50" w:type="pct"/>
                    <w:hideMark/>
                  </w:tcPr>
                  <w:p w14:paraId="31935477" w14:textId="77777777" w:rsidR="005675C3" w:rsidRDefault="005675C3">
                    <w:pPr>
                      <w:pStyle w:val="Bibliografa"/>
                      <w:rPr>
                        <w:noProof/>
                        <w:lang w:val="es-ES"/>
                      </w:rPr>
                    </w:pPr>
                    <w:r>
                      <w:rPr>
                        <w:noProof/>
                        <w:lang w:val="es-ES"/>
                      </w:rPr>
                      <w:t xml:space="preserve">[20] </w:t>
                    </w:r>
                  </w:p>
                </w:tc>
                <w:tc>
                  <w:tcPr>
                    <w:tcW w:w="0" w:type="auto"/>
                    <w:hideMark/>
                  </w:tcPr>
                  <w:p w14:paraId="7C1C2D39" w14:textId="77777777" w:rsidR="005675C3" w:rsidRDefault="005675C3">
                    <w:pPr>
                      <w:pStyle w:val="Bibliografa"/>
                      <w:rPr>
                        <w:noProof/>
                        <w:lang w:val="es-ES"/>
                      </w:rPr>
                    </w:pPr>
                    <w:r>
                      <w:rPr>
                        <w:noProof/>
                        <w:lang w:val="es-ES"/>
                      </w:rPr>
                      <w:t>Wikipedia, «https://es.wikipedia.org/wiki/Android_Studio,» [En línea]. Available: https://es.wikipedia.org/wiki/Android_Studio. [Último acceso: Octubre 2017].</w:t>
                    </w:r>
                  </w:p>
                </w:tc>
              </w:tr>
              <w:tr w:rsidR="005675C3" w14:paraId="62249FC2" w14:textId="77777777">
                <w:trPr>
                  <w:divId w:val="797718588"/>
                  <w:tblCellSpacing w:w="15" w:type="dxa"/>
                </w:trPr>
                <w:tc>
                  <w:tcPr>
                    <w:tcW w:w="50" w:type="pct"/>
                    <w:hideMark/>
                  </w:tcPr>
                  <w:p w14:paraId="74A6AC88" w14:textId="77777777" w:rsidR="005675C3" w:rsidRDefault="005675C3">
                    <w:pPr>
                      <w:pStyle w:val="Bibliografa"/>
                      <w:rPr>
                        <w:noProof/>
                        <w:lang w:val="es-ES"/>
                      </w:rPr>
                    </w:pPr>
                    <w:r>
                      <w:rPr>
                        <w:noProof/>
                        <w:lang w:val="es-ES"/>
                      </w:rPr>
                      <w:t xml:space="preserve">[21] </w:t>
                    </w:r>
                  </w:p>
                </w:tc>
                <w:tc>
                  <w:tcPr>
                    <w:tcW w:w="0" w:type="auto"/>
                    <w:hideMark/>
                  </w:tcPr>
                  <w:p w14:paraId="3935DB23" w14:textId="77777777" w:rsidR="005675C3" w:rsidRDefault="005675C3">
                    <w:pPr>
                      <w:pStyle w:val="Bibliografa"/>
                      <w:rPr>
                        <w:noProof/>
                        <w:lang w:val="es-ES"/>
                      </w:rPr>
                    </w:pPr>
                    <w:r>
                      <w:rPr>
                        <w:noProof/>
                        <w:lang w:val="es-ES"/>
                      </w:rPr>
                      <w:t>Google, «http://appinventor.mit.edu/explore/ai2/windows.html,» [En línea]. Available: http://appinventor.mit.edu/explore/ai2/windows.html. [Último acceso: Octubre 2017].</w:t>
                    </w:r>
                  </w:p>
                </w:tc>
              </w:tr>
              <w:tr w:rsidR="005675C3" w14:paraId="4ED4DC49" w14:textId="77777777">
                <w:trPr>
                  <w:divId w:val="797718588"/>
                  <w:tblCellSpacing w:w="15" w:type="dxa"/>
                </w:trPr>
                <w:tc>
                  <w:tcPr>
                    <w:tcW w:w="50" w:type="pct"/>
                    <w:hideMark/>
                  </w:tcPr>
                  <w:p w14:paraId="3211D1B5" w14:textId="77777777" w:rsidR="005675C3" w:rsidRDefault="005675C3">
                    <w:pPr>
                      <w:pStyle w:val="Bibliografa"/>
                      <w:rPr>
                        <w:noProof/>
                        <w:lang w:val="es-ES"/>
                      </w:rPr>
                    </w:pPr>
                    <w:r>
                      <w:rPr>
                        <w:noProof/>
                        <w:lang w:val="es-ES"/>
                      </w:rPr>
                      <w:t xml:space="preserve">[22] </w:t>
                    </w:r>
                  </w:p>
                </w:tc>
                <w:tc>
                  <w:tcPr>
                    <w:tcW w:w="0" w:type="auto"/>
                    <w:hideMark/>
                  </w:tcPr>
                  <w:p w14:paraId="70A6ECBC" w14:textId="77777777" w:rsidR="005675C3" w:rsidRDefault="005675C3">
                    <w:pPr>
                      <w:pStyle w:val="Bibliografa"/>
                      <w:rPr>
                        <w:noProof/>
                        <w:lang w:val="es-ES"/>
                      </w:rPr>
                    </w:pPr>
                    <w:r>
                      <w:rPr>
                        <w:noProof/>
                        <w:lang w:val="es-ES"/>
                      </w:rPr>
                      <w:t xml:space="preserve">Apache Cordova, «http://cordova.apache.org/,» [En línea]. </w:t>
                    </w:r>
                    <w:r w:rsidRPr="005675C3">
                      <w:rPr>
                        <w:noProof/>
                        <w:lang w:val="en-US"/>
                      </w:rPr>
                      <w:t xml:space="preserve">Available: http://cordova.apache.org/. </w:t>
                    </w:r>
                    <w:r>
                      <w:rPr>
                        <w:noProof/>
                        <w:lang w:val="es-ES"/>
                      </w:rPr>
                      <w:t>[Último acceso: Octubre 2017].</w:t>
                    </w:r>
                  </w:p>
                </w:tc>
              </w:tr>
              <w:tr w:rsidR="005675C3" w14:paraId="3DE2B50D" w14:textId="77777777">
                <w:trPr>
                  <w:divId w:val="797718588"/>
                  <w:tblCellSpacing w:w="15" w:type="dxa"/>
                </w:trPr>
                <w:tc>
                  <w:tcPr>
                    <w:tcW w:w="50" w:type="pct"/>
                    <w:hideMark/>
                  </w:tcPr>
                  <w:p w14:paraId="5713BD40" w14:textId="77777777" w:rsidR="005675C3" w:rsidRDefault="005675C3">
                    <w:pPr>
                      <w:pStyle w:val="Bibliografa"/>
                      <w:rPr>
                        <w:noProof/>
                        <w:lang w:val="es-ES"/>
                      </w:rPr>
                    </w:pPr>
                    <w:r>
                      <w:rPr>
                        <w:noProof/>
                        <w:lang w:val="es-ES"/>
                      </w:rPr>
                      <w:t xml:space="preserve">[23] </w:t>
                    </w:r>
                  </w:p>
                </w:tc>
                <w:tc>
                  <w:tcPr>
                    <w:tcW w:w="0" w:type="auto"/>
                    <w:hideMark/>
                  </w:tcPr>
                  <w:p w14:paraId="2B502D33" w14:textId="77777777" w:rsidR="005675C3" w:rsidRDefault="005675C3">
                    <w:pPr>
                      <w:pStyle w:val="Bibliografa"/>
                      <w:rPr>
                        <w:noProof/>
                        <w:lang w:val="es-ES"/>
                      </w:rPr>
                    </w:pPr>
                    <w:r>
                      <w:rPr>
                        <w:noProof/>
                        <w:lang w:val="es-ES"/>
                      </w:rPr>
                      <w:t>«www.campusmvp.es,» [En línea]. Available: https://www.campusmvp.es/recursos/post/Que-es-el-stack-MEAN-y-como-escoger-el-mejor-para-ti.aspx. [Último acceso: Noviembre 2017].</w:t>
                    </w:r>
                  </w:p>
                </w:tc>
              </w:tr>
              <w:tr w:rsidR="005675C3" w14:paraId="47CF6392" w14:textId="77777777">
                <w:trPr>
                  <w:divId w:val="797718588"/>
                  <w:tblCellSpacing w:w="15" w:type="dxa"/>
                </w:trPr>
                <w:tc>
                  <w:tcPr>
                    <w:tcW w:w="50" w:type="pct"/>
                    <w:hideMark/>
                  </w:tcPr>
                  <w:p w14:paraId="3D487E0D" w14:textId="77777777" w:rsidR="005675C3" w:rsidRDefault="005675C3">
                    <w:pPr>
                      <w:pStyle w:val="Bibliografa"/>
                      <w:rPr>
                        <w:noProof/>
                        <w:lang w:val="es-ES"/>
                      </w:rPr>
                    </w:pPr>
                    <w:r>
                      <w:rPr>
                        <w:noProof/>
                        <w:lang w:val="es-ES"/>
                      </w:rPr>
                      <w:t xml:space="preserve">[24] </w:t>
                    </w:r>
                  </w:p>
                </w:tc>
                <w:tc>
                  <w:tcPr>
                    <w:tcW w:w="0" w:type="auto"/>
                    <w:hideMark/>
                  </w:tcPr>
                  <w:p w14:paraId="211899C2" w14:textId="77777777" w:rsidR="005675C3" w:rsidRDefault="005675C3">
                    <w:pPr>
                      <w:pStyle w:val="Bibliografa"/>
                      <w:rPr>
                        <w:noProof/>
                        <w:lang w:val="es-ES"/>
                      </w:rPr>
                    </w:pPr>
                    <w:r>
                      <w:rPr>
                        <w:noProof/>
                        <w:lang w:val="es-ES"/>
                      </w:rPr>
                      <w:t xml:space="preserve">Wikipedia, «https://en.wikipedia.org/wiki/Libuv,» [En línea]. </w:t>
                    </w:r>
                    <w:r w:rsidRPr="005675C3">
                      <w:rPr>
                        <w:noProof/>
                        <w:lang w:val="en-US"/>
                      </w:rPr>
                      <w:t xml:space="preserve">Available: https://en.wikipedia.org/wiki/Libuv. </w:t>
                    </w:r>
                    <w:r>
                      <w:rPr>
                        <w:noProof/>
                        <w:lang w:val="es-ES"/>
                      </w:rPr>
                      <w:t>[Último acceso: Noviembre 2017].</w:t>
                    </w:r>
                  </w:p>
                </w:tc>
              </w:tr>
              <w:tr w:rsidR="005675C3" w14:paraId="1EACA9B0" w14:textId="77777777">
                <w:trPr>
                  <w:divId w:val="797718588"/>
                  <w:tblCellSpacing w:w="15" w:type="dxa"/>
                </w:trPr>
                <w:tc>
                  <w:tcPr>
                    <w:tcW w:w="50" w:type="pct"/>
                    <w:hideMark/>
                  </w:tcPr>
                  <w:p w14:paraId="7A2BA570" w14:textId="77777777" w:rsidR="005675C3" w:rsidRDefault="005675C3">
                    <w:pPr>
                      <w:pStyle w:val="Bibliografa"/>
                      <w:rPr>
                        <w:noProof/>
                        <w:lang w:val="es-ES"/>
                      </w:rPr>
                    </w:pPr>
                    <w:r>
                      <w:rPr>
                        <w:noProof/>
                        <w:lang w:val="es-ES"/>
                      </w:rPr>
                      <w:t xml:space="preserve">[25] </w:t>
                    </w:r>
                  </w:p>
                </w:tc>
                <w:tc>
                  <w:tcPr>
                    <w:tcW w:w="0" w:type="auto"/>
                    <w:hideMark/>
                  </w:tcPr>
                  <w:p w14:paraId="7776ABE0" w14:textId="77777777" w:rsidR="005675C3" w:rsidRDefault="005675C3">
                    <w:pPr>
                      <w:pStyle w:val="Bibliografa"/>
                      <w:rPr>
                        <w:noProof/>
                        <w:lang w:val="es-ES"/>
                      </w:rPr>
                    </w:pPr>
                    <w:r>
                      <w:rPr>
                        <w:noProof/>
                        <w:lang w:val="es-ES"/>
                      </w:rPr>
                      <w:t xml:space="preserve">github, «https://github.com/firmata/arduino,» [En línea]. </w:t>
                    </w:r>
                    <w:r w:rsidRPr="005675C3">
                      <w:rPr>
                        <w:noProof/>
                        <w:lang w:val="en-US"/>
                      </w:rPr>
                      <w:t xml:space="preserve">Available: https://github.com/firmata/arduino . </w:t>
                    </w:r>
                    <w:r>
                      <w:rPr>
                        <w:noProof/>
                        <w:lang w:val="es-ES"/>
                      </w:rPr>
                      <w:t>[Último acceso: Noviembre 2017].</w:t>
                    </w:r>
                  </w:p>
                </w:tc>
              </w:tr>
              <w:tr w:rsidR="005675C3" w14:paraId="1255E5BB" w14:textId="77777777">
                <w:trPr>
                  <w:divId w:val="797718588"/>
                  <w:tblCellSpacing w:w="15" w:type="dxa"/>
                </w:trPr>
                <w:tc>
                  <w:tcPr>
                    <w:tcW w:w="50" w:type="pct"/>
                    <w:hideMark/>
                  </w:tcPr>
                  <w:p w14:paraId="60F67B69" w14:textId="77777777" w:rsidR="005675C3" w:rsidRDefault="005675C3">
                    <w:pPr>
                      <w:pStyle w:val="Bibliografa"/>
                      <w:rPr>
                        <w:noProof/>
                        <w:lang w:val="es-ES"/>
                      </w:rPr>
                    </w:pPr>
                    <w:r>
                      <w:rPr>
                        <w:noProof/>
                        <w:lang w:val="es-ES"/>
                      </w:rPr>
                      <w:t xml:space="preserve">[26] </w:t>
                    </w:r>
                  </w:p>
                </w:tc>
                <w:tc>
                  <w:tcPr>
                    <w:tcW w:w="0" w:type="auto"/>
                    <w:hideMark/>
                  </w:tcPr>
                  <w:p w14:paraId="6AE94701" w14:textId="77777777" w:rsidR="005675C3" w:rsidRDefault="005675C3">
                    <w:pPr>
                      <w:pStyle w:val="Bibliografa"/>
                      <w:rPr>
                        <w:noProof/>
                        <w:lang w:val="es-ES"/>
                      </w:rPr>
                    </w:pPr>
                    <w:r>
                      <w:rPr>
                        <w:noProof/>
                        <w:lang w:val="es-ES"/>
                      </w:rPr>
                      <w:t xml:space="preserve">«https://programarfacil.com/,» [En línea]. </w:t>
                    </w:r>
                    <w:r w:rsidRPr="005675C3">
                      <w:rPr>
                        <w:noProof/>
                        <w:lang w:val="en-US"/>
                      </w:rPr>
                      <w:t xml:space="preserve">Available: https://programarfacil.com/podcast/arduino-day-protocolo-de-comunicaciones-firmata/. </w:t>
                    </w:r>
                    <w:r>
                      <w:rPr>
                        <w:noProof/>
                        <w:lang w:val="es-ES"/>
                      </w:rPr>
                      <w:t>[Último acceso: Noviembre 2017].</w:t>
                    </w:r>
                  </w:p>
                </w:tc>
              </w:tr>
              <w:tr w:rsidR="005675C3" w14:paraId="2244254A" w14:textId="77777777">
                <w:trPr>
                  <w:divId w:val="797718588"/>
                  <w:tblCellSpacing w:w="15" w:type="dxa"/>
                </w:trPr>
                <w:tc>
                  <w:tcPr>
                    <w:tcW w:w="50" w:type="pct"/>
                    <w:hideMark/>
                  </w:tcPr>
                  <w:p w14:paraId="045AEDDC" w14:textId="77777777" w:rsidR="005675C3" w:rsidRDefault="005675C3">
                    <w:pPr>
                      <w:pStyle w:val="Bibliografa"/>
                      <w:rPr>
                        <w:noProof/>
                        <w:lang w:val="es-ES"/>
                      </w:rPr>
                    </w:pPr>
                    <w:r>
                      <w:rPr>
                        <w:noProof/>
                        <w:lang w:val="es-ES"/>
                      </w:rPr>
                      <w:t xml:space="preserve">[27] </w:t>
                    </w:r>
                  </w:p>
                </w:tc>
                <w:tc>
                  <w:tcPr>
                    <w:tcW w:w="0" w:type="auto"/>
                    <w:hideMark/>
                  </w:tcPr>
                  <w:p w14:paraId="2F63C9DE" w14:textId="77777777" w:rsidR="005675C3" w:rsidRDefault="005675C3">
                    <w:pPr>
                      <w:pStyle w:val="Bibliografa"/>
                      <w:rPr>
                        <w:noProof/>
                        <w:lang w:val="es-ES"/>
                      </w:rPr>
                    </w:pPr>
                    <w:r>
                      <w:rPr>
                        <w:noProof/>
                        <w:lang w:val="es-ES"/>
                      </w:rPr>
                      <w:t>Arduino, «https://www.arduino.cc/en/Reference/Firmata,» [En línea]. Available: https://www.arduino.cc/en/Reference/Firmata. [Último acceso: Noviembre 2017].</w:t>
                    </w:r>
                  </w:p>
                </w:tc>
              </w:tr>
              <w:tr w:rsidR="005675C3" w14:paraId="286A19E9" w14:textId="77777777">
                <w:trPr>
                  <w:divId w:val="797718588"/>
                  <w:tblCellSpacing w:w="15" w:type="dxa"/>
                </w:trPr>
                <w:tc>
                  <w:tcPr>
                    <w:tcW w:w="50" w:type="pct"/>
                    <w:hideMark/>
                  </w:tcPr>
                  <w:p w14:paraId="2B5740FB" w14:textId="77777777" w:rsidR="005675C3" w:rsidRDefault="005675C3">
                    <w:pPr>
                      <w:pStyle w:val="Bibliografa"/>
                      <w:rPr>
                        <w:noProof/>
                        <w:lang w:val="es-ES"/>
                      </w:rPr>
                    </w:pPr>
                    <w:r>
                      <w:rPr>
                        <w:noProof/>
                        <w:lang w:val="es-ES"/>
                      </w:rPr>
                      <w:t xml:space="preserve">[28] </w:t>
                    </w:r>
                  </w:p>
                </w:tc>
                <w:tc>
                  <w:tcPr>
                    <w:tcW w:w="0" w:type="auto"/>
                    <w:hideMark/>
                  </w:tcPr>
                  <w:p w14:paraId="4D64A065" w14:textId="77777777" w:rsidR="005675C3" w:rsidRDefault="005675C3">
                    <w:pPr>
                      <w:pStyle w:val="Bibliografa"/>
                      <w:rPr>
                        <w:noProof/>
                        <w:lang w:val="es-ES"/>
                      </w:rPr>
                    </w:pPr>
                    <w:r>
                      <w:rPr>
                        <w:noProof/>
                        <w:lang w:val="es-ES"/>
                      </w:rPr>
                      <w:t>Wikipedia, «https://es.wikipedia.org/wiki/Apache_Cordova,» [En línea]. Available: https://es.wikipedia.org/wiki/Apache_Cordova. [Último acceso: Octubre 2017].</w:t>
                    </w:r>
                  </w:p>
                </w:tc>
              </w:tr>
            </w:tbl>
            <w:p w14:paraId="0970C39C" w14:textId="77777777" w:rsidR="005675C3" w:rsidRDefault="005675C3">
              <w:pPr>
                <w:divId w:val="797718588"/>
                <w:rPr>
                  <w:rFonts w:eastAsia="Times New Roman"/>
                  <w:noProof/>
                </w:rPr>
              </w:pPr>
            </w:p>
            <w:p w14:paraId="1D22518A" w14:textId="644D8CE9" w:rsidR="00891EA5" w:rsidRDefault="00891EA5" w:rsidP="00DE593E">
              <w:r>
                <w:rPr>
                  <w:b/>
                  <w:bCs/>
                </w:rPr>
                <w:fldChar w:fldCharType="end"/>
              </w:r>
            </w:p>
          </w:sdtContent>
        </w:sdt>
      </w:sdtContent>
    </w:sdt>
    <w:p w14:paraId="60BBEFC8" w14:textId="5F1AD51F" w:rsidR="0069282B" w:rsidRPr="0078650E" w:rsidRDefault="0069282B" w:rsidP="0069282B">
      <w:pPr>
        <w:rPr>
          <w:rFonts w:ascii="Arial" w:eastAsia="Times New Roman" w:hAnsi="Arial" w:cs="Arial"/>
          <w:color w:val="auto"/>
          <w:sz w:val="24"/>
          <w:szCs w:val="24"/>
          <w:shd w:val="clear" w:color="auto" w:fill="FFFFFF"/>
        </w:rPr>
      </w:pPr>
    </w:p>
    <w:p w14:paraId="24EAAECA" w14:textId="77777777" w:rsidR="0069282B" w:rsidRPr="0074188B" w:rsidRDefault="0069282B" w:rsidP="0069282B">
      <w:pPr>
        <w:rPr>
          <w:rFonts w:ascii="Arial" w:eastAsia="Times New Roman" w:hAnsi="Arial" w:cs="Arial"/>
          <w:color w:val="333333"/>
          <w:sz w:val="24"/>
          <w:szCs w:val="24"/>
          <w:shd w:val="clear" w:color="auto" w:fill="FFFFFF"/>
        </w:rPr>
      </w:pPr>
    </w:p>
    <w:p w14:paraId="5A403AC5" w14:textId="77777777" w:rsidR="0069282B" w:rsidRPr="0074188B" w:rsidRDefault="0069282B" w:rsidP="0069282B">
      <w:pPr>
        <w:rPr>
          <w:rFonts w:ascii="Arial" w:eastAsia="Times New Roman" w:hAnsi="Arial" w:cs="Arial"/>
          <w:color w:val="333333"/>
          <w:sz w:val="24"/>
          <w:szCs w:val="24"/>
          <w:shd w:val="clear" w:color="auto" w:fill="FFFFFF"/>
        </w:rPr>
      </w:pPr>
    </w:p>
    <w:bookmarkEnd w:id="79"/>
    <w:p w14:paraId="6D1B8B07" w14:textId="77777777" w:rsidR="0069282B" w:rsidRPr="0074188B" w:rsidRDefault="0069282B" w:rsidP="0069282B">
      <w:pPr>
        <w:rPr>
          <w:rFonts w:ascii="Arial" w:eastAsia="Times New Roman" w:hAnsi="Arial" w:cs="Arial"/>
          <w:color w:val="333333"/>
          <w:sz w:val="24"/>
          <w:szCs w:val="24"/>
          <w:shd w:val="clear" w:color="auto" w:fill="FFFFFF"/>
        </w:rPr>
      </w:pPr>
    </w:p>
    <w:p w14:paraId="54B18839" w14:textId="77777777" w:rsidR="0069282B" w:rsidRDefault="0069282B" w:rsidP="0069282B"/>
    <w:p w14:paraId="2875690D" w14:textId="3B0AF783" w:rsidR="00294A12" w:rsidRPr="00111F52" w:rsidRDefault="00294A12" w:rsidP="00111F52">
      <w:pPr>
        <w:rPr>
          <w:rFonts w:ascii="Arial" w:hAnsi="Arial" w:cs="Arial"/>
          <w:sz w:val="24"/>
          <w:szCs w:val="24"/>
        </w:rPr>
      </w:pPr>
    </w:p>
    <w:sectPr w:rsidR="00294A12" w:rsidRPr="00111F52">
      <w:headerReference w:type="default" r:id="rId153"/>
      <w:footerReference w:type="default" r:id="rId15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787A32" w14:textId="77777777" w:rsidR="00272C38" w:rsidRDefault="00272C38">
      <w:r>
        <w:separator/>
      </w:r>
    </w:p>
  </w:endnote>
  <w:endnote w:type="continuationSeparator" w:id="0">
    <w:p w14:paraId="67F16821" w14:textId="77777777" w:rsidR="00272C38" w:rsidRDefault="00272C38">
      <w:r>
        <w:continuationSeparator/>
      </w:r>
    </w:p>
  </w:endnote>
  <w:endnote w:id="1">
    <w:p w14:paraId="2F725A93" w14:textId="77777777" w:rsidR="006D6B4B" w:rsidRDefault="006D6B4B" w:rsidP="0082601E">
      <w:pPr>
        <w:pStyle w:val="Textonotaalfinal"/>
      </w:pPr>
      <w:r>
        <w:rPr>
          <w:rStyle w:val="Refdenotaalfinal"/>
        </w:rPr>
        <w:endnoteRef/>
      </w:r>
      <w:r>
        <w:t xml:space="preserve"> </w:t>
      </w:r>
      <w:hyperlink r:id="rId1" w:history="1">
        <w:r w:rsidRPr="00D51FF5">
          <w:rPr>
            <w:rStyle w:val="Hipervnculo"/>
          </w:rPr>
          <w:t>https://www.raspberrypi.org/downloads/raspbian/</w:t>
        </w:r>
      </w:hyperlink>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 w:name="Helvetica">
    <w:altName w:val="Sylfaen"/>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Droid Sans Mono">
    <w:altName w:val="Times New Roman"/>
    <w:panose1 w:val="00000000000000000000"/>
    <w:charset w:val="00"/>
    <w:family w:val="modern"/>
    <w:notTrueType/>
    <w:pitch w:val="fixed"/>
    <w:sig w:usb0="E00002EF" w:usb1="4000205B" w:usb2="00000028" w:usb3="00000000" w:csb0="0000019F" w:csb1="00000000"/>
  </w:font>
  <w:font w:name="Verdana">
    <w:panose1 w:val="020B0604030504040204"/>
    <w:charset w:val="00"/>
    <w:family w:val="swiss"/>
    <w:pitch w:val="variable"/>
    <w:sig w:usb0="A10006FF" w:usb1="4000205B" w:usb2="00000010" w:usb3="00000000" w:csb0="0000019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5204"/>
      <w:gridCol w:w="3530"/>
    </w:tblGrid>
    <w:tr w:rsidR="006D6B4B" w14:paraId="2F68BF2B" w14:textId="77777777" w:rsidTr="002113D4">
      <w:trPr>
        <w:trHeight w:hRule="exact" w:val="115"/>
        <w:jc w:val="center"/>
      </w:trPr>
      <w:tc>
        <w:tcPr>
          <w:tcW w:w="5502" w:type="dxa"/>
          <w:shd w:val="clear" w:color="auto" w:fill="4472C4" w:themeFill="accent1"/>
          <w:tcMar>
            <w:top w:w="0" w:type="dxa"/>
            <w:bottom w:w="0" w:type="dxa"/>
          </w:tcMar>
        </w:tcPr>
        <w:p w14:paraId="5F7B62FC" w14:textId="77777777" w:rsidR="006D6B4B" w:rsidRDefault="006D6B4B">
          <w:pPr>
            <w:pStyle w:val="Encabezado"/>
            <w:rPr>
              <w:caps/>
              <w:sz w:val="18"/>
            </w:rPr>
          </w:pPr>
        </w:p>
      </w:tc>
      <w:tc>
        <w:tcPr>
          <w:tcW w:w="3757" w:type="dxa"/>
          <w:shd w:val="clear" w:color="auto" w:fill="4472C4" w:themeFill="accent1"/>
          <w:tcMar>
            <w:top w:w="0" w:type="dxa"/>
            <w:bottom w:w="0" w:type="dxa"/>
          </w:tcMar>
        </w:tcPr>
        <w:p w14:paraId="1B91474B" w14:textId="77777777" w:rsidR="006D6B4B" w:rsidRDefault="006D6B4B">
          <w:pPr>
            <w:pStyle w:val="Encabezado"/>
            <w:jc w:val="right"/>
            <w:rPr>
              <w:caps/>
              <w:sz w:val="18"/>
            </w:rPr>
          </w:pPr>
        </w:p>
      </w:tc>
    </w:tr>
    <w:tr w:rsidR="006D6B4B" w14:paraId="1312D78B" w14:textId="77777777" w:rsidTr="002113D4">
      <w:trPr>
        <w:jc w:val="center"/>
      </w:trPr>
      <w:sdt>
        <w:sdtPr>
          <w:alias w:val="Aut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5502" w:type="dxa"/>
              <w:shd w:val="clear" w:color="auto" w:fill="auto"/>
              <w:vAlign w:val="center"/>
            </w:tcPr>
            <w:p w14:paraId="607AB3EE" w14:textId="4396E4B7" w:rsidR="006D6B4B" w:rsidRDefault="006D6B4B">
              <w:pPr>
                <w:pStyle w:val="Piedepgina"/>
                <w:rPr>
                  <w:caps/>
                  <w:color w:val="808080" w:themeColor="background1" w:themeShade="80"/>
                  <w:sz w:val="18"/>
                  <w:szCs w:val="18"/>
                </w:rPr>
              </w:pPr>
              <w:r>
                <w:t>Mansilla - Schlapp / Tutor: Lic. Defossé Nahuel</w:t>
              </w:r>
            </w:p>
          </w:tc>
        </w:sdtContent>
      </w:sdt>
      <w:tc>
        <w:tcPr>
          <w:tcW w:w="3757" w:type="dxa"/>
          <w:shd w:val="clear" w:color="auto" w:fill="auto"/>
          <w:vAlign w:val="center"/>
        </w:tcPr>
        <w:p w14:paraId="5E558D19" w14:textId="1D4BCEBD" w:rsidR="006D6B4B" w:rsidRDefault="006D6B4B">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Pr="008D6B3A">
            <w:rPr>
              <w:caps/>
              <w:noProof/>
              <w:color w:val="808080" w:themeColor="background1" w:themeShade="80"/>
              <w:sz w:val="18"/>
              <w:szCs w:val="18"/>
              <w:lang w:val="es-ES"/>
            </w:rPr>
            <w:t>80</w:t>
          </w:r>
          <w:r>
            <w:rPr>
              <w:caps/>
              <w:color w:val="808080" w:themeColor="background1" w:themeShade="80"/>
              <w:sz w:val="18"/>
              <w:szCs w:val="18"/>
            </w:rPr>
            <w:fldChar w:fldCharType="end"/>
          </w:r>
        </w:p>
      </w:tc>
    </w:tr>
  </w:tbl>
  <w:p w14:paraId="54E3B2B5" w14:textId="77777777" w:rsidR="006D6B4B" w:rsidRDefault="006D6B4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53005D" w14:textId="77777777" w:rsidR="00272C38" w:rsidRDefault="00272C38">
      <w:r>
        <w:separator/>
      </w:r>
    </w:p>
  </w:footnote>
  <w:footnote w:type="continuationSeparator" w:id="0">
    <w:p w14:paraId="5C7A2F00" w14:textId="77777777" w:rsidR="00272C38" w:rsidRDefault="00272C38">
      <w:r>
        <w:continuationSeparator/>
      </w:r>
    </w:p>
  </w:footnote>
  <w:footnote w:id="1">
    <w:p w14:paraId="247C618E" w14:textId="77777777" w:rsidR="006D6B4B" w:rsidRPr="00767DAF" w:rsidRDefault="006D6B4B" w:rsidP="0069282B">
      <w:r>
        <w:rPr>
          <w:vertAlign w:val="superscript"/>
        </w:rPr>
        <w:footnoteRef/>
      </w:r>
      <w:r>
        <w:rPr>
          <w:sz w:val="20"/>
          <w:szCs w:val="20"/>
        </w:rPr>
        <w:t xml:space="preserve"> Agente basado en objetivos: “Almacena información del estado del mundo, así como del conjunto de objetivos que intenta alcanzar, y que es capaz de seleccionar la acción que eventualmente lo guiará hacia la consecución de sus objetivos” [Inteligencia Artificial un enfoque moderno. </w:t>
      </w:r>
      <w:r w:rsidRPr="00767DAF">
        <w:rPr>
          <w:sz w:val="20"/>
          <w:szCs w:val="20"/>
        </w:rPr>
        <w:t>Person. Stuart Russell, Peter Norving 2da Ed. Pág. 57]</w:t>
      </w:r>
    </w:p>
  </w:footnote>
  <w:footnote w:id="2">
    <w:p w14:paraId="52B758A8" w14:textId="77777777" w:rsidR="006D6B4B" w:rsidRPr="006D1F71" w:rsidRDefault="006D6B4B" w:rsidP="0069282B">
      <w:pPr>
        <w:pStyle w:val="Textonotapie"/>
        <w:rPr>
          <w:sz w:val="20"/>
          <w:szCs w:val="20"/>
        </w:rPr>
      </w:pPr>
      <w:r w:rsidRPr="006D1F71">
        <w:rPr>
          <w:rStyle w:val="Refdenotaalpie"/>
          <w:sz w:val="20"/>
          <w:szCs w:val="20"/>
        </w:rPr>
        <w:footnoteRef/>
      </w:r>
      <w:r w:rsidRPr="006D1F71">
        <w:rPr>
          <w:sz w:val="20"/>
          <w:szCs w:val="20"/>
        </w:rPr>
        <w:t xml:space="preserve"> “Arduino nace como una solución para los diseñadores…”” Donde más se está potenciando es en la educación…” Matías Scovotti, director pedagógico y co-fundador de Educabot. </w:t>
      </w:r>
      <w:hyperlink r:id="rId1" w:history="1">
        <w:r w:rsidRPr="006D1F71">
          <w:rPr>
            <w:rStyle w:val="Hipervnculo"/>
            <w:sz w:val="20"/>
            <w:szCs w:val="20"/>
          </w:rPr>
          <w:t>http://www.telam.com.ar/notas/201704/184406-robotica-arduino-day.html</w:t>
        </w:r>
      </w:hyperlink>
      <w:r w:rsidRPr="006D1F71">
        <w:rPr>
          <w:sz w:val="20"/>
          <w:szCs w:val="20"/>
        </w:rPr>
        <w:t xml:space="preserve"> </w:t>
      </w:r>
    </w:p>
  </w:footnote>
  <w:footnote w:id="3">
    <w:p w14:paraId="3435455A" w14:textId="77777777" w:rsidR="006D6B4B" w:rsidRDefault="006D6B4B" w:rsidP="008F38A1">
      <w:pPr>
        <w:rPr>
          <w:rFonts w:ascii="Arial" w:hAnsi="Arial" w:cs="Arial"/>
          <w:sz w:val="24"/>
          <w:szCs w:val="24"/>
        </w:rPr>
      </w:pPr>
      <w:r>
        <w:rPr>
          <w:rStyle w:val="Refdenotaalpie"/>
        </w:rPr>
        <w:footnoteRef/>
      </w:r>
      <w:r>
        <w:t xml:space="preserve"> </w:t>
      </w:r>
      <w:r>
        <w:rPr>
          <w:rFonts w:ascii="Arial" w:hAnsi="Arial" w:cs="Arial"/>
          <w:sz w:val="24"/>
          <w:szCs w:val="24"/>
        </w:rPr>
        <w:t>El uso de algunos de estos módulos queda en forma tentativa, dado que existen también en la Raspberry y su uso puede ser complementario.</w:t>
      </w:r>
    </w:p>
    <w:p w14:paraId="7AB265E2" w14:textId="77777777" w:rsidR="006D6B4B" w:rsidRDefault="006D6B4B" w:rsidP="008F38A1">
      <w:pPr>
        <w:pStyle w:val="Textonotapie"/>
      </w:pPr>
    </w:p>
  </w:footnote>
  <w:footnote w:id="4">
    <w:p w14:paraId="03FA40AD" w14:textId="77777777" w:rsidR="006D6B4B" w:rsidRDefault="006D6B4B" w:rsidP="00DF3D92">
      <w:pPr>
        <w:pStyle w:val="Textonotapie"/>
      </w:pPr>
      <w:r>
        <w:rPr>
          <w:rStyle w:val="Refdenotaalpie"/>
        </w:rPr>
        <w:footnoteRef/>
      </w:r>
      <w:r>
        <w:t xml:space="preserve"> En el sitio oficial se encuentra disponible una sección en donde la comunidad puede compartir distintas experiencias y novedades sobre esta plataforma (</w:t>
      </w:r>
      <w:hyperlink r:id="rId2" w:history="1">
        <w:r w:rsidRPr="00C209C9">
          <w:rPr>
            <w:rStyle w:val="Hipervnculo"/>
          </w:rPr>
          <w:t>https://www.raspberrypi.org/community/</w:t>
        </w:r>
      </w:hyperlink>
      <w:r>
        <w:t>). Por otro lado, cuenta con un área exclusiva donde se puede obtener distinto material didáctico, con proyectos para realizar por ejemplo con alumnos (</w:t>
      </w:r>
      <w:hyperlink r:id="rId3" w:history="1">
        <w:r w:rsidRPr="00C209C9">
          <w:rPr>
            <w:rStyle w:val="Hipervnculo"/>
          </w:rPr>
          <w:t>https://projects.raspberrypi.org/en/projects</w:t>
        </w:r>
      </w:hyperlink>
      <w:r>
        <w:t>).</w:t>
      </w:r>
    </w:p>
  </w:footnote>
  <w:footnote w:id="5">
    <w:p w14:paraId="6F653414" w14:textId="27AB6F06" w:rsidR="006D6B4B" w:rsidRDefault="006D6B4B" w:rsidP="00D75417">
      <w:pPr>
        <w:pStyle w:val="Textonotapie"/>
        <w:jc w:val="left"/>
      </w:pPr>
      <w:r>
        <w:rPr>
          <w:rStyle w:val="Refdenotaalpie"/>
        </w:rPr>
        <w:footnoteRef/>
      </w:r>
      <w:r>
        <w:t xml:space="preserve"> Se puede obtener del siguiente sitio web </w:t>
      </w:r>
      <w:hyperlink r:id="rId4" w:history="1">
        <w:r w:rsidRPr="007750A7">
          <w:rPr>
            <w:rStyle w:val="Hipervnculo"/>
          </w:rPr>
          <w:t>https://github.com/firmata/ConfigurableFirmata</w:t>
        </w:r>
      </w:hyperlink>
      <w:r>
        <w:t xml:space="preserve"> </w:t>
      </w:r>
    </w:p>
  </w:footnote>
  <w:footnote w:id="6">
    <w:p w14:paraId="617DBAC1" w14:textId="77777777" w:rsidR="006D6B4B" w:rsidRPr="00EA739C" w:rsidRDefault="006D6B4B" w:rsidP="0082601E">
      <w:pPr>
        <w:pStyle w:val="Textonotapi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63DAF" w14:textId="77777777" w:rsidR="006D6B4B" w:rsidRDefault="006D6B4B">
    <w:pPr>
      <w:pStyle w:val="Encabezado"/>
    </w:pPr>
    <w:r>
      <w:rPr>
        <w:noProof/>
        <w:lang w:val="en-US" w:eastAsia="en-US"/>
      </w:rPr>
      <mc:AlternateContent>
        <mc:Choice Requires="wps">
          <w:drawing>
            <wp:anchor distT="0" distB="0" distL="118745" distR="118745" simplePos="0" relativeHeight="251658240" behindDoc="1" locked="0" layoutInCell="1" allowOverlap="0" wp14:anchorId="09C6BD0C" wp14:editId="284F36A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33415" cy="274955"/>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733415" cy="2749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3AF8139" w14:textId="77777777" w:rsidR="006D6B4B" w:rsidRDefault="006D6B4B">
                              <w:pPr>
                                <w:pStyle w:val="Encabezado"/>
                                <w:jc w:val="center"/>
                                <w:rPr>
                                  <w:caps/>
                                  <w:color w:val="FFFFFF" w:themeColor="background1"/>
                                </w:rPr>
                              </w:pPr>
                              <w:r>
                                <w:rPr>
                                  <w:caps/>
                                  <w:color w:val="FFFFFF" w:themeColor="background1"/>
                                </w:rPr>
                                <w:t>UNPSJB – Facultad de ingenieria - dit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C6BD0C" id="Rectángulo 197" o:spid="_x0000_s1072" style="position:absolute;left:0;text-align:left;margin-left:0;margin-top:0;width:451.45pt;height:21.65pt;z-index:-25165824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3AF8139" w14:textId="77777777" w:rsidR="006D6B4B" w:rsidRDefault="006D6B4B">
                        <w:pPr>
                          <w:pStyle w:val="Encabezado"/>
                          <w:jc w:val="center"/>
                          <w:rPr>
                            <w:caps/>
                            <w:color w:val="FFFFFF" w:themeColor="background1"/>
                          </w:rPr>
                        </w:pPr>
                        <w:r>
                          <w:rPr>
                            <w:caps/>
                            <w:color w:val="FFFFFF" w:themeColor="background1"/>
                          </w:rPr>
                          <w:t>UNPSJB – Facultad de ingenieria - dit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C13498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0000002"/>
    <w:multiLevelType w:val="multilevel"/>
    <w:tmpl w:val="C13498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0000003"/>
    <w:multiLevelType w:val="hybridMultilevel"/>
    <w:tmpl w:val="12D284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BB149B4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multilevel"/>
    <w:tmpl w:val="C13498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0000006"/>
    <w:multiLevelType w:val="hybridMultilevel"/>
    <w:tmpl w:val="4600D87A"/>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15974DB"/>
    <w:multiLevelType w:val="hybridMultilevel"/>
    <w:tmpl w:val="7914985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19B3AFB"/>
    <w:multiLevelType w:val="hybridMultilevel"/>
    <w:tmpl w:val="1E5C19B2"/>
    <w:lvl w:ilvl="0" w:tplc="178CD4EC">
      <w:start w:val="1"/>
      <w:numFmt w:val="decimal"/>
      <w:lvlText w:val="%1."/>
      <w:lvlJc w:val="left"/>
      <w:pPr>
        <w:ind w:left="720" w:hanging="360"/>
      </w:pPr>
      <w:rPr>
        <w:rFonts w:ascii="Arial" w:hAnsi="Arial" w:cs="Arial" w:hint="default"/>
        <w:b/>
        <w:sz w:val="24"/>
        <w:szCs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061F0BAA"/>
    <w:multiLevelType w:val="hybridMultilevel"/>
    <w:tmpl w:val="367814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7EF1DAF"/>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543BBE"/>
    <w:multiLevelType w:val="hybridMultilevel"/>
    <w:tmpl w:val="3D649F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5E64D03"/>
    <w:multiLevelType w:val="multilevel"/>
    <w:tmpl w:val="7DE8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F20BB2"/>
    <w:multiLevelType w:val="multilevel"/>
    <w:tmpl w:val="CB8E9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82161B7"/>
    <w:multiLevelType w:val="multilevel"/>
    <w:tmpl w:val="DD080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5D666D"/>
    <w:multiLevelType w:val="hybridMultilevel"/>
    <w:tmpl w:val="659A328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1880252F"/>
    <w:multiLevelType w:val="multilevel"/>
    <w:tmpl w:val="512C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404C21"/>
    <w:multiLevelType w:val="hybridMultilevel"/>
    <w:tmpl w:val="887EEA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4D7F71"/>
    <w:multiLevelType w:val="hybridMultilevel"/>
    <w:tmpl w:val="DD00D8B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03D060B"/>
    <w:multiLevelType w:val="hybridMultilevel"/>
    <w:tmpl w:val="EBD83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B6652B"/>
    <w:multiLevelType w:val="multilevel"/>
    <w:tmpl w:val="C742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F945F0"/>
    <w:multiLevelType w:val="hybridMultilevel"/>
    <w:tmpl w:val="80385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59244B"/>
    <w:multiLevelType w:val="hybridMultilevel"/>
    <w:tmpl w:val="4600D87A"/>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26222542"/>
    <w:multiLevelType w:val="hybridMultilevel"/>
    <w:tmpl w:val="E2800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8E5237"/>
    <w:multiLevelType w:val="hybridMultilevel"/>
    <w:tmpl w:val="B44C52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279B261B"/>
    <w:multiLevelType w:val="hybridMultilevel"/>
    <w:tmpl w:val="31C4A1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2AFA65B5"/>
    <w:multiLevelType w:val="multilevel"/>
    <w:tmpl w:val="2CD2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0C106B"/>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DA73B1"/>
    <w:multiLevelType w:val="multilevel"/>
    <w:tmpl w:val="1EA0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6726F8F"/>
    <w:multiLevelType w:val="multilevel"/>
    <w:tmpl w:val="2E9A34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15:restartNumberingAfterBreak="0">
    <w:nsid w:val="3B6540E1"/>
    <w:multiLevelType w:val="multilevel"/>
    <w:tmpl w:val="5C96727A"/>
    <w:lvl w:ilvl="0">
      <w:start w:val="3"/>
      <w:numFmt w:val="decimal"/>
      <w:lvlText w:val="%1"/>
      <w:lvlJc w:val="left"/>
      <w:pPr>
        <w:ind w:left="585" w:hanging="585"/>
      </w:pPr>
      <w:rPr>
        <w:rFonts w:hint="default"/>
      </w:rPr>
    </w:lvl>
    <w:lvl w:ilvl="1">
      <w:start w:val="10"/>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10D5C5D"/>
    <w:multiLevelType w:val="hybridMultilevel"/>
    <w:tmpl w:val="6414A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84377B"/>
    <w:multiLevelType w:val="hybridMultilevel"/>
    <w:tmpl w:val="4D6807F0"/>
    <w:lvl w:ilvl="0" w:tplc="2C0A0001">
      <w:start w:val="1"/>
      <w:numFmt w:val="bullet"/>
      <w:lvlText w:val=""/>
      <w:lvlJc w:val="left"/>
      <w:pPr>
        <w:ind w:left="788" w:hanging="360"/>
      </w:pPr>
      <w:rPr>
        <w:rFonts w:ascii="Symbol" w:hAnsi="Symbol" w:hint="default"/>
      </w:rPr>
    </w:lvl>
    <w:lvl w:ilvl="1" w:tplc="2C0A0003" w:tentative="1">
      <w:start w:val="1"/>
      <w:numFmt w:val="bullet"/>
      <w:lvlText w:val="o"/>
      <w:lvlJc w:val="left"/>
      <w:pPr>
        <w:ind w:left="1508" w:hanging="360"/>
      </w:pPr>
      <w:rPr>
        <w:rFonts w:ascii="Courier New" w:hAnsi="Courier New" w:cs="Courier New" w:hint="default"/>
      </w:rPr>
    </w:lvl>
    <w:lvl w:ilvl="2" w:tplc="2C0A0005" w:tentative="1">
      <w:start w:val="1"/>
      <w:numFmt w:val="bullet"/>
      <w:lvlText w:val=""/>
      <w:lvlJc w:val="left"/>
      <w:pPr>
        <w:ind w:left="2228" w:hanging="360"/>
      </w:pPr>
      <w:rPr>
        <w:rFonts w:ascii="Wingdings" w:hAnsi="Wingdings" w:hint="default"/>
      </w:rPr>
    </w:lvl>
    <w:lvl w:ilvl="3" w:tplc="2C0A0001" w:tentative="1">
      <w:start w:val="1"/>
      <w:numFmt w:val="bullet"/>
      <w:lvlText w:val=""/>
      <w:lvlJc w:val="left"/>
      <w:pPr>
        <w:ind w:left="2948" w:hanging="360"/>
      </w:pPr>
      <w:rPr>
        <w:rFonts w:ascii="Symbol" w:hAnsi="Symbol" w:hint="default"/>
      </w:rPr>
    </w:lvl>
    <w:lvl w:ilvl="4" w:tplc="2C0A0003" w:tentative="1">
      <w:start w:val="1"/>
      <w:numFmt w:val="bullet"/>
      <w:lvlText w:val="o"/>
      <w:lvlJc w:val="left"/>
      <w:pPr>
        <w:ind w:left="3668" w:hanging="360"/>
      </w:pPr>
      <w:rPr>
        <w:rFonts w:ascii="Courier New" w:hAnsi="Courier New" w:cs="Courier New" w:hint="default"/>
      </w:rPr>
    </w:lvl>
    <w:lvl w:ilvl="5" w:tplc="2C0A0005" w:tentative="1">
      <w:start w:val="1"/>
      <w:numFmt w:val="bullet"/>
      <w:lvlText w:val=""/>
      <w:lvlJc w:val="left"/>
      <w:pPr>
        <w:ind w:left="4388" w:hanging="360"/>
      </w:pPr>
      <w:rPr>
        <w:rFonts w:ascii="Wingdings" w:hAnsi="Wingdings" w:hint="default"/>
      </w:rPr>
    </w:lvl>
    <w:lvl w:ilvl="6" w:tplc="2C0A0001" w:tentative="1">
      <w:start w:val="1"/>
      <w:numFmt w:val="bullet"/>
      <w:lvlText w:val=""/>
      <w:lvlJc w:val="left"/>
      <w:pPr>
        <w:ind w:left="5108" w:hanging="360"/>
      </w:pPr>
      <w:rPr>
        <w:rFonts w:ascii="Symbol" w:hAnsi="Symbol" w:hint="default"/>
      </w:rPr>
    </w:lvl>
    <w:lvl w:ilvl="7" w:tplc="2C0A0003" w:tentative="1">
      <w:start w:val="1"/>
      <w:numFmt w:val="bullet"/>
      <w:lvlText w:val="o"/>
      <w:lvlJc w:val="left"/>
      <w:pPr>
        <w:ind w:left="5828" w:hanging="360"/>
      </w:pPr>
      <w:rPr>
        <w:rFonts w:ascii="Courier New" w:hAnsi="Courier New" w:cs="Courier New" w:hint="default"/>
      </w:rPr>
    </w:lvl>
    <w:lvl w:ilvl="8" w:tplc="2C0A0005" w:tentative="1">
      <w:start w:val="1"/>
      <w:numFmt w:val="bullet"/>
      <w:lvlText w:val=""/>
      <w:lvlJc w:val="left"/>
      <w:pPr>
        <w:ind w:left="6548" w:hanging="360"/>
      </w:pPr>
      <w:rPr>
        <w:rFonts w:ascii="Wingdings" w:hAnsi="Wingdings" w:hint="default"/>
      </w:rPr>
    </w:lvl>
  </w:abstractNum>
  <w:abstractNum w:abstractNumId="32" w15:restartNumberingAfterBreak="0">
    <w:nsid w:val="42BE2459"/>
    <w:multiLevelType w:val="multilevel"/>
    <w:tmpl w:val="534E5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700756"/>
    <w:multiLevelType w:val="multilevel"/>
    <w:tmpl w:val="4F7813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15:restartNumberingAfterBreak="0">
    <w:nsid w:val="46B53E90"/>
    <w:multiLevelType w:val="multilevel"/>
    <w:tmpl w:val="A9F8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0FF1396"/>
    <w:multiLevelType w:val="hybridMultilevel"/>
    <w:tmpl w:val="0528509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538F5B4E"/>
    <w:multiLevelType w:val="hybridMultilevel"/>
    <w:tmpl w:val="12D284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55F84EE4"/>
    <w:multiLevelType w:val="multilevel"/>
    <w:tmpl w:val="A154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0123F2"/>
    <w:multiLevelType w:val="hybridMultilevel"/>
    <w:tmpl w:val="8ABCCE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5E372BAD"/>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0951B5"/>
    <w:multiLevelType w:val="hybridMultilevel"/>
    <w:tmpl w:val="BB149B4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63131658"/>
    <w:multiLevelType w:val="hybridMultilevel"/>
    <w:tmpl w:val="EC1476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6CA9519A"/>
    <w:multiLevelType w:val="hybridMultilevel"/>
    <w:tmpl w:val="93A6CDD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6DC911F1"/>
    <w:multiLevelType w:val="hybridMultilevel"/>
    <w:tmpl w:val="D04454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6E29697A"/>
    <w:multiLevelType w:val="multilevel"/>
    <w:tmpl w:val="9102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FC23B3F"/>
    <w:multiLevelType w:val="hybridMultilevel"/>
    <w:tmpl w:val="1BE0B11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70EE3C1D"/>
    <w:multiLevelType w:val="multilevel"/>
    <w:tmpl w:val="B6B2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2BD1E72"/>
    <w:multiLevelType w:val="multilevel"/>
    <w:tmpl w:val="81A40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731E2E"/>
    <w:multiLevelType w:val="hybridMultilevel"/>
    <w:tmpl w:val="3DA074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7CC851F1"/>
    <w:multiLevelType w:val="multilevel"/>
    <w:tmpl w:val="92E843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49"/>
  </w:num>
  <w:num w:numId="2">
    <w:abstractNumId w:val="28"/>
  </w:num>
  <w:num w:numId="3">
    <w:abstractNumId w:val="33"/>
  </w:num>
  <w:num w:numId="4">
    <w:abstractNumId w:val="25"/>
  </w:num>
  <w:num w:numId="5">
    <w:abstractNumId w:val="11"/>
  </w:num>
  <w:num w:numId="6">
    <w:abstractNumId w:val="44"/>
  </w:num>
  <w:num w:numId="7">
    <w:abstractNumId w:val="47"/>
  </w:num>
  <w:num w:numId="8">
    <w:abstractNumId w:val="35"/>
  </w:num>
  <w:num w:numId="9">
    <w:abstractNumId w:val="21"/>
  </w:num>
  <w:num w:numId="10">
    <w:abstractNumId w:val="9"/>
  </w:num>
  <w:num w:numId="11">
    <w:abstractNumId w:val="26"/>
  </w:num>
  <w:num w:numId="12">
    <w:abstractNumId w:val="39"/>
  </w:num>
  <w:num w:numId="13">
    <w:abstractNumId w:val="24"/>
  </w:num>
  <w:num w:numId="14">
    <w:abstractNumId w:val="43"/>
  </w:num>
  <w:num w:numId="15">
    <w:abstractNumId w:val="8"/>
  </w:num>
  <w:num w:numId="16">
    <w:abstractNumId w:val="42"/>
  </w:num>
  <w:num w:numId="17">
    <w:abstractNumId w:val="17"/>
  </w:num>
  <w:num w:numId="18">
    <w:abstractNumId w:val="6"/>
  </w:num>
  <w:num w:numId="19">
    <w:abstractNumId w:val="45"/>
  </w:num>
  <w:num w:numId="20">
    <w:abstractNumId w:val="40"/>
  </w:num>
  <w:num w:numId="21">
    <w:abstractNumId w:val="15"/>
  </w:num>
  <w:num w:numId="22">
    <w:abstractNumId w:val="37"/>
  </w:num>
  <w:num w:numId="23">
    <w:abstractNumId w:val="41"/>
  </w:num>
  <w:num w:numId="24">
    <w:abstractNumId w:val="13"/>
  </w:num>
  <w:num w:numId="25">
    <w:abstractNumId w:val="19"/>
  </w:num>
  <w:num w:numId="26">
    <w:abstractNumId w:val="36"/>
  </w:num>
  <w:num w:numId="27">
    <w:abstractNumId w:val="30"/>
  </w:num>
  <w:num w:numId="28">
    <w:abstractNumId w:val="29"/>
  </w:num>
  <w:num w:numId="29">
    <w:abstractNumId w:val="48"/>
  </w:num>
  <w:num w:numId="30">
    <w:abstractNumId w:val="23"/>
  </w:num>
  <w:num w:numId="31">
    <w:abstractNumId w:val="38"/>
  </w:num>
  <w:num w:numId="32">
    <w:abstractNumId w:val="31"/>
  </w:num>
  <w:num w:numId="33">
    <w:abstractNumId w:val="18"/>
  </w:num>
  <w:num w:numId="34">
    <w:abstractNumId w:val="22"/>
  </w:num>
  <w:num w:numId="35">
    <w:abstractNumId w:val="14"/>
  </w:num>
  <w:num w:numId="36">
    <w:abstractNumId w:val="7"/>
  </w:num>
  <w:num w:numId="37">
    <w:abstractNumId w:val="4"/>
  </w:num>
  <w:num w:numId="38">
    <w:abstractNumId w:val="2"/>
  </w:num>
  <w:num w:numId="39">
    <w:abstractNumId w:val="1"/>
  </w:num>
  <w:num w:numId="40">
    <w:abstractNumId w:val="0"/>
  </w:num>
  <w:num w:numId="41">
    <w:abstractNumId w:val="5"/>
  </w:num>
  <w:num w:numId="42">
    <w:abstractNumId w:val="16"/>
  </w:num>
  <w:num w:numId="43">
    <w:abstractNumId w:val="3"/>
  </w:num>
  <w:num w:numId="44">
    <w:abstractNumId w:val="20"/>
  </w:num>
  <w:num w:numId="45">
    <w:abstractNumId w:val="32"/>
  </w:num>
  <w:num w:numId="46">
    <w:abstractNumId w:val="27"/>
  </w:num>
  <w:num w:numId="47">
    <w:abstractNumId w:val="34"/>
  </w:num>
  <w:num w:numId="48">
    <w:abstractNumId w:val="46"/>
  </w:num>
  <w:num w:numId="49">
    <w:abstractNumId w:val="12"/>
  </w:num>
  <w:num w:numId="50">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gustin Schlapp">
    <w15:presenceInfo w15:providerId="Windows Live" w15:userId="ca6290dba34ea0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30DFC"/>
    <w:rsid w:val="000051DD"/>
    <w:rsid w:val="00005B5C"/>
    <w:rsid w:val="00030E3C"/>
    <w:rsid w:val="00034CD0"/>
    <w:rsid w:val="00035C2D"/>
    <w:rsid w:val="00035FC5"/>
    <w:rsid w:val="000365AD"/>
    <w:rsid w:val="00040E01"/>
    <w:rsid w:val="00043977"/>
    <w:rsid w:val="00044D0F"/>
    <w:rsid w:val="00052300"/>
    <w:rsid w:val="00054584"/>
    <w:rsid w:val="00054C39"/>
    <w:rsid w:val="00056A98"/>
    <w:rsid w:val="0005733A"/>
    <w:rsid w:val="00060E43"/>
    <w:rsid w:val="00063133"/>
    <w:rsid w:val="0006546A"/>
    <w:rsid w:val="000665A2"/>
    <w:rsid w:val="000801D6"/>
    <w:rsid w:val="000807EC"/>
    <w:rsid w:val="00083C34"/>
    <w:rsid w:val="000850CA"/>
    <w:rsid w:val="000A22C7"/>
    <w:rsid w:val="000B0A49"/>
    <w:rsid w:val="000B1150"/>
    <w:rsid w:val="000C1998"/>
    <w:rsid w:val="000C2FCC"/>
    <w:rsid w:val="000C4D75"/>
    <w:rsid w:val="000C73CB"/>
    <w:rsid w:val="000D0DC6"/>
    <w:rsid w:val="000D161B"/>
    <w:rsid w:val="000D681A"/>
    <w:rsid w:val="000D784C"/>
    <w:rsid w:val="000E38FB"/>
    <w:rsid w:val="000F7BE7"/>
    <w:rsid w:val="00110C16"/>
    <w:rsid w:val="00111E24"/>
    <w:rsid w:val="00111F52"/>
    <w:rsid w:val="00126B93"/>
    <w:rsid w:val="001313E5"/>
    <w:rsid w:val="00137D08"/>
    <w:rsid w:val="00146364"/>
    <w:rsid w:val="00146FF9"/>
    <w:rsid w:val="00152E42"/>
    <w:rsid w:val="001536AD"/>
    <w:rsid w:val="00157DFC"/>
    <w:rsid w:val="00160BB4"/>
    <w:rsid w:val="00163501"/>
    <w:rsid w:val="00163F4D"/>
    <w:rsid w:val="00165E39"/>
    <w:rsid w:val="0017267E"/>
    <w:rsid w:val="00173F4F"/>
    <w:rsid w:val="00177CE1"/>
    <w:rsid w:val="0018673B"/>
    <w:rsid w:val="001872BC"/>
    <w:rsid w:val="001909AE"/>
    <w:rsid w:val="0019110A"/>
    <w:rsid w:val="00194ED3"/>
    <w:rsid w:val="0019572A"/>
    <w:rsid w:val="001A78D3"/>
    <w:rsid w:val="001B0B38"/>
    <w:rsid w:val="001B4766"/>
    <w:rsid w:val="001B49FA"/>
    <w:rsid w:val="001C11FE"/>
    <w:rsid w:val="001C32CF"/>
    <w:rsid w:val="001C33FD"/>
    <w:rsid w:val="001C344F"/>
    <w:rsid w:val="001C6C7E"/>
    <w:rsid w:val="001D4021"/>
    <w:rsid w:val="001E18A5"/>
    <w:rsid w:val="001E2E1A"/>
    <w:rsid w:val="001E43E1"/>
    <w:rsid w:val="001E4EE3"/>
    <w:rsid w:val="001E5D7D"/>
    <w:rsid w:val="001E70C6"/>
    <w:rsid w:val="001F130F"/>
    <w:rsid w:val="001F53D0"/>
    <w:rsid w:val="001F5C12"/>
    <w:rsid w:val="001F7CDE"/>
    <w:rsid w:val="00205B23"/>
    <w:rsid w:val="002113D4"/>
    <w:rsid w:val="00211686"/>
    <w:rsid w:val="00211F8A"/>
    <w:rsid w:val="00214F13"/>
    <w:rsid w:val="00222B70"/>
    <w:rsid w:val="00223672"/>
    <w:rsid w:val="00224885"/>
    <w:rsid w:val="00225E89"/>
    <w:rsid w:val="002268B3"/>
    <w:rsid w:val="002275F5"/>
    <w:rsid w:val="002319DD"/>
    <w:rsid w:val="002330FE"/>
    <w:rsid w:val="002333AE"/>
    <w:rsid w:val="00235114"/>
    <w:rsid w:val="00236A45"/>
    <w:rsid w:val="00240512"/>
    <w:rsid w:val="00241216"/>
    <w:rsid w:val="002451B8"/>
    <w:rsid w:val="00246091"/>
    <w:rsid w:val="002501D8"/>
    <w:rsid w:val="00261589"/>
    <w:rsid w:val="00272C38"/>
    <w:rsid w:val="00285D66"/>
    <w:rsid w:val="00286527"/>
    <w:rsid w:val="00287DD8"/>
    <w:rsid w:val="002914F6"/>
    <w:rsid w:val="00294A12"/>
    <w:rsid w:val="002A1880"/>
    <w:rsid w:val="002A378E"/>
    <w:rsid w:val="002A4B25"/>
    <w:rsid w:val="002A4FB3"/>
    <w:rsid w:val="002A5648"/>
    <w:rsid w:val="002B1367"/>
    <w:rsid w:val="002B3947"/>
    <w:rsid w:val="002B5362"/>
    <w:rsid w:val="002B7A41"/>
    <w:rsid w:val="002C26AF"/>
    <w:rsid w:val="002C59B5"/>
    <w:rsid w:val="002E148A"/>
    <w:rsid w:val="002E48E3"/>
    <w:rsid w:val="002E4FC0"/>
    <w:rsid w:val="002E56D9"/>
    <w:rsid w:val="002F193D"/>
    <w:rsid w:val="002F6454"/>
    <w:rsid w:val="002F6FD0"/>
    <w:rsid w:val="0030441E"/>
    <w:rsid w:val="00305DBF"/>
    <w:rsid w:val="00314F9F"/>
    <w:rsid w:val="00323158"/>
    <w:rsid w:val="00331377"/>
    <w:rsid w:val="00333C71"/>
    <w:rsid w:val="0033427A"/>
    <w:rsid w:val="00334896"/>
    <w:rsid w:val="00354647"/>
    <w:rsid w:val="00354B67"/>
    <w:rsid w:val="00355687"/>
    <w:rsid w:val="00360302"/>
    <w:rsid w:val="00362CF4"/>
    <w:rsid w:val="00362D11"/>
    <w:rsid w:val="003652B3"/>
    <w:rsid w:val="00370218"/>
    <w:rsid w:val="003728CE"/>
    <w:rsid w:val="00380002"/>
    <w:rsid w:val="0038164A"/>
    <w:rsid w:val="003821E3"/>
    <w:rsid w:val="003917AD"/>
    <w:rsid w:val="00393E1C"/>
    <w:rsid w:val="0039563B"/>
    <w:rsid w:val="003A3718"/>
    <w:rsid w:val="003A616E"/>
    <w:rsid w:val="003B0087"/>
    <w:rsid w:val="003B180E"/>
    <w:rsid w:val="003C1333"/>
    <w:rsid w:val="003D2B3E"/>
    <w:rsid w:val="003D4DCC"/>
    <w:rsid w:val="003D6AB4"/>
    <w:rsid w:val="003D7320"/>
    <w:rsid w:val="003E1CDD"/>
    <w:rsid w:val="00406496"/>
    <w:rsid w:val="004072AD"/>
    <w:rsid w:val="004119E0"/>
    <w:rsid w:val="004226B0"/>
    <w:rsid w:val="00425235"/>
    <w:rsid w:val="00427255"/>
    <w:rsid w:val="0043221E"/>
    <w:rsid w:val="004377B9"/>
    <w:rsid w:val="0044184A"/>
    <w:rsid w:val="004419AC"/>
    <w:rsid w:val="00441EB8"/>
    <w:rsid w:val="00445EEB"/>
    <w:rsid w:val="004533E2"/>
    <w:rsid w:val="0045415A"/>
    <w:rsid w:val="00455BF0"/>
    <w:rsid w:val="00464F9E"/>
    <w:rsid w:val="00480DDB"/>
    <w:rsid w:val="00480F23"/>
    <w:rsid w:val="004854D0"/>
    <w:rsid w:val="004875F5"/>
    <w:rsid w:val="00491F27"/>
    <w:rsid w:val="00495B48"/>
    <w:rsid w:val="00495E81"/>
    <w:rsid w:val="004A392B"/>
    <w:rsid w:val="004A650B"/>
    <w:rsid w:val="004A6E44"/>
    <w:rsid w:val="004B03EA"/>
    <w:rsid w:val="004B2B87"/>
    <w:rsid w:val="004B61D1"/>
    <w:rsid w:val="004B6838"/>
    <w:rsid w:val="004B6B4A"/>
    <w:rsid w:val="004B70E9"/>
    <w:rsid w:val="004C7DEA"/>
    <w:rsid w:val="004D0171"/>
    <w:rsid w:val="004D273A"/>
    <w:rsid w:val="004D37FA"/>
    <w:rsid w:val="004D454F"/>
    <w:rsid w:val="004D4A3D"/>
    <w:rsid w:val="004E75B0"/>
    <w:rsid w:val="00511BA9"/>
    <w:rsid w:val="00514185"/>
    <w:rsid w:val="005314EC"/>
    <w:rsid w:val="00536607"/>
    <w:rsid w:val="005379D7"/>
    <w:rsid w:val="005459D9"/>
    <w:rsid w:val="005675C3"/>
    <w:rsid w:val="00574280"/>
    <w:rsid w:val="005747C8"/>
    <w:rsid w:val="005777BC"/>
    <w:rsid w:val="00580167"/>
    <w:rsid w:val="005801D0"/>
    <w:rsid w:val="00582294"/>
    <w:rsid w:val="00592161"/>
    <w:rsid w:val="0059497B"/>
    <w:rsid w:val="00597FAF"/>
    <w:rsid w:val="005A641A"/>
    <w:rsid w:val="005A674E"/>
    <w:rsid w:val="005A7426"/>
    <w:rsid w:val="005A7CA5"/>
    <w:rsid w:val="005B1E59"/>
    <w:rsid w:val="005B2BBC"/>
    <w:rsid w:val="005B2D67"/>
    <w:rsid w:val="005B55B3"/>
    <w:rsid w:val="005B58DC"/>
    <w:rsid w:val="005C0756"/>
    <w:rsid w:val="005C7038"/>
    <w:rsid w:val="005C72CC"/>
    <w:rsid w:val="005C7821"/>
    <w:rsid w:val="005C7DF5"/>
    <w:rsid w:val="005D0A91"/>
    <w:rsid w:val="005D526C"/>
    <w:rsid w:val="005D7016"/>
    <w:rsid w:val="005E7E1B"/>
    <w:rsid w:val="005F4A08"/>
    <w:rsid w:val="005F5B05"/>
    <w:rsid w:val="0060652A"/>
    <w:rsid w:val="006109F5"/>
    <w:rsid w:val="00612EA1"/>
    <w:rsid w:val="0061361E"/>
    <w:rsid w:val="00616710"/>
    <w:rsid w:val="00620978"/>
    <w:rsid w:val="00620CC5"/>
    <w:rsid w:val="00630BA3"/>
    <w:rsid w:val="00630D03"/>
    <w:rsid w:val="00631CF3"/>
    <w:rsid w:val="00634348"/>
    <w:rsid w:val="00637B58"/>
    <w:rsid w:val="006426B9"/>
    <w:rsid w:val="00642EE1"/>
    <w:rsid w:val="00646568"/>
    <w:rsid w:val="00651ECF"/>
    <w:rsid w:val="00656116"/>
    <w:rsid w:val="0066188E"/>
    <w:rsid w:val="0066259F"/>
    <w:rsid w:val="00662F22"/>
    <w:rsid w:val="0066568F"/>
    <w:rsid w:val="0066610C"/>
    <w:rsid w:val="006701C9"/>
    <w:rsid w:val="00670996"/>
    <w:rsid w:val="00673E7D"/>
    <w:rsid w:val="00680F01"/>
    <w:rsid w:val="00681FD0"/>
    <w:rsid w:val="00684A2E"/>
    <w:rsid w:val="0069282B"/>
    <w:rsid w:val="006936B7"/>
    <w:rsid w:val="006B6521"/>
    <w:rsid w:val="006C2FA0"/>
    <w:rsid w:val="006C4B3B"/>
    <w:rsid w:val="006C4BE2"/>
    <w:rsid w:val="006C746C"/>
    <w:rsid w:val="006D1DDA"/>
    <w:rsid w:val="006D5CC6"/>
    <w:rsid w:val="006D653B"/>
    <w:rsid w:val="006D6B4B"/>
    <w:rsid w:val="006E0F15"/>
    <w:rsid w:val="006E1039"/>
    <w:rsid w:val="006E13CC"/>
    <w:rsid w:val="006E2354"/>
    <w:rsid w:val="006E391D"/>
    <w:rsid w:val="006E5A54"/>
    <w:rsid w:val="006F3399"/>
    <w:rsid w:val="00702292"/>
    <w:rsid w:val="00703D42"/>
    <w:rsid w:val="007217F8"/>
    <w:rsid w:val="007257E5"/>
    <w:rsid w:val="007319E9"/>
    <w:rsid w:val="007335E8"/>
    <w:rsid w:val="00733AA4"/>
    <w:rsid w:val="007364F2"/>
    <w:rsid w:val="00744251"/>
    <w:rsid w:val="00745153"/>
    <w:rsid w:val="00746CFF"/>
    <w:rsid w:val="00757C36"/>
    <w:rsid w:val="00761CD9"/>
    <w:rsid w:val="00761EDE"/>
    <w:rsid w:val="007636B5"/>
    <w:rsid w:val="007640BC"/>
    <w:rsid w:val="00767DAF"/>
    <w:rsid w:val="00770B65"/>
    <w:rsid w:val="00776AEA"/>
    <w:rsid w:val="0078650E"/>
    <w:rsid w:val="00793828"/>
    <w:rsid w:val="007A4D3B"/>
    <w:rsid w:val="007A5909"/>
    <w:rsid w:val="007B6245"/>
    <w:rsid w:val="007C200B"/>
    <w:rsid w:val="007C4BCD"/>
    <w:rsid w:val="007C5379"/>
    <w:rsid w:val="007D2B60"/>
    <w:rsid w:val="007D39FA"/>
    <w:rsid w:val="007D5472"/>
    <w:rsid w:val="007E3FBE"/>
    <w:rsid w:val="007E4159"/>
    <w:rsid w:val="007F512D"/>
    <w:rsid w:val="00801308"/>
    <w:rsid w:val="0080447E"/>
    <w:rsid w:val="0080658D"/>
    <w:rsid w:val="0080782B"/>
    <w:rsid w:val="0081152E"/>
    <w:rsid w:val="008128BE"/>
    <w:rsid w:val="008159B7"/>
    <w:rsid w:val="0082288B"/>
    <w:rsid w:val="00822F62"/>
    <w:rsid w:val="0082601E"/>
    <w:rsid w:val="00827BEA"/>
    <w:rsid w:val="00830DFC"/>
    <w:rsid w:val="00833105"/>
    <w:rsid w:val="0083348D"/>
    <w:rsid w:val="0083456F"/>
    <w:rsid w:val="00834D14"/>
    <w:rsid w:val="0084385F"/>
    <w:rsid w:val="00844330"/>
    <w:rsid w:val="00853483"/>
    <w:rsid w:val="0087042B"/>
    <w:rsid w:val="00871ADA"/>
    <w:rsid w:val="0087434F"/>
    <w:rsid w:val="0087604A"/>
    <w:rsid w:val="00882DCD"/>
    <w:rsid w:val="008831B2"/>
    <w:rsid w:val="0088341F"/>
    <w:rsid w:val="008837ED"/>
    <w:rsid w:val="008843E9"/>
    <w:rsid w:val="00884CFC"/>
    <w:rsid w:val="008854F0"/>
    <w:rsid w:val="0088605B"/>
    <w:rsid w:val="00887CEE"/>
    <w:rsid w:val="00891E96"/>
    <w:rsid w:val="00891EA5"/>
    <w:rsid w:val="00894C5C"/>
    <w:rsid w:val="00894D02"/>
    <w:rsid w:val="008958F1"/>
    <w:rsid w:val="00897799"/>
    <w:rsid w:val="008A0191"/>
    <w:rsid w:val="008A0AAD"/>
    <w:rsid w:val="008A260A"/>
    <w:rsid w:val="008A5202"/>
    <w:rsid w:val="008B36AF"/>
    <w:rsid w:val="008B6A96"/>
    <w:rsid w:val="008C1EAC"/>
    <w:rsid w:val="008C1EE5"/>
    <w:rsid w:val="008D2800"/>
    <w:rsid w:val="008D3897"/>
    <w:rsid w:val="008D6B3A"/>
    <w:rsid w:val="008E10C8"/>
    <w:rsid w:val="008E36BA"/>
    <w:rsid w:val="008E438F"/>
    <w:rsid w:val="008F1AA2"/>
    <w:rsid w:val="008F38A1"/>
    <w:rsid w:val="008F3D32"/>
    <w:rsid w:val="008F5898"/>
    <w:rsid w:val="008F69AD"/>
    <w:rsid w:val="00902329"/>
    <w:rsid w:val="00904975"/>
    <w:rsid w:val="00911078"/>
    <w:rsid w:val="0091190B"/>
    <w:rsid w:val="009249C3"/>
    <w:rsid w:val="009263C0"/>
    <w:rsid w:val="00927ACA"/>
    <w:rsid w:val="009379B8"/>
    <w:rsid w:val="0094039A"/>
    <w:rsid w:val="009415C0"/>
    <w:rsid w:val="00941617"/>
    <w:rsid w:val="0094418C"/>
    <w:rsid w:val="00944EA3"/>
    <w:rsid w:val="009511BB"/>
    <w:rsid w:val="00951EBB"/>
    <w:rsid w:val="00953E88"/>
    <w:rsid w:val="00957AA8"/>
    <w:rsid w:val="00970676"/>
    <w:rsid w:val="009722B5"/>
    <w:rsid w:val="00974DCC"/>
    <w:rsid w:val="00975822"/>
    <w:rsid w:val="0097736E"/>
    <w:rsid w:val="00980ACB"/>
    <w:rsid w:val="00983065"/>
    <w:rsid w:val="00984219"/>
    <w:rsid w:val="009870EE"/>
    <w:rsid w:val="00990F3E"/>
    <w:rsid w:val="009A4F67"/>
    <w:rsid w:val="009A779E"/>
    <w:rsid w:val="009B5E50"/>
    <w:rsid w:val="009C3B0E"/>
    <w:rsid w:val="009C7F04"/>
    <w:rsid w:val="009E0758"/>
    <w:rsid w:val="009E2F34"/>
    <w:rsid w:val="009E477C"/>
    <w:rsid w:val="009F5A81"/>
    <w:rsid w:val="00A01C5D"/>
    <w:rsid w:val="00A05517"/>
    <w:rsid w:val="00A059BC"/>
    <w:rsid w:val="00A069B5"/>
    <w:rsid w:val="00A14110"/>
    <w:rsid w:val="00A15DAE"/>
    <w:rsid w:val="00A20E6E"/>
    <w:rsid w:val="00A26C87"/>
    <w:rsid w:val="00A31791"/>
    <w:rsid w:val="00A3736B"/>
    <w:rsid w:val="00A37374"/>
    <w:rsid w:val="00A40C50"/>
    <w:rsid w:val="00A457C5"/>
    <w:rsid w:val="00A46A66"/>
    <w:rsid w:val="00A50DE7"/>
    <w:rsid w:val="00A52599"/>
    <w:rsid w:val="00A53718"/>
    <w:rsid w:val="00A87E1C"/>
    <w:rsid w:val="00AB0BEC"/>
    <w:rsid w:val="00AC7660"/>
    <w:rsid w:val="00AD51E2"/>
    <w:rsid w:val="00AD7C85"/>
    <w:rsid w:val="00AF11EE"/>
    <w:rsid w:val="00AF59F2"/>
    <w:rsid w:val="00AF7390"/>
    <w:rsid w:val="00AF792B"/>
    <w:rsid w:val="00B058CE"/>
    <w:rsid w:val="00B15600"/>
    <w:rsid w:val="00B27968"/>
    <w:rsid w:val="00B3149C"/>
    <w:rsid w:val="00B33A3A"/>
    <w:rsid w:val="00B36665"/>
    <w:rsid w:val="00B42D31"/>
    <w:rsid w:val="00B43654"/>
    <w:rsid w:val="00B469BA"/>
    <w:rsid w:val="00B531F8"/>
    <w:rsid w:val="00B53720"/>
    <w:rsid w:val="00B55176"/>
    <w:rsid w:val="00B55A9D"/>
    <w:rsid w:val="00B56778"/>
    <w:rsid w:val="00B57442"/>
    <w:rsid w:val="00B623F0"/>
    <w:rsid w:val="00B62F21"/>
    <w:rsid w:val="00B6785C"/>
    <w:rsid w:val="00B71D60"/>
    <w:rsid w:val="00B74AE1"/>
    <w:rsid w:val="00B76A3E"/>
    <w:rsid w:val="00B77519"/>
    <w:rsid w:val="00B83F1E"/>
    <w:rsid w:val="00B84420"/>
    <w:rsid w:val="00B86C28"/>
    <w:rsid w:val="00B8743E"/>
    <w:rsid w:val="00B87FE2"/>
    <w:rsid w:val="00B92710"/>
    <w:rsid w:val="00B961A9"/>
    <w:rsid w:val="00B961B5"/>
    <w:rsid w:val="00BA20EA"/>
    <w:rsid w:val="00BA684E"/>
    <w:rsid w:val="00BA72FD"/>
    <w:rsid w:val="00BB099C"/>
    <w:rsid w:val="00BB1A95"/>
    <w:rsid w:val="00BB44CB"/>
    <w:rsid w:val="00BB493A"/>
    <w:rsid w:val="00BB4B7E"/>
    <w:rsid w:val="00BC6E46"/>
    <w:rsid w:val="00BD0593"/>
    <w:rsid w:val="00BD20C9"/>
    <w:rsid w:val="00BD2854"/>
    <w:rsid w:val="00BF006B"/>
    <w:rsid w:val="00BF0932"/>
    <w:rsid w:val="00BF0F17"/>
    <w:rsid w:val="00BF407C"/>
    <w:rsid w:val="00C0050C"/>
    <w:rsid w:val="00C10128"/>
    <w:rsid w:val="00C1105C"/>
    <w:rsid w:val="00C132D9"/>
    <w:rsid w:val="00C13867"/>
    <w:rsid w:val="00C14534"/>
    <w:rsid w:val="00C2212A"/>
    <w:rsid w:val="00C23910"/>
    <w:rsid w:val="00C244FC"/>
    <w:rsid w:val="00C37BAF"/>
    <w:rsid w:val="00C416B6"/>
    <w:rsid w:val="00C41B6D"/>
    <w:rsid w:val="00C428B1"/>
    <w:rsid w:val="00C452CC"/>
    <w:rsid w:val="00C5340B"/>
    <w:rsid w:val="00C55288"/>
    <w:rsid w:val="00C565EC"/>
    <w:rsid w:val="00C61729"/>
    <w:rsid w:val="00C636AB"/>
    <w:rsid w:val="00C6632C"/>
    <w:rsid w:val="00C66DD5"/>
    <w:rsid w:val="00C70041"/>
    <w:rsid w:val="00C71751"/>
    <w:rsid w:val="00C72914"/>
    <w:rsid w:val="00C74C7F"/>
    <w:rsid w:val="00C74CB0"/>
    <w:rsid w:val="00C81480"/>
    <w:rsid w:val="00C9076D"/>
    <w:rsid w:val="00C927D7"/>
    <w:rsid w:val="00C94514"/>
    <w:rsid w:val="00C96CD5"/>
    <w:rsid w:val="00CA1138"/>
    <w:rsid w:val="00CA1EDE"/>
    <w:rsid w:val="00CA4CA0"/>
    <w:rsid w:val="00CA7184"/>
    <w:rsid w:val="00CA7869"/>
    <w:rsid w:val="00CB0564"/>
    <w:rsid w:val="00CB6879"/>
    <w:rsid w:val="00CB7067"/>
    <w:rsid w:val="00CC4B6C"/>
    <w:rsid w:val="00CC5B4B"/>
    <w:rsid w:val="00CD27C2"/>
    <w:rsid w:val="00CD3830"/>
    <w:rsid w:val="00CD51D7"/>
    <w:rsid w:val="00CD60D5"/>
    <w:rsid w:val="00CE3BB4"/>
    <w:rsid w:val="00CE5C56"/>
    <w:rsid w:val="00CF57F7"/>
    <w:rsid w:val="00D045EE"/>
    <w:rsid w:val="00D0593B"/>
    <w:rsid w:val="00D11B48"/>
    <w:rsid w:val="00D132EB"/>
    <w:rsid w:val="00D14530"/>
    <w:rsid w:val="00D15376"/>
    <w:rsid w:val="00D20433"/>
    <w:rsid w:val="00D20F9C"/>
    <w:rsid w:val="00D22747"/>
    <w:rsid w:val="00D25EDC"/>
    <w:rsid w:val="00D2762B"/>
    <w:rsid w:val="00D30754"/>
    <w:rsid w:val="00D3353A"/>
    <w:rsid w:val="00D35F33"/>
    <w:rsid w:val="00D456A6"/>
    <w:rsid w:val="00D46AE6"/>
    <w:rsid w:val="00D65789"/>
    <w:rsid w:val="00D73CC9"/>
    <w:rsid w:val="00D75417"/>
    <w:rsid w:val="00D77265"/>
    <w:rsid w:val="00D86251"/>
    <w:rsid w:val="00D91F42"/>
    <w:rsid w:val="00D93D6B"/>
    <w:rsid w:val="00D96C8B"/>
    <w:rsid w:val="00DA1656"/>
    <w:rsid w:val="00DB1DBD"/>
    <w:rsid w:val="00DB29AE"/>
    <w:rsid w:val="00DB4C76"/>
    <w:rsid w:val="00DB5234"/>
    <w:rsid w:val="00DB7543"/>
    <w:rsid w:val="00DC00CE"/>
    <w:rsid w:val="00DC03CC"/>
    <w:rsid w:val="00DC3788"/>
    <w:rsid w:val="00DD05DD"/>
    <w:rsid w:val="00DD257C"/>
    <w:rsid w:val="00DD4FED"/>
    <w:rsid w:val="00DE1C24"/>
    <w:rsid w:val="00DE593E"/>
    <w:rsid w:val="00DF0D09"/>
    <w:rsid w:val="00DF2964"/>
    <w:rsid w:val="00DF2BA5"/>
    <w:rsid w:val="00DF3D92"/>
    <w:rsid w:val="00E02575"/>
    <w:rsid w:val="00E1639C"/>
    <w:rsid w:val="00E17D3F"/>
    <w:rsid w:val="00E2265A"/>
    <w:rsid w:val="00E235E4"/>
    <w:rsid w:val="00E33A8F"/>
    <w:rsid w:val="00E36D15"/>
    <w:rsid w:val="00E36F16"/>
    <w:rsid w:val="00E37D5E"/>
    <w:rsid w:val="00E50E85"/>
    <w:rsid w:val="00E517EE"/>
    <w:rsid w:val="00E5786B"/>
    <w:rsid w:val="00E61AFD"/>
    <w:rsid w:val="00E64E81"/>
    <w:rsid w:val="00E67C38"/>
    <w:rsid w:val="00E70606"/>
    <w:rsid w:val="00E7345E"/>
    <w:rsid w:val="00E75DBA"/>
    <w:rsid w:val="00E8133E"/>
    <w:rsid w:val="00E9050F"/>
    <w:rsid w:val="00E92EF7"/>
    <w:rsid w:val="00E97DD2"/>
    <w:rsid w:val="00EA0B66"/>
    <w:rsid w:val="00EA1018"/>
    <w:rsid w:val="00EA6B99"/>
    <w:rsid w:val="00EA7E77"/>
    <w:rsid w:val="00EB0014"/>
    <w:rsid w:val="00EB0431"/>
    <w:rsid w:val="00EB19E6"/>
    <w:rsid w:val="00EB3BC4"/>
    <w:rsid w:val="00EB43A0"/>
    <w:rsid w:val="00EB5EEA"/>
    <w:rsid w:val="00EB61FC"/>
    <w:rsid w:val="00EC3507"/>
    <w:rsid w:val="00EC613A"/>
    <w:rsid w:val="00EC7778"/>
    <w:rsid w:val="00ED3D26"/>
    <w:rsid w:val="00ED4E99"/>
    <w:rsid w:val="00ED67D4"/>
    <w:rsid w:val="00EE58CC"/>
    <w:rsid w:val="00EF10A2"/>
    <w:rsid w:val="00EF2AEA"/>
    <w:rsid w:val="00EF3E20"/>
    <w:rsid w:val="00EF7A60"/>
    <w:rsid w:val="00F049B7"/>
    <w:rsid w:val="00F05C0E"/>
    <w:rsid w:val="00F06CD3"/>
    <w:rsid w:val="00F06D19"/>
    <w:rsid w:val="00F06F4C"/>
    <w:rsid w:val="00F16B93"/>
    <w:rsid w:val="00F30B8C"/>
    <w:rsid w:val="00F324F4"/>
    <w:rsid w:val="00F3583F"/>
    <w:rsid w:val="00F3750F"/>
    <w:rsid w:val="00F37FB8"/>
    <w:rsid w:val="00F46662"/>
    <w:rsid w:val="00F53746"/>
    <w:rsid w:val="00F54EE7"/>
    <w:rsid w:val="00F626D4"/>
    <w:rsid w:val="00F6534F"/>
    <w:rsid w:val="00F73732"/>
    <w:rsid w:val="00F75F5D"/>
    <w:rsid w:val="00F8244C"/>
    <w:rsid w:val="00F93686"/>
    <w:rsid w:val="00F93F72"/>
    <w:rsid w:val="00F94D0B"/>
    <w:rsid w:val="00F97B11"/>
    <w:rsid w:val="00FA1017"/>
    <w:rsid w:val="00FA65D3"/>
    <w:rsid w:val="00FB5AF6"/>
    <w:rsid w:val="00FC6F5E"/>
    <w:rsid w:val="00FC725A"/>
    <w:rsid w:val="00FD36BA"/>
    <w:rsid w:val="00FD5CB2"/>
    <w:rsid w:val="00FD67DC"/>
    <w:rsid w:val="00FD67F4"/>
    <w:rsid w:val="00FE053D"/>
    <w:rsid w:val="00FE3100"/>
    <w:rsid w:val="00FE361A"/>
    <w:rsid w:val="00FE39DF"/>
    <w:rsid w:val="00FE424D"/>
    <w:rsid w:val="00FF1BDF"/>
    <w:rsid w:val="00FF26D6"/>
    <w:rsid w:val="00FF29C8"/>
    <w:rsid w:val="00FF6B9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6A338"/>
  <w15:docId w15:val="{2816AE75-4559-406A-8162-FFB9E4A48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s-AR" w:eastAsia="es-AR"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link w:val="Ttulo1Car"/>
    <w:uiPriority w:val="9"/>
    <w:qFormat/>
    <w:pPr>
      <w:keepNext/>
      <w:keepLines/>
      <w:spacing w:before="200"/>
      <w:outlineLvl w:val="0"/>
    </w:pPr>
    <w:rPr>
      <w:b/>
      <w:color w:val="434343"/>
      <w:sz w:val="32"/>
      <w:szCs w:val="32"/>
    </w:rPr>
  </w:style>
  <w:style w:type="paragraph" w:styleId="Ttulo2">
    <w:name w:val="heading 2"/>
    <w:basedOn w:val="Normal"/>
    <w:next w:val="Normal"/>
    <w:link w:val="Ttulo2Car"/>
    <w:pPr>
      <w:keepNext/>
      <w:keepLines/>
      <w:spacing w:before="200"/>
      <w:outlineLvl w:val="1"/>
    </w:pPr>
    <w:rPr>
      <w:color w:val="666666"/>
      <w:sz w:val="28"/>
      <w:szCs w:val="28"/>
    </w:rPr>
  </w:style>
  <w:style w:type="paragraph" w:styleId="Ttulo3">
    <w:name w:val="heading 3"/>
    <w:basedOn w:val="Normal"/>
    <w:next w:val="Normal"/>
    <w:link w:val="Ttulo3Car"/>
    <w:pPr>
      <w:keepNext/>
      <w:keepLines/>
      <w:spacing w:before="160"/>
      <w:outlineLvl w:val="2"/>
    </w:pPr>
    <w:rPr>
      <w:rFonts w:ascii="Trebuchet MS" w:eastAsia="Trebuchet MS" w:hAnsi="Trebuchet MS" w:cs="Trebuchet MS"/>
      <w:b/>
      <w:color w:val="666666"/>
      <w:sz w:val="24"/>
      <w:szCs w:val="24"/>
    </w:rPr>
  </w:style>
  <w:style w:type="paragraph" w:styleId="Ttulo4">
    <w:name w:val="heading 4"/>
    <w:basedOn w:val="Normal"/>
    <w:next w:val="Normal"/>
    <w:link w:val="Ttulo4Car"/>
    <w:pPr>
      <w:keepNext/>
      <w:keepLines/>
      <w:spacing w:before="160"/>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outlineLvl w:val="5"/>
    </w:pPr>
    <w:rPr>
      <w:rFonts w:ascii="Trebuchet MS" w:eastAsia="Trebuchet MS" w:hAnsi="Trebuchet MS" w:cs="Trebuchet MS"/>
      <w:i/>
      <w:color w:val="666666"/>
    </w:rPr>
  </w:style>
  <w:style w:type="paragraph" w:styleId="Ttulo7">
    <w:name w:val="heading 7"/>
    <w:basedOn w:val="Normal"/>
    <w:next w:val="Normal"/>
    <w:link w:val="Ttulo7Car"/>
    <w:uiPriority w:val="9"/>
    <w:unhideWhenUsed/>
    <w:qFormat/>
    <w:rsid w:val="0043221E"/>
    <w:pPr>
      <w:keepNext/>
      <w:keepLines/>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3221E"/>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57C5"/>
    <w:rPr>
      <w:b/>
      <w:color w:val="434343"/>
      <w:sz w:val="32"/>
      <w:szCs w:val="32"/>
    </w:rPr>
  </w:style>
  <w:style w:type="character" w:customStyle="1" w:styleId="Ttulo2Car">
    <w:name w:val="Título 2 Car"/>
    <w:basedOn w:val="Fuentedeprrafopredeter"/>
    <w:link w:val="Ttulo2"/>
    <w:rsid w:val="0069282B"/>
    <w:rPr>
      <w:color w:val="666666"/>
      <w:sz w:val="28"/>
      <w:szCs w:val="28"/>
    </w:rPr>
  </w:style>
  <w:style w:type="character" w:customStyle="1" w:styleId="Ttulo3Car">
    <w:name w:val="Título 3 Car"/>
    <w:basedOn w:val="Fuentedeprrafopredeter"/>
    <w:link w:val="Ttulo3"/>
    <w:rsid w:val="0069282B"/>
    <w:rPr>
      <w:rFonts w:ascii="Trebuchet MS" w:eastAsia="Trebuchet MS" w:hAnsi="Trebuchet MS" w:cs="Trebuchet MS"/>
      <w:b/>
      <w:color w:val="666666"/>
      <w:sz w:val="24"/>
      <w:szCs w:val="24"/>
    </w:rPr>
  </w:style>
  <w:style w:type="character" w:customStyle="1" w:styleId="Ttulo4Car">
    <w:name w:val="Título 4 Car"/>
    <w:basedOn w:val="Fuentedeprrafopredeter"/>
    <w:link w:val="Ttulo4"/>
    <w:rsid w:val="00FC6F5E"/>
    <w:rPr>
      <w:rFonts w:ascii="Trebuchet MS" w:eastAsia="Trebuchet MS" w:hAnsi="Trebuchet MS" w:cs="Trebuchet MS"/>
      <w:color w:val="666666"/>
      <w:u w:val="single"/>
    </w:rPr>
  </w:style>
  <w:style w:type="character" w:customStyle="1" w:styleId="Ttulo7Car">
    <w:name w:val="Título 7 Car"/>
    <w:basedOn w:val="Fuentedeprrafopredeter"/>
    <w:link w:val="Ttulo7"/>
    <w:uiPriority w:val="9"/>
    <w:rsid w:val="0043221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3221E"/>
    <w:rPr>
      <w:rFonts w:asciiTheme="majorHAnsi" w:eastAsiaTheme="majorEastAsia" w:hAnsiTheme="majorHAnsi" w:cstheme="majorBidi"/>
      <w:color w:val="272727" w:themeColor="text1" w:themeTint="D8"/>
      <w:sz w:val="21"/>
      <w:szCs w:val="21"/>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qFormat/>
    <w:pPr>
      <w:keepNext/>
      <w:keepLines/>
    </w:pPr>
    <w:rPr>
      <w:rFonts w:ascii="Trebuchet MS" w:eastAsia="Trebuchet MS" w:hAnsi="Trebuchet MS" w:cs="Trebuchet MS"/>
      <w:sz w:val="42"/>
      <w:szCs w:val="42"/>
    </w:rPr>
  </w:style>
  <w:style w:type="character" w:customStyle="1" w:styleId="TtuloCar">
    <w:name w:val="Título Car"/>
    <w:basedOn w:val="Fuentedeprrafopredeter"/>
    <w:link w:val="Ttulo"/>
    <w:uiPriority w:val="10"/>
    <w:rsid w:val="009E0758"/>
    <w:rPr>
      <w:rFonts w:ascii="Trebuchet MS" w:eastAsia="Trebuchet MS" w:hAnsi="Trebuchet MS" w:cs="Trebuchet MS"/>
      <w:sz w:val="42"/>
      <w:szCs w:val="42"/>
    </w:rPr>
  </w:style>
  <w:style w:type="paragraph" w:styleId="Subttulo">
    <w:name w:val="Subtitle"/>
    <w:basedOn w:val="Normal"/>
    <w:next w:val="Normal"/>
    <w:pPr>
      <w:keepNext/>
      <w:keepLines/>
      <w:spacing w:after="200"/>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CellMar>
        <w:left w:w="115" w:type="dxa"/>
        <w:right w:w="115" w:type="dxa"/>
      </w:tblCellMar>
    </w:tblPr>
  </w:style>
  <w:style w:type="paragraph" w:styleId="TtuloTDC">
    <w:name w:val="TOC Heading"/>
    <w:basedOn w:val="Ttulo1"/>
    <w:next w:val="Normal"/>
    <w:uiPriority w:val="39"/>
    <w:unhideWhenUsed/>
    <w:qFormat/>
    <w:rsid w:val="00A457C5"/>
    <w:pPr>
      <w:spacing w:before="240" w:line="259" w:lineRule="auto"/>
      <w:jc w:val="left"/>
      <w:outlineLvl w:val="9"/>
    </w:pPr>
    <w:rPr>
      <w:rFonts w:asciiTheme="majorHAnsi" w:eastAsiaTheme="majorEastAsia" w:hAnsiTheme="majorHAnsi" w:cstheme="majorBidi"/>
      <w:b w:val="0"/>
      <w:color w:val="2F5496" w:themeColor="accent1" w:themeShade="BF"/>
    </w:rPr>
  </w:style>
  <w:style w:type="paragraph" w:styleId="TDC1">
    <w:name w:val="toc 1"/>
    <w:basedOn w:val="Normal"/>
    <w:next w:val="Normal"/>
    <w:autoRedefine/>
    <w:uiPriority w:val="39"/>
    <w:unhideWhenUsed/>
    <w:rsid w:val="00A457C5"/>
    <w:pPr>
      <w:spacing w:after="100"/>
    </w:pPr>
  </w:style>
  <w:style w:type="paragraph" w:styleId="TDC2">
    <w:name w:val="toc 2"/>
    <w:basedOn w:val="Normal"/>
    <w:next w:val="Normal"/>
    <w:autoRedefine/>
    <w:uiPriority w:val="39"/>
    <w:unhideWhenUsed/>
    <w:rsid w:val="00A457C5"/>
    <w:pPr>
      <w:spacing w:after="100"/>
      <w:ind w:left="220"/>
    </w:pPr>
  </w:style>
  <w:style w:type="character" w:styleId="Hipervnculo">
    <w:name w:val="Hyperlink"/>
    <w:basedOn w:val="Fuentedeprrafopredeter"/>
    <w:uiPriority w:val="99"/>
    <w:unhideWhenUsed/>
    <w:rsid w:val="00A457C5"/>
    <w:rPr>
      <w:color w:val="0563C1" w:themeColor="hyperlink"/>
      <w:u w:val="single"/>
    </w:rPr>
  </w:style>
  <w:style w:type="paragraph" w:styleId="Textodeglobo">
    <w:name w:val="Balloon Text"/>
    <w:basedOn w:val="Normal"/>
    <w:link w:val="TextodegloboCar"/>
    <w:uiPriority w:val="99"/>
    <w:semiHidden/>
    <w:unhideWhenUsed/>
    <w:rsid w:val="001B49F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B49FA"/>
    <w:rPr>
      <w:rFonts w:ascii="Segoe UI" w:hAnsi="Segoe UI" w:cs="Segoe UI"/>
      <w:sz w:val="18"/>
      <w:szCs w:val="18"/>
    </w:rPr>
  </w:style>
  <w:style w:type="paragraph" w:styleId="Bibliografa">
    <w:name w:val="Bibliography"/>
    <w:basedOn w:val="Normal"/>
    <w:next w:val="Normal"/>
    <w:uiPriority w:val="37"/>
    <w:unhideWhenUsed/>
    <w:rsid w:val="00C72914"/>
  </w:style>
  <w:style w:type="paragraph" w:styleId="Encabezado">
    <w:name w:val="header"/>
    <w:basedOn w:val="Normal"/>
    <w:link w:val="EncabezadoCar"/>
    <w:uiPriority w:val="99"/>
    <w:unhideWhenUsed/>
    <w:rsid w:val="00A40C50"/>
    <w:pPr>
      <w:tabs>
        <w:tab w:val="center" w:pos="4252"/>
        <w:tab w:val="right" w:pos="8504"/>
      </w:tabs>
    </w:pPr>
  </w:style>
  <w:style w:type="character" w:customStyle="1" w:styleId="EncabezadoCar">
    <w:name w:val="Encabezado Car"/>
    <w:basedOn w:val="Fuentedeprrafopredeter"/>
    <w:link w:val="Encabezado"/>
    <w:uiPriority w:val="99"/>
    <w:rsid w:val="00A40C50"/>
  </w:style>
  <w:style w:type="paragraph" w:styleId="Piedepgina">
    <w:name w:val="footer"/>
    <w:basedOn w:val="Normal"/>
    <w:link w:val="PiedepginaCar"/>
    <w:uiPriority w:val="99"/>
    <w:unhideWhenUsed/>
    <w:rsid w:val="00A40C50"/>
    <w:pPr>
      <w:tabs>
        <w:tab w:val="center" w:pos="4252"/>
        <w:tab w:val="right" w:pos="8504"/>
      </w:tabs>
    </w:pPr>
  </w:style>
  <w:style w:type="character" w:customStyle="1" w:styleId="PiedepginaCar">
    <w:name w:val="Pie de página Car"/>
    <w:basedOn w:val="Fuentedeprrafopredeter"/>
    <w:link w:val="Piedepgina"/>
    <w:uiPriority w:val="99"/>
    <w:rsid w:val="00A40C50"/>
  </w:style>
  <w:style w:type="paragraph" w:styleId="TDC3">
    <w:name w:val="toc 3"/>
    <w:basedOn w:val="Normal"/>
    <w:next w:val="Normal"/>
    <w:autoRedefine/>
    <w:uiPriority w:val="39"/>
    <w:unhideWhenUsed/>
    <w:rsid w:val="006D653B"/>
    <w:pPr>
      <w:spacing w:after="100"/>
      <w:ind w:left="440"/>
    </w:pPr>
  </w:style>
  <w:style w:type="paragraph" w:styleId="NormalWeb">
    <w:name w:val="Normal (Web)"/>
    <w:basedOn w:val="Normal"/>
    <w:uiPriority w:val="99"/>
    <w:unhideWhenUsed/>
    <w:rsid w:val="00EA0B66"/>
    <w:pPr>
      <w:spacing w:before="100" w:beforeAutospacing="1" w:after="100" w:afterAutospacing="1"/>
      <w:jc w:val="left"/>
    </w:pPr>
    <w:rPr>
      <w:rFonts w:ascii="Times New Roman" w:eastAsia="Times New Roman" w:hAnsi="Times New Roman" w:cs="Times New Roman"/>
      <w:color w:val="auto"/>
      <w:sz w:val="24"/>
      <w:szCs w:val="24"/>
    </w:rPr>
  </w:style>
  <w:style w:type="paragraph" w:styleId="Descripcin">
    <w:name w:val="caption"/>
    <w:basedOn w:val="Normal"/>
    <w:next w:val="Normal"/>
    <w:uiPriority w:val="35"/>
    <w:unhideWhenUsed/>
    <w:qFormat/>
    <w:rsid w:val="00EA0B66"/>
    <w:pPr>
      <w:spacing w:after="200"/>
      <w:jc w:val="left"/>
    </w:pPr>
    <w:rPr>
      <w:rFonts w:asciiTheme="minorHAnsi" w:eastAsiaTheme="minorHAnsi" w:hAnsiTheme="minorHAnsi" w:cstheme="minorBidi"/>
      <w:i/>
      <w:iCs/>
      <w:color w:val="44546A" w:themeColor="text2"/>
      <w:sz w:val="18"/>
      <w:szCs w:val="18"/>
      <w:lang w:eastAsia="en-US"/>
    </w:rPr>
  </w:style>
  <w:style w:type="character" w:customStyle="1" w:styleId="apple-converted-space">
    <w:name w:val="apple-converted-space"/>
    <w:basedOn w:val="Fuentedeprrafopredeter"/>
    <w:rsid w:val="009E0758"/>
  </w:style>
  <w:style w:type="paragraph" w:styleId="Prrafodelista">
    <w:name w:val="List Paragraph"/>
    <w:basedOn w:val="Normal"/>
    <w:uiPriority w:val="34"/>
    <w:qFormat/>
    <w:rsid w:val="009E0758"/>
    <w:pPr>
      <w:spacing w:after="160" w:line="259" w:lineRule="auto"/>
      <w:ind w:left="720"/>
      <w:contextualSpacing/>
      <w:jc w:val="left"/>
    </w:pPr>
    <w:rPr>
      <w:rFonts w:asciiTheme="minorHAnsi" w:eastAsiaTheme="minorHAnsi" w:hAnsiTheme="minorHAnsi" w:cstheme="minorBidi"/>
      <w:color w:val="auto"/>
      <w:lang w:eastAsia="en-US"/>
    </w:rPr>
  </w:style>
  <w:style w:type="table" w:styleId="Tablaconcuadrcula">
    <w:name w:val="Table Grid"/>
    <w:basedOn w:val="Tablanormal"/>
    <w:uiPriority w:val="39"/>
    <w:rsid w:val="00646568"/>
    <w:pPr>
      <w:jc w:val="left"/>
    </w:pPr>
    <w:rPr>
      <w:rFonts w:asciiTheme="minorHAnsi" w:eastAsiaTheme="minorHAnsi" w:hAnsiTheme="minorHAnsi" w:cstheme="minorBidi"/>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FC6F5E"/>
  </w:style>
  <w:style w:type="character" w:styleId="Hipervnculovisitado">
    <w:name w:val="FollowedHyperlink"/>
    <w:basedOn w:val="Fuentedeprrafopredeter"/>
    <w:uiPriority w:val="99"/>
    <w:semiHidden/>
    <w:unhideWhenUsed/>
    <w:rsid w:val="00673E7D"/>
    <w:rPr>
      <w:color w:val="954F72" w:themeColor="followedHyperlink"/>
      <w:u w:val="single"/>
    </w:rPr>
  </w:style>
  <w:style w:type="character" w:styleId="Refdecomentario">
    <w:name w:val="annotation reference"/>
    <w:basedOn w:val="Fuentedeprrafopredeter"/>
    <w:uiPriority w:val="99"/>
    <w:unhideWhenUsed/>
    <w:rsid w:val="0084385F"/>
    <w:rPr>
      <w:sz w:val="16"/>
      <w:szCs w:val="16"/>
    </w:rPr>
  </w:style>
  <w:style w:type="paragraph" w:styleId="Textocomentario">
    <w:name w:val="annotation text"/>
    <w:basedOn w:val="Normal"/>
    <w:link w:val="TextocomentarioCar"/>
    <w:uiPriority w:val="99"/>
    <w:unhideWhenUsed/>
    <w:rsid w:val="0084385F"/>
    <w:rPr>
      <w:sz w:val="20"/>
      <w:szCs w:val="20"/>
    </w:rPr>
  </w:style>
  <w:style w:type="character" w:customStyle="1" w:styleId="TextocomentarioCar">
    <w:name w:val="Texto comentario Car"/>
    <w:basedOn w:val="Fuentedeprrafopredeter"/>
    <w:link w:val="Textocomentario"/>
    <w:uiPriority w:val="99"/>
    <w:rsid w:val="0084385F"/>
    <w:rPr>
      <w:sz w:val="20"/>
      <w:szCs w:val="20"/>
    </w:rPr>
  </w:style>
  <w:style w:type="paragraph" w:styleId="Asuntodelcomentario">
    <w:name w:val="annotation subject"/>
    <w:basedOn w:val="Textocomentario"/>
    <w:next w:val="Textocomentario"/>
    <w:link w:val="AsuntodelcomentarioCar"/>
    <w:uiPriority w:val="99"/>
    <w:semiHidden/>
    <w:unhideWhenUsed/>
    <w:rsid w:val="0084385F"/>
    <w:rPr>
      <w:b/>
      <w:bCs/>
    </w:rPr>
  </w:style>
  <w:style w:type="character" w:customStyle="1" w:styleId="AsuntodelcomentarioCar">
    <w:name w:val="Asunto del comentario Car"/>
    <w:basedOn w:val="TextocomentarioCar"/>
    <w:link w:val="Asuntodelcomentario"/>
    <w:uiPriority w:val="99"/>
    <w:semiHidden/>
    <w:rsid w:val="0084385F"/>
    <w:rPr>
      <w:b/>
      <w:bCs/>
      <w:sz w:val="20"/>
      <w:szCs w:val="20"/>
    </w:rPr>
  </w:style>
  <w:style w:type="paragraph" w:styleId="Revisin">
    <w:name w:val="Revision"/>
    <w:hidden/>
    <w:uiPriority w:val="99"/>
    <w:semiHidden/>
    <w:rsid w:val="00793828"/>
    <w:pPr>
      <w:jc w:val="left"/>
    </w:pPr>
  </w:style>
  <w:style w:type="paragraph" w:styleId="Textonotapie">
    <w:name w:val="footnote text"/>
    <w:basedOn w:val="Normal"/>
    <w:link w:val="TextonotapieCar"/>
    <w:uiPriority w:val="99"/>
    <w:unhideWhenUsed/>
    <w:rsid w:val="00C71751"/>
    <w:rPr>
      <w:sz w:val="24"/>
      <w:szCs w:val="24"/>
    </w:rPr>
  </w:style>
  <w:style w:type="character" w:customStyle="1" w:styleId="TextonotapieCar">
    <w:name w:val="Texto nota pie Car"/>
    <w:basedOn w:val="Fuentedeprrafopredeter"/>
    <w:link w:val="Textonotapie"/>
    <w:uiPriority w:val="99"/>
    <w:rsid w:val="00C71751"/>
    <w:rPr>
      <w:sz w:val="24"/>
      <w:szCs w:val="24"/>
    </w:rPr>
  </w:style>
  <w:style w:type="character" w:styleId="Refdenotaalpie">
    <w:name w:val="footnote reference"/>
    <w:basedOn w:val="Fuentedeprrafopredeter"/>
    <w:uiPriority w:val="99"/>
    <w:unhideWhenUsed/>
    <w:rsid w:val="00C71751"/>
    <w:rPr>
      <w:vertAlign w:val="superscript"/>
    </w:rPr>
  </w:style>
  <w:style w:type="paragraph" w:styleId="Textonotaalfinal">
    <w:name w:val="endnote text"/>
    <w:basedOn w:val="Normal"/>
    <w:link w:val="TextonotaalfinalCar"/>
    <w:uiPriority w:val="99"/>
    <w:unhideWhenUsed/>
    <w:rsid w:val="00FE3100"/>
    <w:rPr>
      <w:sz w:val="20"/>
      <w:szCs w:val="20"/>
    </w:rPr>
  </w:style>
  <w:style w:type="character" w:customStyle="1" w:styleId="TextonotaalfinalCar">
    <w:name w:val="Texto nota al final Car"/>
    <w:basedOn w:val="Fuentedeprrafopredeter"/>
    <w:link w:val="Textonotaalfinal"/>
    <w:uiPriority w:val="99"/>
    <w:rsid w:val="00FE3100"/>
    <w:rPr>
      <w:sz w:val="20"/>
      <w:szCs w:val="20"/>
    </w:rPr>
  </w:style>
  <w:style w:type="character" w:styleId="Refdenotaalfinal">
    <w:name w:val="endnote reference"/>
    <w:basedOn w:val="Fuentedeprrafopredeter"/>
    <w:uiPriority w:val="99"/>
    <w:unhideWhenUsed/>
    <w:rsid w:val="00FE3100"/>
    <w:rPr>
      <w:vertAlign w:val="superscript"/>
    </w:rPr>
  </w:style>
  <w:style w:type="character" w:customStyle="1" w:styleId="Mencinsinresolver1">
    <w:name w:val="Mención sin resolver1"/>
    <w:basedOn w:val="Fuentedeprrafopredeter"/>
    <w:uiPriority w:val="99"/>
    <w:rsid w:val="00B55176"/>
    <w:rPr>
      <w:color w:val="808080"/>
      <w:shd w:val="clear" w:color="auto" w:fill="E6E6E6"/>
    </w:rPr>
  </w:style>
  <w:style w:type="character" w:styleId="nfasissutil">
    <w:name w:val="Subtle Emphasis"/>
    <w:basedOn w:val="Fuentedeprrafopredeter"/>
    <w:uiPriority w:val="19"/>
    <w:qFormat/>
    <w:rsid w:val="001F7CDE"/>
    <w:rPr>
      <w:i/>
      <w:iCs/>
      <w:color w:val="404040" w:themeColor="text1" w:themeTint="BF"/>
    </w:rPr>
  </w:style>
  <w:style w:type="character" w:styleId="Textoennegrita">
    <w:name w:val="Strong"/>
    <w:basedOn w:val="Fuentedeprrafopredeter"/>
    <w:uiPriority w:val="22"/>
    <w:qFormat/>
    <w:rsid w:val="007D39FA"/>
    <w:rPr>
      <w:b/>
      <w:bCs/>
    </w:rPr>
  </w:style>
  <w:style w:type="paragraph" w:styleId="Tabladeilustraciones">
    <w:name w:val="table of figures"/>
    <w:basedOn w:val="Normal"/>
    <w:next w:val="Normal"/>
    <w:uiPriority w:val="99"/>
    <w:unhideWhenUsed/>
    <w:rsid w:val="00DB1DBD"/>
  </w:style>
  <w:style w:type="paragraph" w:styleId="TDC4">
    <w:name w:val="toc 4"/>
    <w:basedOn w:val="Normal"/>
    <w:next w:val="Normal"/>
    <w:autoRedefine/>
    <w:uiPriority w:val="39"/>
    <w:unhideWhenUsed/>
    <w:rsid w:val="00FD67DC"/>
    <w:pPr>
      <w:spacing w:after="100" w:line="259" w:lineRule="auto"/>
      <w:ind w:left="660"/>
      <w:jc w:val="left"/>
    </w:pPr>
    <w:rPr>
      <w:rFonts w:asciiTheme="minorHAnsi" w:eastAsiaTheme="minorEastAsia" w:hAnsiTheme="minorHAnsi" w:cstheme="minorBidi"/>
      <w:color w:val="auto"/>
    </w:rPr>
  </w:style>
  <w:style w:type="paragraph" w:styleId="TDC5">
    <w:name w:val="toc 5"/>
    <w:basedOn w:val="Normal"/>
    <w:next w:val="Normal"/>
    <w:autoRedefine/>
    <w:uiPriority w:val="39"/>
    <w:unhideWhenUsed/>
    <w:rsid w:val="00FD67DC"/>
    <w:pPr>
      <w:spacing w:after="100" w:line="259" w:lineRule="auto"/>
      <w:ind w:left="880"/>
      <w:jc w:val="left"/>
    </w:pPr>
    <w:rPr>
      <w:rFonts w:asciiTheme="minorHAnsi" w:eastAsiaTheme="minorEastAsia" w:hAnsiTheme="minorHAnsi" w:cstheme="minorBidi"/>
      <w:color w:val="auto"/>
    </w:rPr>
  </w:style>
  <w:style w:type="paragraph" w:styleId="TDC6">
    <w:name w:val="toc 6"/>
    <w:basedOn w:val="Normal"/>
    <w:next w:val="Normal"/>
    <w:autoRedefine/>
    <w:uiPriority w:val="39"/>
    <w:unhideWhenUsed/>
    <w:rsid w:val="00FD67DC"/>
    <w:pPr>
      <w:spacing w:after="100" w:line="259" w:lineRule="auto"/>
      <w:ind w:left="1100"/>
      <w:jc w:val="left"/>
    </w:pPr>
    <w:rPr>
      <w:rFonts w:asciiTheme="minorHAnsi" w:eastAsiaTheme="minorEastAsia" w:hAnsiTheme="minorHAnsi" w:cstheme="minorBidi"/>
      <w:color w:val="auto"/>
    </w:rPr>
  </w:style>
  <w:style w:type="paragraph" w:styleId="TDC7">
    <w:name w:val="toc 7"/>
    <w:basedOn w:val="Normal"/>
    <w:next w:val="Normal"/>
    <w:autoRedefine/>
    <w:uiPriority w:val="39"/>
    <w:unhideWhenUsed/>
    <w:rsid w:val="00FD67DC"/>
    <w:pPr>
      <w:spacing w:after="100" w:line="259" w:lineRule="auto"/>
      <w:ind w:left="1320"/>
      <w:jc w:val="left"/>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FD67DC"/>
    <w:pPr>
      <w:spacing w:after="100" w:line="259" w:lineRule="auto"/>
      <w:ind w:left="1540"/>
      <w:jc w:val="left"/>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FD67DC"/>
    <w:pPr>
      <w:spacing w:after="100" w:line="259" w:lineRule="auto"/>
      <w:ind w:left="1760"/>
      <w:jc w:val="left"/>
    </w:pPr>
    <w:rPr>
      <w:rFonts w:asciiTheme="minorHAnsi" w:eastAsiaTheme="minorEastAsia" w:hAnsiTheme="minorHAnsi" w:cstheme="minorBidi"/>
      <w:color w:val="auto"/>
    </w:rPr>
  </w:style>
  <w:style w:type="character" w:styleId="Mencinsinresolver">
    <w:name w:val="Unresolved Mention"/>
    <w:basedOn w:val="Fuentedeprrafopredeter"/>
    <w:uiPriority w:val="99"/>
    <w:semiHidden/>
    <w:unhideWhenUsed/>
    <w:rsid w:val="00111F52"/>
    <w:rPr>
      <w:color w:val="808080"/>
      <w:shd w:val="clear" w:color="auto" w:fill="E6E6E6"/>
    </w:rPr>
  </w:style>
  <w:style w:type="paragraph" w:customStyle="1" w:styleId="AgustinTexto">
    <w:name w:val="AgustinTexto"/>
    <w:basedOn w:val="Normal"/>
    <w:link w:val="AgustinTextoCar"/>
    <w:qFormat/>
    <w:rsid w:val="008F38A1"/>
    <w:rPr>
      <w:rFonts w:ascii="Arial" w:hAnsi="Arial" w:cs="Arial"/>
      <w:sz w:val="24"/>
      <w:szCs w:val="24"/>
    </w:rPr>
  </w:style>
  <w:style w:type="character" w:customStyle="1" w:styleId="AgustinTextoCar">
    <w:name w:val="AgustinTexto Car"/>
    <w:basedOn w:val="Fuentedeprrafopredeter"/>
    <w:link w:val="AgustinTexto"/>
    <w:rsid w:val="008F38A1"/>
    <w:rPr>
      <w:rFonts w:ascii="Arial" w:hAnsi="Arial" w:cs="Arial"/>
      <w:sz w:val="24"/>
      <w:szCs w:val="24"/>
    </w:rPr>
  </w:style>
  <w:style w:type="paragraph" w:customStyle="1" w:styleId="TituloAgustin">
    <w:name w:val="TituloAgustin"/>
    <w:basedOn w:val="Ttulo2"/>
    <w:link w:val="TituloAgustinCar"/>
    <w:qFormat/>
    <w:rsid w:val="008F38A1"/>
    <w:rPr>
      <w:b/>
      <w:sz w:val="32"/>
      <w:szCs w:val="32"/>
    </w:rPr>
  </w:style>
  <w:style w:type="character" w:customStyle="1" w:styleId="TituloAgustinCar">
    <w:name w:val="TituloAgustin Car"/>
    <w:basedOn w:val="Ttulo2Car"/>
    <w:link w:val="TituloAgustin"/>
    <w:rsid w:val="008F38A1"/>
    <w:rPr>
      <w:b/>
      <w:color w:val="666666"/>
      <w:sz w:val="32"/>
      <w:szCs w:val="32"/>
    </w:rPr>
  </w:style>
  <w:style w:type="paragraph" w:customStyle="1" w:styleId="AgustinTitulos">
    <w:name w:val="AgustinTitulos"/>
    <w:basedOn w:val="Ttulo2"/>
    <w:link w:val="AgustinTitulosCar"/>
    <w:qFormat/>
    <w:rsid w:val="00EB0431"/>
    <w:rPr>
      <w:b/>
      <w:sz w:val="32"/>
      <w:szCs w:val="32"/>
    </w:rPr>
  </w:style>
  <w:style w:type="character" w:customStyle="1" w:styleId="AgustinTitulosCar">
    <w:name w:val="AgustinTitulos Car"/>
    <w:basedOn w:val="Ttulo2Car"/>
    <w:link w:val="AgustinTitulos"/>
    <w:rsid w:val="00EB0431"/>
    <w:rPr>
      <w:b/>
      <w:color w:val="666666"/>
      <w:sz w:val="32"/>
      <w:szCs w:val="32"/>
    </w:rPr>
  </w:style>
  <w:style w:type="paragraph" w:styleId="Sinespaciado">
    <w:name w:val="No Spacing"/>
    <w:uiPriority w:val="1"/>
    <w:qFormat/>
    <w:rsid w:val="009511BB"/>
  </w:style>
  <w:style w:type="paragraph" w:customStyle="1" w:styleId="texto">
    <w:name w:val="texto"/>
    <w:basedOn w:val="Normal"/>
    <w:link w:val="textoCar"/>
    <w:qFormat/>
    <w:rsid w:val="00B74AE1"/>
    <w:rPr>
      <w:rFonts w:ascii="Arial" w:hAnsi="Arial" w:cs="Arial"/>
      <w:color w:val="222222"/>
      <w:sz w:val="24"/>
      <w:szCs w:val="24"/>
      <w:shd w:val="clear" w:color="auto" w:fill="FFFFFF"/>
    </w:rPr>
  </w:style>
  <w:style w:type="character" w:customStyle="1" w:styleId="textoCar">
    <w:name w:val="texto Car"/>
    <w:basedOn w:val="Fuentedeprrafopredeter"/>
    <w:link w:val="texto"/>
    <w:rsid w:val="00B74AE1"/>
    <w:rPr>
      <w:rFonts w:ascii="Arial" w:hAnsi="Arial" w:cs="Arial"/>
      <w:color w:val="22222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362">
      <w:bodyDiv w:val="1"/>
      <w:marLeft w:val="0"/>
      <w:marRight w:val="0"/>
      <w:marTop w:val="0"/>
      <w:marBottom w:val="0"/>
      <w:divBdr>
        <w:top w:val="none" w:sz="0" w:space="0" w:color="auto"/>
        <w:left w:val="none" w:sz="0" w:space="0" w:color="auto"/>
        <w:bottom w:val="none" w:sz="0" w:space="0" w:color="auto"/>
        <w:right w:val="none" w:sz="0" w:space="0" w:color="auto"/>
      </w:divBdr>
    </w:div>
    <w:div w:id="23098094">
      <w:bodyDiv w:val="1"/>
      <w:marLeft w:val="0"/>
      <w:marRight w:val="0"/>
      <w:marTop w:val="0"/>
      <w:marBottom w:val="0"/>
      <w:divBdr>
        <w:top w:val="none" w:sz="0" w:space="0" w:color="auto"/>
        <w:left w:val="none" w:sz="0" w:space="0" w:color="auto"/>
        <w:bottom w:val="none" w:sz="0" w:space="0" w:color="auto"/>
        <w:right w:val="none" w:sz="0" w:space="0" w:color="auto"/>
      </w:divBdr>
    </w:div>
    <w:div w:id="28461177">
      <w:bodyDiv w:val="1"/>
      <w:marLeft w:val="0"/>
      <w:marRight w:val="0"/>
      <w:marTop w:val="0"/>
      <w:marBottom w:val="0"/>
      <w:divBdr>
        <w:top w:val="none" w:sz="0" w:space="0" w:color="auto"/>
        <w:left w:val="none" w:sz="0" w:space="0" w:color="auto"/>
        <w:bottom w:val="none" w:sz="0" w:space="0" w:color="auto"/>
        <w:right w:val="none" w:sz="0" w:space="0" w:color="auto"/>
      </w:divBdr>
    </w:div>
    <w:div w:id="29765589">
      <w:bodyDiv w:val="1"/>
      <w:marLeft w:val="0"/>
      <w:marRight w:val="0"/>
      <w:marTop w:val="0"/>
      <w:marBottom w:val="0"/>
      <w:divBdr>
        <w:top w:val="none" w:sz="0" w:space="0" w:color="auto"/>
        <w:left w:val="none" w:sz="0" w:space="0" w:color="auto"/>
        <w:bottom w:val="none" w:sz="0" w:space="0" w:color="auto"/>
        <w:right w:val="none" w:sz="0" w:space="0" w:color="auto"/>
      </w:divBdr>
    </w:div>
    <w:div w:id="45446874">
      <w:bodyDiv w:val="1"/>
      <w:marLeft w:val="0"/>
      <w:marRight w:val="0"/>
      <w:marTop w:val="0"/>
      <w:marBottom w:val="0"/>
      <w:divBdr>
        <w:top w:val="none" w:sz="0" w:space="0" w:color="auto"/>
        <w:left w:val="none" w:sz="0" w:space="0" w:color="auto"/>
        <w:bottom w:val="none" w:sz="0" w:space="0" w:color="auto"/>
        <w:right w:val="none" w:sz="0" w:space="0" w:color="auto"/>
      </w:divBdr>
    </w:div>
    <w:div w:id="62803471">
      <w:bodyDiv w:val="1"/>
      <w:marLeft w:val="0"/>
      <w:marRight w:val="0"/>
      <w:marTop w:val="0"/>
      <w:marBottom w:val="0"/>
      <w:divBdr>
        <w:top w:val="none" w:sz="0" w:space="0" w:color="auto"/>
        <w:left w:val="none" w:sz="0" w:space="0" w:color="auto"/>
        <w:bottom w:val="none" w:sz="0" w:space="0" w:color="auto"/>
        <w:right w:val="none" w:sz="0" w:space="0" w:color="auto"/>
      </w:divBdr>
    </w:div>
    <w:div w:id="91515429">
      <w:bodyDiv w:val="1"/>
      <w:marLeft w:val="0"/>
      <w:marRight w:val="0"/>
      <w:marTop w:val="0"/>
      <w:marBottom w:val="0"/>
      <w:divBdr>
        <w:top w:val="none" w:sz="0" w:space="0" w:color="auto"/>
        <w:left w:val="none" w:sz="0" w:space="0" w:color="auto"/>
        <w:bottom w:val="none" w:sz="0" w:space="0" w:color="auto"/>
        <w:right w:val="none" w:sz="0" w:space="0" w:color="auto"/>
      </w:divBdr>
    </w:div>
    <w:div w:id="94400299">
      <w:bodyDiv w:val="1"/>
      <w:marLeft w:val="0"/>
      <w:marRight w:val="0"/>
      <w:marTop w:val="0"/>
      <w:marBottom w:val="0"/>
      <w:divBdr>
        <w:top w:val="none" w:sz="0" w:space="0" w:color="auto"/>
        <w:left w:val="none" w:sz="0" w:space="0" w:color="auto"/>
        <w:bottom w:val="none" w:sz="0" w:space="0" w:color="auto"/>
        <w:right w:val="none" w:sz="0" w:space="0" w:color="auto"/>
      </w:divBdr>
    </w:div>
    <w:div w:id="109052077">
      <w:bodyDiv w:val="1"/>
      <w:marLeft w:val="0"/>
      <w:marRight w:val="0"/>
      <w:marTop w:val="0"/>
      <w:marBottom w:val="0"/>
      <w:divBdr>
        <w:top w:val="none" w:sz="0" w:space="0" w:color="auto"/>
        <w:left w:val="none" w:sz="0" w:space="0" w:color="auto"/>
        <w:bottom w:val="none" w:sz="0" w:space="0" w:color="auto"/>
        <w:right w:val="none" w:sz="0" w:space="0" w:color="auto"/>
      </w:divBdr>
    </w:div>
    <w:div w:id="111482346">
      <w:bodyDiv w:val="1"/>
      <w:marLeft w:val="0"/>
      <w:marRight w:val="0"/>
      <w:marTop w:val="0"/>
      <w:marBottom w:val="0"/>
      <w:divBdr>
        <w:top w:val="none" w:sz="0" w:space="0" w:color="auto"/>
        <w:left w:val="none" w:sz="0" w:space="0" w:color="auto"/>
        <w:bottom w:val="none" w:sz="0" w:space="0" w:color="auto"/>
        <w:right w:val="none" w:sz="0" w:space="0" w:color="auto"/>
      </w:divBdr>
    </w:div>
    <w:div w:id="123164463">
      <w:bodyDiv w:val="1"/>
      <w:marLeft w:val="0"/>
      <w:marRight w:val="0"/>
      <w:marTop w:val="0"/>
      <w:marBottom w:val="0"/>
      <w:divBdr>
        <w:top w:val="none" w:sz="0" w:space="0" w:color="auto"/>
        <w:left w:val="none" w:sz="0" w:space="0" w:color="auto"/>
        <w:bottom w:val="none" w:sz="0" w:space="0" w:color="auto"/>
        <w:right w:val="none" w:sz="0" w:space="0" w:color="auto"/>
      </w:divBdr>
    </w:div>
    <w:div w:id="143863253">
      <w:bodyDiv w:val="1"/>
      <w:marLeft w:val="0"/>
      <w:marRight w:val="0"/>
      <w:marTop w:val="0"/>
      <w:marBottom w:val="0"/>
      <w:divBdr>
        <w:top w:val="none" w:sz="0" w:space="0" w:color="auto"/>
        <w:left w:val="none" w:sz="0" w:space="0" w:color="auto"/>
        <w:bottom w:val="none" w:sz="0" w:space="0" w:color="auto"/>
        <w:right w:val="none" w:sz="0" w:space="0" w:color="auto"/>
      </w:divBdr>
    </w:div>
    <w:div w:id="145319383">
      <w:bodyDiv w:val="1"/>
      <w:marLeft w:val="0"/>
      <w:marRight w:val="0"/>
      <w:marTop w:val="0"/>
      <w:marBottom w:val="0"/>
      <w:divBdr>
        <w:top w:val="none" w:sz="0" w:space="0" w:color="auto"/>
        <w:left w:val="none" w:sz="0" w:space="0" w:color="auto"/>
        <w:bottom w:val="none" w:sz="0" w:space="0" w:color="auto"/>
        <w:right w:val="none" w:sz="0" w:space="0" w:color="auto"/>
      </w:divBdr>
    </w:div>
    <w:div w:id="152720121">
      <w:bodyDiv w:val="1"/>
      <w:marLeft w:val="0"/>
      <w:marRight w:val="0"/>
      <w:marTop w:val="0"/>
      <w:marBottom w:val="0"/>
      <w:divBdr>
        <w:top w:val="none" w:sz="0" w:space="0" w:color="auto"/>
        <w:left w:val="none" w:sz="0" w:space="0" w:color="auto"/>
        <w:bottom w:val="none" w:sz="0" w:space="0" w:color="auto"/>
        <w:right w:val="none" w:sz="0" w:space="0" w:color="auto"/>
      </w:divBdr>
    </w:div>
    <w:div w:id="154494273">
      <w:bodyDiv w:val="1"/>
      <w:marLeft w:val="0"/>
      <w:marRight w:val="0"/>
      <w:marTop w:val="0"/>
      <w:marBottom w:val="0"/>
      <w:divBdr>
        <w:top w:val="none" w:sz="0" w:space="0" w:color="auto"/>
        <w:left w:val="none" w:sz="0" w:space="0" w:color="auto"/>
        <w:bottom w:val="none" w:sz="0" w:space="0" w:color="auto"/>
        <w:right w:val="none" w:sz="0" w:space="0" w:color="auto"/>
      </w:divBdr>
    </w:div>
    <w:div w:id="173811725">
      <w:bodyDiv w:val="1"/>
      <w:marLeft w:val="0"/>
      <w:marRight w:val="0"/>
      <w:marTop w:val="0"/>
      <w:marBottom w:val="0"/>
      <w:divBdr>
        <w:top w:val="none" w:sz="0" w:space="0" w:color="auto"/>
        <w:left w:val="none" w:sz="0" w:space="0" w:color="auto"/>
        <w:bottom w:val="none" w:sz="0" w:space="0" w:color="auto"/>
        <w:right w:val="none" w:sz="0" w:space="0" w:color="auto"/>
      </w:divBdr>
    </w:div>
    <w:div w:id="176964502">
      <w:bodyDiv w:val="1"/>
      <w:marLeft w:val="0"/>
      <w:marRight w:val="0"/>
      <w:marTop w:val="0"/>
      <w:marBottom w:val="0"/>
      <w:divBdr>
        <w:top w:val="none" w:sz="0" w:space="0" w:color="auto"/>
        <w:left w:val="none" w:sz="0" w:space="0" w:color="auto"/>
        <w:bottom w:val="none" w:sz="0" w:space="0" w:color="auto"/>
        <w:right w:val="none" w:sz="0" w:space="0" w:color="auto"/>
      </w:divBdr>
    </w:div>
    <w:div w:id="186061642">
      <w:bodyDiv w:val="1"/>
      <w:marLeft w:val="0"/>
      <w:marRight w:val="0"/>
      <w:marTop w:val="0"/>
      <w:marBottom w:val="0"/>
      <w:divBdr>
        <w:top w:val="none" w:sz="0" w:space="0" w:color="auto"/>
        <w:left w:val="none" w:sz="0" w:space="0" w:color="auto"/>
        <w:bottom w:val="none" w:sz="0" w:space="0" w:color="auto"/>
        <w:right w:val="none" w:sz="0" w:space="0" w:color="auto"/>
      </w:divBdr>
    </w:div>
    <w:div w:id="193076627">
      <w:bodyDiv w:val="1"/>
      <w:marLeft w:val="0"/>
      <w:marRight w:val="0"/>
      <w:marTop w:val="0"/>
      <w:marBottom w:val="0"/>
      <w:divBdr>
        <w:top w:val="none" w:sz="0" w:space="0" w:color="auto"/>
        <w:left w:val="none" w:sz="0" w:space="0" w:color="auto"/>
        <w:bottom w:val="none" w:sz="0" w:space="0" w:color="auto"/>
        <w:right w:val="none" w:sz="0" w:space="0" w:color="auto"/>
      </w:divBdr>
    </w:div>
    <w:div w:id="196087997">
      <w:bodyDiv w:val="1"/>
      <w:marLeft w:val="0"/>
      <w:marRight w:val="0"/>
      <w:marTop w:val="0"/>
      <w:marBottom w:val="0"/>
      <w:divBdr>
        <w:top w:val="none" w:sz="0" w:space="0" w:color="auto"/>
        <w:left w:val="none" w:sz="0" w:space="0" w:color="auto"/>
        <w:bottom w:val="none" w:sz="0" w:space="0" w:color="auto"/>
        <w:right w:val="none" w:sz="0" w:space="0" w:color="auto"/>
      </w:divBdr>
    </w:div>
    <w:div w:id="216627091">
      <w:bodyDiv w:val="1"/>
      <w:marLeft w:val="0"/>
      <w:marRight w:val="0"/>
      <w:marTop w:val="0"/>
      <w:marBottom w:val="0"/>
      <w:divBdr>
        <w:top w:val="none" w:sz="0" w:space="0" w:color="auto"/>
        <w:left w:val="none" w:sz="0" w:space="0" w:color="auto"/>
        <w:bottom w:val="none" w:sz="0" w:space="0" w:color="auto"/>
        <w:right w:val="none" w:sz="0" w:space="0" w:color="auto"/>
      </w:divBdr>
    </w:div>
    <w:div w:id="230191952">
      <w:bodyDiv w:val="1"/>
      <w:marLeft w:val="0"/>
      <w:marRight w:val="0"/>
      <w:marTop w:val="0"/>
      <w:marBottom w:val="0"/>
      <w:divBdr>
        <w:top w:val="none" w:sz="0" w:space="0" w:color="auto"/>
        <w:left w:val="none" w:sz="0" w:space="0" w:color="auto"/>
        <w:bottom w:val="none" w:sz="0" w:space="0" w:color="auto"/>
        <w:right w:val="none" w:sz="0" w:space="0" w:color="auto"/>
      </w:divBdr>
    </w:div>
    <w:div w:id="237247130">
      <w:bodyDiv w:val="1"/>
      <w:marLeft w:val="0"/>
      <w:marRight w:val="0"/>
      <w:marTop w:val="0"/>
      <w:marBottom w:val="0"/>
      <w:divBdr>
        <w:top w:val="none" w:sz="0" w:space="0" w:color="auto"/>
        <w:left w:val="none" w:sz="0" w:space="0" w:color="auto"/>
        <w:bottom w:val="none" w:sz="0" w:space="0" w:color="auto"/>
        <w:right w:val="none" w:sz="0" w:space="0" w:color="auto"/>
      </w:divBdr>
    </w:div>
    <w:div w:id="237710410">
      <w:bodyDiv w:val="1"/>
      <w:marLeft w:val="0"/>
      <w:marRight w:val="0"/>
      <w:marTop w:val="0"/>
      <w:marBottom w:val="0"/>
      <w:divBdr>
        <w:top w:val="none" w:sz="0" w:space="0" w:color="auto"/>
        <w:left w:val="none" w:sz="0" w:space="0" w:color="auto"/>
        <w:bottom w:val="none" w:sz="0" w:space="0" w:color="auto"/>
        <w:right w:val="none" w:sz="0" w:space="0" w:color="auto"/>
      </w:divBdr>
    </w:div>
    <w:div w:id="255141493">
      <w:bodyDiv w:val="1"/>
      <w:marLeft w:val="0"/>
      <w:marRight w:val="0"/>
      <w:marTop w:val="0"/>
      <w:marBottom w:val="0"/>
      <w:divBdr>
        <w:top w:val="none" w:sz="0" w:space="0" w:color="auto"/>
        <w:left w:val="none" w:sz="0" w:space="0" w:color="auto"/>
        <w:bottom w:val="none" w:sz="0" w:space="0" w:color="auto"/>
        <w:right w:val="none" w:sz="0" w:space="0" w:color="auto"/>
      </w:divBdr>
    </w:div>
    <w:div w:id="262616320">
      <w:bodyDiv w:val="1"/>
      <w:marLeft w:val="0"/>
      <w:marRight w:val="0"/>
      <w:marTop w:val="0"/>
      <w:marBottom w:val="0"/>
      <w:divBdr>
        <w:top w:val="none" w:sz="0" w:space="0" w:color="auto"/>
        <w:left w:val="none" w:sz="0" w:space="0" w:color="auto"/>
        <w:bottom w:val="none" w:sz="0" w:space="0" w:color="auto"/>
        <w:right w:val="none" w:sz="0" w:space="0" w:color="auto"/>
      </w:divBdr>
    </w:div>
    <w:div w:id="264771675">
      <w:bodyDiv w:val="1"/>
      <w:marLeft w:val="0"/>
      <w:marRight w:val="0"/>
      <w:marTop w:val="0"/>
      <w:marBottom w:val="0"/>
      <w:divBdr>
        <w:top w:val="none" w:sz="0" w:space="0" w:color="auto"/>
        <w:left w:val="none" w:sz="0" w:space="0" w:color="auto"/>
        <w:bottom w:val="none" w:sz="0" w:space="0" w:color="auto"/>
        <w:right w:val="none" w:sz="0" w:space="0" w:color="auto"/>
      </w:divBdr>
    </w:div>
    <w:div w:id="281496180">
      <w:bodyDiv w:val="1"/>
      <w:marLeft w:val="0"/>
      <w:marRight w:val="0"/>
      <w:marTop w:val="0"/>
      <w:marBottom w:val="0"/>
      <w:divBdr>
        <w:top w:val="none" w:sz="0" w:space="0" w:color="auto"/>
        <w:left w:val="none" w:sz="0" w:space="0" w:color="auto"/>
        <w:bottom w:val="none" w:sz="0" w:space="0" w:color="auto"/>
        <w:right w:val="none" w:sz="0" w:space="0" w:color="auto"/>
      </w:divBdr>
    </w:div>
    <w:div w:id="307710784">
      <w:bodyDiv w:val="1"/>
      <w:marLeft w:val="0"/>
      <w:marRight w:val="0"/>
      <w:marTop w:val="0"/>
      <w:marBottom w:val="0"/>
      <w:divBdr>
        <w:top w:val="none" w:sz="0" w:space="0" w:color="auto"/>
        <w:left w:val="none" w:sz="0" w:space="0" w:color="auto"/>
        <w:bottom w:val="none" w:sz="0" w:space="0" w:color="auto"/>
        <w:right w:val="none" w:sz="0" w:space="0" w:color="auto"/>
      </w:divBdr>
    </w:div>
    <w:div w:id="309097055">
      <w:bodyDiv w:val="1"/>
      <w:marLeft w:val="0"/>
      <w:marRight w:val="0"/>
      <w:marTop w:val="0"/>
      <w:marBottom w:val="0"/>
      <w:divBdr>
        <w:top w:val="none" w:sz="0" w:space="0" w:color="auto"/>
        <w:left w:val="none" w:sz="0" w:space="0" w:color="auto"/>
        <w:bottom w:val="none" w:sz="0" w:space="0" w:color="auto"/>
        <w:right w:val="none" w:sz="0" w:space="0" w:color="auto"/>
      </w:divBdr>
    </w:div>
    <w:div w:id="327947869">
      <w:bodyDiv w:val="1"/>
      <w:marLeft w:val="0"/>
      <w:marRight w:val="0"/>
      <w:marTop w:val="0"/>
      <w:marBottom w:val="0"/>
      <w:divBdr>
        <w:top w:val="none" w:sz="0" w:space="0" w:color="auto"/>
        <w:left w:val="none" w:sz="0" w:space="0" w:color="auto"/>
        <w:bottom w:val="none" w:sz="0" w:space="0" w:color="auto"/>
        <w:right w:val="none" w:sz="0" w:space="0" w:color="auto"/>
      </w:divBdr>
    </w:div>
    <w:div w:id="331224267">
      <w:bodyDiv w:val="1"/>
      <w:marLeft w:val="0"/>
      <w:marRight w:val="0"/>
      <w:marTop w:val="0"/>
      <w:marBottom w:val="0"/>
      <w:divBdr>
        <w:top w:val="none" w:sz="0" w:space="0" w:color="auto"/>
        <w:left w:val="none" w:sz="0" w:space="0" w:color="auto"/>
        <w:bottom w:val="none" w:sz="0" w:space="0" w:color="auto"/>
        <w:right w:val="none" w:sz="0" w:space="0" w:color="auto"/>
      </w:divBdr>
    </w:div>
    <w:div w:id="338848952">
      <w:bodyDiv w:val="1"/>
      <w:marLeft w:val="0"/>
      <w:marRight w:val="0"/>
      <w:marTop w:val="0"/>
      <w:marBottom w:val="0"/>
      <w:divBdr>
        <w:top w:val="none" w:sz="0" w:space="0" w:color="auto"/>
        <w:left w:val="none" w:sz="0" w:space="0" w:color="auto"/>
        <w:bottom w:val="none" w:sz="0" w:space="0" w:color="auto"/>
        <w:right w:val="none" w:sz="0" w:space="0" w:color="auto"/>
      </w:divBdr>
    </w:div>
    <w:div w:id="341125266">
      <w:bodyDiv w:val="1"/>
      <w:marLeft w:val="0"/>
      <w:marRight w:val="0"/>
      <w:marTop w:val="0"/>
      <w:marBottom w:val="0"/>
      <w:divBdr>
        <w:top w:val="none" w:sz="0" w:space="0" w:color="auto"/>
        <w:left w:val="none" w:sz="0" w:space="0" w:color="auto"/>
        <w:bottom w:val="none" w:sz="0" w:space="0" w:color="auto"/>
        <w:right w:val="none" w:sz="0" w:space="0" w:color="auto"/>
      </w:divBdr>
    </w:div>
    <w:div w:id="343630254">
      <w:bodyDiv w:val="1"/>
      <w:marLeft w:val="0"/>
      <w:marRight w:val="0"/>
      <w:marTop w:val="0"/>
      <w:marBottom w:val="0"/>
      <w:divBdr>
        <w:top w:val="none" w:sz="0" w:space="0" w:color="auto"/>
        <w:left w:val="none" w:sz="0" w:space="0" w:color="auto"/>
        <w:bottom w:val="none" w:sz="0" w:space="0" w:color="auto"/>
        <w:right w:val="none" w:sz="0" w:space="0" w:color="auto"/>
      </w:divBdr>
    </w:div>
    <w:div w:id="349263023">
      <w:bodyDiv w:val="1"/>
      <w:marLeft w:val="0"/>
      <w:marRight w:val="0"/>
      <w:marTop w:val="0"/>
      <w:marBottom w:val="0"/>
      <w:divBdr>
        <w:top w:val="none" w:sz="0" w:space="0" w:color="auto"/>
        <w:left w:val="none" w:sz="0" w:space="0" w:color="auto"/>
        <w:bottom w:val="none" w:sz="0" w:space="0" w:color="auto"/>
        <w:right w:val="none" w:sz="0" w:space="0" w:color="auto"/>
      </w:divBdr>
    </w:div>
    <w:div w:id="351608229">
      <w:bodyDiv w:val="1"/>
      <w:marLeft w:val="0"/>
      <w:marRight w:val="0"/>
      <w:marTop w:val="0"/>
      <w:marBottom w:val="0"/>
      <w:divBdr>
        <w:top w:val="none" w:sz="0" w:space="0" w:color="auto"/>
        <w:left w:val="none" w:sz="0" w:space="0" w:color="auto"/>
        <w:bottom w:val="none" w:sz="0" w:space="0" w:color="auto"/>
        <w:right w:val="none" w:sz="0" w:space="0" w:color="auto"/>
      </w:divBdr>
    </w:div>
    <w:div w:id="366564668">
      <w:bodyDiv w:val="1"/>
      <w:marLeft w:val="0"/>
      <w:marRight w:val="0"/>
      <w:marTop w:val="0"/>
      <w:marBottom w:val="0"/>
      <w:divBdr>
        <w:top w:val="none" w:sz="0" w:space="0" w:color="auto"/>
        <w:left w:val="none" w:sz="0" w:space="0" w:color="auto"/>
        <w:bottom w:val="none" w:sz="0" w:space="0" w:color="auto"/>
        <w:right w:val="none" w:sz="0" w:space="0" w:color="auto"/>
      </w:divBdr>
    </w:div>
    <w:div w:id="379017745">
      <w:bodyDiv w:val="1"/>
      <w:marLeft w:val="0"/>
      <w:marRight w:val="0"/>
      <w:marTop w:val="0"/>
      <w:marBottom w:val="0"/>
      <w:divBdr>
        <w:top w:val="none" w:sz="0" w:space="0" w:color="auto"/>
        <w:left w:val="none" w:sz="0" w:space="0" w:color="auto"/>
        <w:bottom w:val="none" w:sz="0" w:space="0" w:color="auto"/>
        <w:right w:val="none" w:sz="0" w:space="0" w:color="auto"/>
      </w:divBdr>
    </w:div>
    <w:div w:id="380590695">
      <w:bodyDiv w:val="1"/>
      <w:marLeft w:val="0"/>
      <w:marRight w:val="0"/>
      <w:marTop w:val="0"/>
      <w:marBottom w:val="0"/>
      <w:divBdr>
        <w:top w:val="none" w:sz="0" w:space="0" w:color="auto"/>
        <w:left w:val="none" w:sz="0" w:space="0" w:color="auto"/>
        <w:bottom w:val="none" w:sz="0" w:space="0" w:color="auto"/>
        <w:right w:val="none" w:sz="0" w:space="0" w:color="auto"/>
      </w:divBdr>
    </w:div>
    <w:div w:id="392973818">
      <w:bodyDiv w:val="1"/>
      <w:marLeft w:val="0"/>
      <w:marRight w:val="0"/>
      <w:marTop w:val="0"/>
      <w:marBottom w:val="0"/>
      <w:divBdr>
        <w:top w:val="none" w:sz="0" w:space="0" w:color="auto"/>
        <w:left w:val="none" w:sz="0" w:space="0" w:color="auto"/>
        <w:bottom w:val="none" w:sz="0" w:space="0" w:color="auto"/>
        <w:right w:val="none" w:sz="0" w:space="0" w:color="auto"/>
      </w:divBdr>
    </w:div>
    <w:div w:id="410274632">
      <w:bodyDiv w:val="1"/>
      <w:marLeft w:val="0"/>
      <w:marRight w:val="0"/>
      <w:marTop w:val="0"/>
      <w:marBottom w:val="0"/>
      <w:divBdr>
        <w:top w:val="none" w:sz="0" w:space="0" w:color="auto"/>
        <w:left w:val="none" w:sz="0" w:space="0" w:color="auto"/>
        <w:bottom w:val="none" w:sz="0" w:space="0" w:color="auto"/>
        <w:right w:val="none" w:sz="0" w:space="0" w:color="auto"/>
      </w:divBdr>
    </w:div>
    <w:div w:id="415132803">
      <w:bodyDiv w:val="1"/>
      <w:marLeft w:val="0"/>
      <w:marRight w:val="0"/>
      <w:marTop w:val="0"/>
      <w:marBottom w:val="0"/>
      <w:divBdr>
        <w:top w:val="none" w:sz="0" w:space="0" w:color="auto"/>
        <w:left w:val="none" w:sz="0" w:space="0" w:color="auto"/>
        <w:bottom w:val="none" w:sz="0" w:space="0" w:color="auto"/>
        <w:right w:val="none" w:sz="0" w:space="0" w:color="auto"/>
      </w:divBdr>
    </w:div>
    <w:div w:id="418916331">
      <w:bodyDiv w:val="1"/>
      <w:marLeft w:val="0"/>
      <w:marRight w:val="0"/>
      <w:marTop w:val="0"/>
      <w:marBottom w:val="0"/>
      <w:divBdr>
        <w:top w:val="none" w:sz="0" w:space="0" w:color="auto"/>
        <w:left w:val="none" w:sz="0" w:space="0" w:color="auto"/>
        <w:bottom w:val="none" w:sz="0" w:space="0" w:color="auto"/>
        <w:right w:val="none" w:sz="0" w:space="0" w:color="auto"/>
      </w:divBdr>
    </w:div>
    <w:div w:id="418988975">
      <w:bodyDiv w:val="1"/>
      <w:marLeft w:val="0"/>
      <w:marRight w:val="0"/>
      <w:marTop w:val="0"/>
      <w:marBottom w:val="0"/>
      <w:divBdr>
        <w:top w:val="none" w:sz="0" w:space="0" w:color="auto"/>
        <w:left w:val="none" w:sz="0" w:space="0" w:color="auto"/>
        <w:bottom w:val="none" w:sz="0" w:space="0" w:color="auto"/>
        <w:right w:val="none" w:sz="0" w:space="0" w:color="auto"/>
      </w:divBdr>
    </w:div>
    <w:div w:id="422149065">
      <w:bodyDiv w:val="1"/>
      <w:marLeft w:val="0"/>
      <w:marRight w:val="0"/>
      <w:marTop w:val="0"/>
      <w:marBottom w:val="0"/>
      <w:divBdr>
        <w:top w:val="none" w:sz="0" w:space="0" w:color="auto"/>
        <w:left w:val="none" w:sz="0" w:space="0" w:color="auto"/>
        <w:bottom w:val="none" w:sz="0" w:space="0" w:color="auto"/>
        <w:right w:val="none" w:sz="0" w:space="0" w:color="auto"/>
      </w:divBdr>
    </w:div>
    <w:div w:id="433593002">
      <w:bodyDiv w:val="1"/>
      <w:marLeft w:val="0"/>
      <w:marRight w:val="0"/>
      <w:marTop w:val="0"/>
      <w:marBottom w:val="0"/>
      <w:divBdr>
        <w:top w:val="none" w:sz="0" w:space="0" w:color="auto"/>
        <w:left w:val="none" w:sz="0" w:space="0" w:color="auto"/>
        <w:bottom w:val="none" w:sz="0" w:space="0" w:color="auto"/>
        <w:right w:val="none" w:sz="0" w:space="0" w:color="auto"/>
      </w:divBdr>
    </w:div>
    <w:div w:id="434519330">
      <w:bodyDiv w:val="1"/>
      <w:marLeft w:val="0"/>
      <w:marRight w:val="0"/>
      <w:marTop w:val="0"/>
      <w:marBottom w:val="0"/>
      <w:divBdr>
        <w:top w:val="none" w:sz="0" w:space="0" w:color="auto"/>
        <w:left w:val="none" w:sz="0" w:space="0" w:color="auto"/>
        <w:bottom w:val="none" w:sz="0" w:space="0" w:color="auto"/>
        <w:right w:val="none" w:sz="0" w:space="0" w:color="auto"/>
      </w:divBdr>
    </w:div>
    <w:div w:id="435949734">
      <w:bodyDiv w:val="1"/>
      <w:marLeft w:val="0"/>
      <w:marRight w:val="0"/>
      <w:marTop w:val="0"/>
      <w:marBottom w:val="0"/>
      <w:divBdr>
        <w:top w:val="none" w:sz="0" w:space="0" w:color="auto"/>
        <w:left w:val="none" w:sz="0" w:space="0" w:color="auto"/>
        <w:bottom w:val="none" w:sz="0" w:space="0" w:color="auto"/>
        <w:right w:val="none" w:sz="0" w:space="0" w:color="auto"/>
      </w:divBdr>
    </w:div>
    <w:div w:id="455563640">
      <w:bodyDiv w:val="1"/>
      <w:marLeft w:val="0"/>
      <w:marRight w:val="0"/>
      <w:marTop w:val="0"/>
      <w:marBottom w:val="0"/>
      <w:divBdr>
        <w:top w:val="none" w:sz="0" w:space="0" w:color="auto"/>
        <w:left w:val="none" w:sz="0" w:space="0" w:color="auto"/>
        <w:bottom w:val="none" w:sz="0" w:space="0" w:color="auto"/>
        <w:right w:val="none" w:sz="0" w:space="0" w:color="auto"/>
      </w:divBdr>
    </w:div>
    <w:div w:id="465122262">
      <w:bodyDiv w:val="1"/>
      <w:marLeft w:val="0"/>
      <w:marRight w:val="0"/>
      <w:marTop w:val="0"/>
      <w:marBottom w:val="0"/>
      <w:divBdr>
        <w:top w:val="none" w:sz="0" w:space="0" w:color="auto"/>
        <w:left w:val="none" w:sz="0" w:space="0" w:color="auto"/>
        <w:bottom w:val="none" w:sz="0" w:space="0" w:color="auto"/>
        <w:right w:val="none" w:sz="0" w:space="0" w:color="auto"/>
      </w:divBdr>
    </w:div>
    <w:div w:id="487795641">
      <w:bodyDiv w:val="1"/>
      <w:marLeft w:val="0"/>
      <w:marRight w:val="0"/>
      <w:marTop w:val="0"/>
      <w:marBottom w:val="0"/>
      <w:divBdr>
        <w:top w:val="none" w:sz="0" w:space="0" w:color="auto"/>
        <w:left w:val="none" w:sz="0" w:space="0" w:color="auto"/>
        <w:bottom w:val="none" w:sz="0" w:space="0" w:color="auto"/>
        <w:right w:val="none" w:sz="0" w:space="0" w:color="auto"/>
      </w:divBdr>
    </w:div>
    <w:div w:id="492844186">
      <w:bodyDiv w:val="1"/>
      <w:marLeft w:val="0"/>
      <w:marRight w:val="0"/>
      <w:marTop w:val="0"/>
      <w:marBottom w:val="0"/>
      <w:divBdr>
        <w:top w:val="none" w:sz="0" w:space="0" w:color="auto"/>
        <w:left w:val="none" w:sz="0" w:space="0" w:color="auto"/>
        <w:bottom w:val="none" w:sz="0" w:space="0" w:color="auto"/>
        <w:right w:val="none" w:sz="0" w:space="0" w:color="auto"/>
      </w:divBdr>
    </w:div>
    <w:div w:id="497499139">
      <w:bodyDiv w:val="1"/>
      <w:marLeft w:val="0"/>
      <w:marRight w:val="0"/>
      <w:marTop w:val="0"/>
      <w:marBottom w:val="0"/>
      <w:divBdr>
        <w:top w:val="none" w:sz="0" w:space="0" w:color="auto"/>
        <w:left w:val="none" w:sz="0" w:space="0" w:color="auto"/>
        <w:bottom w:val="none" w:sz="0" w:space="0" w:color="auto"/>
        <w:right w:val="none" w:sz="0" w:space="0" w:color="auto"/>
      </w:divBdr>
    </w:div>
    <w:div w:id="544489405">
      <w:bodyDiv w:val="1"/>
      <w:marLeft w:val="0"/>
      <w:marRight w:val="0"/>
      <w:marTop w:val="0"/>
      <w:marBottom w:val="0"/>
      <w:divBdr>
        <w:top w:val="none" w:sz="0" w:space="0" w:color="auto"/>
        <w:left w:val="none" w:sz="0" w:space="0" w:color="auto"/>
        <w:bottom w:val="none" w:sz="0" w:space="0" w:color="auto"/>
        <w:right w:val="none" w:sz="0" w:space="0" w:color="auto"/>
      </w:divBdr>
    </w:div>
    <w:div w:id="545338638">
      <w:bodyDiv w:val="1"/>
      <w:marLeft w:val="0"/>
      <w:marRight w:val="0"/>
      <w:marTop w:val="0"/>
      <w:marBottom w:val="0"/>
      <w:divBdr>
        <w:top w:val="none" w:sz="0" w:space="0" w:color="auto"/>
        <w:left w:val="none" w:sz="0" w:space="0" w:color="auto"/>
        <w:bottom w:val="none" w:sz="0" w:space="0" w:color="auto"/>
        <w:right w:val="none" w:sz="0" w:space="0" w:color="auto"/>
      </w:divBdr>
    </w:div>
    <w:div w:id="562102784">
      <w:bodyDiv w:val="1"/>
      <w:marLeft w:val="0"/>
      <w:marRight w:val="0"/>
      <w:marTop w:val="0"/>
      <w:marBottom w:val="0"/>
      <w:divBdr>
        <w:top w:val="none" w:sz="0" w:space="0" w:color="auto"/>
        <w:left w:val="none" w:sz="0" w:space="0" w:color="auto"/>
        <w:bottom w:val="none" w:sz="0" w:space="0" w:color="auto"/>
        <w:right w:val="none" w:sz="0" w:space="0" w:color="auto"/>
      </w:divBdr>
    </w:div>
    <w:div w:id="579102021">
      <w:bodyDiv w:val="1"/>
      <w:marLeft w:val="0"/>
      <w:marRight w:val="0"/>
      <w:marTop w:val="0"/>
      <w:marBottom w:val="0"/>
      <w:divBdr>
        <w:top w:val="none" w:sz="0" w:space="0" w:color="auto"/>
        <w:left w:val="none" w:sz="0" w:space="0" w:color="auto"/>
        <w:bottom w:val="none" w:sz="0" w:space="0" w:color="auto"/>
        <w:right w:val="none" w:sz="0" w:space="0" w:color="auto"/>
      </w:divBdr>
    </w:div>
    <w:div w:id="581180553">
      <w:bodyDiv w:val="1"/>
      <w:marLeft w:val="0"/>
      <w:marRight w:val="0"/>
      <w:marTop w:val="0"/>
      <w:marBottom w:val="0"/>
      <w:divBdr>
        <w:top w:val="none" w:sz="0" w:space="0" w:color="auto"/>
        <w:left w:val="none" w:sz="0" w:space="0" w:color="auto"/>
        <w:bottom w:val="none" w:sz="0" w:space="0" w:color="auto"/>
        <w:right w:val="none" w:sz="0" w:space="0" w:color="auto"/>
      </w:divBdr>
    </w:div>
    <w:div w:id="584072711">
      <w:bodyDiv w:val="1"/>
      <w:marLeft w:val="0"/>
      <w:marRight w:val="0"/>
      <w:marTop w:val="0"/>
      <w:marBottom w:val="0"/>
      <w:divBdr>
        <w:top w:val="none" w:sz="0" w:space="0" w:color="auto"/>
        <w:left w:val="none" w:sz="0" w:space="0" w:color="auto"/>
        <w:bottom w:val="none" w:sz="0" w:space="0" w:color="auto"/>
        <w:right w:val="none" w:sz="0" w:space="0" w:color="auto"/>
      </w:divBdr>
    </w:div>
    <w:div w:id="585185458">
      <w:bodyDiv w:val="1"/>
      <w:marLeft w:val="0"/>
      <w:marRight w:val="0"/>
      <w:marTop w:val="0"/>
      <w:marBottom w:val="0"/>
      <w:divBdr>
        <w:top w:val="none" w:sz="0" w:space="0" w:color="auto"/>
        <w:left w:val="none" w:sz="0" w:space="0" w:color="auto"/>
        <w:bottom w:val="none" w:sz="0" w:space="0" w:color="auto"/>
        <w:right w:val="none" w:sz="0" w:space="0" w:color="auto"/>
      </w:divBdr>
    </w:div>
    <w:div w:id="586966458">
      <w:bodyDiv w:val="1"/>
      <w:marLeft w:val="0"/>
      <w:marRight w:val="0"/>
      <w:marTop w:val="0"/>
      <w:marBottom w:val="0"/>
      <w:divBdr>
        <w:top w:val="none" w:sz="0" w:space="0" w:color="auto"/>
        <w:left w:val="none" w:sz="0" w:space="0" w:color="auto"/>
        <w:bottom w:val="none" w:sz="0" w:space="0" w:color="auto"/>
        <w:right w:val="none" w:sz="0" w:space="0" w:color="auto"/>
      </w:divBdr>
    </w:div>
    <w:div w:id="590358969">
      <w:bodyDiv w:val="1"/>
      <w:marLeft w:val="0"/>
      <w:marRight w:val="0"/>
      <w:marTop w:val="0"/>
      <w:marBottom w:val="0"/>
      <w:divBdr>
        <w:top w:val="none" w:sz="0" w:space="0" w:color="auto"/>
        <w:left w:val="none" w:sz="0" w:space="0" w:color="auto"/>
        <w:bottom w:val="none" w:sz="0" w:space="0" w:color="auto"/>
        <w:right w:val="none" w:sz="0" w:space="0" w:color="auto"/>
      </w:divBdr>
    </w:div>
    <w:div w:id="604310910">
      <w:bodyDiv w:val="1"/>
      <w:marLeft w:val="0"/>
      <w:marRight w:val="0"/>
      <w:marTop w:val="0"/>
      <w:marBottom w:val="0"/>
      <w:divBdr>
        <w:top w:val="none" w:sz="0" w:space="0" w:color="auto"/>
        <w:left w:val="none" w:sz="0" w:space="0" w:color="auto"/>
        <w:bottom w:val="none" w:sz="0" w:space="0" w:color="auto"/>
        <w:right w:val="none" w:sz="0" w:space="0" w:color="auto"/>
      </w:divBdr>
    </w:div>
    <w:div w:id="612514624">
      <w:bodyDiv w:val="1"/>
      <w:marLeft w:val="0"/>
      <w:marRight w:val="0"/>
      <w:marTop w:val="0"/>
      <w:marBottom w:val="0"/>
      <w:divBdr>
        <w:top w:val="none" w:sz="0" w:space="0" w:color="auto"/>
        <w:left w:val="none" w:sz="0" w:space="0" w:color="auto"/>
        <w:bottom w:val="none" w:sz="0" w:space="0" w:color="auto"/>
        <w:right w:val="none" w:sz="0" w:space="0" w:color="auto"/>
      </w:divBdr>
    </w:div>
    <w:div w:id="625359014">
      <w:bodyDiv w:val="1"/>
      <w:marLeft w:val="0"/>
      <w:marRight w:val="0"/>
      <w:marTop w:val="0"/>
      <w:marBottom w:val="0"/>
      <w:divBdr>
        <w:top w:val="none" w:sz="0" w:space="0" w:color="auto"/>
        <w:left w:val="none" w:sz="0" w:space="0" w:color="auto"/>
        <w:bottom w:val="none" w:sz="0" w:space="0" w:color="auto"/>
        <w:right w:val="none" w:sz="0" w:space="0" w:color="auto"/>
      </w:divBdr>
    </w:div>
    <w:div w:id="627902984">
      <w:bodyDiv w:val="1"/>
      <w:marLeft w:val="0"/>
      <w:marRight w:val="0"/>
      <w:marTop w:val="0"/>
      <w:marBottom w:val="0"/>
      <w:divBdr>
        <w:top w:val="none" w:sz="0" w:space="0" w:color="auto"/>
        <w:left w:val="none" w:sz="0" w:space="0" w:color="auto"/>
        <w:bottom w:val="none" w:sz="0" w:space="0" w:color="auto"/>
        <w:right w:val="none" w:sz="0" w:space="0" w:color="auto"/>
      </w:divBdr>
    </w:div>
    <w:div w:id="634022316">
      <w:bodyDiv w:val="1"/>
      <w:marLeft w:val="0"/>
      <w:marRight w:val="0"/>
      <w:marTop w:val="0"/>
      <w:marBottom w:val="0"/>
      <w:divBdr>
        <w:top w:val="none" w:sz="0" w:space="0" w:color="auto"/>
        <w:left w:val="none" w:sz="0" w:space="0" w:color="auto"/>
        <w:bottom w:val="none" w:sz="0" w:space="0" w:color="auto"/>
        <w:right w:val="none" w:sz="0" w:space="0" w:color="auto"/>
      </w:divBdr>
    </w:div>
    <w:div w:id="634218420">
      <w:bodyDiv w:val="1"/>
      <w:marLeft w:val="0"/>
      <w:marRight w:val="0"/>
      <w:marTop w:val="0"/>
      <w:marBottom w:val="0"/>
      <w:divBdr>
        <w:top w:val="none" w:sz="0" w:space="0" w:color="auto"/>
        <w:left w:val="none" w:sz="0" w:space="0" w:color="auto"/>
        <w:bottom w:val="none" w:sz="0" w:space="0" w:color="auto"/>
        <w:right w:val="none" w:sz="0" w:space="0" w:color="auto"/>
      </w:divBdr>
    </w:div>
    <w:div w:id="640117257">
      <w:bodyDiv w:val="1"/>
      <w:marLeft w:val="0"/>
      <w:marRight w:val="0"/>
      <w:marTop w:val="0"/>
      <w:marBottom w:val="0"/>
      <w:divBdr>
        <w:top w:val="none" w:sz="0" w:space="0" w:color="auto"/>
        <w:left w:val="none" w:sz="0" w:space="0" w:color="auto"/>
        <w:bottom w:val="none" w:sz="0" w:space="0" w:color="auto"/>
        <w:right w:val="none" w:sz="0" w:space="0" w:color="auto"/>
      </w:divBdr>
    </w:div>
    <w:div w:id="645084978">
      <w:bodyDiv w:val="1"/>
      <w:marLeft w:val="0"/>
      <w:marRight w:val="0"/>
      <w:marTop w:val="0"/>
      <w:marBottom w:val="0"/>
      <w:divBdr>
        <w:top w:val="none" w:sz="0" w:space="0" w:color="auto"/>
        <w:left w:val="none" w:sz="0" w:space="0" w:color="auto"/>
        <w:bottom w:val="none" w:sz="0" w:space="0" w:color="auto"/>
        <w:right w:val="none" w:sz="0" w:space="0" w:color="auto"/>
      </w:divBdr>
    </w:div>
    <w:div w:id="688259314">
      <w:bodyDiv w:val="1"/>
      <w:marLeft w:val="0"/>
      <w:marRight w:val="0"/>
      <w:marTop w:val="0"/>
      <w:marBottom w:val="0"/>
      <w:divBdr>
        <w:top w:val="none" w:sz="0" w:space="0" w:color="auto"/>
        <w:left w:val="none" w:sz="0" w:space="0" w:color="auto"/>
        <w:bottom w:val="none" w:sz="0" w:space="0" w:color="auto"/>
        <w:right w:val="none" w:sz="0" w:space="0" w:color="auto"/>
      </w:divBdr>
    </w:div>
    <w:div w:id="698161876">
      <w:bodyDiv w:val="1"/>
      <w:marLeft w:val="0"/>
      <w:marRight w:val="0"/>
      <w:marTop w:val="0"/>
      <w:marBottom w:val="0"/>
      <w:divBdr>
        <w:top w:val="none" w:sz="0" w:space="0" w:color="auto"/>
        <w:left w:val="none" w:sz="0" w:space="0" w:color="auto"/>
        <w:bottom w:val="none" w:sz="0" w:space="0" w:color="auto"/>
        <w:right w:val="none" w:sz="0" w:space="0" w:color="auto"/>
      </w:divBdr>
    </w:div>
    <w:div w:id="701131447">
      <w:bodyDiv w:val="1"/>
      <w:marLeft w:val="0"/>
      <w:marRight w:val="0"/>
      <w:marTop w:val="0"/>
      <w:marBottom w:val="0"/>
      <w:divBdr>
        <w:top w:val="none" w:sz="0" w:space="0" w:color="auto"/>
        <w:left w:val="none" w:sz="0" w:space="0" w:color="auto"/>
        <w:bottom w:val="none" w:sz="0" w:space="0" w:color="auto"/>
        <w:right w:val="none" w:sz="0" w:space="0" w:color="auto"/>
      </w:divBdr>
    </w:div>
    <w:div w:id="717708026">
      <w:bodyDiv w:val="1"/>
      <w:marLeft w:val="0"/>
      <w:marRight w:val="0"/>
      <w:marTop w:val="0"/>
      <w:marBottom w:val="0"/>
      <w:divBdr>
        <w:top w:val="none" w:sz="0" w:space="0" w:color="auto"/>
        <w:left w:val="none" w:sz="0" w:space="0" w:color="auto"/>
        <w:bottom w:val="none" w:sz="0" w:space="0" w:color="auto"/>
        <w:right w:val="none" w:sz="0" w:space="0" w:color="auto"/>
      </w:divBdr>
    </w:div>
    <w:div w:id="730930425">
      <w:bodyDiv w:val="1"/>
      <w:marLeft w:val="0"/>
      <w:marRight w:val="0"/>
      <w:marTop w:val="0"/>
      <w:marBottom w:val="0"/>
      <w:divBdr>
        <w:top w:val="none" w:sz="0" w:space="0" w:color="auto"/>
        <w:left w:val="none" w:sz="0" w:space="0" w:color="auto"/>
        <w:bottom w:val="none" w:sz="0" w:space="0" w:color="auto"/>
        <w:right w:val="none" w:sz="0" w:space="0" w:color="auto"/>
      </w:divBdr>
    </w:div>
    <w:div w:id="741105422">
      <w:bodyDiv w:val="1"/>
      <w:marLeft w:val="0"/>
      <w:marRight w:val="0"/>
      <w:marTop w:val="0"/>
      <w:marBottom w:val="0"/>
      <w:divBdr>
        <w:top w:val="none" w:sz="0" w:space="0" w:color="auto"/>
        <w:left w:val="none" w:sz="0" w:space="0" w:color="auto"/>
        <w:bottom w:val="none" w:sz="0" w:space="0" w:color="auto"/>
        <w:right w:val="none" w:sz="0" w:space="0" w:color="auto"/>
      </w:divBdr>
    </w:div>
    <w:div w:id="741412095">
      <w:bodyDiv w:val="1"/>
      <w:marLeft w:val="0"/>
      <w:marRight w:val="0"/>
      <w:marTop w:val="0"/>
      <w:marBottom w:val="0"/>
      <w:divBdr>
        <w:top w:val="none" w:sz="0" w:space="0" w:color="auto"/>
        <w:left w:val="none" w:sz="0" w:space="0" w:color="auto"/>
        <w:bottom w:val="none" w:sz="0" w:space="0" w:color="auto"/>
        <w:right w:val="none" w:sz="0" w:space="0" w:color="auto"/>
      </w:divBdr>
    </w:div>
    <w:div w:id="747313762">
      <w:bodyDiv w:val="1"/>
      <w:marLeft w:val="0"/>
      <w:marRight w:val="0"/>
      <w:marTop w:val="0"/>
      <w:marBottom w:val="0"/>
      <w:divBdr>
        <w:top w:val="none" w:sz="0" w:space="0" w:color="auto"/>
        <w:left w:val="none" w:sz="0" w:space="0" w:color="auto"/>
        <w:bottom w:val="none" w:sz="0" w:space="0" w:color="auto"/>
        <w:right w:val="none" w:sz="0" w:space="0" w:color="auto"/>
      </w:divBdr>
    </w:div>
    <w:div w:id="759640359">
      <w:bodyDiv w:val="1"/>
      <w:marLeft w:val="0"/>
      <w:marRight w:val="0"/>
      <w:marTop w:val="0"/>
      <w:marBottom w:val="0"/>
      <w:divBdr>
        <w:top w:val="none" w:sz="0" w:space="0" w:color="auto"/>
        <w:left w:val="none" w:sz="0" w:space="0" w:color="auto"/>
        <w:bottom w:val="none" w:sz="0" w:space="0" w:color="auto"/>
        <w:right w:val="none" w:sz="0" w:space="0" w:color="auto"/>
      </w:divBdr>
    </w:div>
    <w:div w:id="762336840">
      <w:bodyDiv w:val="1"/>
      <w:marLeft w:val="0"/>
      <w:marRight w:val="0"/>
      <w:marTop w:val="0"/>
      <w:marBottom w:val="0"/>
      <w:divBdr>
        <w:top w:val="none" w:sz="0" w:space="0" w:color="auto"/>
        <w:left w:val="none" w:sz="0" w:space="0" w:color="auto"/>
        <w:bottom w:val="none" w:sz="0" w:space="0" w:color="auto"/>
        <w:right w:val="none" w:sz="0" w:space="0" w:color="auto"/>
      </w:divBdr>
    </w:div>
    <w:div w:id="766583334">
      <w:bodyDiv w:val="1"/>
      <w:marLeft w:val="0"/>
      <w:marRight w:val="0"/>
      <w:marTop w:val="0"/>
      <w:marBottom w:val="0"/>
      <w:divBdr>
        <w:top w:val="none" w:sz="0" w:space="0" w:color="auto"/>
        <w:left w:val="none" w:sz="0" w:space="0" w:color="auto"/>
        <w:bottom w:val="none" w:sz="0" w:space="0" w:color="auto"/>
        <w:right w:val="none" w:sz="0" w:space="0" w:color="auto"/>
      </w:divBdr>
    </w:div>
    <w:div w:id="768159211">
      <w:bodyDiv w:val="1"/>
      <w:marLeft w:val="0"/>
      <w:marRight w:val="0"/>
      <w:marTop w:val="0"/>
      <w:marBottom w:val="0"/>
      <w:divBdr>
        <w:top w:val="none" w:sz="0" w:space="0" w:color="auto"/>
        <w:left w:val="none" w:sz="0" w:space="0" w:color="auto"/>
        <w:bottom w:val="none" w:sz="0" w:space="0" w:color="auto"/>
        <w:right w:val="none" w:sz="0" w:space="0" w:color="auto"/>
      </w:divBdr>
    </w:div>
    <w:div w:id="778257356">
      <w:bodyDiv w:val="1"/>
      <w:marLeft w:val="0"/>
      <w:marRight w:val="0"/>
      <w:marTop w:val="0"/>
      <w:marBottom w:val="0"/>
      <w:divBdr>
        <w:top w:val="none" w:sz="0" w:space="0" w:color="auto"/>
        <w:left w:val="none" w:sz="0" w:space="0" w:color="auto"/>
        <w:bottom w:val="none" w:sz="0" w:space="0" w:color="auto"/>
        <w:right w:val="none" w:sz="0" w:space="0" w:color="auto"/>
      </w:divBdr>
    </w:div>
    <w:div w:id="782916354">
      <w:bodyDiv w:val="1"/>
      <w:marLeft w:val="0"/>
      <w:marRight w:val="0"/>
      <w:marTop w:val="0"/>
      <w:marBottom w:val="0"/>
      <w:divBdr>
        <w:top w:val="none" w:sz="0" w:space="0" w:color="auto"/>
        <w:left w:val="none" w:sz="0" w:space="0" w:color="auto"/>
        <w:bottom w:val="none" w:sz="0" w:space="0" w:color="auto"/>
        <w:right w:val="none" w:sz="0" w:space="0" w:color="auto"/>
      </w:divBdr>
    </w:div>
    <w:div w:id="785658086">
      <w:bodyDiv w:val="1"/>
      <w:marLeft w:val="0"/>
      <w:marRight w:val="0"/>
      <w:marTop w:val="0"/>
      <w:marBottom w:val="0"/>
      <w:divBdr>
        <w:top w:val="none" w:sz="0" w:space="0" w:color="auto"/>
        <w:left w:val="none" w:sz="0" w:space="0" w:color="auto"/>
        <w:bottom w:val="none" w:sz="0" w:space="0" w:color="auto"/>
        <w:right w:val="none" w:sz="0" w:space="0" w:color="auto"/>
      </w:divBdr>
    </w:div>
    <w:div w:id="786198054">
      <w:bodyDiv w:val="1"/>
      <w:marLeft w:val="0"/>
      <w:marRight w:val="0"/>
      <w:marTop w:val="0"/>
      <w:marBottom w:val="0"/>
      <w:divBdr>
        <w:top w:val="none" w:sz="0" w:space="0" w:color="auto"/>
        <w:left w:val="none" w:sz="0" w:space="0" w:color="auto"/>
        <w:bottom w:val="none" w:sz="0" w:space="0" w:color="auto"/>
        <w:right w:val="none" w:sz="0" w:space="0" w:color="auto"/>
      </w:divBdr>
    </w:div>
    <w:div w:id="789056414">
      <w:bodyDiv w:val="1"/>
      <w:marLeft w:val="0"/>
      <w:marRight w:val="0"/>
      <w:marTop w:val="0"/>
      <w:marBottom w:val="0"/>
      <w:divBdr>
        <w:top w:val="none" w:sz="0" w:space="0" w:color="auto"/>
        <w:left w:val="none" w:sz="0" w:space="0" w:color="auto"/>
        <w:bottom w:val="none" w:sz="0" w:space="0" w:color="auto"/>
        <w:right w:val="none" w:sz="0" w:space="0" w:color="auto"/>
      </w:divBdr>
    </w:div>
    <w:div w:id="797718588">
      <w:bodyDiv w:val="1"/>
      <w:marLeft w:val="0"/>
      <w:marRight w:val="0"/>
      <w:marTop w:val="0"/>
      <w:marBottom w:val="0"/>
      <w:divBdr>
        <w:top w:val="none" w:sz="0" w:space="0" w:color="auto"/>
        <w:left w:val="none" w:sz="0" w:space="0" w:color="auto"/>
        <w:bottom w:val="none" w:sz="0" w:space="0" w:color="auto"/>
        <w:right w:val="none" w:sz="0" w:space="0" w:color="auto"/>
      </w:divBdr>
    </w:div>
    <w:div w:id="802581650">
      <w:bodyDiv w:val="1"/>
      <w:marLeft w:val="0"/>
      <w:marRight w:val="0"/>
      <w:marTop w:val="0"/>
      <w:marBottom w:val="0"/>
      <w:divBdr>
        <w:top w:val="none" w:sz="0" w:space="0" w:color="auto"/>
        <w:left w:val="none" w:sz="0" w:space="0" w:color="auto"/>
        <w:bottom w:val="none" w:sz="0" w:space="0" w:color="auto"/>
        <w:right w:val="none" w:sz="0" w:space="0" w:color="auto"/>
      </w:divBdr>
    </w:div>
    <w:div w:id="805468606">
      <w:bodyDiv w:val="1"/>
      <w:marLeft w:val="0"/>
      <w:marRight w:val="0"/>
      <w:marTop w:val="0"/>
      <w:marBottom w:val="0"/>
      <w:divBdr>
        <w:top w:val="none" w:sz="0" w:space="0" w:color="auto"/>
        <w:left w:val="none" w:sz="0" w:space="0" w:color="auto"/>
        <w:bottom w:val="none" w:sz="0" w:space="0" w:color="auto"/>
        <w:right w:val="none" w:sz="0" w:space="0" w:color="auto"/>
      </w:divBdr>
    </w:div>
    <w:div w:id="817454538">
      <w:bodyDiv w:val="1"/>
      <w:marLeft w:val="0"/>
      <w:marRight w:val="0"/>
      <w:marTop w:val="0"/>
      <w:marBottom w:val="0"/>
      <w:divBdr>
        <w:top w:val="none" w:sz="0" w:space="0" w:color="auto"/>
        <w:left w:val="none" w:sz="0" w:space="0" w:color="auto"/>
        <w:bottom w:val="none" w:sz="0" w:space="0" w:color="auto"/>
        <w:right w:val="none" w:sz="0" w:space="0" w:color="auto"/>
      </w:divBdr>
    </w:div>
    <w:div w:id="823081924">
      <w:bodyDiv w:val="1"/>
      <w:marLeft w:val="0"/>
      <w:marRight w:val="0"/>
      <w:marTop w:val="0"/>
      <w:marBottom w:val="0"/>
      <w:divBdr>
        <w:top w:val="none" w:sz="0" w:space="0" w:color="auto"/>
        <w:left w:val="none" w:sz="0" w:space="0" w:color="auto"/>
        <w:bottom w:val="none" w:sz="0" w:space="0" w:color="auto"/>
        <w:right w:val="none" w:sz="0" w:space="0" w:color="auto"/>
      </w:divBdr>
    </w:div>
    <w:div w:id="824318661">
      <w:bodyDiv w:val="1"/>
      <w:marLeft w:val="0"/>
      <w:marRight w:val="0"/>
      <w:marTop w:val="0"/>
      <w:marBottom w:val="0"/>
      <w:divBdr>
        <w:top w:val="none" w:sz="0" w:space="0" w:color="auto"/>
        <w:left w:val="none" w:sz="0" w:space="0" w:color="auto"/>
        <w:bottom w:val="none" w:sz="0" w:space="0" w:color="auto"/>
        <w:right w:val="none" w:sz="0" w:space="0" w:color="auto"/>
      </w:divBdr>
    </w:div>
    <w:div w:id="839082956">
      <w:bodyDiv w:val="1"/>
      <w:marLeft w:val="0"/>
      <w:marRight w:val="0"/>
      <w:marTop w:val="0"/>
      <w:marBottom w:val="0"/>
      <w:divBdr>
        <w:top w:val="none" w:sz="0" w:space="0" w:color="auto"/>
        <w:left w:val="none" w:sz="0" w:space="0" w:color="auto"/>
        <w:bottom w:val="none" w:sz="0" w:space="0" w:color="auto"/>
        <w:right w:val="none" w:sz="0" w:space="0" w:color="auto"/>
      </w:divBdr>
    </w:div>
    <w:div w:id="861481475">
      <w:bodyDiv w:val="1"/>
      <w:marLeft w:val="0"/>
      <w:marRight w:val="0"/>
      <w:marTop w:val="0"/>
      <w:marBottom w:val="0"/>
      <w:divBdr>
        <w:top w:val="none" w:sz="0" w:space="0" w:color="auto"/>
        <w:left w:val="none" w:sz="0" w:space="0" w:color="auto"/>
        <w:bottom w:val="none" w:sz="0" w:space="0" w:color="auto"/>
        <w:right w:val="none" w:sz="0" w:space="0" w:color="auto"/>
      </w:divBdr>
    </w:div>
    <w:div w:id="864486073">
      <w:bodyDiv w:val="1"/>
      <w:marLeft w:val="0"/>
      <w:marRight w:val="0"/>
      <w:marTop w:val="0"/>
      <w:marBottom w:val="0"/>
      <w:divBdr>
        <w:top w:val="none" w:sz="0" w:space="0" w:color="auto"/>
        <w:left w:val="none" w:sz="0" w:space="0" w:color="auto"/>
        <w:bottom w:val="none" w:sz="0" w:space="0" w:color="auto"/>
        <w:right w:val="none" w:sz="0" w:space="0" w:color="auto"/>
      </w:divBdr>
    </w:div>
    <w:div w:id="891427075">
      <w:bodyDiv w:val="1"/>
      <w:marLeft w:val="0"/>
      <w:marRight w:val="0"/>
      <w:marTop w:val="0"/>
      <w:marBottom w:val="0"/>
      <w:divBdr>
        <w:top w:val="none" w:sz="0" w:space="0" w:color="auto"/>
        <w:left w:val="none" w:sz="0" w:space="0" w:color="auto"/>
        <w:bottom w:val="none" w:sz="0" w:space="0" w:color="auto"/>
        <w:right w:val="none" w:sz="0" w:space="0" w:color="auto"/>
      </w:divBdr>
    </w:div>
    <w:div w:id="900335094">
      <w:bodyDiv w:val="1"/>
      <w:marLeft w:val="0"/>
      <w:marRight w:val="0"/>
      <w:marTop w:val="0"/>
      <w:marBottom w:val="0"/>
      <w:divBdr>
        <w:top w:val="none" w:sz="0" w:space="0" w:color="auto"/>
        <w:left w:val="none" w:sz="0" w:space="0" w:color="auto"/>
        <w:bottom w:val="none" w:sz="0" w:space="0" w:color="auto"/>
        <w:right w:val="none" w:sz="0" w:space="0" w:color="auto"/>
      </w:divBdr>
    </w:div>
    <w:div w:id="937759846">
      <w:bodyDiv w:val="1"/>
      <w:marLeft w:val="0"/>
      <w:marRight w:val="0"/>
      <w:marTop w:val="0"/>
      <w:marBottom w:val="0"/>
      <w:divBdr>
        <w:top w:val="none" w:sz="0" w:space="0" w:color="auto"/>
        <w:left w:val="none" w:sz="0" w:space="0" w:color="auto"/>
        <w:bottom w:val="none" w:sz="0" w:space="0" w:color="auto"/>
        <w:right w:val="none" w:sz="0" w:space="0" w:color="auto"/>
      </w:divBdr>
    </w:div>
    <w:div w:id="945818626">
      <w:bodyDiv w:val="1"/>
      <w:marLeft w:val="0"/>
      <w:marRight w:val="0"/>
      <w:marTop w:val="0"/>
      <w:marBottom w:val="0"/>
      <w:divBdr>
        <w:top w:val="none" w:sz="0" w:space="0" w:color="auto"/>
        <w:left w:val="none" w:sz="0" w:space="0" w:color="auto"/>
        <w:bottom w:val="none" w:sz="0" w:space="0" w:color="auto"/>
        <w:right w:val="none" w:sz="0" w:space="0" w:color="auto"/>
      </w:divBdr>
    </w:div>
    <w:div w:id="978151128">
      <w:bodyDiv w:val="1"/>
      <w:marLeft w:val="0"/>
      <w:marRight w:val="0"/>
      <w:marTop w:val="0"/>
      <w:marBottom w:val="0"/>
      <w:divBdr>
        <w:top w:val="none" w:sz="0" w:space="0" w:color="auto"/>
        <w:left w:val="none" w:sz="0" w:space="0" w:color="auto"/>
        <w:bottom w:val="none" w:sz="0" w:space="0" w:color="auto"/>
        <w:right w:val="none" w:sz="0" w:space="0" w:color="auto"/>
      </w:divBdr>
    </w:div>
    <w:div w:id="985890410">
      <w:bodyDiv w:val="1"/>
      <w:marLeft w:val="0"/>
      <w:marRight w:val="0"/>
      <w:marTop w:val="0"/>
      <w:marBottom w:val="0"/>
      <w:divBdr>
        <w:top w:val="none" w:sz="0" w:space="0" w:color="auto"/>
        <w:left w:val="none" w:sz="0" w:space="0" w:color="auto"/>
        <w:bottom w:val="none" w:sz="0" w:space="0" w:color="auto"/>
        <w:right w:val="none" w:sz="0" w:space="0" w:color="auto"/>
      </w:divBdr>
    </w:div>
    <w:div w:id="987975344">
      <w:bodyDiv w:val="1"/>
      <w:marLeft w:val="0"/>
      <w:marRight w:val="0"/>
      <w:marTop w:val="0"/>
      <w:marBottom w:val="0"/>
      <w:divBdr>
        <w:top w:val="none" w:sz="0" w:space="0" w:color="auto"/>
        <w:left w:val="none" w:sz="0" w:space="0" w:color="auto"/>
        <w:bottom w:val="none" w:sz="0" w:space="0" w:color="auto"/>
        <w:right w:val="none" w:sz="0" w:space="0" w:color="auto"/>
      </w:divBdr>
    </w:div>
    <w:div w:id="991366749">
      <w:bodyDiv w:val="1"/>
      <w:marLeft w:val="0"/>
      <w:marRight w:val="0"/>
      <w:marTop w:val="0"/>
      <w:marBottom w:val="0"/>
      <w:divBdr>
        <w:top w:val="none" w:sz="0" w:space="0" w:color="auto"/>
        <w:left w:val="none" w:sz="0" w:space="0" w:color="auto"/>
        <w:bottom w:val="none" w:sz="0" w:space="0" w:color="auto"/>
        <w:right w:val="none" w:sz="0" w:space="0" w:color="auto"/>
      </w:divBdr>
    </w:div>
    <w:div w:id="992951511">
      <w:bodyDiv w:val="1"/>
      <w:marLeft w:val="0"/>
      <w:marRight w:val="0"/>
      <w:marTop w:val="0"/>
      <w:marBottom w:val="0"/>
      <w:divBdr>
        <w:top w:val="none" w:sz="0" w:space="0" w:color="auto"/>
        <w:left w:val="none" w:sz="0" w:space="0" w:color="auto"/>
        <w:bottom w:val="none" w:sz="0" w:space="0" w:color="auto"/>
        <w:right w:val="none" w:sz="0" w:space="0" w:color="auto"/>
      </w:divBdr>
    </w:div>
    <w:div w:id="1005209180">
      <w:bodyDiv w:val="1"/>
      <w:marLeft w:val="0"/>
      <w:marRight w:val="0"/>
      <w:marTop w:val="0"/>
      <w:marBottom w:val="0"/>
      <w:divBdr>
        <w:top w:val="none" w:sz="0" w:space="0" w:color="auto"/>
        <w:left w:val="none" w:sz="0" w:space="0" w:color="auto"/>
        <w:bottom w:val="none" w:sz="0" w:space="0" w:color="auto"/>
        <w:right w:val="none" w:sz="0" w:space="0" w:color="auto"/>
      </w:divBdr>
    </w:div>
    <w:div w:id="1030760072">
      <w:bodyDiv w:val="1"/>
      <w:marLeft w:val="0"/>
      <w:marRight w:val="0"/>
      <w:marTop w:val="0"/>
      <w:marBottom w:val="0"/>
      <w:divBdr>
        <w:top w:val="none" w:sz="0" w:space="0" w:color="auto"/>
        <w:left w:val="none" w:sz="0" w:space="0" w:color="auto"/>
        <w:bottom w:val="none" w:sz="0" w:space="0" w:color="auto"/>
        <w:right w:val="none" w:sz="0" w:space="0" w:color="auto"/>
      </w:divBdr>
    </w:div>
    <w:div w:id="1038892720">
      <w:bodyDiv w:val="1"/>
      <w:marLeft w:val="0"/>
      <w:marRight w:val="0"/>
      <w:marTop w:val="0"/>
      <w:marBottom w:val="0"/>
      <w:divBdr>
        <w:top w:val="none" w:sz="0" w:space="0" w:color="auto"/>
        <w:left w:val="none" w:sz="0" w:space="0" w:color="auto"/>
        <w:bottom w:val="none" w:sz="0" w:space="0" w:color="auto"/>
        <w:right w:val="none" w:sz="0" w:space="0" w:color="auto"/>
      </w:divBdr>
    </w:div>
    <w:div w:id="1039940395">
      <w:bodyDiv w:val="1"/>
      <w:marLeft w:val="0"/>
      <w:marRight w:val="0"/>
      <w:marTop w:val="0"/>
      <w:marBottom w:val="0"/>
      <w:divBdr>
        <w:top w:val="none" w:sz="0" w:space="0" w:color="auto"/>
        <w:left w:val="none" w:sz="0" w:space="0" w:color="auto"/>
        <w:bottom w:val="none" w:sz="0" w:space="0" w:color="auto"/>
        <w:right w:val="none" w:sz="0" w:space="0" w:color="auto"/>
      </w:divBdr>
    </w:div>
    <w:div w:id="1044256953">
      <w:bodyDiv w:val="1"/>
      <w:marLeft w:val="0"/>
      <w:marRight w:val="0"/>
      <w:marTop w:val="0"/>
      <w:marBottom w:val="0"/>
      <w:divBdr>
        <w:top w:val="none" w:sz="0" w:space="0" w:color="auto"/>
        <w:left w:val="none" w:sz="0" w:space="0" w:color="auto"/>
        <w:bottom w:val="none" w:sz="0" w:space="0" w:color="auto"/>
        <w:right w:val="none" w:sz="0" w:space="0" w:color="auto"/>
      </w:divBdr>
    </w:div>
    <w:div w:id="1050836685">
      <w:bodyDiv w:val="1"/>
      <w:marLeft w:val="0"/>
      <w:marRight w:val="0"/>
      <w:marTop w:val="0"/>
      <w:marBottom w:val="0"/>
      <w:divBdr>
        <w:top w:val="none" w:sz="0" w:space="0" w:color="auto"/>
        <w:left w:val="none" w:sz="0" w:space="0" w:color="auto"/>
        <w:bottom w:val="none" w:sz="0" w:space="0" w:color="auto"/>
        <w:right w:val="none" w:sz="0" w:space="0" w:color="auto"/>
      </w:divBdr>
    </w:div>
    <w:div w:id="1068042502">
      <w:bodyDiv w:val="1"/>
      <w:marLeft w:val="0"/>
      <w:marRight w:val="0"/>
      <w:marTop w:val="0"/>
      <w:marBottom w:val="0"/>
      <w:divBdr>
        <w:top w:val="none" w:sz="0" w:space="0" w:color="auto"/>
        <w:left w:val="none" w:sz="0" w:space="0" w:color="auto"/>
        <w:bottom w:val="none" w:sz="0" w:space="0" w:color="auto"/>
        <w:right w:val="none" w:sz="0" w:space="0" w:color="auto"/>
      </w:divBdr>
    </w:div>
    <w:div w:id="1070540399">
      <w:bodyDiv w:val="1"/>
      <w:marLeft w:val="0"/>
      <w:marRight w:val="0"/>
      <w:marTop w:val="0"/>
      <w:marBottom w:val="0"/>
      <w:divBdr>
        <w:top w:val="none" w:sz="0" w:space="0" w:color="auto"/>
        <w:left w:val="none" w:sz="0" w:space="0" w:color="auto"/>
        <w:bottom w:val="none" w:sz="0" w:space="0" w:color="auto"/>
        <w:right w:val="none" w:sz="0" w:space="0" w:color="auto"/>
      </w:divBdr>
    </w:div>
    <w:div w:id="1076591107">
      <w:bodyDiv w:val="1"/>
      <w:marLeft w:val="0"/>
      <w:marRight w:val="0"/>
      <w:marTop w:val="0"/>
      <w:marBottom w:val="0"/>
      <w:divBdr>
        <w:top w:val="none" w:sz="0" w:space="0" w:color="auto"/>
        <w:left w:val="none" w:sz="0" w:space="0" w:color="auto"/>
        <w:bottom w:val="none" w:sz="0" w:space="0" w:color="auto"/>
        <w:right w:val="none" w:sz="0" w:space="0" w:color="auto"/>
      </w:divBdr>
    </w:div>
    <w:div w:id="1080568313">
      <w:bodyDiv w:val="1"/>
      <w:marLeft w:val="0"/>
      <w:marRight w:val="0"/>
      <w:marTop w:val="0"/>
      <w:marBottom w:val="0"/>
      <w:divBdr>
        <w:top w:val="none" w:sz="0" w:space="0" w:color="auto"/>
        <w:left w:val="none" w:sz="0" w:space="0" w:color="auto"/>
        <w:bottom w:val="none" w:sz="0" w:space="0" w:color="auto"/>
        <w:right w:val="none" w:sz="0" w:space="0" w:color="auto"/>
      </w:divBdr>
    </w:div>
    <w:div w:id="1089497536">
      <w:bodyDiv w:val="1"/>
      <w:marLeft w:val="0"/>
      <w:marRight w:val="0"/>
      <w:marTop w:val="0"/>
      <w:marBottom w:val="0"/>
      <w:divBdr>
        <w:top w:val="none" w:sz="0" w:space="0" w:color="auto"/>
        <w:left w:val="none" w:sz="0" w:space="0" w:color="auto"/>
        <w:bottom w:val="none" w:sz="0" w:space="0" w:color="auto"/>
        <w:right w:val="none" w:sz="0" w:space="0" w:color="auto"/>
      </w:divBdr>
    </w:div>
    <w:div w:id="1103912471">
      <w:bodyDiv w:val="1"/>
      <w:marLeft w:val="0"/>
      <w:marRight w:val="0"/>
      <w:marTop w:val="0"/>
      <w:marBottom w:val="0"/>
      <w:divBdr>
        <w:top w:val="none" w:sz="0" w:space="0" w:color="auto"/>
        <w:left w:val="none" w:sz="0" w:space="0" w:color="auto"/>
        <w:bottom w:val="none" w:sz="0" w:space="0" w:color="auto"/>
        <w:right w:val="none" w:sz="0" w:space="0" w:color="auto"/>
      </w:divBdr>
    </w:div>
    <w:div w:id="1104883673">
      <w:bodyDiv w:val="1"/>
      <w:marLeft w:val="0"/>
      <w:marRight w:val="0"/>
      <w:marTop w:val="0"/>
      <w:marBottom w:val="0"/>
      <w:divBdr>
        <w:top w:val="none" w:sz="0" w:space="0" w:color="auto"/>
        <w:left w:val="none" w:sz="0" w:space="0" w:color="auto"/>
        <w:bottom w:val="none" w:sz="0" w:space="0" w:color="auto"/>
        <w:right w:val="none" w:sz="0" w:space="0" w:color="auto"/>
      </w:divBdr>
    </w:div>
    <w:div w:id="1106076780">
      <w:bodyDiv w:val="1"/>
      <w:marLeft w:val="0"/>
      <w:marRight w:val="0"/>
      <w:marTop w:val="0"/>
      <w:marBottom w:val="0"/>
      <w:divBdr>
        <w:top w:val="none" w:sz="0" w:space="0" w:color="auto"/>
        <w:left w:val="none" w:sz="0" w:space="0" w:color="auto"/>
        <w:bottom w:val="none" w:sz="0" w:space="0" w:color="auto"/>
        <w:right w:val="none" w:sz="0" w:space="0" w:color="auto"/>
      </w:divBdr>
    </w:div>
    <w:div w:id="1110465337">
      <w:bodyDiv w:val="1"/>
      <w:marLeft w:val="0"/>
      <w:marRight w:val="0"/>
      <w:marTop w:val="0"/>
      <w:marBottom w:val="0"/>
      <w:divBdr>
        <w:top w:val="none" w:sz="0" w:space="0" w:color="auto"/>
        <w:left w:val="none" w:sz="0" w:space="0" w:color="auto"/>
        <w:bottom w:val="none" w:sz="0" w:space="0" w:color="auto"/>
        <w:right w:val="none" w:sz="0" w:space="0" w:color="auto"/>
      </w:divBdr>
    </w:div>
    <w:div w:id="1113207854">
      <w:bodyDiv w:val="1"/>
      <w:marLeft w:val="0"/>
      <w:marRight w:val="0"/>
      <w:marTop w:val="0"/>
      <w:marBottom w:val="0"/>
      <w:divBdr>
        <w:top w:val="none" w:sz="0" w:space="0" w:color="auto"/>
        <w:left w:val="none" w:sz="0" w:space="0" w:color="auto"/>
        <w:bottom w:val="none" w:sz="0" w:space="0" w:color="auto"/>
        <w:right w:val="none" w:sz="0" w:space="0" w:color="auto"/>
      </w:divBdr>
    </w:div>
    <w:div w:id="1115179549">
      <w:bodyDiv w:val="1"/>
      <w:marLeft w:val="0"/>
      <w:marRight w:val="0"/>
      <w:marTop w:val="0"/>
      <w:marBottom w:val="0"/>
      <w:divBdr>
        <w:top w:val="none" w:sz="0" w:space="0" w:color="auto"/>
        <w:left w:val="none" w:sz="0" w:space="0" w:color="auto"/>
        <w:bottom w:val="none" w:sz="0" w:space="0" w:color="auto"/>
        <w:right w:val="none" w:sz="0" w:space="0" w:color="auto"/>
      </w:divBdr>
    </w:div>
    <w:div w:id="1124932643">
      <w:bodyDiv w:val="1"/>
      <w:marLeft w:val="0"/>
      <w:marRight w:val="0"/>
      <w:marTop w:val="0"/>
      <w:marBottom w:val="0"/>
      <w:divBdr>
        <w:top w:val="none" w:sz="0" w:space="0" w:color="auto"/>
        <w:left w:val="none" w:sz="0" w:space="0" w:color="auto"/>
        <w:bottom w:val="none" w:sz="0" w:space="0" w:color="auto"/>
        <w:right w:val="none" w:sz="0" w:space="0" w:color="auto"/>
      </w:divBdr>
    </w:div>
    <w:div w:id="1125779833">
      <w:bodyDiv w:val="1"/>
      <w:marLeft w:val="0"/>
      <w:marRight w:val="0"/>
      <w:marTop w:val="0"/>
      <w:marBottom w:val="0"/>
      <w:divBdr>
        <w:top w:val="none" w:sz="0" w:space="0" w:color="auto"/>
        <w:left w:val="none" w:sz="0" w:space="0" w:color="auto"/>
        <w:bottom w:val="none" w:sz="0" w:space="0" w:color="auto"/>
        <w:right w:val="none" w:sz="0" w:space="0" w:color="auto"/>
      </w:divBdr>
    </w:div>
    <w:div w:id="1129129744">
      <w:bodyDiv w:val="1"/>
      <w:marLeft w:val="0"/>
      <w:marRight w:val="0"/>
      <w:marTop w:val="0"/>
      <w:marBottom w:val="0"/>
      <w:divBdr>
        <w:top w:val="none" w:sz="0" w:space="0" w:color="auto"/>
        <w:left w:val="none" w:sz="0" w:space="0" w:color="auto"/>
        <w:bottom w:val="none" w:sz="0" w:space="0" w:color="auto"/>
        <w:right w:val="none" w:sz="0" w:space="0" w:color="auto"/>
      </w:divBdr>
    </w:div>
    <w:div w:id="1133326489">
      <w:bodyDiv w:val="1"/>
      <w:marLeft w:val="0"/>
      <w:marRight w:val="0"/>
      <w:marTop w:val="0"/>
      <w:marBottom w:val="0"/>
      <w:divBdr>
        <w:top w:val="none" w:sz="0" w:space="0" w:color="auto"/>
        <w:left w:val="none" w:sz="0" w:space="0" w:color="auto"/>
        <w:bottom w:val="none" w:sz="0" w:space="0" w:color="auto"/>
        <w:right w:val="none" w:sz="0" w:space="0" w:color="auto"/>
      </w:divBdr>
    </w:div>
    <w:div w:id="1137145720">
      <w:bodyDiv w:val="1"/>
      <w:marLeft w:val="0"/>
      <w:marRight w:val="0"/>
      <w:marTop w:val="0"/>
      <w:marBottom w:val="0"/>
      <w:divBdr>
        <w:top w:val="none" w:sz="0" w:space="0" w:color="auto"/>
        <w:left w:val="none" w:sz="0" w:space="0" w:color="auto"/>
        <w:bottom w:val="none" w:sz="0" w:space="0" w:color="auto"/>
        <w:right w:val="none" w:sz="0" w:space="0" w:color="auto"/>
      </w:divBdr>
    </w:div>
    <w:div w:id="1152286407">
      <w:bodyDiv w:val="1"/>
      <w:marLeft w:val="0"/>
      <w:marRight w:val="0"/>
      <w:marTop w:val="0"/>
      <w:marBottom w:val="0"/>
      <w:divBdr>
        <w:top w:val="none" w:sz="0" w:space="0" w:color="auto"/>
        <w:left w:val="none" w:sz="0" w:space="0" w:color="auto"/>
        <w:bottom w:val="none" w:sz="0" w:space="0" w:color="auto"/>
        <w:right w:val="none" w:sz="0" w:space="0" w:color="auto"/>
      </w:divBdr>
    </w:div>
    <w:div w:id="1166439882">
      <w:bodyDiv w:val="1"/>
      <w:marLeft w:val="0"/>
      <w:marRight w:val="0"/>
      <w:marTop w:val="0"/>
      <w:marBottom w:val="0"/>
      <w:divBdr>
        <w:top w:val="none" w:sz="0" w:space="0" w:color="auto"/>
        <w:left w:val="none" w:sz="0" w:space="0" w:color="auto"/>
        <w:bottom w:val="none" w:sz="0" w:space="0" w:color="auto"/>
        <w:right w:val="none" w:sz="0" w:space="0" w:color="auto"/>
      </w:divBdr>
    </w:div>
    <w:div w:id="1170873711">
      <w:bodyDiv w:val="1"/>
      <w:marLeft w:val="0"/>
      <w:marRight w:val="0"/>
      <w:marTop w:val="0"/>
      <w:marBottom w:val="0"/>
      <w:divBdr>
        <w:top w:val="none" w:sz="0" w:space="0" w:color="auto"/>
        <w:left w:val="none" w:sz="0" w:space="0" w:color="auto"/>
        <w:bottom w:val="none" w:sz="0" w:space="0" w:color="auto"/>
        <w:right w:val="none" w:sz="0" w:space="0" w:color="auto"/>
      </w:divBdr>
    </w:div>
    <w:div w:id="1174340417">
      <w:bodyDiv w:val="1"/>
      <w:marLeft w:val="0"/>
      <w:marRight w:val="0"/>
      <w:marTop w:val="0"/>
      <w:marBottom w:val="0"/>
      <w:divBdr>
        <w:top w:val="none" w:sz="0" w:space="0" w:color="auto"/>
        <w:left w:val="none" w:sz="0" w:space="0" w:color="auto"/>
        <w:bottom w:val="none" w:sz="0" w:space="0" w:color="auto"/>
        <w:right w:val="none" w:sz="0" w:space="0" w:color="auto"/>
      </w:divBdr>
    </w:div>
    <w:div w:id="1179272112">
      <w:bodyDiv w:val="1"/>
      <w:marLeft w:val="0"/>
      <w:marRight w:val="0"/>
      <w:marTop w:val="0"/>
      <w:marBottom w:val="0"/>
      <w:divBdr>
        <w:top w:val="none" w:sz="0" w:space="0" w:color="auto"/>
        <w:left w:val="none" w:sz="0" w:space="0" w:color="auto"/>
        <w:bottom w:val="none" w:sz="0" w:space="0" w:color="auto"/>
        <w:right w:val="none" w:sz="0" w:space="0" w:color="auto"/>
      </w:divBdr>
    </w:div>
    <w:div w:id="1182085207">
      <w:bodyDiv w:val="1"/>
      <w:marLeft w:val="0"/>
      <w:marRight w:val="0"/>
      <w:marTop w:val="0"/>
      <w:marBottom w:val="0"/>
      <w:divBdr>
        <w:top w:val="none" w:sz="0" w:space="0" w:color="auto"/>
        <w:left w:val="none" w:sz="0" w:space="0" w:color="auto"/>
        <w:bottom w:val="none" w:sz="0" w:space="0" w:color="auto"/>
        <w:right w:val="none" w:sz="0" w:space="0" w:color="auto"/>
      </w:divBdr>
    </w:div>
    <w:div w:id="1187863604">
      <w:bodyDiv w:val="1"/>
      <w:marLeft w:val="0"/>
      <w:marRight w:val="0"/>
      <w:marTop w:val="0"/>
      <w:marBottom w:val="0"/>
      <w:divBdr>
        <w:top w:val="none" w:sz="0" w:space="0" w:color="auto"/>
        <w:left w:val="none" w:sz="0" w:space="0" w:color="auto"/>
        <w:bottom w:val="none" w:sz="0" w:space="0" w:color="auto"/>
        <w:right w:val="none" w:sz="0" w:space="0" w:color="auto"/>
      </w:divBdr>
    </w:div>
    <w:div w:id="1191797142">
      <w:bodyDiv w:val="1"/>
      <w:marLeft w:val="0"/>
      <w:marRight w:val="0"/>
      <w:marTop w:val="0"/>
      <w:marBottom w:val="0"/>
      <w:divBdr>
        <w:top w:val="none" w:sz="0" w:space="0" w:color="auto"/>
        <w:left w:val="none" w:sz="0" w:space="0" w:color="auto"/>
        <w:bottom w:val="none" w:sz="0" w:space="0" w:color="auto"/>
        <w:right w:val="none" w:sz="0" w:space="0" w:color="auto"/>
      </w:divBdr>
    </w:div>
    <w:div w:id="1198087098">
      <w:bodyDiv w:val="1"/>
      <w:marLeft w:val="0"/>
      <w:marRight w:val="0"/>
      <w:marTop w:val="0"/>
      <w:marBottom w:val="0"/>
      <w:divBdr>
        <w:top w:val="none" w:sz="0" w:space="0" w:color="auto"/>
        <w:left w:val="none" w:sz="0" w:space="0" w:color="auto"/>
        <w:bottom w:val="none" w:sz="0" w:space="0" w:color="auto"/>
        <w:right w:val="none" w:sz="0" w:space="0" w:color="auto"/>
      </w:divBdr>
    </w:div>
    <w:div w:id="1209995634">
      <w:bodyDiv w:val="1"/>
      <w:marLeft w:val="0"/>
      <w:marRight w:val="0"/>
      <w:marTop w:val="0"/>
      <w:marBottom w:val="0"/>
      <w:divBdr>
        <w:top w:val="none" w:sz="0" w:space="0" w:color="auto"/>
        <w:left w:val="none" w:sz="0" w:space="0" w:color="auto"/>
        <w:bottom w:val="none" w:sz="0" w:space="0" w:color="auto"/>
        <w:right w:val="none" w:sz="0" w:space="0" w:color="auto"/>
      </w:divBdr>
    </w:div>
    <w:div w:id="1215238560">
      <w:bodyDiv w:val="1"/>
      <w:marLeft w:val="0"/>
      <w:marRight w:val="0"/>
      <w:marTop w:val="0"/>
      <w:marBottom w:val="0"/>
      <w:divBdr>
        <w:top w:val="none" w:sz="0" w:space="0" w:color="auto"/>
        <w:left w:val="none" w:sz="0" w:space="0" w:color="auto"/>
        <w:bottom w:val="none" w:sz="0" w:space="0" w:color="auto"/>
        <w:right w:val="none" w:sz="0" w:space="0" w:color="auto"/>
      </w:divBdr>
    </w:div>
    <w:div w:id="1216627727">
      <w:bodyDiv w:val="1"/>
      <w:marLeft w:val="0"/>
      <w:marRight w:val="0"/>
      <w:marTop w:val="0"/>
      <w:marBottom w:val="0"/>
      <w:divBdr>
        <w:top w:val="none" w:sz="0" w:space="0" w:color="auto"/>
        <w:left w:val="none" w:sz="0" w:space="0" w:color="auto"/>
        <w:bottom w:val="none" w:sz="0" w:space="0" w:color="auto"/>
        <w:right w:val="none" w:sz="0" w:space="0" w:color="auto"/>
      </w:divBdr>
    </w:div>
    <w:div w:id="1218319444">
      <w:bodyDiv w:val="1"/>
      <w:marLeft w:val="0"/>
      <w:marRight w:val="0"/>
      <w:marTop w:val="0"/>
      <w:marBottom w:val="0"/>
      <w:divBdr>
        <w:top w:val="none" w:sz="0" w:space="0" w:color="auto"/>
        <w:left w:val="none" w:sz="0" w:space="0" w:color="auto"/>
        <w:bottom w:val="none" w:sz="0" w:space="0" w:color="auto"/>
        <w:right w:val="none" w:sz="0" w:space="0" w:color="auto"/>
      </w:divBdr>
    </w:div>
    <w:div w:id="1228227494">
      <w:bodyDiv w:val="1"/>
      <w:marLeft w:val="0"/>
      <w:marRight w:val="0"/>
      <w:marTop w:val="0"/>
      <w:marBottom w:val="0"/>
      <w:divBdr>
        <w:top w:val="none" w:sz="0" w:space="0" w:color="auto"/>
        <w:left w:val="none" w:sz="0" w:space="0" w:color="auto"/>
        <w:bottom w:val="none" w:sz="0" w:space="0" w:color="auto"/>
        <w:right w:val="none" w:sz="0" w:space="0" w:color="auto"/>
      </w:divBdr>
    </w:div>
    <w:div w:id="1231579667">
      <w:bodyDiv w:val="1"/>
      <w:marLeft w:val="0"/>
      <w:marRight w:val="0"/>
      <w:marTop w:val="0"/>
      <w:marBottom w:val="0"/>
      <w:divBdr>
        <w:top w:val="none" w:sz="0" w:space="0" w:color="auto"/>
        <w:left w:val="none" w:sz="0" w:space="0" w:color="auto"/>
        <w:bottom w:val="none" w:sz="0" w:space="0" w:color="auto"/>
        <w:right w:val="none" w:sz="0" w:space="0" w:color="auto"/>
      </w:divBdr>
    </w:div>
    <w:div w:id="1244414209">
      <w:bodyDiv w:val="1"/>
      <w:marLeft w:val="0"/>
      <w:marRight w:val="0"/>
      <w:marTop w:val="0"/>
      <w:marBottom w:val="0"/>
      <w:divBdr>
        <w:top w:val="none" w:sz="0" w:space="0" w:color="auto"/>
        <w:left w:val="none" w:sz="0" w:space="0" w:color="auto"/>
        <w:bottom w:val="none" w:sz="0" w:space="0" w:color="auto"/>
        <w:right w:val="none" w:sz="0" w:space="0" w:color="auto"/>
      </w:divBdr>
    </w:div>
    <w:div w:id="1247954105">
      <w:bodyDiv w:val="1"/>
      <w:marLeft w:val="0"/>
      <w:marRight w:val="0"/>
      <w:marTop w:val="0"/>
      <w:marBottom w:val="0"/>
      <w:divBdr>
        <w:top w:val="none" w:sz="0" w:space="0" w:color="auto"/>
        <w:left w:val="none" w:sz="0" w:space="0" w:color="auto"/>
        <w:bottom w:val="none" w:sz="0" w:space="0" w:color="auto"/>
        <w:right w:val="none" w:sz="0" w:space="0" w:color="auto"/>
      </w:divBdr>
    </w:div>
    <w:div w:id="1251936688">
      <w:bodyDiv w:val="1"/>
      <w:marLeft w:val="0"/>
      <w:marRight w:val="0"/>
      <w:marTop w:val="0"/>
      <w:marBottom w:val="0"/>
      <w:divBdr>
        <w:top w:val="none" w:sz="0" w:space="0" w:color="auto"/>
        <w:left w:val="none" w:sz="0" w:space="0" w:color="auto"/>
        <w:bottom w:val="none" w:sz="0" w:space="0" w:color="auto"/>
        <w:right w:val="none" w:sz="0" w:space="0" w:color="auto"/>
      </w:divBdr>
    </w:div>
    <w:div w:id="1275944457">
      <w:bodyDiv w:val="1"/>
      <w:marLeft w:val="0"/>
      <w:marRight w:val="0"/>
      <w:marTop w:val="0"/>
      <w:marBottom w:val="0"/>
      <w:divBdr>
        <w:top w:val="none" w:sz="0" w:space="0" w:color="auto"/>
        <w:left w:val="none" w:sz="0" w:space="0" w:color="auto"/>
        <w:bottom w:val="none" w:sz="0" w:space="0" w:color="auto"/>
        <w:right w:val="none" w:sz="0" w:space="0" w:color="auto"/>
      </w:divBdr>
    </w:div>
    <w:div w:id="1290938307">
      <w:bodyDiv w:val="1"/>
      <w:marLeft w:val="0"/>
      <w:marRight w:val="0"/>
      <w:marTop w:val="0"/>
      <w:marBottom w:val="0"/>
      <w:divBdr>
        <w:top w:val="none" w:sz="0" w:space="0" w:color="auto"/>
        <w:left w:val="none" w:sz="0" w:space="0" w:color="auto"/>
        <w:bottom w:val="none" w:sz="0" w:space="0" w:color="auto"/>
        <w:right w:val="none" w:sz="0" w:space="0" w:color="auto"/>
      </w:divBdr>
      <w:divsChild>
        <w:div w:id="491651838">
          <w:marLeft w:val="0"/>
          <w:marRight w:val="0"/>
          <w:marTop w:val="0"/>
          <w:marBottom w:val="0"/>
          <w:divBdr>
            <w:top w:val="none" w:sz="0" w:space="0" w:color="auto"/>
            <w:left w:val="none" w:sz="0" w:space="0" w:color="auto"/>
            <w:bottom w:val="none" w:sz="0" w:space="0" w:color="auto"/>
            <w:right w:val="none" w:sz="0" w:space="0" w:color="auto"/>
          </w:divBdr>
        </w:div>
        <w:div w:id="1539003445">
          <w:marLeft w:val="0"/>
          <w:marRight w:val="0"/>
          <w:marTop w:val="0"/>
          <w:marBottom w:val="0"/>
          <w:divBdr>
            <w:top w:val="none" w:sz="0" w:space="0" w:color="auto"/>
            <w:left w:val="none" w:sz="0" w:space="0" w:color="auto"/>
            <w:bottom w:val="none" w:sz="0" w:space="0" w:color="auto"/>
            <w:right w:val="none" w:sz="0" w:space="0" w:color="auto"/>
          </w:divBdr>
        </w:div>
        <w:div w:id="532689242">
          <w:marLeft w:val="0"/>
          <w:marRight w:val="0"/>
          <w:marTop w:val="0"/>
          <w:marBottom w:val="0"/>
          <w:divBdr>
            <w:top w:val="none" w:sz="0" w:space="0" w:color="auto"/>
            <w:left w:val="none" w:sz="0" w:space="0" w:color="auto"/>
            <w:bottom w:val="none" w:sz="0" w:space="0" w:color="auto"/>
            <w:right w:val="none" w:sz="0" w:space="0" w:color="auto"/>
          </w:divBdr>
        </w:div>
        <w:div w:id="1798137658">
          <w:marLeft w:val="0"/>
          <w:marRight w:val="0"/>
          <w:marTop w:val="0"/>
          <w:marBottom w:val="0"/>
          <w:divBdr>
            <w:top w:val="none" w:sz="0" w:space="0" w:color="auto"/>
            <w:left w:val="none" w:sz="0" w:space="0" w:color="auto"/>
            <w:bottom w:val="none" w:sz="0" w:space="0" w:color="auto"/>
            <w:right w:val="none" w:sz="0" w:space="0" w:color="auto"/>
          </w:divBdr>
        </w:div>
        <w:div w:id="936206536">
          <w:marLeft w:val="0"/>
          <w:marRight w:val="0"/>
          <w:marTop w:val="0"/>
          <w:marBottom w:val="0"/>
          <w:divBdr>
            <w:top w:val="none" w:sz="0" w:space="0" w:color="auto"/>
            <w:left w:val="none" w:sz="0" w:space="0" w:color="auto"/>
            <w:bottom w:val="none" w:sz="0" w:space="0" w:color="auto"/>
            <w:right w:val="none" w:sz="0" w:space="0" w:color="auto"/>
          </w:divBdr>
        </w:div>
        <w:div w:id="95097106">
          <w:marLeft w:val="0"/>
          <w:marRight w:val="0"/>
          <w:marTop w:val="0"/>
          <w:marBottom w:val="0"/>
          <w:divBdr>
            <w:top w:val="none" w:sz="0" w:space="0" w:color="auto"/>
            <w:left w:val="none" w:sz="0" w:space="0" w:color="auto"/>
            <w:bottom w:val="none" w:sz="0" w:space="0" w:color="auto"/>
            <w:right w:val="none" w:sz="0" w:space="0" w:color="auto"/>
          </w:divBdr>
        </w:div>
        <w:div w:id="2066950785">
          <w:marLeft w:val="0"/>
          <w:marRight w:val="0"/>
          <w:marTop w:val="0"/>
          <w:marBottom w:val="0"/>
          <w:divBdr>
            <w:top w:val="none" w:sz="0" w:space="0" w:color="auto"/>
            <w:left w:val="none" w:sz="0" w:space="0" w:color="auto"/>
            <w:bottom w:val="none" w:sz="0" w:space="0" w:color="auto"/>
            <w:right w:val="none" w:sz="0" w:space="0" w:color="auto"/>
          </w:divBdr>
        </w:div>
        <w:div w:id="941302759">
          <w:marLeft w:val="0"/>
          <w:marRight w:val="0"/>
          <w:marTop w:val="0"/>
          <w:marBottom w:val="0"/>
          <w:divBdr>
            <w:top w:val="none" w:sz="0" w:space="0" w:color="auto"/>
            <w:left w:val="none" w:sz="0" w:space="0" w:color="auto"/>
            <w:bottom w:val="none" w:sz="0" w:space="0" w:color="auto"/>
            <w:right w:val="none" w:sz="0" w:space="0" w:color="auto"/>
          </w:divBdr>
        </w:div>
        <w:div w:id="2035301195">
          <w:marLeft w:val="0"/>
          <w:marRight w:val="0"/>
          <w:marTop w:val="0"/>
          <w:marBottom w:val="0"/>
          <w:divBdr>
            <w:top w:val="none" w:sz="0" w:space="0" w:color="auto"/>
            <w:left w:val="none" w:sz="0" w:space="0" w:color="auto"/>
            <w:bottom w:val="none" w:sz="0" w:space="0" w:color="auto"/>
            <w:right w:val="none" w:sz="0" w:space="0" w:color="auto"/>
          </w:divBdr>
        </w:div>
        <w:div w:id="1005936391">
          <w:marLeft w:val="0"/>
          <w:marRight w:val="0"/>
          <w:marTop w:val="0"/>
          <w:marBottom w:val="0"/>
          <w:divBdr>
            <w:top w:val="none" w:sz="0" w:space="0" w:color="auto"/>
            <w:left w:val="none" w:sz="0" w:space="0" w:color="auto"/>
            <w:bottom w:val="none" w:sz="0" w:space="0" w:color="auto"/>
            <w:right w:val="none" w:sz="0" w:space="0" w:color="auto"/>
          </w:divBdr>
        </w:div>
        <w:div w:id="926185544">
          <w:marLeft w:val="0"/>
          <w:marRight w:val="0"/>
          <w:marTop w:val="0"/>
          <w:marBottom w:val="0"/>
          <w:divBdr>
            <w:top w:val="none" w:sz="0" w:space="0" w:color="auto"/>
            <w:left w:val="none" w:sz="0" w:space="0" w:color="auto"/>
            <w:bottom w:val="none" w:sz="0" w:space="0" w:color="auto"/>
            <w:right w:val="none" w:sz="0" w:space="0" w:color="auto"/>
          </w:divBdr>
        </w:div>
        <w:div w:id="146165467">
          <w:marLeft w:val="0"/>
          <w:marRight w:val="0"/>
          <w:marTop w:val="0"/>
          <w:marBottom w:val="0"/>
          <w:divBdr>
            <w:top w:val="none" w:sz="0" w:space="0" w:color="auto"/>
            <w:left w:val="none" w:sz="0" w:space="0" w:color="auto"/>
            <w:bottom w:val="none" w:sz="0" w:space="0" w:color="auto"/>
            <w:right w:val="none" w:sz="0" w:space="0" w:color="auto"/>
          </w:divBdr>
        </w:div>
        <w:div w:id="1311179893">
          <w:marLeft w:val="0"/>
          <w:marRight w:val="0"/>
          <w:marTop w:val="0"/>
          <w:marBottom w:val="0"/>
          <w:divBdr>
            <w:top w:val="none" w:sz="0" w:space="0" w:color="auto"/>
            <w:left w:val="none" w:sz="0" w:space="0" w:color="auto"/>
            <w:bottom w:val="none" w:sz="0" w:space="0" w:color="auto"/>
            <w:right w:val="none" w:sz="0" w:space="0" w:color="auto"/>
          </w:divBdr>
        </w:div>
        <w:div w:id="238486700">
          <w:marLeft w:val="0"/>
          <w:marRight w:val="0"/>
          <w:marTop w:val="0"/>
          <w:marBottom w:val="0"/>
          <w:divBdr>
            <w:top w:val="none" w:sz="0" w:space="0" w:color="auto"/>
            <w:left w:val="none" w:sz="0" w:space="0" w:color="auto"/>
            <w:bottom w:val="none" w:sz="0" w:space="0" w:color="auto"/>
            <w:right w:val="none" w:sz="0" w:space="0" w:color="auto"/>
          </w:divBdr>
        </w:div>
        <w:div w:id="1028987728">
          <w:marLeft w:val="0"/>
          <w:marRight w:val="0"/>
          <w:marTop w:val="0"/>
          <w:marBottom w:val="0"/>
          <w:divBdr>
            <w:top w:val="none" w:sz="0" w:space="0" w:color="auto"/>
            <w:left w:val="none" w:sz="0" w:space="0" w:color="auto"/>
            <w:bottom w:val="none" w:sz="0" w:space="0" w:color="auto"/>
            <w:right w:val="none" w:sz="0" w:space="0" w:color="auto"/>
          </w:divBdr>
        </w:div>
      </w:divsChild>
    </w:div>
    <w:div w:id="1293904673">
      <w:bodyDiv w:val="1"/>
      <w:marLeft w:val="0"/>
      <w:marRight w:val="0"/>
      <w:marTop w:val="0"/>
      <w:marBottom w:val="0"/>
      <w:divBdr>
        <w:top w:val="none" w:sz="0" w:space="0" w:color="auto"/>
        <w:left w:val="none" w:sz="0" w:space="0" w:color="auto"/>
        <w:bottom w:val="none" w:sz="0" w:space="0" w:color="auto"/>
        <w:right w:val="none" w:sz="0" w:space="0" w:color="auto"/>
      </w:divBdr>
    </w:div>
    <w:div w:id="1301766543">
      <w:bodyDiv w:val="1"/>
      <w:marLeft w:val="0"/>
      <w:marRight w:val="0"/>
      <w:marTop w:val="0"/>
      <w:marBottom w:val="0"/>
      <w:divBdr>
        <w:top w:val="none" w:sz="0" w:space="0" w:color="auto"/>
        <w:left w:val="none" w:sz="0" w:space="0" w:color="auto"/>
        <w:bottom w:val="none" w:sz="0" w:space="0" w:color="auto"/>
        <w:right w:val="none" w:sz="0" w:space="0" w:color="auto"/>
      </w:divBdr>
    </w:div>
    <w:div w:id="1303003064">
      <w:bodyDiv w:val="1"/>
      <w:marLeft w:val="0"/>
      <w:marRight w:val="0"/>
      <w:marTop w:val="0"/>
      <w:marBottom w:val="0"/>
      <w:divBdr>
        <w:top w:val="none" w:sz="0" w:space="0" w:color="auto"/>
        <w:left w:val="none" w:sz="0" w:space="0" w:color="auto"/>
        <w:bottom w:val="none" w:sz="0" w:space="0" w:color="auto"/>
        <w:right w:val="none" w:sz="0" w:space="0" w:color="auto"/>
      </w:divBdr>
    </w:div>
    <w:div w:id="1303846781">
      <w:bodyDiv w:val="1"/>
      <w:marLeft w:val="0"/>
      <w:marRight w:val="0"/>
      <w:marTop w:val="0"/>
      <w:marBottom w:val="0"/>
      <w:divBdr>
        <w:top w:val="none" w:sz="0" w:space="0" w:color="auto"/>
        <w:left w:val="none" w:sz="0" w:space="0" w:color="auto"/>
        <w:bottom w:val="none" w:sz="0" w:space="0" w:color="auto"/>
        <w:right w:val="none" w:sz="0" w:space="0" w:color="auto"/>
      </w:divBdr>
    </w:div>
    <w:div w:id="1304769119">
      <w:bodyDiv w:val="1"/>
      <w:marLeft w:val="0"/>
      <w:marRight w:val="0"/>
      <w:marTop w:val="0"/>
      <w:marBottom w:val="0"/>
      <w:divBdr>
        <w:top w:val="none" w:sz="0" w:space="0" w:color="auto"/>
        <w:left w:val="none" w:sz="0" w:space="0" w:color="auto"/>
        <w:bottom w:val="none" w:sz="0" w:space="0" w:color="auto"/>
        <w:right w:val="none" w:sz="0" w:space="0" w:color="auto"/>
      </w:divBdr>
    </w:div>
    <w:div w:id="1305428637">
      <w:bodyDiv w:val="1"/>
      <w:marLeft w:val="0"/>
      <w:marRight w:val="0"/>
      <w:marTop w:val="0"/>
      <w:marBottom w:val="0"/>
      <w:divBdr>
        <w:top w:val="none" w:sz="0" w:space="0" w:color="auto"/>
        <w:left w:val="none" w:sz="0" w:space="0" w:color="auto"/>
        <w:bottom w:val="none" w:sz="0" w:space="0" w:color="auto"/>
        <w:right w:val="none" w:sz="0" w:space="0" w:color="auto"/>
      </w:divBdr>
    </w:div>
    <w:div w:id="1308242420">
      <w:bodyDiv w:val="1"/>
      <w:marLeft w:val="0"/>
      <w:marRight w:val="0"/>
      <w:marTop w:val="0"/>
      <w:marBottom w:val="0"/>
      <w:divBdr>
        <w:top w:val="none" w:sz="0" w:space="0" w:color="auto"/>
        <w:left w:val="none" w:sz="0" w:space="0" w:color="auto"/>
        <w:bottom w:val="none" w:sz="0" w:space="0" w:color="auto"/>
        <w:right w:val="none" w:sz="0" w:space="0" w:color="auto"/>
      </w:divBdr>
    </w:div>
    <w:div w:id="1313439170">
      <w:bodyDiv w:val="1"/>
      <w:marLeft w:val="0"/>
      <w:marRight w:val="0"/>
      <w:marTop w:val="0"/>
      <w:marBottom w:val="0"/>
      <w:divBdr>
        <w:top w:val="none" w:sz="0" w:space="0" w:color="auto"/>
        <w:left w:val="none" w:sz="0" w:space="0" w:color="auto"/>
        <w:bottom w:val="none" w:sz="0" w:space="0" w:color="auto"/>
        <w:right w:val="none" w:sz="0" w:space="0" w:color="auto"/>
      </w:divBdr>
    </w:div>
    <w:div w:id="1325814527">
      <w:bodyDiv w:val="1"/>
      <w:marLeft w:val="0"/>
      <w:marRight w:val="0"/>
      <w:marTop w:val="0"/>
      <w:marBottom w:val="0"/>
      <w:divBdr>
        <w:top w:val="none" w:sz="0" w:space="0" w:color="auto"/>
        <w:left w:val="none" w:sz="0" w:space="0" w:color="auto"/>
        <w:bottom w:val="none" w:sz="0" w:space="0" w:color="auto"/>
        <w:right w:val="none" w:sz="0" w:space="0" w:color="auto"/>
      </w:divBdr>
    </w:div>
    <w:div w:id="1345668471">
      <w:bodyDiv w:val="1"/>
      <w:marLeft w:val="0"/>
      <w:marRight w:val="0"/>
      <w:marTop w:val="0"/>
      <w:marBottom w:val="0"/>
      <w:divBdr>
        <w:top w:val="none" w:sz="0" w:space="0" w:color="auto"/>
        <w:left w:val="none" w:sz="0" w:space="0" w:color="auto"/>
        <w:bottom w:val="none" w:sz="0" w:space="0" w:color="auto"/>
        <w:right w:val="none" w:sz="0" w:space="0" w:color="auto"/>
      </w:divBdr>
    </w:div>
    <w:div w:id="1350058988">
      <w:bodyDiv w:val="1"/>
      <w:marLeft w:val="0"/>
      <w:marRight w:val="0"/>
      <w:marTop w:val="0"/>
      <w:marBottom w:val="0"/>
      <w:divBdr>
        <w:top w:val="none" w:sz="0" w:space="0" w:color="auto"/>
        <w:left w:val="none" w:sz="0" w:space="0" w:color="auto"/>
        <w:bottom w:val="none" w:sz="0" w:space="0" w:color="auto"/>
        <w:right w:val="none" w:sz="0" w:space="0" w:color="auto"/>
      </w:divBdr>
    </w:div>
    <w:div w:id="1361780615">
      <w:bodyDiv w:val="1"/>
      <w:marLeft w:val="0"/>
      <w:marRight w:val="0"/>
      <w:marTop w:val="0"/>
      <w:marBottom w:val="0"/>
      <w:divBdr>
        <w:top w:val="none" w:sz="0" w:space="0" w:color="auto"/>
        <w:left w:val="none" w:sz="0" w:space="0" w:color="auto"/>
        <w:bottom w:val="none" w:sz="0" w:space="0" w:color="auto"/>
        <w:right w:val="none" w:sz="0" w:space="0" w:color="auto"/>
      </w:divBdr>
    </w:div>
    <w:div w:id="1373339427">
      <w:bodyDiv w:val="1"/>
      <w:marLeft w:val="0"/>
      <w:marRight w:val="0"/>
      <w:marTop w:val="0"/>
      <w:marBottom w:val="0"/>
      <w:divBdr>
        <w:top w:val="none" w:sz="0" w:space="0" w:color="auto"/>
        <w:left w:val="none" w:sz="0" w:space="0" w:color="auto"/>
        <w:bottom w:val="none" w:sz="0" w:space="0" w:color="auto"/>
        <w:right w:val="none" w:sz="0" w:space="0" w:color="auto"/>
      </w:divBdr>
    </w:div>
    <w:div w:id="1375885217">
      <w:bodyDiv w:val="1"/>
      <w:marLeft w:val="0"/>
      <w:marRight w:val="0"/>
      <w:marTop w:val="0"/>
      <w:marBottom w:val="0"/>
      <w:divBdr>
        <w:top w:val="none" w:sz="0" w:space="0" w:color="auto"/>
        <w:left w:val="none" w:sz="0" w:space="0" w:color="auto"/>
        <w:bottom w:val="none" w:sz="0" w:space="0" w:color="auto"/>
        <w:right w:val="none" w:sz="0" w:space="0" w:color="auto"/>
      </w:divBdr>
    </w:div>
    <w:div w:id="1376933380">
      <w:bodyDiv w:val="1"/>
      <w:marLeft w:val="0"/>
      <w:marRight w:val="0"/>
      <w:marTop w:val="0"/>
      <w:marBottom w:val="0"/>
      <w:divBdr>
        <w:top w:val="none" w:sz="0" w:space="0" w:color="auto"/>
        <w:left w:val="none" w:sz="0" w:space="0" w:color="auto"/>
        <w:bottom w:val="none" w:sz="0" w:space="0" w:color="auto"/>
        <w:right w:val="none" w:sz="0" w:space="0" w:color="auto"/>
      </w:divBdr>
    </w:div>
    <w:div w:id="1377505119">
      <w:bodyDiv w:val="1"/>
      <w:marLeft w:val="0"/>
      <w:marRight w:val="0"/>
      <w:marTop w:val="0"/>
      <w:marBottom w:val="0"/>
      <w:divBdr>
        <w:top w:val="none" w:sz="0" w:space="0" w:color="auto"/>
        <w:left w:val="none" w:sz="0" w:space="0" w:color="auto"/>
        <w:bottom w:val="none" w:sz="0" w:space="0" w:color="auto"/>
        <w:right w:val="none" w:sz="0" w:space="0" w:color="auto"/>
      </w:divBdr>
    </w:div>
    <w:div w:id="1392466354">
      <w:bodyDiv w:val="1"/>
      <w:marLeft w:val="0"/>
      <w:marRight w:val="0"/>
      <w:marTop w:val="0"/>
      <w:marBottom w:val="0"/>
      <w:divBdr>
        <w:top w:val="none" w:sz="0" w:space="0" w:color="auto"/>
        <w:left w:val="none" w:sz="0" w:space="0" w:color="auto"/>
        <w:bottom w:val="none" w:sz="0" w:space="0" w:color="auto"/>
        <w:right w:val="none" w:sz="0" w:space="0" w:color="auto"/>
      </w:divBdr>
    </w:div>
    <w:div w:id="1395620628">
      <w:bodyDiv w:val="1"/>
      <w:marLeft w:val="0"/>
      <w:marRight w:val="0"/>
      <w:marTop w:val="0"/>
      <w:marBottom w:val="0"/>
      <w:divBdr>
        <w:top w:val="none" w:sz="0" w:space="0" w:color="auto"/>
        <w:left w:val="none" w:sz="0" w:space="0" w:color="auto"/>
        <w:bottom w:val="none" w:sz="0" w:space="0" w:color="auto"/>
        <w:right w:val="none" w:sz="0" w:space="0" w:color="auto"/>
      </w:divBdr>
    </w:div>
    <w:div w:id="1403142442">
      <w:bodyDiv w:val="1"/>
      <w:marLeft w:val="0"/>
      <w:marRight w:val="0"/>
      <w:marTop w:val="0"/>
      <w:marBottom w:val="0"/>
      <w:divBdr>
        <w:top w:val="none" w:sz="0" w:space="0" w:color="auto"/>
        <w:left w:val="none" w:sz="0" w:space="0" w:color="auto"/>
        <w:bottom w:val="none" w:sz="0" w:space="0" w:color="auto"/>
        <w:right w:val="none" w:sz="0" w:space="0" w:color="auto"/>
      </w:divBdr>
    </w:div>
    <w:div w:id="1407266550">
      <w:bodyDiv w:val="1"/>
      <w:marLeft w:val="0"/>
      <w:marRight w:val="0"/>
      <w:marTop w:val="0"/>
      <w:marBottom w:val="0"/>
      <w:divBdr>
        <w:top w:val="none" w:sz="0" w:space="0" w:color="auto"/>
        <w:left w:val="none" w:sz="0" w:space="0" w:color="auto"/>
        <w:bottom w:val="none" w:sz="0" w:space="0" w:color="auto"/>
        <w:right w:val="none" w:sz="0" w:space="0" w:color="auto"/>
      </w:divBdr>
    </w:div>
    <w:div w:id="1409767302">
      <w:bodyDiv w:val="1"/>
      <w:marLeft w:val="0"/>
      <w:marRight w:val="0"/>
      <w:marTop w:val="0"/>
      <w:marBottom w:val="0"/>
      <w:divBdr>
        <w:top w:val="none" w:sz="0" w:space="0" w:color="auto"/>
        <w:left w:val="none" w:sz="0" w:space="0" w:color="auto"/>
        <w:bottom w:val="none" w:sz="0" w:space="0" w:color="auto"/>
        <w:right w:val="none" w:sz="0" w:space="0" w:color="auto"/>
      </w:divBdr>
    </w:div>
    <w:div w:id="1431388543">
      <w:bodyDiv w:val="1"/>
      <w:marLeft w:val="0"/>
      <w:marRight w:val="0"/>
      <w:marTop w:val="0"/>
      <w:marBottom w:val="0"/>
      <w:divBdr>
        <w:top w:val="none" w:sz="0" w:space="0" w:color="auto"/>
        <w:left w:val="none" w:sz="0" w:space="0" w:color="auto"/>
        <w:bottom w:val="none" w:sz="0" w:space="0" w:color="auto"/>
        <w:right w:val="none" w:sz="0" w:space="0" w:color="auto"/>
      </w:divBdr>
    </w:div>
    <w:div w:id="1440568300">
      <w:bodyDiv w:val="1"/>
      <w:marLeft w:val="0"/>
      <w:marRight w:val="0"/>
      <w:marTop w:val="0"/>
      <w:marBottom w:val="0"/>
      <w:divBdr>
        <w:top w:val="none" w:sz="0" w:space="0" w:color="auto"/>
        <w:left w:val="none" w:sz="0" w:space="0" w:color="auto"/>
        <w:bottom w:val="none" w:sz="0" w:space="0" w:color="auto"/>
        <w:right w:val="none" w:sz="0" w:space="0" w:color="auto"/>
      </w:divBdr>
    </w:div>
    <w:div w:id="1474519720">
      <w:bodyDiv w:val="1"/>
      <w:marLeft w:val="0"/>
      <w:marRight w:val="0"/>
      <w:marTop w:val="0"/>
      <w:marBottom w:val="0"/>
      <w:divBdr>
        <w:top w:val="none" w:sz="0" w:space="0" w:color="auto"/>
        <w:left w:val="none" w:sz="0" w:space="0" w:color="auto"/>
        <w:bottom w:val="none" w:sz="0" w:space="0" w:color="auto"/>
        <w:right w:val="none" w:sz="0" w:space="0" w:color="auto"/>
      </w:divBdr>
    </w:div>
    <w:div w:id="1477994197">
      <w:bodyDiv w:val="1"/>
      <w:marLeft w:val="0"/>
      <w:marRight w:val="0"/>
      <w:marTop w:val="0"/>
      <w:marBottom w:val="0"/>
      <w:divBdr>
        <w:top w:val="none" w:sz="0" w:space="0" w:color="auto"/>
        <w:left w:val="none" w:sz="0" w:space="0" w:color="auto"/>
        <w:bottom w:val="none" w:sz="0" w:space="0" w:color="auto"/>
        <w:right w:val="none" w:sz="0" w:space="0" w:color="auto"/>
      </w:divBdr>
    </w:div>
    <w:div w:id="1508329215">
      <w:bodyDiv w:val="1"/>
      <w:marLeft w:val="0"/>
      <w:marRight w:val="0"/>
      <w:marTop w:val="0"/>
      <w:marBottom w:val="0"/>
      <w:divBdr>
        <w:top w:val="none" w:sz="0" w:space="0" w:color="auto"/>
        <w:left w:val="none" w:sz="0" w:space="0" w:color="auto"/>
        <w:bottom w:val="none" w:sz="0" w:space="0" w:color="auto"/>
        <w:right w:val="none" w:sz="0" w:space="0" w:color="auto"/>
      </w:divBdr>
    </w:div>
    <w:div w:id="1511292112">
      <w:bodyDiv w:val="1"/>
      <w:marLeft w:val="0"/>
      <w:marRight w:val="0"/>
      <w:marTop w:val="0"/>
      <w:marBottom w:val="0"/>
      <w:divBdr>
        <w:top w:val="none" w:sz="0" w:space="0" w:color="auto"/>
        <w:left w:val="none" w:sz="0" w:space="0" w:color="auto"/>
        <w:bottom w:val="none" w:sz="0" w:space="0" w:color="auto"/>
        <w:right w:val="none" w:sz="0" w:space="0" w:color="auto"/>
      </w:divBdr>
    </w:div>
    <w:div w:id="1537808916">
      <w:bodyDiv w:val="1"/>
      <w:marLeft w:val="0"/>
      <w:marRight w:val="0"/>
      <w:marTop w:val="0"/>
      <w:marBottom w:val="0"/>
      <w:divBdr>
        <w:top w:val="none" w:sz="0" w:space="0" w:color="auto"/>
        <w:left w:val="none" w:sz="0" w:space="0" w:color="auto"/>
        <w:bottom w:val="none" w:sz="0" w:space="0" w:color="auto"/>
        <w:right w:val="none" w:sz="0" w:space="0" w:color="auto"/>
      </w:divBdr>
    </w:div>
    <w:div w:id="1538544572">
      <w:bodyDiv w:val="1"/>
      <w:marLeft w:val="0"/>
      <w:marRight w:val="0"/>
      <w:marTop w:val="0"/>
      <w:marBottom w:val="0"/>
      <w:divBdr>
        <w:top w:val="none" w:sz="0" w:space="0" w:color="auto"/>
        <w:left w:val="none" w:sz="0" w:space="0" w:color="auto"/>
        <w:bottom w:val="none" w:sz="0" w:space="0" w:color="auto"/>
        <w:right w:val="none" w:sz="0" w:space="0" w:color="auto"/>
      </w:divBdr>
    </w:div>
    <w:div w:id="1538931875">
      <w:bodyDiv w:val="1"/>
      <w:marLeft w:val="0"/>
      <w:marRight w:val="0"/>
      <w:marTop w:val="0"/>
      <w:marBottom w:val="0"/>
      <w:divBdr>
        <w:top w:val="none" w:sz="0" w:space="0" w:color="auto"/>
        <w:left w:val="none" w:sz="0" w:space="0" w:color="auto"/>
        <w:bottom w:val="none" w:sz="0" w:space="0" w:color="auto"/>
        <w:right w:val="none" w:sz="0" w:space="0" w:color="auto"/>
      </w:divBdr>
    </w:div>
    <w:div w:id="1542787690">
      <w:bodyDiv w:val="1"/>
      <w:marLeft w:val="0"/>
      <w:marRight w:val="0"/>
      <w:marTop w:val="0"/>
      <w:marBottom w:val="0"/>
      <w:divBdr>
        <w:top w:val="none" w:sz="0" w:space="0" w:color="auto"/>
        <w:left w:val="none" w:sz="0" w:space="0" w:color="auto"/>
        <w:bottom w:val="none" w:sz="0" w:space="0" w:color="auto"/>
        <w:right w:val="none" w:sz="0" w:space="0" w:color="auto"/>
      </w:divBdr>
    </w:div>
    <w:div w:id="1547796253">
      <w:bodyDiv w:val="1"/>
      <w:marLeft w:val="0"/>
      <w:marRight w:val="0"/>
      <w:marTop w:val="0"/>
      <w:marBottom w:val="0"/>
      <w:divBdr>
        <w:top w:val="none" w:sz="0" w:space="0" w:color="auto"/>
        <w:left w:val="none" w:sz="0" w:space="0" w:color="auto"/>
        <w:bottom w:val="none" w:sz="0" w:space="0" w:color="auto"/>
        <w:right w:val="none" w:sz="0" w:space="0" w:color="auto"/>
      </w:divBdr>
    </w:div>
    <w:div w:id="1551186098">
      <w:bodyDiv w:val="1"/>
      <w:marLeft w:val="0"/>
      <w:marRight w:val="0"/>
      <w:marTop w:val="0"/>
      <w:marBottom w:val="0"/>
      <w:divBdr>
        <w:top w:val="none" w:sz="0" w:space="0" w:color="auto"/>
        <w:left w:val="none" w:sz="0" w:space="0" w:color="auto"/>
        <w:bottom w:val="none" w:sz="0" w:space="0" w:color="auto"/>
        <w:right w:val="none" w:sz="0" w:space="0" w:color="auto"/>
      </w:divBdr>
    </w:div>
    <w:div w:id="1565330920">
      <w:bodyDiv w:val="1"/>
      <w:marLeft w:val="0"/>
      <w:marRight w:val="0"/>
      <w:marTop w:val="0"/>
      <w:marBottom w:val="0"/>
      <w:divBdr>
        <w:top w:val="none" w:sz="0" w:space="0" w:color="auto"/>
        <w:left w:val="none" w:sz="0" w:space="0" w:color="auto"/>
        <w:bottom w:val="none" w:sz="0" w:space="0" w:color="auto"/>
        <w:right w:val="none" w:sz="0" w:space="0" w:color="auto"/>
      </w:divBdr>
    </w:div>
    <w:div w:id="1576163352">
      <w:bodyDiv w:val="1"/>
      <w:marLeft w:val="0"/>
      <w:marRight w:val="0"/>
      <w:marTop w:val="0"/>
      <w:marBottom w:val="0"/>
      <w:divBdr>
        <w:top w:val="none" w:sz="0" w:space="0" w:color="auto"/>
        <w:left w:val="none" w:sz="0" w:space="0" w:color="auto"/>
        <w:bottom w:val="none" w:sz="0" w:space="0" w:color="auto"/>
        <w:right w:val="none" w:sz="0" w:space="0" w:color="auto"/>
      </w:divBdr>
    </w:div>
    <w:div w:id="1576545772">
      <w:bodyDiv w:val="1"/>
      <w:marLeft w:val="0"/>
      <w:marRight w:val="0"/>
      <w:marTop w:val="0"/>
      <w:marBottom w:val="0"/>
      <w:divBdr>
        <w:top w:val="none" w:sz="0" w:space="0" w:color="auto"/>
        <w:left w:val="none" w:sz="0" w:space="0" w:color="auto"/>
        <w:bottom w:val="none" w:sz="0" w:space="0" w:color="auto"/>
        <w:right w:val="none" w:sz="0" w:space="0" w:color="auto"/>
      </w:divBdr>
    </w:div>
    <w:div w:id="1578175885">
      <w:bodyDiv w:val="1"/>
      <w:marLeft w:val="0"/>
      <w:marRight w:val="0"/>
      <w:marTop w:val="0"/>
      <w:marBottom w:val="0"/>
      <w:divBdr>
        <w:top w:val="none" w:sz="0" w:space="0" w:color="auto"/>
        <w:left w:val="none" w:sz="0" w:space="0" w:color="auto"/>
        <w:bottom w:val="none" w:sz="0" w:space="0" w:color="auto"/>
        <w:right w:val="none" w:sz="0" w:space="0" w:color="auto"/>
      </w:divBdr>
    </w:div>
    <w:div w:id="1592004927">
      <w:bodyDiv w:val="1"/>
      <w:marLeft w:val="0"/>
      <w:marRight w:val="0"/>
      <w:marTop w:val="0"/>
      <w:marBottom w:val="0"/>
      <w:divBdr>
        <w:top w:val="none" w:sz="0" w:space="0" w:color="auto"/>
        <w:left w:val="none" w:sz="0" w:space="0" w:color="auto"/>
        <w:bottom w:val="none" w:sz="0" w:space="0" w:color="auto"/>
        <w:right w:val="none" w:sz="0" w:space="0" w:color="auto"/>
      </w:divBdr>
    </w:div>
    <w:div w:id="1600068221">
      <w:bodyDiv w:val="1"/>
      <w:marLeft w:val="0"/>
      <w:marRight w:val="0"/>
      <w:marTop w:val="0"/>
      <w:marBottom w:val="0"/>
      <w:divBdr>
        <w:top w:val="none" w:sz="0" w:space="0" w:color="auto"/>
        <w:left w:val="none" w:sz="0" w:space="0" w:color="auto"/>
        <w:bottom w:val="none" w:sz="0" w:space="0" w:color="auto"/>
        <w:right w:val="none" w:sz="0" w:space="0" w:color="auto"/>
      </w:divBdr>
    </w:div>
    <w:div w:id="1620575006">
      <w:bodyDiv w:val="1"/>
      <w:marLeft w:val="0"/>
      <w:marRight w:val="0"/>
      <w:marTop w:val="0"/>
      <w:marBottom w:val="0"/>
      <w:divBdr>
        <w:top w:val="none" w:sz="0" w:space="0" w:color="auto"/>
        <w:left w:val="none" w:sz="0" w:space="0" w:color="auto"/>
        <w:bottom w:val="none" w:sz="0" w:space="0" w:color="auto"/>
        <w:right w:val="none" w:sz="0" w:space="0" w:color="auto"/>
      </w:divBdr>
    </w:div>
    <w:div w:id="1630091247">
      <w:bodyDiv w:val="1"/>
      <w:marLeft w:val="0"/>
      <w:marRight w:val="0"/>
      <w:marTop w:val="0"/>
      <w:marBottom w:val="0"/>
      <w:divBdr>
        <w:top w:val="none" w:sz="0" w:space="0" w:color="auto"/>
        <w:left w:val="none" w:sz="0" w:space="0" w:color="auto"/>
        <w:bottom w:val="none" w:sz="0" w:space="0" w:color="auto"/>
        <w:right w:val="none" w:sz="0" w:space="0" w:color="auto"/>
      </w:divBdr>
    </w:div>
    <w:div w:id="1646740725">
      <w:bodyDiv w:val="1"/>
      <w:marLeft w:val="0"/>
      <w:marRight w:val="0"/>
      <w:marTop w:val="0"/>
      <w:marBottom w:val="0"/>
      <w:divBdr>
        <w:top w:val="none" w:sz="0" w:space="0" w:color="auto"/>
        <w:left w:val="none" w:sz="0" w:space="0" w:color="auto"/>
        <w:bottom w:val="none" w:sz="0" w:space="0" w:color="auto"/>
        <w:right w:val="none" w:sz="0" w:space="0" w:color="auto"/>
      </w:divBdr>
    </w:div>
    <w:div w:id="1649628578">
      <w:bodyDiv w:val="1"/>
      <w:marLeft w:val="0"/>
      <w:marRight w:val="0"/>
      <w:marTop w:val="0"/>
      <w:marBottom w:val="0"/>
      <w:divBdr>
        <w:top w:val="none" w:sz="0" w:space="0" w:color="auto"/>
        <w:left w:val="none" w:sz="0" w:space="0" w:color="auto"/>
        <w:bottom w:val="none" w:sz="0" w:space="0" w:color="auto"/>
        <w:right w:val="none" w:sz="0" w:space="0" w:color="auto"/>
      </w:divBdr>
    </w:div>
    <w:div w:id="1650330869">
      <w:bodyDiv w:val="1"/>
      <w:marLeft w:val="0"/>
      <w:marRight w:val="0"/>
      <w:marTop w:val="0"/>
      <w:marBottom w:val="0"/>
      <w:divBdr>
        <w:top w:val="none" w:sz="0" w:space="0" w:color="auto"/>
        <w:left w:val="none" w:sz="0" w:space="0" w:color="auto"/>
        <w:bottom w:val="none" w:sz="0" w:space="0" w:color="auto"/>
        <w:right w:val="none" w:sz="0" w:space="0" w:color="auto"/>
      </w:divBdr>
    </w:div>
    <w:div w:id="1653867278">
      <w:bodyDiv w:val="1"/>
      <w:marLeft w:val="0"/>
      <w:marRight w:val="0"/>
      <w:marTop w:val="0"/>
      <w:marBottom w:val="0"/>
      <w:divBdr>
        <w:top w:val="none" w:sz="0" w:space="0" w:color="auto"/>
        <w:left w:val="none" w:sz="0" w:space="0" w:color="auto"/>
        <w:bottom w:val="none" w:sz="0" w:space="0" w:color="auto"/>
        <w:right w:val="none" w:sz="0" w:space="0" w:color="auto"/>
      </w:divBdr>
    </w:div>
    <w:div w:id="1658150088">
      <w:bodyDiv w:val="1"/>
      <w:marLeft w:val="0"/>
      <w:marRight w:val="0"/>
      <w:marTop w:val="0"/>
      <w:marBottom w:val="0"/>
      <w:divBdr>
        <w:top w:val="none" w:sz="0" w:space="0" w:color="auto"/>
        <w:left w:val="none" w:sz="0" w:space="0" w:color="auto"/>
        <w:bottom w:val="none" w:sz="0" w:space="0" w:color="auto"/>
        <w:right w:val="none" w:sz="0" w:space="0" w:color="auto"/>
      </w:divBdr>
    </w:div>
    <w:div w:id="1664620332">
      <w:bodyDiv w:val="1"/>
      <w:marLeft w:val="0"/>
      <w:marRight w:val="0"/>
      <w:marTop w:val="0"/>
      <w:marBottom w:val="0"/>
      <w:divBdr>
        <w:top w:val="none" w:sz="0" w:space="0" w:color="auto"/>
        <w:left w:val="none" w:sz="0" w:space="0" w:color="auto"/>
        <w:bottom w:val="none" w:sz="0" w:space="0" w:color="auto"/>
        <w:right w:val="none" w:sz="0" w:space="0" w:color="auto"/>
      </w:divBdr>
    </w:div>
    <w:div w:id="1672444302">
      <w:bodyDiv w:val="1"/>
      <w:marLeft w:val="0"/>
      <w:marRight w:val="0"/>
      <w:marTop w:val="0"/>
      <w:marBottom w:val="0"/>
      <w:divBdr>
        <w:top w:val="none" w:sz="0" w:space="0" w:color="auto"/>
        <w:left w:val="none" w:sz="0" w:space="0" w:color="auto"/>
        <w:bottom w:val="none" w:sz="0" w:space="0" w:color="auto"/>
        <w:right w:val="none" w:sz="0" w:space="0" w:color="auto"/>
      </w:divBdr>
    </w:div>
    <w:div w:id="1680933638">
      <w:bodyDiv w:val="1"/>
      <w:marLeft w:val="0"/>
      <w:marRight w:val="0"/>
      <w:marTop w:val="0"/>
      <w:marBottom w:val="0"/>
      <w:divBdr>
        <w:top w:val="none" w:sz="0" w:space="0" w:color="auto"/>
        <w:left w:val="none" w:sz="0" w:space="0" w:color="auto"/>
        <w:bottom w:val="none" w:sz="0" w:space="0" w:color="auto"/>
        <w:right w:val="none" w:sz="0" w:space="0" w:color="auto"/>
      </w:divBdr>
    </w:div>
    <w:div w:id="1731686480">
      <w:bodyDiv w:val="1"/>
      <w:marLeft w:val="0"/>
      <w:marRight w:val="0"/>
      <w:marTop w:val="0"/>
      <w:marBottom w:val="0"/>
      <w:divBdr>
        <w:top w:val="none" w:sz="0" w:space="0" w:color="auto"/>
        <w:left w:val="none" w:sz="0" w:space="0" w:color="auto"/>
        <w:bottom w:val="none" w:sz="0" w:space="0" w:color="auto"/>
        <w:right w:val="none" w:sz="0" w:space="0" w:color="auto"/>
      </w:divBdr>
    </w:div>
    <w:div w:id="1732727182">
      <w:bodyDiv w:val="1"/>
      <w:marLeft w:val="0"/>
      <w:marRight w:val="0"/>
      <w:marTop w:val="0"/>
      <w:marBottom w:val="0"/>
      <w:divBdr>
        <w:top w:val="none" w:sz="0" w:space="0" w:color="auto"/>
        <w:left w:val="none" w:sz="0" w:space="0" w:color="auto"/>
        <w:bottom w:val="none" w:sz="0" w:space="0" w:color="auto"/>
        <w:right w:val="none" w:sz="0" w:space="0" w:color="auto"/>
      </w:divBdr>
      <w:divsChild>
        <w:div w:id="1641112238">
          <w:marLeft w:val="0"/>
          <w:marRight w:val="0"/>
          <w:marTop w:val="105"/>
          <w:marBottom w:val="105"/>
          <w:divBdr>
            <w:top w:val="none" w:sz="0" w:space="0" w:color="auto"/>
            <w:left w:val="none" w:sz="0" w:space="0" w:color="auto"/>
            <w:bottom w:val="none" w:sz="0" w:space="0" w:color="auto"/>
            <w:right w:val="none" w:sz="0" w:space="0" w:color="auto"/>
          </w:divBdr>
        </w:div>
        <w:div w:id="2103379028">
          <w:marLeft w:val="0"/>
          <w:marRight w:val="0"/>
          <w:marTop w:val="105"/>
          <w:marBottom w:val="105"/>
          <w:divBdr>
            <w:top w:val="none" w:sz="0" w:space="0" w:color="auto"/>
            <w:left w:val="none" w:sz="0" w:space="0" w:color="auto"/>
            <w:bottom w:val="none" w:sz="0" w:space="0" w:color="auto"/>
            <w:right w:val="none" w:sz="0" w:space="0" w:color="auto"/>
          </w:divBdr>
        </w:div>
        <w:div w:id="662851021">
          <w:marLeft w:val="0"/>
          <w:marRight w:val="0"/>
          <w:marTop w:val="105"/>
          <w:marBottom w:val="105"/>
          <w:divBdr>
            <w:top w:val="none" w:sz="0" w:space="0" w:color="auto"/>
            <w:left w:val="none" w:sz="0" w:space="0" w:color="auto"/>
            <w:bottom w:val="none" w:sz="0" w:space="0" w:color="auto"/>
            <w:right w:val="none" w:sz="0" w:space="0" w:color="auto"/>
          </w:divBdr>
        </w:div>
        <w:div w:id="355545137">
          <w:marLeft w:val="0"/>
          <w:marRight w:val="0"/>
          <w:marTop w:val="105"/>
          <w:marBottom w:val="105"/>
          <w:divBdr>
            <w:top w:val="none" w:sz="0" w:space="0" w:color="auto"/>
            <w:left w:val="none" w:sz="0" w:space="0" w:color="auto"/>
            <w:bottom w:val="none" w:sz="0" w:space="0" w:color="auto"/>
            <w:right w:val="none" w:sz="0" w:space="0" w:color="auto"/>
          </w:divBdr>
        </w:div>
        <w:div w:id="313067115">
          <w:marLeft w:val="0"/>
          <w:marRight w:val="0"/>
          <w:marTop w:val="105"/>
          <w:marBottom w:val="105"/>
          <w:divBdr>
            <w:top w:val="none" w:sz="0" w:space="0" w:color="auto"/>
            <w:left w:val="none" w:sz="0" w:space="0" w:color="auto"/>
            <w:bottom w:val="none" w:sz="0" w:space="0" w:color="auto"/>
            <w:right w:val="none" w:sz="0" w:space="0" w:color="auto"/>
          </w:divBdr>
        </w:div>
        <w:div w:id="622535483">
          <w:marLeft w:val="0"/>
          <w:marRight w:val="0"/>
          <w:marTop w:val="105"/>
          <w:marBottom w:val="105"/>
          <w:divBdr>
            <w:top w:val="none" w:sz="0" w:space="0" w:color="auto"/>
            <w:left w:val="none" w:sz="0" w:space="0" w:color="auto"/>
            <w:bottom w:val="none" w:sz="0" w:space="0" w:color="auto"/>
            <w:right w:val="none" w:sz="0" w:space="0" w:color="auto"/>
          </w:divBdr>
        </w:div>
        <w:div w:id="857696779">
          <w:marLeft w:val="0"/>
          <w:marRight w:val="0"/>
          <w:marTop w:val="105"/>
          <w:marBottom w:val="105"/>
          <w:divBdr>
            <w:top w:val="none" w:sz="0" w:space="0" w:color="auto"/>
            <w:left w:val="none" w:sz="0" w:space="0" w:color="auto"/>
            <w:bottom w:val="none" w:sz="0" w:space="0" w:color="auto"/>
            <w:right w:val="none" w:sz="0" w:space="0" w:color="auto"/>
          </w:divBdr>
        </w:div>
        <w:div w:id="169763289">
          <w:marLeft w:val="0"/>
          <w:marRight w:val="0"/>
          <w:marTop w:val="105"/>
          <w:marBottom w:val="105"/>
          <w:divBdr>
            <w:top w:val="none" w:sz="0" w:space="0" w:color="auto"/>
            <w:left w:val="none" w:sz="0" w:space="0" w:color="auto"/>
            <w:bottom w:val="none" w:sz="0" w:space="0" w:color="auto"/>
            <w:right w:val="none" w:sz="0" w:space="0" w:color="auto"/>
          </w:divBdr>
        </w:div>
        <w:div w:id="1176731132">
          <w:marLeft w:val="0"/>
          <w:marRight w:val="0"/>
          <w:marTop w:val="105"/>
          <w:marBottom w:val="105"/>
          <w:divBdr>
            <w:top w:val="none" w:sz="0" w:space="0" w:color="auto"/>
            <w:left w:val="none" w:sz="0" w:space="0" w:color="auto"/>
            <w:bottom w:val="none" w:sz="0" w:space="0" w:color="auto"/>
            <w:right w:val="none" w:sz="0" w:space="0" w:color="auto"/>
          </w:divBdr>
        </w:div>
        <w:div w:id="1588732591">
          <w:marLeft w:val="0"/>
          <w:marRight w:val="0"/>
          <w:marTop w:val="105"/>
          <w:marBottom w:val="105"/>
          <w:divBdr>
            <w:top w:val="none" w:sz="0" w:space="0" w:color="auto"/>
            <w:left w:val="none" w:sz="0" w:space="0" w:color="auto"/>
            <w:bottom w:val="none" w:sz="0" w:space="0" w:color="auto"/>
            <w:right w:val="none" w:sz="0" w:space="0" w:color="auto"/>
          </w:divBdr>
        </w:div>
        <w:div w:id="555973484">
          <w:marLeft w:val="0"/>
          <w:marRight w:val="0"/>
          <w:marTop w:val="105"/>
          <w:marBottom w:val="105"/>
          <w:divBdr>
            <w:top w:val="none" w:sz="0" w:space="0" w:color="auto"/>
            <w:left w:val="none" w:sz="0" w:space="0" w:color="auto"/>
            <w:bottom w:val="none" w:sz="0" w:space="0" w:color="auto"/>
            <w:right w:val="none" w:sz="0" w:space="0" w:color="auto"/>
          </w:divBdr>
        </w:div>
        <w:div w:id="1051541142">
          <w:marLeft w:val="0"/>
          <w:marRight w:val="0"/>
          <w:marTop w:val="105"/>
          <w:marBottom w:val="105"/>
          <w:divBdr>
            <w:top w:val="none" w:sz="0" w:space="0" w:color="auto"/>
            <w:left w:val="none" w:sz="0" w:space="0" w:color="auto"/>
            <w:bottom w:val="none" w:sz="0" w:space="0" w:color="auto"/>
            <w:right w:val="none" w:sz="0" w:space="0" w:color="auto"/>
          </w:divBdr>
        </w:div>
        <w:div w:id="574509801">
          <w:marLeft w:val="0"/>
          <w:marRight w:val="0"/>
          <w:marTop w:val="105"/>
          <w:marBottom w:val="105"/>
          <w:divBdr>
            <w:top w:val="none" w:sz="0" w:space="0" w:color="auto"/>
            <w:left w:val="none" w:sz="0" w:space="0" w:color="auto"/>
            <w:bottom w:val="none" w:sz="0" w:space="0" w:color="auto"/>
            <w:right w:val="none" w:sz="0" w:space="0" w:color="auto"/>
          </w:divBdr>
        </w:div>
        <w:div w:id="107623681">
          <w:marLeft w:val="0"/>
          <w:marRight w:val="0"/>
          <w:marTop w:val="105"/>
          <w:marBottom w:val="105"/>
          <w:divBdr>
            <w:top w:val="none" w:sz="0" w:space="0" w:color="auto"/>
            <w:left w:val="none" w:sz="0" w:space="0" w:color="auto"/>
            <w:bottom w:val="none" w:sz="0" w:space="0" w:color="auto"/>
            <w:right w:val="none" w:sz="0" w:space="0" w:color="auto"/>
          </w:divBdr>
        </w:div>
        <w:div w:id="213200730">
          <w:marLeft w:val="0"/>
          <w:marRight w:val="0"/>
          <w:marTop w:val="105"/>
          <w:marBottom w:val="105"/>
          <w:divBdr>
            <w:top w:val="none" w:sz="0" w:space="0" w:color="auto"/>
            <w:left w:val="none" w:sz="0" w:space="0" w:color="auto"/>
            <w:bottom w:val="none" w:sz="0" w:space="0" w:color="auto"/>
            <w:right w:val="none" w:sz="0" w:space="0" w:color="auto"/>
          </w:divBdr>
        </w:div>
        <w:div w:id="1552964508">
          <w:marLeft w:val="0"/>
          <w:marRight w:val="0"/>
          <w:marTop w:val="105"/>
          <w:marBottom w:val="105"/>
          <w:divBdr>
            <w:top w:val="none" w:sz="0" w:space="0" w:color="auto"/>
            <w:left w:val="none" w:sz="0" w:space="0" w:color="auto"/>
            <w:bottom w:val="none" w:sz="0" w:space="0" w:color="auto"/>
            <w:right w:val="none" w:sz="0" w:space="0" w:color="auto"/>
          </w:divBdr>
        </w:div>
        <w:div w:id="374501334">
          <w:marLeft w:val="0"/>
          <w:marRight w:val="0"/>
          <w:marTop w:val="105"/>
          <w:marBottom w:val="105"/>
          <w:divBdr>
            <w:top w:val="none" w:sz="0" w:space="0" w:color="auto"/>
            <w:left w:val="none" w:sz="0" w:space="0" w:color="auto"/>
            <w:bottom w:val="none" w:sz="0" w:space="0" w:color="auto"/>
            <w:right w:val="none" w:sz="0" w:space="0" w:color="auto"/>
          </w:divBdr>
        </w:div>
        <w:div w:id="2122409483">
          <w:marLeft w:val="0"/>
          <w:marRight w:val="0"/>
          <w:marTop w:val="105"/>
          <w:marBottom w:val="105"/>
          <w:divBdr>
            <w:top w:val="none" w:sz="0" w:space="0" w:color="auto"/>
            <w:left w:val="none" w:sz="0" w:space="0" w:color="auto"/>
            <w:bottom w:val="none" w:sz="0" w:space="0" w:color="auto"/>
            <w:right w:val="none" w:sz="0" w:space="0" w:color="auto"/>
          </w:divBdr>
        </w:div>
        <w:div w:id="532497006">
          <w:marLeft w:val="0"/>
          <w:marRight w:val="0"/>
          <w:marTop w:val="105"/>
          <w:marBottom w:val="105"/>
          <w:divBdr>
            <w:top w:val="none" w:sz="0" w:space="0" w:color="auto"/>
            <w:left w:val="none" w:sz="0" w:space="0" w:color="auto"/>
            <w:bottom w:val="none" w:sz="0" w:space="0" w:color="auto"/>
            <w:right w:val="none" w:sz="0" w:space="0" w:color="auto"/>
          </w:divBdr>
        </w:div>
        <w:div w:id="888957093">
          <w:marLeft w:val="0"/>
          <w:marRight w:val="0"/>
          <w:marTop w:val="105"/>
          <w:marBottom w:val="105"/>
          <w:divBdr>
            <w:top w:val="none" w:sz="0" w:space="0" w:color="auto"/>
            <w:left w:val="none" w:sz="0" w:space="0" w:color="auto"/>
            <w:bottom w:val="none" w:sz="0" w:space="0" w:color="auto"/>
            <w:right w:val="none" w:sz="0" w:space="0" w:color="auto"/>
          </w:divBdr>
        </w:div>
        <w:div w:id="1955748525">
          <w:marLeft w:val="0"/>
          <w:marRight w:val="0"/>
          <w:marTop w:val="105"/>
          <w:marBottom w:val="105"/>
          <w:divBdr>
            <w:top w:val="none" w:sz="0" w:space="0" w:color="auto"/>
            <w:left w:val="none" w:sz="0" w:space="0" w:color="auto"/>
            <w:bottom w:val="none" w:sz="0" w:space="0" w:color="auto"/>
            <w:right w:val="none" w:sz="0" w:space="0" w:color="auto"/>
          </w:divBdr>
        </w:div>
        <w:div w:id="812285916">
          <w:marLeft w:val="0"/>
          <w:marRight w:val="0"/>
          <w:marTop w:val="105"/>
          <w:marBottom w:val="105"/>
          <w:divBdr>
            <w:top w:val="none" w:sz="0" w:space="0" w:color="auto"/>
            <w:left w:val="none" w:sz="0" w:space="0" w:color="auto"/>
            <w:bottom w:val="none" w:sz="0" w:space="0" w:color="auto"/>
            <w:right w:val="none" w:sz="0" w:space="0" w:color="auto"/>
          </w:divBdr>
        </w:div>
        <w:div w:id="44374102">
          <w:marLeft w:val="0"/>
          <w:marRight w:val="0"/>
          <w:marTop w:val="105"/>
          <w:marBottom w:val="105"/>
          <w:divBdr>
            <w:top w:val="none" w:sz="0" w:space="0" w:color="auto"/>
            <w:left w:val="none" w:sz="0" w:space="0" w:color="auto"/>
            <w:bottom w:val="none" w:sz="0" w:space="0" w:color="auto"/>
            <w:right w:val="none" w:sz="0" w:space="0" w:color="auto"/>
          </w:divBdr>
        </w:div>
        <w:div w:id="1660843392">
          <w:marLeft w:val="0"/>
          <w:marRight w:val="0"/>
          <w:marTop w:val="105"/>
          <w:marBottom w:val="105"/>
          <w:divBdr>
            <w:top w:val="none" w:sz="0" w:space="0" w:color="auto"/>
            <w:left w:val="none" w:sz="0" w:space="0" w:color="auto"/>
            <w:bottom w:val="none" w:sz="0" w:space="0" w:color="auto"/>
            <w:right w:val="none" w:sz="0" w:space="0" w:color="auto"/>
          </w:divBdr>
        </w:div>
        <w:div w:id="717824921">
          <w:marLeft w:val="0"/>
          <w:marRight w:val="0"/>
          <w:marTop w:val="105"/>
          <w:marBottom w:val="105"/>
          <w:divBdr>
            <w:top w:val="none" w:sz="0" w:space="0" w:color="auto"/>
            <w:left w:val="none" w:sz="0" w:space="0" w:color="auto"/>
            <w:bottom w:val="none" w:sz="0" w:space="0" w:color="auto"/>
            <w:right w:val="none" w:sz="0" w:space="0" w:color="auto"/>
          </w:divBdr>
        </w:div>
        <w:div w:id="44329601">
          <w:marLeft w:val="0"/>
          <w:marRight w:val="0"/>
          <w:marTop w:val="105"/>
          <w:marBottom w:val="105"/>
          <w:divBdr>
            <w:top w:val="none" w:sz="0" w:space="0" w:color="auto"/>
            <w:left w:val="none" w:sz="0" w:space="0" w:color="auto"/>
            <w:bottom w:val="none" w:sz="0" w:space="0" w:color="auto"/>
            <w:right w:val="none" w:sz="0" w:space="0" w:color="auto"/>
          </w:divBdr>
        </w:div>
        <w:div w:id="1929071392">
          <w:marLeft w:val="0"/>
          <w:marRight w:val="0"/>
          <w:marTop w:val="105"/>
          <w:marBottom w:val="105"/>
          <w:divBdr>
            <w:top w:val="none" w:sz="0" w:space="0" w:color="auto"/>
            <w:left w:val="none" w:sz="0" w:space="0" w:color="auto"/>
            <w:bottom w:val="none" w:sz="0" w:space="0" w:color="auto"/>
            <w:right w:val="none" w:sz="0" w:space="0" w:color="auto"/>
          </w:divBdr>
        </w:div>
        <w:div w:id="2146894158">
          <w:marLeft w:val="0"/>
          <w:marRight w:val="0"/>
          <w:marTop w:val="105"/>
          <w:marBottom w:val="105"/>
          <w:divBdr>
            <w:top w:val="none" w:sz="0" w:space="0" w:color="auto"/>
            <w:left w:val="none" w:sz="0" w:space="0" w:color="auto"/>
            <w:bottom w:val="none" w:sz="0" w:space="0" w:color="auto"/>
            <w:right w:val="none" w:sz="0" w:space="0" w:color="auto"/>
          </w:divBdr>
        </w:div>
        <w:div w:id="1421869866">
          <w:marLeft w:val="0"/>
          <w:marRight w:val="0"/>
          <w:marTop w:val="105"/>
          <w:marBottom w:val="105"/>
          <w:divBdr>
            <w:top w:val="none" w:sz="0" w:space="0" w:color="auto"/>
            <w:left w:val="none" w:sz="0" w:space="0" w:color="auto"/>
            <w:bottom w:val="none" w:sz="0" w:space="0" w:color="auto"/>
            <w:right w:val="none" w:sz="0" w:space="0" w:color="auto"/>
          </w:divBdr>
        </w:div>
        <w:div w:id="1858764104">
          <w:marLeft w:val="0"/>
          <w:marRight w:val="0"/>
          <w:marTop w:val="105"/>
          <w:marBottom w:val="105"/>
          <w:divBdr>
            <w:top w:val="none" w:sz="0" w:space="0" w:color="auto"/>
            <w:left w:val="none" w:sz="0" w:space="0" w:color="auto"/>
            <w:bottom w:val="none" w:sz="0" w:space="0" w:color="auto"/>
            <w:right w:val="none" w:sz="0" w:space="0" w:color="auto"/>
          </w:divBdr>
        </w:div>
        <w:div w:id="566114427">
          <w:marLeft w:val="0"/>
          <w:marRight w:val="0"/>
          <w:marTop w:val="105"/>
          <w:marBottom w:val="105"/>
          <w:divBdr>
            <w:top w:val="none" w:sz="0" w:space="0" w:color="auto"/>
            <w:left w:val="none" w:sz="0" w:space="0" w:color="auto"/>
            <w:bottom w:val="none" w:sz="0" w:space="0" w:color="auto"/>
            <w:right w:val="none" w:sz="0" w:space="0" w:color="auto"/>
          </w:divBdr>
        </w:div>
        <w:div w:id="467749409">
          <w:marLeft w:val="0"/>
          <w:marRight w:val="0"/>
          <w:marTop w:val="105"/>
          <w:marBottom w:val="105"/>
          <w:divBdr>
            <w:top w:val="none" w:sz="0" w:space="0" w:color="auto"/>
            <w:left w:val="none" w:sz="0" w:space="0" w:color="auto"/>
            <w:bottom w:val="none" w:sz="0" w:space="0" w:color="auto"/>
            <w:right w:val="none" w:sz="0" w:space="0" w:color="auto"/>
          </w:divBdr>
        </w:div>
        <w:div w:id="357394974">
          <w:marLeft w:val="0"/>
          <w:marRight w:val="0"/>
          <w:marTop w:val="105"/>
          <w:marBottom w:val="105"/>
          <w:divBdr>
            <w:top w:val="none" w:sz="0" w:space="0" w:color="auto"/>
            <w:left w:val="none" w:sz="0" w:space="0" w:color="auto"/>
            <w:bottom w:val="none" w:sz="0" w:space="0" w:color="auto"/>
            <w:right w:val="none" w:sz="0" w:space="0" w:color="auto"/>
          </w:divBdr>
        </w:div>
        <w:div w:id="866912803">
          <w:marLeft w:val="0"/>
          <w:marRight w:val="0"/>
          <w:marTop w:val="105"/>
          <w:marBottom w:val="105"/>
          <w:divBdr>
            <w:top w:val="none" w:sz="0" w:space="0" w:color="auto"/>
            <w:left w:val="none" w:sz="0" w:space="0" w:color="auto"/>
            <w:bottom w:val="none" w:sz="0" w:space="0" w:color="auto"/>
            <w:right w:val="none" w:sz="0" w:space="0" w:color="auto"/>
          </w:divBdr>
        </w:div>
        <w:div w:id="794905784">
          <w:marLeft w:val="0"/>
          <w:marRight w:val="0"/>
          <w:marTop w:val="105"/>
          <w:marBottom w:val="105"/>
          <w:divBdr>
            <w:top w:val="none" w:sz="0" w:space="0" w:color="auto"/>
            <w:left w:val="none" w:sz="0" w:space="0" w:color="auto"/>
            <w:bottom w:val="none" w:sz="0" w:space="0" w:color="auto"/>
            <w:right w:val="none" w:sz="0" w:space="0" w:color="auto"/>
          </w:divBdr>
        </w:div>
        <w:div w:id="1512140977">
          <w:marLeft w:val="0"/>
          <w:marRight w:val="0"/>
          <w:marTop w:val="105"/>
          <w:marBottom w:val="105"/>
          <w:divBdr>
            <w:top w:val="none" w:sz="0" w:space="0" w:color="auto"/>
            <w:left w:val="none" w:sz="0" w:space="0" w:color="auto"/>
            <w:bottom w:val="none" w:sz="0" w:space="0" w:color="auto"/>
            <w:right w:val="none" w:sz="0" w:space="0" w:color="auto"/>
          </w:divBdr>
        </w:div>
        <w:div w:id="1689091904">
          <w:marLeft w:val="0"/>
          <w:marRight w:val="0"/>
          <w:marTop w:val="105"/>
          <w:marBottom w:val="105"/>
          <w:divBdr>
            <w:top w:val="none" w:sz="0" w:space="0" w:color="auto"/>
            <w:left w:val="none" w:sz="0" w:space="0" w:color="auto"/>
            <w:bottom w:val="none" w:sz="0" w:space="0" w:color="auto"/>
            <w:right w:val="none" w:sz="0" w:space="0" w:color="auto"/>
          </w:divBdr>
        </w:div>
        <w:div w:id="1110663779">
          <w:marLeft w:val="0"/>
          <w:marRight w:val="0"/>
          <w:marTop w:val="105"/>
          <w:marBottom w:val="105"/>
          <w:divBdr>
            <w:top w:val="none" w:sz="0" w:space="0" w:color="auto"/>
            <w:left w:val="none" w:sz="0" w:space="0" w:color="auto"/>
            <w:bottom w:val="none" w:sz="0" w:space="0" w:color="auto"/>
            <w:right w:val="none" w:sz="0" w:space="0" w:color="auto"/>
          </w:divBdr>
        </w:div>
        <w:div w:id="1827283955">
          <w:marLeft w:val="0"/>
          <w:marRight w:val="0"/>
          <w:marTop w:val="105"/>
          <w:marBottom w:val="105"/>
          <w:divBdr>
            <w:top w:val="none" w:sz="0" w:space="0" w:color="auto"/>
            <w:left w:val="none" w:sz="0" w:space="0" w:color="auto"/>
            <w:bottom w:val="none" w:sz="0" w:space="0" w:color="auto"/>
            <w:right w:val="none" w:sz="0" w:space="0" w:color="auto"/>
          </w:divBdr>
        </w:div>
        <w:div w:id="153649016">
          <w:marLeft w:val="0"/>
          <w:marRight w:val="0"/>
          <w:marTop w:val="105"/>
          <w:marBottom w:val="105"/>
          <w:divBdr>
            <w:top w:val="none" w:sz="0" w:space="0" w:color="auto"/>
            <w:left w:val="none" w:sz="0" w:space="0" w:color="auto"/>
            <w:bottom w:val="none" w:sz="0" w:space="0" w:color="auto"/>
            <w:right w:val="none" w:sz="0" w:space="0" w:color="auto"/>
          </w:divBdr>
        </w:div>
        <w:div w:id="757797726">
          <w:marLeft w:val="0"/>
          <w:marRight w:val="0"/>
          <w:marTop w:val="105"/>
          <w:marBottom w:val="105"/>
          <w:divBdr>
            <w:top w:val="none" w:sz="0" w:space="0" w:color="auto"/>
            <w:left w:val="none" w:sz="0" w:space="0" w:color="auto"/>
            <w:bottom w:val="none" w:sz="0" w:space="0" w:color="auto"/>
            <w:right w:val="none" w:sz="0" w:space="0" w:color="auto"/>
          </w:divBdr>
        </w:div>
        <w:div w:id="593437319">
          <w:marLeft w:val="0"/>
          <w:marRight w:val="0"/>
          <w:marTop w:val="105"/>
          <w:marBottom w:val="105"/>
          <w:divBdr>
            <w:top w:val="none" w:sz="0" w:space="0" w:color="auto"/>
            <w:left w:val="none" w:sz="0" w:space="0" w:color="auto"/>
            <w:bottom w:val="none" w:sz="0" w:space="0" w:color="auto"/>
            <w:right w:val="none" w:sz="0" w:space="0" w:color="auto"/>
          </w:divBdr>
        </w:div>
        <w:div w:id="761410940">
          <w:marLeft w:val="0"/>
          <w:marRight w:val="0"/>
          <w:marTop w:val="105"/>
          <w:marBottom w:val="105"/>
          <w:divBdr>
            <w:top w:val="none" w:sz="0" w:space="0" w:color="auto"/>
            <w:left w:val="none" w:sz="0" w:space="0" w:color="auto"/>
            <w:bottom w:val="none" w:sz="0" w:space="0" w:color="auto"/>
            <w:right w:val="none" w:sz="0" w:space="0" w:color="auto"/>
          </w:divBdr>
        </w:div>
        <w:div w:id="90397837">
          <w:marLeft w:val="0"/>
          <w:marRight w:val="0"/>
          <w:marTop w:val="105"/>
          <w:marBottom w:val="105"/>
          <w:divBdr>
            <w:top w:val="none" w:sz="0" w:space="0" w:color="auto"/>
            <w:left w:val="none" w:sz="0" w:space="0" w:color="auto"/>
            <w:bottom w:val="none" w:sz="0" w:space="0" w:color="auto"/>
            <w:right w:val="none" w:sz="0" w:space="0" w:color="auto"/>
          </w:divBdr>
        </w:div>
        <w:div w:id="1645237389">
          <w:marLeft w:val="0"/>
          <w:marRight w:val="0"/>
          <w:marTop w:val="105"/>
          <w:marBottom w:val="105"/>
          <w:divBdr>
            <w:top w:val="none" w:sz="0" w:space="0" w:color="auto"/>
            <w:left w:val="none" w:sz="0" w:space="0" w:color="auto"/>
            <w:bottom w:val="none" w:sz="0" w:space="0" w:color="auto"/>
            <w:right w:val="none" w:sz="0" w:space="0" w:color="auto"/>
          </w:divBdr>
        </w:div>
        <w:div w:id="449126450">
          <w:marLeft w:val="0"/>
          <w:marRight w:val="0"/>
          <w:marTop w:val="105"/>
          <w:marBottom w:val="105"/>
          <w:divBdr>
            <w:top w:val="none" w:sz="0" w:space="0" w:color="auto"/>
            <w:left w:val="none" w:sz="0" w:space="0" w:color="auto"/>
            <w:bottom w:val="none" w:sz="0" w:space="0" w:color="auto"/>
            <w:right w:val="none" w:sz="0" w:space="0" w:color="auto"/>
          </w:divBdr>
        </w:div>
        <w:div w:id="940726846">
          <w:marLeft w:val="0"/>
          <w:marRight w:val="0"/>
          <w:marTop w:val="105"/>
          <w:marBottom w:val="105"/>
          <w:divBdr>
            <w:top w:val="none" w:sz="0" w:space="0" w:color="auto"/>
            <w:left w:val="none" w:sz="0" w:space="0" w:color="auto"/>
            <w:bottom w:val="none" w:sz="0" w:space="0" w:color="auto"/>
            <w:right w:val="none" w:sz="0" w:space="0" w:color="auto"/>
          </w:divBdr>
        </w:div>
        <w:div w:id="1513061584">
          <w:marLeft w:val="0"/>
          <w:marRight w:val="0"/>
          <w:marTop w:val="105"/>
          <w:marBottom w:val="105"/>
          <w:divBdr>
            <w:top w:val="none" w:sz="0" w:space="0" w:color="auto"/>
            <w:left w:val="none" w:sz="0" w:space="0" w:color="auto"/>
            <w:bottom w:val="none" w:sz="0" w:space="0" w:color="auto"/>
            <w:right w:val="none" w:sz="0" w:space="0" w:color="auto"/>
          </w:divBdr>
        </w:div>
        <w:div w:id="1056128481">
          <w:marLeft w:val="0"/>
          <w:marRight w:val="0"/>
          <w:marTop w:val="105"/>
          <w:marBottom w:val="105"/>
          <w:divBdr>
            <w:top w:val="none" w:sz="0" w:space="0" w:color="auto"/>
            <w:left w:val="none" w:sz="0" w:space="0" w:color="auto"/>
            <w:bottom w:val="none" w:sz="0" w:space="0" w:color="auto"/>
            <w:right w:val="none" w:sz="0" w:space="0" w:color="auto"/>
          </w:divBdr>
        </w:div>
        <w:div w:id="1353920266">
          <w:marLeft w:val="0"/>
          <w:marRight w:val="0"/>
          <w:marTop w:val="105"/>
          <w:marBottom w:val="105"/>
          <w:divBdr>
            <w:top w:val="none" w:sz="0" w:space="0" w:color="auto"/>
            <w:left w:val="none" w:sz="0" w:space="0" w:color="auto"/>
            <w:bottom w:val="none" w:sz="0" w:space="0" w:color="auto"/>
            <w:right w:val="none" w:sz="0" w:space="0" w:color="auto"/>
          </w:divBdr>
        </w:div>
        <w:div w:id="957028803">
          <w:marLeft w:val="0"/>
          <w:marRight w:val="0"/>
          <w:marTop w:val="58"/>
          <w:marBottom w:val="468"/>
          <w:divBdr>
            <w:top w:val="none" w:sz="0" w:space="0" w:color="auto"/>
            <w:left w:val="none" w:sz="0" w:space="0" w:color="auto"/>
            <w:bottom w:val="none" w:sz="0" w:space="0" w:color="auto"/>
            <w:right w:val="none" w:sz="0" w:space="0" w:color="auto"/>
          </w:divBdr>
          <w:divsChild>
            <w:div w:id="419526319">
              <w:marLeft w:val="90"/>
              <w:marRight w:val="0"/>
              <w:marTop w:val="150"/>
              <w:marBottom w:val="0"/>
              <w:divBdr>
                <w:top w:val="none" w:sz="0" w:space="0" w:color="auto"/>
                <w:left w:val="none" w:sz="0" w:space="0" w:color="auto"/>
                <w:bottom w:val="none" w:sz="0" w:space="0" w:color="auto"/>
                <w:right w:val="none" w:sz="0" w:space="0" w:color="auto"/>
              </w:divBdr>
            </w:div>
            <w:div w:id="969676204">
              <w:marLeft w:val="90"/>
              <w:marRight w:val="0"/>
              <w:marTop w:val="150"/>
              <w:marBottom w:val="0"/>
              <w:divBdr>
                <w:top w:val="none" w:sz="0" w:space="0" w:color="auto"/>
                <w:left w:val="none" w:sz="0" w:space="0" w:color="auto"/>
                <w:bottom w:val="none" w:sz="0" w:space="0" w:color="auto"/>
                <w:right w:val="none" w:sz="0" w:space="0" w:color="auto"/>
              </w:divBdr>
            </w:div>
            <w:div w:id="1863981066">
              <w:marLeft w:val="90"/>
              <w:marRight w:val="0"/>
              <w:marTop w:val="150"/>
              <w:marBottom w:val="0"/>
              <w:divBdr>
                <w:top w:val="none" w:sz="0" w:space="0" w:color="auto"/>
                <w:left w:val="none" w:sz="0" w:space="0" w:color="auto"/>
                <w:bottom w:val="none" w:sz="0" w:space="0" w:color="auto"/>
                <w:right w:val="none" w:sz="0" w:space="0" w:color="auto"/>
              </w:divBdr>
            </w:div>
            <w:div w:id="1374771620">
              <w:marLeft w:val="90"/>
              <w:marRight w:val="0"/>
              <w:marTop w:val="150"/>
              <w:marBottom w:val="0"/>
              <w:divBdr>
                <w:top w:val="none" w:sz="0" w:space="0" w:color="auto"/>
                <w:left w:val="none" w:sz="0" w:space="0" w:color="auto"/>
                <w:bottom w:val="none" w:sz="0" w:space="0" w:color="auto"/>
                <w:right w:val="none" w:sz="0" w:space="0" w:color="auto"/>
              </w:divBdr>
            </w:div>
            <w:div w:id="357320033">
              <w:marLeft w:val="90"/>
              <w:marRight w:val="0"/>
              <w:marTop w:val="150"/>
              <w:marBottom w:val="0"/>
              <w:divBdr>
                <w:top w:val="none" w:sz="0" w:space="0" w:color="auto"/>
                <w:left w:val="none" w:sz="0" w:space="0" w:color="auto"/>
                <w:bottom w:val="none" w:sz="0" w:space="0" w:color="auto"/>
                <w:right w:val="none" w:sz="0" w:space="0" w:color="auto"/>
              </w:divBdr>
            </w:div>
            <w:div w:id="1047871777">
              <w:marLeft w:val="90"/>
              <w:marRight w:val="0"/>
              <w:marTop w:val="150"/>
              <w:marBottom w:val="0"/>
              <w:divBdr>
                <w:top w:val="none" w:sz="0" w:space="0" w:color="auto"/>
                <w:left w:val="none" w:sz="0" w:space="0" w:color="auto"/>
                <w:bottom w:val="none" w:sz="0" w:space="0" w:color="auto"/>
                <w:right w:val="none" w:sz="0" w:space="0" w:color="auto"/>
              </w:divBdr>
            </w:div>
          </w:divsChild>
        </w:div>
      </w:divsChild>
    </w:div>
    <w:div w:id="1734961664">
      <w:bodyDiv w:val="1"/>
      <w:marLeft w:val="0"/>
      <w:marRight w:val="0"/>
      <w:marTop w:val="0"/>
      <w:marBottom w:val="0"/>
      <w:divBdr>
        <w:top w:val="none" w:sz="0" w:space="0" w:color="auto"/>
        <w:left w:val="none" w:sz="0" w:space="0" w:color="auto"/>
        <w:bottom w:val="none" w:sz="0" w:space="0" w:color="auto"/>
        <w:right w:val="none" w:sz="0" w:space="0" w:color="auto"/>
      </w:divBdr>
    </w:div>
    <w:div w:id="1735810248">
      <w:bodyDiv w:val="1"/>
      <w:marLeft w:val="0"/>
      <w:marRight w:val="0"/>
      <w:marTop w:val="0"/>
      <w:marBottom w:val="0"/>
      <w:divBdr>
        <w:top w:val="none" w:sz="0" w:space="0" w:color="auto"/>
        <w:left w:val="none" w:sz="0" w:space="0" w:color="auto"/>
        <w:bottom w:val="none" w:sz="0" w:space="0" w:color="auto"/>
        <w:right w:val="none" w:sz="0" w:space="0" w:color="auto"/>
      </w:divBdr>
    </w:div>
    <w:div w:id="1735858651">
      <w:bodyDiv w:val="1"/>
      <w:marLeft w:val="0"/>
      <w:marRight w:val="0"/>
      <w:marTop w:val="0"/>
      <w:marBottom w:val="0"/>
      <w:divBdr>
        <w:top w:val="none" w:sz="0" w:space="0" w:color="auto"/>
        <w:left w:val="none" w:sz="0" w:space="0" w:color="auto"/>
        <w:bottom w:val="none" w:sz="0" w:space="0" w:color="auto"/>
        <w:right w:val="none" w:sz="0" w:space="0" w:color="auto"/>
      </w:divBdr>
    </w:div>
    <w:div w:id="1736315635">
      <w:bodyDiv w:val="1"/>
      <w:marLeft w:val="0"/>
      <w:marRight w:val="0"/>
      <w:marTop w:val="0"/>
      <w:marBottom w:val="0"/>
      <w:divBdr>
        <w:top w:val="none" w:sz="0" w:space="0" w:color="auto"/>
        <w:left w:val="none" w:sz="0" w:space="0" w:color="auto"/>
        <w:bottom w:val="none" w:sz="0" w:space="0" w:color="auto"/>
        <w:right w:val="none" w:sz="0" w:space="0" w:color="auto"/>
      </w:divBdr>
    </w:div>
    <w:div w:id="1744454112">
      <w:bodyDiv w:val="1"/>
      <w:marLeft w:val="0"/>
      <w:marRight w:val="0"/>
      <w:marTop w:val="0"/>
      <w:marBottom w:val="0"/>
      <w:divBdr>
        <w:top w:val="none" w:sz="0" w:space="0" w:color="auto"/>
        <w:left w:val="none" w:sz="0" w:space="0" w:color="auto"/>
        <w:bottom w:val="none" w:sz="0" w:space="0" w:color="auto"/>
        <w:right w:val="none" w:sz="0" w:space="0" w:color="auto"/>
      </w:divBdr>
    </w:div>
    <w:div w:id="1749114317">
      <w:bodyDiv w:val="1"/>
      <w:marLeft w:val="0"/>
      <w:marRight w:val="0"/>
      <w:marTop w:val="0"/>
      <w:marBottom w:val="0"/>
      <w:divBdr>
        <w:top w:val="none" w:sz="0" w:space="0" w:color="auto"/>
        <w:left w:val="none" w:sz="0" w:space="0" w:color="auto"/>
        <w:bottom w:val="none" w:sz="0" w:space="0" w:color="auto"/>
        <w:right w:val="none" w:sz="0" w:space="0" w:color="auto"/>
      </w:divBdr>
    </w:div>
    <w:div w:id="1753041763">
      <w:bodyDiv w:val="1"/>
      <w:marLeft w:val="0"/>
      <w:marRight w:val="0"/>
      <w:marTop w:val="0"/>
      <w:marBottom w:val="0"/>
      <w:divBdr>
        <w:top w:val="none" w:sz="0" w:space="0" w:color="auto"/>
        <w:left w:val="none" w:sz="0" w:space="0" w:color="auto"/>
        <w:bottom w:val="none" w:sz="0" w:space="0" w:color="auto"/>
        <w:right w:val="none" w:sz="0" w:space="0" w:color="auto"/>
      </w:divBdr>
    </w:div>
    <w:div w:id="1761442942">
      <w:bodyDiv w:val="1"/>
      <w:marLeft w:val="0"/>
      <w:marRight w:val="0"/>
      <w:marTop w:val="0"/>
      <w:marBottom w:val="0"/>
      <w:divBdr>
        <w:top w:val="none" w:sz="0" w:space="0" w:color="auto"/>
        <w:left w:val="none" w:sz="0" w:space="0" w:color="auto"/>
        <w:bottom w:val="none" w:sz="0" w:space="0" w:color="auto"/>
        <w:right w:val="none" w:sz="0" w:space="0" w:color="auto"/>
      </w:divBdr>
    </w:div>
    <w:div w:id="1765608431">
      <w:bodyDiv w:val="1"/>
      <w:marLeft w:val="0"/>
      <w:marRight w:val="0"/>
      <w:marTop w:val="0"/>
      <w:marBottom w:val="0"/>
      <w:divBdr>
        <w:top w:val="none" w:sz="0" w:space="0" w:color="auto"/>
        <w:left w:val="none" w:sz="0" w:space="0" w:color="auto"/>
        <w:bottom w:val="none" w:sz="0" w:space="0" w:color="auto"/>
        <w:right w:val="none" w:sz="0" w:space="0" w:color="auto"/>
      </w:divBdr>
    </w:div>
    <w:div w:id="1766877100">
      <w:bodyDiv w:val="1"/>
      <w:marLeft w:val="0"/>
      <w:marRight w:val="0"/>
      <w:marTop w:val="0"/>
      <w:marBottom w:val="0"/>
      <w:divBdr>
        <w:top w:val="none" w:sz="0" w:space="0" w:color="auto"/>
        <w:left w:val="none" w:sz="0" w:space="0" w:color="auto"/>
        <w:bottom w:val="none" w:sz="0" w:space="0" w:color="auto"/>
        <w:right w:val="none" w:sz="0" w:space="0" w:color="auto"/>
      </w:divBdr>
    </w:div>
    <w:div w:id="1769304215">
      <w:bodyDiv w:val="1"/>
      <w:marLeft w:val="0"/>
      <w:marRight w:val="0"/>
      <w:marTop w:val="0"/>
      <w:marBottom w:val="0"/>
      <w:divBdr>
        <w:top w:val="none" w:sz="0" w:space="0" w:color="auto"/>
        <w:left w:val="none" w:sz="0" w:space="0" w:color="auto"/>
        <w:bottom w:val="none" w:sz="0" w:space="0" w:color="auto"/>
        <w:right w:val="none" w:sz="0" w:space="0" w:color="auto"/>
      </w:divBdr>
    </w:div>
    <w:div w:id="1783452456">
      <w:bodyDiv w:val="1"/>
      <w:marLeft w:val="0"/>
      <w:marRight w:val="0"/>
      <w:marTop w:val="0"/>
      <w:marBottom w:val="0"/>
      <w:divBdr>
        <w:top w:val="none" w:sz="0" w:space="0" w:color="auto"/>
        <w:left w:val="none" w:sz="0" w:space="0" w:color="auto"/>
        <w:bottom w:val="none" w:sz="0" w:space="0" w:color="auto"/>
        <w:right w:val="none" w:sz="0" w:space="0" w:color="auto"/>
      </w:divBdr>
    </w:div>
    <w:div w:id="1789740942">
      <w:bodyDiv w:val="1"/>
      <w:marLeft w:val="0"/>
      <w:marRight w:val="0"/>
      <w:marTop w:val="0"/>
      <w:marBottom w:val="0"/>
      <w:divBdr>
        <w:top w:val="none" w:sz="0" w:space="0" w:color="auto"/>
        <w:left w:val="none" w:sz="0" w:space="0" w:color="auto"/>
        <w:bottom w:val="none" w:sz="0" w:space="0" w:color="auto"/>
        <w:right w:val="none" w:sz="0" w:space="0" w:color="auto"/>
      </w:divBdr>
    </w:div>
    <w:div w:id="1796293347">
      <w:bodyDiv w:val="1"/>
      <w:marLeft w:val="0"/>
      <w:marRight w:val="0"/>
      <w:marTop w:val="0"/>
      <w:marBottom w:val="0"/>
      <w:divBdr>
        <w:top w:val="none" w:sz="0" w:space="0" w:color="auto"/>
        <w:left w:val="none" w:sz="0" w:space="0" w:color="auto"/>
        <w:bottom w:val="none" w:sz="0" w:space="0" w:color="auto"/>
        <w:right w:val="none" w:sz="0" w:space="0" w:color="auto"/>
      </w:divBdr>
    </w:div>
    <w:div w:id="1798522839">
      <w:bodyDiv w:val="1"/>
      <w:marLeft w:val="0"/>
      <w:marRight w:val="0"/>
      <w:marTop w:val="0"/>
      <w:marBottom w:val="0"/>
      <w:divBdr>
        <w:top w:val="none" w:sz="0" w:space="0" w:color="auto"/>
        <w:left w:val="none" w:sz="0" w:space="0" w:color="auto"/>
        <w:bottom w:val="none" w:sz="0" w:space="0" w:color="auto"/>
        <w:right w:val="none" w:sz="0" w:space="0" w:color="auto"/>
      </w:divBdr>
    </w:div>
    <w:div w:id="1801875593">
      <w:bodyDiv w:val="1"/>
      <w:marLeft w:val="0"/>
      <w:marRight w:val="0"/>
      <w:marTop w:val="0"/>
      <w:marBottom w:val="0"/>
      <w:divBdr>
        <w:top w:val="none" w:sz="0" w:space="0" w:color="auto"/>
        <w:left w:val="none" w:sz="0" w:space="0" w:color="auto"/>
        <w:bottom w:val="none" w:sz="0" w:space="0" w:color="auto"/>
        <w:right w:val="none" w:sz="0" w:space="0" w:color="auto"/>
      </w:divBdr>
    </w:div>
    <w:div w:id="1811895444">
      <w:bodyDiv w:val="1"/>
      <w:marLeft w:val="0"/>
      <w:marRight w:val="0"/>
      <w:marTop w:val="0"/>
      <w:marBottom w:val="0"/>
      <w:divBdr>
        <w:top w:val="none" w:sz="0" w:space="0" w:color="auto"/>
        <w:left w:val="none" w:sz="0" w:space="0" w:color="auto"/>
        <w:bottom w:val="none" w:sz="0" w:space="0" w:color="auto"/>
        <w:right w:val="none" w:sz="0" w:space="0" w:color="auto"/>
      </w:divBdr>
    </w:div>
    <w:div w:id="1814828290">
      <w:bodyDiv w:val="1"/>
      <w:marLeft w:val="0"/>
      <w:marRight w:val="0"/>
      <w:marTop w:val="0"/>
      <w:marBottom w:val="0"/>
      <w:divBdr>
        <w:top w:val="none" w:sz="0" w:space="0" w:color="auto"/>
        <w:left w:val="none" w:sz="0" w:space="0" w:color="auto"/>
        <w:bottom w:val="none" w:sz="0" w:space="0" w:color="auto"/>
        <w:right w:val="none" w:sz="0" w:space="0" w:color="auto"/>
      </w:divBdr>
    </w:div>
    <w:div w:id="1817606291">
      <w:bodyDiv w:val="1"/>
      <w:marLeft w:val="0"/>
      <w:marRight w:val="0"/>
      <w:marTop w:val="0"/>
      <w:marBottom w:val="0"/>
      <w:divBdr>
        <w:top w:val="none" w:sz="0" w:space="0" w:color="auto"/>
        <w:left w:val="none" w:sz="0" w:space="0" w:color="auto"/>
        <w:bottom w:val="none" w:sz="0" w:space="0" w:color="auto"/>
        <w:right w:val="none" w:sz="0" w:space="0" w:color="auto"/>
      </w:divBdr>
    </w:div>
    <w:div w:id="1826773861">
      <w:bodyDiv w:val="1"/>
      <w:marLeft w:val="0"/>
      <w:marRight w:val="0"/>
      <w:marTop w:val="0"/>
      <w:marBottom w:val="0"/>
      <w:divBdr>
        <w:top w:val="none" w:sz="0" w:space="0" w:color="auto"/>
        <w:left w:val="none" w:sz="0" w:space="0" w:color="auto"/>
        <w:bottom w:val="none" w:sz="0" w:space="0" w:color="auto"/>
        <w:right w:val="none" w:sz="0" w:space="0" w:color="auto"/>
      </w:divBdr>
    </w:div>
    <w:div w:id="1832140124">
      <w:bodyDiv w:val="1"/>
      <w:marLeft w:val="0"/>
      <w:marRight w:val="0"/>
      <w:marTop w:val="0"/>
      <w:marBottom w:val="0"/>
      <w:divBdr>
        <w:top w:val="none" w:sz="0" w:space="0" w:color="auto"/>
        <w:left w:val="none" w:sz="0" w:space="0" w:color="auto"/>
        <w:bottom w:val="none" w:sz="0" w:space="0" w:color="auto"/>
        <w:right w:val="none" w:sz="0" w:space="0" w:color="auto"/>
      </w:divBdr>
    </w:div>
    <w:div w:id="1836532444">
      <w:bodyDiv w:val="1"/>
      <w:marLeft w:val="0"/>
      <w:marRight w:val="0"/>
      <w:marTop w:val="0"/>
      <w:marBottom w:val="0"/>
      <w:divBdr>
        <w:top w:val="none" w:sz="0" w:space="0" w:color="auto"/>
        <w:left w:val="none" w:sz="0" w:space="0" w:color="auto"/>
        <w:bottom w:val="none" w:sz="0" w:space="0" w:color="auto"/>
        <w:right w:val="none" w:sz="0" w:space="0" w:color="auto"/>
      </w:divBdr>
    </w:div>
    <w:div w:id="1839032471">
      <w:bodyDiv w:val="1"/>
      <w:marLeft w:val="0"/>
      <w:marRight w:val="0"/>
      <w:marTop w:val="0"/>
      <w:marBottom w:val="0"/>
      <w:divBdr>
        <w:top w:val="none" w:sz="0" w:space="0" w:color="auto"/>
        <w:left w:val="none" w:sz="0" w:space="0" w:color="auto"/>
        <w:bottom w:val="none" w:sz="0" w:space="0" w:color="auto"/>
        <w:right w:val="none" w:sz="0" w:space="0" w:color="auto"/>
      </w:divBdr>
    </w:div>
    <w:div w:id="1843736862">
      <w:bodyDiv w:val="1"/>
      <w:marLeft w:val="0"/>
      <w:marRight w:val="0"/>
      <w:marTop w:val="0"/>
      <w:marBottom w:val="0"/>
      <w:divBdr>
        <w:top w:val="none" w:sz="0" w:space="0" w:color="auto"/>
        <w:left w:val="none" w:sz="0" w:space="0" w:color="auto"/>
        <w:bottom w:val="none" w:sz="0" w:space="0" w:color="auto"/>
        <w:right w:val="none" w:sz="0" w:space="0" w:color="auto"/>
      </w:divBdr>
    </w:div>
    <w:div w:id="1845784867">
      <w:bodyDiv w:val="1"/>
      <w:marLeft w:val="0"/>
      <w:marRight w:val="0"/>
      <w:marTop w:val="0"/>
      <w:marBottom w:val="0"/>
      <w:divBdr>
        <w:top w:val="none" w:sz="0" w:space="0" w:color="auto"/>
        <w:left w:val="none" w:sz="0" w:space="0" w:color="auto"/>
        <w:bottom w:val="none" w:sz="0" w:space="0" w:color="auto"/>
        <w:right w:val="none" w:sz="0" w:space="0" w:color="auto"/>
      </w:divBdr>
    </w:div>
    <w:div w:id="1849905500">
      <w:bodyDiv w:val="1"/>
      <w:marLeft w:val="0"/>
      <w:marRight w:val="0"/>
      <w:marTop w:val="0"/>
      <w:marBottom w:val="0"/>
      <w:divBdr>
        <w:top w:val="none" w:sz="0" w:space="0" w:color="auto"/>
        <w:left w:val="none" w:sz="0" w:space="0" w:color="auto"/>
        <w:bottom w:val="none" w:sz="0" w:space="0" w:color="auto"/>
        <w:right w:val="none" w:sz="0" w:space="0" w:color="auto"/>
      </w:divBdr>
    </w:div>
    <w:div w:id="1852063448">
      <w:bodyDiv w:val="1"/>
      <w:marLeft w:val="0"/>
      <w:marRight w:val="0"/>
      <w:marTop w:val="0"/>
      <w:marBottom w:val="0"/>
      <w:divBdr>
        <w:top w:val="none" w:sz="0" w:space="0" w:color="auto"/>
        <w:left w:val="none" w:sz="0" w:space="0" w:color="auto"/>
        <w:bottom w:val="none" w:sz="0" w:space="0" w:color="auto"/>
        <w:right w:val="none" w:sz="0" w:space="0" w:color="auto"/>
      </w:divBdr>
    </w:div>
    <w:div w:id="1854420757">
      <w:bodyDiv w:val="1"/>
      <w:marLeft w:val="0"/>
      <w:marRight w:val="0"/>
      <w:marTop w:val="0"/>
      <w:marBottom w:val="0"/>
      <w:divBdr>
        <w:top w:val="none" w:sz="0" w:space="0" w:color="auto"/>
        <w:left w:val="none" w:sz="0" w:space="0" w:color="auto"/>
        <w:bottom w:val="none" w:sz="0" w:space="0" w:color="auto"/>
        <w:right w:val="none" w:sz="0" w:space="0" w:color="auto"/>
      </w:divBdr>
    </w:div>
    <w:div w:id="1855994914">
      <w:bodyDiv w:val="1"/>
      <w:marLeft w:val="0"/>
      <w:marRight w:val="0"/>
      <w:marTop w:val="0"/>
      <w:marBottom w:val="0"/>
      <w:divBdr>
        <w:top w:val="none" w:sz="0" w:space="0" w:color="auto"/>
        <w:left w:val="none" w:sz="0" w:space="0" w:color="auto"/>
        <w:bottom w:val="none" w:sz="0" w:space="0" w:color="auto"/>
        <w:right w:val="none" w:sz="0" w:space="0" w:color="auto"/>
      </w:divBdr>
    </w:div>
    <w:div w:id="1860006417">
      <w:bodyDiv w:val="1"/>
      <w:marLeft w:val="0"/>
      <w:marRight w:val="0"/>
      <w:marTop w:val="0"/>
      <w:marBottom w:val="0"/>
      <w:divBdr>
        <w:top w:val="none" w:sz="0" w:space="0" w:color="auto"/>
        <w:left w:val="none" w:sz="0" w:space="0" w:color="auto"/>
        <w:bottom w:val="none" w:sz="0" w:space="0" w:color="auto"/>
        <w:right w:val="none" w:sz="0" w:space="0" w:color="auto"/>
      </w:divBdr>
    </w:div>
    <w:div w:id="1860271706">
      <w:bodyDiv w:val="1"/>
      <w:marLeft w:val="0"/>
      <w:marRight w:val="0"/>
      <w:marTop w:val="0"/>
      <w:marBottom w:val="0"/>
      <w:divBdr>
        <w:top w:val="none" w:sz="0" w:space="0" w:color="auto"/>
        <w:left w:val="none" w:sz="0" w:space="0" w:color="auto"/>
        <w:bottom w:val="none" w:sz="0" w:space="0" w:color="auto"/>
        <w:right w:val="none" w:sz="0" w:space="0" w:color="auto"/>
      </w:divBdr>
    </w:div>
    <w:div w:id="1861047446">
      <w:bodyDiv w:val="1"/>
      <w:marLeft w:val="0"/>
      <w:marRight w:val="0"/>
      <w:marTop w:val="0"/>
      <w:marBottom w:val="0"/>
      <w:divBdr>
        <w:top w:val="none" w:sz="0" w:space="0" w:color="auto"/>
        <w:left w:val="none" w:sz="0" w:space="0" w:color="auto"/>
        <w:bottom w:val="none" w:sz="0" w:space="0" w:color="auto"/>
        <w:right w:val="none" w:sz="0" w:space="0" w:color="auto"/>
      </w:divBdr>
    </w:div>
    <w:div w:id="1868635876">
      <w:bodyDiv w:val="1"/>
      <w:marLeft w:val="0"/>
      <w:marRight w:val="0"/>
      <w:marTop w:val="0"/>
      <w:marBottom w:val="0"/>
      <w:divBdr>
        <w:top w:val="none" w:sz="0" w:space="0" w:color="auto"/>
        <w:left w:val="none" w:sz="0" w:space="0" w:color="auto"/>
        <w:bottom w:val="none" w:sz="0" w:space="0" w:color="auto"/>
        <w:right w:val="none" w:sz="0" w:space="0" w:color="auto"/>
      </w:divBdr>
    </w:div>
    <w:div w:id="1876238124">
      <w:bodyDiv w:val="1"/>
      <w:marLeft w:val="0"/>
      <w:marRight w:val="0"/>
      <w:marTop w:val="0"/>
      <w:marBottom w:val="0"/>
      <w:divBdr>
        <w:top w:val="none" w:sz="0" w:space="0" w:color="auto"/>
        <w:left w:val="none" w:sz="0" w:space="0" w:color="auto"/>
        <w:bottom w:val="none" w:sz="0" w:space="0" w:color="auto"/>
        <w:right w:val="none" w:sz="0" w:space="0" w:color="auto"/>
      </w:divBdr>
    </w:div>
    <w:div w:id="1885872168">
      <w:bodyDiv w:val="1"/>
      <w:marLeft w:val="0"/>
      <w:marRight w:val="0"/>
      <w:marTop w:val="0"/>
      <w:marBottom w:val="0"/>
      <w:divBdr>
        <w:top w:val="none" w:sz="0" w:space="0" w:color="auto"/>
        <w:left w:val="none" w:sz="0" w:space="0" w:color="auto"/>
        <w:bottom w:val="none" w:sz="0" w:space="0" w:color="auto"/>
        <w:right w:val="none" w:sz="0" w:space="0" w:color="auto"/>
      </w:divBdr>
    </w:div>
    <w:div w:id="1896159532">
      <w:bodyDiv w:val="1"/>
      <w:marLeft w:val="0"/>
      <w:marRight w:val="0"/>
      <w:marTop w:val="0"/>
      <w:marBottom w:val="0"/>
      <w:divBdr>
        <w:top w:val="none" w:sz="0" w:space="0" w:color="auto"/>
        <w:left w:val="none" w:sz="0" w:space="0" w:color="auto"/>
        <w:bottom w:val="none" w:sz="0" w:space="0" w:color="auto"/>
        <w:right w:val="none" w:sz="0" w:space="0" w:color="auto"/>
      </w:divBdr>
    </w:div>
    <w:div w:id="1897277969">
      <w:bodyDiv w:val="1"/>
      <w:marLeft w:val="0"/>
      <w:marRight w:val="0"/>
      <w:marTop w:val="0"/>
      <w:marBottom w:val="0"/>
      <w:divBdr>
        <w:top w:val="none" w:sz="0" w:space="0" w:color="auto"/>
        <w:left w:val="none" w:sz="0" w:space="0" w:color="auto"/>
        <w:bottom w:val="none" w:sz="0" w:space="0" w:color="auto"/>
        <w:right w:val="none" w:sz="0" w:space="0" w:color="auto"/>
      </w:divBdr>
    </w:div>
    <w:div w:id="1899432040">
      <w:bodyDiv w:val="1"/>
      <w:marLeft w:val="0"/>
      <w:marRight w:val="0"/>
      <w:marTop w:val="0"/>
      <w:marBottom w:val="0"/>
      <w:divBdr>
        <w:top w:val="none" w:sz="0" w:space="0" w:color="auto"/>
        <w:left w:val="none" w:sz="0" w:space="0" w:color="auto"/>
        <w:bottom w:val="none" w:sz="0" w:space="0" w:color="auto"/>
        <w:right w:val="none" w:sz="0" w:space="0" w:color="auto"/>
      </w:divBdr>
    </w:div>
    <w:div w:id="1907252963">
      <w:bodyDiv w:val="1"/>
      <w:marLeft w:val="0"/>
      <w:marRight w:val="0"/>
      <w:marTop w:val="0"/>
      <w:marBottom w:val="0"/>
      <w:divBdr>
        <w:top w:val="none" w:sz="0" w:space="0" w:color="auto"/>
        <w:left w:val="none" w:sz="0" w:space="0" w:color="auto"/>
        <w:bottom w:val="none" w:sz="0" w:space="0" w:color="auto"/>
        <w:right w:val="none" w:sz="0" w:space="0" w:color="auto"/>
      </w:divBdr>
    </w:div>
    <w:div w:id="1913272776">
      <w:bodyDiv w:val="1"/>
      <w:marLeft w:val="0"/>
      <w:marRight w:val="0"/>
      <w:marTop w:val="0"/>
      <w:marBottom w:val="0"/>
      <w:divBdr>
        <w:top w:val="none" w:sz="0" w:space="0" w:color="auto"/>
        <w:left w:val="none" w:sz="0" w:space="0" w:color="auto"/>
        <w:bottom w:val="none" w:sz="0" w:space="0" w:color="auto"/>
        <w:right w:val="none" w:sz="0" w:space="0" w:color="auto"/>
      </w:divBdr>
    </w:div>
    <w:div w:id="1925803057">
      <w:bodyDiv w:val="1"/>
      <w:marLeft w:val="0"/>
      <w:marRight w:val="0"/>
      <w:marTop w:val="0"/>
      <w:marBottom w:val="0"/>
      <w:divBdr>
        <w:top w:val="none" w:sz="0" w:space="0" w:color="auto"/>
        <w:left w:val="none" w:sz="0" w:space="0" w:color="auto"/>
        <w:bottom w:val="none" w:sz="0" w:space="0" w:color="auto"/>
        <w:right w:val="none" w:sz="0" w:space="0" w:color="auto"/>
      </w:divBdr>
    </w:div>
    <w:div w:id="1927416350">
      <w:bodyDiv w:val="1"/>
      <w:marLeft w:val="0"/>
      <w:marRight w:val="0"/>
      <w:marTop w:val="0"/>
      <w:marBottom w:val="0"/>
      <w:divBdr>
        <w:top w:val="none" w:sz="0" w:space="0" w:color="auto"/>
        <w:left w:val="none" w:sz="0" w:space="0" w:color="auto"/>
        <w:bottom w:val="none" w:sz="0" w:space="0" w:color="auto"/>
        <w:right w:val="none" w:sz="0" w:space="0" w:color="auto"/>
      </w:divBdr>
    </w:div>
    <w:div w:id="1973511348">
      <w:bodyDiv w:val="1"/>
      <w:marLeft w:val="0"/>
      <w:marRight w:val="0"/>
      <w:marTop w:val="0"/>
      <w:marBottom w:val="0"/>
      <w:divBdr>
        <w:top w:val="none" w:sz="0" w:space="0" w:color="auto"/>
        <w:left w:val="none" w:sz="0" w:space="0" w:color="auto"/>
        <w:bottom w:val="none" w:sz="0" w:space="0" w:color="auto"/>
        <w:right w:val="none" w:sz="0" w:space="0" w:color="auto"/>
      </w:divBdr>
    </w:div>
    <w:div w:id="1973898371">
      <w:bodyDiv w:val="1"/>
      <w:marLeft w:val="0"/>
      <w:marRight w:val="0"/>
      <w:marTop w:val="0"/>
      <w:marBottom w:val="0"/>
      <w:divBdr>
        <w:top w:val="none" w:sz="0" w:space="0" w:color="auto"/>
        <w:left w:val="none" w:sz="0" w:space="0" w:color="auto"/>
        <w:bottom w:val="none" w:sz="0" w:space="0" w:color="auto"/>
        <w:right w:val="none" w:sz="0" w:space="0" w:color="auto"/>
      </w:divBdr>
    </w:div>
    <w:div w:id="1984263532">
      <w:bodyDiv w:val="1"/>
      <w:marLeft w:val="0"/>
      <w:marRight w:val="0"/>
      <w:marTop w:val="0"/>
      <w:marBottom w:val="0"/>
      <w:divBdr>
        <w:top w:val="none" w:sz="0" w:space="0" w:color="auto"/>
        <w:left w:val="none" w:sz="0" w:space="0" w:color="auto"/>
        <w:bottom w:val="none" w:sz="0" w:space="0" w:color="auto"/>
        <w:right w:val="none" w:sz="0" w:space="0" w:color="auto"/>
      </w:divBdr>
    </w:div>
    <w:div w:id="2012835603">
      <w:bodyDiv w:val="1"/>
      <w:marLeft w:val="0"/>
      <w:marRight w:val="0"/>
      <w:marTop w:val="0"/>
      <w:marBottom w:val="0"/>
      <w:divBdr>
        <w:top w:val="none" w:sz="0" w:space="0" w:color="auto"/>
        <w:left w:val="none" w:sz="0" w:space="0" w:color="auto"/>
        <w:bottom w:val="none" w:sz="0" w:space="0" w:color="auto"/>
        <w:right w:val="none" w:sz="0" w:space="0" w:color="auto"/>
      </w:divBdr>
    </w:div>
    <w:div w:id="2014453064">
      <w:bodyDiv w:val="1"/>
      <w:marLeft w:val="0"/>
      <w:marRight w:val="0"/>
      <w:marTop w:val="0"/>
      <w:marBottom w:val="0"/>
      <w:divBdr>
        <w:top w:val="none" w:sz="0" w:space="0" w:color="auto"/>
        <w:left w:val="none" w:sz="0" w:space="0" w:color="auto"/>
        <w:bottom w:val="none" w:sz="0" w:space="0" w:color="auto"/>
        <w:right w:val="none" w:sz="0" w:space="0" w:color="auto"/>
      </w:divBdr>
    </w:div>
    <w:div w:id="2016833240">
      <w:bodyDiv w:val="1"/>
      <w:marLeft w:val="0"/>
      <w:marRight w:val="0"/>
      <w:marTop w:val="0"/>
      <w:marBottom w:val="0"/>
      <w:divBdr>
        <w:top w:val="none" w:sz="0" w:space="0" w:color="auto"/>
        <w:left w:val="none" w:sz="0" w:space="0" w:color="auto"/>
        <w:bottom w:val="none" w:sz="0" w:space="0" w:color="auto"/>
        <w:right w:val="none" w:sz="0" w:space="0" w:color="auto"/>
      </w:divBdr>
    </w:div>
    <w:div w:id="2018576644">
      <w:bodyDiv w:val="1"/>
      <w:marLeft w:val="0"/>
      <w:marRight w:val="0"/>
      <w:marTop w:val="0"/>
      <w:marBottom w:val="0"/>
      <w:divBdr>
        <w:top w:val="none" w:sz="0" w:space="0" w:color="auto"/>
        <w:left w:val="none" w:sz="0" w:space="0" w:color="auto"/>
        <w:bottom w:val="none" w:sz="0" w:space="0" w:color="auto"/>
        <w:right w:val="none" w:sz="0" w:space="0" w:color="auto"/>
      </w:divBdr>
    </w:div>
    <w:div w:id="2019458379">
      <w:bodyDiv w:val="1"/>
      <w:marLeft w:val="0"/>
      <w:marRight w:val="0"/>
      <w:marTop w:val="0"/>
      <w:marBottom w:val="0"/>
      <w:divBdr>
        <w:top w:val="none" w:sz="0" w:space="0" w:color="auto"/>
        <w:left w:val="none" w:sz="0" w:space="0" w:color="auto"/>
        <w:bottom w:val="none" w:sz="0" w:space="0" w:color="auto"/>
        <w:right w:val="none" w:sz="0" w:space="0" w:color="auto"/>
      </w:divBdr>
    </w:div>
    <w:div w:id="2023047571">
      <w:bodyDiv w:val="1"/>
      <w:marLeft w:val="0"/>
      <w:marRight w:val="0"/>
      <w:marTop w:val="0"/>
      <w:marBottom w:val="0"/>
      <w:divBdr>
        <w:top w:val="none" w:sz="0" w:space="0" w:color="auto"/>
        <w:left w:val="none" w:sz="0" w:space="0" w:color="auto"/>
        <w:bottom w:val="none" w:sz="0" w:space="0" w:color="auto"/>
        <w:right w:val="none" w:sz="0" w:space="0" w:color="auto"/>
      </w:divBdr>
    </w:div>
    <w:div w:id="2024086046">
      <w:bodyDiv w:val="1"/>
      <w:marLeft w:val="0"/>
      <w:marRight w:val="0"/>
      <w:marTop w:val="0"/>
      <w:marBottom w:val="0"/>
      <w:divBdr>
        <w:top w:val="none" w:sz="0" w:space="0" w:color="auto"/>
        <w:left w:val="none" w:sz="0" w:space="0" w:color="auto"/>
        <w:bottom w:val="none" w:sz="0" w:space="0" w:color="auto"/>
        <w:right w:val="none" w:sz="0" w:space="0" w:color="auto"/>
      </w:divBdr>
    </w:div>
    <w:div w:id="2028553882">
      <w:bodyDiv w:val="1"/>
      <w:marLeft w:val="0"/>
      <w:marRight w:val="0"/>
      <w:marTop w:val="0"/>
      <w:marBottom w:val="0"/>
      <w:divBdr>
        <w:top w:val="none" w:sz="0" w:space="0" w:color="auto"/>
        <w:left w:val="none" w:sz="0" w:space="0" w:color="auto"/>
        <w:bottom w:val="none" w:sz="0" w:space="0" w:color="auto"/>
        <w:right w:val="none" w:sz="0" w:space="0" w:color="auto"/>
      </w:divBdr>
    </w:div>
    <w:div w:id="2032339348">
      <w:bodyDiv w:val="1"/>
      <w:marLeft w:val="0"/>
      <w:marRight w:val="0"/>
      <w:marTop w:val="0"/>
      <w:marBottom w:val="0"/>
      <w:divBdr>
        <w:top w:val="none" w:sz="0" w:space="0" w:color="auto"/>
        <w:left w:val="none" w:sz="0" w:space="0" w:color="auto"/>
        <w:bottom w:val="none" w:sz="0" w:space="0" w:color="auto"/>
        <w:right w:val="none" w:sz="0" w:space="0" w:color="auto"/>
      </w:divBdr>
    </w:div>
    <w:div w:id="2046171206">
      <w:bodyDiv w:val="1"/>
      <w:marLeft w:val="0"/>
      <w:marRight w:val="0"/>
      <w:marTop w:val="0"/>
      <w:marBottom w:val="0"/>
      <w:divBdr>
        <w:top w:val="none" w:sz="0" w:space="0" w:color="auto"/>
        <w:left w:val="none" w:sz="0" w:space="0" w:color="auto"/>
        <w:bottom w:val="none" w:sz="0" w:space="0" w:color="auto"/>
        <w:right w:val="none" w:sz="0" w:space="0" w:color="auto"/>
      </w:divBdr>
    </w:div>
    <w:div w:id="2048334858">
      <w:bodyDiv w:val="1"/>
      <w:marLeft w:val="0"/>
      <w:marRight w:val="0"/>
      <w:marTop w:val="0"/>
      <w:marBottom w:val="0"/>
      <w:divBdr>
        <w:top w:val="none" w:sz="0" w:space="0" w:color="auto"/>
        <w:left w:val="none" w:sz="0" w:space="0" w:color="auto"/>
        <w:bottom w:val="none" w:sz="0" w:space="0" w:color="auto"/>
        <w:right w:val="none" w:sz="0" w:space="0" w:color="auto"/>
      </w:divBdr>
    </w:div>
    <w:div w:id="2049797062">
      <w:bodyDiv w:val="1"/>
      <w:marLeft w:val="0"/>
      <w:marRight w:val="0"/>
      <w:marTop w:val="0"/>
      <w:marBottom w:val="0"/>
      <w:divBdr>
        <w:top w:val="none" w:sz="0" w:space="0" w:color="auto"/>
        <w:left w:val="none" w:sz="0" w:space="0" w:color="auto"/>
        <w:bottom w:val="none" w:sz="0" w:space="0" w:color="auto"/>
        <w:right w:val="none" w:sz="0" w:space="0" w:color="auto"/>
      </w:divBdr>
    </w:div>
    <w:div w:id="2061246057">
      <w:bodyDiv w:val="1"/>
      <w:marLeft w:val="0"/>
      <w:marRight w:val="0"/>
      <w:marTop w:val="0"/>
      <w:marBottom w:val="0"/>
      <w:divBdr>
        <w:top w:val="none" w:sz="0" w:space="0" w:color="auto"/>
        <w:left w:val="none" w:sz="0" w:space="0" w:color="auto"/>
        <w:bottom w:val="none" w:sz="0" w:space="0" w:color="auto"/>
        <w:right w:val="none" w:sz="0" w:space="0" w:color="auto"/>
      </w:divBdr>
    </w:div>
    <w:div w:id="2065986985">
      <w:bodyDiv w:val="1"/>
      <w:marLeft w:val="0"/>
      <w:marRight w:val="0"/>
      <w:marTop w:val="0"/>
      <w:marBottom w:val="0"/>
      <w:divBdr>
        <w:top w:val="none" w:sz="0" w:space="0" w:color="auto"/>
        <w:left w:val="none" w:sz="0" w:space="0" w:color="auto"/>
        <w:bottom w:val="none" w:sz="0" w:space="0" w:color="auto"/>
        <w:right w:val="none" w:sz="0" w:space="0" w:color="auto"/>
      </w:divBdr>
    </w:div>
    <w:div w:id="2079472072">
      <w:bodyDiv w:val="1"/>
      <w:marLeft w:val="0"/>
      <w:marRight w:val="0"/>
      <w:marTop w:val="0"/>
      <w:marBottom w:val="0"/>
      <w:divBdr>
        <w:top w:val="none" w:sz="0" w:space="0" w:color="auto"/>
        <w:left w:val="none" w:sz="0" w:space="0" w:color="auto"/>
        <w:bottom w:val="none" w:sz="0" w:space="0" w:color="auto"/>
        <w:right w:val="none" w:sz="0" w:space="0" w:color="auto"/>
      </w:divBdr>
    </w:div>
    <w:div w:id="2115124003">
      <w:bodyDiv w:val="1"/>
      <w:marLeft w:val="0"/>
      <w:marRight w:val="0"/>
      <w:marTop w:val="0"/>
      <w:marBottom w:val="0"/>
      <w:divBdr>
        <w:top w:val="none" w:sz="0" w:space="0" w:color="auto"/>
        <w:left w:val="none" w:sz="0" w:space="0" w:color="auto"/>
        <w:bottom w:val="none" w:sz="0" w:space="0" w:color="auto"/>
        <w:right w:val="none" w:sz="0" w:space="0" w:color="auto"/>
      </w:divBdr>
    </w:div>
    <w:div w:id="2128889311">
      <w:bodyDiv w:val="1"/>
      <w:marLeft w:val="0"/>
      <w:marRight w:val="0"/>
      <w:marTop w:val="0"/>
      <w:marBottom w:val="0"/>
      <w:divBdr>
        <w:top w:val="none" w:sz="0" w:space="0" w:color="auto"/>
        <w:left w:val="none" w:sz="0" w:space="0" w:color="auto"/>
        <w:bottom w:val="none" w:sz="0" w:space="0" w:color="auto"/>
        <w:right w:val="none" w:sz="0" w:space="0" w:color="auto"/>
      </w:divBdr>
    </w:div>
    <w:div w:id="21353259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hyperlink" Target="file:///C:\Users\Agustin\Documents\Agustin\Universidad\Tesina\Proyecto%20de%20tesina\sar\Informe%20tesina\Borrador%20Final%20-%20Tesina%20Mansilla-Schlapp.docx.docx" TargetMode="External"/><Relationship Id="rId42" Type="http://schemas.openxmlformats.org/officeDocument/2006/relationships/image" Target="media/image9.jpeg"/><Relationship Id="rId63" Type="http://schemas.openxmlformats.org/officeDocument/2006/relationships/image" Target="media/image25.jpeg"/><Relationship Id="rId84" Type="http://schemas.openxmlformats.org/officeDocument/2006/relationships/image" Target="media/image39.jpeg"/><Relationship Id="rId138" Type="http://schemas.openxmlformats.org/officeDocument/2006/relationships/image" Target="media/image89.png"/><Relationship Id="rId107" Type="http://schemas.openxmlformats.org/officeDocument/2006/relationships/image" Target="media/image58.jpeg"/><Relationship Id="rId11" Type="http://schemas.openxmlformats.org/officeDocument/2006/relationships/hyperlink" Target="file:///C:\Users\Agustin\Documents\Agustin\Universidad\Tesina\Proyecto%20de%20tesina\sar\Informe%20tesina\Borrador%20Final%20-%20Tesina%20Mansilla-Schlapp.docx.docx" TargetMode="External"/><Relationship Id="rId32" Type="http://schemas.openxmlformats.org/officeDocument/2006/relationships/hyperlink" Target="file:///C:\Users\Agustin\Documents\Agustin\Universidad\Tesina\Proyecto%20de%20tesina\sar\Informe%20tesina\Borrador%20Final%20-%20Tesina%20Mansilla-Schlapp.docx.docx" TargetMode="External"/><Relationship Id="rId53" Type="http://schemas.openxmlformats.org/officeDocument/2006/relationships/image" Target="media/image20.png"/><Relationship Id="rId74" Type="http://schemas.openxmlformats.org/officeDocument/2006/relationships/image" Target="media/image36.jpeg"/><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image" Target="media/image46.jpeg"/><Relationship Id="rId22" Type="http://schemas.openxmlformats.org/officeDocument/2006/relationships/hyperlink" Target="file:///C:\Users\Agustin\Documents\Agustin\Universidad\Tesina\Proyecto%20de%20tesina\sar\Informe%20tesina\Borrador%20Final%20-%20Tesina%20Mansilla-Schlapp.docx.docx" TargetMode="External"/><Relationship Id="rId43" Type="http://schemas.openxmlformats.org/officeDocument/2006/relationships/image" Target="media/image10.png"/><Relationship Id="rId64" Type="http://schemas.openxmlformats.org/officeDocument/2006/relationships/image" Target="media/image26.png"/><Relationship Id="rId118" Type="http://schemas.openxmlformats.org/officeDocument/2006/relationships/image" Target="media/image69.jpeg"/><Relationship Id="rId139" Type="http://schemas.openxmlformats.org/officeDocument/2006/relationships/image" Target="media/image90.png"/><Relationship Id="rId80" Type="http://schemas.openxmlformats.org/officeDocument/2006/relationships/diagramColors" Target="diagrams/colors1.xml"/><Relationship Id="rId85" Type="http://schemas.openxmlformats.org/officeDocument/2006/relationships/image" Target="media/image40.png"/><Relationship Id="rId150" Type="http://schemas.openxmlformats.org/officeDocument/2006/relationships/image" Target="media/image101.png"/><Relationship Id="rId155" Type="http://schemas.openxmlformats.org/officeDocument/2006/relationships/fontTable" Target="fontTable.xml"/><Relationship Id="rId12" Type="http://schemas.openxmlformats.org/officeDocument/2006/relationships/hyperlink" Target="file:///C:\Users\Agustin\Documents\Agustin\Universidad\Tesina\Proyecto%20de%20tesina\sar\Informe%20tesina\Borrador%20Final%20-%20Tesina%20Mansilla-Schlapp.docx.docx" TargetMode="External"/><Relationship Id="rId17" Type="http://schemas.openxmlformats.org/officeDocument/2006/relationships/hyperlink" Target="file:///C:\Users\Agustin\Documents\Agustin\Universidad\Tesina\Proyecto%20de%20tesina\sar\Informe%20tesina\Borrador%20Final%20-%20Tesina%20Mansilla-Schlapp.docx.docx" TargetMode="External"/><Relationship Id="rId33" Type="http://schemas.openxmlformats.org/officeDocument/2006/relationships/hyperlink" Target="file:///C:\Users\Agustin\Documents\Agustin\Universidad\Tesina\Proyecto%20de%20tesina\sar\Informe%20tesina\Borrador%20Final%20-%20Tesina%20Mansilla-Schlapp.docx.docx" TargetMode="External"/><Relationship Id="rId38" Type="http://schemas.openxmlformats.org/officeDocument/2006/relationships/image" Target="media/image5.png"/><Relationship Id="rId59" Type="http://schemas.openxmlformats.org/officeDocument/2006/relationships/hyperlink" Target="https://es.wikipedia.org/wiki/Procesamiento_digital_de_se%C3%B1ales" TargetMode="External"/><Relationship Id="rId103" Type="http://schemas.openxmlformats.org/officeDocument/2006/relationships/image" Target="media/image54.jpeg"/><Relationship Id="rId108" Type="http://schemas.openxmlformats.org/officeDocument/2006/relationships/image" Target="media/image59.jpeg"/><Relationship Id="rId124" Type="http://schemas.openxmlformats.org/officeDocument/2006/relationships/image" Target="media/image75.jpeg"/><Relationship Id="rId129" Type="http://schemas.openxmlformats.org/officeDocument/2006/relationships/image" Target="media/image80.png"/><Relationship Id="rId54" Type="http://schemas.openxmlformats.org/officeDocument/2006/relationships/image" Target="media/image21.jpe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44.png"/><Relationship Id="rId96" Type="http://schemas.openxmlformats.org/officeDocument/2006/relationships/image" Target="media/image47.png"/><Relationship Id="rId140" Type="http://schemas.openxmlformats.org/officeDocument/2006/relationships/image" Target="media/image91.png"/><Relationship Id="rId145"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gustin\Documents\Agustin\Universidad\Tesina\Proyecto%20de%20tesina\sar\Informe%20tesina\Borrador%20Final%20-%20Tesina%20Mansilla-Schlapp.docx.docx" TargetMode="External"/><Relationship Id="rId28" Type="http://schemas.openxmlformats.org/officeDocument/2006/relationships/hyperlink" Target="file:///C:\Users\Agustin\Documents\Agustin\Universidad\Tesina\Proyecto%20de%20tesina\sar\Informe%20tesina\Borrador%20Final%20-%20Tesina%20Mansilla-Schlapp.docx.docx" TargetMode="External"/><Relationship Id="rId49" Type="http://schemas.openxmlformats.org/officeDocument/2006/relationships/image" Target="media/image16.png"/><Relationship Id="rId114" Type="http://schemas.openxmlformats.org/officeDocument/2006/relationships/image" Target="media/image65.png"/><Relationship Id="rId119" Type="http://schemas.openxmlformats.org/officeDocument/2006/relationships/image" Target="media/image70.jpeg"/><Relationship Id="rId44" Type="http://schemas.openxmlformats.org/officeDocument/2006/relationships/image" Target="media/image11.jpeg"/><Relationship Id="rId60" Type="http://schemas.openxmlformats.org/officeDocument/2006/relationships/hyperlink" Target="https://es.wikipedia.org/wiki/SDRAM" TargetMode="External"/><Relationship Id="rId65" Type="http://schemas.openxmlformats.org/officeDocument/2006/relationships/image" Target="media/image27.jpeg"/><Relationship Id="rId81" Type="http://schemas.microsoft.com/office/2007/relationships/diagramDrawing" Target="diagrams/drawing1.xml"/><Relationship Id="rId86" Type="http://schemas.openxmlformats.org/officeDocument/2006/relationships/hyperlink" Target="https://es.wikipedia.org/wiki/TypeScript" TargetMode="External"/><Relationship Id="rId130" Type="http://schemas.openxmlformats.org/officeDocument/2006/relationships/image" Target="media/image81.png"/><Relationship Id="rId135" Type="http://schemas.openxmlformats.org/officeDocument/2006/relationships/image" Target="media/image86.png"/><Relationship Id="rId151" Type="http://schemas.openxmlformats.org/officeDocument/2006/relationships/image" Target="media/image102.png"/><Relationship Id="rId156" Type="http://schemas.microsoft.com/office/2011/relationships/people" Target="people.xml"/><Relationship Id="rId13" Type="http://schemas.openxmlformats.org/officeDocument/2006/relationships/hyperlink" Target="file:///C:\Users\Agustin\Documents\Agustin\Universidad\Tesina\Proyecto%20de%20tesina\sar\Informe%20tesina\Borrador%20Final%20-%20Tesina%20Mansilla-Schlapp.docx.docx" TargetMode="External"/><Relationship Id="rId18" Type="http://schemas.openxmlformats.org/officeDocument/2006/relationships/hyperlink" Target="file:///C:\Users\Agustin\Documents\Agustin\Universidad\Tesina\Proyecto%20de%20tesina\sar\Informe%20tesina\Borrador%20Final%20-%20Tesina%20Mansilla-Schlapp.docx.docx" TargetMode="External"/><Relationship Id="rId39" Type="http://schemas.openxmlformats.org/officeDocument/2006/relationships/image" Target="media/image6.png"/><Relationship Id="rId109" Type="http://schemas.openxmlformats.org/officeDocument/2006/relationships/image" Target="media/image60.jpeg"/><Relationship Id="rId34" Type="http://schemas.openxmlformats.org/officeDocument/2006/relationships/hyperlink" Target="file:///C:\Users\Agustin\Documents\Agustin\Universidad\Tesina\Proyecto%20de%20tesina\sar\Informe%20tesina\Borrador%20Final%20-%20Tesina%20Mansilla-Schlapp.docx.docx"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38.png"/><Relationship Id="rId97" Type="http://schemas.openxmlformats.org/officeDocument/2006/relationships/image" Target="media/image48.png"/><Relationship Id="rId104" Type="http://schemas.openxmlformats.org/officeDocument/2006/relationships/image" Target="media/image55.jpeg"/><Relationship Id="rId120" Type="http://schemas.openxmlformats.org/officeDocument/2006/relationships/image" Target="media/image71.jpeg"/><Relationship Id="rId125" Type="http://schemas.openxmlformats.org/officeDocument/2006/relationships/image" Target="media/image76.png"/><Relationship Id="rId141" Type="http://schemas.openxmlformats.org/officeDocument/2006/relationships/image" Target="media/image92.png"/><Relationship Id="rId146"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hyperlink" Target="http://johnny-five.io/" TargetMode="External"/><Relationship Id="rId2" Type="http://schemas.openxmlformats.org/officeDocument/2006/relationships/numbering" Target="numbering.xml"/><Relationship Id="rId29" Type="http://schemas.openxmlformats.org/officeDocument/2006/relationships/hyperlink" Target="file:///C:\Users\Agustin\Documents\Agustin\Universidad\Tesina\Proyecto%20de%20tesina\sar\Informe%20tesina\Borrador%20Final%20-%20Tesina%20Mansilla-Schlapp.docx.docx" TargetMode="External"/><Relationship Id="rId24" Type="http://schemas.openxmlformats.org/officeDocument/2006/relationships/hyperlink" Target="file:///C:\Users\Agustin\Documents\Agustin\Universidad\Tesina\Proyecto%20de%20tesina\sar\Informe%20tesina\Borrador%20Final%20-%20Tesina%20Mansilla-Schlapp.docx.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28.jpeg"/><Relationship Id="rId87" Type="http://schemas.openxmlformats.org/officeDocument/2006/relationships/image" Target="media/image41.png"/><Relationship Id="rId110" Type="http://schemas.openxmlformats.org/officeDocument/2006/relationships/image" Target="media/image61.png"/><Relationship Id="rId115" Type="http://schemas.openxmlformats.org/officeDocument/2006/relationships/image" Target="media/image66.pn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theme" Target="theme/theme1.xml"/><Relationship Id="rId61" Type="http://schemas.openxmlformats.org/officeDocument/2006/relationships/hyperlink" Target="https://es.wikipedia.org/w/index.php?title=VideoCore&amp;action=edit&amp;redlink=1" TargetMode="External"/><Relationship Id="rId82" Type="http://schemas.openxmlformats.org/officeDocument/2006/relationships/hyperlink" Target="https://es.wikipedia.org/wiki/Lenguaje_de_marcado" TargetMode="External"/><Relationship Id="rId152" Type="http://schemas.openxmlformats.org/officeDocument/2006/relationships/image" Target="media/image103.png"/><Relationship Id="rId19" Type="http://schemas.openxmlformats.org/officeDocument/2006/relationships/hyperlink" Target="file:///C:\Users\Agustin\Documents\Agustin\Universidad\Tesina\Proyecto%20de%20tesina\sar\Informe%20tesina\Borrador%20Final%20-%20Tesina%20Mansilla-Schlapp.docx.docx" TargetMode="External"/><Relationship Id="rId14" Type="http://schemas.openxmlformats.org/officeDocument/2006/relationships/hyperlink" Target="file:///C:\Users\Agustin\Documents\Agustin\Universidad\Tesina\Proyecto%20de%20tesina\sar\Informe%20tesina\Borrador%20Final%20-%20Tesina%20Mansilla-Schlapp.docx.docx" TargetMode="External"/><Relationship Id="rId30" Type="http://schemas.openxmlformats.org/officeDocument/2006/relationships/hyperlink" Target="file:///C:\Users\Agustin\Documents\Agustin\Universidad\Tesina\Proyecto%20de%20tesina\sar\Informe%20tesina\Borrador%20Final%20-%20Tesina%20Mansilla-Schlapp.docx.docx" TargetMode="External"/><Relationship Id="rId35" Type="http://schemas.openxmlformats.org/officeDocument/2006/relationships/image" Target="media/image2.png"/><Relationship Id="rId56" Type="http://schemas.openxmlformats.org/officeDocument/2006/relationships/image" Target="media/image23.png"/><Relationship Id="rId77" Type="http://schemas.openxmlformats.org/officeDocument/2006/relationships/diagramData" Target="diagrams/data1.xml"/><Relationship Id="rId100" Type="http://schemas.openxmlformats.org/officeDocument/2006/relationships/image" Target="media/image51.jpeg"/><Relationship Id="rId105" Type="http://schemas.openxmlformats.org/officeDocument/2006/relationships/image" Target="media/image56.jpeg"/><Relationship Id="rId126" Type="http://schemas.openxmlformats.org/officeDocument/2006/relationships/image" Target="media/image77.png"/><Relationship Id="rId147"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18.jpeg"/><Relationship Id="rId72" Type="http://schemas.openxmlformats.org/officeDocument/2006/relationships/image" Target="media/image34.png"/><Relationship Id="rId93" Type="http://schemas.openxmlformats.org/officeDocument/2006/relationships/hyperlink" Target="http://johnny-five.io/" TargetMode="External"/><Relationship Id="rId98" Type="http://schemas.openxmlformats.org/officeDocument/2006/relationships/image" Target="media/image49.png"/><Relationship Id="rId121" Type="http://schemas.openxmlformats.org/officeDocument/2006/relationships/image" Target="media/image72.jpeg"/><Relationship Id="rId142"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hyperlink" Target="file:///C:\Users\Agustin\Documents\Agustin\Universidad\Tesina\Proyecto%20de%20tesina\sar\Informe%20tesina\Borrador%20Final%20-%20Tesina%20Mansilla-Schlapp.docx.docx" TargetMode="External"/><Relationship Id="rId46" Type="http://schemas.openxmlformats.org/officeDocument/2006/relationships/image" Target="media/image13.png"/><Relationship Id="rId67" Type="http://schemas.openxmlformats.org/officeDocument/2006/relationships/image" Target="media/image29.jpeg"/><Relationship Id="rId116" Type="http://schemas.openxmlformats.org/officeDocument/2006/relationships/image" Target="media/image67.png"/><Relationship Id="rId137" Type="http://schemas.openxmlformats.org/officeDocument/2006/relationships/image" Target="media/image88.png"/><Relationship Id="rId20" Type="http://schemas.openxmlformats.org/officeDocument/2006/relationships/hyperlink" Target="file:///C:\Users\Agustin\Documents\Agustin\Universidad\Tesina\Proyecto%20de%20tesina\sar\Informe%20tesina\Borrador%20Final%20-%20Tesina%20Mansilla-Schlapp.docx.docx" TargetMode="External"/><Relationship Id="rId41" Type="http://schemas.openxmlformats.org/officeDocument/2006/relationships/image" Target="media/image8.png"/><Relationship Id="rId62" Type="http://schemas.openxmlformats.org/officeDocument/2006/relationships/image" Target="media/image24.jpeg"/><Relationship Id="rId83" Type="http://schemas.openxmlformats.org/officeDocument/2006/relationships/hyperlink" Target="https://es.wikipedia.org/wiki/P%C3%A1gina_web" TargetMode="External"/><Relationship Id="rId88" Type="http://schemas.openxmlformats.org/officeDocument/2006/relationships/hyperlink" Target="https://developers.google.com/v8/intro" TargetMode="External"/><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header" Target="header1.xml"/><Relationship Id="rId15" Type="http://schemas.openxmlformats.org/officeDocument/2006/relationships/hyperlink" Target="file:///C:\Users\Agustin\Documents\Agustin\Universidad\Tesina\Proyecto%20de%20tesina\sar\Informe%20tesina\Borrador%20Final%20-%20Tesina%20Mansilla-Schlapp.docx.docx" TargetMode="External"/><Relationship Id="rId36" Type="http://schemas.openxmlformats.org/officeDocument/2006/relationships/image" Target="media/image3.png"/><Relationship Id="rId57" Type="http://schemas.openxmlformats.org/officeDocument/2006/relationships/hyperlink" Target="https://es.wikipedia.org/wiki/CPU" TargetMode="External"/><Relationship Id="rId106" Type="http://schemas.openxmlformats.org/officeDocument/2006/relationships/image" Target="media/image57.jpeg"/><Relationship Id="rId127" Type="http://schemas.openxmlformats.org/officeDocument/2006/relationships/image" Target="media/image78.png"/><Relationship Id="rId10" Type="http://schemas.openxmlformats.org/officeDocument/2006/relationships/hyperlink" Target="file:///C:\Users\Agustin\Documents\Agustin\Universidad\Tesina\Proyecto%20de%20tesina\sar\Informe%20tesina\Borrador%20Final%20-%20Tesina%20Mansilla-Schlapp.docx.docx" TargetMode="External"/><Relationship Id="rId31" Type="http://schemas.openxmlformats.org/officeDocument/2006/relationships/hyperlink" Target="file:///C:\Users\Agustin\Documents\Agustin\Universidad\Tesina\Proyecto%20de%20tesina\sar\Informe%20tesina\Borrador%20Final%20-%20Tesina%20Mansilla-Schlapp.docx.docx" TargetMode="External"/><Relationship Id="rId52" Type="http://schemas.openxmlformats.org/officeDocument/2006/relationships/image" Target="media/image19.jpeg"/><Relationship Id="rId73" Type="http://schemas.openxmlformats.org/officeDocument/2006/relationships/image" Target="media/image35.png"/><Relationship Id="rId78" Type="http://schemas.openxmlformats.org/officeDocument/2006/relationships/diagramLayout" Target="diagrams/layout1.xml"/><Relationship Id="rId94" Type="http://schemas.openxmlformats.org/officeDocument/2006/relationships/image" Target="media/image45.png"/><Relationship Id="rId99" Type="http://schemas.openxmlformats.org/officeDocument/2006/relationships/image" Target="media/image50.jpeg"/><Relationship Id="rId101" Type="http://schemas.openxmlformats.org/officeDocument/2006/relationships/image" Target="media/image52.jpeg"/><Relationship Id="rId122" Type="http://schemas.openxmlformats.org/officeDocument/2006/relationships/image" Target="media/image73.jpeg"/><Relationship Id="rId143" Type="http://schemas.openxmlformats.org/officeDocument/2006/relationships/image" Target="media/image94.png"/><Relationship Id="rId148"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hyperlink" Target="file:///C:\Users\Agustin\Documents\Agustin\Universidad\Tesina\Proyecto%20de%20tesina\sar\Informe%20tesina\Borrador%20Final%20-%20Tesina%20Mansilla-Schlapp.docx.docx" TargetMode="External"/><Relationship Id="rId26" Type="http://schemas.openxmlformats.org/officeDocument/2006/relationships/hyperlink" Target="file:///C:\Users\Agustin\Documents\Agustin\Universidad\Tesina\Proyecto%20de%20tesina\sar\Informe%20tesina\Borrador%20Final%20-%20Tesina%20Mansilla-Schlapp.docx.docx" TargetMode="External"/><Relationship Id="rId47" Type="http://schemas.openxmlformats.org/officeDocument/2006/relationships/image" Target="media/image14.gif"/><Relationship Id="rId68" Type="http://schemas.openxmlformats.org/officeDocument/2006/relationships/image" Target="media/image30.jpeg"/><Relationship Id="rId89" Type="http://schemas.openxmlformats.org/officeDocument/2006/relationships/image" Target="media/image42.png"/><Relationship Id="rId112" Type="http://schemas.openxmlformats.org/officeDocument/2006/relationships/image" Target="media/image63.jpeg"/><Relationship Id="rId133" Type="http://schemas.openxmlformats.org/officeDocument/2006/relationships/image" Target="media/image84.png"/><Relationship Id="rId154" Type="http://schemas.openxmlformats.org/officeDocument/2006/relationships/footer" Target="footer1.xml"/><Relationship Id="rId16" Type="http://schemas.openxmlformats.org/officeDocument/2006/relationships/hyperlink" Target="file:///C:\Users\Agustin\Documents\Agustin\Universidad\Tesina\Proyecto%20de%20tesina\sar\Informe%20tesina\Borrador%20Final%20-%20Tesina%20Mansilla-Schlapp.docx.docx" TargetMode="External"/><Relationship Id="rId37" Type="http://schemas.openxmlformats.org/officeDocument/2006/relationships/image" Target="media/image4.png"/><Relationship Id="rId58" Type="http://schemas.openxmlformats.org/officeDocument/2006/relationships/hyperlink" Target="https://es.wikipedia.org/wiki/GPU" TargetMode="External"/><Relationship Id="rId79" Type="http://schemas.openxmlformats.org/officeDocument/2006/relationships/diagramQuickStyle" Target="diagrams/quickStyle1.xml"/><Relationship Id="rId102" Type="http://schemas.openxmlformats.org/officeDocument/2006/relationships/image" Target="media/image53.png"/><Relationship Id="rId123" Type="http://schemas.openxmlformats.org/officeDocument/2006/relationships/image" Target="media/image74.jpeg"/><Relationship Id="rId144" Type="http://schemas.openxmlformats.org/officeDocument/2006/relationships/image" Target="media/image95.png"/><Relationship Id="rId90" Type="http://schemas.openxmlformats.org/officeDocument/2006/relationships/image" Target="media/image43.png"/><Relationship Id="rId27" Type="http://schemas.openxmlformats.org/officeDocument/2006/relationships/hyperlink" Target="file:///C:\Users\Agustin\Documents\Agustin\Universidad\Tesina\Proyecto%20de%20tesina\sar\Informe%20tesina\Borrador%20Final%20-%20Tesina%20Mansilla-Schlapp.docx.docx" TargetMode="External"/><Relationship Id="rId48" Type="http://schemas.openxmlformats.org/officeDocument/2006/relationships/image" Target="media/image15.png"/><Relationship Id="rId69" Type="http://schemas.openxmlformats.org/officeDocument/2006/relationships/image" Target="media/image31.jpeg"/><Relationship Id="rId113" Type="http://schemas.openxmlformats.org/officeDocument/2006/relationships/image" Target="media/image64.png"/><Relationship Id="rId134" Type="http://schemas.openxmlformats.org/officeDocument/2006/relationships/image" Target="media/image85.png"/></Relationships>
</file>

<file path=word/_rels/endnotes.xml.rels><?xml version="1.0" encoding="UTF-8" standalone="yes"?>
<Relationships xmlns="http://schemas.openxmlformats.org/package/2006/relationships"><Relationship Id="rId1" Type="http://schemas.openxmlformats.org/officeDocument/2006/relationships/hyperlink" Target="https://www.raspberrypi.org/downloads/raspbian/"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projects.raspberrypi.org/en/projects" TargetMode="External"/><Relationship Id="rId2" Type="http://schemas.openxmlformats.org/officeDocument/2006/relationships/hyperlink" Target="https://www.raspberrypi.org/community/" TargetMode="External"/><Relationship Id="rId1" Type="http://schemas.openxmlformats.org/officeDocument/2006/relationships/hyperlink" Target="http://www.telam.com.ar/notas/201704/184406-robotica-arduino-day.html" TargetMode="External"/><Relationship Id="rId4" Type="http://schemas.openxmlformats.org/officeDocument/2006/relationships/hyperlink" Target="https://github.com/firmata/ConfigurableFirmata"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4A8D39-F1B7-41EF-9B03-6186E6FCCFE8}" type="doc">
      <dgm:prSet loTypeId="urn:microsoft.com/office/officeart/2005/8/layout/hierarchy4" loCatId="hierarchy" qsTypeId="urn:microsoft.com/office/officeart/2005/8/quickstyle/simple1" qsCatId="simple" csTypeId="urn:microsoft.com/office/officeart/2005/8/colors/colorful2" csCatId="colorful" phldr="1"/>
      <dgm:spPr/>
      <dgm:t>
        <a:bodyPr/>
        <a:lstStyle/>
        <a:p>
          <a:endParaRPr lang="es-ES"/>
        </a:p>
      </dgm:t>
    </dgm:pt>
    <dgm:pt modelId="{D46A7B91-2352-4C8E-8539-D1867045B345}">
      <dgm:prSet phldrT="[Texto]"/>
      <dgm:spPr/>
      <dgm:t>
        <a:bodyPr/>
        <a:lstStyle/>
        <a:p>
          <a:r>
            <a:rPr lang="es-ES"/>
            <a:t>Aplicaciones</a:t>
          </a:r>
        </a:p>
      </dgm:t>
    </dgm:pt>
    <dgm:pt modelId="{676F3319-EEA7-4786-BB6D-D3B608B4B8F4}" type="parTrans" cxnId="{6BFF2FD7-B592-4259-A36E-2A01E7D086C0}">
      <dgm:prSet/>
      <dgm:spPr/>
      <dgm:t>
        <a:bodyPr/>
        <a:lstStyle/>
        <a:p>
          <a:endParaRPr lang="es-ES"/>
        </a:p>
      </dgm:t>
    </dgm:pt>
    <dgm:pt modelId="{548D8021-37BE-4B70-8B6D-C8452F29D65B}" type="sibTrans" cxnId="{6BFF2FD7-B592-4259-A36E-2A01E7D086C0}">
      <dgm:prSet/>
      <dgm:spPr/>
      <dgm:t>
        <a:bodyPr/>
        <a:lstStyle/>
        <a:p>
          <a:endParaRPr lang="es-ES"/>
        </a:p>
      </dgm:t>
    </dgm:pt>
    <dgm:pt modelId="{85AA52B1-579F-48BE-9169-CE70185AB838}">
      <dgm:prSet phldrT="[Texto]"/>
      <dgm:spPr/>
      <dgm:t>
        <a:bodyPr/>
        <a:lstStyle/>
        <a:p>
          <a:r>
            <a:rPr lang="es-ES"/>
            <a:t>Nativas</a:t>
          </a:r>
        </a:p>
      </dgm:t>
    </dgm:pt>
    <dgm:pt modelId="{FB6E8851-301E-4A7D-8BB9-7536CD6868DB}" type="parTrans" cxnId="{473AF72E-4283-4462-BEE6-366CD2F021CB}">
      <dgm:prSet/>
      <dgm:spPr/>
      <dgm:t>
        <a:bodyPr/>
        <a:lstStyle/>
        <a:p>
          <a:endParaRPr lang="es-ES"/>
        </a:p>
      </dgm:t>
    </dgm:pt>
    <dgm:pt modelId="{E4752561-7B24-4A30-AEF2-E7039692068A}" type="sibTrans" cxnId="{473AF72E-4283-4462-BEE6-366CD2F021CB}">
      <dgm:prSet/>
      <dgm:spPr/>
      <dgm:t>
        <a:bodyPr/>
        <a:lstStyle/>
        <a:p>
          <a:endParaRPr lang="es-ES"/>
        </a:p>
      </dgm:t>
    </dgm:pt>
    <dgm:pt modelId="{38396EBB-6B75-47E9-BB94-7667036D7466}">
      <dgm:prSet phldrT="[Texto]"/>
      <dgm:spPr/>
      <dgm:t>
        <a:bodyPr/>
        <a:lstStyle/>
        <a:p>
          <a:r>
            <a:rPr lang="es-ES"/>
            <a:t>Híbridas</a:t>
          </a:r>
        </a:p>
      </dgm:t>
    </dgm:pt>
    <dgm:pt modelId="{9A8D91B8-C529-42A1-86B8-48C3D07FF583}" type="parTrans" cxnId="{BBA6B6CB-9D42-4C0F-B710-CF7A66A46624}">
      <dgm:prSet/>
      <dgm:spPr/>
      <dgm:t>
        <a:bodyPr/>
        <a:lstStyle/>
        <a:p>
          <a:endParaRPr lang="es-ES"/>
        </a:p>
      </dgm:t>
    </dgm:pt>
    <dgm:pt modelId="{865B97A8-C99A-4868-A426-7D3C786DE985}" type="sibTrans" cxnId="{BBA6B6CB-9D42-4C0F-B710-CF7A66A46624}">
      <dgm:prSet/>
      <dgm:spPr/>
      <dgm:t>
        <a:bodyPr/>
        <a:lstStyle/>
        <a:p>
          <a:endParaRPr lang="es-ES"/>
        </a:p>
      </dgm:t>
    </dgm:pt>
    <dgm:pt modelId="{D1F14595-F594-45E4-B67F-63B79BF46F30}">
      <dgm:prSet phldrT="[Texto]"/>
      <dgm:spPr/>
      <dgm:t>
        <a:bodyPr/>
        <a:lstStyle/>
        <a:p>
          <a:r>
            <a:rPr lang="es-ES"/>
            <a:t>Web</a:t>
          </a:r>
        </a:p>
      </dgm:t>
    </dgm:pt>
    <dgm:pt modelId="{2B233EB6-B4C5-4AC1-AD9A-5BDC5A8B09C4}" type="parTrans" cxnId="{E171C661-7B08-4998-8F94-6A6D738F2E3C}">
      <dgm:prSet/>
      <dgm:spPr/>
      <dgm:t>
        <a:bodyPr/>
        <a:lstStyle/>
        <a:p>
          <a:endParaRPr lang="es-ES"/>
        </a:p>
      </dgm:t>
    </dgm:pt>
    <dgm:pt modelId="{447B07E9-F7EE-49E8-B69B-E301D87C823C}" type="sibTrans" cxnId="{E171C661-7B08-4998-8F94-6A6D738F2E3C}">
      <dgm:prSet/>
      <dgm:spPr/>
      <dgm:t>
        <a:bodyPr/>
        <a:lstStyle/>
        <a:p>
          <a:endParaRPr lang="es-ES"/>
        </a:p>
      </dgm:t>
    </dgm:pt>
    <dgm:pt modelId="{DD2DA599-D7B8-46C1-B30A-4F99F0F7D2AF}">
      <dgm:prSet phldrT="[Texto]"/>
      <dgm:spPr/>
      <dgm:t>
        <a:bodyPr/>
        <a:lstStyle/>
        <a:p>
          <a:r>
            <a:rPr lang="es-ES"/>
            <a:t>Android Studio</a:t>
          </a:r>
        </a:p>
      </dgm:t>
    </dgm:pt>
    <dgm:pt modelId="{4766E1AF-9D14-430F-8C8A-C64723FEB9D8}" type="parTrans" cxnId="{7DB80051-7ADA-49E7-8A40-24EC05A37A0C}">
      <dgm:prSet/>
      <dgm:spPr/>
      <dgm:t>
        <a:bodyPr/>
        <a:lstStyle/>
        <a:p>
          <a:endParaRPr lang="es-ES"/>
        </a:p>
      </dgm:t>
    </dgm:pt>
    <dgm:pt modelId="{F07AB622-1BA9-46C8-8FDE-A18084060AE7}" type="sibTrans" cxnId="{7DB80051-7ADA-49E7-8A40-24EC05A37A0C}">
      <dgm:prSet/>
      <dgm:spPr/>
      <dgm:t>
        <a:bodyPr/>
        <a:lstStyle/>
        <a:p>
          <a:endParaRPr lang="es-ES"/>
        </a:p>
      </dgm:t>
    </dgm:pt>
    <dgm:pt modelId="{C596150E-25A6-4A74-897F-6E796D3E09AD}">
      <dgm:prSet phldrT="[Texto]"/>
      <dgm:spPr/>
      <dgm:t>
        <a:bodyPr/>
        <a:lstStyle/>
        <a:p>
          <a:r>
            <a:rPr lang="es-ES"/>
            <a:t>App Inventor</a:t>
          </a:r>
        </a:p>
      </dgm:t>
    </dgm:pt>
    <dgm:pt modelId="{F13F7E49-E8FD-42D4-B5E5-E405700A4E3F}" type="parTrans" cxnId="{1B46F2C6-D528-4763-BDB3-F1989F1AD3F4}">
      <dgm:prSet/>
      <dgm:spPr/>
      <dgm:t>
        <a:bodyPr/>
        <a:lstStyle/>
        <a:p>
          <a:endParaRPr lang="es-ES"/>
        </a:p>
      </dgm:t>
    </dgm:pt>
    <dgm:pt modelId="{F332A8D3-CF49-44E7-B9B5-A49FEA2D5699}" type="sibTrans" cxnId="{1B46F2C6-D528-4763-BDB3-F1989F1AD3F4}">
      <dgm:prSet/>
      <dgm:spPr/>
      <dgm:t>
        <a:bodyPr/>
        <a:lstStyle/>
        <a:p>
          <a:endParaRPr lang="es-ES"/>
        </a:p>
      </dgm:t>
    </dgm:pt>
    <dgm:pt modelId="{659944B2-3C8D-4255-8F0D-AC8D1DA60BEE}">
      <dgm:prSet phldrT="[Texto]"/>
      <dgm:spPr/>
      <dgm:t>
        <a:bodyPr/>
        <a:lstStyle/>
        <a:p>
          <a:r>
            <a:rPr lang="es-ES"/>
            <a:t>Intel XDK</a:t>
          </a:r>
        </a:p>
      </dgm:t>
    </dgm:pt>
    <dgm:pt modelId="{FF8FFC82-6BCE-4DA7-8BDA-77FD6359669F}" type="parTrans" cxnId="{6361273D-5324-4322-B1EF-DEC5FB587C8E}">
      <dgm:prSet/>
      <dgm:spPr/>
      <dgm:t>
        <a:bodyPr/>
        <a:lstStyle/>
        <a:p>
          <a:endParaRPr lang="es-ES"/>
        </a:p>
      </dgm:t>
    </dgm:pt>
    <dgm:pt modelId="{4E9B17E1-C451-4F64-93F0-6D1CC7F52C30}" type="sibTrans" cxnId="{6361273D-5324-4322-B1EF-DEC5FB587C8E}">
      <dgm:prSet/>
      <dgm:spPr/>
      <dgm:t>
        <a:bodyPr/>
        <a:lstStyle/>
        <a:p>
          <a:endParaRPr lang="es-ES"/>
        </a:p>
      </dgm:t>
    </dgm:pt>
    <dgm:pt modelId="{F452709D-80EC-41C8-A69C-814DF1781DA5}">
      <dgm:prSet phldrT="[Texto]"/>
      <dgm:spPr/>
      <dgm:t>
        <a:bodyPr/>
        <a:lstStyle/>
        <a:p>
          <a:r>
            <a:rPr lang="es-ES"/>
            <a:t>Ionic</a:t>
          </a:r>
        </a:p>
      </dgm:t>
    </dgm:pt>
    <dgm:pt modelId="{2BC33258-3A15-4308-A52C-7B762DC6D669}" type="parTrans" cxnId="{C6888056-978D-492E-9C11-45B4484C834A}">
      <dgm:prSet/>
      <dgm:spPr/>
      <dgm:t>
        <a:bodyPr/>
        <a:lstStyle/>
        <a:p>
          <a:endParaRPr lang="es-ES"/>
        </a:p>
      </dgm:t>
    </dgm:pt>
    <dgm:pt modelId="{2744010B-CE35-4B98-8C08-F6F6FFCC64CD}" type="sibTrans" cxnId="{C6888056-978D-492E-9C11-45B4484C834A}">
      <dgm:prSet/>
      <dgm:spPr/>
      <dgm:t>
        <a:bodyPr/>
        <a:lstStyle/>
        <a:p>
          <a:endParaRPr lang="es-ES"/>
        </a:p>
      </dgm:t>
    </dgm:pt>
    <dgm:pt modelId="{D6192EF1-5E01-41D7-93CC-A135AFF2E49B}">
      <dgm:prSet phldrT="[Texto]"/>
      <dgm:spPr/>
      <dgm:t>
        <a:bodyPr/>
        <a:lstStyle/>
        <a:p>
          <a:r>
            <a:rPr lang="es-ES"/>
            <a:t>Cordova</a:t>
          </a:r>
        </a:p>
      </dgm:t>
    </dgm:pt>
    <dgm:pt modelId="{4A479CF4-3962-447E-8BE4-ED85687A6253}" type="parTrans" cxnId="{8666C099-3927-49C7-8C02-E0FC9AE8EFD1}">
      <dgm:prSet/>
      <dgm:spPr/>
      <dgm:t>
        <a:bodyPr/>
        <a:lstStyle/>
        <a:p>
          <a:endParaRPr lang="es-ES"/>
        </a:p>
      </dgm:t>
    </dgm:pt>
    <dgm:pt modelId="{D7A10D9F-E74D-4F11-AB30-DC8BD89DBD87}" type="sibTrans" cxnId="{8666C099-3927-49C7-8C02-E0FC9AE8EFD1}">
      <dgm:prSet/>
      <dgm:spPr/>
      <dgm:t>
        <a:bodyPr/>
        <a:lstStyle/>
        <a:p>
          <a:endParaRPr lang="es-ES"/>
        </a:p>
      </dgm:t>
    </dgm:pt>
    <dgm:pt modelId="{5D4A7312-FFAC-401D-B462-E7AE09111D0A}">
      <dgm:prSet phldrT="[Texto]"/>
      <dgm:spPr/>
      <dgm:t>
        <a:bodyPr/>
        <a:lstStyle/>
        <a:p>
          <a:r>
            <a:rPr lang="es-ES"/>
            <a:t>Meteor</a:t>
          </a:r>
        </a:p>
      </dgm:t>
    </dgm:pt>
    <dgm:pt modelId="{70686429-D874-43FD-BF29-71D36266C318}" type="parTrans" cxnId="{126823E5-66A1-4298-A899-BDE32770CD43}">
      <dgm:prSet/>
      <dgm:spPr/>
      <dgm:t>
        <a:bodyPr/>
        <a:lstStyle/>
        <a:p>
          <a:endParaRPr lang="es-ES"/>
        </a:p>
      </dgm:t>
    </dgm:pt>
    <dgm:pt modelId="{6E279297-8BAC-4347-991E-C4F227CCD34C}" type="sibTrans" cxnId="{126823E5-66A1-4298-A899-BDE32770CD43}">
      <dgm:prSet/>
      <dgm:spPr/>
      <dgm:t>
        <a:bodyPr/>
        <a:lstStyle/>
        <a:p>
          <a:endParaRPr lang="es-ES"/>
        </a:p>
      </dgm:t>
    </dgm:pt>
    <dgm:pt modelId="{9F1DDF31-FA66-40C6-930C-ED49E3268AC2}">
      <dgm:prSet phldrT="[Texto]"/>
      <dgm:spPr/>
      <dgm:t>
        <a:bodyPr/>
        <a:lstStyle/>
        <a:p>
          <a:r>
            <a:rPr lang="es-ES"/>
            <a:t>MEAN</a:t>
          </a:r>
        </a:p>
      </dgm:t>
    </dgm:pt>
    <dgm:pt modelId="{8EBE24CE-01FE-4683-B28C-0713AA48125C}" type="parTrans" cxnId="{D1AE2B9E-F161-4D5A-A198-1D32322F5BA9}">
      <dgm:prSet/>
      <dgm:spPr/>
    </dgm:pt>
    <dgm:pt modelId="{30F2E404-43FF-46E4-9D93-8B240DEE5748}" type="sibTrans" cxnId="{D1AE2B9E-F161-4D5A-A198-1D32322F5BA9}">
      <dgm:prSet/>
      <dgm:spPr/>
    </dgm:pt>
    <dgm:pt modelId="{56BF4AD0-8B1A-4BF0-A464-813959CCB4B8}" type="pres">
      <dgm:prSet presAssocID="{C34A8D39-F1B7-41EF-9B03-6186E6FCCFE8}" presName="Name0" presStyleCnt="0">
        <dgm:presLayoutVars>
          <dgm:chPref val="1"/>
          <dgm:dir/>
          <dgm:animOne val="branch"/>
          <dgm:animLvl val="lvl"/>
          <dgm:resizeHandles/>
        </dgm:presLayoutVars>
      </dgm:prSet>
      <dgm:spPr/>
    </dgm:pt>
    <dgm:pt modelId="{2AE757B7-AD39-4EF8-871F-10D71121EA3B}" type="pres">
      <dgm:prSet presAssocID="{D46A7B91-2352-4C8E-8539-D1867045B345}" presName="vertOne" presStyleCnt="0"/>
      <dgm:spPr/>
    </dgm:pt>
    <dgm:pt modelId="{7E2196A2-44EA-4637-B7B0-359AB53FCC7D}" type="pres">
      <dgm:prSet presAssocID="{D46A7B91-2352-4C8E-8539-D1867045B345}" presName="txOne" presStyleLbl="node0" presStyleIdx="0" presStyleCnt="1">
        <dgm:presLayoutVars>
          <dgm:chPref val="3"/>
        </dgm:presLayoutVars>
      </dgm:prSet>
      <dgm:spPr/>
    </dgm:pt>
    <dgm:pt modelId="{EB63A104-3D9E-4BCB-B807-7A0967FD6F08}" type="pres">
      <dgm:prSet presAssocID="{D46A7B91-2352-4C8E-8539-D1867045B345}" presName="parTransOne" presStyleCnt="0"/>
      <dgm:spPr/>
    </dgm:pt>
    <dgm:pt modelId="{88939507-0E6D-4969-A51C-3F8E4C61C03C}" type="pres">
      <dgm:prSet presAssocID="{D46A7B91-2352-4C8E-8539-D1867045B345}" presName="horzOne" presStyleCnt="0"/>
      <dgm:spPr/>
    </dgm:pt>
    <dgm:pt modelId="{A19CFDBD-BC22-4CC7-AA68-E4627C6BE229}" type="pres">
      <dgm:prSet presAssocID="{85AA52B1-579F-48BE-9169-CE70185AB838}" presName="vertTwo" presStyleCnt="0"/>
      <dgm:spPr/>
    </dgm:pt>
    <dgm:pt modelId="{199024D3-6F1C-419A-9871-78D1361A8073}" type="pres">
      <dgm:prSet presAssocID="{85AA52B1-579F-48BE-9169-CE70185AB838}" presName="txTwo" presStyleLbl="node2" presStyleIdx="0" presStyleCnt="3">
        <dgm:presLayoutVars>
          <dgm:chPref val="3"/>
        </dgm:presLayoutVars>
      </dgm:prSet>
      <dgm:spPr/>
    </dgm:pt>
    <dgm:pt modelId="{958F9F30-3389-4692-A6BD-9C965593D933}" type="pres">
      <dgm:prSet presAssocID="{85AA52B1-579F-48BE-9169-CE70185AB838}" presName="parTransTwo" presStyleCnt="0"/>
      <dgm:spPr/>
    </dgm:pt>
    <dgm:pt modelId="{94069918-90F8-4899-8669-5BB75766BD21}" type="pres">
      <dgm:prSet presAssocID="{85AA52B1-579F-48BE-9169-CE70185AB838}" presName="horzTwo" presStyleCnt="0"/>
      <dgm:spPr/>
    </dgm:pt>
    <dgm:pt modelId="{81E41ADC-F893-4B50-90DC-7199F3CF1929}" type="pres">
      <dgm:prSet presAssocID="{DD2DA599-D7B8-46C1-B30A-4F99F0F7D2AF}" presName="vertThree" presStyleCnt="0"/>
      <dgm:spPr/>
    </dgm:pt>
    <dgm:pt modelId="{C28DB3A2-6A57-4AEF-B604-D412863C32B6}" type="pres">
      <dgm:prSet presAssocID="{DD2DA599-D7B8-46C1-B30A-4F99F0F7D2AF}" presName="txThree" presStyleLbl="node3" presStyleIdx="0" presStyleCnt="7">
        <dgm:presLayoutVars>
          <dgm:chPref val="3"/>
        </dgm:presLayoutVars>
      </dgm:prSet>
      <dgm:spPr/>
    </dgm:pt>
    <dgm:pt modelId="{16936824-0751-4600-B3D0-E7ED2B9834C9}" type="pres">
      <dgm:prSet presAssocID="{DD2DA599-D7B8-46C1-B30A-4F99F0F7D2AF}" presName="horzThree" presStyleCnt="0"/>
      <dgm:spPr/>
    </dgm:pt>
    <dgm:pt modelId="{F624983F-AAFC-452E-B5C0-0FCDE8473CCF}" type="pres">
      <dgm:prSet presAssocID="{F07AB622-1BA9-46C8-8FDE-A18084060AE7}" presName="sibSpaceThree" presStyleCnt="0"/>
      <dgm:spPr/>
    </dgm:pt>
    <dgm:pt modelId="{D7679B80-F05F-46E7-BBD5-EA50D29F784E}" type="pres">
      <dgm:prSet presAssocID="{C596150E-25A6-4A74-897F-6E796D3E09AD}" presName="vertThree" presStyleCnt="0"/>
      <dgm:spPr/>
    </dgm:pt>
    <dgm:pt modelId="{8EFDCFD1-440F-4AB2-9004-BB2958746612}" type="pres">
      <dgm:prSet presAssocID="{C596150E-25A6-4A74-897F-6E796D3E09AD}" presName="txThree" presStyleLbl="node3" presStyleIdx="1" presStyleCnt="7">
        <dgm:presLayoutVars>
          <dgm:chPref val="3"/>
        </dgm:presLayoutVars>
      </dgm:prSet>
      <dgm:spPr/>
    </dgm:pt>
    <dgm:pt modelId="{8FE088E5-D5D3-43E7-9153-C8E705887B98}" type="pres">
      <dgm:prSet presAssocID="{C596150E-25A6-4A74-897F-6E796D3E09AD}" presName="horzThree" presStyleCnt="0"/>
      <dgm:spPr/>
    </dgm:pt>
    <dgm:pt modelId="{1BD436B7-5BF3-4DF9-8F78-1DB58A720BB4}" type="pres">
      <dgm:prSet presAssocID="{E4752561-7B24-4A30-AEF2-E7039692068A}" presName="sibSpaceTwo" presStyleCnt="0"/>
      <dgm:spPr/>
    </dgm:pt>
    <dgm:pt modelId="{D35AF565-AA1A-4B02-84B6-1164403F0044}" type="pres">
      <dgm:prSet presAssocID="{38396EBB-6B75-47E9-BB94-7667036D7466}" presName="vertTwo" presStyleCnt="0"/>
      <dgm:spPr/>
    </dgm:pt>
    <dgm:pt modelId="{E500F195-B527-474E-80F6-F5902361C8E0}" type="pres">
      <dgm:prSet presAssocID="{38396EBB-6B75-47E9-BB94-7667036D7466}" presName="txTwo" presStyleLbl="node2" presStyleIdx="1" presStyleCnt="3">
        <dgm:presLayoutVars>
          <dgm:chPref val="3"/>
        </dgm:presLayoutVars>
      </dgm:prSet>
      <dgm:spPr/>
    </dgm:pt>
    <dgm:pt modelId="{A7057068-7D6F-4A39-9EB0-B3489466A5A9}" type="pres">
      <dgm:prSet presAssocID="{38396EBB-6B75-47E9-BB94-7667036D7466}" presName="parTransTwo" presStyleCnt="0"/>
      <dgm:spPr/>
    </dgm:pt>
    <dgm:pt modelId="{0F0C5D96-23B8-4896-B2D7-018DD433178C}" type="pres">
      <dgm:prSet presAssocID="{38396EBB-6B75-47E9-BB94-7667036D7466}" presName="horzTwo" presStyleCnt="0"/>
      <dgm:spPr/>
    </dgm:pt>
    <dgm:pt modelId="{A1403652-A3EA-496C-A866-7CF0026E9F85}" type="pres">
      <dgm:prSet presAssocID="{659944B2-3C8D-4255-8F0D-AC8D1DA60BEE}" presName="vertThree" presStyleCnt="0"/>
      <dgm:spPr/>
    </dgm:pt>
    <dgm:pt modelId="{CF1833DE-6328-403C-B561-6CFD650DF3FB}" type="pres">
      <dgm:prSet presAssocID="{659944B2-3C8D-4255-8F0D-AC8D1DA60BEE}" presName="txThree" presStyleLbl="node3" presStyleIdx="2" presStyleCnt="7">
        <dgm:presLayoutVars>
          <dgm:chPref val="3"/>
        </dgm:presLayoutVars>
      </dgm:prSet>
      <dgm:spPr/>
    </dgm:pt>
    <dgm:pt modelId="{6BA36709-C423-425B-BF42-B44A7924447F}" type="pres">
      <dgm:prSet presAssocID="{659944B2-3C8D-4255-8F0D-AC8D1DA60BEE}" presName="horzThree" presStyleCnt="0"/>
      <dgm:spPr/>
    </dgm:pt>
    <dgm:pt modelId="{51D62FEE-2495-4DE1-9594-CC22C0C10E6B}" type="pres">
      <dgm:prSet presAssocID="{4E9B17E1-C451-4F64-93F0-6D1CC7F52C30}" presName="sibSpaceThree" presStyleCnt="0"/>
      <dgm:spPr/>
    </dgm:pt>
    <dgm:pt modelId="{4C312BF6-CF20-4370-9104-59AC3E0BF11F}" type="pres">
      <dgm:prSet presAssocID="{F452709D-80EC-41C8-A69C-814DF1781DA5}" presName="vertThree" presStyleCnt="0"/>
      <dgm:spPr/>
    </dgm:pt>
    <dgm:pt modelId="{E9DE273A-8D1C-4F53-8172-1B622DCFD09E}" type="pres">
      <dgm:prSet presAssocID="{F452709D-80EC-41C8-A69C-814DF1781DA5}" presName="txThree" presStyleLbl="node3" presStyleIdx="3" presStyleCnt="7">
        <dgm:presLayoutVars>
          <dgm:chPref val="3"/>
        </dgm:presLayoutVars>
      </dgm:prSet>
      <dgm:spPr/>
    </dgm:pt>
    <dgm:pt modelId="{0D802DC5-FF10-4F5D-93F5-C70A57519F43}" type="pres">
      <dgm:prSet presAssocID="{F452709D-80EC-41C8-A69C-814DF1781DA5}" presName="horzThree" presStyleCnt="0"/>
      <dgm:spPr/>
    </dgm:pt>
    <dgm:pt modelId="{954105D9-14D7-4BA1-90CE-0DB08F73965E}" type="pres">
      <dgm:prSet presAssocID="{2744010B-CE35-4B98-8C08-F6F6FFCC64CD}" presName="sibSpaceThree" presStyleCnt="0"/>
      <dgm:spPr/>
    </dgm:pt>
    <dgm:pt modelId="{DBD80DAE-14A1-46F3-947A-2A13F51D8FF9}" type="pres">
      <dgm:prSet presAssocID="{D6192EF1-5E01-41D7-93CC-A135AFF2E49B}" presName="vertThree" presStyleCnt="0"/>
      <dgm:spPr/>
    </dgm:pt>
    <dgm:pt modelId="{DD65A683-152C-4777-A405-840E492390F2}" type="pres">
      <dgm:prSet presAssocID="{D6192EF1-5E01-41D7-93CC-A135AFF2E49B}" presName="txThree" presStyleLbl="node3" presStyleIdx="4" presStyleCnt="7">
        <dgm:presLayoutVars>
          <dgm:chPref val="3"/>
        </dgm:presLayoutVars>
      </dgm:prSet>
      <dgm:spPr/>
    </dgm:pt>
    <dgm:pt modelId="{EEAB1BC5-A2F7-4B27-B26D-34ED58BA4B25}" type="pres">
      <dgm:prSet presAssocID="{D6192EF1-5E01-41D7-93CC-A135AFF2E49B}" presName="horzThree" presStyleCnt="0"/>
      <dgm:spPr/>
    </dgm:pt>
    <dgm:pt modelId="{84DFBC9C-E8C8-407E-8CDC-DABCE4289565}" type="pres">
      <dgm:prSet presAssocID="{865B97A8-C99A-4868-A426-7D3C786DE985}" presName="sibSpaceTwo" presStyleCnt="0"/>
      <dgm:spPr/>
    </dgm:pt>
    <dgm:pt modelId="{8AEC0D6D-28EB-40F6-9145-70C7951CE114}" type="pres">
      <dgm:prSet presAssocID="{D1F14595-F594-45E4-B67F-63B79BF46F30}" presName="vertTwo" presStyleCnt="0"/>
      <dgm:spPr/>
    </dgm:pt>
    <dgm:pt modelId="{959975DB-1713-46CA-BF13-9FCA317502B3}" type="pres">
      <dgm:prSet presAssocID="{D1F14595-F594-45E4-B67F-63B79BF46F30}" presName="txTwo" presStyleLbl="node2" presStyleIdx="2" presStyleCnt="3">
        <dgm:presLayoutVars>
          <dgm:chPref val="3"/>
        </dgm:presLayoutVars>
      </dgm:prSet>
      <dgm:spPr/>
    </dgm:pt>
    <dgm:pt modelId="{173C22BF-D396-46EF-99E3-AA9E5C052E3B}" type="pres">
      <dgm:prSet presAssocID="{D1F14595-F594-45E4-B67F-63B79BF46F30}" presName="parTransTwo" presStyleCnt="0"/>
      <dgm:spPr/>
    </dgm:pt>
    <dgm:pt modelId="{2072C61E-1A47-4F8D-BC49-D56AEBF88C1B}" type="pres">
      <dgm:prSet presAssocID="{D1F14595-F594-45E4-B67F-63B79BF46F30}" presName="horzTwo" presStyleCnt="0"/>
      <dgm:spPr/>
    </dgm:pt>
    <dgm:pt modelId="{4441C1D3-B0ED-46E2-9A48-774C46D1C93D}" type="pres">
      <dgm:prSet presAssocID="{5D4A7312-FFAC-401D-B462-E7AE09111D0A}" presName="vertThree" presStyleCnt="0"/>
      <dgm:spPr/>
    </dgm:pt>
    <dgm:pt modelId="{C1B2B1CE-B06E-4836-9CBF-FC2DACEBC6F5}" type="pres">
      <dgm:prSet presAssocID="{5D4A7312-FFAC-401D-B462-E7AE09111D0A}" presName="txThree" presStyleLbl="node3" presStyleIdx="5" presStyleCnt="7">
        <dgm:presLayoutVars>
          <dgm:chPref val="3"/>
        </dgm:presLayoutVars>
      </dgm:prSet>
      <dgm:spPr/>
    </dgm:pt>
    <dgm:pt modelId="{5C54CCB3-67B2-4184-806C-F07E0D93D2EC}" type="pres">
      <dgm:prSet presAssocID="{5D4A7312-FFAC-401D-B462-E7AE09111D0A}" presName="horzThree" presStyleCnt="0"/>
      <dgm:spPr/>
    </dgm:pt>
    <dgm:pt modelId="{3B7E87D9-DF71-4449-AA8D-7C8256163AE8}" type="pres">
      <dgm:prSet presAssocID="{6E279297-8BAC-4347-991E-C4F227CCD34C}" presName="sibSpaceThree" presStyleCnt="0"/>
      <dgm:spPr/>
    </dgm:pt>
    <dgm:pt modelId="{DC1607BB-97D1-435A-819D-53F358D81BC0}" type="pres">
      <dgm:prSet presAssocID="{9F1DDF31-FA66-40C6-930C-ED49E3268AC2}" presName="vertThree" presStyleCnt="0"/>
      <dgm:spPr/>
    </dgm:pt>
    <dgm:pt modelId="{FFB3F7E1-9544-4C45-9349-D5443C586BA4}" type="pres">
      <dgm:prSet presAssocID="{9F1DDF31-FA66-40C6-930C-ED49E3268AC2}" presName="txThree" presStyleLbl="node3" presStyleIdx="6" presStyleCnt="7">
        <dgm:presLayoutVars>
          <dgm:chPref val="3"/>
        </dgm:presLayoutVars>
      </dgm:prSet>
      <dgm:spPr/>
    </dgm:pt>
    <dgm:pt modelId="{3F773D55-BE94-4596-AFC5-F98D9CD6A9DD}" type="pres">
      <dgm:prSet presAssocID="{9F1DDF31-FA66-40C6-930C-ED49E3268AC2}" presName="horzThree" presStyleCnt="0"/>
      <dgm:spPr/>
    </dgm:pt>
  </dgm:ptLst>
  <dgm:cxnLst>
    <dgm:cxn modelId="{164DEE10-08CA-4F4E-9CBD-F291CC4DADB3}" type="presOf" srcId="{85AA52B1-579F-48BE-9169-CE70185AB838}" destId="{199024D3-6F1C-419A-9871-78D1361A8073}" srcOrd="0" destOrd="0" presId="urn:microsoft.com/office/officeart/2005/8/layout/hierarchy4"/>
    <dgm:cxn modelId="{473AF72E-4283-4462-BEE6-366CD2F021CB}" srcId="{D46A7B91-2352-4C8E-8539-D1867045B345}" destId="{85AA52B1-579F-48BE-9169-CE70185AB838}" srcOrd="0" destOrd="0" parTransId="{FB6E8851-301E-4A7D-8BB9-7536CD6868DB}" sibTransId="{E4752561-7B24-4A30-AEF2-E7039692068A}"/>
    <dgm:cxn modelId="{BCB04333-FCE3-D54B-8438-FAA65FCA67DE}" type="presOf" srcId="{D46A7B91-2352-4C8E-8539-D1867045B345}" destId="{7E2196A2-44EA-4637-B7B0-359AB53FCC7D}" srcOrd="0" destOrd="0" presId="urn:microsoft.com/office/officeart/2005/8/layout/hierarchy4"/>
    <dgm:cxn modelId="{6361273D-5324-4322-B1EF-DEC5FB587C8E}" srcId="{38396EBB-6B75-47E9-BB94-7667036D7466}" destId="{659944B2-3C8D-4255-8F0D-AC8D1DA60BEE}" srcOrd="0" destOrd="0" parTransId="{FF8FFC82-6BCE-4DA7-8BDA-77FD6359669F}" sibTransId="{4E9B17E1-C451-4F64-93F0-6D1CC7F52C30}"/>
    <dgm:cxn modelId="{E171C661-7B08-4998-8F94-6A6D738F2E3C}" srcId="{D46A7B91-2352-4C8E-8539-D1867045B345}" destId="{D1F14595-F594-45E4-B67F-63B79BF46F30}" srcOrd="2" destOrd="0" parTransId="{2B233EB6-B4C5-4AC1-AD9A-5BDC5A8B09C4}" sibTransId="{447B07E9-F7EE-49E8-B69B-E301D87C823C}"/>
    <dgm:cxn modelId="{A863F741-D5D1-9F42-9CC3-A0A2998FFA5B}" type="presOf" srcId="{38396EBB-6B75-47E9-BB94-7667036D7466}" destId="{E500F195-B527-474E-80F6-F5902361C8E0}" srcOrd="0" destOrd="0" presId="urn:microsoft.com/office/officeart/2005/8/layout/hierarchy4"/>
    <dgm:cxn modelId="{372EB062-2CEC-B840-8164-B503CFD5422D}" type="presOf" srcId="{5D4A7312-FFAC-401D-B462-E7AE09111D0A}" destId="{C1B2B1CE-B06E-4836-9CBF-FC2DACEBC6F5}" srcOrd="0" destOrd="0" presId="urn:microsoft.com/office/officeart/2005/8/layout/hierarchy4"/>
    <dgm:cxn modelId="{94792C66-68F4-A046-A2C7-4678A8A616C9}" type="presOf" srcId="{D1F14595-F594-45E4-B67F-63B79BF46F30}" destId="{959975DB-1713-46CA-BF13-9FCA317502B3}" srcOrd="0" destOrd="0" presId="urn:microsoft.com/office/officeart/2005/8/layout/hierarchy4"/>
    <dgm:cxn modelId="{7DB80051-7ADA-49E7-8A40-24EC05A37A0C}" srcId="{85AA52B1-579F-48BE-9169-CE70185AB838}" destId="{DD2DA599-D7B8-46C1-B30A-4F99F0F7D2AF}" srcOrd="0" destOrd="0" parTransId="{4766E1AF-9D14-430F-8C8A-C64723FEB9D8}" sibTransId="{F07AB622-1BA9-46C8-8FDE-A18084060AE7}"/>
    <dgm:cxn modelId="{19D33C71-9318-DB4A-A67B-48F1787CB3F4}" type="presOf" srcId="{DD2DA599-D7B8-46C1-B30A-4F99F0F7D2AF}" destId="{C28DB3A2-6A57-4AEF-B604-D412863C32B6}" srcOrd="0" destOrd="0" presId="urn:microsoft.com/office/officeart/2005/8/layout/hierarchy4"/>
    <dgm:cxn modelId="{C6888056-978D-492E-9C11-45B4484C834A}" srcId="{38396EBB-6B75-47E9-BB94-7667036D7466}" destId="{F452709D-80EC-41C8-A69C-814DF1781DA5}" srcOrd="1" destOrd="0" parTransId="{2BC33258-3A15-4308-A52C-7B762DC6D669}" sibTransId="{2744010B-CE35-4B98-8C08-F6F6FFCC64CD}"/>
    <dgm:cxn modelId="{8176F681-0D2B-274D-A1C7-BD5996F86AA8}" type="presOf" srcId="{F452709D-80EC-41C8-A69C-814DF1781DA5}" destId="{E9DE273A-8D1C-4F53-8172-1B622DCFD09E}" srcOrd="0" destOrd="0" presId="urn:microsoft.com/office/officeart/2005/8/layout/hierarchy4"/>
    <dgm:cxn modelId="{8666C099-3927-49C7-8C02-E0FC9AE8EFD1}" srcId="{38396EBB-6B75-47E9-BB94-7667036D7466}" destId="{D6192EF1-5E01-41D7-93CC-A135AFF2E49B}" srcOrd="2" destOrd="0" parTransId="{4A479CF4-3962-447E-8BE4-ED85687A6253}" sibTransId="{D7A10D9F-E74D-4F11-AB30-DC8BD89DBD87}"/>
    <dgm:cxn modelId="{D1AE2B9E-F161-4D5A-A198-1D32322F5BA9}" srcId="{D1F14595-F594-45E4-B67F-63B79BF46F30}" destId="{9F1DDF31-FA66-40C6-930C-ED49E3268AC2}" srcOrd="1" destOrd="0" parTransId="{8EBE24CE-01FE-4683-B28C-0713AA48125C}" sibTransId="{30F2E404-43FF-46E4-9D93-8B240DEE5748}"/>
    <dgm:cxn modelId="{9109A4B5-395B-D040-918F-75B000E5D183}" type="presOf" srcId="{659944B2-3C8D-4255-8F0D-AC8D1DA60BEE}" destId="{CF1833DE-6328-403C-B561-6CFD650DF3FB}" srcOrd="0" destOrd="0" presId="urn:microsoft.com/office/officeart/2005/8/layout/hierarchy4"/>
    <dgm:cxn modelId="{ECCEF6BF-58A1-E840-977C-A54D8C969BAB}" type="presOf" srcId="{C34A8D39-F1B7-41EF-9B03-6186E6FCCFE8}" destId="{56BF4AD0-8B1A-4BF0-A464-813959CCB4B8}" srcOrd="0" destOrd="0" presId="urn:microsoft.com/office/officeart/2005/8/layout/hierarchy4"/>
    <dgm:cxn modelId="{1B46F2C6-D528-4763-BDB3-F1989F1AD3F4}" srcId="{85AA52B1-579F-48BE-9169-CE70185AB838}" destId="{C596150E-25A6-4A74-897F-6E796D3E09AD}" srcOrd="1" destOrd="0" parTransId="{F13F7E49-E8FD-42D4-B5E5-E405700A4E3F}" sibTransId="{F332A8D3-CF49-44E7-B9B5-A49FEA2D5699}"/>
    <dgm:cxn modelId="{BBA6B6CB-9D42-4C0F-B710-CF7A66A46624}" srcId="{D46A7B91-2352-4C8E-8539-D1867045B345}" destId="{38396EBB-6B75-47E9-BB94-7667036D7466}" srcOrd="1" destOrd="0" parTransId="{9A8D91B8-C529-42A1-86B8-48C3D07FF583}" sibTransId="{865B97A8-C99A-4868-A426-7D3C786DE985}"/>
    <dgm:cxn modelId="{6BFF2FD7-B592-4259-A36E-2A01E7D086C0}" srcId="{C34A8D39-F1B7-41EF-9B03-6186E6FCCFE8}" destId="{D46A7B91-2352-4C8E-8539-D1867045B345}" srcOrd="0" destOrd="0" parTransId="{676F3319-EEA7-4786-BB6D-D3B608B4B8F4}" sibTransId="{548D8021-37BE-4B70-8B6D-C8452F29D65B}"/>
    <dgm:cxn modelId="{69C671DF-8E22-7140-B17F-049B11D86B3B}" type="presOf" srcId="{C596150E-25A6-4A74-897F-6E796D3E09AD}" destId="{8EFDCFD1-440F-4AB2-9004-BB2958746612}" srcOrd="0" destOrd="0" presId="urn:microsoft.com/office/officeart/2005/8/layout/hierarchy4"/>
    <dgm:cxn modelId="{126823E5-66A1-4298-A899-BDE32770CD43}" srcId="{D1F14595-F594-45E4-B67F-63B79BF46F30}" destId="{5D4A7312-FFAC-401D-B462-E7AE09111D0A}" srcOrd="0" destOrd="0" parTransId="{70686429-D874-43FD-BF29-71D36266C318}" sibTransId="{6E279297-8BAC-4347-991E-C4F227CCD34C}"/>
    <dgm:cxn modelId="{7A93E6F9-EC5C-4551-B6B1-4EA282187635}" type="presOf" srcId="{9F1DDF31-FA66-40C6-930C-ED49E3268AC2}" destId="{FFB3F7E1-9544-4C45-9349-D5443C586BA4}" srcOrd="0" destOrd="0" presId="urn:microsoft.com/office/officeart/2005/8/layout/hierarchy4"/>
    <dgm:cxn modelId="{576303FF-5B62-2A4A-BB68-413FD0E688B2}" type="presOf" srcId="{D6192EF1-5E01-41D7-93CC-A135AFF2E49B}" destId="{DD65A683-152C-4777-A405-840E492390F2}" srcOrd="0" destOrd="0" presId="urn:microsoft.com/office/officeart/2005/8/layout/hierarchy4"/>
    <dgm:cxn modelId="{FE49C46E-F6BC-AC4A-8504-CA7331C71095}" type="presParOf" srcId="{56BF4AD0-8B1A-4BF0-A464-813959CCB4B8}" destId="{2AE757B7-AD39-4EF8-871F-10D71121EA3B}" srcOrd="0" destOrd="0" presId="urn:microsoft.com/office/officeart/2005/8/layout/hierarchy4"/>
    <dgm:cxn modelId="{0EB836CB-D131-8D45-A909-A8C172EB8C99}" type="presParOf" srcId="{2AE757B7-AD39-4EF8-871F-10D71121EA3B}" destId="{7E2196A2-44EA-4637-B7B0-359AB53FCC7D}" srcOrd="0" destOrd="0" presId="urn:microsoft.com/office/officeart/2005/8/layout/hierarchy4"/>
    <dgm:cxn modelId="{EBB88655-B570-9643-8084-737619493343}" type="presParOf" srcId="{2AE757B7-AD39-4EF8-871F-10D71121EA3B}" destId="{EB63A104-3D9E-4BCB-B807-7A0967FD6F08}" srcOrd="1" destOrd="0" presId="urn:microsoft.com/office/officeart/2005/8/layout/hierarchy4"/>
    <dgm:cxn modelId="{7719458C-9D74-4245-9A9C-FB1454CD198A}" type="presParOf" srcId="{2AE757B7-AD39-4EF8-871F-10D71121EA3B}" destId="{88939507-0E6D-4969-A51C-3F8E4C61C03C}" srcOrd="2" destOrd="0" presId="urn:microsoft.com/office/officeart/2005/8/layout/hierarchy4"/>
    <dgm:cxn modelId="{7DA3A49A-49C2-1A4F-8E5A-F93AAA287DD4}" type="presParOf" srcId="{88939507-0E6D-4969-A51C-3F8E4C61C03C}" destId="{A19CFDBD-BC22-4CC7-AA68-E4627C6BE229}" srcOrd="0" destOrd="0" presId="urn:microsoft.com/office/officeart/2005/8/layout/hierarchy4"/>
    <dgm:cxn modelId="{DF301669-466B-1E4B-8439-96EE68CA403B}" type="presParOf" srcId="{A19CFDBD-BC22-4CC7-AA68-E4627C6BE229}" destId="{199024D3-6F1C-419A-9871-78D1361A8073}" srcOrd="0" destOrd="0" presId="urn:microsoft.com/office/officeart/2005/8/layout/hierarchy4"/>
    <dgm:cxn modelId="{B1130BF2-ED04-424E-BE98-F37636146D04}" type="presParOf" srcId="{A19CFDBD-BC22-4CC7-AA68-E4627C6BE229}" destId="{958F9F30-3389-4692-A6BD-9C965593D933}" srcOrd="1" destOrd="0" presId="urn:microsoft.com/office/officeart/2005/8/layout/hierarchy4"/>
    <dgm:cxn modelId="{E301B831-4FCE-A64D-9F62-8B324B50D8D6}" type="presParOf" srcId="{A19CFDBD-BC22-4CC7-AA68-E4627C6BE229}" destId="{94069918-90F8-4899-8669-5BB75766BD21}" srcOrd="2" destOrd="0" presId="urn:microsoft.com/office/officeart/2005/8/layout/hierarchy4"/>
    <dgm:cxn modelId="{EA292282-97FC-774A-A7CF-7CE1DAFFFB9C}" type="presParOf" srcId="{94069918-90F8-4899-8669-5BB75766BD21}" destId="{81E41ADC-F893-4B50-90DC-7199F3CF1929}" srcOrd="0" destOrd="0" presId="urn:microsoft.com/office/officeart/2005/8/layout/hierarchy4"/>
    <dgm:cxn modelId="{560913A8-12D5-6340-AF66-526DA8A9EA1C}" type="presParOf" srcId="{81E41ADC-F893-4B50-90DC-7199F3CF1929}" destId="{C28DB3A2-6A57-4AEF-B604-D412863C32B6}" srcOrd="0" destOrd="0" presId="urn:microsoft.com/office/officeart/2005/8/layout/hierarchy4"/>
    <dgm:cxn modelId="{224114C3-699F-FA46-ACD3-A32F03E84647}" type="presParOf" srcId="{81E41ADC-F893-4B50-90DC-7199F3CF1929}" destId="{16936824-0751-4600-B3D0-E7ED2B9834C9}" srcOrd="1" destOrd="0" presId="urn:microsoft.com/office/officeart/2005/8/layout/hierarchy4"/>
    <dgm:cxn modelId="{9586721C-CE0D-A342-A9FB-0D8D3FC83E33}" type="presParOf" srcId="{94069918-90F8-4899-8669-5BB75766BD21}" destId="{F624983F-AAFC-452E-B5C0-0FCDE8473CCF}" srcOrd="1" destOrd="0" presId="urn:microsoft.com/office/officeart/2005/8/layout/hierarchy4"/>
    <dgm:cxn modelId="{85259FC6-B10E-1844-8A98-602FCEFD8366}" type="presParOf" srcId="{94069918-90F8-4899-8669-5BB75766BD21}" destId="{D7679B80-F05F-46E7-BBD5-EA50D29F784E}" srcOrd="2" destOrd="0" presId="urn:microsoft.com/office/officeart/2005/8/layout/hierarchy4"/>
    <dgm:cxn modelId="{9C42D6E3-F632-7E4D-BD2A-00CC9EA0AB90}" type="presParOf" srcId="{D7679B80-F05F-46E7-BBD5-EA50D29F784E}" destId="{8EFDCFD1-440F-4AB2-9004-BB2958746612}" srcOrd="0" destOrd="0" presId="urn:microsoft.com/office/officeart/2005/8/layout/hierarchy4"/>
    <dgm:cxn modelId="{F35AA359-4623-BA4F-AA3E-E8CB332BCF88}" type="presParOf" srcId="{D7679B80-F05F-46E7-BBD5-EA50D29F784E}" destId="{8FE088E5-D5D3-43E7-9153-C8E705887B98}" srcOrd="1" destOrd="0" presId="urn:microsoft.com/office/officeart/2005/8/layout/hierarchy4"/>
    <dgm:cxn modelId="{14653EA9-9262-5848-82C2-4977549F3D84}" type="presParOf" srcId="{88939507-0E6D-4969-A51C-3F8E4C61C03C}" destId="{1BD436B7-5BF3-4DF9-8F78-1DB58A720BB4}" srcOrd="1" destOrd="0" presId="urn:microsoft.com/office/officeart/2005/8/layout/hierarchy4"/>
    <dgm:cxn modelId="{31FA34A0-6A65-3F48-91B6-8051F51A86C7}" type="presParOf" srcId="{88939507-0E6D-4969-A51C-3F8E4C61C03C}" destId="{D35AF565-AA1A-4B02-84B6-1164403F0044}" srcOrd="2" destOrd="0" presId="urn:microsoft.com/office/officeart/2005/8/layout/hierarchy4"/>
    <dgm:cxn modelId="{A1920A38-D109-4D43-9CEA-5981B7C1D73B}" type="presParOf" srcId="{D35AF565-AA1A-4B02-84B6-1164403F0044}" destId="{E500F195-B527-474E-80F6-F5902361C8E0}" srcOrd="0" destOrd="0" presId="urn:microsoft.com/office/officeart/2005/8/layout/hierarchy4"/>
    <dgm:cxn modelId="{BE6F0403-2FC4-A840-B96F-66E4D8825664}" type="presParOf" srcId="{D35AF565-AA1A-4B02-84B6-1164403F0044}" destId="{A7057068-7D6F-4A39-9EB0-B3489466A5A9}" srcOrd="1" destOrd="0" presId="urn:microsoft.com/office/officeart/2005/8/layout/hierarchy4"/>
    <dgm:cxn modelId="{052F48C5-8148-9246-9DCF-E1F7FE2B5D91}" type="presParOf" srcId="{D35AF565-AA1A-4B02-84B6-1164403F0044}" destId="{0F0C5D96-23B8-4896-B2D7-018DD433178C}" srcOrd="2" destOrd="0" presId="urn:microsoft.com/office/officeart/2005/8/layout/hierarchy4"/>
    <dgm:cxn modelId="{1F3D04CB-A1B6-1743-A0D7-A162CFBF352E}" type="presParOf" srcId="{0F0C5D96-23B8-4896-B2D7-018DD433178C}" destId="{A1403652-A3EA-496C-A866-7CF0026E9F85}" srcOrd="0" destOrd="0" presId="urn:microsoft.com/office/officeart/2005/8/layout/hierarchy4"/>
    <dgm:cxn modelId="{D374D0A1-C160-DB4E-9CA3-C7EA7776D549}" type="presParOf" srcId="{A1403652-A3EA-496C-A866-7CF0026E9F85}" destId="{CF1833DE-6328-403C-B561-6CFD650DF3FB}" srcOrd="0" destOrd="0" presId="urn:microsoft.com/office/officeart/2005/8/layout/hierarchy4"/>
    <dgm:cxn modelId="{1382A60F-3817-0245-8BB0-C63BCA30C5BB}" type="presParOf" srcId="{A1403652-A3EA-496C-A866-7CF0026E9F85}" destId="{6BA36709-C423-425B-BF42-B44A7924447F}" srcOrd="1" destOrd="0" presId="urn:microsoft.com/office/officeart/2005/8/layout/hierarchy4"/>
    <dgm:cxn modelId="{FE54A63B-EBDC-6F42-B1E8-F86A1083E284}" type="presParOf" srcId="{0F0C5D96-23B8-4896-B2D7-018DD433178C}" destId="{51D62FEE-2495-4DE1-9594-CC22C0C10E6B}" srcOrd="1" destOrd="0" presId="urn:microsoft.com/office/officeart/2005/8/layout/hierarchy4"/>
    <dgm:cxn modelId="{703141D3-779F-8443-BC2C-F5F3DA82CBD3}" type="presParOf" srcId="{0F0C5D96-23B8-4896-B2D7-018DD433178C}" destId="{4C312BF6-CF20-4370-9104-59AC3E0BF11F}" srcOrd="2" destOrd="0" presId="urn:microsoft.com/office/officeart/2005/8/layout/hierarchy4"/>
    <dgm:cxn modelId="{B470A0F6-E45B-8F4F-AB57-FA8E19F4ACC3}" type="presParOf" srcId="{4C312BF6-CF20-4370-9104-59AC3E0BF11F}" destId="{E9DE273A-8D1C-4F53-8172-1B622DCFD09E}" srcOrd="0" destOrd="0" presId="urn:microsoft.com/office/officeart/2005/8/layout/hierarchy4"/>
    <dgm:cxn modelId="{D8FE870F-04B8-4E4A-B0BF-4E736739BD10}" type="presParOf" srcId="{4C312BF6-CF20-4370-9104-59AC3E0BF11F}" destId="{0D802DC5-FF10-4F5D-93F5-C70A57519F43}" srcOrd="1" destOrd="0" presId="urn:microsoft.com/office/officeart/2005/8/layout/hierarchy4"/>
    <dgm:cxn modelId="{E58340B1-4A09-FC4D-ABED-59D246F6C7F2}" type="presParOf" srcId="{0F0C5D96-23B8-4896-B2D7-018DD433178C}" destId="{954105D9-14D7-4BA1-90CE-0DB08F73965E}" srcOrd="3" destOrd="0" presId="urn:microsoft.com/office/officeart/2005/8/layout/hierarchy4"/>
    <dgm:cxn modelId="{9A8746CB-7236-F048-9A0C-53A9086AD1B1}" type="presParOf" srcId="{0F0C5D96-23B8-4896-B2D7-018DD433178C}" destId="{DBD80DAE-14A1-46F3-947A-2A13F51D8FF9}" srcOrd="4" destOrd="0" presId="urn:microsoft.com/office/officeart/2005/8/layout/hierarchy4"/>
    <dgm:cxn modelId="{89E55F16-581B-E047-880F-4CF9C2B3872D}" type="presParOf" srcId="{DBD80DAE-14A1-46F3-947A-2A13F51D8FF9}" destId="{DD65A683-152C-4777-A405-840E492390F2}" srcOrd="0" destOrd="0" presId="urn:microsoft.com/office/officeart/2005/8/layout/hierarchy4"/>
    <dgm:cxn modelId="{12CD3211-D416-3B45-ACBD-3F3A45AA7457}" type="presParOf" srcId="{DBD80DAE-14A1-46F3-947A-2A13F51D8FF9}" destId="{EEAB1BC5-A2F7-4B27-B26D-34ED58BA4B25}" srcOrd="1" destOrd="0" presId="urn:microsoft.com/office/officeart/2005/8/layout/hierarchy4"/>
    <dgm:cxn modelId="{09430F8F-B5DD-9A42-8F1E-1F3002C9D10F}" type="presParOf" srcId="{88939507-0E6D-4969-A51C-3F8E4C61C03C}" destId="{84DFBC9C-E8C8-407E-8CDC-DABCE4289565}" srcOrd="3" destOrd="0" presId="urn:microsoft.com/office/officeart/2005/8/layout/hierarchy4"/>
    <dgm:cxn modelId="{2632867E-2E4B-2248-AEA2-5F1ABB8DF3A6}" type="presParOf" srcId="{88939507-0E6D-4969-A51C-3F8E4C61C03C}" destId="{8AEC0D6D-28EB-40F6-9145-70C7951CE114}" srcOrd="4" destOrd="0" presId="urn:microsoft.com/office/officeart/2005/8/layout/hierarchy4"/>
    <dgm:cxn modelId="{82F2EA91-5577-0A49-98AD-3A653B34DB72}" type="presParOf" srcId="{8AEC0D6D-28EB-40F6-9145-70C7951CE114}" destId="{959975DB-1713-46CA-BF13-9FCA317502B3}" srcOrd="0" destOrd="0" presId="urn:microsoft.com/office/officeart/2005/8/layout/hierarchy4"/>
    <dgm:cxn modelId="{07B494C7-3936-3444-A2A2-D2002C54CB6B}" type="presParOf" srcId="{8AEC0D6D-28EB-40F6-9145-70C7951CE114}" destId="{173C22BF-D396-46EF-99E3-AA9E5C052E3B}" srcOrd="1" destOrd="0" presId="urn:microsoft.com/office/officeart/2005/8/layout/hierarchy4"/>
    <dgm:cxn modelId="{4DAC6CAE-86B3-1B42-A10B-BC75C0A5D4A9}" type="presParOf" srcId="{8AEC0D6D-28EB-40F6-9145-70C7951CE114}" destId="{2072C61E-1A47-4F8D-BC49-D56AEBF88C1B}" srcOrd="2" destOrd="0" presId="urn:microsoft.com/office/officeart/2005/8/layout/hierarchy4"/>
    <dgm:cxn modelId="{85A6C8DA-2531-9E42-AF57-79FAAA936D4A}" type="presParOf" srcId="{2072C61E-1A47-4F8D-BC49-D56AEBF88C1B}" destId="{4441C1D3-B0ED-46E2-9A48-774C46D1C93D}" srcOrd="0" destOrd="0" presId="urn:microsoft.com/office/officeart/2005/8/layout/hierarchy4"/>
    <dgm:cxn modelId="{F3A115D2-AB45-694A-8DF0-0588F743F5DC}" type="presParOf" srcId="{4441C1D3-B0ED-46E2-9A48-774C46D1C93D}" destId="{C1B2B1CE-B06E-4836-9CBF-FC2DACEBC6F5}" srcOrd="0" destOrd="0" presId="urn:microsoft.com/office/officeart/2005/8/layout/hierarchy4"/>
    <dgm:cxn modelId="{BAF9A883-EE03-5A47-895E-892728F2C7A0}" type="presParOf" srcId="{4441C1D3-B0ED-46E2-9A48-774C46D1C93D}" destId="{5C54CCB3-67B2-4184-806C-F07E0D93D2EC}" srcOrd="1" destOrd="0" presId="urn:microsoft.com/office/officeart/2005/8/layout/hierarchy4"/>
    <dgm:cxn modelId="{0F2D3EBF-C9CF-4CBC-A1E0-E138333A3B01}" type="presParOf" srcId="{2072C61E-1A47-4F8D-BC49-D56AEBF88C1B}" destId="{3B7E87D9-DF71-4449-AA8D-7C8256163AE8}" srcOrd="1" destOrd="0" presId="urn:microsoft.com/office/officeart/2005/8/layout/hierarchy4"/>
    <dgm:cxn modelId="{194DAB27-EC60-4D25-BE86-C5DE2ADE6524}" type="presParOf" srcId="{2072C61E-1A47-4F8D-BC49-D56AEBF88C1B}" destId="{DC1607BB-97D1-435A-819D-53F358D81BC0}" srcOrd="2" destOrd="0" presId="urn:microsoft.com/office/officeart/2005/8/layout/hierarchy4"/>
    <dgm:cxn modelId="{88040259-BC63-42E8-B788-74312027AA84}" type="presParOf" srcId="{DC1607BB-97D1-435A-819D-53F358D81BC0}" destId="{FFB3F7E1-9544-4C45-9349-D5443C586BA4}" srcOrd="0" destOrd="0" presId="urn:microsoft.com/office/officeart/2005/8/layout/hierarchy4"/>
    <dgm:cxn modelId="{84E72F92-8B51-4CA6-87E5-4B4209A59C4F}" type="presParOf" srcId="{DC1607BB-97D1-435A-819D-53F358D81BC0}" destId="{3F773D55-BE94-4596-AFC5-F98D9CD6A9DD}" srcOrd="1" destOrd="0" presId="urn:microsoft.com/office/officeart/2005/8/layout/hierarchy4"/>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2196A2-44EA-4637-B7B0-359AB53FCC7D}">
      <dsp:nvSpPr>
        <dsp:cNvPr id="0" name=""/>
        <dsp:cNvSpPr/>
      </dsp:nvSpPr>
      <dsp:spPr>
        <a:xfrm>
          <a:off x="1655" y="1489"/>
          <a:ext cx="5396728" cy="98598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3830" tIns="163830" rIns="163830" bIns="163830" numCol="1" spcCol="1270" anchor="ctr" anchorCtr="0">
          <a:noAutofit/>
        </a:bodyPr>
        <a:lstStyle/>
        <a:p>
          <a:pPr marL="0" lvl="0" indent="0" algn="ctr" defTabSz="1911350">
            <a:lnSpc>
              <a:spcPct val="90000"/>
            </a:lnSpc>
            <a:spcBef>
              <a:spcPct val="0"/>
            </a:spcBef>
            <a:spcAft>
              <a:spcPct val="35000"/>
            </a:spcAft>
            <a:buNone/>
          </a:pPr>
          <a:r>
            <a:rPr lang="es-ES" sz="4300" kern="1200"/>
            <a:t>Aplicaciones</a:t>
          </a:r>
        </a:p>
      </dsp:txBody>
      <dsp:txXfrm>
        <a:off x="30534" y="30368"/>
        <a:ext cx="5338970" cy="928228"/>
      </dsp:txXfrm>
    </dsp:sp>
    <dsp:sp modelId="{199024D3-6F1C-419A-9871-78D1361A8073}">
      <dsp:nvSpPr>
        <dsp:cNvPr id="0" name=""/>
        <dsp:cNvSpPr/>
      </dsp:nvSpPr>
      <dsp:spPr>
        <a:xfrm>
          <a:off x="1655" y="1082124"/>
          <a:ext cx="1502197"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marL="0" lvl="0" indent="0" algn="ctr" defTabSz="1377950">
            <a:lnSpc>
              <a:spcPct val="90000"/>
            </a:lnSpc>
            <a:spcBef>
              <a:spcPct val="0"/>
            </a:spcBef>
            <a:spcAft>
              <a:spcPct val="35000"/>
            </a:spcAft>
            <a:buNone/>
          </a:pPr>
          <a:r>
            <a:rPr lang="es-ES" sz="3100" kern="1200"/>
            <a:t>Nativas</a:t>
          </a:r>
        </a:p>
      </dsp:txBody>
      <dsp:txXfrm>
        <a:off x="30534" y="1111003"/>
        <a:ext cx="1444439" cy="928228"/>
      </dsp:txXfrm>
    </dsp:sp>
    <dsp:sp modelId="{C28DB3A2-6A57-4AEF-B604-D412863C32B6}">
      <dsp:nvSpPr>
        <dsp:cNvPr id="0" name=""/>
        <dsp:cNvSpPr/>
      </dsp:nvSpPr>
      <dsp:spPr>
        <a:xfrm>
          <a:off x="1655"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Android Studio</a:t>
          </a:r>
        </a:p>
      </dsp:txBody>
      <dsp:txXfrm>
        <a:off x="23201" y="2184305"/>
        <a:ext cx="692557" cy="942894"/>
      </dsp:txXfrm>
    </dsp:sp>
    <dsp:sp modelId="{8EFDCFD1-440F-4AB2-9004-BB2958746612}">
      <dsp:nvSpPr>
        <dsp:cNvPr id="0" name=""/>
        <dsp:cNvSpPr/>
      </dsp:nvSpPr>
      <dsp:spPr>
        <a:xfrm>
          <a:off x="768203"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App Inventor</a:t>
          </a:r>
        </a:p>
      </dsp:txBody>
      <dsp:txXfrm>
        <a:off x="789749" y="2184305"/>
        <a:ext cx="692557" cy="942894"/>
      </dsp:txXfrm>
    </dsp:sp>
    <dsp:sp modelId="{E500F195-B527-474E-80F6-F5902361C8E0}">
      <dsp:nvSpPr>
        <dsp:cNvPr id="0" name=""/>
        <dsp:cNvSpPr/>
      </dsp:nvSpPr>
      <dsp:spPr>
        <a:xfrm>
          <a:off x="1565647" y="1082124"/>
          <a:ext cx="2268744"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marL="0" lvl="0" indent="0" algn="ctr" defTabSz="1377950">
            <a:lnSpc>
              <a:spcPct val="90000"/>
            </a:lnSpc>
            <a:spcBef>
              <a:spcPct val="0"/>
            </a:spcBef>
            <a:spcAft>
              <a:spcPct val="35000"/>
            </a:spcAft>
            <a:buNone/>
          </a:pPr>
          <a:r>
            <a:rPr lang="es-ES" sz="3100" kern="1200"/>
            <a:t>Híbridas</a:t>
          </a:r>
        </a:p>
      </dsp:txBody>
      <dsp:txXfrm>
        <a:off x="1594526" y="1111003"/>
        <a:ext cx="2210986" cy="928228"/>
      </dsp:txXfrm>
    </dsp:sp>
    <dsp:sp modelId="{CF1833DE-6328-403C-B561-6CFD650DF3FB}">
      <dsp:nvSpPr>
        <dsp:cNvPr id="0" name=""/>
        <dsp:cNvSpPr/>
      </dsp:nvSpPr>
      <dsp:spPr>
        <a:xfrm>
          <a:off x="1565647"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Intel XDK</a:t>
          </a:r>
        </a:p>
      </dsp:txBody>
      <dsp:txXfrm>
        <a:off x="1587193" y="2184305"/>
        <a:ext cx="692557" cy="942894"/>
      </dsp:txXfrm>
    </dsp:sp>
    <dsp:sp modelId="{E9DE273A-8D1C-4F53-8172-1B622DCFD09E}">
      <dsp:nvSpPr>
        <dsp:cNvPr id="0" name=""/>
        <dsp:cNvSpPr/>
      </dsp:nvSpPr>
      <dsp:spPr>
        <a:xfrm>
          <a:off x="2332195"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Ionic</a:t>
          </a:r>
        </a:p>
      </dsp:txBody>
      <dsp:txXfrm>
        <a:off x="2353741" y="2184305"/>
        <a:ext cx="692557" cy="942894"/>
      </dsp:txXfrm>
    </dsp:sp>
    <dsp:sp modelId="{DD65A683-152C-4777-A405-840E492390F2}">
      <dsp:nvSpPr>
        <dsp:cNvPr id="0" name=""/>
        <dsp:cNvSpPr/>
      </dsp:nvSpPr>
      <dsp:spPr>
        <a:xfrm>
          <a:off x="3098742"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Cordova</a:t>
          </a:r>
        </a:p>
      </dsp:txBody>
      <dsp:txXfrm>
        <a:off x="3120288" y="2184305"/>
        <a:ext cx="692557" cy="942894"/>
      </dsp:txXfrm>
    </dsp:sp>
    <dsp:sp modelId="{959975DB-1713-46CA-BF13-9FCA317502B3}">
      <dsp:nvSpPr>
        <dsp:cNvPr id="0" name=""/>
        <dsp:cNvSpPr/>
      </dsp:nvSpPr>
      <dsp:spPr>
        <a:xfrm>
          <a:off x="3896186" y="1082124"/>
          <a:ext cx="1502197"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marL="0" lvl="0" indent="0" algn="ctr" defTabSz="1377950">
            <a:lnSpc>
              <a:spcPct val="90000"/>
            </a:lnSpc>
            <a:spcBef>
              <a:spcPct val="0"/>
            </a:spcBef>
            <a:spcAft>
              <a:spcPct val="35000"/>
            </a:spcAft>
            <a:buNone/>
          </a:pPr>
          <a:r>
            <a:rPr lang="es-ES" sz="3100" kern="1200"/>
            <a:t>Web</a:t>
          </a:r>
        </a:p>
      </dsp:txBody>
      <dsp:txXfrm>
        <a:off x="3925065" y="1111003"/>
        <a:ext cx="1444439" cy="928228"/>
      </dsp:txXfrm>
    </dsp:sp>
    <dsp:sp modelId="{C1B2B1CE-B06E-4836-9CBF-FC2DACEBC6F5}">
      <dsp:nvSpPr>
        <dsp:cNvPr id="0" name=""/>
        <dsp:cNvSpPr/>
      </dsp:nvSpPr>
      <dsp:spPr>
        <a:xfrm>
          <a:off x="3896186"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Meteor</a:t>
          </a:r>
        </a:p>
      </dsp:txBody>
      <dsp:txXfrm>
        <a:off x="3917732" y="2184305"/>
        <a:ext cx="692557" cy="942894"/>
      </dsp:txXfrm>
    </dsp:sp>
    <dsp:sp modelId="{FFB3F7E1-9544-4C45-9349-D5443C586BA4}">
      <dsp:nvSpPr>
        <dsp:cNvPr id="0" name=""/>
        <dsp:cNvSpPr/>
      </dsp:nvSpPr>
      <dsp:spPr>
        <a:xfrm>
          <a:off x="4662734"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MEAN</a:t>
          </a:r>
        </a:p>
      </dsp:txBody>
      <dsp:txXfrm>
        <a:off x="4684280" y="2184305"/>
        <a:ext cx="692557" cy="94289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Cec17</b:Tag>
    <b:SourceType>InternetSite</b:SourceType>
    <b:Guid>{CA656558-E484-4FED-9699-22598AECDF4A}</b:Guid>
    <b:Author>
      <b:Author>
        <b:NameList>
          <b:Person>
            <b:Last>Angulo</b:Last>
            <b:First>Cecilio</b:First>
          </b:Person>
        </b:NameList>
      </b:Author>
    </b:Author>
    <b:Title>www.upc.edu</b:Title>
    <b:Year>2017</b:Year>
    <b:Month>Enero</b:Month>
    <b:Day>13</b:Day>
    <b:YearAccessed>2017</b:YearAccessed>
    <b:MonthAccessed>Septiembre</b:MonthAccessed>
    <b:URL>   https://www.upc.edu/latevaupc/usos-y-beneficios-robotica-las-aulas/</b:URL>
    <b:RefOrder>4</b:RefOrder>
  </b:Source>
  <b:Source>
    <b:Tag>RIA17</b:Tag>
    <b:SourceType>InternetSite</b:SourceType>
    <b:Guid>{0B11E6F9-52F6-4880-A119-58302A1F8817}</b:Guid>
    <b:Author>
      <b:Author>
        <b:NameList>
          <b:Person>
            <b:Last>RIA</b:Last>
          </b:Person>
        </b:NameList>
      </b:Author>
    </b:Author>
    <b:YearAccessed>2017</b:YearAccessed>
    <b:MonthAccessed>Septiembre</b:MonthAccessed>
    <b:DayAccessed>20</b:DayAccessed>
    <b:URL>https://www.robotics.org/</b:URL>
    <b:RefOrder>2</b:RefOrder>
  </b:Source>
  <b:Source>
    <b:Tag>htt1</b:Tag>
    <b:SourceType>InternetSite</b:SourceType>
    <b:Guid>{57F77A3C-A939-45A7-A620-DC4C0D4A2491}</b:Guid>
    <b:URL>http://www.educaciontrespuntocero.com/noticias/raspberry-pi-educacion/34377.html</b:URL>
    <b:YearAccessed>2017</b:YearAccessed>
    <b:MonthAccessed>Septiembre</b:MonthAccessed>
    <b:RefOrder>3</b:RefOrder>
  </b:Source>
  <b:Source>
    <b:Tag>Wik18</b:Tag>
    <b:SourceType>InternetSite</b:SourceType>
    <b:Guid>{026B4CBA-1E8B-4C08-A0EA-A428F8B89836}</b:Guid>
    <b:Title>Wikipedia</b:Title>
    <b:YearAccessed>2018</b:YearAccessed>
    <b:MonthAccessed>2</b:MonthAccessed>
    <b:DayAccessed>17</b:DayAccessed>
    <b:URL>https://es.wikipedia.org/wiki/Arduino</b:URL>
    <b:Author>
      <b:Author>
        <b:NameList>
          <b:Person>
            <b:Last>Wikipedia.org</b:Last>
          </b:Person>
        </b:NameList>
      </b:Author>
    </b:Author>
    <b:RefOrder>5</b:RefOrder>
  </b:Source>
  <b:Source>
    <b:Tag>17Se</b:Tag>
    <b:SourceType>InternetSite</b:SourceType>
    <b:Guid>{20049E0D-EFF8-4EFB-807F-71C274296902}</b:Guid>
    <b:YearAccessed>2017</b:YearAccessed>
    <b:MonthAccessed>Septiembre</b:MonthAccessed>
    <b:URL>http://comoprogramarpic.blogspot.com.ar/2012/06/programando-un-atmel-mi-primer-programa.html</b:URL>
    <b:RefOrder>6</b:RefOrder>
  </b:Source>
  <b:Source>
    <b:Tag>htt17</b:Tag>
    <b:SourceType>InternetSite</b:SourceType>
    <b:Guid>{766F8D68-2A7C-4745-983B-1F8A944A6AFE}</b:Guid>
    <b:Title>http://playground.arduino.cc/</b:Title>
    <b:YearAccessed>2017</b:YearAccessed>
    <b:MonthAccessed>Septiembre</b:MonthAccessed>
    <b:URL>http://playground.arduino.cc/</b:URL>
    <b:RefOrder>9</b:RefOrder>
  </b:Source>
  <b:Source>
    <b:Tag>htt171</b:Tag>
    <b:SourceType>InternetSite</b:SourceType>
    <b:Guid>{A61F6C26-F26D-4D09-8C8C-86D060E38ADE}</b:Guid>
    <b:Title>https://playground.arduino.cc/Es/Es</b:Title>
    <b:YearAccessed>2017</b:YearAccessed>
    <b:MonthAccessed>Septiembre</b:MonthAccessed>
    <b:URL>https://playground.arduino.cc/Es/Es</b:URL>
    <b:RefOrder>10</b:RefOrder>
  </b:Source>
  <b:Source>
    <b:Tag>Ras17</b:Tag>
    <b:SourceType>InternetSite</b:SourceType>
    <b:Guid>{5C1854B9-E9CC-4DBE-A917-98AC5B579703}</b:Guid>
    <b:Author>
      <b:Author>
        <b:Corporate>Raspberry Pi Foundation</b:Corporate>
      </b:Author>
    </b:Author>
    <b:Title>www.raspberrypi.org</b:Title>
    <b:YearAccessed>2017</b:YearAccessed>
    <b:MonthAccessed>Octubre</b:MonthAccessed>
    <b:URL>https://www.raspberrypi.org/documentation/usage/gpio-plus-and-raspi2/ </b:URL>
    <b:RefOrder>13</b:RefOrder>
  </b:Source>
  <b:Source>
    <b:Tag>www17</b:Tag>
    <b:SourceType>InternetSite</b:SourceType>
    <b:Guid>{BBA22D19-646B-4924-A801-4D3926FE203E}</b:Guid>
    <b:Title>www.developereconomics.com</b:Title>
    <b:YearAccessed>2017</b:YearAccessed>
    <b:MonthAccessed>Octubre</b:MonthAccessed>
    <b:URL>https://www.developereconomics.com/graphs/de11</b:URL>
    <b:RefOrder>14</b:RefOrder>
  </b:Source>
  <b:Source>
    <b:Tag>Jav14</b:Tag>
    <b:SourceType>InternetSite</b:SourceType>
    <b:Guid>{B9425F43-B470-439A-A624-538BA3AD773F}</b:Guid>
    <b:Author>
      <b:Author>
        <b:NameList>
          <b:Person>
            <b:Last>Pastor</b:Last>
            <b:First>Javier</b:First>
          </b:Person>
        </b:NameList>
      </b:Author>
    </b:Author>
    <b:Title>www.xatakamovil.com</b:Title>
    <b:Year>2014</b:Year>
    <b:Month>Marzo</b:Month>
    <b:Day>12</b:Day>
    <b:YearAccessed>2017</b:YearAccessed>
    <b:MonthAccessed>Octubre</b:MonthAccessed>
    <b:URL>https://www.xatakamovil.com/mercado/desarrollo-de-aplicaciones-moviles-i-asi-esta-el-mercado</b:URL>
    <b:RefOrder>15</b:RefOrder>
  </b:Source>
  <b:Source>
    <b:Tag>Wik172</b:Tag>
    <b:SourceType>InternetSite</b:SourceType>
    <b:Guid>{7D29D734-69EC-43F2-8FB9-28B6BB634C86}</b:Guid>
    <b:Author>
      <b:Author>
        <b:Corporate>Wikipedia</b:Corporate>
      </b:Author>
    </b:Author>
    <b:Title>https://es.wikipedia.org/wiki/PhoneGap</b:Title>
    <b:YearAccessed>2017</b:YearAccessed>
    <b:MonthAccessed>Octubre</b:MonthAccessed>
    <b:URL>https://es.wikipedia.org/wiki/PhoneGap</b:URL>
    <b:RefOrder>18</b:RefOrder>
  </b:Source>
  <b:Source>
    <b:Tag>Wik173</b:Tag>
    <b:SourceType>InternetSite</b:SourceType>
    <b:Guid>{597C3C30-6089-4BBE-8383-E03B42116B69}</b:Guid>
    <b:Author>
      <b:Author>
        <b:Corporate>Wikipedia</b:Corporate>
      </b:Author>
    </b:Author>
    <b:Title>https://es.wikipedia.org/wiki/Apache_Cordova</b:Title>
    <b:YearAccessed>2017</b:YearAccessed>
    <b:MonthAccessed>Octubre</b:MonthAccessed>
    <b:URL>https://es.wikipedia.org/wiki/Apache_Cordova</b:URL>
    <b:RefOrder>19</b:RefOrder>
  </b:Source>
  <b:Source>
    <b:Tag>esw17</b:Tag>
    <b:SourceType>InternetSite</b:SourceType>
    <b:Guid>{3B5FD3D3-1EB3-4D39-81E0-F53DBE7295C5}</b:Guid>
    <b:Title>https://es.wikipedia.org/wiki/Raspberry_Pi</b:Title>
    <b:YearAccessed>2017</b:YearAccessed>
    <b:MonthAccessed>Septiembre</b:MonthAccessed>
    <b:URL>https://es.wikipedia.org/wiki/Raspberry_Pi</b:URL>
    <b:Author>
      <b:Author>
        <b:Corporate>Wikipedia</b:Corporate>
      </b:Author>
    </b:Author>
    <b:RefOrder>12</b:RefOrder>
  </b:Source>
  <b:Source>
    <b:Tag>Wik</b:Tag>
    <b:SourceType>InternetSite</b:SourceType>
    <b:Guid>{FE004BE7-0796-4F6D-A697-0F3BB5278B6D}</b:Guid>
    <b:Author>
      <b:Author>
        <b:Corporate>Wikipedia</b:Corporate>
      </b:Author>
    </b:Author>
    <b:Title>https://es.wikipedia.org/wiki/Dise%C3%B1o_web_adaptable</b:Title>
    <b:URL>https://es.wikipedia.org/wiki/Dise%C3%B1o_web_adaptable</b:URL>
    <b:YearAccessed>2017</b:YearAccessed>
    <b:MonthAccessed>Octubre</b:MonthAccessed>
    <b:RefOrder>17</b:RefOrder>
  </b:Source>
  <b:Source>
    <b:Tag>Wik171</b:Tag>
    <b:SourceType>InternetSite</b:SourceType>
    <b:Guid>{CDD0EC48-D1DB-492A-AAE4-9145F37DA10D}</b:Guid>
    <b:Author>
      <b:Author>
        <b:Corporate>Wikipedia</b:Corporate>
      </b:Author>
    </b:Author>
    <b:Title>https://es.wikipedia.org/wiki/Aplicaci%C3%B3n_m%C3%B3vil</b:Title>
    <b:YearAccessed>2017</b:YearAccessed>
    <b:MonthAccessed>Octubre</b:MonthAccessed>
    <b:URL>https://es.wikipedia.org/wiki/Aplicaci%C3%B3n_m%C3%B3vil</b:URL>
    <b:RefOrder>16</b:RefOrder>
  </b:Source>
  <b:Source>
    <b:Tag>Ard171</b:Tag>
    <b:SourceType>InternetSite</b:SourceType>
    <b:Guid>{53CF9191-E89F-4830-AA2F-501F4262E862}</b:Guid>
    <b:Author>
      <b:Author>
        <b:Corporate>Arduino</b:Corporate>
      </b:Author>
    </b:Author>
    <b:Title>https://www.arduino.cc/en/aug/</b:Title>
    <b:YearAccessed>2017</b:YearAccessed>
    <b:MonthAccessed>Septiembre</b:MonthAccessed>
    <b:URL>https://www.arduino.cc/en/aug/</b:URL>
    <b:RefOrder>8</b:RefOrder>
  </b:Source>
  <b:Source>
    <b:Tag>Ard172</b:Tag>
    <b:SourceType>InternetSite</b:SourceType>
    <b:Guid>{05085080-DD5B-4F7C-B66B-180E6057FA77}</b:Guid>
    <b:Author>
      <b:Author>
        <b:Corporate>Arduino</b:Corporate>
      </b:Author>
    </b:Author>
    <b:Title>https://www.arduino.cc/en/Reference/PortManipulation</b:Title>
    <b:YearAccessed>2017</b:YearAccessed>
    <b:MonthAccessed>Septiembre</b:MonthAccessed>
    <b:URL>https://www.arduino.cc/en/Reference/PortManipulation</b:URL>
    <b:RefOrder>11</b:RefOrder>
  </b:Source>
  <b:Source>
    <b:Tag>Ard17</b:Tag>
    <b:SourceType>InternetSite</b:SourceType>
    <b:Guid>{031BC77A-9BD9-4737-9E33-601A0D731A91}</b:Guid>
    <b:Author>
      <b:Author>
        <b:Corporate>Arduino</b:Corporate>
      </b:Author>
    </b:Author>
    <b:Title>https://www.arduino.cc/en/Main/Products</b:Title>
    <b:YearAccessed>2017</b:YearAccessed>
    <b:MonthAccessed>Septiembre</b:MonthAccessed>
    <b:URL>https://www.arduino.cc/en/Main/Products</b:URL>
    <b:RefOrder>7</b:RefOrder>
  </b:Source>
  <b:Source>
    <b:Tag>Wik17</b:Tag>
    <b:SourceType>InternetSite</b:SourceType>
    <b:Guid>{A0D45B97-FAE4-4946-8D34-69B86A5BC069}</b:Guid>
    <b:Author>
      <b:Author>
        <b:Corporate>Wikiepdia</b:Corporate>
      </b:Author>
    </b:Author>
    <b:Title>https://es.wikipedia.org/wiki/Arduino</b:Title>
    <b:YearAccessed>2017</b:YearAccessed>
    <b:MonthAccessed>Agosto</b:MonthAccessed>
    <b:URL>https://es.wikipedia.org/wiki/Arduino</b:URL>
    <b:RefOrder>1</b:RefOrder>
  </b:Source>
  <b:Source>
    <b:Tag>Wik174</b:Tag>
    <b:SourceType>InternetSite</b:SourceType>
    <b:Guid>{315E9F52-F32B-436E-A52C-C7293A092342}</b:Guid>
    <b:Author>
      <b:Author>
        <b:Corporate>Wikipedia</b:Corporate>
      </b:Author>
    </b:Author>
    <b:Title>https://es.wikipedia.org/wiki/Android_Studio</b:Title>
    <b:YearAccessed>2017</b:YearAccessed>
    <b:MonthAccessed>Octubre</b:MonthAccessed>
    <b:URL>https://es.wikipedia.org/wiki/Android_Studio</b:URL>
    <b:RefOrder>20</b:RefOrder>
  </b:Source>
  <b:Source>
    <b:Tag>Wik175</b:Tag>
    <b:SourceType>InternetSite</b:SourceType>
    <b:Guid>{2BBD5ED4-3D54-4BC2-A2E6-1DE693882360}</b:Guid>
    <b:Author>
      <b:Author>
        <b:Corporate>Wikipedia</b:Corporate>
      </b:Author>
    </b:Author>
    <b:Title>https://es.wikipedia.org/wiki/Apache_Cordova</b:Title>
    <b:YearAccessed>2017</b:YearAccessed>
    <b:MonthAccessed>Octubre</b:MonthAccessed>
    <b:URL>https://es.wikipedia.org/wiki/Apache_Cordova</b:URL>
    <b:RefOrder>28</b:RefOrder>
  </b:Source>
  <b:Source>
    <b:Tag>Apa17</b:Tag>
    <b:SourceType>InternetSite</b:SourceType>
    <b:Guid>{45C92D45-877E-4A19-BF4B-A717D389A649}</b:Guid>
    <b:Author>
      <b:Author>
        <b:Corporate>Apache Cordova</b:Corporate>
      </b:Author>
    </b:Author>
    <b:Title>http://cordova.apache.org/</b:Title>
    <b:YearAccessed>2017</b:YearAccessed>
    <b:MonthAccessed>Octubre</b:MonthAccessed>
    <b:URL>http://cordova.apache.org/</b:URL>
    <b:RefOrder>22</b:RefOrder>
  </b:Source>
  <b:Source>
    <b:Tag>Goo17</b:Tag>
    <b:SourceType>InternetSite</b:SourceType>
    <b:Guid>{97FF1D70-EBDB-43B2-8C3C-A38C99812F58}</b:Guid>
    <b:Author>
      <b:Author>
        <b:Corporate>Google</b:Corporate>
      </b:Author>
    </b:Author>
    <b:Title>http://appinventor.mit.edu/explore/ai2/windows.html</b:Title>
    <b:YearAccessed>2017</b:YearAccessed>
    <b:MonthAccessed>Octubre</b:MonthAccessed>
    <b:URL>http://appinventor.mit.edu/explore/ai2/windows.html</b:URL>
    <b:RefOrder>21</b:RefOrder>
  </b:Source>
  <b:Source>
    <b:Tag>Wik176</b:Tag>
    <b:SourceType>InternetSite</b:SourceType>
    <b:Guid>{34C3963F-6814-4BC1-8907-13C3695EB9ED}</b:Guid>
    <b:Author>
      <b:Author>
        <b:Corporate>Wikipedia</b:Corporate>
      </b:Author>
    </b:Author>
    <b:Title>https://en.wikipedia.org/wiki/Libuv</b:Title>
    <b:YearAccessed>2017</b:YearAccessed>
    <b:MonthAccessed>Noviembre</b:MonthAccessed>
    <b:URL>https://en.wikipedia.org/wiki/Libuv</b:URL>
    <b:RefOrder>24</b:RefOrder>
  </b:Source>
  <b:Source>
    <b:Tag>www171</b:Tag>
    <b:SourceType>InternetSite</b:SourceType>
    <b:Guid>{4C298EEB-DC8A-4525-8762-49DF05C06CFE}</b:Guid>
    <b:Title>www.campusmvp.es</b:Title>
    <b:YearAccessed>2017</b:YearAccessed>
    <b:MonthAccessed>Noviembre</b:MonthAccessed>
    <b:URL>https://www.campusmvp.es/recursos/post/Que-es-el-stack-MEAN-y-como-escoger-el-mejor-para-ti.aspx</b:URL>
    <b:RefOrder>23</b:RefOrder>
  </b:Source>
  <b:Source>
    <b:Tag>git17</b:Tag>
    <b:SourceType>InternetSite</b:SourceType>
    <b:Guid>{6E501A46-8314-4114-9043-1B156CDBF880}</b:Guid>
    <b:Author>
      <b:Author>
        <b:Corporate>github</b:Corporate>
      </b:Author>
    </b:Author>
    <b:Title>https://github.com/firmata/arduino </b:Title>
    <b:YearAccessed>2017</b:YearAccessed>
    <b:MonthAccessed>Noviembre</b:MonthAccessed>
    <b:URL>https://github.com/firmata/arduino </b:URL>
    <b:RefOrder>25</b:RefOrder>
  </b:Source>
  <b:Source>
    <b:Tag>htt172</b:Tag>
    <b:SourceType>InternetSite</b:SourceType>
    <b:Guid>{A023B6DB-0044-41AC-9B49-92DF5775716C}</b:Guid>
    <b:Title>https://programarfacil.com/</b:Title>
    <b:YearAccessed>2017</b:YearAccessed>
    <b:MonthAccessed>Noviembre</b:MonthAccessed>
    <b:URL>https://programarfacil.com/podcast/arduino-day-protocolo-de-comunicaciones-firmata/</b:URL>
    <b:RefOrder>26</b:RefOrder>
  </b:Source>
  <b:Source>
    <b:Tag>Ard173</b:Tag>
    <b:SourceType>InternetSite</b:SourceType>
    <b:Guid>{D9DF9E0C-6D3C-40F2-8B78-2E694932E82A}</b:Guid>
    <b:Author>
      <b:Author>
        <b:Corporate>Arduino</b:Corporate>
      </b:Author>
    </b:Author>
    <b:Title>https://www.arduino.cc/en/Reference/Firmata</b:Title>
    <b:YearAccessed>2017</b:YearAccessed>
    <b:MonthAccessed>Noviembre</b:MonthAccessed>
    <b:URL>https://www.arduino.cc/en/Reference/Firmata</b:URL>
    <b:RefOrder>27</b:RefOrder>
  </b:Source>
</b:Sources>
</file>

<file path=customXml/itemProps1.xml><?xml version="1.0" encoding="utf-8"?>
<ds:datastoreItem xmlns:ds="http://schemas.openxmlformats.org/officeDocument/2006/customXml" ds:itemID="{BDF19302-8771-40CD-AB51-21A4ECB83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12417</TotalTime>
  <Pages>142</Pages>
  <Words>32509</Words>
  <Characters>178803</Characters>
  <Application>Microsoft Office Word</Application>
  <DocSecurity>0</DocSecurity>
  <Lines>1490</Lines>
  <Paragraphs>421</Paragraphs>
  <ScaleCrop>false</ScaleCrop>
  <HeadingPairs>
    <vt:vector size="2" baseType="variant">
      <vt:variant>
        <vt:lpstr>Título</vt:lpstr>
      </vt:variant>
      <vt:variant>
        <vt:i4>1</vt:i4>
      </vt:variant>
    </vt:vector>
  </HeadingPairs>
  <TitlesOfParts>
    <vt:vector size="1" baseType="lpstr">
      <vt:lpstr>UNPSJB – Facultad de ingenieria - dit</vt:lpstr>
    </vt:vector>
  </TitlesOfParts>
  <Company/>
  <LinksUpToDate>false</LinksUpToDate>
  <CharactersWithSpaces>210891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UNPSJB – Facultad de ingenieria - dit</dc:title>
  <dc:creator>Mansilla - Schlapp / Tutor: Lic. Defossé Nahuel</dc:creator>
  <cp:lastModifiedBy>Agustin Schlapp</cp:lastModifiedBy>
  <cp:revision>340</cp:revision>
  <cp:lastPrinted>2017-03-04T17:04:00Z</cp:lastPrinted>
  <dcterms:created xsi:type="dcterms:W3CDTF">2017-03-04T15:40:00Z</dcterms:created>
  <dcterms:modified xsi:type="dcterms:W3CDTF">2018-03-24T18:03:00Z</dcterms:modified>
</cp:coreProperties>
</file>