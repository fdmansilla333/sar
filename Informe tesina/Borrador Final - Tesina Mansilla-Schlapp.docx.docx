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body>
    <w:p w14:paraId="3D3FAD91" w14:textId="503B2AC9" w:rsidR="00830DFC" w:rsidDel="00C13867" w:rsidRDefault="00CF57F7">
      <w:pPr>
        <w:spacing w:line="276" w:lineRule="auto"/>
        <w:jc w:val="center"/>
        <w:rPr>
          <w:del w:id="0" w:author="Agustin Schlapp" w:date="2017-12-21T20:14:00Z"/>
        </w:rPr>
      </w:pPr>
      <w:del w:id="1" w:author="Agustin Schlapp" w:date="2017-12-21T20:14:00Z">
        <w:r w:rsidDel="00C13867">
          <w:rPr>
            <w:rFonts w:ascii="Arial" w:eastAsia="Arial" w:hAnsi="Arial" w:cs="Arial"/>
          </w:rPr>
          <w:delText xml:space="preserve">  </w:delText>
        </w:r>
      </w:del>
    </w:p>
    <w:p w14:paraId="4EF257B6" w14:textId="77777777" w:rsidR="00830DFC" w:rsidRDefault="0043221E">
      <w:pPr>
        <w:spacing w:line="276" w:lineRule="auto"/>
        <w:jc w:val="center"/>
      </w:pPr>
      <w:r>
        <w:rPr>
          <w:noProof/>
          <w:lang w:val="en-US" w:eastAsia="en-US"/>
        </w:rPr>
        <w:drawing>
          <wp:inline distT="0" distB="0" distL="0" distR="0" wp14:anchorId="3B4BEAF8" wp14:editId="6A81FE5D">
            <wp:extent cx="1647825" cy="2013320"/>
            <wp:effectExtent l="0" t="0" r="0" b="635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664943" cy="2034235"/>
                    </a:xfrm>
                    <a:prstGeom prst="rect">
                      <a:avLst/>
                    </a:prstGeom>
                  </pic:spPr>
                </pic:pic>
              </a:graphicData>
            </a:graphic>
          </wp:inline>
        </w:drawing>
      </w:r>
    </w:p>
    <w:p w14:paraId="421BC5E5" w14:textId="77777777" w:rsidR="00830DFC" w:rsidRDefault="00CF57F7">
      <w:pPr>
        <w:spacing w:line="276" w:lineRule="auto"/>
        <w:jc w:val="center"/>
      </w:pPr>
      <w:r>
        <w:rPr>
          <w:rFonts w:ascii="Cambria" w:eastAsia="Cambria" w:hAnsi="Cambria" w:cs="Cambria"/>
          <w:b/>
          <w:sz w:val="36"/>
          <w:szCs w:val="36"/>
        </w:rPr>
        <w:t>Universidad Nacional de la Patagonia San Juan Bosco</w:t>
      </w:r>
    </w:p>
    <w:p w14:paraId="3E83C7CB" w14:textId="77777777" w:rsidR="00830DFC" w:rsidRDefault="00CF57F7">
      <w:pPr>
        <w:spacing w:line="276" w:lineRule="auto"/>
        <w:jc w:val="center"/>
      </w:pPr>
      <w:r>
        <w:rPr>
          <w:rFonts w:ascii="Cambria" w:eastAsia="Cambria" w:hAnsi="Cambria" w:cs="Cambria"/>
          <w:b/>
          <w:sz w:val="48"/>
          <w:szCs w:val="48"/>
        </w:rPr>
        <w:t>Facultad de Ingeniería</w:t>
      </w:r>
    </w:p>
    <w:p w14:paraId="60949C46" w14:textId="77777777" w:rsidR="00830DFC" w:rsidRDefault="00830DFC">
      <w:pPr>
        <w:spacing w:line="276" w:lineRule="auto"/>
        <w:jc w:val="center"/>
      </w:pPr>
    </w:p>
    <w:p w14:paraId="403C07FD" w14:textId="77777777" w:rsidR="00830DFC" w:rsidRDefault="00830DFC">
      <w:pPr>
        <w:spacing w:line="276" w:lineRule="auto"/>
        <w:jc w:val="center"/>
      </w:pPr>
    </w:p>
    <w:p w14:paraId="5A0B5797" w14:textId="77777777" w:rsidR="00830DFC" w:rsidRDefault="00830DFC">
      <w:pPr>
        <w:spacing w:line="276" w:lineRule="auto"/>
        <w:jc w:val="center"/>
      </w:pPr>
    </w:p>
    <w:p w14:paraId="002C1E2A" w14:textId="77777777" w:rsidR="00830DFC" w:rsidRDefault="00830DFC">
      <w:pPr>
        <w:spacing w:line="276" w:lineRule="auto"/>
        <w:jc w:val="center"/>
      </w:pPr>
    </w:p>
    <w:p w14:paraId="378DF0B9" w14:textId="77777777" w:rsidR="00830DFC" w:rsidRDefault="00830DFC">
      <w:pPr>
        <w:spacing w:line="276" w:lineRule="auto"/>
        <w:jc w:val="center"/>
      </w:pPr>
    </w:p>
    <w:p w14:paraId="5B58BD47" w14:textId="77777777" w:rsidR="00830DFC" w:rsidRDefault="00CF57F7">
      <w:pPr>
        <w:spacing w:line="276" w:lineRule="auto"/>
        <w:jc w:val="center"/>
      </w:pPr>
      <w:r>
        <w:rPr>
          <w:rFonts w:ascii="Cambria" w:eastAsia="Cambria" w:hAnsi="Cambria" w:cs="Cambria"/>
          <w:b/>
          <w:sz w:val="36"/>
          <w:szCs w:val="36"/>
        </w:rPr>
        <w:t>Tesina de grado:</w:t>
      </w:r>
    </w:p>
    <w:p w14:paraId="76622D5F" w14:textId="77777777" w:rsidR="00830DFC" w:rsidRDefault="00830DFC">
      <w:pPr>
        <w:spacing w:line="276" w:lineRule="auto"/>
        <w:jc w:val="center"/>
      </w:pPr>
    </w:p>
    <w:p w14:paraId="2F739AE3" w14:textId="77777777" w:rsidR="00830DFC" w:rsidRDefault="00830DFC">
      <w:pPr>
        <w:spacing w:line="276" w:lineRule="auto"/>
        <w:jc w:val="center"/>
      </w:pPr>
    </w:p>
    <w:tbl>
      <w:tblPr>
        <w:tblStyle w:val="Ttulo4Car"/>
        <w:tblW w:w="9002"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02"/>
      </w:tblGrid>
      <w:tr w:rsidR="00830DFC" w14:paraId="6DCCBE2A" w14:textId="77777777">
        <w:trPr>
          <w:trHeight w:val="1240"/>
          <w:jc w:val="center"/>
        </w:trPr>
        <w:tc>
          <w:tcPr>
            <w:tcW w:w="9002" w:type="dxa"/>
            <w:shd w:val="clear" w:color="auto" w:fill="F6FFFD"/>
            <w:tcMar>
              <w:top w:w="100" w:type="dxa"/>
              <w:left w:w="100" w:type="dxa"/>
              <w:bottom w:w="100" w:type="dxa"/>
              <w:right w:w="100" w:type="dxa"/>
            </w:tcMar>
          </w:tcPr>
          <w:p w14:paraId="0109B63C" w14:textId="77777777" w:rsidR="00830DFC" w:rsidRDefault="00CF57F7">
            <w:pPr>
              <w:widowControl w:val="0"/>
              <w:jc w:val="center"/>
            </w:pPr>
            <w:r>
              <w:rPr>
                <w:sz w:val="36"/>
                <w:szCs w:val="36"/>
              </w:rPr>
              <w:t xml:space="preserve">Desarrollo y construcción de un sistema autónomo robótico administrado por una aplicación </w:t>
            </w:r>
            <w:r w:rsidR="00C244FC">
              <w:rPr>
                <w:sz w:val="36"/>
                <w:szCs w:val="36"/>
              </w:rPr>
              <w:t>web</w:t>
            </w:r>
            <w:r>
              <w:rPr>
                <w:sz w:val="36"/>
                <w:szCs w:val="36"/>
              </w:rPr>
              <w:t xml:space="preserve"> para exploración</w:t>
            </w:r>
          </w:p>
          <w:p w14:paraId="6CA0BF03" w14:textId="77777777" w:rsidR="00830DFC" w:rsidRDefault="00830DFC">
            <w:pPr>
              <w:widowControl w:val="0"/>
              <w:jc w:val="left"/>
            </w:pPr>
          </w:p>
        </w:tc>
      </w:tr>
    </w:tbl>
    <w:p w14:paraId="62A8422C" w14:textId="77777777" w:rsidR="00830DFC" w:rsidRDefault="00830DFC">
      <w:pPr>
        <w:spacing w:line="276" w:lineRule="auto"/>
        <w:jc w:val="center"/>
      </w:pPr>
    </w:p>
    <w:p w14:paraId="6BFF87FE" w14:textId="77777777" w:rsidR="00830DFC" w:rsidRDefault="00830DFC">
      <w:pPr>
        <w:spacing w:line="276" w:lineRule="auto"/>
        <w:jc w:val="center"/>
      </w:pPr>
    </w:p>
    <w:p w14:paraId="45111EB3" w14:textId="77777777" w:rsidR="00830DFC" w:rsidRDefault="00CF57F7">
      <w:pPr>
        <w:spacing w:line="276" w:lineRule="auto"/>
        <w:jc w:val="left"/>
      </w:pPr>
      <w:r>
        <w:rPr>
          <w:rFonts w:ascii="Times New Roman" w:eastAsia="Times New Roman" w:hAnsi="Times New Roman" w:cs="Times New Roman"/>
          <w:b/>
          <w:sz w:val="28"/>
          <w:szCs w:val="28"/>
        </w:rPr>
        <w:t xml:space="preserve">Alumnos: </w:t>
      </w:r>
    </w:p>
    <w:p w14:paraId="3CD38395" w14:textId="77777777" w:rsidR="00830DFC" w:rsidRDefault="00A457C5">
      <w:pPr>
        <w:spacing w:line="276" w:lineRule="auto"/>
        <w:ind w:left="720" w:firstLine="720"/>
        <w:jc w:val="left"/>
      </w:pPr>
      <w:r>
        <w:rPr>
          <w:rFonts w:ascii="Times New Roman" w:eastAsia="Times New Roman" w:hAnsi="Times New Roman" w:cs="Times New Roman"/>
          <w:b/>
          <w:sz w:val="28"/>
          <w:szCs w:val="28"/>
        </w:rPr>
        <w:t>Mansilla Fernando</w:t>
      </w:r>
      <w:r w:rsidR="00CF57F7">
        <w:rPr>
          <w:rFonts w:ascii="Times New Roman" w:eastAsia="Times New Roman" w:hAnsi="Times New Roman" w:cs="Times New Roman"/>
          <w:b/>
          <w:sz w:val="28"/>
          <w:szCs w:val="28"/>
        </w:rPr>
        <w:t xml:space="preserve"> Damián</w:t>
      </w:r>
    </w:p>
    <w:p w14:paraId="196BBAB5" w14:textId="77777777" w:rsidR="00830DFC" w:rsidRDefault="00CF57F7">
      <w:pPr>
        <w:spacing w:line="276" w:lineRule="auto"/>
        <w:ind w:left="720" w:firstLine="720"/>
        <w:jc w:val="left"/>
      </w:pPr>
      <w:r>
        <w:rPr>
          <w:rFonts w:ascii="Times New Roman" w:eastAsia="Times New Roman" w:hAnsi="Times New Roman" w:cs="Times New Roman"/>
          <w:b/>
          <w:sz w:val="28"/>
          <w:szCs w:val="28"/>
        </w:rPr>
        <w:t>Schlapp Agustín Pablo</w:t>
      </w:r>
    </w:p>
    <w:p w14:paraId="54E6617B" w14:textId="77777777" w:rsidR="00830DFC" w:rsidRDefault="00CF57F7">
      <w:pPr>
        <w:spacing w:line="276" w:lineRule="auto"/>
        <w:jc w:val="left"/>
      </w:pPr>
      <w:r>
        <w:rPr>
          <w:rFonts w:ascii="Times New Roman" w:eastAsia="Times New Roman" w:hAnsi="Times New Roman" w:cs="Times New Roman"/>
          <w:b/>
          <w:sz w:val="28"/>
          <w:szCs w:val="28"/>
        </w:rPr>
        <w:t>Tutor</w:t>
      </w:r>
      <w:r>
        <w:rPr>
          <w:rFonts w:ascii="Times New Roman" w:eastAsia="Times New Roman" w:hAnsi="Times New Roman" w:cs="Times New Roman"/>
          <w:sz w:val="36"/>
          <w:szCs w:val="36"/>
        </w:rPr>
        <w:t>:</w:t>
      </w:r>
    </w:p>
    <w:p w14:paraId="2536A093" w14:textId="77777777" w:rsidR="00830DFC" w:rsidRDefault="00CF57F7">
      <w:pPr>
        <w:spacing w:line="276" w:lineRule="auto"/>
        <w:jc w:val="left"/>
      </w:pPr>
      <w:r>
        <w:rPr>
          <w:rFonts w:ascii="Times New Roman" w:eastAsia="Times New Roman" w:hAnsi="Times New Roman" w:cs="Times New Roman"/>
          <w:sz w:val="36"/>
          <w:szCs w:val="36"/>
        </w:rPr>
        <w:tab/>
      </w:r>
      <w:r>
        <w:rPr>
          <w:rFonts w:ascii="Times New Roman" w:eastAsia="Times New Roman" w:hAnsi="Times New Roman" w:cs="Times New Roman"/>
          <w:sz w:val="36"/>
          <w:szCs w:val="36"/>
        </w:rPr>
        <w:tab/>
      </w:r>
      <w:r>
        <w:rPr>
          <w:rFonts w:ascii="Times New Roman" w:eastAsia="Times New Roman" w:hAnsi="Times New Roman" w:cs="Times New Roman"/>
          <w:b/>
          <w:sz w:val="28"/>
          <w:szCs w:val="28"/>
        </w:rPr>
        <w:t>Lic. Defossé Nahuel</w:t>
      </w:r>
    </w:p>
    <w:p w14:paraId="3BBAE8AA" w14:textId="77777777" w:rsidR="00830DFC" w:rsidRDefault="00830DFC">
      <w:pPr>
        <w:spacing w:line="276" w:lineRule="auto"/>
        <w:jc w:val="left"/>
      </w:pPr>
    </w:p>
    <w:p w14:paraId="0C7CA39E" w14:textId="77777777" w:rsidR="00830DFC" w:rsidRDefault="00CF57F7">
      <w:pPr>
        <w:spacing w:line="276" w:lineRule="auto"/>
        <w:jc w:val="center"/>
      </w:pPr>
      <w:r>
        <w:rPr>
          <w:rFonts w:ascii="Times New Roman" w:eastAsia="Times New Roman" w:hAnsi="Times New Roman" w:cs="Times New Roman"/>
          <w:b/>
          <w:sz w:val="28"/>
          <w:szCs w:val="28"/>
        </w:rPr>
        <w:t xml:space="preserve">Trelew </w:t>
      </w:r>
    </w:p>
    <w:p w14:paraId="249DA06B" w14:textId="77777777" w:rsidR="00830DFC" w:rsidRDefault="00CF57F7">
      <w:pPr>
        <w:spacing w:line="276" w:lineRule="auto"/>
        <w:jc w:val="center"/>
      </w:pPr>
      <w:r>
        <w:rPr>
          <w:rFonts w:ascii="Times New Roman" w:eastAsia="Times New Roman" w:hAnsi="Times New Roman" w:cs="Times New Roman"/>
          <w:b/>
          <w:sz w:val="28"/>
          <w:szCs w:val="28"/>
        </w:rPr>
        <w:t>Año 2017</w:t>
      </w:r>
    </w:p>
    <w:p w14:paraId="4E1FEF4E" w14:textId="77777777" w:rsidR="00830DFC" w:rsidRPr="001872BC" w:rsidRDefault="00CF57F7">
      <w:r>
        <w:br w:type="page"/>
      </w:r>
    </w:p>
    <w:sdt>
      <w:sdtPr>
        <w:rPr>
          <w:rFonts w:ascii="Calibri" w:eastAsia="Calibri" w:hAnsi="Calibri" w:cs="Calibri"/>
          <w:color w:val="000000"/>
          <w:sz w:val="22"/>
          <w:szCs w:val="22"/>
          <w:lang w:val="es-ES"/>
        </w:rPr>
        <w:id w:val="1398245003"/>
        <w:docPartObj>
          <w:docPartGallery w:val="Table of Contents"/>
          <w:docPartUnique/>
        </w:docPartObj>
      </w:sdtPr>
      <w:sdtEndPr>
        <w:rPr>
          <w:b/>
          <w:bCs/>
        </w:rPr>
      </w:sdtEndPr>
      <w:sdtContent>
        <w:p w14:paraId="3A2C5349" w14:textId="77777777" w:rsidR="00A457C5" w:rsidRDefault="006936B7">
          <w:pPr>
            <w:pStyle w:val="TtuloTDC"/>
          </w:pPr>
          <w:r>
            <w:rPr>
              <w:lang w:val="es-ES"/>
            </w:rPr>
            <w:t>Índice</w:t>
          </w:r>
        </w:p>
        <w:p w14:paraId="2A3CDD12" w14:textId="2D504BBF" w:rsidR="00C66DD5" w:rsidRDefault="00A457C5">
          <w:pPr>
            <w:pStyle w:val="TDC1"/>
            <w:tabs>
              <w:tab w:val="right" w:leader="dot" w:pos="8494"/>
            </w:tabs>
            <w:rPr>
              <w:rFonts w:asciiTheme="minorHAnsi" w:eastAsiaTheme="minorEastAsia" w:hAnsiTheme="minorHAnsi" w:cstheme="minorBidi"/>
              <w:noProof/>
              <w:color w:val="auto"/>
            </w:rPr>
          </w:pPr>
          <w:r>
            <w:fldChar w:fldCharType="begin"/>
          </w:r>
          <w:r>
            <w:instrText xml:space="preserve"> TOC \o "1-3" \h \z \u </w:instrText>
          </w:r>
          <w:r>
            <w:fldChar w:fldCharType="separate"/>
          </w:r>
          <w:hyperlink w:anchor="_Toc508729644" w:history="1">
            <w:r w:rsidR="00C66DD5" w:rsidRPr="005C55E1">
              <w:rPr>
                <w:rStyle w:val="Hipervnculo"/>
                <w:noProof/>
              </w:rPr>
              <w:t>Capítulo 1 - Introducción</w:t>
            </w:r>
            <w:r w:rsidR="00C66DD5">
              <w:rPr>
                <w:noProof/>
                <w:webHidden/>
              </w:rPr>
              <w:tab/>
            </w:r>
            <w:r w:rsidR="00C66DD5">
              <w:rPr>
                <w:noProof/>
                <w:webHidden/>
              </w:rPr>
              <w:fldChar w:fldCharType="begin"/>
            </w:r>
            <w:r w:rsidR="00C66DD5">
              <w:rPr>
                <w:noProof/>
                <w:webHidden/>
              </w:rPr>
              <w:instrText xml:space="preserve"> PAGEREF _Toc508729644 \h </w:instrText>
            </w:r>
            <w:r w:rsidR="00C66DD5">
              <w:rPr>
                <w:noProof/>
                <w:webHidden/>
              </w:rPr>
            </w:r>
            <w:r w:rsidR="00C66DD5">
              <w:rPr>
                <w:noProof/>
                <w:webHidden/>
              </w:rPr>
              <w:fldChar w:fldCharType="separate"/>
            </w:r>
            <w:r w:rsidR="00C66DD5">
              <w:rPr>
                <w:noProof/>
                <w:webHidden/>
              </w:rPr>
              <w:t>6</w:t>
            </w:r>
            <w:r w:rsidR="00C66DD5">
              <w:rPr>
                <w:noProof/>
                <w:webHidden/>
              </w:rPr>
              <w:fldChar w:fldCharType="end"/>
            </w:r>
          </w:hyperlink>
        </w:p>
        <w:p w14:paraId="7BF9C9D6" w14:textId="58B6DA64" w:rsidR="00C66DD5" w:rsidRDefault="00C66DD5">
          <w:pPr>
            <w:pStyle w:val="TDC2"/>
            <w:tabs>
              <w:tab w:val="right" w:leader="dot" w:pos="8494"/>
            </w:tabs>
            <w:rPr>
              <w:rFonts w:asciiTheme="minorHAnsi" w:eastAsiaTheme="minorEastAsia" w:hAnsiTheme="minorHAnsi" w:cstheme="minorBidi"/>
              <w:noProof/>
              <w:color w:val="auto"/>
            </w:rPr>
          </w:pPr>
          <w:hyperlink w:anchor="_Toc508729645" w:history="1">
            <w:r w:rsidRPr="005C55E1">
              <w:rPr>
                <w:rStyle w:val="Hipervnculo"/>
                <w:b/>
                <w:noProof/>
              </w:rPr>
              <w:t>1.1 Objetivo general</w:t>
            </w:r>
            <w:r>
              <w:rPr>
                <w:noProof/>
                <w:webHidden/>
              </w:rPr>
              <w:tab/>
            </w:r>
            <w:r>
              <w:rPr>
                <w:noProof/>
                <w:webHidden/>
              </w:rPr>
              <w:fldChar w:fldCharType="begin"/>
            </w:r>
            <w:r>
              <w:rPr>
                <w:noProof/>
                <w:webHidden/>
              </w:rPr>
              <w:instrText xml:space="preserve"> PAGEREF _Toc508729645 \h </w:instrText>
            </w:r>
            <w:r>
              <w:rPr>
                <w:noProof/>
                <w:webHidden/>
              </w:rPr>
            </w:r>
            <w:r>
              <w:rPr>
                <w:noProof/>
                <w:webHidden/>
              </w:rPr>
              <w:fldChar w:fldCharType="separate"/>
            </w:r>
            <w:r>
              <w:rPr>
                <w:noProof/>
                <w:webHidden/>
              </w:rPr>
              <w:t>6</w:t>
            </w:r>
            <w:r>
              <w:rPr>
                <w:noProof/>
                <w:webHidden/>
              </w:rPr>
              <w:fldChar w:fldCharType="end"/>
            </w:r>
          </w:hyperlink>
        </w:p>
        <w:p w14:paraId="38C10FD4" w14:textId="4204FE03" w:rsidR="00C66DD5" w:rsidRDefault="00C66DD5">
          <w:pPr>
            <w:pStyle w:val="TDC3"/>
            <w:tabs>
              <w:tab w:val="right" w:leader="dot" w:pos="8494"/>
            </w:tabs>
            <w:rPr>
              <w:rFonts w:asciiTheme="minorHAnsi" w:eastAsiaTheme="minorEastAsia" w:hAnsiTheme="minorHAnsi" w:cstheme="minorBidi"/>
              <w:noProof/>
              <w:color w:val="auto"/>
            </w:rPr>
          </w:pPr>
          <w:hyperlink w:anchor="_Toc508729646" w:history="1">
            <w:r w:rsidRPr="005C55E1">
              <w:rPr>
                <w:rStyle w:val="Hipervnculo"/>
                <w:noProof/>
              </w:rPr>
              <w:t>1.1.1 Objetivos específicos</w:t>
            </w:r>
            <w:r>
              <w:rPr>
                <w:noProof/>
                <w:webHidden/>
              </w:rPr>
              <w:tab/>
            </w:r>
            <w:r>
              <w:rPr>
                <w:noProof/>
                <w:webHidden/>
              </w:rPr>
              <w:fldChar w:fldCharType="begin"/>
            </w:r>
            <w:r>
              <w:rPr>
                <w:noProof/>
                <w:webHidden/>
              </w:rPr>
              <w:instrText xml:space="preserve"> PAGEREF _Toc508729646 \h </w:instrText>
            </w:r>
            <w:r>
              <w:rPr>
                <w:noProof/>
                <w:webHidden/>
              </w:rPr>
            </w:r>
            <w:r>
              <w:rPr>
                <w:noProof/>
                <w:webHidden/>
              </w:rPr>
              <w:fldChar w:fldCharType="separate"/>
            </w:r>
            <w:r>
              <w:rPr>
                <w:noProof/>
                <w:webHidden/>
              </w:rPr>
              <w:t>6</w:t>
            </w:r>
            <w:r>
              <w:rPr>
                <w:noProof/>
                <w:webHidden/>
              </w:rPr>
              <w:fldChar w:fldCharType="end"/>
            </w:r>
          </w:hyperlink>
        </w:p>
        <w:p w14:paraId="6188FFDF" w14:textId="58317C33" w:rsidR="00C66DD5" w:rsidRDefault="00C66DD5">
          <w:pPr>
            <w:pStyle w:val="TDC3"/>
            <w:tabs>
              <w:tab w:val="right" w:leader="dot" w:pos="8494"/>
            </w:tabs>
            <w:rPr>
              <w:rFonts w:asciiTheme="minorHAnsi" w:eastAsiaTheme="minorEastAsia" w:hAnsiTheme="minorHAnsi" w:cstheme="minorBidi"/>
              <w:noProof/>
              <w:color w:val="auto"/>
            </w:rPr>
          </w:pPr>
          <w:hyperlink w:anchor="_Toc508729647" w:history="1">
            <w:r w:rsidRPr="005C55E1">
              <w:rPr>
                <w:rStyle w:val="Hipervnculo"/>
                <w:noProof/>
              </w:rPr>
              <w:t>1.1.2 Metodología</w:t>
            </w:r>
            <w:r>
              <w:rPr>
                <w:noProof/>
                <w:webHidden/>
              </w:rPr>
              <w:tab/>
            </w:r>
            <w:r>
              <w:rPr>
                <w:noProof/>
                <w:webHidden/>
              </w:rPr>
              <w:fldChar w:fldCharType="begin"/>
            </w:r>
            <w:r>
              <w:rPr>
                <w:noProof/>
                <w:webHidden/>
              </w:rPr>
              <w:instrText xml:space="preserve"> PAGEREF _Toc508729647 \h </w:instrText>
            </w:r>
            <w:r>
              <w:rPr>
                <w:noProof/>
                <w:webHidden/>
              </w:rPr>
            </w:r>
            <w:r>
              <w:rPr>
                <w:noProof/>
                <w:webHidden/>
              </w:rPr>
              <w:fldChar w:fldCharType="separate"/>
            </w:r>
            <w:r>
              <w:rPr>
                <w:noProof/>
                <w:webHidden/>
              </w:rPr>
              <w:t>6</w:t>
            </w:r>
            <w:r>
              <w:rPr>
                <w:noProof/>
                <w:webHidden/>
              </w:rPr>
              <w:fldChar w:fldCharType="end"/>
            </w:r>
          </w:hyperlink>
        </w:p>
        <w:p w14:paraId="5FCCEF44" w14:textId="377F9A74" w:rsidR="00C66DD5" w:rsidRDefault="00C66DD5">
          <w:pPr>
            <w:pStyle w:val="TDC2"/>
            <w:tabs>
              <w:tab w:val="right" w:leader="dot" w:pos="8494"/>
            </w:tabs>
            <w:rPr>
              <w:rFonts w:asciiTheme="minorHAnsi" w:eastAsiaTheme="minorEastAsia" w:hAnsiTheme="minorHAnsi" w:cstheme="minorBidi"/>
              <w:noProof/>
              <w:color w:val="auto"/>
            </w:rPr>
          </w:pPr>
          <w:hyperlink w:anchor="_Toc508729648" w:history="1">
            <w:r w:rsidRPr="005C55E1">
              <w:rPr>
                <w:rStyle w:val="Hipervnculo"/>
                <w:b/>
                <w:noProof/>
              </w:rPr>
              <w:t>1.2 Motivación</w:t>
            </w:r>
            <w:r>
              <w:rPr>
                <w:noProof/>
                <w:webHidden/>
              </w:rPr>
              <w:tab/>
            </w:r>
            <w:r>
              <w:rPr>
                <w:noProof/>
                <w:webHidden/>
              </w:rPr>
              <w:fldChar w:fldCharType="begin"/>
            </w:r>
            <w:r>
              <w:rPr>
                <w:noProof/>
                <w:webHidden/>
              </w:rPr>
              <w:instrText xml:space="preserve"> PAGEREF _Toc508729648 \h </w:instrText>
            </w:r>
            <w:r>
              <w:rPr>
                <w:noProof/>
                <w:webHidden/>
              </w:rPr>
            </w:r>
            <w:r>
              <w:rPr>
                <w:noProof/>
                <w:webHidden/>
              </w:rPr>
              <w:fldChar w:fldCharType="separate"/>
            </w:r>
            <w:r>
              <w:rPr>
                <w:noProof/>
                <w:webHidden/>
              </w:rPr>
              <w:t>7</w:t>
            </w:r>
            <w:r>
              <w:rPr>
                <w:noProof/>
                <w:webHidden/>
              </w:rPr>
              <w:fldChar w:fldCharType="end"/>
            </w:r>
          </w:hyperlink>
        </w:p>
        <w:p w14:paraId="5403FB10" w14:textId="045822CC" w:rsidR="00C66DD5" w:rsidRDefault="00C66DD5">
          <w:pPr>
            <w:pStyle w:val="TDC2"/>
            <w:tabs>
              <w:tab w:val="right" w:leader="dot" w:pos="8494"/>
            </w:tabs>
            <w:rPr>
              <w:rFonts w:asciiTheme="minorHAnsi" w:eastAsiaTheme="minorEastAsia" w:hAnsiTheme="minorHAnsi" w:cstheme="minorBidi"/>
              <w:noProof/>
              <w:color w:val="auto"/>
            </w:rPr>
          </w:pPr>
          <w:hyperlink w:anchor="_Toc508729649" w:history="1">
            <w:r w:rsidRPr="005C55E1">
              <w:rPr>
                <w:rStyle w:val="Hipervnculo"/>
                <w:b/>
                <w:noProof/>
              </w:rPr>
              <w:t>1.3 Desarrollos Propuestos</w:t>
            </w:r>
            <w:r>
              <w:rPr>
                <w:noProof/>
                <w:webHidden/>
              </w:rPr>
              <w:tab/>
            </w:r>
            <w:r>
              <w:rPr>
                <w:noProof/>
                <w:webHidden/>
              </w:rPr>
              <w:fldChar w:fldCharType="begin"/>
            </w:r>
            <w:r>
              <w:rPr>
                <w:noProof/>
                <w:webHidden/>
              </w:rPr>
              <w:instrText xml:space="preserve"> PAGEREF _Toc508729649 \h </w:instrText>
            </w:r>
            <w:r>
              <w:rPr>
                <w:noProof/>
                <w:webHidden/>
              </w:rPr>
            </w:r>
            <w:r>
              <w:rPr>
                <w:noProof/>
                <w:webHidden/>
              </w:rPr>
              <w:fldChar w:fldCharType="separate"/>
            </w:r>
            <w:r>
              <w:rPr>
                <w:noProof/>
                <w:webHidden/>
              </w:rPr>
              <w:t>8</w:t>
            </w:r>
            <w:r>
              <w:rPr>
                <w:noProof/>
                <w:webHidden/>
              </w:rPr>
              <w:fldChar w:fldCharType="end"/>
            </w:r>
          </w:hyperlink>
        </w:p>
        <w:p w14:paraId="37C37C37" w14:textId="4AFA6F8C" w:rsidR="00C66DD5" w:rsidRDefault="00C66DD5">
          <w:pPr>
            <w:pStyle w:val="TDC2"/>
            <w:tabs>
              <w:tab w:val="right" w:leader="dot" w:pos="8494"/>
            </w:tabs>
            <w:rPr>
              <w:rFonts w:asciiTheme="minorHAnsi" w:eastAsiaTheme="minorEastAsia" w:hAnsiTheme="minorHAnsi" w:cstheme="minorBidi"/>
              <w:noProof/>
              <w:color w:val="auto"/>
            </w:rPr>
          </w:pPr>
          <w:hyperlink w:anchor="_Toc508729650" w:history="1">
            <w:r w:rsidRPr="005C55E1">
              <w:rPr>
                <w:rStyle w:val="Hipervnculo"/>
                <w:b/>
                <w:noProof/>
              </w:rPr>
              <w:t>1.4 Resultados Esperados</w:t>
            </w:r>
            <w:r>
              <w:rPr>
                <w:noProof/>
                <w:webHidden/>
              </w:rPr>
              <w:tab/>
            </w:r>
            <w:r>
              <w:rPr>
                <w:noProof/>
                <w:webHidden/>
              </w:rPr>
              <w:fldChar w:fldCharType="begin"/>
            </w:r>
            <w:r>
              <w:rPr>
                <w:noProof/>
                <w:webHidden/>
              </w:rPr>
              <w:instrText xml:space="preserve"> PAGEREF _Toc508729650 \h </w:instrText>
            </w:r>
            <w:r>
              <w:rPr>
                <w:noProof/>
                <w:webHidden/>
              </w:rPr>
            </w:r>
            <w:r>
              <w:rPr>
                <w:noProof/>
                <w:webHidden/>
              </w:rPr>
              <w:fldChar w:fldCharType="separate"/>
            </w:r>
            <w:r>
              <w:rPr>
                <w:noProof/>
                <w:webHidden/>
              </w:rPr>
              <w:t>8</w:t>
            </w:r>
            <w:r>
              <w:rPr>
                <w:noProof/>
                <w:webHidden/>
              </w:rPr>
              <w:fldChar w:fldCharType="end"/>
            </w:r>
          </w:hyperlink>
        </w:p>
        <w:p w14:paraId="618116EE" w14:textId="1CDC1A8F" w:rsidR="00C66DD5" w:rsidRDefault="00C66DD5">
          <w:pPr>
            <w:pStyle w:val="TDC1"/>
            <w:tabs>
              <w:tab w:val="right" w:leader="dot" w:pos="8494"/>
            </w:tabs>
            <w:rPr>
              <w:rFonts w:asciiTheme="minorHAnsi" w:eastAsiaTheme="minorEastAsia" w:hAnsiTheme="minorHAnsi" w:cstheme="minorBidi"/>
              <w:noProof/>
              <w:color w:val="auto"/>
            </w:rPr>
          </w:pPr>
          <w:hyperlink w:anchor="_Toc508729651" w:history="1">
            <w:r w:rsidRPr="005C55E1">
              <w:rPr>
                <w:rStyle w:val="Hipervnculo"/>
                <w:noProof/>
              </w:rPr>
              <w:t>Capítulo 2 - La robótica</w:t>
            </w:r>
            <w:r>
              <w:rPr>
                <w:noProof/>
                <w:webHidden/>
              </w:rPr>
              <w:tab/>
            </w:r>
            <w:r>
              <w:rPr>
                <w:noProof/>
                <w:webHidden/>
              </w:rPr>
              <w:fldChar w:fldCharType="begin"/>
            </w:r>
            <w:r>
              <w:rPr>
                <w:noProof/>
                <w:webHidden/>
              </w:rPr>
              <w:instrText xml:space="preserve"> PAGEREF _Toc508729651 \h </w:instrText>
            </w:r>
            <w:r>
              <w:rPr>
                <w:noProof/>
                <w:webHidden/>
              </w:rPr>
            </w:r>
            <w:r>
              <w:rPr>
                <w:noProof/>
                <w:webHidden/>
              </w:rPr>
              <w:fldChar w:fldCharType="separate"/>
            </w:r>
            <w:r>
              <w:rPr>
                <w:noProof/>
                <w:webHidden/>
              </w:rPr>
              <w:t>9</w:t>
            </w:r>
            <w:r>
              <w:rPr>
                <w:noProof/>
                <w:webHidden/>
              </w:rPr>
              <w:fldChar w:fldCharType="end"/>
            </w:r>
          </w:hyperlink>
        </w:p>
        <w:p w14:paraId="30599735" w14:textId="4B7982EE" w:rsidR="00C66DD5" w:rsidRDefault="00C66DD5">
          <w:pPr>
            <w:pStyle w:val="TDC2"/>
            <w:tabs>
              <w:tab w:val="right" w:leader="dot" w:pos="8494"/>
            </w:tabs>
            <w:rPr>
              <w:rFonts w:asciiTheme="minorHAnsi" w:eastAsiaTheme="minorEastAsia" w:hAnsiTheme="minorHAnsi" w:cstheme="minorBidi"/>
              <w:noProof/>
              <w:color w:val="auto"/>
            </w:rPr>
          </w:pPr>
          <w:hyperlink w:anchor="_Toc508729652" w:history="1">
            <w:r w:rsidRPr="005C55E1">
              <w:rPr>
                <w:rStyle w:val="Hipervnculo"/>
                <w:b/>
                <w:noProof/>
              </w:rPr>
              <w:t>2.1 ¿Qué es la robótica?</w:t>
            </w:r>
            <w:r>
              <w:rPr>
                <w:noProof/>
                <w:webHidden/>
              </w:rPr>
              <w:tab/>
            </w:r>
            <w:r>
              <w:rPr>
                <w:noProof/>
                <w:webHidden/>
              </w:rPr>
              <w:fldChar w:fldCharType="begin"/>
            </w:r>
            <w:r>
              <w:rPr>
                <w:noProof/>
                <w:webHidden/>
              </w:rPr>
              <w:instrText xml:space="preserve"> PAGEREF _Toc508729652 \h </w:instrText>
            </w:r>
            <w:r>
              <w:rPr>
                <w:noProof/>
                <w:webHidden/>
              </w:rPr>
            </w:r>
            <w:r>
              <w:rPr>
                <w:noProof/>
                <w:webHidden/>
              </w:rPr>
              <w:fldChar w:fldCharType="separate"/>
            </w:r>
            <w:r>
              <w:rPr>
                <w:noProof/>
                <w:webHidden/>
              </w:rPr>
              <w:t>9</w:t>
            </w:r>
            <w:r>
              <w:rPr>
                <w:noProof/>
                <w:webHidden/>
              </w:rPr>
              <w:fldChar w:fldCharType="end"/>
            </w:r>
          </w:hyperlink>
        </w:p>
        <w:p w14:paraId="780A918F" w14:textId="73C9CFAF" w:rsidR="00C66DD5" w:rsidRDefault="00C66DD5">
          <w:pPr>
            <w:pStyle w:val="TDC2"/>
            <w:tabs>
              <w:tab w:val="right" w:leader="dot" w:pos="8494"/>
            </w:tabs>
            <w:rPr>
              <w:rFonts w:asciiTheme="minorHAnsi" w:eastAsiaTheme="minorEastAsia" w:hAnsiTheme="minorHAnsi" w:cstheme="minorBidi"/>
              <w:noProof/>
              <w:color w:val="auto"/>
            </w:rPr>
          </w:pPr>
          <w:hyperlink w:anchor="_Toc508729653" w:history="1">
            <w:r w:rsidRPr="005C55E1">
              <w:rPr>
                <w:rStyle w:val="Hipervnculo"/>
                <w:b/>
                <w:noProof/>
              </w:rPr>
              <w:t>2.2 Estructura física de los robots</w:t>
            </w:r>
            <w:r>
              <w:rPr>
                <w:noProof/>
                <w:webHidden/>
              </w:rPr>
              <w:tab/>
            </w:r>
            <w:r>
              <w:rPr>
                <w:noProof/>
                <w:webHidden/>
              </w:rPr>
              <w:fldChar w:fldCharType="begin"/>
            </w:r>
            <w:r>
              <w:rPr>
                <w:noProof/>
                <w:webHidden/>
              </w:rPr>
              <w:instrText xml:space="preserve"> PAGEREF _Toc508729653 \h </w:instrText>
            </w:r>
            <w:r>
              <w:rPr>
                <w:noProof/>
                <w:webHidden/>
              </w:rPr>
            </w:r>
            <w:r>
              <w:rPr>
                <w:noProof/>
                <w:webHidden/>
              </w:rPr>
              <w:fldChar w:fldCharType="separate"/>
            </w:r>
            <w:r>
              <w:rPr>
                <w:noProof/>
                <w:webHidden/>
              </w:rPr>
              <w:t>11</w:t>
            </w:r>
            <w:r>
              <w:rPr>
                <w:noProof/>
                <w:webHidden/>
              </w:rPr>
              <w:fldChar w:fldCharType="end"/>
            </w:r>
          </w:hyperlink>
        </w:p>
        <w:p w14:paraId="487F1BD3" w14:textId="52471FE7" w:rsidR="00C66DD5" w:rsidRDefault="00C66DD5">
          <w:pPr>
            <w:pStyle w:val="TDC3"/>
            <w:tabs>
              <w:tab w:val="right" w:leader="dot" w:pos="8494"/>
            </w:tabs>
            <w:rPr>
              <w:rFonts w:asciiTheme="minorHAnsi" w:eastAsiaTheme="minorEastAsia" w:hAnsiTheme="minorHAnsi" w:cstheme="minorBidi"/>
              <w:noProof/>
              <w:color w:val="auto"/>
            </w:rPr>
          </w:pPr>
          <w:hyperlink w:anchor="_Toc508729654" w:history="1">
            <w:r w:rsidRPr="005C55E1">
              <w:rPr>
                <w:rStyle w:val="Hipervnculo"/>
                <w:noProof/>
              </w:rPr>
              <w:t>2.2.1 Poliarticulados</w:t>
            </w:r>
            <w:r>
              <w:rPr>
                <w:noProof/>
                <w:webHidden/>
              </w:rPr>
              <w:tab/>
            </w:r>
            <w:r>
              <w:rPr>
                <w:noProof/>
                <w:webHidden/>
              </w:rPr>
              <w:fldChar w:fldCharType="begin"/>
            </w:r>
            <w:r>
              <w:rPr>
                <w:noProof/>
                <w:webHidden/>
              </w:rPr>
              <w:instrText xml:space="preserve"> PAGEREF _Toc508729654 \h </w:instrText>
            </w:r>
            <w:r>
              <w:rPr>
                <w:noProof/>
                <w:webHidden/>
              </w:rPr>
            </w:r>
            <w:r>
              <w:rPr>
                <w:noProof/>
                <w:webHidden/>
              </w:rPr>
              <w:fldChar w:fldCharType="separate"/>
            </w:r>
            <w:r>
              <w:rPr>
                <w:noProof/>
                <w:webHidden/>
              </w:rPr>
              <w:t>11</w:t>
            </w:r>
            <w:r>
              <w:rPr>
                <w:noProof/>
                <w:webHidden/>
              </w:rPr>
              <w:fldChar w:fldCharType="end"/>
            </w:r>
          </w:hyperlink>
        </w:p>
        <w:p w14:paraId="4F5B57AD" w14:textId="0C3405F1" w:rsidR="00C66DD5" w:rsidRDefault="00C66DD5">
          <w:pPr>
            <w:pStyle w:val="TDC3"/>
            <w:tabs>
              <w:tab w:val="right" w:leader="dot" w:pos="8494"/>
            </w:tabs>
            <w:rPr>
              <w:rFonts w:asciiTheme="minorHAnsi" w:eastAsiaTheme="minorEastAsia" w:hAnsiTheme="minorHAnsi" w:cstheme="minorBidi"/>
              <w:noProof/>
              <w:color w:val="auto"/>
            </w:rPr>
          </w:pPr>
          <w:hyperlink w:anchor="_Toc508729655" w:history="1">
            <w:r w:rsidRPr="005C55E1">
              <w:rPr>
                <w:rStyle w:val="Hipervnculo"/>
                <w:noProof/>
              </w:rPr>
              <w:t>2.2.2 Móviles</w:t>
            </w:r>
            <w:r>
              <w:rPr>
                <w:noProof/>
                <w:webHidden/>
              </w:rPr>
              <w:tab/>
            </w:r>
            <w:r>
              <w:rPr>
                <w:noProof/>
                <w:webHidden/>
              </w:rPr>
              <w:fldChar w:fldCharType="begin"/>
            </w:r>
            <w:r>
              <w:rPr>
                <w:noProof/>
                <w:webHidden/>
              </w:rPr>
              <w:instrText xml:space="preserve"> PAGEREF _Toc508729655 \h </w:instrText>
            </w:r>
            <w:r>
              <w:rPr>
                <w:noProof/>
                <w:webHidden/>
              </w:rPr>
            </w:r>
            <w:r>
              <w:rPr>
                <w:noProof/>
                <w:webHidden/>
              </w:rPr>
              <w:fldChar w:fldCharType="separate"/>
            </w:r>
            <w:r>
              <w:rPr>
                <w:noProof/>
                <w:webHidden/>
              </w:rPr>
              <w:t>11</w:t>
            </w:r>
            <w:r>
              <w:rPr>
                <w:noProof/>
                <w:webHidden/>
              </w:rPr>
              <w:fldChar w:fldCharType="end"/>
            </w:r>
          </w:hyperlink>
        </w:p>
        <w:p w14:paraId="7E3F6282" w14:textId="5270E0D0" w:rsidR="00C66DD5" w:rsidRDefault="00C66DD5">
          <w:pPr>
            <w:pStyle w:val="TDC3"/>
            <w:tabs>
              <w:tab w:val="right" w:leader="dot" w:pos="8494"/>
            </w:tabs>
            <w:rPr>
              <w:rFonts w:asciiTheme="minorHAnsi" w:eastAsiaTheme="minorEastAsia" w:hAnsiTheme="minorHAnsi" w:cstheme="minorBidi"/>
              <w:noProof/>
              <w:color w:val="auto"/>
            </w:rPr>
          </w:pPr>
          <w:hyperlink w:anchor="_Toc508729656" w:history="1">
            <w:r w:rsidRPr="005C55E1">
              <w:rPr>
                <w:rStyle w:val="Hipervnculo"/>
                <w:noProof/>
              </w:rPr>
              <w:t>2.2.3 Androides</w:t>
            </w:r>
            <w:r>
              <w:rPr>
                <w:noProof/>
                <w:webHidden/>
              </w:rPr>
              <w:tab/>
            </w:r>
            <w:r>
              <w:rPr>
                <w:noProof/>
                <w:webHidden/>
              </w:rPr>
              <w:fldChar w:fldCharType="begin"/>
            </w:r>
            <w:r>
              <w:rPr>
                <w:noProof/>
                <w:webHidden/>
              </w:rPr>
              <w:instrText xml:space="preserve"> PAGEREF _Toc508729656 \h </w:instrText>
            </w:r>
            <w:r>
              <w:rPr>
                <w:noProof/>
                <w:webHidden/>
              </w:rPr>
            </w:r>
            <w:r>
              <w:rPr>
                <w:noProof/>
                <w:webHidden/>
              </w:rPr>
              <w:fldChar w:fldCharType="separate"/>
            </w:r>
            <w:r>
              <w:rPr>
                <w:noProof/>
                <w:webHidden/>
              </w:rPr>
              <w:t>12</w:t>
            </w:r>
            <w:r>
              <w:rPr>
                <w:noProof/>
                <w:webHidden/>
              </w:rPr>
              <w:fldChar w:fldCharType="end"/>
            </w:r>
          </w:hyperlink>
        </w:p>
        <w:p w14:paraId="60B30D2F" w14:textId="16323F82" w:rsidR="00C66DD5" w:rsidRDefault="00C66DD5">
          <w:pPr>
            <w:pStyle w:val="TDC3"/>
            <w:tabs>
              <w:tab w:val="right" w:leader="dot" w:pos="8494"/>
            </w:tabs>
            <w:rPr>
              <w:rFonts w:asciiTheme="minorHAnsi" w:eastAsiaTheme="minorEastAsia" w:hAnsiTheme="minorHAnsi" w:cstheme="minorBidi"/>
              <w:noProof/>
              <w:color w:val="auto"/>
            </w:rPr>
          </w:pPr>
          <w:hyperlink w:anchor="_Toc508729657" w:history="1">
            <w:r w:rsidRPr="005C55E1">
              <w:rPr>
                <w:rStyle w:val="Hipervnculo"/>
                <w:noProof/>
              </w:rPr>
              <w:t>2.2.4 Zoomórficos</w:t>
            </w:r>
            <w:r>
              <w:rPr>
                <w:noProof/>
                <w:webHidden/>
              </w:rPr>
              <w:tab/>
            </w:r>
            <w:r>
              <w:rPr>
                <w:noProof/>
                <w:webHidden/>
              </w:rPr>
              <w:fldChar w:fldCharType="begin"/>
            </w:r>
            <w:r>
              <w:rPr>
                <w:noProof/>
                <w:webHidden/>
              </w:rPr>
              <w:instrText xml:space="preserve"> PAGEREF _Toc508729657 \h </w:instrText>
            </w:r>
            <w:r>
              <w:rPr>
                <w:noProof/>
                <w:webHidden/>
              </w:rPr>
            </w:r>
            <w:r>
              <w:rPr>
                <w:noProof/>
                <w:webHidden/>
              </w:rPr>
              <w:fldChar w:fldCharType="separate"/>
            </w:r>
            <w:r>
              <w:rPr>
                <w:noProof/>
                <w:webHidden/>
              </w:rPr>
              <w:t>12</w:t>
            </w:r>
            <w:r>
              <w:rPr>
                <w:noProof/>
                <w:webHidden/>
              </w:rPr>
              <w:fldChar w:fldCharType="end"/>
            </w:r>
          </w:hyperlink>
        </w:p>
        <w:p w14:paraId="500DBCEF" w14:textId="37823EDB" w:rsidR="00C66DD5" w:rsidRDefault="00C66DD5">
          <w:pPr>
            <w:pStyle w:val="TDC3"/>
            <w:tabs>
              <w:tab w:val="right" w:leader="dot" w:pos="8494"/>
            </w:tabs>
            <w:rPr>
              <w:rFonts w:asciiTheme="minorHAnsi" w:eastAsiaTheme="minorEastAsia" w:hAnsiTheme="minorHAnsi" w:cstheme="minorBidi"/>
              <w:noProof/>
              <w:color w:val="auto"/>
            </w:rPr>
          </w:pPr>
          <w:hyperlink w:anchor="_Toc508729658" w:history="1">
            <w:r w:rsidRPr="005C55E1">
              <w:rPr>
                <w:rStyle w:val="Hipervnculo"/>
                <w:noProof/>
              </w:rPr>
              <w:t>2.2.5 Híbridos</w:t>
            </w:r>
            <w:r>
              <w:rPr>
                <w:noProof/>
                <w:webHidden/>
              </w:rPr>
              <w:tab/>
            </w:r>
            <w:r>
              <w:rPr>
                <w:noProof/>
                <w:webHidden/>
              </w:rPr>
              <w:fldChar w:fldCharType="begin"/>
            </w:r>
            <w:r>
              <w:rPr>
                <w:noProof/>
                <w:webHidden/>
              </w:rPr>
              <w:instrText xml:space="preserve"> PAGEREF _Toc508729658 \h </w:instrText>
            </w:r>
            <w:r>
              <w:rPr>
                <w:noProof/>
                <w:webHidden/>
              </w:rPr>
            </w:r>
            <w:r>
              <w:rPr>
                <w:noProof/>
                <w:webHidden/>
              </w:rPr>
              <w:fldChar w:fldCharType="separate"/>
            </w:r>
            <w:r>
              <w:rPr>
                <w:noProof/>
                <w:webHidden/>
              </w:rPr>
              <w:t>12</w:t>
            </w:r>
            <w:r>
              <w:rPr>
                <w:noProof/>
                <w:webHidden/>
              </w:rPr>
              <w:fldChar w:fldCharType="end"/>
            </w:r>
          </w:hyperlink>
        </w:p>
        <w:p w14:paraId="3A15F624" w14:textId="14CD2621" w:rsidR="00C66DD5" w:rsidRDefault="00C66DD5">
          <w:pPr>
            <w:pStyle w:val="TDC2"/>
            <w:tabs>
              <w:tab w:val="right" w:leader="dot" w:pos="8494"/>
            </w:tabs>
            <w:rPr>
              <w:rFonts w:asciiTheme="minorHAnsi" w:eastAsiaTheme="minorEastAsia" w:hAnsiTheme="minorHAnsi" w:cstheme="minorBidi"/>
              <w:noProof/>
              <w:color w:val="auto"/>
            </w:rPr>
          </w:pPr>
          <w:hyperlink w:anchor="_Toc508729659" w:history="1">
            <w:r w:rsidRPr="005C55E1">
              <w:rPr>
                <w:rStyle w:val="Hipervnculo"/>
                <w:b/>
                <w:noProof/>
              </w:rPr>
              <w:t>2.3 Distintas tecnologías para la robótica educativa</w:t>
            </w:r>
            <w:r>
              <w:rPr>
                <w:noProof/>
                <w:webHidden/>
              </w:rPr>
              <w:tab/>
            </w:r>
            <w:r>
              <w:rPr>
                <w:noProof/>
                <w:webHidden/>
              </w:rPr>
              <w:fldChar w:fldCharType="begin"/>
            </w:r>
            <w:r>
              <w:rPr>
                <w:noProof/>
                <w:webHidden/>
              </w:rPr>
              <w:instrText xml:space="preserve"> PAGEREF _Toc508729659 \h </w:instrText>
            </w:r>
            <w:r>
              <w:rPr>
                <w:noProof/>
                <w:webHidden/>
              </w:rPr>
            </w:r>
            <w:r>
              <w:rPr>
                <w:noProof/>
                <w:webHidden/>
              </w:rPr>
              <w:fldChar w:fldCharType="separate"/>
            </w:r>
            <w:r>
              <w:rPr>
                <w:noProof/>
                <w:webHidden/>
              </w:rPr>
              <w:t>13</w:t>
            </w:r>
            <w:r>
              <w:rPr>
                <w:noProof/>
                <w:webHidden/>
              </w:rPr>
              <w:fldChar w:fldCharType="end"/>
            </w:r>
          </w:hyperlink>
        </w:p>
        <w:p w14:paraId="77908A55" w14:textId="017DA835" w:rsidR="00C66DD5" w:rsidRDefault="00C66DD5">
          <w:pPr>
            <w:pStyle w:val="TDC2"/>
            <w:tabs>
              <w:tab w:val="right" w:leader="dot" w:pos="8494"/>
            </w:tabs>
            <w:rPr>
              <w:rFonts w:asciiTheme="minorHAnsi" w:eastAsiaTheme="minorEastAsia" w:hAnsiTheme="minorHAnsi" w:cstheme="minorBidi"/>
              <w:noProof/>
              <w:color w:val="auto"/>
            </w:rPr>
          </w:pPr>
          <w:hyperlink w:anchor="_Toc508729660" w:history="1">
            <w:r w:rsidRPr="005C55E1">
              <w:rPr>
                <w:rStyle w:val="Hipervnculo"/>
                <w:b/>
                <w:noProof/>
              </w:rPr>
              <w:t>2.4 Microcontroladores y computadora de placa reducida (SBC)</w:t>
            </w:r>
            <w:r>
              <w:rPr>
                <w:noProof/>
                <w:webHidden/>
              </w:rPr>
              <w:tab/>
            </w:r>
            <w:r>
              <w:rPr>
                <w:noProof/>
                <w:webHidden/>
              </w:rPr>
              <w:fldChar w:fldCharType="begin"/>
            </w:r>
            <w:r>
              <w:rPr>
                <w:noProof/>
                <w:webHidden/>
              </w:rPr>
              <w:instrText xml:space="preserve"> PAGEREF _Toc508729660 \h </w:instrText>
            </w:r>
            <w:r>
              <w:rPr>
                <w:noProof/>
                <w:webHidden/>
              </w:rPr>
            </w:r>
            <w:r>
              <w:rPr>
                <w:noProof/>
                <w:webHidden/>
              </w:rPr>
              <w:fldChar w:fldCharType="separate"/>
            </w:r>
            <w:r>
              <w:rPr>
                <w:noProof/>
                <w:webHidden/>
              </w:rPr>
              <w:t>13</w:t>
            </w:r>
            <w:r>
              <w:rPr>
                <w:noProof/>
                <w:webHidden/>
              </w:rPr>
              <w:fldChar w:fldCharType="end"/>
            </w:r>
          </w:hyperlink>
        </w:p>
        <w:p w14:paraId="7F17D51D" w14:textId="5CC00187" w:rsidR="00C66DD5" w:rsidRDefault="00C66DD5">
          <w:pPr>
            <w:pStyle w:val="TDC2"/>
            <w:tabs>
              <w:tab w:val="right" w:leader="dot" w:pos="8494"/>
            </w:tabs>
            <w:rPr>
              <w:rFonts w:asciiTheme="minorHAnsi" w:eastAsiaTheme="minorEastAsia" w:hAnsiTheme="minorHAnsi" w:cstheme="minorBidi"/>
              <w:noProof/>
              <w:color w:val="auto"/>
            </w:rPr>
          </w:pPr>
          <w:hyperlink w:anchor="_Toc508729661" w:history="1">
            <w:r w:rsidRPr="005C55E1">
              <w:rPr>
                <w:rStyle w:val="Hipervnculo"/>
                <w:b/>
                <w:noProof/>
              </w:rPr>
              <w:t>2.5. Comunicación entre distintas arquitecturas de cómputo</w:t>
            </w:r>
            <w:r>
              <w:rPr>
                <w:noProof/>
                <w:webHidden/>
              </w:rPr>
              <w:tab/>
            </w:r>
            <w:r>
              <w:rPr>
                <w:noProof/>
                <w:webHidden/>
              </w:rPr>
              <w:fldChar w:fldCharType="begin"/>
            </w:r>
            <w:r>
              <w:rPr>
                <w:noProof/>
                <w:webHidden/>
              </w:rPr>
              <w:instrText xml:space="preserve"> PAGEREF _Toc508729661 \h </w:instrText>
            </w:r>
            <w:r>
              <w:rPr>
                <w:noProof/>
                <w:webHidden/>
              </w:rPr>
            </w:r>
            <w:r>
              <w:rPr>
                <w:noProof/>
                <w:webHidden/>
              </w:rPr>
              <w:fldChar w:fldCharType="separate"/>
            </w:r>
            <w:r>
              <w:rPr>
                <w:noProof/>
                <w:webHidden/>
              </w:rPr>
              <w:t>15</w:t>
            </w:r>
            <w:r>
              <w:rPr>
                <w:noProof/>
                <w:webHidden/>
              </w:rPr>
              <w:fldChar w:fldCharType="end"/>
            </w:r>
          </w:hyperlink>
        </w:p>
        <w:p w14:paraId="5057ABA6" w14:textId="4E894AE4" w:rsidR="00C66DD5" w:rsidRDefault="00C66DD5">
          <w:pPr>
            <w:pStyle w:val="TDC3"/>
            <w:tabs>
              <w:tab w:val="right" w:leader="dot" w:pos="8494"/>
            </w:tabs>
            <w:rPr>
              <w:rFonts w:asciiTheme="minorHAnsi" w:eastAsiaTheme="minorEastAsia" w:hAnsiTheme="minorHAnsi" w:cstheme="minorBidi"/>
              <w:noProof/>
              <w:color w:val="auto"/>
            </w:rPr>
          </w:pPr>
          <w:hyperlink w:anchor="_Toc508729662" w:history="1">
            <w:r w:rsidRPr="005C55E1">
              <w:rPr>
                <w:rStyle w:val="Hipervnculo"/>
                <w:noProof/>
              </w:rPr>
              <w:t>2.5.1 Formas de comunicación</w:t>
            </w:r>
            <w:r>
              <w:rPr>
                <w:noProof/>
                <w:webHidden/>
              </w:rPr>
              <w:tab/>
            </w:r>
            <w:r>
              <w:rPr>
                <w:noProof/>
                <w:webHidden/>
              </w:rPr>
              <w:fldChar w:fldCharType="begin"/>
            </w:r>
            <w:r>
              <w:rPr>
                <w:noProof/>
                <w:webHidden/>
              </w:rPr>
              <w:instrText xml:space="preserve"> PAGEREF _Toc508729662 \h </w:instrText>
            </w:r>
            <w:r>
              <w:rPr>
                <w:noProof/>
                <w:webHidden/>
              </w:rPr>
            </w:r>
            <w:r>
              <w:rPr>
                <w:noProof/>
                <w:webHidden/>
              </w:rPr>
              <w:fldChar w:fldCharType="separate"/>
            </w:r>
            <w:r>
              <w:rPr>
                <w:noProof/>
                <w:webHidden/>
              </w:rPr>
              <w:t>15</w:t>
            </w:r>
            <w:r>
              <w:rPr>
                <w:noProof/>
                <w:webHidden/>
              </w:rPr>
              <w:fldChar w:fldCharType="end"/>
            </w:r>
          </w:hyperlink>
        </w:p>
        <w:p w14:paraId="4E60F1B8" w14:textId="014A34B8" w:rsidR="00C66DD5" w:rsidRDefault="00C66DD5">
          <w:pPr>
            <w:pStyle w:val="TDC3"/>
            <w:tabs>
              <w:tab w:val="right" w:leader="dot" w:pos="8494"/>
            </w:tabs>
            <w:rPr>
              <w:rFonts w:asciiTheme="minorHAnsi" w:eastAsiaTheme="minorEastAsia" w:hAnsiTheme="minorHAnsi" w:cstheme="minorBidi"/>
              <w:noProof/>
              <w:color w:val="auto"/>
            </w:rPr>
          </w:pPr>
          <w:hyperlink w:anchor="_Toc508729663" w:history="1">
            <w:r w:rsidRPr="005C55E1">
              <w:rPr>
                <w:rStyle w:val="Hipervnculo"/>
                <w:noProof/>
              </w:rPr>
              <w:t>2.5.2 Tipos de Medios de transmisión</w:t>
            </w:r>
            <w:r>
              <w:rPr>
                <w:noProof/>
                <w:webHidden/>
              </w:rPr>
              <w:tab/>
            </w:r>
            <w:r>
              <w:rPr>
                <w:noProof/>
                <w:webHidden/>
              </w:rPr>
              <w:fldChar w:fldCharType="begin"/>
            </w:r>
            <w:r>
              <w:rPr>
                <w:noProof/>
                <w:webHidden/>
              </w:rPr>
              <w:instrText xml:space="preserve"> PAGEREF _Toc508729663 \h </w:instrText>
            </w:r>
            <w:r>
              <w:rPr>
                <w:noProof/>
                <w:webHidden/>
              </w:rPr>
            </w:r>
            <w:r>
              <w:rPr>
                <w:noProof/>
                <w:webHidden/>
              </w:rPr>
              <w:fldChar w:fldCharType="separate"/>
            </w:r>
            <w:r>
              <w:rPr>
                <w:noProof/>
                <w:webHidden/>
              </w:rPr>
              <w:t>15</w:t>
            </w:r>
            <w:r>
              <w:rPr>
                <w:noProof/>
                <w:webHidden/>
              </w:rPr>
              <w:fldChar w:fldCharType="end"/>
            </w:r>
          </w:hyperlink>
        </w:p>
        <w:p w14:paraId="782607B1" w14:textId="05547CF6" w:rsidR="00C66DD5" w:rsidRDefault="00C66DD5">
          <w:pPr>
            <w:pStyle w:val="TDC2"/>
            <w:tabs>
              <w:tab w:val="right" w:leader="dot" w:pos="8494"/>
            </w:tabs>
            <w:rPr>
              <w:rFonts w:asciiTheme="minorHAnsi" w:eastAsiaTheme="minorEastAsia" w:hAnsiTheme="minorHAnsi" w:cstheme="minorBidi"/>
              <w:noProof/>
              <w:color w:val="auto"/>
            </w:rPr>
          </w:pPr>
          <w:hyperlink w:anchor="_Toc508729664" w:history="1">
            <w:r w:rsidRPr="005C55E1">
              <w:rPr>
                <w:rStyle w:val="Hipervnculo"/>
                <w:b/>
                <w:noProof/>
              </w:rPr>
              <w:t>2.6 ¿Qué es un SAR (Sistema Autónomo Robótico)?</w:t>
            </w:r>
            <w:r>
              <w:rPr>
                <w:noProof/>
                <w:webHidden/>
              </w:rPr>
              <w:tab/>
            </w:r>
            <w:r>
              <w:rPr>
                <w:noProof/>
                <w:webHidden/>
              </w:rPr>
              <w:fldChar w:fldCharType="begin"/>
            </w:r>
            <w:r>
              <w:rPr>
                <w:noProof/>
                <w:webHidden/>
              </w:rPr>
              <w:instrText xml:space="preserve"> PAGEREF _Toc508729664 \h </w:instrText>
            </w:r>
            <w:r>
              <w:rPr>
                <w:noProof/>
                <w:webHidden/>
              </w:rPr>
            </w:r>
            <w:r>
              <w:rPr>
                <w:noProof/>
                <w:webHidden/>
              </w:rPr>
              <w:fldChar w:fldCharType="separate"/>
            </w:r>
            <w:r>
              <w:rPr>
                <w:noProof/>
                <w:webHidden/>
              </w:rPr>
              <w:t>16</w:t>
            </w:r>
            <w:r>
              <w:rPr>
                <w:noProof/>
                <w:webHidden/>
              </w:rPr>
              <w:fldChar w:fldCharType="end"/>
            </w:r>
          </w:hyperlink>
        </w:p>
        <w:p w14:paraId="6602080F" w14:textId="7FB3A149" w:rsidR="00C66DD5" w:rsidRDefault="00C66DD5">
          <w:pPr>
            <w:pStyle w:val="TDC2"/>
            <w:tabs>
              <w:tab w:val="right" w:leader="dot" w:pos="8494"/>
            </w:tabs>
            <w:rPr>
              <w:rFonts w:asciiTheme="minorHAnsi" w:eastAsiaTheme="minorEastAsia" w:hAnsiTheme="minorHAnsi" w:cstheme="minorBidi"/>
              <w:noProof/>
              <w:color w:val="auto"/>
            </w:rPr>
          </w:pPr>
          <w:hyperlink w:anchor="_Toc508729665" w:history="1">
            <w:r w:rsidRPr="005C55E1">
              <w:rPr>
                <w:rStyle w:val="Hipervnculo"/>
                <w:b/>
                <w:noProof/>
              </w:rPr>
              <w:t>2.7 La robótica en la educación</w:t>
            </w:r>
            <w:r>
              <w:rPr>
                <w:noProof/>
                <w:webHidden/>
              </w:rPr>
              <w:tab/>
            </w:r>
            <w:r>
              <w:rPr>
                <w:noProof/>
                <w:webHidden/>
              </w:rPr>
              <w:fldChar w:fldCharType="begin"/>
            </w:r>
            <w:r>
              <w:rPr>
                <w:noProof/>
                <w:webHidden/>
              </w:rPr>
              <w:instrText xml:space="preserve"> PAGEREF _Toc508729665 \h </w:instrText>
            </w:r>
            <w:r>
              <w:rPr>
                <w:noProof/>
                <w:webHidden/>
              </w:rPr>
            </w:r>
            <w:r>
              <w:rPr>
                <w:noProof/>
                <w:webHidden/>
              </w:rPr>
              <w:fldChar w:fldCharType="separate"/>
            </w:r>
            <w:r>
              <w:rPr>
                <w:noProof/>
                <w:webHidden/>
              </w:rPr>
              <w:t>16</w:t>
            </w:r>
            <w:r>
              <w:rPr>
                <w:noProof/>
                <w:webHidden/>
              </w:rPr>
              <w:fldChar w:fldCharType="end"/>
            </w:r>
          </w:hyperlink>
        </w:p>
        <w:p w14:paraId="76FC23E7" w14:textId="67A70BAF" w:rsidR="00C66DD5" w:rsidRDefault="00C66DD5">
          <w:pPr>
            <w:pStyle w:val="TDC2"/>
            <w:tabs>
              <w:tab w:val="right" w:leader="dot" w:pos="8494"/>
            </w:tabs>
            <w:rPr>
              <w:rFonts w:asciiTheme="minorHAnsi" w:eastAsiaTheme="minorEastAsia" w:hAnsiTheme="minorHAnsi" w:cstheme="minorBidi"/>
              <w:noProof/>
              <w:color w:val="auto"/>
            </w:rPr>
          </w:pPr>
          <w:hyperlink w:anchor="_Toc508729666" w:history="1">
            <w:r w:rsidRPr="005C55E1">
              <w:rPr>
                <w:rStyle w:val="Hipervnculo"/>
                <w:b/>
                <w:noProof/>
              </w:rPr>
              <w:t>2.7 Diseño conceptual del SAR</w:t>
            </w:r>
            <w:r>
              <w:rPr>
                <w:noProof/>
                <w:webHidden/>
              </w:rPr>
              <w:tab/>
            </w:r>
            <w:r>
              <w:rPr>
                <w:noProof/>
                <w:webHidden/>
              </w:rPr>
              <w:fldChar w:fldCharType="begin"/>
            </w:r>
            <w:r>
              <w:rPr>
                <w:noProof/>
                <w:webHidden/>
              </w:rPr>
              <w:instrText xml:space="preserve"> PAGEREF _Toc508729666 \h </w:instrText>
            </w:r>
            <w:r>
              <w:rPr>
                <w:noProof/>
                <w:webHidden/>
              </w:rPr>
            </w:r>
            <w:r>
              <w:rPr>
                <w:noProof/>
                <w:webHidden/>
              </w:rPr>
              <w:fldChar w:fldCharType="separate"/>
            </w:r>
            <w:r>
              <w:rPr>
                <w:noProof/>
                <w:webHidden/>
              </w:rPr>
              <w:t>18</w:t>
            </w:r>
            <w:r>
              <w:rPr>
                <w:noProof/>
                <w:webHidden/>
              </w:rPr>
              <w:fldChar w:fldCharType="end"/>
            </w:r>
          </w:hyperlink>
        </w:p>
        <w:p w14:paraId="41FA49CE" w14:textId="3437F63F" w:rsidR="00C66DD5" w:rsidRDefault="00C66DD5">
          <w:pPr>
            <w:pStyle w:val="TDC2"/>
            <w:tabs>
              <w:tab w:val="right" w:leader="dot" w:pos="8494"/>
            </w:tabs>
            <w:rPr>
              <w:rFonts w:asciiTheme="minorHAnsi" w:eastAsiaTheme="minorEastAsia" w:hAnsiTheme="minorHAnsi" w:cstheme="minorBidi"/>
              <w:noProof/>
              <w:color w:val="auto"/>
            </w:rPr>
          </w:pPr>
          <w:hyperlink w:anchor="_Toc508729667" w:history="1">
            <w:r w:rsidRPr="005C55E1">
              <w:rPr>
                <w:rStyle w:val="Hipervnculo"/>
                <w:b/>
                <w:noProof/>
              </w:rPr>
              <w:t>Resumen</w:t>
            </w:r>
            <w:r>
              <w:rPr>
                <w:noProof/>
                <w:webHidden/>
              </w:rPr>
              <w:tab/>
            </w:r>
            <w:r>
              <w:rPr>
                <w:noProof/>
                <w:webHidden/>
              </w:rPr>
              <w:fldChar w:fldCharType="begin"/>
            </w:r>
            <w:r>
              <w:rPr>
                <w:noProof/>
                <w:webHidden/>
              </w:rPr>
              <w:instrText xml:space="preserve"> PAGEREF _Toc508729667 \h </w:instrText>
            </w:r>
            <w:r>
              <w:rPr>
                <w:noProof/>
                <w:webHidden/>
              </w:rPr>
            </w:r>
            <w:r>
              <w:rPr>
                <w:noProof/>
                <w:webHidden/>
              </w:rPr>
              <w:fldChar w:fldCharType="separate"/>
            </w:r>
            <w:r>
              <w:rPr>
                <w:noProof/>
                <w:webHidden/>
              </w:rPr>
              <w:t>19</w:t>
            </w:r>
            <w:r>
              <w:rPr>
                <w:noProof/>
                <w:webHidden/>
              </w:rPr>
              <w:fldChar w:fldCharType="end"/>
            </w:r>
          </w:hyperlink>
        </w:p>
        <w:p w14:paraId="39EE4B76" w14:textId="5CB9E44D" w:rsidR="00C66DD5" w:rsidRDefault="00C66DD5">
          <w:pPr>
            <w:pStyle w:val="TDC1"/>
            <w:tabs>
              <w:tab w:val="right" w:leader="dot" w:pos="8494"/>
            </w:tabs>
            <w:rPr>
              <w:rFonts w:asciiTheme="minorHAnsi" w:eastAsiaTheme="minorEastAsia" w:hAnsiTheme="minorHAnsi" w:cstheme="minorBidi"/>
              <w:noProof/>
              <w:color w:val="auto"/>
            </w:rPr>
          </w:pPr>
          <w:hyperlink w:anchor="_Toc508729668" w:history="1">
            <w:r w:rsidRPr="005C55E1">
              <w:rPr>
                <w:rStyle w:val="Hipervnculo"/>
                <w:noProof/>
              </w:rPr>
              <w:t>Capítulo 3 – Arduino</w:t>
            </w:r>
            <w:r>
              <w:rPr>
                <w:noProof/>
                <w:webHidden/>
              </w:rPr>
              <w:tab/>
            </w:r>
            <w:r>
              <w:rPr>
                <w:noProof/>
                <w:webHidden/>
              </w:rPr>
              <w:fldChar w:fldCharType="begin"/>
            </w:r>
            <w:r>
              <w:rPr>
                <w:noProof/>
                <w:webHidden/>
              </w:rPr>
              <w:instrText xml:space="preserve"> PAGEREF _Toc508729668 \h </w:instrText>
            </w:r>
            <w:r>
              <w:rPr>
                <w:noProof/>
                <w:webHidden/>
              </w:rPr>
            </w:r>
            <w:r>
              <w:rPr>
                <w:noProof/>
                <w:webHidden/>
              </w:rPr>
              <w:fldChar w:fldCharType="separate"/>
            </w:r>
            <w:r>
              <w:rPr>
                <w:noProof/>
                <w:webHidden/>
              </w:rPr>
              <w:t>20</w:t>
            </w:r>
            <w:r>
              <w:rPr>
                <w:noProof/>
                <w:webHidden/>
              </w:rPr>
              <w:fldChar w:fldCharType="end"/>
            </w:r>
          </w:hyperlink>
        </w:p>
        <w:p w14:paraId="05D1CFBA" w14:textId="163BD58C" w:rsidR="00C66DD5" w:rsidRDefault="00C66DD5">
          <w:pPr>
            <w:pStyle w:val="TDC2"/>
            <w:tabs>
              <w:tab w:val="right" w:leader="dot" w:pos="8494"/>
            </w:tabs>
            <w:rPr>
              <w:rFonts w:asciiTheme="minorHAnsi" w:eastAsiaTheme="minorEastAsia" w:hAnsiTheme="minorHAnsi" w:cstheme="minorBidi"/>
              <w:noProof/>
              <w:color w:val="auto"/>
            </w:rPr>
          </w:pPr>
          <w:hyperlink w:anchor="_Toc508729669" w:history="1">
            <w:r w:rsidRPr="005C55E1">
              <w:rPr>
                <w:rStyle w:val="Hipervnculo"/>
                <w:b/>
                <w:noProof/>
              </w:rPr>
              <w:t>3.1 Arduino</w:t>
            </w:r>
            <w:r>
              <w:rPr>
                <w:noProof/>
                <w:webHidden/>
              </w:rPr>
              <w:tab/>
            </w:r>
            <w:r>
              <w:rPr>
                <w:noProof/>
                <w:webHidden/>
              </w:rPr>
              <w:fldChar w:fldCharType="begin"/>
            </w:r>
            <w:r>
              <w:rPr>
                <w:noProof/>
                <w:webHidden/>
              </w:rPr>
              <w:instrText xml:space="preserve"> PAGEREF _Toc508729669 \h </w:instrText>
            </w:r>
            <w:r>
              <w:rPr>
                <w:noProof/>
                <w:webHidden/>
              </w:rPr>
            </w:r>
            <w:r>
              <w:rPr>
                <w:noProof/>
                <w:webHidden/>
              </w:rPr>
              <w:fldChar w:fldCharType="separate"/>
            </w:r>
            <w:r>
              <w:rPr>
                <w:noProof/>
                <w:webHidden/>
              </w:rPr>
              <w:t>20</w:t>
            </w:r>
            <w:r>
              <w:rPr>
                <w:noProof/>
                <w:webHidden/>
              </w:rPr>
              <w:fldChar w:fldCharType="end"/>
            </w:r>
          </w:hyperlink>
        </w:p>
        <w:p w14:paraId="5D1ACE96" w14:textId="6363F93D" w:rsidR="00C66DD5" w:rsidRDefault="00C66DD5">
          <w:pPr>
            <w:pStyle w:val="TDC2"/>
            <w:tabs>
              <w:tab w:val="right" w:leader="dot" w:pos="8494"/>
            </w:tabs>
            <w:rPr>
              <w:rFonts w:asciiTheme="minorHAnsi" w:eastAsiaTheme="minorEastAsia" w:hAnsiTheme="minorHAnsi" w:cstheme="minorBidi"/>
              <w:noProof/>
              <w:color w:val="auto"/>
            </w:rPr>
          </w:pPr>
          <w:hyperlink w:anchor="_Toc508729670" w:history="1">
            <w:r w:rsidRPr="005C55E1">
              <w:rPr>
                <w:rStyle w:val="Hipervnculo"/>
                <w:b/>
                <w:noProof/>
              </w:rPr>
              <w:t>3.2 Historia</w:t>
            </w:r>
            <w:r>
              <w:rPr>
                <w:noProof/>
                <w:webHidden/>
              </w:rPr>
              <w:tab/>
            </w:r>
            <w:r>
              <w:rPr>
                <w:noProof/>
                <w:webHidden/>
              </w:rPr>
              <w:fldChar w:fldCharType="begin"/>
            </w:r>
            <w:r>
              <w:rPr>
                <w:noProof/>
                <w:webHidden/>
              </w:rPr>
              <w:instrText xml:space="preserve"> PAGEREF _Toc508729670 \h </w:instrText>
            </w:r>
            <w:r>
              <w:rPr>
                <w:noProof/>
                <w:webHidden/>
              </w:rPr>
            </w:r>
            <w:r>
              <w:rPr>
                <w:noProof/>
                <w:webHidden/>
              </w:rPr>
              <w:fldChar w:fldCharType="separate"/>
            </w:r>
            <w:r>
              <w:rPr>
                <w:noProof/>
                <w:webHidden/>
              </w:rPr>
              <w:t>20</w:t>
            </w:r>
            <w:r>
              <w:rPr>
                <w:noProof/>
                <w:webHidden/>
              </w:rPr>
              <w:fldChar w:fldCharType="end"/>
            </w:r>
          </w:hyperlink>
        </w:p>
        <w:p w14:paraId="68743D49" w14:textId="14B6B3D2" w:rsidR="00C66DD5" w:rsidRDefault="00C66DD5">
          <w:pPr>
            <w:pStyle w:val="TDC3"/>
            <w:tabs>
              <w:tab w:val="right" w:leader="dot" w:pos="8494"/>
            </w:tabs>
            <w:rPr>
              <w:rFonts w:asciiTheme="minorHAnsi" w:eastAsiaTheme="minorEastAsia" w:hAnsiTheme="minorHAnsi" w:cstheme="minorBidi"/>
              <w:noProof/>
              <w:color w:val="auto"/>
            </w:rPr>
          </w:pPr>
          <w:hyperlink w:anchor="_Toc508729671" w:history="1">
            <w:r w:rsidRPr="005C55E1">
              <w:rPr>
                <w:rStyle w:val="Hipervnculo"/>
                <w:noProof/>
              </w:rPr>
              <w:t>3.2.1 Wiring</w:t>
            </w:r>
            <w:r>
              <w:rPr>
                <w:noProof/>
                <w:webHidden/>
              </w:rPr>
              <w:tab/>
            </w:r>
            <w:r>
              <w:rPr>
                <w:noProof/>
                <w:webHidden/>
              </w:rPr>
              <w:fldChar w:fldCharType="begin"/>
            </w:r>
            <w:r>
              <w:rPr>
                <w:noProof/>
                <w:webHidden/>
              </w:rPr>
              <w:instrText xml:space="preserve"> PAGEREF _Toc508729671 \h </w:instrText>
            </w:r>
            <w:r>
              <w:rPr>
                <w:noProof/>
                <w:webHidden/>
              </w:rPr>
            </w:r>
            <w:r>
              <w:rPr>
                <w:noProof/>
                <w:webHidden/>
              </w:rPr>
              <w:fldChar w:fldCharType="separate"/>
            </w:r>
            <w:r>
              <w:rPr>
                <w:noProof/>
                <w:webHidden/>
              </w:rPr>
              <w:t>21</w:t>
            </w:r>
            <w:r>
              <w:rPr>
                <w:noProof/>
                <w:webHidden/>
              </w:rPr>
              <w:fldChar w:fldCharType="end"/>
            </w:r>
          </w:hyperlink>
        </w:p>
        <w:p w14:paraId="4E600FD5" w14:textId="76EB0E22" w:rsidR="00C66DD5" w:rsidRDefault="00C66DD5">
          <w:pPr>
            <w:pStyle w:val="TDC3"/>
            <w:tabs>
              <w:tab w:val="right" w:leader="dot" w:pos="8494"/>
            </w:tabs>
            <w:rPr>
              <w:rFonts w:asciiTheme="minorHAnsi" w:eastAsiaTheme="minorEastAsia" w:hAnsiTheme="minorHAnsi" w:cstheme="minorBidi"/>
              <w:noProof/>
              <w:color w:val="auto"/>
            </w:rPr>
          </w:pPr>
          <w:hyperlink w:anchor="_Toc508729672" w:history="1">
            <w:r w:rsidRPr="005C55E1">
              <w:rPr>
                <w:rStyle w:val="Hipervnculo"/>
                <w:noProof/>
              </w:rPr>
              <w:t>3.2.2 Processing</w:t>
            </w:r>
            <w:r>
              <w:rPr>
                <w:noProof/>
                <w:webHidden/>
              </w:rPr>
              <w:tab/>
            </w:r>
            <w:r>
              <w:rPr>
                <w:noProof/>
                <w:webHidden/>
              </w:rPr>
              <w:fldChar w:fldCharType="begin"/>
            </w:r>
            <w:r>
              <w:rPr>
                <w:noProof/>
                <w:webHidden/>
              </w:rPr>
              <w:instrText xml:space="preserve"> PAGEREF _Toc508729672 \h </w:instrText>
            </w:r>
            <w:r>
              <w:rPr>
                <w:noProof/>
                <w:webHidden/>
              </w:rPr>
            </w:r>
            <w:r>
              <w:rPr>
                <w:noProof/>
                <w:webHidden/>
              </w:rPr>
              <w:fldChar w:fldCharType="separate"/>
            </w:r>
            <w:r>
              <w:rPr>
                <w:noProof/>
                <w:webHidden/>
              </w:rPr>
              <w:t>23</w:t>
            </w:r>
            <w:r>
              <w:rPr>
                <w:noProof/>
                <w:webHidden/>
              </w:rPr>
              <w:fldChar w:fldCharType="end"/>
            </w:r>
          </w:hyperlink>
        </w:p>
        <w:p w14:paraId="564C30F3" w14:textId="7C20DF0F" w:rsidR="00C66DD5" w:rsidRDefault="00C66DD5">
          <w:pPr>
            <w:pStyle w:val="TDC3"/>
            <w:tabs>
              <w:tab w:val="right" w:leader="dot" w:pos="8494"/>
            </w:tabs>
            <w:rPr>
              <w:rFonts w:asciiTheme="minorHAnsi" w:eastAsiaTheme="minorEastAsia" w:hAnsiTheme="minorHAnsi" w:cstheme="minorBidi"/>
              <w:noProof/>
              <w:color w:val="auto"/>
            </w:rPr>
          </w:pPr>
          <w:hyperlink w:anchor="_Toc508729673" w:history="1">
            <w:r w:rsidRPr="005C55E1">
              <w:rPr>
                <w:rStyle w:val="Hipervnculo"/>
                <w:noProof/>
              </w:rPr>
              <w:t>3.2.3 Fritzing</w:t>
            </w:r>
            <w:r>
              <w:rPr>
                <w:noProof/>
                <w:webHidden/>
              </w:rPr>
              <w:tab/>
            </w:r>
            <w:r>
              <w:rPr>
                <w:noProof/>
                <w:webHidden/>
              </w:rPr>
              <w:fldChar w:fldCharType="begin"/>
            </w:r>
            <w:r>
              <w:rPr>
                <w:noProof/>
                <w:webHidden/>
              </w:rPr>
              <w:instrText xml:space="preserve"> PAGEREF _Toc508729673 \h </w:instrText>
            </w:r>
            <w:r>
              <w:rPr>
                <w:noProof/>
                <w:webHidden/>
              </w:rPr>
            </w:r>
            <w:r>
              <w:rPr>
                <w:noProof/>
                <w:webHidden/>
              </w:rPr>
              <w:fldChar w:fldCharType="separate"/>
            </w:r>
            <w:r>
              <w:rPr>
                <w:noProof/>
                <w:webHidden/>
              </w:rPr>
              <w:t>24</w:t>
            </w:r>
            <w:r>
              <w:rPr>
                <w:noProof/>
                <w:webHidden/>
              </w:rPr>
              <w:fldChar w:fldCharType="end"/>
            </w:r>
          </w:hyperlink>
        </w:p>
        <w:p w14:paraId="43FEBA8F" w14:textId="44BA007F" w:rsidR="00C66DD5" w:rsidRDefault="00C66DD5">
          <w:pPr>
            <w:pStyle w:val="TDC2"/>
            <w:tabs>
              <w:tab w:val="right" w:leader="dot" w:pos="8494"/>
            </w:tabs>
            <w:rPr>
              <w:rFonts w:asciiTheme="minorHAnsi" w:eastAsiaTheme="minorEastAsia" w:hAnsiTheme="minorHAnsi" w:cstheme="minorBidi"/>
              <w:noProof/>
              <w:color w:val="auto"/>
            </w:rPr>
          </w:pPr>
          <w:hyperlink w:anchor="_Toc508729674" w:history="1">
            <w:r w:rsidRPr="005C55E1">
              <w:rPr>
                <w:rStyle w:val="Hipervnculo"/>
                <w:b/>
                <w:noProof/>
              </w:rPr>
              <w:t>3.3 Características generales de la plataforma</w:t>
            </w:r>
            <w:r>
              <w:rPr>
                <w:noProof/>
                <w:webHidden/>
              </w:rPr>
              <w:tab/>
            </w:r>
            <w:r>
              <w:rPr>
                <w:noProof/>
                <w:webHidden/>
              </w:rPr>
              <w:fldChar w:fldCharType="begin"/>
            </w:r>
            <w:r>
              <w:rPr>
                <w:noProof/>
                <w:webHidden/>
              </w:rPr>
              <w:instrText xml:space="preserve"> PAGEREF _Toc508729674 \h </w:instrText>
            </w:r>
            <w:r>
              <w:rPr>
                <w:noProof/>
                <w:webHidden/>
              </w:rPr>
            </w:r>
            <w:r>
              <w:rPr>
                <w:noProof/>
                <w:webHidden/>
              </w:rPr>
              <w:fldChar w:fldCharType="separate"/>
            </w:r>
            <w:r>
              <w:rPr>
                <w:noProof/>
                <w:webHidden/>
              </w:rPr>
              <w:t>24</w:t>
            </w:r>
            <w:r>
              <w:rPr>
                <w:noProof/>
                <w:webHidden/>
              </w:rPr>
              <w:fldChar w:fldCharType="end"/>
            </w:r>
          </w:hyperlink>
        </w:p>
        <w:p w14:paraId="1E47E973" w14:textId="2A5C17C7" w:rsidR="00C66DD5" w:rsidRDefault="00C66DD5">
          <w:pPr>
            <w:pStyle w:val="TDC2"/>
            <w:tabs>
              <w:tab w:val="right" w:leader="dot" w:pos="8494"/>
            </w:tabs>
            <w:rPr>
              <w:rFonts w:asciiTheme="minorHAnsi" w:eastAsiaTheme="minorEastAsia" w:hAnsiTheme="minorHAnsi" w:cstheme="minorBidi"/>
              <w:noProof/>
              <w:color w:val="auto"/>
            </w:rPr>
          </w:pPr>
          <w:hyperlink w:anchor="_Toc508729675" w:history="1">
            <w:r w:rsidRPr="005C55E1">
              <w:rPr>
                <w:rStyle w:val="Hipervnculo"/>
                <w:noProof/>
              </w:rPr>
              <w:t>3.4 Distintas plataformas para Arduino</w:t>
            </w:r>
            <w:r>
              <w:rPr>
                <w:noProof/>
                <w:webHidden/>
              </w:rPr>
              <w:tab/>
            </w:r>
            <w:r>
              <w:rPr>
                <w:noProof/>
                <w:webHidden/>
              </w:rPr>
              <w:fldChar w:fldCharType="begin"/>
            </w:r>
            <w:r>
              <w:rPr>
                <w:noProof/>
                <w:webHidden/>
              </w:rPr>
              <w:instrText xml:space="preserve"> PAGEREF _Toc508729675 \h </w:instrText>
            </w:r>
            <w:r>
              <w:rPr>
                <w:noProof/>
                <w:webHidden/>
              </w:rPr>
            </w:r>
            <w:r>
              <w:rPr>
                <w:noProof/>
                <w:webHidden/>
              </w:rPr>
              <w:fldChar w:fldCharType="separate"/>
            </w:r>
            <w:r>
              <w:rPr>
                <w:noProof/>
                <w:webHidden/>
              </w:rPr>
              <w:t>26</w:t>
            </w:r>
            <w:r>
              <w:rPr>
                <w:noProof/>
                <w:webHidden/>
              </w:rPr>
              <w:fldChar w:fldCharType="end"/>
            </w:r>
          </w:hyperlink>
        </w:p>
        <w:p w14:paraId="47D3B107" w14:textId="703564C7" w:rsidR="00C66DD5" w:rsidRDefault="00C66DD5">
          <w:pPr>
            <w:pStyle w:val="TDC2"/>
            <w:tabs>
              <w:tab w:val="right" w:leader="dot" w:pos="8494"/>
            </w:tabs>
            <w:rPr>
              <w:rFonts w:asciiTheme="minorHAnsi" w:eastAsiaTheme="minorEastAsia" w:hAnsiTheme="minorHAnsi" w:cstheme="minorBidi"/>
              <w:noProof/>
              <w:color w:val="auto"/>
            </w:rPr>
          </w:pPr>
          <w:hyperlink w:anchor="_Toc508729676" w:history="1">
            <w:r w:rsidRPr="005C55E1">
              <w:rPr>
                <w:rStyle w:val="Hipervnculo"/>
                <w:b/>
                <w:noProof/>
              </w:rPr>
              <w:t>3.5 Aplicaciones</w:t>
            </w:r>
            <w:r>
              <w:rPr>
                <w:noProof/>
                <w:webHidden/>
              </w:rPr>
              <w:tab/>
            </w:r>
            <w:r>
              <w:rPr>
                <w:noProof/>
                <w:webHidden/>
              </w:rPr>
              <w:fldChar w:fldCharType="begin"/>
            </w:r>
            <w:r>
              <w:rPr>
                <w:noProof/>
                <w:webHidden/>
              </w:rPr>
              <w:instrText xml:space="preserve"> PAGEREF _Toc508729676 \h </w:instrText>
            </w:r>
            <w:r>
              <w:rPr>
                <w:noProof/>
                <w:webHidden/>
              </w:rPr>
            </w:r>
            <w:r>
              <w:rPr>
                <w:noProof/>
                <w:webHidden/>
              </w:rPr>
              <w:fldChar w:fldCharType="separate"/>
            </w:r>
            <w:r>
              <w:rPr>
                <w:noProof/>
                <w:webHidden/>
              </w:rPr>
              <w:t>28</w:t>
            </w:r>
            <w:r>
              <w:rPr>
                <w:noProof/>
                <w:webHidden/>
              </w:rPr>
              <w:fldChar w:fldCharType="end"/>
            </w:r>
          </w:hyperlink>
        </w:p>
        <w:p w14:paraId="1F3B21A0" w14:textId="17CB7B77" w:rsidR="00C66DD5" w:rsidRDefault="00C66DD5">
          <w:pPr>
            <w:pStyle w:val="TDC2"/>
            <w:tabs>
              <w:tab w:val="right" w:leader="dot" w:pos="8494"/>
            </w:tabs>
            <w:rPr>
              <w:rFonts w:asciiTheme="minorHAnsi" w:eastAsiaTheme="minorEastAsia" w:hAnsiTheme="minorHAnsi" w:cstheme="minorBidi"/>
              <w:noProof/>
              <w:color w:val="auto"/>
            </w:rPr>
          </w:pPr>
          <w:hyperlink w:anchor="_Toc508729677" w:history="1">
            <w:r w:rsidRPr="005C55E1">
              <w:rPr>
                <w:rStyle w:val="Hipervnculo"/>
                <w:b/>
                <w:noProof/>
              </w:rPr>
              <w:t>3.6 Motivaciones para su uso</w:t>
            </w:r>
            <w:r>
              <w:rPr>
                <w:noProof/>
                <w:webHidden/>
              </w:rPr>
              <w:tab/>
            </w:r>
            <w:r>
              <w:rPr>
                <w:noProof/>
                <w:webHidden/>
              </w:rPr>
              <w:fldChar w:fldCharType="begin"/>
            </w:r>
            <w:r>
              <w:rPr>
                <w:noProof/>
                <w:webHidden/>
              </w:rPr>
              <w:instrText xml:space="preserve"> PAGEREF _Toc508729677 \h </w:instrText>
            </w:r>
            <w:r>
              <w:rPr>
                <w:noProof/>
                <w:webHidden/>
              </w:rPr>
            </w:r>
            <w:r>
              <w:rPr>
                <w:noProof/>
                <w:webHidden/>
              </w:rPr>
              <w:fldChar w:fldCharType="separate"/>
            </w:r>
            <w:r>
              <w:rPr>
                <w:noProof/>
                <w:webHidden/>
              </w:rPr>
              <w:t>28</w:t>
            </w:r>
            <w:r>
              <w:rPr>
                <w:noProof/>
                <w:webHidden/>
              </w:rPr>
              <w:fldChar w:fldCharType="end"/>
            </w:r>
          </w:hyperlink>
        </w:p>
        <w:p w14:paraId="3A85C6ED" w14:textId="4CF0D9B0" w:rsidR="00C66DD5" w:rsidRDefault="00C66DD5">
          <w:pPr>
            <w:pStyle w:val="TDC3"/>
            <w:tabs>
              <w:tab w:val="right" w:leader="dot" w:pos="8494"/>
            </w:tabs>
            <w:rPr>
              <w:rFonts w:asciiTheme="minorHAnsi" w:eastAsiaTheme="minorEastAsia" w:hAnsiTheme="minorHAnsi" w:cstheme="minorBidi"/>
              <w:noProof/>
              <w:color w:val="auto"/>
            </w:rPr>
          </w:pPr>
          <w:hyperlink w:anchor="_Toc508729678" w:history="1">
            <w:r w:rsidRPr="005C55E1">
              <w:rPr>
                <w:rStyle w:val="Hipervnculo"/>
                <w:noProof/>
              </w:rPr>
              <w:t>3.6.1 La comunidad</w:t>
            </w:r>
            <w:r>
              <w:rPr>
                <w:noProof/>
                <w:webHidden/>
              </w:rPr>
              <w:tab/>
            </w:r>
            <w:r>
              <w:rPr>
                <w:noProof/>
                <w:webHidden/>
              </w:rPr>
              <w:fldChar w:fldCharType="begin"/>
            </w:r>
            <w:r>
              <w:rPr>
                <w:noProof/>
                <w:webHidden/>
              </w:rPr>
              <w:instrText xml:space="preserve"> PAGEREF _Toc508729678 \h </w:instrText>
            </w:r>
            <w:r>
              <w:rPr>
                <w:noProof/>
                <w:webHidden/>
              </w:rPr>
            </w:r>
            <w:r>
              <w:rPr>
                <w:noProof/>
                <w:webHidden/>
              </w:rPr>
              <w:fldChar w:fldCharType="separate"/>
            </w:r>
            <w:r>
              <w:rPr>
                <w:noProof/>
                <w:webHidden/>
              </w:rPr>
              <w:t>28</w:t>
            </w:r>
            <w:r>
              <w:rPr>
                <w:noProof/>
                <w:webHidden/>
              </w:rPr>
              <w:fldChar w:fldCharType="end"/>
            </w:r>
          </w:hyperlink>
        </w:p>
        <w:p w14:paraId="392D36BC" w14:textId="7D1F537F" w:rsidR="00C66DD5" w:rsidRDefault="00C66DD5">
          <w:pPr>
            <w:pStyle w:val="TDC3"/>
            <w:tabs>
              <w:tab w:val="right" w:leader="dot" w:pos="8494"/>
            </w:tabs>
            <w:rPr>
              <w:rFonts w:asciiTheme="minorHAnsi" w:eastAsiaTheme="minorEastAsia" w:hAnsiTheme="minorHAnsi" w:cstheme="minorBidi"/>
              <w:noProof/>
              <w:color w:val="auto"/>
            </w:rPr>
          </w:pPr>
          <w:hyperlink w:anchor="_Toc508729679" w:history="1">
            <w:r w:rsidRPr="005C55E1">
              <w:rPr>
                <w:rStyle w:val="Hipervnculo"/>
                <w:noProof/>
              </w:rPr>
              <w:t>3.6.2 Sencillez de programación</w:t>
            </w:r>
            <w:r>
              <w:rPr>
                <w:noProof/>
                <w:webHidden/>
              </w:rPr>
              <w:tab/>
            </w:r>
            <w:r>
              <w:rPr>
                <w:noProof/>
                <w:webHidden/>
              </w:rPr>
              <w:fldChar w:fldCharType="begin"/>
            </w:r>
            <w:r>
              <w:rPr>
                <w:noProof/>
                <w:webHidden/>
              </w:rPr>
              <w:instrText xml:space="preserve"> PAGEREF _Toc508729679 \h </w:instrText>
            </w:r>
            <w:r>
              <w:rPr>
                <w:noProof/>
                <w:webHidden/>
              </w:rPr>
            </w:r>
            <w:r>
              <w:rPr>
                <w:noProof/>
                <w:webHidden/>
              </w:rPr>
              <w:fldChar w:fldCharType="separate"/>
            </w:r>
            <w:r>
              <w:rPr>
                <w:noProof/>
                <w:webHidden/>
              </w:rPr>
              <w:t>29</w:t>
            </w:r>
            <w:r>
              <w:rPr>
                <w:noProof/>
                <w:webHidden/>
              </w:rPr>
              <w:fldChar w:fldCharType="end"/>
            </w:r>
          </w:hyperlink>
        </w:p>
        <w:p w14:paraId="16998C76" w14:textId="42275B77" w:rsidR="00C66DD5" w:rsidRDefault="00C66DD5">
          <w:pPr>
            <w:pStyle w:val="TDC3"/>
            <w:tabs>
              <w:tab w:val="right" w:leader="dot" w:pos="8494"/>
            </w:tabs>
            <w:rPr>
              <w:rFonts w:asciiTheme="minorHAnsi" w:eastAsiaTheme="minorEastAsia" w:hAnsiTheme="minorHAnsi" w:cstheme="minorBidi"/>
              <w:noProof/>
              <w:color w:val="auto"/>
            </w:rPr>
          </w:pPr>
          <w:hyperlink w:anchor="_Toc508729680" w:history="1">
            <w:r w:rsidRPr="005C55E1">
              <w:rPr>
                <w:rStyle w:val="Hipervnculo"/>
                <w:noProof/>
              </w:rPr>
              <w:t>3.6.3 Hardware económico</w:t>
            </w:r>
            <w:r>
              <w:rPr>
                <w:noProof/>
                <w:webHidden/>
              </w:rPr>
              <w:tab/>
            </w:r>
            <w:r>
              <w:rPr>
                <w:noProof/>
                <w:webHidden/>
              </w:rPr>
              <w:fldChar w:fldCharType="begin"/>
            </w:r>
            <w:r>
              <w:rPr>
                <w:noProof/>
                <w:webHidden/>
              </w:rPr>
              <w:instrText xml:space="preserve"> PAGEREF _Toc508729680 \h </w:instrText>
            </w:r>
            <w:r>
              <w:rPr>
                <w:noProof/>
                <w:webHidden/>
              </w:rPr>
            </w:r>
            <w:r>
              <w:rPr>
                <w:noProof/>
                <w:webHidden/>
              </w:rPr>
              <w:fldChar w:fldCharType="separate"/>
            </w:r>
            <w:r>
              <w:rPr>
                <w:noProof/>
                <w:webHidden/>
              </w:rPr>
              <w:t>29</w:t>
            </w:r>
            <w:r>
              <w:rPr>
                <w:noProof/>
                <w:webHidden/>
              </w:rPr>
              <w:fldChar w:fldCharType="end"/>
            </w:r>
          </w:hyperlink>
        </w:p>
        <w:p w14:paraId="1BAE4D42" w14:textId="01387D6B" w:rsidR="00C66DD5" w:rsidRDefault="00C66DD5">
          <w:pPr>
            <w:pStyle w:val="TDC2"/>
            <w:tabs>
              <w:tab w:val="right" w:leader="dot" w:pos="8494"/>
            </w:tabs>
            <w:rPr>
              <w:rFonts w:asciiTheme="minorHAnsi" w:eastAsiaTheme="minorEastAsia" w:hAnsiTheme="minorHAnsi" w:cstheme="minorBidi"/>
              <w:noProof/>
              <w:color w:val="auto"/>
            </w:rPr>
          </w:pPr>
          <w:hyperlink w:anchor="_Toc508729681" w:history="1">
            <w:r w:rsidRPr="005C55E1">
              <w:rPr>
                <w:rStyle w:val="Hipervnculo"/>
                <w:b/>
                <w:noProof/>
              </w:rPr>
              <w:t>3.7 Incorporación de Arduino en las escuelas</w:t>
            </w:r>
            <w:r>
              <w:rPr>
                <w:noProof/>
                <w:webHidden/>
              </w:rPr>
              <w:tab/>
            </w:r>
            <w:r>
              <w:rPr>
                <w:noProof/>
                <w:webHidden/>
              </w:rPr>
              <w:fldChar w:fldCharType="begin"/>
            </w:r>
            <w:r>
              <w:rPr>
                <w:noProof/>
                <w:webHidden/>
              </w:rPr>
              <w:instrText xml:space="preserve"> PAGEREF _Toc508729681 \h </w:instrText>
            </w:r>
            <w:r>
              <w:rPr>
                <w:noProof/>
                <w:webHidden/>
              </w:rPr>
            </w:r>
            <w:r>
              <w:rPr>
                <w:noProof/>
                <w:webHidden/>
              </w:rPr>
              <w:fldChar w:fldCharType="separate"/>
            </w:r>
            <w:r>
              <w:rPr>
                <w:noProof/>
                <w:webHidden/>
              </w:rPr>
              <w:t>30</w:t>
            </w:r>
            <w:r>
              <w:rPr>
                <w:noProof/>
                <w:webHidden/>
              </w:rPr>
              <w:fldChar w:fldCharType="end"/>
            </w:r>
          </w:hyperlink>
        </w:p>
        <w:p w14:paraId="08D68DE9" w14:textId="7E442616" w:rsidR="00C66DD5" w:rsidRDefault="00C66DD5">
          <w:pPr>
            <w:pStyle w:val="TDC3"/>
            <w:tabs>
              <w:tab w:val="right" w:leader="dot" w:pos="8494"/>
            </w:tabs>
            <w:rPr>
              <w:rFonts w:asciiTheme="minorHAnsi" w:eastAsiaTheme="minorEastAsia" w:hAnsiTheme="minorHAnsi" w:cstheme="minorBidi"/>
              <w:noProof/>
              <w:color w:val="auto"/>
            </w:rPr>
          </w:pPr>
          <w:hyperlink w:anchor="_Toc508729682" w:history="1">
            <w:r w:rsidRPr="005C55E1">
              <w:rPr>
                <w:rStyle w:val="Hipervnculo"/>
                <w:noProof/>
              </w:rPr>
              <w:t>3.7.1 Las tres erres</w:t>
            </w:r>
            <w:r>
              <w:rPr>
                <w:noProof/>
                <w:webHidden/>
              </w:rPr>
              <w:tab/>
            </w:r>
            <w:r>
              <w:rPr>
                <w:noProof/>
                <w:webHidden/>
              </w:rPr>
              <w:fldChar w:fldCharType="begin"/>
            </w:r>
            <w:r>
              <w:rPr>
                <w:noProof/>
                <w:webHidden/>
              </w:rPr>
              <w:instrText xml:space="preserve"> PAGEREF _Toc508729682 \h </w:instrText>
            </w:r>
            <w:r>
              <w:rPr>
                <w:noProof/>
                <w:webHidden/>
              </w:rPr>
            </w:r>
            <w:r>
              <w:rPr>
                <w:noProof/>
                <w:webHidden/>
              </w:rPr>
              <w:fldChar w:fldCharType="separate"/>
            </w:r>
            <w:r>
              <w:rPr>
                <w:noProof/>
                <w:webHidden/>
              </w:rPr>
              <w:t>30</w:t>
            </w:r>
            <w:r>
              <w:rPr>
                <w:noProof/>
                <w:webHidden/>
              </w:rPr>
              <w:fldChar w:fldCharType="end"/>
            </w:r>
          </w:hyperlink>
        </w:p>
        <w:p w14:paraId="2A0EC836" w14:textId="37111382" w:rsidR="00C66DD5" w:rsidRDefault="00C66DD5">
          <w:pPr>
            <w:pStyle w:val="TDC2"/>
            <w:tabs>
              <w:tab w:val="right" w:leader="dot" w:pos="8494"/>
            </w:tabs>
            <w:rPr>
              <w:rFonts w:asciiTheme="minorHAnsi" w:eastAsiaTheme="minorEastAsia" w:hAnsiTheme="minorHAnsi" w:cstheme="minorBidi"/>
              <w:noProof/>
              <w:color w:val="auto"/>
            </w:rPr>
          </w:pPr>
          <w:hyperlink w:anchor="_Toc508729683" w:history="1">
            <w:r w:rsidRPr="005C55E1">
              <w:rPr>
                <w:rStyle w:val="Hipervnculo"/>
                <w:b/>
                <w:noProof/>
              </w:rPr>
              <w:t>3.8 Actuadores y sensores</w:t>
            </w:r>
            <w:r>
              <w:rPr>
                <w:noProof/>
                <w:webHidden/>
              </w:rPr>
              <w:tab/>
            </w:r>
            <w:r>
              <w:rPr>
                <w:noProof/>
                <w:webHidden/>
              </w:rPr>
              <w:fldChar w:fldCharType="begin"/>
            </w:r>
            <w:r>
              <w:rPr>
                <w:noProof/>
                <w:webHidden/>
              </w:rPr>
              <w:instrText xml:space="preserve"> PAGEREF _Toc508729683 \h </w:instrText>
            </w:r>
            <w:r>
              <w:rPr>
                <w:noProof/>
                <w:webHidden/>
              </w:rPr>
            </w:r>
            <w:r>
              <w:rPr>
                <w:noProof/>
                <w:webHidden/>
              </w:rPr>
              <w:fldChar w:fldCharType="separate"/>
            </w:r>
            <w:r>
              <w:rPr>
                <w:noProof/>
                <w:webHidden/>
              </w:rPr>
              <w:t>31</w:t>
            </w:r>
            <w:r>
              <w:rPr>
                <w:noProof/>
                <w:webHidden/>
              </w:rPr>
              <w:fldChar w:fldCharType="end"/>
            </w:r>
          </w:hyperlink>
        </w:p>
        <w:p w14:paraId="14238BAC" w14:textId="6B32EA08" w:rsidR="00C66DD5" w:rsidRDefault="00C66DD5">
          <w:pPr>
            <w:pStyle w:val="TDC2"/>
            <w:tabs>
              <w:tab w:val="right" w:leader="dot" w:pos="8494"/>
            </w:tabs>
            <w:rPr>
              <w:rFonts w:asciiTheme="minorHAnsi" w:eastAsiaTheme="minorEastAsia" w:hAnsiTheme="minorHAnsi" w:cstheme="minorBidi"/>
              <w:noProof/>
              <w:color w:val="auto"/>
            </w:rPr>
          </w:pPr>
          <w:hyperlink w:anchor="_Toc508729684" w:history="1">
            <w:r w:rsidRPr="005C55E1">
              <w:rPr>
                <w:rStyle w:val="Hipervnculo"/>
                <w:b/>
                <w:noProof/>
              </w:rPr>
              <w:t>3.9 Actuadores en el SAR</w:t>
            </w:r>
            <w:r>
              <w:rPr>
                <w:noProof/>
                <w:webHidden/>
              </w:rPr>
              <w:tab/>
            </w:r>
            <w:r>
              <w:rPr>
                <w:noProof/>
                <w:webHidden/>
              </w:rPr>
              <w:fldChar w:fldCharType="begin"/>
            </w:r>
            <w:r>
              <w:rPr>
                <w:noProof/>
                <w:webHidden/>
              </w:rPr>
              <w:instrText xml:space="preserve"> PAGEREF _Toc508729684 \h </w:instrText>
            </w:r>
            <w:r>
              <w:rPr>
                <w:noProof/>
                <w:webHidden/>
              </w:rPr>
            </w:r>
            <w:r>
              <w:rPr>
                <w:noProof/>
                <w:webHidden/>
              </w:rPr>
              <w:fldChar w:fldCharType="separate"/>
            </w:r>
            <w:r>
              <w:rPr>
                <w:noProof/>
                <w:webHidden/>
              </w:rPr>
              <w:t>31</w:t>
            </w:r>
            <w:r>
              <w:rPr>
                <w:noProof/>
                <w:webHidden/>
              </w:rPr>
              <w:fldChar w:fldCharType="end"/>
            </w:r>
          </w:hyperlink>
        </w:p>
        <w:p w14:paraId="32B206F9" w14:textId="689E80E0" w:rsidR="00C66DD5" w:rsidRDefault="00C66DD5">
          <w:pPr>
            <w:pStyle w:val="TDC2"/>
            <w:tabs>
              <w:tab w:val="right" w:leader="dot" w:pos="8494"/>
            </w:tabs>
            <w:rPr>
              <w:rFonts w:asciiTheme="minorHAnsi" w:eastAsiaTheme="minorEastAsia" w:hAnsiTheme="minorHAnsi" w:cstheme="minorBidi"/>
              <w:noProof/>
              <w:color w:val="auto"/>
            </w:rPr>
          </w:pPr>
          <w:hyperlink w:anchor="_Toc508729685" w:history="1">
            <w:r w:rsidRPr="005C55E1">
              <w:rPr>
                <w:rStyle w:val="Hipervnculo"/>
                <w:b/>
                <w:noProof/>
              </w:rPr>
              <w:t>3.10 Sensores en el SAR</w:t>
            </w:r>
            <w:r>
              <w:rPr>
                <w:noProof/>
                <w:webHidden/>
              </w:rPr>
              <w:tab/>
            </w:r>
            <w:r>
              <w:rPr>
                <w:noProof/>
                <w:webHidden/>
              </w:rPr>
              <w:fldChar w:fldCharType="begin"/>
            </w:r>
            <w:r>
              <w:rPr>
                <w:noProof/>
                <w:webHidden/>
              </w:rPr>
              <w:instrText xml:space="preserve"> PAGEREF _Toc508729685 \h </w:instrText>
            </w:r>
            <w:r>
              <w:rPr>
                <w:noProof/>
                <w:webHidden/>
              </w:rPr>
            </w:r>
            <w:r>
              <w:rPr>
                <w:noProof/>
                <w:webHidden/>
              </w:rPr>
              <w:fldChar w:fldCharType="separate"/>
            </w:r>
            <w:r>
              <w:rPr>
                <w:noProof/>
                <w:webHidden/>
              </w:rPr>
              <w:t>32</w:t>
            </w:r>
            <w:r>
              <w:rPr>
                <w:noProof/>
                <w:webHidden/>
              </w:rPr>
              <w:fldChar w:fldCharType="end"/>
            </w:r>
          </w:hyperlink>
        </w:p>
        <w:p w14:paraId="72C24EDA" w14:textId="145413A1" w:rsidR="00C66DD5" w:rsidRDefault="00C66DD5">
          <w:pPr>
            <w:pStyle w:val="TDC2"/>
            <w:tabs>
              <w:tab w:val="right" w:leader="dot" w:pos="8494"/>
            </w:tabs>
            <w:rPr>
              <w:rFonts w:asciiTheme="minorHAnsi" w:eastAsiaTheme="minorEastAsia" w:hAnsiTheme="minorHAnsi" w:cstheme="minorBidi"/>
              <w:noProof/>
              <w:color w:val="auto"/>
            </w:rPr>
          </w:pPr>
          <w:hyperlink w:anchor="_Toc508729686" w:history="1">
            <w:r w:rsidRPr="005C55E1">
              <w:rPr>
                <w:rStyle w:val="Hipervnculo"/>
                <w:b/>
                <w:noProof/>
              </w:rPr>
              <w:t xml:space="preserve">3.11 Módulos o </w:t>
            </w:r>
            <w:r w:rsidRPr="005C55E1">
              <w:rPr>
                <w:rStyle w:val="Hipervnculo"/>
                <w:b/>
                <w:i/>
                <w:noProof/>
              </w:rPr>
              <w:t>shields</w:t>
            </w:r>
            <w:r w:rsidRPr="005C55E1">
              <w:rPr>
                <w:rStyle w:val="Hipervnculo"/>
                <w:b/>
                <w:noProof/>
              </w:rPr>
              <w:t xml:space="preserve"> en el SAR</w:t>
            </w:r>
            <w:r>
              <w:rPr>
                <w:noProof/>
                <w:webHidden/>
              </w:rPr>
              <w:tab/>
            </w:r>
            <w:r>
              <w:rPr>
                <w:noProof/>
                <w:webHidden/>
              </w:rPr>
              <w:fldChar w:fldCharType="begin"/>
            </w:r>
            <w:r>
              <w:rPr>
                <w:noProof/>
                <w:webHidden/>
              </w:rPr>
              <w:instrText xml:space="preserve"> PAGEREF _Toc508729686 \h </w:instrText>
            </w:r>
            <w:r>
              <w:rPr>
                <w:noProof/>
                <w:webHidden/>
              </w:rPr>
            </w:r>
            <w:r>
              <w:rPr>
                <w:noProof/>
                <w:webHidden/>
              </w:rPr>
              <w:fldChar w:fldCharType="separate"/>
            </w:r>
            <w:r>
              <w:rPr>
                <w:noProof/>
                <w:webHidden/>
              </w:rPr>
              <w:t>33</w:t>
            </w:r>
            <w:r>
              <w:rPr>
                <w:noProof/>
                <w:webHidden/>
              </w:rPr>
              <w:fldChar w:fldCharType="end"/>
            </w:r>
          </w:hyperlink>
        </w:p>
        <w:p w14:paraId="2357FD94" w14:textId="4794544A" w:rsidR="00C66DD5" w:rsidRDefault="00C66DD5">
          <w:pPr>
            <w:pStyle w:val="TDC2"/>
            <w:tabs>
              <w:tab w:val="right" w:leader="dot" w:pos="8494"/>
            </w:tabs>
            <w:rPr>
              <w:rFonts w:asciiTheme="minorHAnsi" w:eastAsiaTheme="minorEastAsia" w:hAnsiTheme="minorHAnsi" w:cstheme="minorBidi"/>
              <w:noProof/>
              <w:color w:val="auto"/>
            </w:rPr>
          </w:pPr>
          <w:hyperlink w:anchor="_Toc508729687" w:history="1">
            <w:r w:rsidRPr="005C55E1">
              <w:rPr>
                <w:rStyle w:val="Hipervnculo"/>
                <w:b/>
                <w:noProof/>
              </w:rPr>
              <w:t>Resumen</w:t>
            </w:r>
            <w:r>
              <w:rPr>
                <w:noProof/>
                <w:webHidden/>
              </w:rPr>
              <w:tab/>
            </w:r>
            <w:r>
              <w:rPr>
                <w:noProof/>
                <w:webHidden/>
              </w:rPr>
              <w:fldChar w:fldCharType="begin"/>
            </w:r>
            <w:r>
              <w:rPr>
                <w:noProof/>
                <w:webHidden/>
              </w:rPr>
              <w:instrText xml:space="preserve"> PAGEREF _Toc508729687 \h </w:instrText>
            </w:r>
            <w:r>
              <w:rPr>
                <w:noProof/>
                <w:webHidden/>
              </w:rPr>
            </w:r>
            <w:r>
              <w:rPr>
                <w:noProof/>
                <w:webHidden/>
              </w:rPr>
              <w:fldChar w:fldCharType="separate"/>
            </w:r>
            <w:r>
              <w:rPr>
                <w:noProof/>
                <w:webHidden/>
              </w:rPr>
              <w:t>34</w:t>
            </w:r>
            <w:r>
              <w:rPr>
                <w:noProof/>
                <w:webHidden/>
              </w:rPr>
              <w:fldChar w:fldCharType="end"/>
            </w:r>
          </w:hyperlink>
        </w:p>
        <w:p w14:paraId="01A7DE54" w14:textId="2B15ED4E" w:rsidR="00C66DD5" w:rsidRDefault="00C66DD5">
          <w:pPr>
            <w:pStyle w:val="TDC1"/>
            <w:tabs>
              <w:tab w:val="right" w:leader="dot" w:pos="8494"/>
            </w:tabs>
            <w:rPr>
              <w:rFonts w:asciiTheme="minorHAnsi" w:eastAsiaTheme="minorEastAsia" w:hAnsiTheme="minorHAnsi" w:cstheme="minorBidi"/>
              <w:noProof/>
              <w:color w:val="auto"/>
            </w:rPr>
          </w:pPr>
          <w:hyperlink w:anchor="_Toc508729688" w:history="1">
            <w:r w:rsidRPr="005C55E1">
              <w:rPr>
                <w:rStyle w:val="Hipervnculo"/>
                <w:noProof/>
              </w:rPr>
              <w:t>Capítulo 4 – Raspberry Pi</w:t>
            </w:r>
            <w:r>
              <w:rPr>
                <w:noProof/>
                <w:webHidden/>
              </w:rPr>
              <w:tab/>
            </w:r>
            <w:r>
              <w:rPr>
                <w:noProof/>
                <w:webHidden/>
              </w:rPr>
              <w:fldChar w:fldCharType="begin"/>
            </w:r>
            <w:r>
              <w:rPr>
                <w:noProof/>
                <w:webHidden/>
              </w:rPr>
              <w:instrText xml:space="preserve"> PAGEREF _Toc508729688 \h </w:instrText>
            </w:r>
            <w:r>
              <w:rPr>
                <w:noProof/>
                <w:webHidden/>
              </w:rPr>
            </w:r>
            <w:r>
              <w:rPr>
                <w:noProof/>
                <w:webHidden/>
              </w:rPr>
              <w:fldChar w:fldCharType="separate"/>
            </w:r>
            <w:r>
              <w:rPr>
                <w:noProof/>
                <w:webHidden/>
              </w:rPr>
              <w:t>35</w:t>
            </w:r>
            <w:r>
              <w:rPr>
                <w:noProof/>
                <w:webHidden/>
              </w:rPr>
              <w:fldChar w:fldCharType="end"/>
            </w:r>
          </w:hyperlink>
        </w:p>
        <w:p w14:paraId="2008DB8A" w14:textId="05D48271" w:rsidR="00C66DD5" w:rsidRDefault="00C66DD5">
          <w:pPr>
            <w:pStyle w:val="TDC2"/>
            <w:tabs>
              <w:tab w:val="right" w:leader="dot" w:pos="8494"/>
            </w:tabs>
            <w:rPr>
              <w:rFonts w:asciiTheme="minorHAnsi" w:eastAsiaTheme="minorEastAsia" w:hAnsiTheme="minorHAnsi" w:cstheme="minorBidi"/>
              <w:noProof/>
              <w:color w:val="auto"/>
            </w:rPr>
          </w:pPr>
          <w:hyperlink w:anchor="_Toc508729689" w:history="1">
            <w:r w:rsidRPr="005C55E1">
              <w:rPr>
                <w:rStyle w:val="Hipervnculo"/>
                <w:b/>
                <w:noProof/>
              </w:rPr>
              <w:t>4.1 Raspberry Pi</w:t>
            </w:r>
            <w:r>
              <w:rPr>
                <w:noProof/>
                <w:webHidden/>
              </w:rPr>
              <w:tab/>
            </w:r>
            <w:r>
              <w:rPr>
                <w:noProof/>
                <w:webHidden/>
              </w:rPr>
              <w:fldChar w:fldCharType="begin"/>
            </w:r>
            <w:r>
              <w:rPr>
                <w:noProof/>
                <w:webHidden/>
              </w:rPr>
              <w:instrText xml:space="preserve"> PAGEREF _Toc508729689 \h </w:instrText>
            </w:r>
            <w:r>
              <w:rPr>
                <w:noProof/>
                <w:webHidden/>
              </w:rPr>
            </w:r>
            <w:r>
              <w:rPr>
                <w:noProof/>
                <w:webHidden/>
              </w:rPr>
              <w:fldChar w:fldCharType="separate"/>
            </w:r>
            <w:r>
              <w:rPr>
                <w:noProof/>
                <w:webHidden/>
              </w:rPr>
              <w:t>35</w:t>
            </w:r>
            <w:r>
              <w:rPr>
                <w:noProof/>
                <w:webHidden/>
              </w:rPr>
              <w:fldChar w:fldCharType="end"/>
            </w:r>
          </w:hyperlink>
        </w:p>
        <w:p w14:paraId="0EDAF841" w14:textId="79E3DE04" w:rsidR="00C66DD5" w:rsidRDefault="00C66DD5">
          <w:pPr>
            <w:pStyle w:val="TDC2"/>
            <w:tabs>
              <w:tab w:val="right" w:leader="dot" w:pos="8494"/>
            </w:tabs>
            <w:rPr>
              <w:rFonts w:asciiTheme="minorHAnsi" w:eastAsiaTheme="minorEastAsia" w:hAnsiTheme="minorHAnsi" w:cstheme="minorBidi"/>
              <w:noProof/>
              <w:color w:val="auto"/>
            </w:rPr>
          </w:pPr>
          <w:hyperlink w:anchor="_Toc508729690" w:history="1">
            <w:r w:rsidRPr="005C55E1">
              <w:rPr>
                <w:rStyle w:val="Hipervnculo"/>
                <w:b/>
                <w:noProof/>
              </w:rPr>
              <w:t>4.2 Especificaciones técnicas de las distintas versiones</w:t>
            </w:r>
            <w:r>
              <w:rPr>
                <w:noProof/>
                <w:webHidden/>
              </w:rPr>
              <w:tab/>
            </w:r>
            <w:r>
              <w:rPr>
                <w:noProof/>
                <w:webHidden/>
              </w:rPr>
              <w:fldChar w:fldCharType="begin"/>
            </w:r>
            <w:r>
              <w:rPr>
                <w:noProof/>
                <w:webHidden/>
              </w:rPr>
              <w:instrText xml:space="preserve"> PAGEREF _Toc508729690 \h </w:instrText>
            </w:r>
            <w:r>
              <w:rPr>
                <w:noProof/>
                <w:webHidden/>
              </w:rPr>
            </w:r>
            <w:r>
              <w:rPr>
                <w:noProof/>
                <w:webHidden/>
              </w:rPr>
              <w:fldChar w:fldCharType="separate"/>
            </w:r>
            <w:r>
              <w:rPr>
                <w:noProof/>
                <w:webHidden/>
              </w:rPr>
              <w:t>35</w:t>
            </w:r>
            <w:r>
              <w:rPr>
                <w:noProof/>
                <w:webHidden/>
              </w:rPr>
              <w:fldChar w:fldCharType="end"/>
            </w:r>
          </w:hyperlink>
        </w:p>
        <w:p w14:paraId="0172A0A8" w14:textId="03A56628" w:rsidR="00C66DD5" w:rsidRDefault="00C66DD5">
          <w:pPr>
            <w:pStyle w:val="TDC2"/>
            <w:tabs>
              <w:tab w:val="right" w:leader="dot" w:pos="8494"/>
            </w:tabs>
            <w:rPr>
              <w:rFonts w:asciiTheme="minorHAnsi" w:eastAsiaTheme="minorEastAsia" w:hAnsiTheme="minorHAnsi" w:cstheme="minorBidi"/>
              <w:noProof/>
              <w:color w:val="auto"/>
            </w:rPr>
          </w:pPr>
          <w:hyperlink w:anchor="_Toc508729691" w:history="1">
            <w:r w:rsidRPr="005C55E1">
              <w:rPr>
                <w:rStyle w:val="Hipervnculo"/>
                <w:rFonts w:ascii="Arial" w:hAnsi="Arial" w:cs="Arial"/>
                <w:noProof/>
                <w:shd w:val="clear" w:color="auto" w:fill="FFFFFF"/>
              </w:rPr>
              <w:t>En la siguiente tabla se puede observar la evolución de las diversas versiones de Raspberry Pi, más populares, a lo largo del tiempo. [12]</w:t>
            </w:r>
            <w:r>
              <w:rPr>
                <w:noProof/>
                <w:webHidden/>
              </w:rPr>
              <w:tab/>
            </w:r>
            <w:r>
              <w:rPr>
                <w:noProof/>
                <w:webHidden/>
              </w:rPr>
              <w:fldChar w:fldCharType="begin"/>
            </w:r>
            <w:r>
              <w:rPr>
                <w:noProof/>
                <w:webHidden/>
              </w:rPr>
              <w:instrText xml:space="preserve"> PAGEREF _Toc508729691 \h </w:instrText>
            </w:r>
            <w:r>
              <w:rPr>
                <w:noProof/>
                <w:webHidden/>
              </w:rPr>
            </w:r>
            <w:r>
              <w:rPr>
                <w:noProof/>
                <w:webHidden/>
              </w:rPr>
              <w:fldChar w:fldCharType="separate"/>
            </w:r>
            <w:r>
              <w:rPr>
                <w:noProof/>
                <w:webHidden/>
              </w:rPr>
              <w:t>35</w:t>
            </w:r>
            <w:r>
              <w:rPr>
                <w:noProof/>
                <w:webHidden/>
              </w:rPr>
              <w:fldChar w:fldCharType="end"/>
            </w:r>
          </w:hyperlink>
        </w:p>
        <w:p w14:paraId="258A105B" w14:textId="039E34C6" w:rsidR="00C66DD5" w:rsidRDefault="00C66DD5">
          <w:pPr>
            <w:pStyle w:val="TDC2"/>
            <w:tabs>
              <w:tab w:val="right" w:leader="dot" w:pos="8494"/>
            </w:tabs>
            <w:rPr>
              <w:rFonts w:asciiTheme="minorHAnsi" w:eastAsiaTheme="minorEastAsia" w:hAnsiTheme="minorHAnsi" w:cstheme="minorBidi"/>
              <w:noProof/>
              <w:color w:val="auto"/>
            </w:rPr>
          </w:pPr>
          <w:hyperlink w:anchor="_Toc508729692" w:history="1">
            <w:r w:rsidRPr="005C55E1">
              <w:rPr>
                <w:rStyle w:val="Hipervnculo"/>
                <w:b/>
                <w:noProof/>
              </w:rPr>
              <w:t>4.3 Entrada/Salida de propósito general (GPIO)</w:t>
            </w:r>
            <w:r>
              <w:rPr>
                <w:noProof/>
                <w:webHidden/>
              </w:rPr>
              <w:tab/>
            </w:r>
            <w:r>
              <w:rPr>
                <w:noProof/>
                <w:webHidden/>
              </w:rPr>
              <w:fldChar w:fldCharType="begin"/>
            </w:r>
            <w:r>
              <w:rPr>
                <w:noProof/>
                <w:webHidden/>
              </w:rPr>
              <w:instrText xml:space="preserve"> PAGEREF _Toc508729692 \h </w:instrText>
            </w:r>
            <w:r>
              <w:rPr>
                <w:noProof/>
                <w:webHidden/>
              </w:rPr>
            </w:r>
            <w:r>
              <w:rPr>
                <w:noProof/>
                <w:webHidden/>
              </w:rPr>
              <w:fldChar w:fldCharType="separate"/>
            </w:r>
            <w:r>
              <w:rPr>
                <w:noProof/>
                <w:webHidden/>
              </w:rPr>
              <w:t>36</w:t>
            </w:r>
            <w:r>
              <w:rPr>
                <w:noProof/>
                <w:webHidden/>
              </w:rPr>
              <w:fldChar w:fldCharType="end"/>
            </w:r>
          </w:hyperlink>
        </w:p>
        <w:p w14:paraId="3CA2418C" w14:textId="67FE77A4" w:rsidR="00C66DD5" w:rsidRDefault="00C66DD5">
          <w:pPr>
            <w:pStyle w:val="TDC2"/>
            <w:tabs>
              <w:tab w:val="right" w:leader="dot" w:pos="8494"/>
            </w:tabs>
            <w:rPr>
              <w:rFonts w:asciiTheme="minorHAnsi" w:eastAsiaTheme="minorEastAsia" w:hAnsiTheme="minorHAnsi" w:cstheme="minorBidi"/>
              <w:noProof/>
              <w:color w:val="auto"/>
            </w:rPr>
          </w:pPr>
          <w:hyperlink w:anchor="_Toc508729693" w:history="1">
            <w:r w:rsidRPr="005C55E1">
              <w:rPr>
                <w:rStyle w:val="Hipervnculo"/>
                <w:b/>
                <w:noProof/>
              </w:rPr>
              <w:t>4.4 Sistemas Operativos compatibles</w:t>
            </w:r>
            <w:r>
              <w:rPr>
                <w:noProof/>
                <w:webHidden/>
              </w:rPr>
              <w:tab/>
            </w:r>
            <w:r>
              <w:rPr>
                <w:noProof/>
                <w:webHidden/>
              </w:rPr>
              <w:fldChar w:fldCharType="begin"/>
            </w:r>
            <w:r>
              <w:rPr>
                <w:noProof/>
                <w:webHidden/>
              </w:rPr>
              <w:instrText xml:space="preserve"> PAGEREF _Toc508729693 \h </w:instrText>
            </w:r>
            <w:r>
              <w:rPr>
                <w:noProof/>
                <w:webHidden/>
              </w:rPr>
            </w:r>
            <w:r>
              <w:rPr>
                <w:noProof/>
                <w:webHidden/>
              </w:rPr>
              <w:fldChar w:fldCharType="separate"/>
            </w:r>
            <w:r>
              <w:rPr>
                <w:noProof/>
                <w:webHidden/>
              </w:rPr>
              <w:t>38</w:t>
            </w:r>
            <w:r>
              <w:rPr>
                <w:noProof/>
                <w:webHidden/>
              </w:rPr>
              <w:fldChar w:fldCharType="end"/>
            </w:r>
          </w:hyperlink>
        </w:p>
        <w:p w14:paraId="37B97452" w14:textId="28FD6D9F" w:rsidR="00C66DD5" w:rsidRDefault="00C66DD5">
          <w:pPr>
            <w:pStyle w:val="TDC2"/>
            <w:tabs>
              <w:tab w:val="right" w:leader="dot" w:pos="8494"/>
            </w:tabs>
            <w:rPr>
              <w:rFonts w:asciiTheme="minorHAnsi" w:eastAsiaTheme="minorEastAsia" w:hAnsiTheme="minorHAnsi" w:cstheme="minorBidi"/>
              <w:noProof/>
              <w:color w:val="auto"/>
            </w:rPr>
          </w:pPr>
          <w:hyperlink w:anchor="_Toc508729694" w:history="1">
            <w:r w:rsidRPr="005C55E1">
              <w:rPr>
                <w:rStyle w:val="Hipervnculo"/>
                <w:b/>
                <w:noProof/>
              </w:rPr>
              <w:t>4.5 Accesorios para Raspberry Pi</w:t>
            </w:r>
            <w:r>
              <w:rPr>
                <w:noProof/>
                <w:webHidden/>
              </w:rPr>
              <w:tab/>
            </w:r>
            <w:r>
              <w:rPr>
                <w:noProof/>
                <w:webHidden/>
              </w:rPr>
              <w:fldChar w:fldCharType="begin"/>
            </w:r>
            <w:r>
              <w:rPr>
                <w:noProof/>
                <w:webHidden/>
              </w:rPr>
              <w:instrText xml:space="preserve"> PAGEREF _Toc508729694 \h </w:instrText>
            </w:r>
            <w:r>
              <w:rPr>
                <w:noProof/>
                <w:webHidden/>
              </w:rPr>
            </w:r>
            <w:r>
              <w:rPr>
                <w:noProof/>
                <w:webHidden/>
              </w:rPr>
              <w:fldChar w:fldCharType="separate"/>
            </w:r>
            <w:r>
              <w:rPr>
                <w:noProof/>
                <w:webHidden/>
              </w:rPr>
              <w:t>39</w:t>
            </w:r>
            <w:r>
              <w:rPr>
                <w:noProof/>
                <w:webHidden/>
              </w:rPr>
              <w:fldChar w:fldCharType="end"/>
            </w:r>
          </w:hyperlink>
        </w:p>
        <w:p w14:paraId="60B04D2C" w14:textId="2F5A9B27" w:rsidR="00C66DD5" w:rsidRDefault="00C66DD5">
          <w:pPr>
            <w:pStyle w:val="TDC2"/>
            <w:tabs>
              <w:tab w:val="right" w:leader="dot" w:pos="8494"/>
            </w:tabs>
            <w:rPr>
              <w:rFonts w:asciiTheme="minorHAnsi" w:eastAsiaTheme="minorEastAsia" w:hAnsiTheme="minorHAnsi" w:cstheme="minorBidi"/>
              <w:noProof/>
              <w:color w:val="auto"/>
            </w:rPr>
          </w:pPr>
          <w:hyperlink w:anchor="_Toc508729695" w:history="1">
            <w:r w:rsidRPr="005C55E1">
              <w:rPr>
                <w:rStyle w:val="Hipervnculo"/>
                <w:b/>
                <w:noProof/>
              </w:rPr>
              <w:t>4.6 Ventajas del uso de Raspberry Pi</w:t>
            </w:r>
            <w:r>
              <w:rPr>
                <w:noProof/>
                <w:webHidden/>
              </w:rPr>
              <w:tab/>
            </w:r>
            <w:r>
              <w:rPr>
                <w:noProof/>
                <w:webHidden/>
              </w:rPr>
              <w:fldChar w:fldCharType="begin"/>
            </w:r>
            <w:r>
              <w:rPr>
                <w:noProof/>
                <w:webHidden/>
              </w:rPr>
              <w:instrText xml:space="preserve"> PAGEREF _Toc508729695 \h </w:instrText>
            </w:r>
            <w:r>
              <w:rPr>
                <w:noProof/>
                <w:webHidden/>
              </w:rPr>
            </w:r>
            <w:r>
              <w:rPr>
                <w:noProof/>
                <w:webHidden/>
              </w:rPr>
              <w:fldChar w:fldCharType="separate"/>
            </w:r>
            <w:r>
              <w:rPr>
                <w:noProof/>
                <w:webHidden/>
              </w:rPr>
              <w:t>40</w:t>
            </w:r>
            <w:r>
              <w:rPr>
                <w:noProof/>
                <w:webHidden/>
              </w:rPr>
              <w:fldChar w:fldCharType="end"/>
            </w:r>
          </w:hyperlink>
        </w:p>
        <w:p w14:paraId="668D7397" w14:textId="5E0B89A9" w:rsidR="00C66DD5" w:rsidRDefault="00C66DD5">
          <w:pPr>
            <w:pStyle w:val="TDC2"/>
            <w:tabs>
              <w:tab w:val="right" w:leader="dot" w:pos="8494"/>
            </w:tabs>
            <w:rPr>
              <w:rFonts w:asciiTheme="minorHAnsi" w:eastAsiaTheme="minorEastAsia" w:hAnsiTheme="minorHAnsi" w:cstheme="minorBidi"/>
              <w:noProof/>
              <w:color w:val="auto"/>
            </w:rPr>
          </w:pPr>
          <w:hyperlink w:anchor="_Toc508729696" w:history="1">
            <w:r w:rsidRPr="005C55E1">
              <w:rPr>
                <w:rStyle w:val="Hipervnculo"/>
                <w:b/>
                <w:noProof/>
              </w:rPr>
              <w:t>Resumen</w:t>
            </w:r>
            <w:r>
              <w:rPr>
                <w:noProof/>
                <w:webHidden/>
              </w:rPr>
              <w:tab/>
            </w:r>
            <w:r>
              <w:rPr>
                <w:noProof/>
                <w:webHidden/>
              </w:rPr>
              <w:fldChar w:fldCharType="begin"/>
            </w:r>
            <w:r>
              <w:rPr>
                <w:noProof/>
                <w:webHidden/>
              </w:rPr>
              <w:instrText xml:space="preserve"> PAGEREF _Toc508729696 \h </w:instrText>
            </w:r>
            <w:r>
              <w:rPr>
                <w:noProof/>
                <w:webHidden/>
              </w:rPr>
            </w:r>
            <w:r>
              <w:rPr>
                <w:noProof/>
                <w:webHidden/>
              </w:rPr>
              <w:fldChar w:fldCharType="separate"/>
            </w:r>
            <w:r>
              <w:rPr>
                <w:noProof/>
                <w:webHidden/>
              </w:rPr>
              <w:t>42</w:t>
            </w:r>
            <w:r>
              <w:rPr>
                <w:noProof/>
                <w:webHidden/>
              </w:rPr>
              <w:fldChar w:fldCharType="end"/>
            </w:r>
          </w:hyperlink>
        </w:p>
        <w:p w14:paraId="5B984331" w14:textId="029582B6" w:rsidR="00C66DD5" w:rsidRDefault="00C66DD5">
          <w:pPr>
            <w:pStyle w:val="TDC1"/>
            <w:tabs>
              <w:tab w:val="right" w:leader="dot" w:pos="8494"/>
            </w:tabs>
            <w:rPr>
              <w:rFonts w:asciiTheme="minorHAnsi" w:eastAsiaTheme="minorEastAsia" w:hAnsiTheme="minorHAnsi" w:cstheme="minorBidi"/>
              <w:noProof/>
              <w:color w:val="auto"/>
            </w:rPr>
          </w:pPr>
          <w:hyperlink w:anchor="_Toc508729697" w:history="1">
            <w:r w:rsidRPr="005C55E1">
              <w:rPr>
                <w:rStyle w:val="Hipervnculo"/>
                <w:noProof/>
              </w:rPr>
              <w:t>Anexo de casos de pruebas</w:t>
            </w:r>
            <w:r>
              <w:rPr>
                <w:noProof/>
                <w:webHidden/>
              </w:rPr>
              <w:tab/>
            </w:r>
            <w:r>
              <w:rPr>
                <w:noProof/>
                <w:webHidden/>
              </w:rPr>
              <w:fldChar w:fldCharType="begin"/>
            </w:r>
            <w:r>
              <w:rPr>
                <w:noProof/>
                <w:webHidden/>
              </w:rPr>
              <w:instrText xml:space="preserve"> PAGEREF _Toc508729697 \h </w:instrText>
            </w:r>
            <w:r>
              <w:rPr>
                <w:noProof/>
                <w:webHidden/>
              </w:rPr>
            </w:r>
            <w:r>
              <w:rPr>
                <w:noProof/>
                <w:webHidden/>
              </w:rPr>
              <w:fldChar w:fldCharType="separate"/>
            </w:r>
            <w:r>
              <w:rPr>
                <w:noProof/>
                <w:webHidden/>
              </w:rPr>
              <w:t>43</w:t>
            </w:r>
            <w:r>
              <w:rPr>
                <w:noProof/>
                <w:webHidden/>
              </w:rPr>
              <w:fldChar w:fldCharType="end"/>
            </w:r>
          </w:hyperlink>
        </w:p>
        <w:p w14:paraId="7B5698BF" w14:textId="7FEA7A89" w:rsidR="00C66DD5" w:rsidRDefault="00C66DD5">
          <w:pPr>
            <w:pStyle w:val="TDC2"/>
            <w:tabs>
              <w:tab w:val="right" w:leader="dot" w:pos="8494"/>
            </w:tabs>
            <w:rPr>
              <w:rFonts w:asciiTheme="minorHAnsi" w:eastAsiaTheme="minorEastAsia" w:hAnsiTheme="minorHAnsi" w:cstheme="minorBidi"/>
              <w:noProof/>
              <w:color w:val="auto"/>
            </w:rPr>
          </w:pPr>
          <w:hyperlink w:anchor="_Toc508729698" w:history="1">
            <w:r w:rsidRPr="005C55E1">
              <w:rPr>
                <w:rStyle w:val="Hipervnculo"/>
                <w:b/>
                <w:noProof/>
              </w:rPr>
              <w:t>Servomotor SG90</w:t>
            </w:r>
            <w:r>
              <w:rPr>
                <w:noProof/>
                <w:webHidden/>
              </w:rPr>
              <w:tab/>
            </w:r>
            <w:r>
              <w:rPr>
                <w:noProof/>
                <w:webHidden/>
              </w:rPr>
              <w:fldChar w:fldCharType="begin"/>
            </w:r>
            <w:r>
              <w:rPr>
                <w:noProof/>
                <w:webHidden/>
              </w:rPr>
              <w:instrText xml:space="preserve"> PAGEREF _Toc508729698 \h </w:instrText>
            </w:r>
            <w:r>
              <w:rPr>
                <w:noProof/>
                <w:webHidden/>
              </w:rPr>
            </w:r>
            <w:r>
              <w:rPr>
                <w:noProof/>
                <w:webHidden/>
              </w:rPr>
              <w:fldChar w:fldCharType="separate"/>
            </w:r>
            <w:r>
              <w:rPr>
                <w:noProof/>
                <w:webHidden/>
              </w:rPr>
              <w:t>43</w:t>
            </w:r>
            <w:r>
              <w:rPr>
                <w:noProof/>
                <w:webHidden/>
              </w:rPr>
              <w:fldChar w:fldCharType="end"/>
            </w:r>
          </w:hyperlink>
        </w:p>
        <w:p w14:paraId="442ED172" w14:textId="6F78E594" w:rsidR="00C66DD5" w:rsidRDefault="00C66DD5">
          <w:pPr>
            <w:pStyle w:val="TDC2"/>
            <w:tabs>
              <w:tab w:val="right" w:leader="dot" w:pos="8494"/>
            </w:tabs>
            <w:rPr>
              <w:rFonts w:asciiTheme="minorHAnsi" w:eastAsiaTheme="minorEastAsia" w:hAnsiTheme="minorHAnsi" w:cstheme="minorBidi"/>
              <w:noProof/>
              <w:color w:val="auto"/>
            </w:rPr>
          </w:pPr>
          <w:hyperlink w:anchor="_Toc508729699" w:history="1">
            <w:r w:rsidRPr="005C55E1">
              <w:rPr>
                <w:rStyle w:val="Hipervnculo"/>
                <w:b/>
                <w:i/>
                <w:noProof/>
              </w:rPr>
              <w:t>Código sg90-01-funcionamiento</w:t>
            </w:r>
            <w:r>
              <w:rPr>
                <w:noProof/>
                <w:webHidden/>
              </w:rPr>
              <w:tab/>
            </w:r>
            <w:r>
              <w:rPr>
                <w:noProof/>
                <w:webHidden/>
              </w:rPr>
              <w:fldChar w:fldCharType="begin"/>
            </w:r>
            <w:r>
              <w:rPr>
                <w:noProof/>
                <w:webHidden/>
              </w:rPr>
              <w:instrText xml:space="preserve"> PAGEREF _Toc508729699 \h </w:instrText>
            </w:r>
            <w:r>
              <w:rPr>
                <w:noProof/>
                <w:webHidden/>
              </w:rPr>
            </w:r>
            <w:r>
              <w:rPr>
                <w:noProof/>
                <w:webHidden/>
              </w:rPr>
              <w:fldChar w:fldCharType="separate"/>
            </w:r>
            <w:r>
              <w:rPr>
                <w:noProof/>
                <w:webHidden/>
              </w:rPr>
              <w:t>44</w:t>
            </w:r>
            <w:r>
              <w:rPr>
                <w:noProof/>
                <w:webHidden/>
              </w:rPr>
              <w:fldChar w:fldCharType="end"/>
            </w:r>
          </w:hyperlink>
        </w:p>
        <w:p w14:paraId="5325D835" w14:textId="4816B24D" w:rsidR="00C66DD5" w:rsidRDefault="00C66DD5">
          <w:pPr>
            <w:pStyle w:val="TDC2"/>
            <w:tabs>
              <w:tab w:val="right" w:leader="dot" w:pos="8494"/>
            </w:tabs>
            <w:rPr>
              <w:rFonts w:asciiTheme="minorHAnsi" w:eastAsiaTheme="minorEastAsia" w:hAnsiTheme="minorHAnsi" w:cstheme="minorBidi"/>
              <w:noProof/>
              <w:color w:val="auto"/>
            </w:rPr>
          </w:pPr>
          <w:hyperlink w:anchor="_Toc508729700" w:history="1">
            <w:r w:rsidRPr="005C55E1">
              <w:rPr>
                <w:rStyle w:val="Hipervnculo"/>
                <w:b/>
                <w:noProof/>
              </w:rPr>
              <w:t>Pruebas en el sensor de Monóxido de Carbono</w:t>
            </w:r>
            <w:r>
              <w:rPr>
                <w:noProof/>
                <w:webHidden/>
              </w:rPr>
              <w:tab/>
            </w:r>
            <w:r>
              <w:rPr>
                <w:noProof/>
                <w:webHidden/>
              </w:rPr>
              <w:fldChar w:fldCharType="begin"/>
            </w:r>
            <w:r>
              <w:rPr>
                <w:noProof/>
                <w:webHidden/>
              </w:rPr>
              <w:instrText xml:space="preserve"> PAGEREF _Toc508729700 \h </w:instrText>
            </w:r>
            <w:r>
              <w:rPr>
                <w:noProof/>
                <w:webHidden/>
              </w:rPr>
            </w:r>
            <w:r>
              <w:rPr>
                <w:noProof/>
                <w:webHidden/>
              </w:rPr>
              <w:fldChar w:fldCharType="separate"/>
            </w:r>
            <w:r>
              <w:rPr>
                <w:noProof/>
                <w:webHidden/>
              </w:rPr>
              <w:t>45</w:t>
            </w:r>
            <w:r>
              <w:rPr>
                <w:noProof/>
                <w:webHidden/>
              </w:rPr>
              <w:fldChar w:fldCharType="end"/>
            </w:r>
          </w:hyperlink>
        </w:p>
        <w:p w14:paraId="6DE44244" w14:textId="53CEE34E" w:rsidR="00C66DD5" w:rsidRDefault="00C66DD5">
          <w:pPr>
            <w:pStyle w:val="TDC2"/>
            <w:tabs>
              <w:tab w:val="right" w:leader="dot" w:pos="8494"/>
            </w:tabs>
            <w:rPr>
              <w:rFonts w:asciiTheme="minorHAnsi" w:eastAsiaTheme="minorEastAsia" w:hAnsiTheme="minorHAnsi" w:cstheme="minorBidi"/>
              <w:noProof/>
              <w:color w:val="auto"/>
            </w:rPr>
          </w:pPr>
          <w:hyperlink w:anchor="_Toc508729701" w:history="1">
            <w:r w:rsidRPr="005C55E1">
              <w:rPr>
                <w:rStyle w:val="Hipervnculo"/>
                <w:b/>
                <w:i/>
                <w:noProof/>
              </w:rPr>
              <w:t>Código MQ7-01-funcionamiento</w:t>
            </w:r>
            <w:r>
              <w:rPr>
                <w:noProof/>
                <w:webHidden/>
              </w:rPr>
              <w:tab/>
            </w:r>
            <w:r>
              <w:rPr>
                <w:noProof/>
                <w:webHidden/>
              </w:rPr>
              <w:fldChar w:fldCharType="begin"/>
            </w:r>
            <w:r>
              <w:rPr>
                <w:noProof/>
                <w:webHidden/>
              </w:rPr>
              <w:instrText xml:space="preserve"> PAGEREF _Toc508729701 \h </w:instrText>
            </w:r>
            <w:r>
              <w:rPr>
                <w:noProof/>
                <w:webHidden/>
              </w:rPr>
            </w:r>
            <w:r>
              <w:rPr>
                <w:noProof/>
                <w:webHidden/>
              </w:rPr>
              <w:fldChar w:fldCharType="separate"/>
            </w:r>
            <w:r>
              <w:rPr>
                <w:noProof/>
                <w:webHidden/>
              </w:rPr>
              <w:t>46</w:t>
            </w:r>
            <w:r>
              <w:rPr>
                <w:noProof/>
                <w:webHidden/>
              </w:rPr>
              <w:fldChar w:fldCharType="end"/>
            </w:r>
          </w:hyperlink>
        </w:p>
        <w:p w14:paraId="68CF22D0" w14:textId="4DBB7D8B" w:rsidR="00C66DD5" w:rsidRDefault="00C66DD5">
          <w:pPr>
            <w:pStyle w:val="TDC2"/>
            <w:tabs>
              <w:tab w:val="right" w:leader="dot" w:pos="8494"/>
            </w:tabs>
            <w:rPr>
              <w:rFonts w:asciiTheme="minorHAnsi" w:eastAsiaTheme="minorEastAsia" w:hAnsiTheme="minorHAnsi" w:cstheme="minorBidi"/>
              <w:noProof/>
              <w:color w:val="auto"/>
            </w:rPr>
          </w:pPr>
          <w:hyperlink w:anchor="_Toc508729702" w:history="1">
            <w:r w:rsidRPr="005C55E1">
              <w:rPr>
                <w:rStyle w:val="Hipervnculo"/>
                <w:b/>
                <w:noProof/>
              </w:rPr>
              <w:t>Caso de prueba N 1 Módulo WIFI ESP8266 Velocidad</w:t>
            </w:r>
            <w:r>
              <w:rPr>
                <w:noProof/>
                <w:webHidden/>
              </w:rPr>
              <w:tab/>
            </w:r>
            <w:r>
              <w:rPr>
                <w:noProof/>
                <w:webHidden/>
              </w:rPr>
              <w:fldChar w:fldCharType="begin"/>
            </w:r>
            <w:r>
              <w:rPr>
                <w:noProof/>
                <w:webHidden/>
              </w:rPr>
              <w:instrText xml:space="preserve"> PAGEREF _Toc508729702 \h </w:instrText>
            </w:r>
            <w:r>
              <w:rPr>
                <w:noProof/>
                <w:webHidden/>
              </w:rPr>
            </w:r>
            <w:r>
              <w:rPr>
                <w:noProof/>
                <w:webHidden/>
              </w:rPr>
              <w:fldChar w:fldCharType="separate"/>
            </w:r>
            <w:r>
              <w:rPr>
                <w:noProof/>
                <w:webHidden/>
              </w:rPr>
              <w:t>47</w:t>
            </w:r>
            <w:r>
              <w:rPr>
                <w:noProof/>
                <w:webHidden/>
              </w:rPr>
              <w:fldChar w:fldCharType="end"/>
            </w:r>
          </w:hyperlink>
        </w:p>
        <w:p w14:paraId="6D7765FE" w14:textId="253A7B47" w:rsidR="00C66DD5" w:rsidRDefault="00C66DD5">
          <w:pPr>
            <w:pStyle w:val="TDC2"/>
            <w:tabs>
              <w:tab w:val="right" w:leader="dot" w:pos="8494"/>
            </w:tabs>
            <w:rPr>
              <w:rFonts w:asciiTheme="minorHAnsi" w:eastAsiaTheme="minorEastAsia" w:hAnsiTheme="minorHAnsi" w:cstheme="minorBidi"/>
              <w:noProof/>
              <w:color w:val="auto"/>
            </w:rPr>
          </w:pPr>
          <w:hyperlink w:anchor="_Toc508729703" w:history="1">
            <w:r w:rsidRPr="005C55E1">
              <w:rPr>
                <w:rStyle w:val="Hipervnculo"/>
                <w:b/>
                <w:noProof/>
              </w:rPr>
              <w:t>Caso de prueba N 2 Módulo WIFI ESP8266 Velocidad</w:t>
            </w:r>
            <w:r>
              <w:rPr>
                <w:noProof/>
                <w:webHidden/>
              </w:rPr>
              <w:tab/>
            </w:r>
            <w:r>
              <w:rPr>
                <w:noProof/>
                <w:webHidden/>
              </w:rPr>
              <w:fldChar w:fldCharType="begin"/>
            </w:r>
            <w:r>
              <w:rPr>
                <w:noProof/>
                <w:webHidden/>
              </w:rPr>
              <w:instrText xml:space="preserve"> PAGEREF _Toc508729703 \h </w:instrText>
            </w:r>
            <w:r>
              <w:rPr>
                <w:noProof/>
                <w:webHidden/>
              </w:rPr>
            </w:r>
            <w:r>
              <w:rPr>
                <w:noProof/>
                <w:webHidden/>
              </w:rPr>
              <w:fldChar w:fldCharType="separate"/>
            </w:r>
            <w:r>
              <w:rPr>
                <w:noProof/>
                <w:webHidden/>
              </w:rPr>
              <w:t>49</w:t>
            </w:r>
            <w:r>
              <w:rPr>
                <w:noProof/>
                <w:webHidden/>
              </w:rPr>
              <w:fldChar w:fldCharType="end"/>
            </w:r>
          </w:hyperlink>
        </w:p>
        <w:p w14:paraId="1890B8B6" w14:textId="5520393E" w:rsidR="00C66DD5" w:rsidRDefault="00C66DD5">
          <w:pPr>
            <w:pStyle w:val="TDC2"/>
            <w:tabs>
              <w:tab w:val="right" w:leader="dot" w:pos="8494"/>
            </w:tabs>
            <w:rPr>
              <w:rFonts w:asciiTheme="minorHAnsi" w:eastAsiaTheme="minorEastAsia" w:hAnsiTheme="minorHAnsi" w:cstheme="minorBidi"/>
              <w:noProof/>
              <w:color w:val="auto"/>
            </w:rPr>
          </w:pPr>
          <w:hyperlink w:anchor="_Toc508729704" w:history="1">
            <w:r w:rsidRPr="005C55E1">
              <w:rPr>
                <w:rStyle w:val="Hipervnculo"/>
                <w:b/>
                <w:noProof/>
              </w:rPr>
              <w:t>Caso de prueba Módulo WIFI ESP8266 Velocidad y configuración AP</w:t>
            </w:r>
            <w:r>
              <w:rPr>
                <w:noProof/>
                <w:webHidden/>
              </w:rPr>
              <w:tab/>
            </w:r>
            <w:r>
              <w:rPr>
                <w:noProof/>
                <w:webHidden/>
              </w:rPr>
              <w:fldChar w:fldCharType="begin"/>
            </w:r>
            <w:r>
              <w:rPr>
                <w:noProof/>
                <w:webHidden/>
              </w:rPr>
              <w:instrText xml:space="preserve"> PAGEREF _Toc508729704 \h </w:instrText>
            </w:r>
            <w:r>
              <w:rPr>
                <w:noProof/>
                <w:webHidden/>
              </w:rPr>
            </w:r>
            <w:r>
              <w:rPr>
                <w:noProof/>
                <w:webHidden/>
              </w:rPr>
              <w:fldChar w:fldCharType="separate"/>
            </w:r>
            <w:r>
              <w:rPr>
                <w:noProof/>
                <w:webHidden/>
              </w:rPr>
              <w:t>51</w:t>
            </w:r>
            <w:r>
              <w:rPr>
                <w:noProof/>
                <w:webHidden/>
              </w:rPr>
              <w:fldChar w:fldCharType="end"/>
            </w:r>
          </w:hyperlink>
        </w:p>
        <w:p w14:paraId="030AE647" w14:textId="719D9C0E" w:rsidR="00C66DD5" w:rsidRDefault="00C66DD5">
          <w:pPr>
            <w:pStyle w:val="TDC2"/>
            <w:tabs>
              <w:tab w:val="right" w:leader="dot" w:pos="8494"/>
            </w:tabs>
            <w:rPr>
              <w:rFonts w:asciiTheme="minorHAnsi" w:eastAsiaTheme="minorEastAsia" w:hAnsiTheme="minorHAnsi" w:cstheme="minorBidi"/>
              <w:noProof/>
              <w:color w:val="auto"/>
            </w:rPr>
          </w:pPr>
          <w:hyperlink w:anchor="_Toc508729705" w:history="1">
            <w:r w:rsidRPr="005C55E1">
              <w:rPr>
                <w:rStyle w:val="Hipervnculo"/>
                <w:b/>
                <w:i/>
                <w:noProof/>
              </w:rPr>
              <w:t>Código comandosAT-configuracionWIfi.ino</w:t>
            </w:r>
            <w:r>
              <w:rPr>
                <w:noProof/>
                <w:webHidden/>
              </w:rPr>
              <w:tab/>
            </w:r>
            <w:r>
              <w:rPr>
                <w:noProof/>
                <w:webHidden/>
              </w:rPr>
              <w:fldChar w:fldCharType="begin"/>
            </w:r>
            <w:r>
              <w:rPr>
                <w:noProof/>
                <w:webHidden/>
              </w:rPr>
              <w:instrText xml:space="preserve"> PAGEREF _Toc508729705 \h </w:instrText>
            </w:r>
            <w:r>
              <w:rPr>
                <w:noProof/>
                <w:webHidden/>
              </w:rPr>
            </w:r>
            <w:r>
              <w:rPr>
                <w:noProof/>
                <w:webHidden/>
              </w:rPr>
              <w:fldChar w:fldCharType="separate"/>
            </w:r>
            <w:r>
              <w:rPr>
                <w:noProof/>
                <w:webHidden/>
              </w:rPr>
              <w:t>53</w:t>
            </w:r>
            <w:r>
              <w:rPr>
                <w:noProof/>
                <w:webHidden/>
              </w:rPr>
              <w:fldChar w:fldCharType="end"/>
            </w:r>
          </w:hyperlink>
        </w:p>
        <w:p w14:paraId="5430E232" w14:textId="615DCD43" w:rsidR="00C66DD5" w:rsidRDefault="00C66DD5">
          <w:pPr>
            <w:pStyle w:val="TDC2"/>
            <w:tabs>
              <w:tab w:val="right" w:leader="dot" w:pos="8494"/>
            </w:tabs>
            <w:rPr>
              <w:rFonts w:asciiTheme="minorHAnsi" w:eastAsiaTheme="minorEastAsia" w:hAnsiTheme="minorHAnsi" w:cstheme="minorBidi"/>
              <w:noProof/>
              <w:color w:val="auto"/>
            </w:rPr>
          </w:pPr>
          <w:hyperlink w:anchor="_Toc508729706" w:history="1">
            <w:r w:rsidRPr="005C55E1">
              <w:rPr>
                <w:rStyle w:val="Hipervnculo"/>
                <w:b/>
                <w:noProof/>
              </w:rPr>
              <w:t>Caso de prueba N 3 Módulo WIFI ESP8266 Velocidad</w:t>
            </w:r>
            <w:r>
              <w:rPr>
                <w:noProof/>
                <w:webHidden/>
              </w:rPr>
              <w:tab/>
            </w:r>
            <w:r>
              <w:rPr>
                <w:noProof/>
                <w:webHidden/>
              </w:rPr>
              <w:fldChar w:fldCharType="begin"/>
            </w:r>
            <w:r>
              <w:rPr>
                <w:noProof/>
                <w:webHidden/>
              </w:rPr>
              <w:instrText xml:space="preserve"> PAGEREF _Toc508729706 \h </w:instrText>
            </w:r>
            <w:r>
              <w:rPr>
                <w:noProof/>
                <w:webHidden/>
              </w:rPr>
            </w:r>
            <w:r>
              <w:rPr>
                <w:noProof/>
                <w:webHidden/>
              </w:rPr>
              <w:fldChar w:fldCharType="separate"/>
            </w:r>
            <w:r>
              <w:rPr>
                <w:noProof/>
                <w:webHidden/>
              </w:rPr>
              <w:t>54</w:t>
            </w:r>
            <w:r>
              <w:rPr>
                <w:noProof/>
                <w:webHidden/>
              </w:rPr>
              <w:fldChar w:fldCharType="end"/>
            </w:r>
          </w:hyperlink>
        </w:p>
        <w:p w14:paraId="72627F0A" w14:textId="76905174" w:rsidR="00C66DD5" w:rsidRDefault="00C66DD5">
          <w:pPr>
            <w:pStyle w:val="TDC2"/>
            <w:tabs>
              <w:tab w:val="right" w:leader="dot" w:pos="8494"/>
            </w:tabs>
            <w:rPr>
              <w:rFonts w:asciiTheme="minorHAnsi" w:eastAsiaTheme="minorEastAsia" w:hAnsiTheme="minorHAnsi" w:cstheme="minorBidi"/>
              <w:noProof/>
              <w:color w:val="auto"/>
            </w:rPr>
          </w:pPr>
          <w:hyperlink w:anchor="_Toc508729707" w:history="1">
            <w:r w:rsidRPr="005C55E1">
              <w:rPr>
                <w:rStyle w:val="Hipervnculo"/>
                <w:b/>
                <w:i/>
                <w:noProof/>
              </w:rPr>
              <w:t>Código pruebaVelocidad6-configuracionWifi</w:t>
            </w:r>
            <w:r>
              <w:rPr>
                <w:noProof/>
                <w:webHidden/>
              </w:rPr>
              <w:tab/>
            </w:r>
            <w:r>
              <w:rPr>
                <w:noProof/>
                <w:webHidden/>
              </w:rPr>
              <w:fldChar w:fldCharType="begin"/>
            </w:r>
            <w:r>
              <w:rPr>
                <w:noProof/>
                <w:webHidden/>
              </w:rPr>
              <w:instrText xml:space="preserve"> PAGEREF _Toc508729707 \h </w:instrText>
            </w:r>
            <w:r>
              <w:rPr>
                <w:noProof/>
                <w:webHidden/>
              </w:rPr>
            </w:r>
            <w:r>
              <w:rPr>
                <w:noProof/>
                <w:webHidden/>
              </w:rPr>
              <w:fldChar w:fldCharType="separate"/>
            </w:r>
            <w:r>
              <w:rPr>
                <w:noProof/>
                <w:webHidden/>
              </w:rPr>
              <w:t>58</w:t>
            </w:r>
            <w:r>
              <w:rPr>
                <w:noProof/>
                <w:webHidden/>
              </w:rPr>
              <w:fldChar w:fldCharType="end"/>
            </w:r>
          </w:hyperlink>
        </w:p>
        <w:p w14:paraId="47B0A289" w14:textId="49BC91E1" w:rsidR="00C66DD5" w:rsidRDefault="00C66DD5">
          <w:pPr>
            <w:pStyle w:val="TDC2"/>
            <w:tabs>
              <w:tab w:val="right" w:leader="dot" w:pos="8494"/>
            </w:tabs>
            <w:rPr>
              <w:rFonts w:asciiTheme="minorHAnsi" w:eastAsiaTheme="minorEastAsia" w:hAnsiTheme="minorHAnsi" w:cstheme="minorBidi"/>
              <w:noProof/>
              <w:color w:val="auto"/>
            </w:rPr>
          </w:pPr>
          <w:hyperlink w:anchor="_Toc508729708" w:history="1">
            <w:r w:rsidRPr="005C55E1">
              <w:rPr>
                <w:rStyle w:val="Hipervnculo"/>
                <w:b/>
                <w:noProof/>
              </w:rPr>
              <w:t>Caso de prueba Módulo GPS</w:t>
            </w:r>
            <w:r>
              <w:rPr>
                <w:noProof/>
                <w:webHidden/>
              </w:rPr>
              <w:tab/>
            </w:r>
            <w:r>
              <w:rPr>
                <w:noProof/>
                <w:webHidden/>
              </w:rPr>
              <w:fldChar w:fldCharType="begin"/>
            </w:r>
            <w:r>
              <w:rPr>
                <w:noProof/>
                <w:webHidden/>
              </w:rPr>
              <w:instrText xml:space="preserve"> PAGEREF _Toc508729708 \h </w:instrText>
            </w:r>
            <w:r>
              <w:rPr>
                <w:noProof/>
                <w:webHidden/>
              </w:rPr>
            </w:r>
            <w:r>
              <w:rPr>
                <w:noProof/>
                <w:webHidden/>
              </w:rPr>
              <w:fldChar w:fldCharType="separate"/>
            </w:r>
            <w:r>
              <w:rPr>
                <w:noProof/>
                <w:webHidden/>
              </w:rPr>
              <w:t>61</w:t>
            </w:r>
            <w:r>
              <w:rPr>
                <w:noProof/>
                <w:webHidden/>
              </w:rPr>
              <w:fldChar w:fldCharType="end"/>
            </w:r>
          </w:hyperlink>
        </w:p>
        <w:p w14:paraId="5E583E01" w14:textId="35BC4FD1" w:rsidR="00C66DD5" w:rsidRDefault="00C66DD5">
          <w:pPr>
            <w:pStyle w:val="TDC2"/>
            <w:tabs>
              <w:tab w:val="right" w:leader="dot" w:pos="8494"/>
            </w:tabs>
            <w:rPr>
              <w:rFonts w:asciiTheme="minorHAnsi" w:eastAsiaTheme="minorEastAsia" w:hAnsiTheme="minorHAnsi" w:cstheme="minorBidi"/>
              <w:noProof/>
              <w:color w:val="auto"/>
            </w:rPr>
          </w:pPr>
          <w:hyperlink w:anchor="_Toc508729709" w:history="1">
            <w:r w:rsidRPr="005C55E1">
              <w:rPr>
                <w:rStyle w:val="Hipervnculo"/>
                <w:b/>
                <w:i/>
                <w:noProof/>
              </w:rPr>
              <w:t>Código GPS-NEO6-01Conectividad</w:t>
            </w:r>
            <w:r>
              <w:rPr>
                <w:noProof/>
                <w:webHidden/>
              </w:rPr>
              <w:tab/>
            </w:r>
            <w:r>
              <w:rPr>
                <w:noProof/>
                <w:webHidden/>
              </w:rPr>
              <w:fldChar w:fldCharType="begin"/>
            </w:r>
            <w:r>
              <w:rPr>
                <w:noProof/>
                <w:webHidden/>
              </w:rPr>
              <w:instrText xml:space="preserve"> PAGEREF _Toc508729709 \h </w:instrText>
            </w:r>
            <w:r>
              <w:rPr>
                <w:noProof/>
                <w:webHidden/>
              </w:rPr>
            </w:r>
            <w:r>
              <w:rPr>
                <w:noProof/>
                <w:webHidden/>
              </w:rPr>
              <w:fldChar w:fldCharType="separate"/>
            </w:r>
            <w:r>
              <w:rPr>
                <w:noProof/>
                <w:webHidden/>
              </w:rPr>
              <w:t>63</w:t>
            </w:r>
            <w:r>
              <w:rPr>
                <w:noProof/>
                <w:webHidden/>
              </w:rPr>
              <w:fldChar w:fldCharType="end"/>
            </w:r>
          </w:hyperlink>
        </w:p>
        <w:p w14:paraId="7A4F9D34" w14:textId="23BD2DAE" w:rsidR="00C66DD5" w:rsidRDefault="00C66DD5">
          <w:pPr>
            <w:pStyle w:val="TDC2"/>
            <w:tabs>
              <w:tab w:val="right" w:leader="dot" w:pos="8494"/>
            </w:tabs>
            <w:rPr>
              <w:rFonts w:asciiTheme="minorHAnsi" w:eastAsiaTheme="minorEastAsia" w:hAnsiTheme="minorHAnsi" w:cstheme="minorBidi"/>
              <w:noProof/>
              <w:color w:val="auto"/>
            </w:rPr>
          </w:pPr>
          <w:hyperlink w:anchor="_Toc508729710" w:history="1">
            <w:r w:rsidRPr="005C55E1">
              <w:rPr>
                <w:rStyle w:val="Hipervnculo"/>
                <w:b/>
                <w:noProof/>
              </w:rPr>
              <w:t>Caso de prueba Módulo microSD Card Adapter</w:t>
            </w:r>
            <w:r>
              <w:rPr>
                <w:noProof/>
                <w:webHidden/>
              </w:rPr>
              <w:tab/>
            </w:r>
            <w:r>
              <w:rPr>
                <w:noProof/>
                <w:webHidden/>
              </w:rPr>
              <w:fldChar w:fldCharType="begin"/>
            </w:r>
            <w:r>
              <w:rPr>
                <w:noProof/>
                <w:webHidden/>
              </w:rPr>
              <w:instrText xml:space="preserve"> PAGEREF _Toc508729710 \h </w:instrText>
            </w:r>
            <w:r>
              <w:rPr>
                <w:noProof/>
                <w:webHidden/>
              </w:rPr>
            </w:r>
            <w:r>
              <w:rPr>
                <w:noProof/>
                <w:webHidden/>
              </w:rPr>
              <w:fldChar w:fldCharType="separate"/>
            </w:r>
            <w:r>
              <w:rPr>
                <w:noProof/>
                <w:webHidden/>
              </w:rPr>
              <w:t>64</w:t>
            </w:r>
            <w:r>
              <w:rPr>
                <w:noProof/>
                <w:webHidden/>
              </w:rPr>
              <w:fldChar w:fldCharType="end"/>
            </w:r>
          </w:hyperlink>
        </w:p>
        <w:p w14:paraId="5B4EC2DC" w14:textId="57436FCB" w:rsidR="00C66DD5" w:rsidRDefault="00C66DD5">
          <w:pPr>
            <w:pStyle w:val="TDC2"/>
            <w:tabs>
              <w:tab w:val="right" w:leader="dot" w:pos="8494"/>
            </w:tabs>
            <w:rPr>
              <w:rFonts w:asciiTheme="minorHAnsi" w:eastAsiaTheme="minorEastAsia" w:hAnsiTheme="minorHAnsi" w:cstheme="minorBidi"/>
              <w:noProof/>
              <w:color w:val="auto"/>
            </w:rPr>
          </w:pPr>
          <w:hyperlink w:anchor="_Toc508729711" w:history="1">
            <w:r w:rsidRPr="005C55E1">
              <w:rPr>
                <w:rStyle w:val="Hipervnculo"/>
                <w:b/>
                <w:i/>
                <w:noProof/>
              </w:rPr>
              <w:t>Código microSD-01-LeerEscribir</w:t>
            </w:r>
            <w:r>
              <w:rPr>
                <w:noProof/>
                <w:webHidden/>
              </w:rPr>
              <w:tab/>
            </w:r>
            <w:r>
              <w:rPr>
                <w:noProof/>
                <w:webHidden/>
              </w:rPr>
              <w:fldChar w:fldCharType="begin"/>
            </w:r>
            <w:r>
              <w:rPr>
                <w:noProof/>
                <w:webHidden/>
              </w:rPr>
              <w:instrText xml:space="preserve"> PAGEREF _Toc508729711 \h </w:instrText>
            </w:r>
            <w:r>
              <w:rPr>
                <w:noProof/>
                <w:webHidden/>
              </w:rPr>
            </w:r>
            <w:r>
              <w:rPr>
                <w:noProof/>
                <w:webHidden/>
              </w:rPr>
              <w:fldChar w:fldCharType="separate"/>
            </w:r>
            <w:r>
              <w:rPr>
                <w:noProof/>
                <w:webHidden/>
              </w:rPr>
              <w:t>66</w:t>
            </w:r>
            <w:r>
              <w:rPr>
                <w:noProof/>
                <w:webHidden/>
              </w:rPr>
              <w:fldChar w:fldCharType="end"/>
            </w:r>
          </w:hyperlink>
        </w:p>
        <w:p w14:paraId="77964C35" w14:textId="331FE628" w:rsidR="00C66DD5" w:rsidRDefault="00C66DD5">
          <w:pPr>
            <w:pStyle w:val="TDC2"/>
            <w:tabs>
              <w:tab w:val="right" w:leader="dot" w:pos="8494"/>
            </w:tabs>
            <w:rPr>
              <w:rFonts w:asciiTheme="minorHAnsi" w:eastAsiaTheme="minorEastAsia" w:hAnsiTheme="minorHAnsi" w:cstheme="minorBidi"/>
              <w:noProof/>
              <w:color w:val="auto"/>
            </w:rPr>
          </w:pPr>
          <w:hyperlink w:anchor="_Toc508729712" w:history="1">
            <w:r w:rsidRPr="005C55E1">
              <w:rPr>
                <w:rStyle w:val="Hipervnculo"/>
                <w:b/>
                <w:noProof/>
              </w:rPr>
              <w:t>Caso de prueba Integración WIFI y Cámara</w:t>
            </w:r>
            <w:r>
              <w:rPr>
                <w:noProof/>
                <w:webHidden/>
              </w:rPr>
              <w:tab/>
            </w:r>
            <w:r>
              <w:rPr>
                <w:noProof/>
                <w:webHidden/>
              </w:rPr>
              <w:fldChar w:fldCharType="begin"/>
            </w:r>
            <w:r>
              <w:rPr>
                <w:noProof/>
                <w:webHidden/>
              </w:rPr>
              <w:instrText xml:space="preserve"> PAGEREF _Toc508729712 \h </w:instrText>
            </w:r>
            <w:r>
              <w:rPr>
                <w:noProof/>
                <w:webHidden/>
              </w:rPr>
            </w:r>
            <w:r>
              <w:rPr>
                <w:noProof/>
                <w:webHidden/>
              </w:rPr>
              <w:fldChar w:fldCharType="separate"/>
            </w:r>
            <w:r>
              <w:rPr>
                <w:noProof/>
                <w:webHidden/>
              </w:rPr>
              <w:t>68</w:t>
            </w:r>
            <w:r>
              <w:rPr>
                <w:noProof/>
                <w:webHidden/>
              </w:rPr>
              <w:fldChar w:fldCharType="end"/>
            </w:r>
          </w:hyperlink>
        </w:p>
        <w:p w14:paraId="5BF688BC" w14:textId="30A6FDDB" w:rsidR="00C66DD5" w:rsidRDefault="00C66DD5">
          <w:pPr>
            <w:pStyle w:val="TDC2"/>
            <w:tabs>
              <w:tab w:val="right" w:leader="dot" w:pos="8494"/>
            </w:tabs>
            <w:rPr>
              <w:rFonts w:asciiTheme="minorHAnsi" w:eastAsiaTheme="minorEastAsia" w:hAnsiTheme="minorHAnsi" w:cstheme="minorBidi"/>
              <w:noProof/>
              <w:color w:val="auto"/>
            </w:rPr>
          </w:pPr>
          <w:hyperlink w:anchor="_Toc508729713" w:history="1">
            <w:r w:rsidRPr="005C55E1">
              <w:rPr>
                <w:rStyle w:val="Hipervnculo"/>
                <w:b/>
                <w:noProof/>
              </w:rPr>
              <w:t>Caso de prueba Cámara OV 7670</w:t>
            </w:r>
            <w:r>
              <w:rPr>
                <w:noProof/>
                <w:webHidden/>
              </w:rPr>
              <w:tab/>
            </w:r>
            <w:r>
              <w:rPr>
                <w:noProof/>
                <w:webHidden/>
              </w:rPr>
              <w:fldChar w:fldCharType="begin"/>
            </w:r>
            <w:r>
              <w:rPr>
                <w:noProof/>
                <w:webHidden/>
              </w:rPr>
              <w:instrText xml:space="preserve"> PAGEREF _Toc508729713 \h </w:instrText>
            </w:r>
            <w:r>
              <w:rPr>
                <w:noProof/>
                <w:webHidden/>
              </w:rPr>
            </w:r>
            <w:r>
              <w:rPr>
                <w:noProof/>
                <w:webHidden/>
              </w:rPr>
              <w:fldChar w:fldCharType="separate"/>
            </w:r>
            <w:r>
              <w:rPr>
                <w:noProof/>
                <w:webHidden/>
              </w:rPr>
              <w:t>70</w:t>
            </w:r>
            <w:r>
              <w:rPr>
                <w:noProof/>
                <w:webHidden/>
              </w:rPr>
              <w:fldChar w:fldCharType="end"/>
            </w:r>
          </w:hyperlink>
        </w:p>
        <w:p w14:paraId="1BE87B53" w14:textId="4F2EE888" w:rsidR="00C66DD5" w:rsidRDefault="00C66DD5">
          <w:pPr>
            <w:pStyle w:val="TDC2"/>
            <w:tabs>
              <w:tab w:val="right" w:leader="dot" w:pos="8494"/>
            </w:tabs>
            <w:rPr>
              <w:rFonts w:asciiTheme="minorHAnsi" w:eastAsiaTheme="minorEastAsia" w:hAnsiTheme="minorHAnsi" w:cstheme="minorBidi"/>
              <w:noProof/>
              <w:color w:val="auto"/>
            </w:rPr>
          </w:pPr>
          <w:hyperlink w:anchor="_Toc508729714" w:history="1">
            <w:r w:rsidRPr="005C55E1">
              <w:rPr>
                <w:rStyle w:val="Hipervnculo"/>
                <w:b/>
                <w:i/>
                <w:noProof/>
                <w:lang w:val="en-US"/>
              </w:rPr>
              <w:t>Código OV7670</w:t>
            </w:r>
            <w:r>
              <w:rPr>
                <w:noProof/>
                <w:webHidden/>
              </w:rPr>
              <w:tab/>
            </w:r>
            <w:r>
              <w:rPr>
                <w:noProof/>
                <w:webHidden/>
              </w:rPr>
              <w:fldChar w:fldCharType="begin"/>
            </w:r>
            <w:r>
              <w:rPr>
                <w:noProof/>
                <w:webHidden/>
              </w:rPr>
              <w:instrText xml:space="preserve"> PAGEREF _Toc508729714 \h </w:instrText>
            </w:r>
            <w:r>
              <w:rPr>
                <w:noProof/>
                <w:webHidden/>
              </w:rPr>
            </w:r>
            <w:r>
              <w:rPr>
                <w:noProof/>
                <w:webHidden/>
              </w:rPr>
              <w:fldChar w:fldCharType="separate"/>
            </w:r>
            <w:r>
              <w:rPr>
                <w:noProof/>
                <w:webHidden/>
              </w:rPr>
              <w:t>72</w:t>
            </w:r>
            <w:r>
              <w:rPr>
                <w:noProof/>
                <w:webHidden/>
              </w:rPr>
              <w:fldChar w:fldCharType="end"/>
            </w:r>
          </w:hyperlink>
        </w:p>
        <w:p w14:paraId="40CFEFA0" w14:textId="72E8AA3A" w:rsidR="00C66DD5" w:rsidRDefault="00C66DD5">
          <w:pPr>
            <w:pStyle w:val="TDC2"/>
            <w:tabs>
              <w:tab w:val="right" w:leader="dot" w:pos="8494"/>
            </w:tabs>
            <w:rPr>
              <w:rFonts w:asciiTheme="minorHAnsi" w:eastAsiaTheme="minorEastAsia" w:hAnsiTheme="minorHAnsi" w:cstheme="minorBidi"/>
              <w:noProof/>
              <w:color w:val="auto"/>
            </w:rPr>
          </w:pPr>
          <w:hyperlink w:anchor="_Toc508729715" w:history="1">
            <w:r w:rsidRPr="005C55E1">
              <w:rPr>
                <w:rStyle w:val="Hipervnculo"/>
                <w:b/>
                <w:noProof/>
              </w:rPr>
              <w:t>Caso de prueba Módulo Bluetooth HC05-01</w:t>
            </w:r>
            <w:r>
              <w:rPr>
                <w:noProof/>
                <w:webHidden/>
              </w:rPr>
              <w:tab/>
            </w:r>
            <w:r>
              <w:rPr>
                <w:noProof/>
                <w:webHidden/>
              </w:rPr>
              <w:fldChar w:fldCharType="begin"/>
            </w:r>
            <w:r>
              <w:rPr>
                <w:noProof/>
                <w:webHidden/>
              </w:rPr>
              <w:instrText xml:space="preserve"> PAGEREF _Toc508729715 \h </w:instrText>
            </w:r>
            <w:r>
              <w:rPr>
                <w:noProof/>
                <w:webHidden/>
              </w:rPr>
            </w:r>
            <w:r>
              <w:rPr>
                <w:noProof/>
                <w:webHidden/>
              </w:rPr>
              <w:fldChar w:fldCharType="separate"/>
            </w:r>
            <w:r>
              <w:rPr>
                <w:noProof/>
                <w:webHidden/>
              </w:rPr>
              <w:t>87</w:t>
            </w:r>
            <w:r>
              <w:rPr>
                <w:noProof/>
                <w:webHidden/>
              </w:rPr>
              <w:fldChar w:fldCharType="end"/>
            </w:r>
          </w:hyperlink>
        </w:p>
        <w:p w14:paraId="0428AA1D" w14:textId="620DB7EF" w:rsidR="00C66DD5" w:rsidRDefault="00C66DD5">
          <w:pPr>
            <w:pStyle w:val="TDC2"/>
            <w:tabs>
              <w:tab w:val="right" w:leader="dot" w:pos="8494"/>
            </w:tabs>
            <w:rPr>
              <w:rFonts w:asciiTheme="minorHAnsi" w:eastAsiaTheme="minorEastAsia" w:hAnsiTheme="minorHAnsi" w:cstheme="minorBidi"/>
              <w:noProof/>
              <w:color w:val="auto"/>
            </w:rPr>
          </w:pPr>
          <w:hyperlink w:anchor="_Toc508729716" w:history="1">
            <w:r w:rsidRPr="005C55E1">
              <w:rPr>
                <w:rStyle w:val="Hipervnculo"/>
                <w:b/>
                <w:i/>
                <w:noProof/>
              </w:rPr>
              <w:t>Comunicación Bluetooth.ino</w:t>
            </w:r>
            <w:r>
              <w:rPr>
                <w:noProof/>
                <w:webHidden/>
              </w:rPr>
              <w:tab/>
            </w:r>
            <w:r>
              <w:rPr>
                <w:noProof/>
                <w:webHidden/>
              </w:rPr>
              <w:fldChar w:fldCharType="begin"/>
            </w:r>
            <w:r>
              <w:rPr>
                <w:noProof/>
                <w:webHidden/>
              </w:rPr>
              <w:instrText xml:space="preserve"> PAGEREF _Toc508729716 \h </w:instrText>
            </w:r>
            <w:r>
              <w:rPr>
                <w:noProof/>
                <w:webHidden/>
              </w:rPr>
            </w:r>
            <w:r>
              <w:rPr>
                <w:noProof/>
                <w:webHidden/>
              </w:rPr>
              <w:fldChar w:fldCharType="separate"/>
            </w:r>
            <w:r>
              <w:rPr>
                <w:noProof/>
                <w:webHidden/>
              </w:rPr>
              <w:t>89</w:t>
            </w:r>
            <w:r>
              <w:rPr>
                <w:noProof/>
                <w:webHidden/>
              </w:rPr>
              <w:fldChar w:fldCharType="end"/>
            </w:r>
          </w:hyperlink>
        </w:p>
        <w:p w14:paraId="2712DDF9" w14:textId="28E11800" w:rsidR="00C66DD5" w:rsidRDefault="00C66DD5">
          <w:pPr>
            <w:pStyle w:val="TDC1"/>
            <w:tabs>
              <w:tab w:val="right" w:leader="dot" w:pos="8494"/>
            </w:tabs>
            <w:rPr>
              <w:rFonts w:asciiTheme="minorHAnsi" w:eastAsiaTheme="minorEastAsia" w:hAnsiTheme="minorHAnsi" w:cstheme="minorBidi"/>
              <w:noProof/>
              <w:color w:val="auto"/>
            </w:rPr>
          </w:pPr>
          <w:hyperlink w:anchor="_Toc508729717" w:history="1">
            <w:r w:rsidRPr="005C55E1">
              <w:rPr>
                <w:rStyle w:val="Hipervnculo"/>
                <w:noProof/>
              </w:rPr>
              <w:t>Glosario</w:t>
            </w:r>
            <w:r>
              <w:rPr>
                <w:noProof/>
                <w:webHidden/>
              </w:rPr>
              <w:tab/>
            </w:r>
            <w:r>
              <w:rPr>
                <w:noProof/>
                <w:webHidden/>
              </w:rPr>
              <w:fldChar w:fldCharType="begin"/>
            </w:r>
            <w:r>
              <w:rPr>
                <w:noProof/>
                <w:webHidden/>
              </w:rPr>
              <w:instrText xml:space="preserve"> PAGEREF _Toc508729717 \h </w:instrText>
            </w:r>
            <w:r>
              <w:rPr>
                <w:noProof/>
                <w:webHidden/>
              </w:rPr>
            </w:r>
            <w:r>
              <w:rPr>
                <w:noProof/>
                <w:webHidden/>
              </w:rPr>
              <w:fldChar w:fldCharType="separate"/>
            </w:r>
            <w:r>
              <w:rPr>
                <w:noProof/>
                <w:webHidden/>
              </w:rPr>
              <w:t>90</w:t>
            </w:r>
            <w:r>
              <w:rPr>
                <w:noProof/>
                <w:webHidden/>
              </w:rPr>
              <w:fldChar w:fldCharType="end"/>
            </w:r>
          </w:hyperlink>
        </w:p>
        <w:p w14:paraId="19DA5F38" w14:textId="2A47D597" w:rsidR="00C66DD5" w:rsidRDefault="00C66DD5">
          <w:pPr>
            <w:pStyle w:val="TDC2"/>
            <w:tabs>
              <w:tab w:val="right" w:leader="dot" w:pos="8494"/>
            </w:tabs>
            <w:rPr>
              <w:rFonts w:asciiTheme="minorHAnsi" w:eastAsiaTheme="minorEastAsia" w:hAnsiTheme="minorHAnsi" w:cstheme="minorBidi"/>
              <w:noProof/>
              <w:color w:val="auto"/>
            </w:rPr>
          </w:pPr>
          <w:hyperlink w:anchor="_Toc508729718" w:history="1">
            <w:r w:rsidRPr="005C55E1">
              <w:rPr>
                <w:rStyle w:val="Hipervnculo"/>
                <w:b/>
                <w:i/>
                <w:noProof/>
              </w:rPr>
              <w:t>Ampere</w:t>
            </w:r>
            <w:r>
              <w:rPr>
                <w:noProof/>
                <w:webHidden/>
              </w:rPr>
              <w:tab/>
            </w:r>
            <w:r>
              <w:rPr>
                <w:noProof/>
                <w:webHidden/>
              </w:rPr>
              <w:fldChar w:fldCharType="begin"/>
            </w:r>
            <w:r>
              <w:rPr>
                <w:noProof/>
                <w:webHidden/>
              </w:rPr>
              <w:instrText xml:space="preserve"> PAGEREF _Toc508729718 \h </w:instrText>
            </w:r>
            <w:r>
              <w:rPr>
                <w:noProof/>
                <w:webHidden/>
              </w:rPr>
            </w:r>
            <w:r>
              <w:rPr>
                <w:noProof/>
                <w:webHidden/>
              </w:rPr>
              <w:fldChar w:fldCharType="separate"/>
            </w:r>
            <w:r>
              <w:rPr>
                <w:noProof/>
                <w:webHidden/>
              </w:rPr>
              <w:t>90</w:t>
            </w:r>
            <w:r>
              <w:rPr>
                <w:noProof/>
                <w:webHidden/>
              </w:rPr>
              <w:fldChar w:fldCharType="end"/>
            </w:r>
          </w:hyperlink>
        </w:p>
        <w:p w14:paraId="69839EF0" w14:textId="26D4998B" w:rsidR="00C66DD5" w:rsidRDefault="00C66DD5">
          <w:pPr>
            <w:pStyle w:val="TDC2"/>
            <w:tabs>
              <w:tab w:val="right" w:leader="dot" w:pos="8494"/>
            </w:tabs>
            <w:rPr>
              <w:rFonts w:asciiTheme="minorHAnsi" w:eastAsiaTheme="minorEastAsia" w:hAnsiTheme="minorHAnsi" w:cstheme="minorBidi"/>
              <w:noProof/>
              <w:color w:val="auto"/>
            </w:rPr>
          </w:pPr>
          <w:hyperlink w:anchor="_Toc508729719" w:history="1">
            <w:r w:rsidRPr="005C55E1">
              <w:rPr>
                <w:rStyle w:val="Hipervnculo"/>
                <w:b/>
                <w:i/>
                <w:noProof/>
              </w:rPr>
              <w:t>AP (Access Point)</w:t>
            </w:r>
            <w:r>
              <w:rPr>
                <w:noProof/>
                <w:webHidden/>
              </w:rPr>
              <w:tab/>
            </w:r>
            <w:r>
              <w:rPr>
                <w:noProof/>
                <w:webHidden/>
              </w:rPr>
              <w:fldChar w:fldCharType="begin"/>
            </w:r>
            <w:r>
              <w:rPr>
                <w:noProof/>
                <w:webHidden/>
              </w:rPr>
              <w:instrText xml:space="preserve"> PAGEREF _Toc508729719 \h </w:instrText>
            </w:r>
            <w:r>
              <w:rPr>
                <w:noProof/>
                <w:webHidden/>
              </w:rPr>
            </w:r>
            <w:r>
              <w:rPr>
                <w:noProof/>
                <w:webHidden/>
              </w:rPr>
              <w:fldChar w:fldCharType="separate"/>
            </w:r>
            <w:r>
              <w:rPr>
                <w:noProof/>
                <w:webHidden/>
              </w:rPr>
              <w:t>90</w:t>
            </w:r>
            <w:r>
              <w:rPr>
                <w:noProof/>
                <w:webHidden/>
              </w:rPr>
              <w:fldChar w:fldCharType="end"/>
            </w:r>
          </w:hyperlink>
        </w:p>
        <w:p w14:paraId="797554D8" w14:textId="2A18BBCA" w:rsidR="00C66DD5" w:rsidRDefault="00C66DD5">
          <w:pPr>
            <w:pStyle w:val="TDC2"/>
            <w:tabs>
              <w:tab w:val="right" w:leader="dot" w:pos="8494"/>
            </w:tabs>
            <w:rPr>
              <w:rFonts w:asciiTheme="minorHAnsi" w:eastAsiaTheme="minorEastAsia" w:hAnsiTheme="minorHAnsi" w:cstheme="minorBidi"/>
              <w:noProof/>
              <w:color w:val="auto"/>
            </w:rPr>
          </w:pPr>
          <w:hyperlink w:anchor="_Toc508729720" w:history="1">
            <w:r w:rsidRPr="005C55E1">
              <w:rPr>
                <w:rStyle w:val="Hipervnculo"/>
                <w:b/>
                <w:i/>
                <w:noProof/>
              </w:rPr>
              <w:t>API (Application Programming Interface)</w:t>
            </w:r>
            <w:r>
              <w:rPr>
                <w:noProof/>
                <w:webHidden/>
              </w:rPr>
              <w:tab/>
            </w:r>
            <w:r>
              <w:rPr>
                <w:noProof/>
                <w:webHidden/>
              </w:rPr>
              <w:fldChar w:fldCharType="begin"/>
            </w:r>
            <w:r>
              <w:rPr>
                <w:noProof/>
                <w:webHidden/>
              </w:rPr>
              <w:instrText xml:space="preserve"> PAGEREF _Toc508729720 \h </w:instrText>
            </w:r>
            <w:r>
              <w:rPr>
                <w:noProof/>
                <w:webHidden/>
              </w:rPr>
            </w:r>
            <w:r>
              <w:rPr>
                <w:noProof/>
                <w:webHidden/>
              </w:rPr>
              <w:fldChar w:fldCharType="separate"/>
            </w:r>
            <w:r>
              <w:rPr>
                <w:noProof/>
                <w:webHidden/>
              </w:rPr>
              <w:t>90</w:t>
            </w:r>
            <w:r>
              <w:rPr>
                <w:noProof/>
                <w:webHidden/>
              </w:rPr>
              <w:fldChar w:fldCharType="end"/>
            </w:r>
          </w:hyperlink>
        </w:p>
        <w:p w14:paraId="2544E5BF" w14:textId="6BB2F967" w:rsidR="00C66DD5" w:rsidRDefault="00C66DD5">
          <w:pPr>
            <w:pStyle w:val="TDC2"/>
            <w:tabs>
              <w:tab w:val="right" w:leader="dot" w:pos="8494"/>
            </w:tabs>
            <w:rPr>
              <w:rFonts w:asciiTheme="minorHAnsi" w:eastAsiaTheme="minorEastAsia" w:hAnsiTheme="minorHAnsi" w:cstheme="minorBidi"/>
              <w:noProof/>
              <w:color w:val="auto"/>
            </w:rPr>
          </w:pPr>
          <w:hyperlink w:anchor="_Toc508729721" w:history="1">
            <w:r w:rsidRPr="005C55E1">
              <w:rPr>
                <w:rStyle w:val="Hipervnculo"/>
                <w:b/>
                <w:i/>
                <w:noProof/>
              </w:rPr>
              <w:t>Back-End</w:t>
            </w:r>
            <w:r>
              <w:rPr>
                <w:noProof/>
                <w:webHidden/>
              </w:rPr>
              <w:tab/>
            </w:r>
            <w:r>
              <w:rPr>
                <w:noProof/>
                <w:webHidden/>
              </w:rPr>
              <w:fldChar w:fldCharType="begin"/>
            </w:r>
            <w:r>
              <w:rPr>
                <w:noProof/>
                <w:webHidden/>
              </w:rPr>
              <w:instrText xml:space="preserve"> PAGEREF _Toc508729721 \h </w:instrText>
            </w:r>
            <w:r>
              <w:rPr>
                <w:noProof/>
                <w:webHidden/>
              </w:rPr>
            </w:r>
            <w:r>
              <w:rPr>
                <w:noProof/>
                <w:webHidden/>
              </w:rPr>
              <w:fldChar w:fldCharType="separate"/>
            </w:r>
            <w:r>
              <w:rPr>
                <w:noProof/>
                <w:webHidden/>
              </w:rPr>
              <w:t>90</w:t>
            </w:r>
            <w:r>
              <w:rPr>
                <w:noProof/>
                <w:webHidden/>
              </w:rPr>
              <w:fldChar w:fldCharType="end"/>
            </w:r>
          </w:hyperlink>
        </w:p>
        <w:p w14:paraId="5F2E8CDA" w14:textId="051410AD" w:rsidR="00C66DD5" w:rsidRDefault="00C66DD5">
          <w:pPr>
            <w:pStyle w:val="TDC2"/>
            <w:tabs>
              <w:tab w:val="right" w:leader="dot" w:pos="8494"/>
            </w:tabs>
            <w:rPr>
              <w:rFonts w:asciiTheme="minorHAnsi" w:eastAsiaTheme="minorEastAsia" w:hAnsiTheme="minorHAnsi" w:cstheme="minorBidi"/>
              <w:noProof/>
              <w:color w:val="auto"/>
            </w:rPr>
          </w:pPr>
          <w:hyperlink w:anchor="_Toc508729722" w:history="1">
            <w:r w:rsidRPr="005C55E1">
              <w:rPr>
                <w:rStyle w:val="Hipervnculo"/>
                <w:b/>
                <w:i/>
                <w:noProof/>
              </w:rPr>
              <w:t>Open Source</w:t>
            </w:r>
            <w:r>
              <w:rPr>
                <w:noProof/>
                <w:webHidden/>
              </w:rPr>
              <w:tab/>
            </w:r>
            <w:r>
              <w:rPr>
                <w:noProof/>
                <w:webHidden/>
              </w:rPr>
              <w:fldChar w:fldCharType="begin"/>
            </w:r>
            <w:r>
              <w:rPr>
                <w:noProof/>
                <w:webHidden/>
              </w:rPr>
              <w:instrText xml:space="preserve"> PAGEREF _Toc508729722 \h </w:instrText>
            </w:r>
            <w:r>
              <w:rPr>
                <w:noProof/>
                <w:webHidden/>
              </w:rPr>
            </w:r>
            <w:r>
              <w:rPr>
                <w:noProof/>
                <w:webHidden/>
              </w:rPr>
              <w:fldChar w:fldCharType="separate"/>
            </w:r>
            <w:r>
              <w:rPr>
                <w:noProof/>
                <w:webHidden/>
              </w:rPr>
              <w:t>90</w:t>
            </w:r>
            <w:r>
              <w:rPr>
                <w:noProof/>
                <w:webHidden/>
              </w:rPr>
              <w:fldChar w:fldCharType="end"/>
            </w:r>
          </w:hyperlink>
        </w:p>
        <w:p w14:paraId="17DE7771" w14:textId="14292663" w:rsidR="00C66DD5" w:rsidRDefault="00C66DD5">
          <w:pPr>
            <w:pStyle w:val="TDC2"/>
            <w:tabs>
              <w:tab w:val="right" w:leader="dot" w:pos="8494"/>
            </w:tabs>
            <w:rPr>
              <w:rFonts w:asciiTheme="minorHAnsi" w:eastAsiaTheme="minorEastAsia" w:hAnsiTheme="minorHAnsi" w:cstheme="minorBidi"/>
              <w:noProof/>
              <w:color w:val="auto"/>
            </w:rPr>
          </w:pPr>
          <w:hyperlink w:anchor="_Toc508729723" w:history="1">
            <w:r w:rsidRPr="005C55E1">
              <w:rPr>
                <w:rStyle w:val="Hipervnculo"/>
                <w:b/>
                <w:i/>
                <w:noProof/>
              </w:rPr>
              <w:t>Daemon</w:t>
            </w:r>
            <w:r>
              <w:rPr>
                <w:noProof/>
                <w:webHidden/>
              </w:rPr>
              <w:tab/>
            </w:r>
            <w:r>
              <w:rPr>
                <w:noProof/>
                <w:webHidden/>
              </w:rPr>
              <w:fldChar w:fldCharType="begin"/>
            </w:r>
            <w:r>
              <w:rPr>
                <w:noProof/>
                <w:webHidden/>
              </w:rPr>
              <w:instrText xml:space="preserve"> PAGEREF _Toc508729723 \h </w:instrText>
            </w:r>
            <w:r>
              <w:rPr>
                <w:noProof/>
                <w:webHidden/>
              </w:rPr>
            </w:r>
            <w:r>
              <w:rPr>
                <w:noProof/>
                <w:webHidden/>
              </w:rPr>
              <w:fldChar w:fldCharType="separate"/>
            </w:r>
            <w:r>
              <w:rPr>
                <w:noProof/>
                <w:webHidden/>
              </w:rPr>
              <w:t>90</w:t>
            </w:r>
            <w:r>
              <w:rPr>
                <w:noProof/>
                <w:webHidden/>
              </w:rPr>
              <w:fldChar w:fldCharType="end"/>
            </w:r>
          </w:hyperlink>
        </w:p>
        <w:p w14:paraId="4C98E146" w14:textId="2702B409" w:rsidR="00C66DD5" w:rsidRDefault="00C66DD5">
          <w:pPr>
            <w:pStyle w:val="TDC2"/>
            <w:tabs>
              <w:tab w:val="right" w:leader="dot" w:pos="8494"/>
            </w:tabs>
            <w:rPr>
              <w:rFonts w:asciiTheme="minorHAnsi" w:eastAsiaTheme="minorEastAsia" w:hAnsiTheme="minorHAnsi" w:cstheme="minorBidi"/>
              <w:noProof/>
              <w:color w:val="auto"/>
            </w:rPr>
          </w:pPr>
          <w:hyperlink w:anchor="_Toc508729724" w:history="1">
            <w:r w:rsidRPr="005C55E1">
              <w:rPr>
                <w:rStyle w:val="Hipervnculo"/>
                <w:b/>
                <w:i/>
                <w:noProof/>
              </w:rPr>
              <w:t>Datos raw</w:t>
            </w:r>
            <w:r>
              <w:rPr>
                <w:noProof/>
                <w:webHidden/>
              </w:rPr>
              <w:tab/>
            </w:r>
            <w:r>
              <w:rPr>
                <w:noProof/>
                <w:webHidden/>
              </w:rPr>
              <w:fldChar w:fldCharType="begin"/>
            </w:r>
            <w:r>
              <w:rPr>
                <w:noProof/>
                <w:webHidden/>
              </w:rPr>
              <w:instrText xml:space="preserve"> PAGEREF _Toc508729724 \h </w:instrText>
            </w:r>
            <w:r>
              <w:rPr>
                <w:noProof/>
                <w:webHidden/>
              </w:rPr>
            </w:r>
            <w:r>
              <w:rPr>
                <w:noProof/>
                <w:webHidden/>
              </w:rPr>
              <w:fldChar w:fldCharType="separate"/>
            </w:r>
            <w:r>
              <w:rPr>
                <w:noProof/>
                <w:webHidden/>
              </w:rPr>
              <w:t>90</w:t>
            </w:r>
            <w:r>
              <w:rPr>
                <w:noProof/>
                <w:webHidden/>
              </w:rPr>
              <w:fldChar w:fldCharType="end"/>
            </w:r>
          </w:hyperlink>
        </w:p>
        <w:p w14:paraId="20070F40" w14:textId="5C599F0C" w:rsidR="00C66DD5" w:rsidRDefault="00C66DD5">
          <w:pPr>
            <w:pStyle w:val="TDC2"/>
            <w:tabs>
              <w:tab w:val="right" w:leader="dot" w:pos="8494"/>
            </w:tabs>
            <w:rPr>
              <w:rFonts w:asciiTheme="minorHAnsi" w:eastAsiaTheme="minorEastAsia" w:hAnsiTheme="minorHAnsi" w:cstheme="minorBidi"/>
              <w:noProof/>
              <w:color w:val="auto"/>
            </w:rPr>
          </w:pPr>
          <w:hyperlink w:anchor="_Toc508729725" w:history="1">
            <w:r w:rsidRPr="005C55E1">
              <w:rPr>
                <w:rStyle w:val="Hipervnculo"/>
                <w:b/>
                <w:i/>
                <w:noProof/>
                <w:lang w:val="en-US"/>
              </w:rPr>
              <w:t>DHCP (Dynamic Host Configuration Protocol)</w:t>
            </w:r>
            <w:r>
              <w:rPr>
                <w:noProof/>
                <w:webHidden/>
              </w:rPr>
              <w:tab/>
            </w:r>
            <w:r>
              <w:rPr>
                <w:noProof/>
                <w:webHidden/>
              </w:rPr>
              <w:fldChar w:fldCharType="begin"/>
            </w:r>
            <w:r>
              <w:rPr>
                <w:noProof/>
                <w:webHidden/>
              </w:rPr>
              <w:instrText xml:space="preserve"> PAGEREF _Toc508729725 \h </w:instrText>
            </w:r>
            <w:r>
              <w:rPr>
                <w:noProof/>
                <w:webHidden/>
              </w:rPr>
            </w:r>
            <w:r>
              <w:rPr>
                <w:noProof/>
                <w:webHidden/>
              </w:rPr>
              <w:fldChar w:fldCharType="separate"/>
            </w:r>
            <w:r>
              <w:rPr>
                <w:noProof/>
                <w:webHidden/>
              </w:rPr>
              <w:t>90</w:t>
            </w:r>
            <w:r>
              <w:rPr>
                <w:noProof/>
                <w:webHidden/>
              </w:rPr>
              <w:fldChar w:fldCharType="end"/>
            </w:r>
          </w:hyperlink>
        </w:p>
        <w:p w14:paraId="49E0D567" w14:textId="7B34E44A" w:rsidR="00C66DD5" w:rsidRDefault="00C66DD5">
          <w:pPr>
            <w:pStyle w:val="TDC2"/>
            <w:tabs>
              <w:tab w:val="right" w:leader="dot" w:pos="8494"/>
            </w:tabs>
            <w:rPr>
              <w:rFonts w:asciiTheme="minorHAnsi" w:eastAsiaTheme="minorEastAsia" w:hAnsiTheme="minorHAnsi" w:cstheme="minorBidi"/>
              <w:noProof/>
              <w:color w:val="auto"/>
            </w:rPr>
          </w:pPr>
          <w:hyperlink w:anchor="_Toc508729726" w:history="1">
            <w:r w:rsidRPr="005C55E1">
              <w:rPr>
                <w:rStyle w:val="Hipervnculo"/>
                <w:b/>
                <w:i/>
                <w:noProof/>
              </w:rPr>
              <w:t>DOM (Document object Model)</w:t>
            </w:r>
            <w:r>
              <w:rPr>
                <w:noProof/>
                <w:webHidden/>
              </w:rPr>
              <w:tab/>
            </w:r>
            <w:r>
              <w:rPr>
                <w:noProof/>
                <w:webHidden/>
              </w:rPr>
              <w:fldChar w:fldCharType="begin"/>
            </w:r>
            <w:r>
              <w:rPr>
                <w:noProof/>
                <w:webHidden/>
              </w:rPr>
              <w:instrText xml:space="preserve"> PAGEREF _Toc508729726 \h </w:instrText>
            </w:r>
            <w:r>
              <w:rPr>
                <w:noProof/>
                <w:webHidden/>
              </w:rPr>
            </w:r>
            <w:r>
              <w:rPr>
                <w:noProof/>
                <w:webHidden/>
              </w:rPr>
              <w:fldChar w:fldCharType="separate"/>
            </w:r>
            <w:r>
              <w:rPr>
                <w:noProof/>
                <w:webHidden/>
              </w:rPr>
              <w:t>91</w:t>
            </w:r>
            <w:r>
              <w:rPr>
                <w:noProof/>
                <w:webHidden/>
              </w:rPr>
              <w:fldChar w:fldCharType="end"/>
            </w:r>
          </w:hyperlink>
        </w:p>
        <w:p w14:paraId="5167B160" w14:textId="3C0BE7B9" w:rsidR="00C66DD5" w:rsidRDefault="00C66DD5">
          <w:pPr>
            <w:pStyle w:val="TDC2"/>
            <w:tabs>
              <w:tab w:val="right" w:leader="dot" w:pos="8494"/>
            </w:tabs>
            <w:rPr>
              <w:rFonts w:asciiTheme="minorHAnsi" w:eastAsiaTheme="minorEastAsia" w:hAnsiTheme="minorHAnsi" w:cstheme="minorBidi"/>
              <w:noProof/>
              <w:color w:val="auto"/>
            </w:rPr>
          </w:pPr>
          <w:hyperlink w:anchor="_Toc508729727" w:history="1">
            <w:r w:rsidRPr="005C55E1">
              <w:rPr>
                <w:rStyle w:val="Hipervnculo"/>
                <w:b/>
                <w:i/>
                <w:noProof/>
              </w:rPr>
              <w:t>Framework</w:t>
            </w:r>
            <w:r>
              <w:rPr>
                <w:noProof/>
                <w:webHidden/>
              </w:rPr>
              <w:tab/>
            </w:r>
            <w:r>
              <w:rPr>
                <w:noProof/>
                <w:webHidden/>
              </w:rPr>
              <w:fldChar w:fldCharType="begin"/>
            </w:r>
            <w:r>
              <w:rPr>
                <w:noProof/>
                <w:webHidden/>
              </w:rPr>
              <w:instrText xml:space="preserve"> PAGEREF _Toc508729727 \h </w:instrText>
            </w:r>
            <w:r>
              <w:rPr>
                <w:noProof/>
                <w:webHidden/>
              </w:rPr>
            </w:r>
            <w:r>
              <w:rPr>
                <w:noProof/>
                <w:webHidden/>
              </w:rPr>
              <w:fldChar w:fldCharType="separate"/>
            </w:r>
            <w:r>
              <w:rPr>
                <w:noProof/>
                <w:webHidden/>
              </w:rPr>
              <w:t>91</w:t>
            </w:r>
            <w:r>
              <w:rPr>
                <w:noProof/>
                <w:webHidden/>
              </w:rPr>
              <w:fldChar w:fldCharType="end"/>
            </w:r>
          </w:hyperlink>
        </w:p>
        <w:p w14:paraId="120C8B5E" w14:textId="23581DB4" w:rsidR="00C66DD5" w:rsidRDefault="00C66DD5">
          <w:pPr>
            <w:pStyle w:val="TDC2"/>
            <w:tabs>
              <w:tab w:val="right" w:leader="dot" w:pos="8494"/>
            </w:tabs>
            <w:rPr>
              <w:rFonts w:asciiTheme="minorHAnsi" w:eastAsiaTheme="minorEastAsia" w:hAnsiTheme="minorHAnsi" w:cstheme="minorBidi"/>
              <w:noProof/>
              <w:color w:val="auto"/>
            </w:rPr>
          </w:pPr>
          <w:hyperlink w:anchor="_Toc508729728" w:history="1">
            <w:r w:rsidRPr="005C55E1">
              <w:rPr>
                <w:rStyle w:val="Hipervnculo"/>
                <w:b/>
                <w:i/>
                <w:noProof/>
              </w:rPr>
              <w:t>Front-End</w:t>
            </w:r>
            <w:r>
              <w:rPr>
                <w:noProof/>
                <w:webHidden/>
              </w:rPr>
              <w:tab/>
            </w:r>
            <w:r>
              <w:rPr>
                <w:noProof/>
                <w:webHidden/>
              </w:rPr>
              <w:fldChar w:fldCharType="begin"/>
            </w:r>
            <w:r>
              <w:rPr>
                <w:noProof/>
                <w:webHidden/>
              </w:rPr>
              <w:instrText xml:space="preserve"> PAGEREF _Toc508729728 \h </w:instrText>
            </w:r>
            <w:r>
              <w:rPr>
                <w:noProof/>
                <w:webHidden/>
              </w:rPr>
            </w:r>
            <w:r>
              <w:rPr>
                <w:noProof/>
                <w:webHidden/>
              </w:rPr>
              <w:fldChar w:fldCharType="separate"/>
            </w:r>
            <w:r>
              <w:rPr>
                <w:noProof/>
                <w:webHidden/>
              </w:rPr>
              <w:t>91</w:t>
            </w:r>
            <w:r>
              <w:rPr>
                <w:noProof/>
                <w:webHidden/>
              </w:rPr>
              <w:fldChar w:fldCharType="end"/>
            </w:r>
          </w:hyperlink>
        </w:p>
        <w:p w14:paraId="064B4050" w14:textId="1C112985" w:rsidR="00C66DD5" w:rsidRDefault="00C66DD5">
          <w:pPr>
            <w:pStyle w:val="TDC2"/>
            <w:tabs>
              <w:tab w:val="right" w:leader="dot" w:pos="8494"/>
            </w:tabs>
            <w:rPr>
              <w:rFonts w:asciiTheme="minorHAnsi" w:eastAsiaTheme="minorEastAsia" w:hAnsiTheme="minorHAnsi" w:cstheme="minorBidi"/>
              <w:noProof/>
              <w:color w:val="auto"/>
            </w:rPr>
          </w:pPr>
          <w:hyperlink w:anchor="_Toc508729729" w:history="1">
            <w:r w:rsidRPr="005C55E1">
              <w:rPr>
                <w:rStyle w:val="Hipervnculo"/>
                <w:b/>
                <w:i/>
                <w:noProof/>
              </w:rPr>
              <w:t>Host</w:t>
            </w:r>
            <w:r>
              <w:rPr>
                <w:noProof/>
                <w:webHidden/>
              </w:rPr>
              <w:tab/>
            </w:r>
            <w:r>
              <w:rPr>
                <w:noProof/>
                <w:webHidden/>
              </w:rPr>
              <w:fldChar w:fldCharType="begin"/>
            </w:r>
            <w:r>
              <w:rPr>
                <w:noProof/>
                <w:webHidden/>
              </w:rPr>
              <w:instrText xml:space="preserve"> PAGEREF _Toc508729729 \h </w:instrText>
            </w:r>
            <w:r>
              <w:rPr>
                <w:noProof/>
                <w:webHidden/>
              </w:rPr>
            </w:r>
            <w:r>
              <w:rPr>
                <w:noProof/>
                <w:webHidden/>
              </w:rPr>
              <w:fldChar w:fldCharType="separate"/>
            </w:r>
            <w:r>
              <w:rPr>
                <w:noProof/>
                <w:webHidden/>
              </w:rPr>
              <w:t>91</w:t>
            </w:r>
            <w:r>
              <w:rPr>
                <w:noProof/>
                <w:webHidden/>
              </w:rPr>
              <w:fldChar w:fldCharType="end"/>
            </w:r>
          </w:hyperlink>
        </w:p>
        <w:p w14:paraId="0FEEE228" w14:textId="1AF82157" w:rsidR="00C66DD5" w:rsidRDefault="00C66DD5">
          <w:pPr>
            <w:pStyle w:val="TDC2"/>
            <w:tabs>
              <w:tab w:val="right" w:leader="dot" w:pos="8494"/>
            </w:tabs>
            <w:rPr>
              <w:rFonts w:asciiTheme="minorHAnsi" w:eastAsiaTheme="minorEastAsia" w:hAnsiTheme="minorHAnsi" w:cstheme="minorBidi"/>
              <w:noProof/>
              <w:color w:val="auto"/>
            </w:rPr>
          </w:pPr>
          <w:hyperlink w:anchor="_Toc508729730" w:history="1">
            <w:r w:rsidRPr="005C55E1">
              <w:rPr>
                <w:rStyle w:val="Hipervnculo"/>
                <w:b/>
                <w:i/>
                <w:noProof/>
              </w:rPr>
              <w:t>IDE (Integrated Development Environment)</w:t>
            </w:r>
            <w:r>
              <w:rPr>
                <w:noProof/>
                <w:webHidden/>
              </w:rPr>
              <w:tab/>
            </w:r>
            <w:r>
              <w:rPr>
                <w:noProof/>
                <w:webHidden/>
              </w:rPr>
              <w:fldChar w:fldCharType="begin"/>
            </w:r>
            <w:r>
              <w:rPr>
                <w:noProof/>
                <w:webHidden/>
              </w:rPr>
              <w:instrText xml:space="preserve"> PAGEREF _Toc508729730 \h </w:instrText>
            </w:r>
            <w:r>
              <w:rPr>
                <w:noProof/>
                <w:webHidden/>
              </w:rPr>
            </w:r>
            <w:r>
              <w:rPr>
                <w:noProof/>
                <w:webHidden/>
              </w:rPr>
              <w:fldChar w:fldCharType="separate"/>
            </w:r>
            <w:r>
              <w:rPr>
                <w:noProof/>
                <w:webHidden/>
              </w:rPr>
              <w:t>91</w:t>
            </w:r>
            <w:r>
              <w:rPr>
                <w:noProof/>
                <w:webHidden/>
              </w:rPr>
              <w:fldChar w:fldCharType="end"/>
            </w:r>
          </w:hyperlink>
        </w:p>
        <w:p w14:paraId="5A66C8A2" w14:textId="11E52F36" w:rsidR="00C66DD5" w:rsidRDefault="00C66DD5">
          <w:pPr>
            <w:pStyle w:val="TDC2"/>
            <w:tabs>
              <w:tab w:val="right" w:leader="dot" w:pos="8494"/>
            </w:tabs>
            <w:rPr>
              <w:rFonts w:asciiTheme="minorHAnsi" w:eastAsiaTheme="minorEastAsia" w:hAnsiTheme="minorHAnsi" w:cstheme="minorBidi"/>
              <w:noProof/>
              <w:color w:val="auto"/>
            </w:rPr>
          </w:pPr>
          <w:hyperlink w:anchor="_Toc508729731" w:history="1">
            <w:r w:rsidRPr="005C55E1">
              <w:rPr>
                <w:rStyle w:val="Hipervnculo"/>
                <w:b/>
                <w:i/>
                <w:iCs/>
                <w:noProof/>
              </w:rPr>
              <w:t>Inteligencia Artificial</w:t>
            </w:r>
            <w:r>
              <w:rPr>
                <w:noProof/>
                <w:webHidden/>
              </w:rPr>
              <w:tab/>
            </w:r>
            <w:r>
              <w:rPr>
                <w:noProof/>
                <w:webHidden/>
              </w:rPr>
              <w:fldChar w:fldCharType="begin"/>
            </w:r>
            <w:r>
              <w:rPr>
                <w:noProof/>
                <w:webHidden/>
              </w:rPr>
              <w:instrText xml:space="preserve"> PAGEREF _Toc508729731 \h </w:instrText>
            </w:r>
            <w:r>
              <w:rPr>
                <w:noProof/>
                <w:webHidden/>
              </w:rPr>
            </w:r>
            <w:r>
              <w:rPr>
                <w:noProof/>
                <w:webHidden/>
              </w:rPr>
              <w:fldChar w:fldCharType="separate"/>
            </w:r>
            <w:r>
              <w:rPr>
                <w:noProof/>
                <w:webHidden/>
              </w:rPr>
              <w:t>91</w:t>
            </w:r>
            <w:r>
              <w:rPr>
                <w:noProof/>
                <w:webHidden/>
              </w:rPr>
              <w:fldChar w:fldCharType="end"/>
            </w:r>
          </w:hyperlink>
        </w:p>
        <w:p w14:paraId="342BE038" w14:textId="65AE8D56" w:rsidR="00C66DD5" w:rsidRDefault="00C66DD5">
          <w:pPr>
            <w:pStyle w:val="TDC2"/>
            <w:tabs>
              <w:tab w:val="right" w:leader="dot" w:pos="8494"/>
            </w:tabs>
            <w:rPr>
              <w:rFonts w:asciiTheme="minorHAnsi" w:eastAsiaTheme="minorEastAsia" w:hAnsiTheme="minorHAnsi" w:cstheme="minorBidi"/>
              <w:noProof/>
              <w:color w:val="auto"/>
            </w:rPr>
          </w:pPr>
          <w:hyperlink w:anchor="_Toc508729732" w:history="1">
            <w:r w:rsidRPr="005C55E1">
              <w:rPr>
                <w:rStyle w:val="Hipervnculo"/>
                <w:b/>
                <w:i/>
                <w:noProof/>
              </w:rPr>
              <w:t>Internet</w:t>
            </w:r>
            <w:r>
              <w:rPr>
                <w:noProof/>
                <w:webHidden/>
              </w:rPr>
              <w:tab/>
            </w:r>
            <w:r>
              <w:rPr>
                <w:noProof/>
                <w:webHidden/>
              </w:rPr>
              <w:fldChar w:fldCharType="begin"/>
            </w:r>
            <w:r>
              <w:rPr>
                <w:noProof/>
                <w:webHidden/>
              </w:rPr>
              <w:instrText xml:space="preserve"> PAGEREF _Toc508729732 \h </w:instrText>
            </w:r>
            <w:r>
              <w:rPr>
                <w:noProof/>
                <w:webHidden/>
              </w:rPr>
            </w:r>
            <w:r>
              <w:rPr>
                <w:noProof/>
                <w:webHidden/>
              </w:rPr>
              <w:fldChar w:fldCharType="separate"/>
            </w:r>
            <w:r>
              <w:rPr>
                <w:noProof/>
                <w:webHidden/>
              </w:rPr>
              <w:t>91</w:t>
            </w:r>
            <w:r>
              <w:rPr>
                <w:noProof/>
                <w:webHidden/>
              </w:rPr>
              <w:fldChar w:fldCharType="end"/>
            </w:r>
          </w:hyperlink>
        </w:p>
        <w:p w14:paraId="1245975E" w14:textId="3DE90C7C" w:rsidR="00C66DD5" w:rsidRDefault="00C66DD5">
          <w:pPr>
            <w:pStyle w:val="TDC2"/>
            <w:tabs>
              <w:tab w:val="right" w:leader="dot" w:pos="8494"/>
            </w:tabs>
            <w:rPr>
              <w:rFonts w:asciiTheme="minorHAnsi" w:eastAsiaTheme="minorEastAsia" w:hAnsiTheme="minorHAnsi" w:cstheme="minorBidi"/>
              <w:noProof/>
              <w:color w:val="auto"/>
            </w:rPr>
          </w:pPr>
          <w:hyperlink w:anchor="_Toc508729733" w:history="1">
            <w:r w:rsidRPr="005C55E1">
              <w:rPr>
                <w:rStyle w:val="Hipervnculo"/>
                <w:b/>
                <w:i/>
                <w:noProof/>
              </w:rPr>
              <w:t>Iot (Internet of Things)</w:t>
            </w:r>
            <w:r>
              <w:rPr>
                <w:noProof/>
                <w:webHidden/>
              </w:rPr>
              <w:tab/>
            </w:r>
            <w:r>
              <w:rPr>
                <w:noProof/>
                <w:webHidden/>
              </w:rPr>
              <w:fldChar w:fldCharType="begin"/>
            </w:r>
            <w:r>
              <w:rPr>
                <w:noProof/>
                <w:webHidden/>
              </w:rPr>
              <w:instrText xml:space="preserve"> PAGEREF _Toc508729733 \h </w:instrText>
            </w:r>
            <w:r>
              <w:rPr>
                <w:noProof/>
                <w:webHidden/>
              </w:rPr>
            </w:r>
            <w:r>
              <w:rPr>
                <w:noProof/>
                <w:webHidden/>
              </w:rPr>
              <w:fldChar w:fldCharType="separate"/>
            </w:r>
            <w:r>
              <w:rPr>
                <w:noProof/>
                <w:webHidden/>
              </w:rPr>
              <w:t>91</w:t>
            </w:r>
            <w:r>
              <w:rPr>
                <w:noProof/>
                <w:webHidden/>
              </w:rPr>
              <w:fldChar w:fldCharType="end"/>
            </w:r>
          </w:hyperlink>
        </w:p>
        <w:p w14:paraId="12CCAE85" w14:textId="447DF108" w:rsidR="00C66DD5" w:rsidRDefault="00C66DD5">
          <w:pPr>
            <w:pStyle w:val="TDC2"/>
            <w:tabs>
              <w:tab w:val="right" w:leader="dot" w:pos="8494"/>
            </w:tabs>
            <w:rPr>
              <w:rFonts w:asciiTheme="minorHAnsi" w:eastAsiaTheme="minorEastAsia" w:hAnsiTheme="minorHAnsi" w:cstheme="minorBidi"/>
              <w:noProof/>
              <w:color w:val="auto"/>
            </w:rPr>
          </w:pPr>
          <w:hyperlink w:anchor="_Toc508729734" w:history="1">
            <w:r w:rsidRPr="005C55E1">
              <w:rPr>
                <w:rStyle w:val="Hipervnculo"/>
                <w:b/>
                <w:i/>
                <w:iCs/>
                <w:noProof/>
              </w:rPr>
              <w:t>IP (Internet Protocol)</w:t>
            </w:r>
            <w:r>
              <w:rPr>
                <w:noProof/>
                <w:webHidden/>
              </w:rPr>
              <w:tab/>
            </w:r>
            <w:r>
              <w:rPr>
                <w:noProof/>
                <w:webHidden/>
              </w:rPr>
              <w:fldChar w:fldCharType="begin"/>
            </w:r>
            <w:r>
              <w:rPr>
                <w:noProof/>
                <w:webHidden/>
              </w:rPr>
              <w:instrText xml:space="preserve"> PAGEREF _Toc508729734 \h </w:instrText>
            </w:r>
            <w:r>
              <w:rPr>
                <w:noProof/>
                <w:webHidden/>
              </w:rPr>
            </w:r>
            <w:r>
              <w:rPr>
                <w:noProof/>
                <w:webHidden/>
              </w:rPr>
              <w:fldChar w:fldCharType="separate"/>
            </w:r>
            <w:r>
              <w:rPr>
                <w:noProof/>
                <w:webHidden/>
              </w:rPr>
              <w:t>92</w:t>
            </w:r>
            <w:r>
              <w:rPr>
                <w:noProof/>
                <w:webHidden/>
              </w:rPr>
              <w:fldChar w:fldCharType="end"/>
            </w:r>
          </w:hyperlink>
        </w:p>
        <w:p w14:paraId="514FCEBA" w14:textId="420AFDA6" w:rsidR="00C66DD5" w:rsidRDefault="00C66DD5">
          <w:pPr>
            <w:pStyle w:val="TDC2"/>
            <w:tabs>
              <w:tab w:val="right" w:leader="dot" w:pos="8494"/>
            </w:tabs>
            <w:rPr>
              <w:rFonts w:asciiTheme="minorHAnsi" w:eastAsiaTheme="minorEastAsia" w:hAnsiTheme="minorHAnsi" w:cstheme="minorBidi"/>
              <w:noProof/>
              <w:color w:val="auto"/>
            </w:rPr>
          </w:pPr>
          <w:hyperlink w:anchor="_Toc508729735" w:history="1">
            <w:r w:rsidRPr="005C55E1">
              <w:rPr>
                <w:rStyle w:val="Hipervnculo"/>
                <w:b/>
                <w:i/>
                <w:iCs/>
                <w:noProof/>
              </w:rPr>
              <w:t>LAN (Local Area Network)</w:t>
            </w:r>
            <w:r>
              <w:rPr>
                <w:noProof/>
                <w:webHidden/>
              </w:rPr>
              <w:tab/>
            </w:r>
            <w:r>
              <w:rPr>
                <w:noProof/>
                <w:webHidden/>
              </w:rPr>
              <w:fldChar w:fldCharType="begin"/>
            </w:r>
            <w:r>
              <w:rPr>
                <w:noProof/>
                <w:webHidden/>
              </w:rPr>
              <w:instrText xml:space="preserve"> PAGEREF _Toc508729735 \h </w:instrText>
            </w:r>
            <w:r>
              <w:rPr>
                <w:noProof/>
                <w:webHidden/>
              </w:rPr>
            </w:r>
            <w:r>
              <w:rPr>
                <w:noProof/>
                <w:webHidden/>
              </w:rPr>
              <w:fldChar w:fldCharType="separate"/>
            </w:r>
            <w:r>
              <w:rPr>
                <w:noProof/>
                <w:webHidden/>
              </w:rPr>
              <w:t>92</w:t>
            </w:r>
            <w:r>
              <w:rPr>
                <w:noProof/>
                <w:webHidden/>
              </w:rPr>
              <w:fldChar w:fldCharType="end"/>
            </w:r>
          </w:hyperlink>
        </w:p>
        <w:p w14:paraId="7DBA8810" w14:textId="7E9CE42F" w:rsidR="00C66DD5" w:rsidRDefault="00C66DD5">
          <w:pPr>
            <w:pStyle w:val="TDC2"/>
            <w:tabs>
              <w:tab w:val="right" w:leader="dot" w:pos="8494"/>
            </w:tabs>
            <w:rPr>
              <w:rFonts w:asciiTheme="minorHAnsi" w:eastAsiaTheme="minorEastAsia" w:hAnsiTheme="minorHAnsi" w:cstheme="minorBidi"/>
              <w:noProof/>
              <w:color w:val="auto"/>
            </w:rPr>
          </w:pPr>
          <w:hyperlink w:anchor="_Toc508729736" w:history="1">
            <w:r w:rsidRPr="005C55E1">
              <w:rPr>
                <w:rStyle w:val="Hipervnculo"/>
                <w:b/>
                <w:i/>
                <w:noProof/>
              </w:rPr>
              <w:t>Lenguaje de programación</w:t>
            </w:r>
            <w:r>
              <w:rPr>
                <w:noProof/>
                <w:webHidden/>
              </w:rPr>
              <w:tab/>
            </w:r>
            <w:r>
              <w:rPr>
                <w:noProof/>
                <w:webHidden/>
              </w:rPr>
              <w:fldChar w:fldCharType="begin"/>
            </w:r>
            <w:r>
              <w:rPr>
                <w:noProof/>
                <w:webHidden/>
              </w:rPr>
              <w:instrText xml:space="preserve"> PAGEREF _Toc508729736 \h </w:instrText>
            </w:r>
            <w:r>
              <w:rPr>
                <w:noProof/>
                <w:webHidden/>
              </w:rPr>
            </w:r>
            <w:r>
              <w:rPr>
                <w:noProof/>
                <w:webHidden/>
              </w:rPr>
              <w:fldChar w:fldCharType="separate"/>
            </w:r>
            <w:r>
              <w:rPr>
                <w:noProof/>
                <w:webHidden/>
              </w:rPr>
              <w:t>92</w:t>
            </w:r>
            <w:r>
              <w:rPr>
                <w:noProof/>
                <w:webHidden/>
              </w:rPr>
              <w:fldChar w:fldCharType="end"/>
            </w:r>
          </w:hyperlink>
        </w:p>
        <w:p w14:paraId="7802CD7D" w14:textId="233C6B86" w:rsidR="00C66DD5" w:rsidRDefault="00C66DD5">
          <w:pPr>
            <w:pStyle w:val="TDC2"/>
            <w:tabs>
              <w:tab w:val="right" w:leader="dot" w:pos="8494"/>
            </w:tabs>
            <w:rPr>
              <w:rFonts w:asciiTheme="minorHAnsi" w:eastAsiaTheme="minorEastAsia" w:hAnsiTheme="minorHAnsi" w:cstheme="minorBidi"/>
              <w:noProof/>
              <w:color w:val="auto"/>
            </w:rPr>
          </w:pPr>
          <w:hyperlink w:anchor="_Toc508729737" w:history="1">
            <w:r w:rsidRPr="005C55E1">
              <w:rPr>
                <w:rStyle w:val="Hipervnculo"/>
                <w:b/>
                <w:i/>
                <w:noProof/>
              </w:rPr>
              <w:t>Linux</w:t>
            </w:r>
            <w:r>
              <w:rPr>
                <w:noProof/>
                <w:webHidden/>
              </w:rPr>
              <w:tab/>
            </w:r>
            <w:r>
              <w:rPr>
                <w:noProof/>
                <w:webHidden/>
              </w:rPr>
              <w:fldChar w:fldCharType="begin"/>
            </w:r>
            <w:r>
              <w:rPr>
                <w:noProof/>
                <w:webHidden/>
              </w:rPr>
              <w:instrText xml:space="preserve"> PAGEREF _Toc508729737 \h </w:instrText>
            </w:r>
            <w:r>
              <w:rPr>
                <w:noProof/>
                <w:webHidden/>
              </w:rPr>
            </w:r>
            <w:r>
              <w:rPr>
                <w:noProof/>
                <w:webHidden/>
              </w:rPr>
              <w:fldChar w:fldCharType="separate"/>
            </w:r>
            <w:r>
              <w:rPr>
                <w:noProof/>
                <w:webHidden/>
              </w:rPr>
              <w:t>92</w:t>
            </w:r>
            <w:r>
              <w:rPr>
                <w:noProof/>
                <w:webHidden/>
              </w:rPr>
              <w:fldChar w:fldCharType="end"/>
            </w:r>
          </w:hyperlink>
        </w:p>
        <w:p w14:paraId="1E922208" w14:textId="18F84059" w:rsidR="00C66DD5" w:rsidRDefault="00C66DD5">
          <w:pPr>
            <w:pStyle w:val="TDC2"/>
            <w:tabs>
              <w:tab w:val="right" w:leader="dot" w:pos="8494"/>
            </w:tabs>
            <w:rPr>
              <w:rFonts w:asciiTheme="minorHAnsi" w:eastAsiaTheme="minorEastAsia" w:hAnsiTheme="minorHAnsi" w:cstheme="minorBidi"/>
              <w:noProof/>
              <w:color w:val="auto"/>
            </w:rPr>
          </w:pPr>
          <w:hyperlink w:anchor="_Toc508729738" w:history="1">
            <w:r w:rsidRPr="005C55E1">
              <w:rPr>
                <w:rStyle w:val="Hipervnculo"/>
                <w:b/>
                <w:i/>
                <w:noProof/>
              </w:rPr>
              <w:t>Marshaling</w:t>
            </w:r>
            <w:r>
              <w:rPr>
                <w:noProof/>
                <w:webHidden/>
              </w:rPr>
              <w:tab/>
            </w:r>
            <w:r>
              <w:rPr>
                <w:noProof/>
                <w:webHidden/>
              </w:rPr>
              <w:fldChar w:fldCharType="begin"/>
            </w:r>
            <w:r>
              <w:rPr>
                <w:noProof/>
                <w:webHidden/>
              </w:rPr>
              <w:instrText xml:space="preserve"> PAGEREF _Toc508729738 \h </w:instrText>
            </w:r>
            <w:r>
              <w:rPr>
                <w:noProof/>
                <w:webHidden/>
              </w:rPr>
            </w:r>
            <w:r>
              <w:rPr>
                <w:noProof/>
                <w:webHidden/>
              </w:rPr>
              <w:fldChar w:fldCharType="separate"/>
            </w:r>
            <w:r>
              <w:rPr>
                <w:noProof/>
                <w:webHidden/>
              </w:rPr>
              <w:t>92</w:t>
            </w:r>
            <w:r>
              <w:rPr>
                <w:noProof/>
                <w:webHidden/>
              </w:rPr>
              <w:fldChar w:fldCharType="end"/>
            </w:r>
          </w:hyperlink>
        </w:p>
        <w:p w14:paraId="67305CDA" w14:textId="5BE90BD8" w:rsidR="00C66DD5" w:rsidRDefault="00C66DD5">
          <w:pPr>
            <w:pStyle w:val="TDC2"/>
            <w:tabs>
              <w:tab w:val="right" w:leader="dot" w:pos="8494"/>
            </w:tabs>
            <w:rPr>
              <w:rFonts w:asciiTheme="minorHAnsi" w:eastAsiaTheme="minorEastAsia" w:hAnsiTheme="minorHAnsi" w:cstheme="minorBidi"/>
              <w:noProof/>
              <w:color w:val="auto"/>
            </w:rPr>
          </w:pPr>
          <w:hyperlink w:anchor="_Toc508729739" w:history="1">
            <w:r w:rsidRPr="005C55E1">
              <w:rPr>
                <w:rStyle w:val="Hipervnculo"/>
                <w:b/>
                <w:i/>
                <w:iCs/>
                <w:noProof/>
              </w:rPr>
              <w:t>Navegador web (browser)</w:t>
            </w:r>
            <w:r>
              <w:rPr>
                <w:noProof/>
                <w:webHidden/>
              </w:rPr>
              <w:tab/>
            </w:r>
            <w:r>
              <w:rPr>
                <w:noProof/>
                <w:webHidden/>
              </w:rPr>
              <w:fldChar w:fldCharType="begin"/>
            </w:r>
            <w:r>
              <w:rPr>
                <w:noProof/>
                <w:webHidden/>
              </w:rPr>
              <w:instrText xml:space="preserve"> PAGEREF _Toc508729739 \h </w:instrText>
            </w:r>
            <w:r>
              <w:rPr>
                <w:noProof/>
                <w:webHidden/>
              </w:rPr>
            </w:r>
            <w:r>
              <w:rPr>
                <w:noProof/>
                <w:webHidden/>
              </w:rPr>
              <w:fldChar w:fldCharType="separate"/>
            </w:r>
            <w:r>
              <w:rPr>
                <w:noProof/>
                <w:webHidden/>
              </w:rPr>
              <w:t>92</w:t>
            </w:r>
            <w:r>
              <w:rPr>
                <w:noProof/>
                <w:webHidden/>
              </w:rPr>
              <w:fldChar w:fldCharType="end"/>
            </w:r>
          </w:hyperlink>
        </w:p>
        <w:p w14:paraId="45671021" w14:textId="23C45F9A" w:rsidR="00C66DD5" w:rsidRDefault="00C66DD5">
          <w:pPr>
            <w:pStyle w:val="TDC2"/>
            <w:tabs>
              <w:tab w:val="right" w:leader="dot" w:pos="8494"/>
            </w:tabs>
            <w:rPr>
              <w:rFonts w:asciiTheme="minorHAnsi" w:eastAsiaTheme="minorEastAsia" w:hAnsiTheme="minorHAnsi" w:cstheme="minorBidi"/>
              <w:noProof/>
              <w:color w:val="auto"/>
            </w:rPr>
          </w:pPr>
          <w:hyperlink w:anchor="_Toc508729740" w:history="1">
            <w:r w:rsidRPr="005C55E1">
              <w:rPr>
                <w:rStyle w:val="Hipervnculo"/>
                <w:b/>
                <w:i/>
                <w:noProof/>
              </w:rPr>
              <w:t>Protoboard</w:t>
            </w:r>
            <w:r>
              <w:rPr>
                <w:noProof/>
                <w:webHidden/>
              </w:rPr>
              <w:tab/>
            </w:r>
            <w:r>
              <w:rPr>
                <w:noProof/>
                <w:webHidden/>
              </w:rPr>
              <w:fldChar w:fldCharType="begin"/>
            </w:r>
            <w:r>
              <w:rPr>
                <w:noProof/>
                <w:webHidden/>
              </w:rPr>
              <w:instrText xml:space="preserve"> PAGEREF _Toc508729740 \h </w:instrText>
            </w:r>
            <w:r>
              <w:rPr>
                <w:noProof/>
                <w:webHidden/>
              </w:rPr>
            </w:r>
            <w:r>
              <w:rPr>
                <w:noProof/>
                <w:webHidden/>
              </w:rPr>
              <w:fldChar w:fldCharType="separate"/>
            </w:r>
            <w:r>
              <w:rPr>
                <w:noProof/>
                <w:webHidden/>
              </w:rPr>
              <w:t>92</w:t>
            </w:r>
            <w:r>
              <w:rPr>
                <w:noProof/>
                <w:webHidden/>
              </w:rPr>
              <w:fldChar w:fldCharType="end"/>
            </w:r>
          </w:hyperlink>
        </w:p>
        <w:p w14:paraId="1DE2A246" w14:textId="55FA79F7" w:rsidR="00C66DD5" w:rsidRDefault="00C66DD5">
          <w:pPr>
            <w:pStyle w:val="TDC2"/>
            <w:tabs>
              <w:tab w:val="right" w:leader="dot" w:pos="8494"/>
            </w:tabs>
            <w:rPr>
              <w:rFonts w:asciiTheme="minorHAnsi" w:eastAsiaTheme="minorEastAsia" w:hAnsiTheme="minorHAnsi" w:cstheme="minorBidi"/>
              <w:noProof/>
              <w:color w:val="auto"/>
            </w:rPr>
          </w:pPr>
          <w:hyperlink w:anchor="_Toc508729741" w:history="1">
            <w:r w:rsidRPr="005C55E1">
              <w:rPr>
                <w:rStyle w:val="Hipervnculo"/>
                <w:b/>
                <w:i/>
                <w:noProof/>
              </w:rPr>
              <w:t>Query</w:t>
            </w:r>
            <w:r>
              <w:rPr>
                <w:noProof/>
                <w:webHidden/>
              </w:rPr>
              <w:tab/>
            </w:r>
            <w:r>
              <w:rPr>
                <w:noProof/>
                <w:webHidden/>
              </w:rPr>
              <w:fldChar w:fldCharType="begin"/>
            </w:r>
            <w:r>
              <w:rPr>
                <w:noProof/>
                <w:webHidden/>
              </w:rPr>
              <w:instrText xml:space="preserve"> PAGEREF _Toc508729741 \h </w:instrText>
            </w:r>
            <w:r>
              <w:rPr>
                <w:noProof/>
                <w:webHidden/>
              </w:rPr>
            </w:r>
            <w:r>
              <w:rPr>
                <w:noProof/>
                <w:webHidden/>
              </w:rPr>
              <w:fldChar w:fldCharType="separate"/>
            </w:r>
            <w:r>
              <w:rPr>
                <w:noProof/>
                <w:webHidden/>
              </w:rPr>
              <w:t>92</w:t>
            </w:r>
            <w:r>
              <w:rPr>
                <w:noProof/>
                <w:webHidden/>
              </w:rPr>
              <w:fldChar w:fldCharType="end"/>
            </w:r>
          </w:hyperlink>
        </w:p>
        <w:p w14:paraId="1A781A91" w14:textId="660EDD4B" w:rsidR="00C66DD5" w:rsidRDefault="00C66DD5">
          <w:pPr>
            <w:pStyle w:val="TDC2"/>
            <w:tabs>
              <w:tab w:val="right" w:leader="dot" w:pos="8494"/>
            </w:tabs>
            <w:rPr>
              <w:rFonts w:asciiTheme="minorHAnsi" w:eastAsiaTheme="minorEastAsia" w:hAnsiTheme="minorHAnsi" w:cstheme="minorBidi"/>
              <w:noProof/>
              <w:color w:val="auto"/>
            </w:rPr>
          </w:pPr>
          <w:hyperlink w:anchor="_Toc508729742" w:history="1">
            <w:r w:rsidRPr="005C55E1">
              <w:rPr>
                <w:rStyle w:val="Hipervnculo"/>
                <w:b/>
                <w:i/>
                <w:noProof/>
              </w:rPr>
              <w:t>Resolución de pantalla</w:t>
            </w:r>
            <w:r>
              <w:rPr>
                <w:noProof/>
                <w:webHidden/>
              </w:rPr>
              <w:tab/>
            </w:r>
            <w:r>
              <w:rPr>
                <w:noProof/>
                <w:webHidden/>
              </w:rPr>
              <w:fldChar w:fldCharType="begin"/>
            </w:r>
            <w:r>
              <w:rPr>
                <w:noProof/>
                <w:webHidden/>
              </w:rPr>
              <w:instrText xml:space="preserve"> PAGEREF _Toc508729742 \h </w:instrText>
            </w:r>
            <w:r>
              <w:rPr>
                <w:noProof/>
                <w:webHidden/>
              </w:rPr>
            </w:r>
            <w:r>
              <w:rPr>
                <w:noProof/>
                <w:webHidden/>
              </w:rPr>
              <w:fldChar w:fldCharType="separate"/>
            </w:r>
            <w:r>
              <w:rPr>
                <w:noProof/>
                <w:webHidden/>
              </w:rPr>
              <w:t>93</w:t>
            </w:r>
            <w:r>
              <w:rPr>
                <w:noProof/>
                <w:webHidden/>
              </w:rPr>
              <w:fldChar w:fldCharType="end"/>
            </w:r>
          </w:hyperlink>
        </w:p>
        <w:p w14:paraId="0C9FFCED" w14:textId="70050895" w:rsidR="00C66DD5" w:rsidRDefault="00C66DD5">
          <w:pPr>
            <w:pStyle w:val="TDC2"/>
            <w:tabs>
              <w:tab w:val="right" w:leader="dot" w:pos="8494"/>
            </w:tabs>
            <w:rPr>
              <w:rFonts w:asciiTheme="minorHAnsi" w:eastAsiaTheme="minorEastAsia" w:hAnsiTheme="minorHAnsi" w:cstheme="minorBidi"/>
              <w:noProof/>
              <w:color w:val="auto"/>
            </w:rPr>
          </w:pPr>
          <w:hyperlink w:anchor="_Toc508729743" w:history="1">
            <w:r w:rsidRPr="005C55E1">
              <w:rPr>
                <w:rStyle w:val="Hipervnculo"/>
                <w:b/>
                <w:i/>
                <w:noProof/>
                <w:lang w:val="en-US"/>
              </w:rPr>
              <w:t xml:space="preserve">UART </w:t>
            </w:r>
            <w:r w:rsidRPr="005C55E1">
              <w:rPr>
                <w:rStyle w:val="Hipervnculo"/>
                <w:b/>
                <w:i/>
                <w:iCs/>
                <w:noProof/>
                <w:lang w:val="en-US"/>
              </w:rPr>
              <w:t>(universally asynchronous receiver/transmitter)</w:t>
            </w:r>
            <w:r>
              <w:rPr>
                <w:noProof/>
                <w:webHidden/>
              </w:rPr>
              <w:tab/>
            </w:r>
            <w:r>
              <w:rPr>
                <w:noProof/>
                <w:webHidden/>
              </w:rPr>
              <w:fldChar w:fldCharType="begin"/>
            </w:r>
            <w:r>
              <w:rPr>
                <w:noProof/>
                <w:webHidden/>
              </w:rPr>
              <w:instrText xml:space="preserve"> PAGEREF _Toc508729743 \h </w:instrText>
            </w:r>
            <w:r>
              <w:rPr>
                <w:noProof/>
                <w:webHidden/>
              </w:rPr>
            </w:r>
            <w:r>
              <w:rPr>
                <w:noProof/>
                <w:webHidden/>
              </w:rPr>
              <w:fldChar w:fldCharType="separate"/>
            </w:r>
            <w:r>
              <w:rPr>
                <w:noProof/>
                <w:webHidden/>
              </w:rPr>
              <w:t>93</w:t>
            </w:r>
            <w:r>
              <w:rPr>
                <w:noProof/>
                <w:webHidden/>
              </w:rPr>
              <w:fldChar w:fldCharType="end"/>
            </w:r>
          </w:hyperlink>
        </w:p>
        <w:p w14:paraId="70B6D82D" w14:textId="2B45712B" w:rsidR="00C66DD5" w:rsidRDefault="00C66DD5">
          <w:pPr>
            <w:pStyle w:val="TDC2"/>
            <w:tabs>
              <w:tab w:val="right" w:leader="dot" w:pos="8494"/>
            </w:tabs>
            <w:rPr>
              <w:rFonts w:asciiTheme="minorHAnsi" w:eastAsiaTheme="minorEastAsia" w:hAnsiTheme="minorHAnsi" w:cstheme="minorBidi"/>
              <w:noProof/>
              <w:color w:val="auto"/>
            </w:rPr>
          </w:pPr>
          <w:hyperlink w:anchor="_Toc508729744" w:history="1">
            <w:r w:rsidRPr="005C55E1">
              <w:rPr>
                <w:rStyle w:val="Hipervnculo"/>
                <w:b/>
                <w:i/>
                <w:noProof/>
              </w:rPr>
              <w:t>WIFI</w:t>
            </w:r>
            <w:r>
              <w:rPr>
                <w:noProof/>
                <w:webHidden/>
              </w:rPr>
              <w:tab/>
            </w:r>
            <w:r>
              <w:rPr>
                <w:noProof/>
                <w:webHidden/>
              </w:rPr>
              <w:fldChar w:fldCharType="begin"/>
            </w:r>
            <w:r>
              <w:rPr>
                <w:noProof/>
                <w:webHidden/>
              </w:rPr>
              <w:instrText xml:space="preserve"> PAGEREF _Toc508729744 \h </w:instrText>
            </w:r>
            <w:r>
              <w:rPr>
                <w:noProof/>
                <w:webHidden/>
              </w:rPr>
            </w:r>
            <w:r>
              <w:rPr>
                <w:noProof/>
                <w:webHidden/>
              </w:rPr>
              <w:fldChar w:fldCharType="separate"/>
            </w:r>
            <w:r>
              <w:rPr>
                <w:noProof/>
                <w:webHidden/>
              </w:rPr>
              <w:t>93</w:t>
            </w:r>
            <w:r>
              <w:rPr>
                <w:noProof/>
                <w:webHidden/>
              </w:rPr>
              <w:fldChar w:fldCharType="end"/>
            </w:r>
          </w:hyperlink>
        </w:p>
        <w:p w14:paraId="31902C83" w14:textId="44582842" w:rsidR="00C66DD5" w:rsidRDefault="00C66DD5">
          <w:pPr>
            <w:pStyle w:val="TDC1"/>
            <w:tabs>
              <w:tab w:val="right" w:leader="dot" w:pos="8494"/>
            </w:tabs>
            <w:rPr>
              <w:rFonts w:asciiTheme="minorHAnsi" w:eastAsiaTheme="minorEastAsia" w:hAnsiTheme="minorHAnsi" w:cstheme="minorBidi"/>
              <w:noProof/>
              <w:color w:val="auto"/>
            </w:rPr>
          </w:pPr>
          <w:hyperlink w:anchor="_Toc508729745" w:history="1">
            <w:r w:rsidRPr="005C55E1">
              <w:rPr>
                <w:rStyle w:val="Hipervnculo"/>
                <w:noProof/>
                <w:lang w:val="es-ES"/>
              </w:rPr>
              <w:t>Bibliografía</w:t>
            </w:r>
            <w:r>
              <w:rPr>
                <w:noProof/>
                <w:webHidden/>
              </w:rPr>
              <w:tab/>
            </w:r>
            <w:r>
              <w:rPr>
                <w:noProof/>
                <w:webHidden/>
              </w:rPr>
              <w:fldChar w:fldCharType="begin"/>
            </w:r>
            <w:r>
              <w:rPr>
                <w:noProof/>
                <w:webHidden/>
              </w:rPr>
              <w:instrText xml:space="preserve"> PAGEREF _Toc508729745 \h </w:instrText>
            </w:r>
            <w:r>
              <w:rPr>
                <w:noProof/>
                <w:webHidden/>
              </w:rPr>
            </w:r>
            <w:r>
              <w:rPr>
                <w:noProof/>
                <w:webHidden/>
              </w:rPr>
              <w:fldChar w:fldCharType="separate"/>
            </w:r>
            <w:r>
              <w:rPr>
                <w:noProof/>
                <w:webHidden/>
              </w:rPr>
              <w:t>94</w:t>
            </w:r>
            <w:r>
              <w:rPr>
                <w:noProof/>
                <w:webHidden/>
              </w:rPr>
              <w:fldChar w:fldCharType="end"/>
            </w:r>
          </w:hyperlink>
        </w:p>
        <w:p w14:paraId="25E7EC54" w14:textId="2AB38D18" w:rsidR="00830DFC" w:rsidRDefault="00A457C5" w:rsidP="00A40C50">
          <w:r>
            <w:rPr>
              <w:b/>
              <w:bCs/>
              <w:lang w:val="es-ES"/>
            </w:rPr>
            <w:fldChar w:fldCharType="end"/>
          </w:r>
        </w:p>
      </w:sdtContent>
    </w:sdt>
    <w:bookmarkStart w:id="2" w:name="_uqmgjcr5bp2d" w:colFirst="0" w:colLast="0" w:displacedByCustomXml="prev"/>
    <w:bookmarkEnd w:id="2" w:displacedByCustomXml="prev"/>
    <w:p w14:paraId="4D622B88" w14:textId="77777777" w:rsidR="00830DFC" w:rsidRDefault="00CF57F7">
      <w:r>
        <w:br w:type="page"/>
      </w:r>
    </w:p>
    <w:bookmarkStart w:id="3" w:name="_dk1yrowdqlcy" w:colFirst="0" w:colLast="0"/>
    <w:bookmarkStart w:id="4" w:name="_7bgi7w1gad5d" w:colFirst="0" w:colLast="0"/>
    <w:bookmarkStart w:id="5" w:name="_GoBack"/>
    <w:bookmarkEnd w:id="3"/>
    <w:bookmarkEnd w:id="4"/>
    <w:bookmarkEnd w:id="5"/>
    <w:p w14:paraId="52B800A9" w14:textId="178A36CC" w:rsidR="00E92EF7" w:rsidRDefault="00DB1DBD">
      <w:pPr>
        <w:pStyle w:val="Tabladeilustraciones"/>
        <w:tabs>
          <w:tab w:val="right" w:leader="dot" w:pos="8494"/>
        </w:tabs>
        <w:rPr>
          <w:rFonts w:asciiTheme="minorHAnsi" w:eastAsiaTheme="minorEastAsia" w:hAnsiTheme="minorHAnsi" w:cstheme="minorBidi"/>
          <w:noProof/>
          <w:color w:val="auto"/>
        </w:rPr>
      </w:pPr>
      <w:r>
        <w:rPr>
          <w:sz w:val="36"/>
          <w:szCs w:val="36"/>
        </w:rPr>
        <w:lastRenderedPageBreak/>
        <w:fldChar w:fldCharType="begin"/>
      </w:r>
      <w:r>
        <w:rPr>
          <w:sz w:val="36"/>
          <w:szCs w:val="36"/>
        </w:rPr>
        <w:instrText xml:space="preserve"> TOC \h \z \c "Ilustración" </w:instrText>
      </w:r>
      <w:r>
        <w:rPr>
          <w:sz w:val="36"/>
          <w:szCs w:val="36"/>
        </w:rPr>
        <w:fldChar w:fldCharType="separate"/>
      </w:r>
      <w:hyperlink w:anchor="_Toc508729885" w:history="1">
        <w:r w:rsidR="00E92EF7" w:rsidRPr="00FE0E66">
          <w:rPr>
            <w:rStyle w:val="Hipervnculo"/>
            <w:noProof/>
          </w:rPr>
          <w:t>Ilustración 1 - Esquema básico de un robot</w:t>
        </w:r>
        <w:r w:rsidR="00E92EF7">
          <w:rPr>
            <w:noProof/>
            <w:webHidden/>
          </w:rPr>
          <w:tab/>
        </w:r>
        <w:r w:rsidR="00E92EF7">
          <w:rPr>
            <w:noProof/>
            <w:webHidden/>
          </w:rPr>
          <w:fldChar w:fldCharType="begin"/>
        </w:r>
        <w:r w:rsidR="00E92EF7">
          <w:rPr>
            <w:noProof/>
            <w:webHidden/>
          </w:rPr>
          <w:instrText xml:space="preserve"> PAGEREF _Toc508729885 \h </w:instrText>
        </w:r>
        <w:r w:rsidR="00E92EF7">
          <w:rPr>
            <w:noProof/>
            <w:webHidden/>
          </w:rPr>
        </w:r>
        <w:r w:rsidR="00E92EF7">
          <w:rPr>
            <w:noProof/>
            <w:webHidden/>
          </w:rPr>
          <w:fldChar w:fldCharType="separate"/>
        </w:r>
        <w:r w:rsidR="00E92EF7">
          <w:rPr>
            <w:noProof/>
            <w:webHidden/>
          </w:rPr>
          <w:t>10</w:t>
        </w:r>
        <w:r w:rsidR="00E92EF7">
          <w:rPr>
            <w:noProof/>
            <w:webHidden/>
          </w:rPr>
          <w:fldChar w:fldCharType="end"/>
        </w:r>
      </w:hyperlink>
    </w:p>
    <w:p w14:paraId="77FE443C" w14:textId="2933424D" w:rsidR="00E92EF7" w:rsidRDefault="00E92EF7">
      <w:pPr>
        <w:pStyle w:val="Tabladeilustraciones"/>
        <w:tabs>
          <w:tab w:val="right" w:leader="dot" w:pos="8494"/>
        </w:tabs>
        <w:rPr>
          <w:rFonts w:asciiTheme="minorHAnsi" w:eastAsiaTheme="minorEastAsia" w:hAnsiTheme="minorHAnsi" w:cstheme="minorBidi"/>
          <w:noProof/>
          <w:color w:val="auto"/>
        </w:rPr>
      </w:pPr>
      <w:hyperlink r:id="rId9" w:anchor="_Toc508729886" w:history="1">
        <w:r w:rsidRPr="00FE0E66">
          <w:rPr>
            <w:rStyle w:val="Hipervnculo"/>
            <w:noProof/>
          </w:rPr>
          <w:t>Ilustración 2 - Ejemplo de robot poliarticulado</w:t>
        </w:r>
        <w:r>
          <w:rPr>
            <w:noProof/>
            <w:webHidden/>
          </w:rPr>
          <w:tab/>
        </w:r>
        <w:r>
          <w:rPr>
            <w:noProof/>
            <w:webHidden/>
          </w:rPr>
          <w:fldChar w:fldCharType="begin"/>
        </w:r>
        <w:r>
          <w:rPr>
            <w:noProof/>
            <w:webHidden/>
          </w:rPr>
          <w:instrText xml:space="preserve"> PAGEREF _Toc508729886 \h </w:instrText>
        </w:r>
        <w:r>
          <w:rPr>
            <w:noProof/>
            <w:webHidden/>
          </w:rPr>
        </w:r>
        <w:r>
          <w:rPr>
            <w:noProof/>
            <w:webHidden/>
          </w:rPr>
          <w:fldChar w:fldCharType="separate"/>
        </w:r>
        <w:r>
          <w:rPr>
            <w:noProof/>
            <w:webHidden/>
          </w:rPr>
          <w:t>11</w:t>
        </w:r>
        <w:r>
          <w:rPr>
            <w:noProof/>
            <w:webHidden/>
          </w:rPr>
          <w:fldChar w:fldCharType="end"/>
        </w:r>
      </w:hyperlink>
    </w:p>
    <w:p w14:paraId="708CA0C3" w14:textId="3986D9CF" w:rsidR="00E92EF7" w:rsidRDefault="00E92EF7">
      <w:pPr>
        <w:pStyle w:val="Tabladeilustraciones"/>
        <w:tabs>
          <w:tab w:val="right" w:leader="dot" w:pos="8494"/>
        </w:tabs>
        <w:rPr>
          <w:rFonts w:asciiTheme="minorHAnsi" w:eastAsiaTheme="minorEastAsia" w:hAnsiTheme="minorHAnsi" w:cstheme="minorBidi"/>
          <w:noProof/>
          <w:color w:val="auto"/>
        </w:rPr>
      </w:pPr>
      <w:hyperlink r:id="rId10" w:anchor="_Toc508729887" w:history="1">
        <w:r w:rsidRPr="00FE0E66">
          <w:rPr>
            <w:rStyle w:val="Hipervnculo"/>
            <w:noProof/>
          </w:rPr>
          <w:t>Ilustración 3 - Ejemplo de robot móvil</w:t>
        </w:r>
        <w:r>
          <w:rPr>
            <w:noProof/>
            <w:webHidden/>
          </w:rPr>
          <w:tab/>
        </w:r>
        <w:r>
          <w:rPr>
            <w:noProof/>
            <w:webHidden/>
          </w:rPr>
          <w:fldChar w:fldCharType="begin"/>
        </w:r>
        <w:r>
          <w:rPr>
            <w:noProof/>
            <w:webHidden/>
          </w:rPr>
          <w:instrText xml:space="preserve"> PAGEREF _Toc508729887 \h </w:instrText>
        </w:r>
        <w:r>
          <w:rPr>
            <w:noProof/>
            <w:webHidden/>
          </w:rPr>
        </w:r>
        <w:r>
          <w:rPr>
            <w:noProof/>
            <w:webHidden/>
          </w:rPr>
          <w:fldChar w:fldCharType="separate"/>
        </w:r>
        <w:r>
          <w:rPr>
            <w:noProof/>
            <w:webHidden/>
          </w:rPr>
          <w:t>11</w:t>
        </w:r>
        <w:r>
          <w:rPr>
            <w:noProof/>
            <w:webHidden/>
          </w:rPr>
          <w:fldChar w:fldCharType="end"/>
        </w:r>
      </w:hyperlink>
    </w:p>
    <w:p w14:paraId="5E00597D" w14:textId="66FF7144" w:rsidR="00E92EF7" w:rsidRDefault="00E92EF7">
      <w:pPr>
        <w:pStyle w:val="Tabladeilustraciones"/>
        <w:tabs>
          <w:tab w:val="right" w:leader="dot" w:pos="8494"/>
        </w:tabs>
        <w:rPr>
          <w:rFonts w:asciiTheme="minorHAnsi" w:eastAsiaTheme="minorEastAsia" w:hAnsiTheme="minorHAnsi" w:cstheme="minorBidi"/>
          <w:noProof/>
          <w:color w:val="auto"/>
        </w:rPr>
      </w:pPr>
      <w:hyperlink r:id="rId11" w:anchor="_Toc508729888" w:history="1">
        <w:r w:rsidRPr="00FE0E66">
          <w:rPr>
            <w:rStyle w:val="Hipervnculo"/>
            <w:noProof/>
          </w:rPr>
          <w:t>Ilustración 4 - Androide Asimo de Honda</w:t>
        </w:r>
        <w:r>
          <w:rPr>
            <w:noProof/>
            <w:webHidden/>
          </w:rPr>
          <w:tab/>
        </w:r>
        <w:r>
          <w:rPr>
            <w:noProof/>
            <w:webHidden/>
          </w:rPr>
          <w:fldChar w:fldCharType="begin"/>
        </w:r>
        <w:r>
          <w:rPr>
            <w:noProof/>
            <w:webHidden/>
          </w:rPr>
          <w:instrText xml:space="preserve"> PAGEREF _Toc508729888 \h </w:instrText>
        </w:r>
        <w:r>
          <w:rPr>
            <w:noProof/>
            <w:webHidden/>
          </w:rPr>
        </w:r>
        <w:r>
          <w:rPr>
            <w:noProof/>
            <w:webHidden/>
          </w:rPr>
          <w:fldChar w:fldCharType="separate"/>
        </w:r>
        <w:r>
          <w:rPr>
            <w:noProof/>
            <w:webHidden/>
          </w:rPr>
          <w:t>12</w:t>
        </w:r>
        <w:r>
          <w:rPr>
            <w:noProof/>
            <w:webHidden/>
          </w:rPr>
          <w:fldChar w:fldCharType="end"/>
        </w:r>
      </w:hyperlink>
    </w:p>
    <w:p w14:paraId="4E760BF7" w14:textId="687E40B7" w:rsidR="00E92EF7" w:rsidRDefault="00E92EF7">
      <w:pPr>
        <w:pStyle w:val="Tabladeilustraciones"/>
        <w:tabs>
          <w:tab w:val="right" w:leader="dot" w:pos="8494"/>
        </w:tabs>
        <w:rPr>
          <w:rFonts w:asciiTheme="minorHAnsi" w:eastAsiaTheme="minorEastAsia" w:hAnsiTheme="minorHAnsi" w:cstheme="minorBidi"/>
          <w:noProof/>
          <w:color w:val="auto"/>
        </w:rPr>
      </w:pPr>
      <w:hyperlink r:id="rId12" w:anchor="_Toc508729889" w:history="1">
        <w:r w:rsidRPr="00FE0E66">
          <w:rPr>
            <w:rStyle w:val="Hipervnculo"/>
            <w:noProof/>
          </w:rPr>
          <w:t>Ilustración 5 - Robot Zoomórfico caminador</w:t>
        </w:r>
        <w:r>
          <w:rPr>
            <w:noProof/>
            <w:webHidden/>
          </w:rPr>
          <w:tab/>
        </w:r>
        <w:r>
          <w:rPr>
            <w:noProof/>
            <w:webHidden/>
          </w:rPr>
          <w:fldChar w:fldCharType="begin"/>
        </w:r>
        <w:r>
          <w:rPr>
            <w:noProof/>
            <w:webHidden/>
          </w:rPr>
          <w:instrText xml:space="preserve"> PAGEREF _Toc508729889 \h </w:instrText>
        </w:r>
        <w:r>
          <w:rPr>
            <w:noProof/>
            <w:webHidden/>
          </w:rPr>
        </w:r>
        <w:r>
          <w:rPr>
            <w:noProof/>
            <w:webHidden/>
          </w:rPr>
          <w:fldChar w:fldCharType="separate"/>
        </w:r>
        <w:r>
          <w:rPr>
            <w:noProof/>
            <w:webHidden/>
          </w:rPr>
          <w:t>12</w:t>
        </w:r>
        <w:r>
          <w:rPr>
            <w:noProof/>
            <w:webHidden/>
          </w:rPr>
          <w:fldChar w:fldCharType="end"/>
        </w:r>
      </w:hyperlink>
    </w:p>
    <w:p w14:paraId="21B5F0BA" w14:textId="31D87CBD" w:rsidR="00E92EF7" w:rsidRDefault="00E92EF7">
      <w:pPr>
        <w:pStyle w:val="Tabladeilustraciones"/>
        <w:tabs>
          <w:tab w:val="right" w:leader="dot" w:pos="8494"/>
        </w:tabs>
        <w:rPr>
          <w:rFonts w:asciiTheme="minorHAnsi" w:eastAsiaTheme="minorEastAsia" w:hAnsiTheme="minorHAnsi" w:cstheme="minorBidi"/>
          <w:noProof/>
          <w:color w:val="auto"/>
        </w:rPr>
      </w:pPr>
      <w:hyperlink r:id="rId13" w:anchor="_Toc508729890" w:history="1">
        <w:r w:rsidRPr="00FE0E66">
          <w:rPr>
            <w:rStyle w:val="Hipervnculo"/>
            <w:noProof/>
          </w:rPr>
          <w:t>Ilustración 6 - Robot móvil-poliarticulado</w:t>
        </w:r>
        <w:r>
          <w:rPr>
            <w:noProof/>
            <w:webHidden/>
          </w:rPr>
          <w:tab/>
        </w:r>
        <w:r>
          <w:rPr>
            <w:noProof/>
            <w:webHidden/>
          </w:rPr>
          <w:fldChar w:fldCharType="begin"/>
        </w:r>
        <w:r>
          <w:rPr>
            <w:noProof/>
            <w:webHidden/>
          </w:rPr>
          <w:instrText xml:space="preserve"> PAGEREF _Toc508729890 \h </w:instrText>
        </w:r>
        <w:r>
          <w:rPr>
            <w:noProof/>
            <w:webHidden/>
          </w:rPr>
        </w:r>
        <w:r>
          <w:rPr>
            <w:noProof/>
            <w:webHidden/>
          </w:rPr>
          <w:fldChar w:fldCharType="separate"/>
        </w:r>
        <w:r>
          <w:rPr>
            <w:noProof/>
            <w:webHidden/>
          </w:rPr>
          <w:t>12</w:t>
        </w:r>
        <w:r>
          <w:rPr>
            <w:noProof/>
            <w:webHidden/>
          </w:rPr>
          <w:fldChar w:fldCharType="end"/>
        </w:r>
      </w:hyperlink>
    </w:p>
    <w:p w14:paraId="5BE0DBEC" w14:textId="4A0847F2" w:rsidR="00E92EF7" w:rsidRDefault="00E92EF7">
      <w:pPr>
        <w:pStyle w:val="Tabladeilustraciones"/>
        <w:tabs>
          <w:tab w:val="right" w:leader="dot" w:pos="8494"/>
        </w:tabs>
        <w:rPr>
          <w:rFonts w:asciiTheme="minorHAnsi" w:eastAsiaTheme="minorEastAsia" w:hAnsiTheme="minorHAnsi" w:cstheme="minorBidi"/>
          <w:noProof/>
          <w:color w:val="auto"/>
        </w:rPr>
      </w:pPr>
      <w:hyperlink w:anchor="_Toc508729891" w:history="1">
        <w:r w:rsidRPr="00FE0E66">
          <w:rPr>
            <w:rStyle w:val="Hipervnculo"/>
            <w:noProof/>
          </w:rPr>
          <w:t>Ilustración 7 - Arquitectura de un microcontrolador</w:t>
        </w:r>
        <w:r>
          <w:rPr>
            <w:noProof/>
            <w:webHidden/>
          </w:rPr>
          <w:tab/>
        </w:r>
        <w:r>
          <w:rPr>
            <w:noProof/>
            <w:webHidden/>
          </w:rPr>
          <w:fldChar w:fldCharType="begin"/>
        </w:r>
        <w:r>
          <w:rPr>
            <w:noProof/>
            <w:webHidden/>
          </w:rPr>
          <w:instrText xml:space="preserve"> PAGEREF _Toc508729891 \h </w:instrText>
        </w:r>
        <w:r>
          <w:rPr>
            <w:noProof/>
            <w:webHidden/>
          </w:rPr>
        </w:r>
        <w:r>
          <w:rPr>
            <w:noProof/>
            <w:webHidden/>
          </w:rPr>
          <w:fldChar w:fldCharType="separate"/>
        </w:r>
        <w:r>
          <w:rPr>
            <w:noProof/>
            <w:webHidden/>
          </w:rPr>
          <w:t>14</w:t>
        </w:r>
        <w:r>
          <w:rPr>
            <w:noProof/>
            <w:webHidden/>
          </w:rPr>
          <w:fldChar w:fldCharType="end"/>
        </w:r>
      </w:hyperlink>
    </w:p>
    <w:p w14:paraId="5C61CA18" w14:textId="7C231412" w:rsidR="00E92EF7" w:rsidRDefault="00E92EF7">
      <w:pPr>
        <w:pStyle w:val="Tabladeilustraciones"/>
        <w:tabs>
          <w:tab w:val="right" w:leader="dot" w:pos="8494"/>
        </w:tabs>
        <w:rPr>
          <w:rFonts w:asciiTheme="minorHAnsi" w:eastAsiaTheme="minorEastAsia" w:hAnsiTheme="minorHAnsi" w:cstheme="minorBidi"/>
          <w:noProof/>
          <w:color w:val="auto"/>
        </w:rPr>
      </w:pPr>
      <w:hyperlink w:anchor="_Toc508729892" w:history="1">
        <w:r w:rsidRPr="00FE0E66">
          <w:rPr>
            <w:rStyle w:val="Hipervnculo"/>
            <w:noProof/>
          </w:rPr>
          <w:t>Ilustración 8 - Esquema conceptual orientado a servicios</w:t>
        </w:r>
        <w:r>
          <w:rPr>
            <w:noProof/>
            <w:webHidden/>
          </w:rPr>
          <w:tab/>
        </w:r>
        <w:r>
          <w:rPr>
            <w:noProof/>
            <w:webHidden/>
          </w:rPr>
          <w:fldChar w:fldCharType="begin"/>
        </w:r>
        <w:r>
          <w:rPr>
            <w:noProof/>
            <w:webHidden/>
          </w:rPr>
          <w:instrText xml:space="preserve"> PAGEREF _Toc508729892 \h </w:instrText>
        </w:r>
        <w:r>
          <w:rPr>
            <w:noProof/>
            <w:webHidden/>
          </w:rPr>
        </w:r>
        <w:r>
          <w:rPr>
            <w:noProof/>
            <w:webHidden/>
          </w:rPr>
          <w:fldChar w:fldCharType="separate"/>
        </w:r>
        <w:r>
          <w:rPr>
            <w:noProof/>
            <w:webHidden/>
          </w:rPr>
          <w:t>18</w:t>
        </w:r>
        <w:r>
          <w:rPr>
            <w:noProof/>
            <w:webHidden/>
          </w:rPr>
          <w:fldChar w:fldCharType="end"/>
        </w:r>
      </w:hyperlink>
    </w:p>
    <w:p w14:paraId="2E92E0FF" w14:textId="6852B191" w:rsidR="00E92EF7" w:rsidRDefault="00E92EF7">
      <w:pPr>
        <w:pStyle w:val="Tabladeilustraciones"/>
        <w:tabs>
          <w:tab w:val="right" w:leader="dot" w:pos="8494"/>
        </w:tabs>
        <w:rPr>
          <w:rFonts w:asciiTheme="minorHAnsi" w:eastAsiaTheme="minorEastAsia" w:hAnsiTheme="minorHAnsi" w:cstheme="minorBidi"/>
          <w:noProof/>
          <w:color w:val="auto"/>
        </w:rPr>
      </w:pPr>
      <w:hyperlink r:id="rId14" w:anchor="_Toc508729893" w:history="1">
        <w:r w:rsidRPr="00FE0E66">
          <w:rPr>
            <w:rStyle w:val="Hipervnculo"/>
            <w:noProof/>
          </w:rPr>
          <w:t>Ilustración 9 - Logo de Arduino</w:t>
        </w:r>
        <w:r>
          <w:rPr>
            <w:noProof/>
            <w:webHidden/>
          </w:rPr>
          <w:tab/>
        </w:r>
        <w:r>
          <w:rPr>
            <w:noProof/>
            <w:webHidden/>
          </w:rPr>
          <w:fldChar w:fldCharType="begin"/>
        </w:r>
        <w:r>
          <w:rPr>
            <w:noProof/>
            <w:webHidden/>
          </w:rPr>
          <w:instrText xml:space="preserve"> PAGEREF _Toc508729893 \h </w:instrText>
        </w:r>
        <w:r>
          <w:rPr>
            <w:noProof/>
            <w:webHidden/>
          </w:rPr>
        </w:r>
        <w:r>
          <w:rPr>
            <w:noProof/>
            <w:webHidden/>
          </w:rPr>
          <w:fldChar w:fldCharType="separate"/>
        </w:r>
        <w:r>
          <w:rPr>
            <w:noProof/>
            <w:webHidden/>
          </w:rPr>
          <w:t>20</w:t>
        </w:r>
        <w:r>
          <w:rPr>
            <w:noProof/>
            <w:webHidden/>
          </w:rPr>
          <w:fldChar w:fldCharType="end"/>
        </w:r>
      </w:hyperlink>
    </w:p>
    <w:p w14:paraId="53CE6E27" w14:textId="59E7DD74" w:rsidR="00E92EF7" w:rsidRDefault="00E92EF7">
      <w:pPr>
        <w:pStyle w:val="Tabladeilustraciones"/>
        <w:tabs>
          <w:tab w:val="right" w:leader="dot" w:pos="8494"/>
        </w:tabs>
        <w:rPr>
          <w:rFonts w:asciiTheme="minorHAnsi" w:eastAsiaTheme="minorEastAsia" w:hAnsiTheme="minorHAnsi" w:cstheme="minorBidi"/>
          <w:noProof/>
          <w:color w:val="auto"/>
        </w:rPr>
      </w:pPr>
      <w:hyperlink w:anchor="_Toc508729894" w:history="1">
        <w:r w:rsidRPr="00FE0E66">
          <w:rPr>
            <w:rStyle w:val="Hipervnculo"/>
            <w:noProof/>
          </w:rPr>
          <w:t>Ilustración 10 – Código de Blink en Wiring IDE</w:t>
        </w:r>
        <w:r>
          <w:rPr>
            <w:noProof/>
            <w:webHidden/>
          </w:rPr>
          <w:tab/>
        </w:r>
        <w:r>
          <w:rPr>
            <w:noProof/>
            <w:webHidden/>
          </w:rPr>
          <w:fldChar w:fldCharType="begin"/>
        </w:r>
        <w:r>
          <w:rPr>
            <w:noProof/>
            <w:webHidden/>
          </w:rPr>
          <w:instrText xml:space="preserve"> PAGEREF _Toc508729894 \h </w:instrText>
        </w:r>
        <w:r>
          <w:rPr>
            <w:noProof/>
            <w:webHidden/>
          </w:rPr>
        </w:r>
        <w:r>
          <w:rPr>
            <w:noProof/>
            <w:webHidden/>
          </w:rPr>
          <w:fldChar w:fldCharType="separate"/>
        </w:r>
        <w:r>
          <w:rPr>
            <w:noProof/>
            <w:webHidden/>
          </w:rPr>
          <w:t>22</w:t>
        </w:r>
        <w:r>
          <w:rPr>
            <w:noProof/>
            <w:webHidden/>
          </w:rPr>
          <w:fldChar w:fldCharType="end"/>
        </w:r>
      </w:hyperlink>
    </w:p>
    <w:p w14:paraId="3164AE01" w14:textId="07070200" w:rsidR="00E92EF7" w:rsidRDefault="00E92EF7">
      <w:pPr>
        <w:pStyle w:val="Tabladeilustraciones"/>
        <w:tabs>
          <w:tab w:val="right" w:leader="dot" w:pos="8494"/>
        </w:tabs>
        <w:rPr>
          <w:rFonts w:asciiTheme="minorHAnsi" w:eastAsiaTheme="minorEastAsia" w:hAnsiTheme="minorHAnsi" w:cstheme="minorBidi"/>
          <w:noProof/>
          <w:color w:val="auto"/>
        </w:rPr>
      </w:pPr>
      <w:hyperlink w:anchor="_Toc508729895" w:history="1">
        <w:r w:rsidRPr="00FE0E66">
          <w:rPr>
            <w:rStyle w:val="Hipervnculo"/>
            <w:noProof/>
          </w:rPr>
          <w:t>Ilustración 11 - C++ Blink ejemplo</w:t>
        </w:r>
        <w:r>
          <w:rPr>
            <w:noProof/>
            <w:webHidden/>
          </w:rPr>
          <w:tab/>
        </w:r>
        <w:r>
          <w:rPr>
            <w:noProof/>
            <w:webHidden/>
          </w:rPr>
          <w:fldChar w:fldCharType="begin"/>
        </w:r>
        <w:r>
          <w:rPr>
            <w:noProof/>
            <w:webHidden/>
          </w:rPr>
          <w:instrText xml:space="preserve"> PAGEREF _Toc508729895 \h </w:instrText>
        </w:r>
        <w:r>
          <w:rPr>
            <w:noProof/>
            <w:webHidden/>
          </w:rPr>
        </w:r>
        <w:r>
          <w:rPr>
            <w:noProof/>
            <w:webHidden/>
          </w:rPr>
          <w:fldChar w:fldCharType="separate"/>
        </w:r>
        <w:r>
          <w:rPr>
            <w:noProof/>
            <w:webHidden/>
          </w:rPr>
          <w:t>22</w:t>
        </w:r>
        <w:r>
          <w:rPr>
            <w:noProof/>
            <w:webHidden/>
          </w:rPr>
          <w:fldChar w:fldCharType="end"/>
        </w:r>
      </w:hyperlink>
    </w:p>
    <w:p w14:paraId="7E741C0D" w14:textId="0022B8A7" w:rsidR="00E92EF7" w:rsidRDefault="00E92EF7">
      <w:pPr>
        <w:pStyle w:val="Tabladeilustraciones"/>
        <w:tabs>
          <w:tab w:val="right" w:leader="dot" w:pos="8494"/>
        </w:tabs>
        <w:rPr>
          <w:rFonts w:asciiTheme="minorHAnsi" w:eastAsiaTheme="minorEastAsia" w:hAnsiTheme="minorHAnsi" w:cstheme="minorBidi"/>
          <w:noProof/>
          <w:color w:val="auto"/>
        </w:rPr>
      </w:pPr>
      <w:hyperlink r:id="rId15" w:anchor="_Toc508729896" w:history="1">
        <w:r w:rsidRPr="00FE0E66">
          <w:rPr>
            <w:rStyle w:val="Hipervnculo"/>
            <w:noProof/>
          </w:rPr>
          <w:t>Ilustración 12 - Logo de Processing</w:t>
        </w:r>
        <w:r>
          <w:rPr>
            <w:noProof/>
            <w:webHidden/>
          </w:rPr>
          <w:tab/>
        </w:r>
        <w:r>
          <w:rPr>
            <w:noProof/>
            <w:webHidden/>
          </w:rPr>
          <w:fldChar w:fldCharType="begin"/>
        </w:r>
        <w:r>
          <w:rPr>
            <w:noProof/>
            <w:webHidden/>
          </w:rPr>
          <w:instrText xml:space="preserve"> PAGEREF _Toc508729896 \h </w:instrText>
        </w:r>
        <w:r>
          <w:rPr>
            <w:noProof/>
            <w:webHidden/>
          </w:rPr>
        </w:r>
        <w:r>
          <w:rPr>
            <w:noProof/>
            <w:webHidden/>
          </w:rPr>
          <w:fldChar w:fldCharType="separate"/>
        </w:r>
        <w:r>
          <w:rPr>
            <w:noProof/>
            <w:webHidden/>
          </w:rPr>
          <w:t>23</w:t>
        </w:r>
        <w:r>
          <w:rPr>
            <w:noProof/>
            <w:webHidden/>
          </w:rPr>
          <w:fldChar w:fldCharType="end"/>
        </w:r>
      </w:hyperlink>
    </w:p>
    <w:p w14:paraId="476507B2" w14:textId="70C0C7C6" w:rsidR="00E92EF7" w:rsidRDefault="00E92EF7">
      <w:pPr>
        <w:pStyle w:val="Tabladeilustraciones"/>
        <w:tabs>
          <w:tab w:val="right" w:leader="dot" w:pos="8494"/>
        </w:tabs>
        <w:rPr>
          <w:rFonts w:asciiTheme="minorHAnsi" w:eastAsiaTheme="minorEastAsia" w:hAnsiTheme="minorHAnsi" w:cstheme="minorBidi"/>
          <w:noProof/>
          <w:color w:val="auto"/>
        </w:rPr>
      </w:pPr>
      <w:hyperlink w:anchor="_Toc508729897" w:history="1">
        <w:r w:rsidRPr="00FE0E66">
          <w:rPr>
            <w:rStyle w:val="Hipervnculo"/>
            <w:noProof/>
          </w:rPr>
          <w:t>Ilustración 13 - Processing ejemplo</w:t>
        </w:r>
        <w:r>
          <w:rPr>
            <w:noProof/>
            <w:webHidden/>
          </w:rPr>
          <w:tab/>
        </w:r>
        <w:r>
          <w:rPr>
            <w:noProof/>
            <w:webHidden/>
          </w:rPr>
          <w:fldChar w:fldCharType="begin"/>
        </w:r>
        <w:r>
          <w:rPr>
            <w:noProof/>
            <w:webHidden/>
          </w:rPr>
          <w:instrText xml:space="preserve"> PAGEREF _Toc508729897 \h </w:instrText>
        </w:r>
        <w:r>
          <w:rPr>
            <w:noProof/>
            <w:webHidden/>
          </w:rPr>
        </w:r>
        <w:r>
          <w:rPr>
            <w:noProof/>
            <w:webHidden/>
          </w:rPr>
          <w:fldChar w:fldCharType="separate"/>
        </w:r>
        <w:r>
          <w:rPr>
            <w:noProof/>
            <w:webHidden/>
          </w:rPr>
          <w:t>24</w:t>
        </w:r>
        <w:r>
          <w:rPr>
            <w:noProof/>
            <w:webHidden/>
          </w:rPr>
          <w:fldChar w:fldCharType="end"/>
        </w:r>
      </w:hyperlink>
    </w:p>
    <w:p w14:paraId="09E523F0" w14:textId="1803F5ED" w:rsidR="00E92EF7" w:rsidRDefault="00E92EF7">
      <w:pPr>
        <w:pStyle w:val="Tabladeilustraciones"/>
        <w:tabs>
          <w:tab w:val="right" w:leader="dot" w:pos="8494"/>
        </w:tabs>
        <w:rPr>
          <w:rFonts w:asciiTheme="minorHAnsi" w:eastAsiaTheme="minorEastAsia" w:hAnsiTheme="minorHAnsi" w:cstheme="minorBidi"/>
          <w:noProof/>
          <w:color w:val="auto"/>
        </w:rPr>
      </w:pPr>
      <w:hyperlink w:anchor="_Toc508729898" w:history="1">
        <w:r w:rsidRPr="00FE0E66">
          <w:rPr>
            <w:rStyle w:val="Hipervnculo"/>
            <w:noProof/>
          </w:rPr>
          <w:t>Ilustración 14 - Entorno Fritzing</w:t>
        </w:r>
        <w:r>
          <w:rPr>
            <w:noProof/>
            <w:webHidden/>
          </w:rPr>
          <w:tab/>
        </w:r>
        <w:r>
          <w:rPr>
            <w:noProof/>
            <w:webHidden/>
          </w:rPr>
          <w:fldChar w:fldCharType="begin"/>
        </w:r>
        <w:r>
          <w:rPr>
            <w:noProof/>
            <w:webHidden/>
          </w:rPr>
          <w:instrText xml:space="preserve"> PAGEREF _Toc508729898 \h </w:instrText>
        </w:r>
        <w:r>
          <w:rPr>
            <w:noProof/>
            <w:webHidden/>
          </w:rPr>
        </w:r>
        <w:r>
          <w:rPr>
            <w:noProof/>
            <w:webHidden/>
          </w:rPr>
          <w:fldChar w:fldCharType="separate"/>
        </w:r>
        <w:r>
          <w:rPr>
            <w:noProof/>
            <w:webHidden/>
          </w:rPr>
          <w:t>24</w:t>
        </w:r>
        <w:r>
          <w:rPr>
            <w:noProof/>
            <w:webHidden/>
          </w:rPr>
          <w:fldChar w:fldCharType="end"/>
        </w:r>
      </w:hyperlink>
    </w:p>
    <w:p w14:paraId="36A073B9" w14:textId="10AE80F4" w:rsidR="00E92EF7" w:rsidRDefault="00E92EF7">
      <w:pPr>
        <w:pStyle w:val="Tabladeilustraciones"/>
        <w:tabs>
          <w:tab w:val="right" w:leader="dot" w:pos="8494"/>
        </w:tabs>
        <w:rPr>
          <w:rFonts w:asciiTheme="minorHAnsi" w:eastAsiaTheme="minorEastAsia" w:hAnsiTheme="minorHAnsi" w:cstheme="minorBidi"/>
          <w:noProof/>
          <w:color w:val="auto"/>
        </w:rPr>
      </w:pPr>
      <w:hyperlink w:anchor="_Toc508729899" w:history="1">
        <w:r w:rsidRPr="00FE0E66">
          <w:rPr>
            <w:rStyle w:val="Hipervnculo"/>
            <w:noProof/>
          </w:rPr>
          <w:t>Ilustración 15 - Ejemplo serie</w:t>
        </w:r>
        <w:r>
          <w:rPr>
            <w:noProof/>
            <w:webHidden/>
          </w:rPr>
          <w:tab/>
        </w:r>
        <w:r>
          <w:rPr>
            <w:noProof/>
            <w:webHidden/>
          </w:rPr>
          <w:fldChar w:fldCharType="begin"/>
        </w:r>
        <w:r>
          <w:rPr>
            <w:noProof/>
            <w:webHidden/>
          </w:rPr>
          <w:instrText xml:space="preserve"> PAGEREF _Toc508729899 \h </w:instrText>
        </w:r>
        <w:r>
          <w:rPr>
            <w:noProof/>
            <w:webHidden/>
          </w:rPr>
        </w:r>
        <w:r>
          <w:rPr>
            <w:noProof/>
            <w:webHidden/>
          </w:rPr>
          <w:fldChar w:fldCharType="separate"/>
        </w:r>
        <w:r>
          <w:rPr>
            <w:noProof/>
            <w:webHidden/>
          </w:rPr>
          <w:t>25</w:t>
        </w:r>
        <w:r>
          <w:rPr>
            <w:noProof/>
            <w:webHidden/>
          </w:rPr>
          <w:fldChar w:fldCharType="end"/>
        </w:r>
      </w:hyperlink>
    </w:p>
    <w:p w14:paraId="44844943" w14:textId="3213FF4F" w:rsidR="00E92EF7" w:rsidRDefault="00E92EF7">
      <w:pPr>
        <w:pStyle w:val="Tabladeilustraciones"/>
        <w:tabs>
          <w:tab w:val="right" w:leader="dot" w:pos="8494"/>
        </w:tabs>
        <w:rPr>
          <w:rFonts w:asciiTheme="minorHAnsi" w:eastAsiaTheme="minorEastAsia" w:hAnsiTheme="minorHAnsi" w:cstheme="minorBidi"/>
          <w:noProof/>
          <w:color w:val="auto"/>
        </w:rPr>
      </w:pPr>
      <w:hyperlink w:anchor="_Toc508729900" w:history="1">
        <w:r w:rsidRPr="00FE0E66">
          <w:rPr>
            <w:rStyle w:val="Hipervnculo"/>
            <w:noProof/>
          </w:rPr>
          <w:t>Ilustración 16 - Niveles de entrada a la plataforma Arduino</w:t>
        </w:r>
        <w:r>
          <w:rPr>
            <w:noProof/>
            <w:webHidden/>
          </w:rPr>
          <w:tab/>
        </w:r>
        <w:r>
          <w:rPr>
            <w:noProof/>
            <w:webHidden/>
          </w:rPr>
          <w:fldChar w:fldCharType="begin"/>
        </w:r>
        <w:r>
          <w:rPr>
            <w:noProof/>
            <w:webHidden/>
          </w:rPr>
          <w:instrText xml:space="preserve"> PAGEREF _Toc508729900 \h </w:instrText>
        </w:r>
        <w:r>
          <w:rPr>
            <w:noProof/>
            <w:webHidden/>
          </w:rPr>
        </w:r>
        <w:r>
          <w:rPr>
            <w:noProof/>
            <w:webHidden/>
          </w:rPr>
          <w:fldChar w:fldCharType="separate"/>
        </w:r>
        <w:r>
          <w:rPr>
            <w:noProof/>
            <w:webHidden/>
          </w:rPr>
          <w:t>26</w:t>
        </w:r>
        <w:r>
          <w:rPr>
            <w:noProof/>
            <w:webHidden/>
          </w:rPr>
          <w:fldChar w:fldCharType="end"/>
        </w:r>
      </w:hyperlink>
    </w:p>
    <w:p w14:paraId="21FB6D01" w14:textId="77643986" w:rsidR="00E92EF7" w:rsidRDefault="00E92EF7">
      <w:pPr>
        <w:pStyle w:val="Tabladeilustraciones"/>
        <w:tabs>
          <w:tab w:val="right" w:leader="dot" w:pos="8494"/>
        </w:tabs>
        <w:rPr>
          <w:rFonts w:asciiTheme="minorHAnsi" w:eastAsiaTheme="minorEastAsia" w:hAnsiTheme="minorHAnsi" w:cstheme="minorBidi"/>
          <w:noProof/>
          <w:color w:val="auto"/>
        </w:rPr>
      </w:pPr>
      <w:hyperlink w:anchor="_Toc508729901" w:history="1">
        <w:r w:rsidRPr="00FE0E66">
          <w:rPr>
            <w:rStyle w:val="Hipervnculo"/>
            <w:noProof/>
          </w:rPr>
          <w:t>Ilustración 17 - Arduino Uno</w:t>
        </w:r>
        <w:r>
          <w:rPr>
            <w:noProof/>
            <w:webHidden/>
          </w:rPr>
          <w:tab/>
        </w:r>
        <w:r>
          <w:rPr>
            <w:noProof/>
            <w:webHidden/>
          </w:rPr>
          <w:fldChar w:fldCharType="begin"/>
        </w:r>
        <w:r>
          <w:rPr>
            <w:noProof/>
            <w:webHidden/>
          </w:rPr>
          <w:instrText xml:space="preserve"> PAGEREF _Toc508729901 \h </w:instrText>
        </w:r>
        <w:r>
          <w:rPr>
            <w:noProof/>
            <w:webHidden/>
          </w:rPr>
        </w:r>
        <w:r>
          <w:rPr>
            <w:noProof/>
            <w:webHidden/>
          </w:rPr>
          <w:fldChar w:fldCharType="separate"/>
        </w:r>
        <w:r>
          <w:rPr>
            <w:noProof/>
            <w:webHidden/>
          </w:rPr>
          <w:t>27</w:t>
        </w:r>
        <w:r>
          <w:rPr>
            <w:noProof/>
            <w:webHidden/>
          </w:rPr>
          <w:fldChar w:fldCharType="end"/>
        </w:r>
      </w:hyperlink>
    </w:p>
    <w:p w14:paraId="459174CA" w14:textId="71013061" w:rsidR="00E92EF7" w:rsidRDefault="00E92EF7">
      <w:pPr>
        <w:pStyle w:val="Tabladeilustraciones"/>
        <w:tabs>
          <w:tab w:val="right" w:leader="dot" w:pos="8494"/>
        </w:tabs>
        <w:rPr>
          <w:rFonts w:asciiTheme="minorHAnsi" w:eastAsiaTheme="minorEastAsia" w:hAnsiTheme="minorHAnsi" w:cstheme="minorBidi"/>
          <w:noProof/>
          <w:color w:val="auto"/>
        </w:rPr>
      </w:pPr>
      <w:hyperlink w:anchor="_Toc508729902" w:history="1">
        <w:r w:rsidRPr="00FE0E66">
          <w:rPr>
            <w:rStyle w:val="Hipervnculo"/>
            <w:noProof/>
          </w:rPr>
          <w:t>Ilustración 18 - Logotipo comunidad open-source de Arduino</w:t>
        </w:r>
        <w:r>
          <w:rPr>
            <w:noProof/>
            <w:webHidden/>
          </w:rPr>
          <w:tab/>
        </w:r>
        <w:r>
          <w:rPr>
            <w:noProof/>
            <w:webHidden/>
          </w:rPr>
          <w:fldChar w:fldCharType="begin"/>
        </w:r>
        <w:r>
          <w:rPr>
            <w:noProof/>
            <w:webHidden/>
          </w:rPr>
          <w:instrText xml:space="preserve"> PAGEREF _Toc508729902 \h </w:instrText>
        </w:r>
        <w:r>
          <w:rPr>
            <w:noProof/>
            <w:webHidden/>
          </w:rPr>
        </w:r>
        <w:r>
          <w:rPr>
            <w:noProof/>
            <w:webHidden/>
          </w:rPr>
          <w:fldChar w:fldCharType="separate"/>
        </w:r>
        <w:r>
          <w:rPr>
            <w:noProof/>
            <w:webHidden/>
          </w:rPr>
          <w:t>29</w:t>
        </w:r>
        <w:r>
          <w:rPr>
            <w:noProof/>
            <w:webHidden/>
          </w:rPr>
          <w:fldChar w:fldCharType="end"/>
        </w:r>
      </w:hyperlink>
    </w:p>
    <w:p w14:paraId="783A3069" w14:textId="2719AEAF" w:rsidR="00E92EF7" w:rsidRDefault="00E92EF7">
      <w:pPr>
        <w:pStyle w:val="Tabladeilustraciones"/>
        <w:tabs>
          <w:tab w:val="right" w:leader="dot" w:pos="8494"/>
        </w:tabs>
        <w:rPr>
          <w:rFonts w:asciiTheme="minorHAnsi" w:eastAsiaTheme="minorEastAsia" w:hAnsiTheme="minorHAnsi" w:cstheme="minorBidi"/>
          <w:noProof/>
          <w:color w:val="auto"/>
        </w:rPr>
      </w:pPr>
      <w:hyperlink w:anchor="_Toc508729903" w:history="1">
        <w:r w:rsidRPr="00FE0E66">
          <w:rPr>
            <w:rStyle w:val="Hipervnculo"/>
            <w:noProof/>
          </w:rPr>
          <w:t>Ilustración 19- Representación actuadores y sensores</w:t>
        </w:r>
        <w:r>
          <w:rPr>
            <w:noProof/>
            <w:webHidden/>
          </w:rPr>
          <w:tab/>
        </w:r>
        <w:r>
          <w:rPr>
            <w:noProof/>
            <w:webHidden/>
          </w:rPr>
          <w:fldChar w:fldCharType="begin"/>
        </w:r>
        <w:r>
          <w:rPr>
            <w:noProof/>
            <w:webHidden/>
          </w:rPr>
          <w:instrText xml:space="preserve"> PAGEREF _Toc508729903 \h </w:instrText>
        </w:r>
        <w:r>
          <w:rPr>
            <w:noProof/>
            <w:webHidden/>
          </w:rPr>
        </w:r>
        <w:r>
          <w:rPr>
            <w:noProof/>
            <w:webHidden/>
          </w:rPr>
          <w:fldChar w:fldCharType="separate"/>
        </w:r>
        <w:r>
          <w:rPr>
            <w:noProof/>
            <w:webHidden/>
          </w:rPr>
          <w:t>31</w:t>
        </w:r>
        <w:r>
          <w:rPr>
            <w:noProof/>
            <w:webHidden/>
          </w:rPr>
          <w:fldChar w:fldCharType="end"/>
        </w:r>
      </w:hyperlink>
    </w:p>
    <w:p w14:paraId="6B6033D6" w14:textId="05B91C17" w:rsidR="00E92EF7" w:rsidRDefault="00E92EF7">
      <w:pPr>
        <w:pStyle w:val="Tabladeilustraciones"/>
        <w:tabs>
          <w:tab w:val="right" w:leader="dot" w:pos="8494"/>
        </w:tabs>
        <w:rPr>
          <w:rFonts w:asciiTheme="minorHAnsi" w:eastAsiaTheme="minorEastAsia" w:hAnsiTheme="minorHAnsi" w:cstheme="minorBidi"/>
          <w:noProof/>
          <w:color w:val="auto"/>
        </w:rPr>
      </w:pPr>
      <w:hyperlink w:anchor="_Toc508729904" w:history="1">
        <w:r w:rsidRPr="00FE0E66">
          <w:rPr>
            <w:rStyle w:val="Hipervnculo"/>
            <w:noProof/>
          </w:rPr>
          <w:t>Ilustración 20 - Actuadores y sensores compatibles con Arduino</w:t>
        </w:r>
        <w:r>
          <w:rPr>
            <w:noProof/>
            <w:webHidden/>
          </w:rPr>
          <w:tab/>
        </w:r>
        <w:r>
          <w:rPr>
            <w:noProof/>
            <w:webHidden/>
          </w:rPr>
          <w:fldChar w:fldCharType="begin"/>
        </w:r>
        <w:r>
          <w:rPr>
            <w:noProof/>
            <w:webHidden/>
          </w:rPr>
          <w:instrText xml:space="preserve"> PAGEREF _Toc508729904 \h </w:instrText>
        </w:r>
        <w:r>
          <w:rPr>
            <w:noProof/>
            <w:webHidden/>
          </w:rPr>
        </w:r>
        <w:r>
          <w:rPr>
            <w:noProof/>
            <w:webHidden/>
          </w:rPr>
          <w:fldChar w:fldCharType="separate"/>
        </w:r>
        <w:r>
          <w:rPr>
            <w:noProof/>
            <w:webHidden/>
          </w:rPr>
          <w:t>32</w:t>
        </w:r>
        <w:r>
          <w:rPr>
            <w:noProof/>
            <w:webHidden/>
          </w:rPr>
          <w:fldChar w:fldCharType="end"/>
        </w:r>
      </w:hyperlink>
    </w:p>
    <w:p w14:paraId="64B19725" w14:textId="20B87E59" w:rsidR="00E92EF7" w:rsidRDefault="00E92EF7">
      <w:pPr>
        <w:pStyle w:val="Tabladeilustraciones"/>
        <w:tabs>
          <w:tab w:val="right" w:leader="dot" w:pos="8494"/>
        </w:tabs>
        <w:rPr>
          <w:rFonts w:asciiTheme="minorHAnsi" w:eastAsiaTheme="minorEastAsia" w:hAnsiTheme="minorHAnsi" w:cstheme="minorBidi"/>
          <w:noProof/>
          <w:color w:val="auto"/>
        </w:rPr>
      </w:pPr>
      <w:hyperlink w:anchor="_Toc508729905" w:history="1">
        <w:r w:rsidRPr="00FE0E66">
          <w:rPr>
            <w:rStyle w:val="Hipervnculo"/>
            <w:noProof/>
          </w:rPr>
          <w:t>Ilustración 21- Representación de sensores</w:t>
        </w:r>
        <w:r>
          <w:rPr>
            <w:noProof/>
            <w:webHidden/>
          </w:rPr>
          <w:tab/>
        </w:r>
        <w:r>
          <w:rPr>
            <w:noProof/>
            <w:webHidden/>
          </w:rPr>
          <w:fldChar w:fldCharType="begin"/>
        </w:r>
        <w:r>
          <w:rPr>
            <w:noProof/>
            <w:webHidden/>
          </w:rPr>
          <w:instrText xml:space="preserve"> PAGEREF _Toc508729905 \h </w:instrText>
        </w:r>
        <w:r>
          <w:rPr>
            <w:noProof/>
            <w:webHidden/>
          </w:rPr>
        </w:r>
        <w:r>
          <w:rPr>
            <w:noProof/>
            <w:webHidden/>
          </w:rPr>
          <w:fldChar w:fldCharType="separate"/>
        </w:r>
        <w:r>
          <w:rPr>
            <w:noProof/>
            <w:webHidden/>
          </w:rPr>
          <w:t>33</w:t>
        </w:r>
        <w:r>
          <w:rPr>
            <w:noProof/>
            <w:webHidden/>
          </w:rPr>
          <w:fldChar w:fldCharType="end"/>
        </w:r>
      </w:hyperlink>
    </w:p>
    <w:p w14:paraId="0C0050C5" w14:textId="051B591D" w:rsidR="00E92EF7" w:rsidRDefault="00E92EF7">
      <w:pPr>
        <w:pStyle w:val="Tabladeilustraciones"/>
        <w:tabs>
          <w:tab w:val="right" w:leader="dot" w:pos="8494"/>
        </w:tabs>
        <w:rPr>
          <w:rFonts w:asciiTheme="minorHAnsi" w:eastAsiaTheme="minorEastAsia" w:hAnsiTheme="minorHAnsi" w:cstheme="minorBidi"/>
          <w:noProof/>
          <w:color w:val="auto"/>
        </w:rPr>
      </w:pPr>
      <w:hyperlink r:id="rId16" w:anchor="_Toc508729906" w:history="1">
        <w:r w:rsidRPr="00FE0E66">
          <w:rPr>
            <w:rStyle w:val="Hipervnculo"/>
            <w:noProof/>
          </w:rPr>
          <w:t>Ilustración 22 - Logo oficial de Raspberry Pi</w:t>
        </w:r>
        <w:r>
          <w:rPr>
            <w:noProof/>
            <w:webHidden/>
          </w:rPr>
          <w:tab/>
        </w:r>
        <w:r>
          <w:rPr>
            <w:noProof/>
            <w:webHidden/>
          </w:rPr>
          <w:fldChar w:fldCharType="begin"/>
        </w:r>
        <w:r>
          <w:rPr>
            <w:noProof/>
            <w:webHidden/>
          </w:rPr>
          <w:instrText xml:space="preserve"> PAGEREF _Toc508729906 \h </w:instrText>
        </w:r>
        <w:r>
          <w:rPr>
            <w:noProof/>
            <w:webHidden/>
          </w:rPr>
        </w:r>
        <w:r>
          <w:rPr>
            <w:noProof/>
            <w:webHidden/>
          </w:rPr>
          <w:fldChar w:fldCharType="separate"/>
        </w:r>
        <w:r>
          <w:rPr>
            <w:noProof/>
            <w:webHidden/>
          </w:rPr>
          <w:t>35</w:t>
        </w:r>
        <w:r>
          <w:rPr>
            <w:noProof/>
            <w:webHidden/>
          </w:rPr>
          <w:fldChar w:fldCharType="end"/>
        </w:r>
      </w:hyperlink>
    </w:p>
    <w:p w14:paraId="03273F61" w14:textId="13BD9243" w:rsidR="00E92EF7" w:rsidRDefault="00E92EF7">
      <w:pPr>
        <w:pStyle w:val="Tabladeilustraciones"/>
        <w:tabs>
          <w:tab w:val="right" w:leader="dot" w:pos="8494"/>
        </w:tabs>
        <w:rPr>
          <w:rFonts w:asciiTheme="minorHAnsi" w:eastAsiaTheme="minorEastAsia" w:hAnsiTheme="minorHAnsi" w:cstheme="minorBidi"/>
          <w:noProof/>
          <w:color w:val="auto"/>
        </w:rPr>
      </w:pPr>
      <w:hyperlink r:id="rId17" w:anchor="_Toc508729907" w:history="1">
        <w:r w:rsidRPr="00FE0E66">
          <w:rPr>
            <w:rStyle w:val="Hipervnculo"/>
            <w:noProof/>
          </w:rPr>
          <w:t>Ilustración 23 - Raspberry Pi 2 y sus GPIOs</w:t>
        </w:r>
        <w:r>
          <w:rPr>
            <w:noProof/>
            <w:webHidden/>
          </w:rPr>
          <w:tab/>
        </w:r>
        <w:r>
          <w:rPr>
            <w:noProof/>
            <w:webHidden/>
          </w:rPr>
          <w:fldChar w:fldCharType="begin"/>
        </w:r>
        <w:r>
          <w:rPr>
            <w:noProof/>
            <w:webHidden/>
          </w:rPr>
          <w:instrText xml:space="preserve"> PAGEREF _Toc508729907 \h </w:instrText>
        </w:r>
        <w:r>
          <w:rPr>
            <w:noProof/>
            <w:webHidden/>
          </w:rPr>
        </w:r>
        <w:r>
          <w:rPr>
            <w:noProof/>
            <w:webHidden/>
          </w:rPr>
          <w:fldChar w:fldCharType="separate"/>
        </w:r>
        <w:r>
          <w:rPr>
            <w:noProof/>
            <w:webHidden/>
          </w:rPr>
          <w:t>37</w:t>
        </w:r>
        <w:r>
          <w:rPr>
            <w:noProof/>
            <w:webHidden/>
          </w:rPr>
          <w:fldChar w:fldCharType="end"/>
        </w:r>
      </w:hyperlink>
    </w:p>
    <w:p w14:paraId="13B72D5B" w14:textId="505C775F" w:rsidR="00E92EF7" w:rsidRDefault="00E92EF7">
      <w:pPr>
        <w:pStyle w:val="Tabladeilustraciones"/>
        <w:tabs>
          <w:tab w:val="right" w:leader="dot" w:pos="8494"/>
        </w:tabs>
        <w:rPr>
          <w:rFonts w:asciiTheme="minorHAnsi" w:eastAsiaTheme="minorEastAsia" w:hAnsiTheme="minorHAnsi" w:cstheme="minorBidi"/>
          <w:noProof/>
          <w:color w:val="auto"/>
        </w:rPr>
      </w:pPr>
      <w:hyperlink r:id="rId18" w:anchor="_Toc508729908" w:history="1">
        <w:r w:rsidRPr="00FE0E66">
          <w:rPr>
            <w:rStyle w:val="Hipervnculo"/>
            <w:noProof/>
          </w:rPr>
          <w:t>Ilustración 24 - Interfaces de Raspberry Pi</w:t>
        </w:r>
        <w:r>
          <w:rPr>
            <w:noProof/>
            <w:webHidden/>
          </w:rPr>
          <w:tab/>
        </w:r>
        <w:r>
          <w:rPr>
            <w:noProof/>
            <w:webHidden/>
          </w:rPr>
          <w:fldChar w:fldCharType="begin"/>
        </w:r>
        <w:r>
          <w:rPr>
            <w:noProof/>
            <w:webHidden/>
          </w:rPr>
          <w:instrText xml:space="preserve"> PAGEREF _Toc508729908 \h </w:instrText>
        </w:r>
        <w:r>
          <w:rPr>
            <w:noProof/>
            <w:webHidden/>
          </w:rPr>
        </w:r>
        <w:r>
          <w:rPr>
            <w:noProof/>
            <w:webHidden/>
          </w:rPr>
          <w:fldChar w:fldCharType="separate"/>
        </w:r>
        <w:r>
          <w:rPr>
            <w:noProof/>
            <w:webHidden/>
          </w:rPr>
          <w:t>38</w:t>
        </w:r>
        <w:r>
          <w:rPr>
            <w:noProof/>
            <w:webHidden/>
          </w:rPr>
          <w:fldChar w:fldCharType="end"/>
        </w:r>
      </w:hyperlink>
    </w:p>
    <w:p w14:paraId="7553A99D" w14:textId="5CE0893A" w:rsidR="00E92EF7" w:rsidRDefault="00E92EF7">
      <w:pPr>
        <w:pStyle w:val="Tabladeilustraciones"/>
        <w:tabs>
          <w:tab w:val="right" w:leader="dot" w:pos="8494"/>
        </w:tabs>
        <w:rPr>
          <w:rFonts w:asciiTheme="minorHAnsi" w:eastAsiaTheme="minorEastAsia" w:hAnsiTheme="minorHAnsi" w:cstheme="minorBidi"/>
          <w:noProof/>
          <w:color w:val="auto"/>
        </w:rPr>
      </w:pPr>
      <w:hyperlink r:id="rId19" w:anchor="_Toc508729909" w:history="1">
        <w:r w:rsidRPr="00FE0E66">
          <w:rPr>
            <w:rStyle w:val="Hipervnculo"/>
            <w:noProof/>
          </w:rPr>
          <w:t>Ilustración 25 - Cámara Raspberry Pi V2</w:t>
        </w:r>
        <w:r>
          <w:rPr>
            <w:noProof/>
            <w:webHidden/>
          </w:rPr>
          <w:tab/>
        </w:r>
        <w:r>
          <w:rPr>
            <w:noProof/>
            <w:webHidden/>
          </w:rPr>
          <w:fldChar w:fldCharType="begin"/>
        </w:r>
        <w:r>
          <w:rPr>
            <w:noProof/>
            <w:webHidden/>
          </w:rPr>
          <w:instrText xml:space="preserve"> PAGEREF _Toc508729909 \h </w:instrText>
        </w:r>
        <w:r>
          <w:rPr>
            <w:noProof/>
            <w:webHidden/>
          </w:rPr>
        </w:r>
        <w:r>
          <w:rPr>
            <w:noProof/>
            <w:webHidden/>
          </w:rPr>
          <w:fldChar w:fldCharType="separate"/>
        </w:r>
        <w:r>
          <w:rPr>
            <w:noProof/>
            <w:webHidden/>
          </w:rPr>
          <w:t>39</w:t>
        </w:r>
        <w:r>
          <w:rPr>
            <w:noProof/>
            <w:webHidden/>
          </w:rPr>
          <w:fldChar w:fldCharType="end"/>
        </w:r>
      </w:hyperlink>
    </w:p>
    <w:p w14:paraId="259EEDAA" w14:textId="42E001F5" w:rsidR="00E92EF7" w:rsidRDefault="00E92EF7">
      <w:pPr>
        <w:pStyle w:val="Tabladeilustraciones"/>
        <w:tabs>
          <w:tab w:val="right" w:leader="dot" w:pos="8494"/>
        </w:tabs>
        <w:rPr>
          <w:rFonts w:asciiTheme="minorHAnsi" w:eastAsiaTheme="minorEastAsia" w:hAnsiTheme="minorHAnsi" w:cstheme="minorBidi"/>
          <w:noProof/>
          <w:color w:val="auto"/>
        </w:rPr>
      </w:pPr>
      <w:hyperlink r:id="rId20" w:anchor="_Toc508729910" w:history="1">
        <w:r w:rsidRPr="00FE0E66">
          <w:rPr>
            <w:rStyle w:val="Hipervnculo"/>
            <w:noProof/>
          </w:rPr>
          <w:t>Ilustración 26 - Pantalla táctil de Raspberry Pi</w:t>
        </w:r>
        <w:r>
          <w:rPr>
            <w:noProof/>
            <w:webHidden/>
          </w:rPr>
          <w:tab/>
        </w:r>
        <w:r>
          <w:rPr>
            <w:noProof/>
            <w:webHidden/>
          </w:rPr>
          <w:fldChar w:fldCharType="begin"/>
        </w:r>
        <w:r>
          <w:rPr>
            <w:noProof/>
            <w:webHidden/>
          </w:rPr>
          <w:instrText xml:space="preserve"> PAGEREF _Toc508729910 \h </w:instrText>
        </w:r>
        <w:r>
          <w:rPr>
            <w:noProof/>
            <w:webHidden/>
          </w:rPr>
        </w:r>
        <w:r>
          <w:rPr>
            <w:noProof/>
            <w:webHidden/>
          </w:rPr>
          <w:fldChar w:fldCharType="separate"/>
        </w:r>
        <w:r>
          <w:rPr>
            <w:noProof/>
            <w:webHidden/>
          </w:rPr>
          <w:t>39</w:t>
        </w:r>
        <w:r>
          <w:rPr>
            <w:noProof/>
            <w:webHidden/>
          </w:rPr>
          <w:fldChar w:fldCharType="end"/>
        </w:r>
      </w:hyperlink>
    </w:p>
    <w:p w14:paraId="5D104F86" w14:textId="5C988530" w:rsidR="00E92EF7" w:rsidRDefault="00E92EF7">
      <w:pPr>
        <w:pStyle w:val="Tabladeilustraciones"/>
        <w:tabs>
          <w:tab w:val="right" w:leader="dot" w:pos="8494"/>
        </w:tabs>
        <w:rPr>
          <w:rFonts w:asciiTheme="minorHAnsi" w:eastAsiaTheme="minorEastAsia" w:hAnsiTheme="minorHAnsi" w:cstheme="minorBidi"/>
          <w:noProof/>
          <w:color w:val="auto"/>
        </w:rPr>
      </w:pPr>
      <w:hyperlink r:id="rId21" w:anchor="_Toc508729911" w:history="1">
        <w:r w:rsidRPr="00FE0E66">
          <w:rPr>
            <w:rStyle w:val="Hipervnculo"/>
            <w:noProof/>
          </w:rPr>
          <w:t>Ilustración 27 - Adafruit Prototyping Pi</w:t>
        </w:r>
        <w:r>
          <w:rPr>
            <w:noProof/>
            <w:webHidden/>
          </w:rPr>
          <w:tab/>
        </w:r>
        <w:r>
          <w:rPr>
            <w:noProof/>
            <w:webHidden/>
          </w:rPr>
          <w:fldChar w:fldCharType="begin"/>
        </w:r>
        <w:r>
          <w:rPr>
            <w:noProof/>
            <w:webHidden/>
          </w:rPr>
          <w:instrText xml:space="preserve"> PAGEREF _Toc508729911 \h </w:instrText>
        </w:r>
        <w:r>
          <w:rPr>
            <w:noProof/>
            <w:webHidden/>
          </w:rPr>
        </w:r>
        <w:r>
          <w:rPr>
            <w:noProof/>
            <w:webHidden/>
          </w:rPr>
          <w:fldChar w:fldCharType="separate"/>
        </w:r>
        <w:r>
          <w:rPr>
            <w:noProof/>
            <w:webHidden/>
          </w:rPr>
          <w:t>39</w:t>
        </w:r>
        <w:r>
          <w:rPr>
            <w:noProof/>
            <w:webHidden/>
          </w:rPr>
          <w:fldChar w:fldCharType="end"/>
        </w:r>
      </w:hyperlink>
    </w:p>
    <w:p w14:paraId="55C7AD6E" w14:textId="5263C882" w:rsidR="00E92EF7" w:rsidRDefault="00E92EF7">
      <w:pPr>
        <w:pStyle w:val="Tabladeilustraciones"/>
        <w:tabs>
          <w:tab w:val="right" w:leader="dot" w:pos="8494"/>
        </w:tabs>
        <w:rPr>
          <w:rFonts w:asciiTheme="minorHAnsi" w:eastAsiaTheme="minorEastAsia" w:hAnsiTheme="minorHAnsi" w:cstheme="minorBidi"/>
          <w:noProof/>
          <w:color w:val="auto"/>
        </w:rPr>
      </w:pPr>
      <w:hyperlink r:id="rId22" w:anchor="_Toc508729912" w:history="1">
        <w:r w:rsidRPr="00FE0E66">
          <w:rPr>
            <w:rStyle w:val="Hipervnculo"/>
            <w:noProof/>
          </w:rPr>
          <w:t>Ilustración 28 - Pidrive</w:t>
        </w:r>
        <w:r>
          <w:rPr>
            <w:noProof/>
            <w:webHidden/>
          </w:rPr>
          <w:tab/>
        </w:r>
        <w:r>
          <w:rPr>
            <w:noProof/>
            <w:webHidden/>
          </w:rPr>
          <w:fldChar w:fldCharType="begin"/>
        </w:r>
        <w:r>
          <w:rPr>
            <w:noProof/>
            <w:webHidden/>
          </w:rPr>
          <w:instrText xml:space="preserve"> PAGEREF _Toc508729912 \h </w:instrText>
        </w:r>
        <w:r>
          <w:rPr>
            <w:noProof/>
            <w:webHidden/>
          </w:rPr>
        </w:r>
        <w:r>
          <w:rPr>
            <w:noProof/>
            <w:webHidden/>
          </w:rPr>
          <w:fldChar w:fldCharType="separate"/>
        </w:r>
        <w:r>
          <w:rPr>
            <w:noProof/>
            <w:webHidden/>
          </w:rPr>
          <w:t>40</w:t>
        </w:r>
        <w:r>
          <w:rPr>
            <w:noProof/>
            <w:webHidden/>
          </w:rPr>
          <w:fldChar w:fldCharType="end"/>
        </w:r>
      </w:hyperlink>
    </w:p>
    <w:p w14:paraId="6855486C" w14:textId="33480985" w:rsidR="00E92EF7" w:rsidRDefault="00E92EF7">
      <w:pPr>
        <w:pStyle w:val="Tabladeilustraciones"/>
        <w:tabs>
          <w:tab w:val="right" w:leader="dot" w:pos="8494"/>
        </w:tabs>
        <w:rPr>
          <w:rFonts w:asciiTheme="minorHAnsi" w:eastAsiaTheme="minorEastAsia" w:hAnsiTheme="minorHAnsi" w:cstheme="minorBidi"/>
          <w:noProof/>
          <w:color w:val="auto"/>
        </w:rPr>
      </w:pPr>
      <w:hyperlink r:id="rId23" w:anchor="_Toc508729913" w:history="1">
        <w:r w:rsidRPr="00FE0E66">
          <w:rPr>
            <w:rStyle w:val="Hipervnculo"/>
            <w:noProof/>
          </w:rPr>
          <w:t>Ilustración 29 - Pi TFT</w:t>
        </w:r>
        <w:r>
          <w:rPr>
            <w:noProof/>
            <w:webHidden/>
          </w:rPr>
          <w:tab/>
        </w:r>
        <w:r>
          <w:rPr>
            <w:noProof/>
            <w:webHidden/>
          </w:rPr>
          <w:fldChar w:fldCharType="begin"/>
        </w:r>
        <w:r>
          <w:rPr>
            <w:noProof/>
            <w:webHidden/>
          </w:rPr>
          <w:instrText xml:space="preserve"> PAGEREF _Toc508729913 \h </w:instrText>
        </w:r>
        <w:r>
          <w:rPr>
            <w:noProof/>
            <w:webHidden/>
          </w:rPr>
        </w:r>
        <w:r>
          <w:rPr>
            <w:noProof/>
            <w:webHidden/>
          </w:rPr>
          <w:fldChar w:fldCharType="separate"/>
        </w:r>
        <w:r>
          <w:rPr>
            <w:noProof/>
            <w:webHidden/>
          </w:rPr>
          <w:t>40</w:t>
        </w:r>
        <w:r>
          <w:rPr>
            <w:noProof/>
            <w:webHidden/>
          </w:rPr>
          <w:fldChar w:fldCharType="end"/>
        </w:r>
      </w:hyperlink>
    </w:p>
    <w:p w14:paraId="0D5260EF" w14:textId="6008F551" w:rsidR="00CB0564" w:rsidRDefault="00DB1DBD">
      <w:pPr>
        <w:rPr>
          <w:b/>
          <w:color w:val="434343"/>
          <w:sz w:val="36"/>
          <w:szCs w:val="36"/>
        </w:rPr>
      </w:pPr>
      <w:r>
        <w:rPr>
          <w:sz w:val="36"/>
          <w:szCs w:val="36"/>
        </w:rPr>
        <w:fldChar w:fldCharType="end"/>
      </w:r>
      <w:r w:rsidR="00CB0564">
        <w:rPr>
          <w:sz w:val="36"/>
          <w:szCs w:val="36"/>
        </w:rPr>
        <w:br w:type="page"/>
      </w:r>
    </w:p>
    <w:p w14:paraId="37F35B1B" w14:textId="77777777" w:rsidR="0069282B" w:rsidRPr="0043221E" w:rsidRDefault="0069282B" w:rsidP="0069282B">
      <w:pPr>
        <w:pStyle w:val="Ttulo1"/>
        <w:rPr>
          <w:sz w:val="36"/>
          <w:szCs w:val="36"/>
        </w:rPr>
      </w:pPr>
      <w:bookmarkStart w:id="6" w:name="_Toc504153874"/>
      <w:bookmarkStart w:id="7" w:name="_Toc508729644"/>
      <w:r w:rsidRPr="0043221E">
        <w:rPr>
          <w:sz w:val="36"/>
          <w:szCs w:val="36"/>
        </w:rPr>
        <w:lastRenderedPageBreak/>
        <w:t>Capítulo 1 - Introducción</w:t>
      </w:r>
      <w:bookmarkEnd w:id="6"/>
      <w:bookmarkEnd w:id="7"/>
    </w:p>
    <w:p w14:paraId="0DFAE331" w14:textId="77777777" w:rsidR="0069282B" w:rsidRDefault="0069282B" w:rsidP="0069282B">
      <w:pPr>
        <w:pStyle w:val="Ttulo7"/>
        <w:rPr>
          <w:b/>
          <w:sz w:val="28"/>
          <w:szCs w:val="28"/>
        </w:rPr>
      </w:pPr>
    </w:p>
    <w:p w14:paraId="6CEA941B" w14:textId="77777777" w:rsidR="0069282B" w:rsidRPr="006D653B" w:rsidRDefault="0069282B" w:rsidP="0069282B">
      <w:pPr>
        <w:pStyle w:val="Ttulo2"/>
        <w:rPr>
          <w:b/>
          <w:sz w:val="32"/>
          <w:szCs w:val="32"/>
        </w:rPr>
      </w:pPr>
      <w:bookmarkStart w:id="8" w:name="_Toc504153875"/>
      <w:bookmarkStart w:id="9" w:name="_Toc508729645"/>
      <w:r w:rsidRPr="006D653B">
        <w:rPr>
          <w:b/>
          <w:sz w:val="32"/>
          <w:szCs w:val="32"/>
        </w:rPr>
        <w:t>1.1 Objetivo general</w:t>
      </w:r>
      <w:bookmarkEnd w:id="8"/>
      <w:bookmarkEnd w:id="9"/>
    </w:p>
    <w:p w14:paraId="7E40D0AF" w14:textId="77777777" w:rsidR="0069282B" w:rsidRDefault="0069282B" w:rsidP="0069282B"/>
    <w:p w14:paraId="1792B39A" w14:textId="77777777" w:rsidR="0069282B" w:rsidRDefault="0069282B" w:rsidP="0069282B">
      <w:pPr>
        <w:spacing w:line="276" w:lineRule="auto"/>
        <w:rPr>
          <w:rFonts w:ascii="Arial" w:eastAsia="Arial" w:hAnsi="Arial" w:cs="Arial"/>
          <w:sz w:val="24"/>
          <w:szCs w:val="24"/>
        </w:rPr>
      </w:pPr>
      <w:r w:rsidRPr="006936B7">
        <w:rPr>
          <w:rFonts w:ascii="Arial" w:eastAsia="Arial" w:hAnsi="Arial" w:cs="Arial"/>
          <w:sz w:val="24"/>
          <w:szCs w:val="24"/>
        </w:rPr>
        <w:t>Se pretende desarrollar un prototipo de</w:t>
      </w:r>
      <w:r>
        <w:rPr>
          <w:rFonts w:ascii="Arial" w:eastAsia="Arial" w:hAnsi="Arial" w:cs="Arial"/>
          <w:sz w:val="24"/>
          <w:szCs w:val="24"/>
        </w:rPr>
        <w:t xml:space="preserve"> un</w:t>
      </w:r>
      <w:r w:rsidRPr="006936B7">
        <w:rPr>
          <w:rFonts w:ascii="Arial" w:eastAsia="Arial" w:hAnsi="Arial" w:cs="Arial"/>
          <w:sz w:val="24"/>
          <w:szCs w:val="24"/>
        </w:rPr>
        <w:t xml:space="preserve"> Sistema Autónomo Robótico (SAR), gestionado por un software definido como agente inteligente (que responda al modelo basado en objetivos</w:t>
      </w:r>
      <w:r w:rsidRPr="006936B7">
        <w:rPr>
          <w:rFonts w:ascii="Arial" w:eastAsia="Arial" w:hAnsi="Arial" w:cs="Arial"/>
          <w:sz w:val="24"/>
          <w:szCs w:val="24"/>
          <w:vertAlign w:val="superscript"/>
        </w:rPr>
        <w:footnoteReference w:id="1"/>
      </w:r>
      <w:r w:rsidRPr="006936B7">
        <w:rPr>
          <w:rFonts w:ascii="Arial" w:eastAsia="Arial" w:hAnsi="Arial" w:cs="Arial"/>
          <w:sz w:val="24"/>
          <w:szCs w:val="24"/>
        </w:rPr>
        <w:t>)</w:t>
      </w:r>
      <w:r w:rsidRPr="006936B7">
        <w:rPr>
          <w:rFonts w:ascii="Arial" w:eastAsia="Arial" w:hAnsi="Arial" w:cs="Arial"/>
          <w:i/>
          <w:color w:val="FF0000"/>
          <w:sz w:val="24"/>
          <w:szCs w:val="24"/>
        </w:rPr>
        <w:t xml:space="preserve"> </w:t>
      </w:r>
      <w:r w:rsidRPr="006936B7">
        <w:rPr>
          <w:rFonts w:ascii="Arial" w:eastAsia="Arial" w:hAnsi="Arial" w:cs="Arial"/>
          <w:sz w:val="24"/>
          <w:szCs w:val="24"/>
        </w:rPr>
        <w:t>para la exploración y análisis del medio ambiente.</w:t>
      </w:r>
    </w:p>
    <w:p w14:paraId="7200CF51" w14:textId="77777777" w:rsidR="0069282B" w:rsidRPr="00C4148E" w:rsidRDefault="0069282B" w:rsidP="0069282B">
      <w:pPr>
        <w:spacing w:line="276" w:lineRule="auto"/>
        <w:rPr>
          <w:sz w:val="24"/>
          <w:szCs w:val="24"/>
        </w:rPr>
      </w:pPr>
    </w:p>
    <w:p w14:paraId="241E555B" w14:textId="77777777" w:rsidR="0069282B" w:rsidRPr="006D653B" w:rsidRDefault="0069282B" w:rsidP="0069282B">
      <w:pPr>
        <w:pStyle w:val="Ttulo3"/>
        <w:rPr>
          <w:b w:val="0"/>
          <w:sz w:val="28"/>
          <w:szCs w:val="28"/>
        </w:rPr>
      </w:pPr>
      <w:bookmarkStart w:id="10" w:name="_Toc504153876"/>
      <w:bookmarkStart w:id="11" w:name="_Toc508729646"/>
      <w:r w:rsidRPr="006D653B">
        <w:rPr>
          <w:b w:val="0"/>
          <w:sz w:val="28"/>
          <w:szCs w:val="28"/>
        </w:rPr>
        <w:t>1.1.1 Objetivos específicos</w:t>
      </w:r>
      <w:bookmarkEnd w:id="10"/>
      <w:bookmarkEnd w:id="11"/>
    </w:p>
    <w:p w14:paraId="3ABD5282" w14:textId="77777777" w:rsidR="0069282B" w:rsidRDefault="0069282B" w:rsidP="0069282B"/>
    <w:p w14:paraId="0C1325E3" w14:textId="77777777" w:rsidR="0069282B" w:rsidRPr="00FD5CB2" w:rsidRDefault="0069282B" w:rsidP="0069282B"/>
    <w:p w14:paraId="55A13514" w14:textId="77777777" w:rsidR="0069282B" w:rsidRPr="006936B7" w:rsidRDefault="0069282B" w:rsidP="0069282B">
      <w:pPr>
        <w:numPr>
          <w:ilvl w:val="0"/>
          <w:numId w:val="1"/>
        </w:numPr>
        <w:spacing w:line="276" w:lineRule="auto"/>
        <w:ind w:hanging="360"/>
        <w:contextualSpacing/>
        <w:rPr>
          <w:rFonts w:ascii="Arial" w:eastAsia="Arial" w:hAnsi="Arial" w:cs="Arial"/>
          <w:sz w:val="24"/>
          <w:szCs w:val="24"/>
        </w:rPr>
      </w:pPr>
      <w:r w:rsidRPr="006936B7">
        <w:rPr>
          <w:rFonts w:ascii="Arial" w:eastAsia="Arial" w:hAnsi="Arial" w:cs="Arial"/>
          <w:sz w:val="24"/>
          <w:szCs w:val="24"/>
        </w:rPr>
        <w:t xml:space="preserve">Ensamblar un </w:t>
      </w:r>
      <w:r>
        <w:rPr>
          <w:rFonts w:ascii="Arial" w:eastAsia="Arial" w:hAnsi="Arial" w:cs="Arial"/>
          <w:sz w:val="24"/>
          <w:szCs w:val="24"/>
        </w:rPr>
        <w:t>R</w:t>
      </w:r>
      <w:r w:rsidRPr="006936B7">
        <w:rPr>
          <w:rFonts w:ascii="Arial" w:eastAsia="Arial" w:hAnsi="Arial" w:cs="Arial"/>
          <w:sz w:val="24"/>
          <w:szCs w:val="24"/>
        </w:rPr>
        <w:t xml:space="preserve">obot </w:t>
      </w:r>
      <w:r>
        <w:rPr>
          <w:rFonts w:ascii="Arial" w:eastAsia="Arial" w:hAnsi="Arial" w:cs="Arial"/>
          <w:sz w:val="24"/>
          <w:szCs w:val="24"/>
        </w:rPr>
        <w:t>M</w:t>
      </w:r>
      <w:r w:rsidRPr="006936B7">
        <w:rPr>
          <w:rFonts w:ascii="Arial" w:eastAsia="Arial" w:hAnsi="Arial" w:cs="Arial"/>
          <w:sz w:val="24"/>
          <w:szCs w:val="24"/>
        </w:rPr>
        <w:t xml:space="preserve">óvil integrando </w:t>
      </w:r>
      <w:r>
        <w:rPr>
          <w:rFonts w:ascii="Arial" w:eastAsia="Arial" w:hAnsi="Arial" w:cs="Arial"/>
          <w:sz w:val="24"/>
          <w:szCs w:val="24"/>
        </w:rPr>
        <w:t xml:space="preserve">las </w:t>
      </w:r>
      <w:r w:rsidRPr="006936B7">
        <w:rPr>
          <w:rFonts w:ascii="Arial" w:eastAsia="Arial" w:hAnsi="Arial" w:cs="Arial"/>
          <w:sz w:val="24"/>
          <w:szCs w:val="24"/>
        </w:rPr>
        <w:t>plataforma</w:t>
      </w:r>
      <w:r>
        <w:rPr>
          <w:rFonts w:ascii="Arial" w:eastAsia="Arial" w:hAnsi="Arial" w:cs="Arial"/>
          <w:sz w:val="24"/>
          <w:szCs w:val="24"/>
        </w:rPr>
        <w:t>s</w:t>
      </w:r>
      <w:r w:rsidRPr="006936B7">
        <w:rPr>
          <w:rFonts w:ascii="Arial" w:eastAsia="Arial" w:hAnsi="Arial" w:cs="Arial"/>
          <w:sz w:val="24"/>
          <w:szCs w:val="24"/>
        </w:rPr>
        <w:t xml:space="preserve"> Arduino</w:t>
      </w:r>
      <w:r>
        <w:rPr>
          <w:rFonts w:ascii="Arial" w:eastAsia="Arial" w:hAnsi="Arial" w:cs="Arial"/>
          <w:sz w:val="24"/>
          <w:szCs w:val="24"/>
        </w:rPr>
        <w:t xml:space="preserve"> y Raspberry Pi</w:t>
      </w:r>
      <w:r w:rsidRPr="006936B7">
        <w:rPr>
          <w:rFonts w:ascii="Arial" w:eastAsia="Arial" w:hAnsi="Arial" w:cs="Arial"/>
          <w:sz w:val="24"/>
          <w:szCs w:val="24"/>
        </w:rPr>
        <w:t xml:space="preserve"> con diversos módulos y software.</w:t>
      </w:r>
    </w:p>
    <w:p w14:paraId="247E2246" w14:textId="77777777" w:rsidR="0069282B" w:rsidRPr="002333AE" w:rsidRDefault="0069282B" w:rsidP="0069282B">
      <w:pPr>
        <w:numPr>
          <w:ilvl w:val="0"/>
          <w:numId w:val="1"/>
        </w:numPr>
        <w:spacing w:line="276" w:lineRule="auto"/>
        <w:ind w:hanging="360"/>
        <w:contextualSpacing/>
        <w:rPr>
          <w:rFonts w:ascii="Arial" w:eastAsia="Arial" w:hAnsi="Arial" w:cs="Arial"/>
          <w:sz w:val="24"/>
          <w:szCs w:val="24"/>
        </w:rPr>
      </w:pPr>
      <w:r w:rsidRPr="006936B7">
        <w:rPr>
          <w:rFonts w:ascii="Arial" w:eastAsia="Arial" w:hAnsi="Arial" w:cs="Arial"/>
          <w:sz w:val="24"/>
          <w:szCs w:val="24"/>
        </w:rPr>
        <w:t>Desarrollar una a</w:t>
      </w:r>
      <w:r>
        <w:rPr>
          <w:rFonts w:ascii="Arial" w:eastAsia="Arial" w:hAnsi="Arial" w:cs="Arial"/>
          <w:sz w:val="24"/>
          <w:szCs w:val="24"/>
        </w:rPr>
        <w:t>plicación web</w:t>
      </w:r>
      <w:r w:rsidRPr="006936B7">
        <w:rPr>
          <w:rFonts w:ascii="Arial" w:eastAsia="Arial" w:hAnsi="Arial" w:cs="Arial"/>
          <w:sz w:val="24"/>
          <w:szCs w:val="24"/>
        </w:rPr>
        <w:t xml:space="preserve"> </w:t>
      </w:r>
      <w:r>
        <w:rPr>
          <w:rFonts w:ascii="Arial" w:eastAsia="Arial" w:hAnsi="Arial" w:cs="Arial"/>
          <w:sz w:val="24"/>
          <w:szCs w:val="24"/>
        </w:rPr>
        <w:t>multi</w:t>
      </w:r>
      <w:r w:rsidRPr="006936B7">
        <w:rPr>
          <w:rFonts w:ascii="Arial" w:eastAsia="Arial" w:hAnsi="Arial" w:cs="Arial"/>
          <w:sz w:val="24"/>
          <w:szCs w:val="24"/>
        </w:rPr>
        <w:t>plataforma</w:t>
      </w:r>
      <w:r>
        <w:rPr>
          <w:rFonts w:ascii="Arial" w:eastAsia="Arial" w:hAnsi="Arial" w:cs="Arial"/>
          <w:sz w:val="24"/>
          <w:szCs w:val="24"/>
        </w:rPr>
        <w:t xml:space="preserve"> </w:t>
      </w:r>
      <w:r w:rsidRPr="006936B7">
        <w:rPr>
          <w:rFonts w:ascii="Arial" w:eastAsia="Arial" w:hAnsi="Arial" w:cs="Arial"/>
          <w:sz w:val="24"/>
          <w:szCs w:val="24"/>
        </w:rPr>
        <w:t xml:space="preserve">que mediante comunicación inalámbrica permita el control del </w:t>
      </w:r>
      <w:r>
        <w:rPr>
          <w:rFonts w:ascii="Arial" w:eastAsia="Arial" w:hAnsi="Arial" w:cs="Arial"/>
          <w:sz w:val="24"/>
          <w:szCs w:val="24"/>
        </w:rPr>
        <w:t>Robot Móvil</w:t>
      </w:r>
      <w:r w:rsidRPr="006936B7">
        <w:rPr>
          <w:rFonts w:ascii="Arial" w:eastAsia="Arial" w:hAnsi="Arial" w:cs="Arial"/>
          <w:sz w:val="24"/>
          <w:szCs w:val="24"/>
        </w:rPr>
        <w:t>.</w:t>
      </w:r>
    </w:p>
    <w:p w14:paraId="15F5A163" w14:textId="461B1AE1" w:rsidR="0069282B" w:rsidRPr="002333AE" w:rsidRDefault="0069282B" w:rsidP="0069282B">
      <w:pPr>
        <w:numPr>
          <w:ilvl w:val="0"/>
          <w:numId w:val="1"/>
        </w:numPr>
        <w:spacing w:line="276" w:lineRule="auto"/>
        <w:ind w:hanging="360"/>
        <w:contextualSpacing/>
        <w:rPr>
          <w:rFonts w:ascii="Arial" w:eastAsia="Arial" w:hAnsi="Arial" w:cs="Arial"/>
          <w:sz w:val="24"/>
          <w:szCs w:val="24"/>
        </w:rPr>
      </w:pPr>
      <w:r w:rsidRPr="002333AE">
        <w:rPr>
          <w:rFonts w:ascii="Arial" w:eastAsia="Arial" w:hAnsi="Arial" w:cs="Arial"/>
          <w:sz w:val="24"/>
          <w:szCs w:val="24"/>
        </w:rPr>
        <w:t>Investigar y evaluar protocolos de comunicación para la recolección</w:t>
      </w:r>
      <w:r>
        <w:rPr>
          <w:rFonts w:ascii="Arial" w:eastAsia="Arial" w:hAnsi="Arial" w:cs="Arial"/>
          <w:sz w:val="24"/>
          <w:szCs w:val="24"/>
        </w:rPr>
        <w:t xml:space="preserve"> de datos y </w:t>
      </w:r>
      <w:r w:rsidRPr="002333AE">
        <w:rPr>
          <w:rFonts w:ascii="Arial" w:eastAsia="Arial" w:hAnsi="Arial" w:cs="Arial"/>
          <w:sz w:val="24"/>
          <w:szCs w:val="24"/>
        </w:rPr>
        <w:t xml:space="preserve">control entre </w:t>
      </w:r>
      <w:r>
        <w:rPr>
          <w:rFonts w:ascii="Arial" w:eastAsia="Arial" w:hAnsi="Arial" w:cs="Arial"/>
          <w:sz w:val="24"/>
          <w:szCs w:val="24"/>
        </w:rPr>
        <w:t xml:space="preserve">microcontroladores </w:t>
      </w:r>
      <w:r w:rsidRPr="002333AE">
        <w:rPr>
          <w:rFonts w:ascii="Arial" w:eastAsia="Arial" w:hAnsi="Arial" w:cs="Arial"/>
          <w:sz w:val="24"/>
          <w:szCs w:val="24"/>
        </w:rPr>
        <w:t xml:space="preserve">y </w:t>
      </w:r>
      <w:r>
        <w:rPr>
          <w:rFonts w:ascii="Arial" w:eastAsia="Arial" w:hAnsi="Arial" w:cs="Arial"/>
          <w:sz w:val="24"/>
          <w:szCs w:val="24"/>
        </w:rPr>
        <w:t>aplicaciones web</w:t>
      </w:r>
      <w:r w:rsidRPr="002333AE">
        <w:rPr>
          <w:rFonts w:ascii="Arial" w:eastAsia="Arial" w:hAnsi="Arial" w:cs="Arial"/>
          <w:sz w:val="24"/>
          <w:szCs w:val="24"/>
        </w:rPr>
        <w:t>.</w:t>
      </w:r>
    </w:p>
    <w:p w14:paraId="0B3D1129" w14:textId="4228B60A" w:rsidR="0069282B" w:rsidRPr="006936B7" w:rsidRDefault="0069282B" w:rsidP="0069282B">
      <w:pPr>
        <w:numPr>
          <w:ilvl w:val="0"/>
          <w:numId w:val="1"/>
        </w:numPr>
        <w:spacing w:line="276" w:lineRule="auto"/>
        <w:ind w:hanging="360"/>
        <w:contextualSpacing/>
        <w:rPr>
          <w:rFonts w:ascii="Arial" w:eastAsia="Arial" w:hAnsi="Arial" w:cs="Arial"/>
          <w:sz w:val="24"/>
          <w:szCs w:val="24"/>
        </w:rPr>
      </w:pPr>
      <w:r>
        <w:rPr>
          <w:rFonts w:ascii="Arial" w:eastAsia="Arial" w:hAnsi="Arial" w:cs="Arial"/>
          <w:sz w:val="24"/>
          <w:szCs w:val="24"/>
        </w:rPr>
        <w:t>I</w:t>
      </w:r>
      <w:r w:rsidRPr="006936B7">
        <w:rPr>
          <w:rFonts w:ascii="Arial" w:eastAsia="Arial" w:hAnsi="Arial" w:cs="Arial"/>
          <w:sz w:val="24"/>
          <w:szCs w:val="24"/>
        </w:rPr>
        <w:t xml:space="preserve">ntegrar sensores </w:t>
      </w:r>
      <w:r>
        <w:rPr>
          <w:rFonts w:ascii="Arial" w:eastAsia="Arial" w:hAnsi="Arial" w:cs="Arial"/>
          <w:sz w:val="24"/>
          <w:szCs w:val="24"/>
        </w:rPr>
        <w:t>al robot móvil y escribir el software, utilizando el protocolo seleccionado, para la transmisión de las medidas y presentación en la aplicación web</w:t>
      </w:r>
      <w:r w:rsidRPr="006936B7">
        <w:rPr>
          <w:rFonts w:ascii="Arial" w:eastAsia="Arial" w:hAnsi="Arial" w:cs="Arial"/>
          <w:sz w:val="24"/>
          <w:szCs w:val="24"/>
        </w:rPr>
        <w:t>.</w:t>
      </w:r>
    </w:p>
    <w:p w14:paraId="40C7FC3B" w14:textId="77777777" w:rsidR="0069282B" w:rsidRPr="006D653B" w:rsidRDefault="0069282B" w:rsidP="0069282B">
      <w:pPr>
        <w:pStyle w:val="Ttulo3"/>
        <w:rPr>
          <w:b w:val="0"/>
          <w:sz w:val="28"/>
          <w:szCs w:val="28"/>
        </w:rPr>
      </w:pPr>
      <w:bookmarkStart w:id="12" w:name="_Toc504153877"/>
      <w:bookmarkStart w:id="13" w:name="_Toc508729647"/>
      <w:r w:rsidRPr="006D653B">
        <w:rPr>
          <w:b w:val="0"/>
          <w:sz w:val="28"/>
          <w:szCs w:val="28"/>
        </w:rPr>
        <w:t>1.1.2 Metodología</w:t>
      </w:r>
      <w:bookmarkEnd w:id="12"/>
      <w:bookmarkEnd w:id="13"/>
    </w:p>
    <w:p w14:paraId="53242EF6" w14:textId="77777777" w:rsidR="0069282B" w:rsidRDefault="0069282B" w:rsidP="0069282B">
      <w:pPr>
        <w:spacing w:line="276" w:lineRule="auto"/>
        <w:rPr>
          <w:rFonts w:ascii="Arial" w:eastAsia="Arial" w:hAnsi="Arial" w:cs="Arial"/>
          <w:sz w:val="24"/>
          <w:szCs w:val="24"/>
        </w:rPr>
      </w:pPr>
    </w:p>
    <w:p w14:paraId="2E2A70CE" w14:textId="77777777" w:rsidR="0069282B" w:rsidRDefault="0069282B" w:rsidP="0069282B">
      <w:pPr>
        <w:spacing w:line="276" w:lineRule="auto"/>
        <w:rPr>
          <w:rFonts w:ascii="Arial" w:eastAsia="Arial" w:hAnsi="Arial" w:cs="Arial"/>
          <w:sz w:val="24"/>
          <w:szCs w:val="24"/>
        </w:rPr>
      </w:pPr>
      <w:r w:rsidRPr="006936B7">
        <w:rPr>
          <w:rFonts w:ascii="Arial" w:eastAsia="Arial" w:hAnsi="Arial" w:cs="Arial"/>
          <w:sz w:val="24"/>
          <w:szCs w:val="24"/>
        </w:rPr>
        <w:t>El SAR se creará mediante la</w:t>
      </w:r>
      <w:r>
        <w:rPr>
          <w:rFonts w:ascii="Arial" w:eastAsia="Arial" w:hAnsi="Arial" w:cs="Arial"/>
          <w:sz w:val="24"/>
          <w:szCs w:val="24"/>
        </w:rPr>
        <w:t>s</w:t>
      </w:r>
      <w:r w:rsidRPr="006936B7">
        <w:rPr>
          <w:rFonts w:ascii="Arial" w:eastAsia="Arial" w:hAnsi="Arial" w:cs="Arial"/>
          <w:sz w:val="24"/>
          <w:szCs w:val="24"/>
        </w:rPr>
        <w:t xml:space="preserve"> plataforma</w:t>
      </w:r>
      <w:r>
        <w:rPr>
          <w:rFonts w:ascii="Arial" w:eastAsia="Arial" w:hAnsi="Arial" w:cs="Arial"/>
          <w:sz w:val="24"/>
          <w:szCs w:val="24"/>
        </w:rPr>
        <w:t>s</w:t>
      </w:r>
      <w:r w:rsidRPr="006936B7">
        <w:rPr>
          <w:rFonts w:ascii="Arial" w:eastAsia="Arial" w:hAnsi="Arial" w:cs="Arial"/>
          <w:sz w:val="24"/>
          <w:szCs w:val="24"/>
        </w:rPr>
        <w:t xml:space="preserve"> Arduino</w:t>
      </w:r>
      <w:r>
        <w:rPr>
          <w:rFonts w:ascii="Arial" w:eastAsia="Arial" w:hAnsi="Arial" w:cs="Arial"/>
          <w:sz w:val="24"/>
          <w:szCs w:val="24"/>
        </w:rPr>
        <w:t xml:space="preserve"> y Raspberry Pi</w:t>
      </w:r>
      <w:r w:rsidRPr="006936B7">
        <w:rPr>
          <w:rFonts w:ascii="Arial" w:eastAsia="Arial" w:hAnsi="Arial" w:cs="Arial"/>
          <w:sz w:val="24"/>
          <w:szCs w:val="24"/>
        </w:rPr>
        <w:t>. El robot poseerá motores como actuadores para desplazarse sobre la superficie a explorar</w:t>
      </w:r>
      <w:r>
        <w:rPr>
          <w:rFonts w:ascii="Arial" w:eastAsia="Arial" w:hAnsi="Arial" w:cs="Arial"/>
          <w:sz w:val="24"/>
          <w:szCs w:val="24"/>
        </w:rPr>
        <w:t xml:space="preserve"> </w:t>
      </w:r>
      <w:r w:rsidRPr="006936B7">
        <w:rPr>
          <w:rFonts w:ascii="Arial" w:eastAsia="Arial" w:hAnsi="Arial" w:cs="Arial"/>
          <w:sz w:val="24"/>
          <w:szCs w:val="24"/>
        </w:rPr>
        <w:t>y diversos sensores que permitan tomar muestras del ambiente explorado. Todos estos componentes se ensamblarán sobre distintas piezas estructurales para conformar el robot móvil o RM.</w:t>
      </w:r>
    </w:p>
    <w:p w14:paraId="2D3655B8" w14:textId="77777777" w:rsidR="0069282B" w:rsidRPr="006936B7" w:rsidRDefault="0069282B" w:rsidP="0069282B">
      <w:pPr>
        <w:spacing w:line="276" w:lineRule="auto"/>
        <w:rPr>
          <w:sz w:val="24"/>
          <w:szCs w:val="24"/>
        </w:rPr>
      </w:pPr>
    </w:p>
    <w:p w14:paraId="1883473E" w14:textId="77777777" w:rsidR="0069282B" w:rsidRPr="006936B7" w:rsidRDefault="0069282B" w:rsidP="0069282B">
      <w:pPr>
        <w:spacing w:line="276" w:lineRule="auto"/>
        <w:rPr>
          <w:sz w:val="24"/>
          <w:szCs w:val="24"/>
        </w:rPr>
      </w:pPr>
      <w:r w:rsidRPr="006936B7">
        <w:rPr>
          <w:rFonts w:ascii="Arial" w:eastAsia="Arial" w:hAnsi="Arial" w:cs="Arial"/>
          <w:sz w:val="24"/>
          <w:szCs w:val="24"/>
        </w:rPr>
        <w:t>E</w:t>
      </w:r>
      <w:r>
        <w:rPr>
          <w:rFonts w:ascii="Arial" w:eastAsia="Arial" w:hAnsi="Arial" w:cs="Arial"/>
          <w:sz w:val="24"/>
          <w:szCs w:val="24"/>
        </w:rPr>
        <w:t xml:space="preserve">l RM </w:t>
      </w:r>
      <w:r w:rsidRPr="006936B7">
        <w:rPr>
          <w:rFonts w:ascii="Arial" w:eastAsia="Arial" w:hAnsi="Arial" w:cs="Arial"/>
          <w:sz w:val="24"/>
          <w:szCs w:val="24"/>
        </w:rPr>
        <w:t xml:space="preserve">estará en un estado receptivo, donde se le otorga el control a una aplicación </w:t>
      </w:r>
      <w:r>
        <w:rPr>
          <w:rFonts w:ascii="Arial" w:eastAsia="Arial" w:hAnsi="Arial" w:cs="Arial"/>
          <w:sz w:val="24"/>
          <w:szCs w:val="24"/>
        </w:rPr>
        <w:t>web, la cual</w:t>
      </w:r>
      <w:r w:rsidRPr="006936B7">
        <w:rPr>
          <w:rFonts w:ascii="Arial" w:eastAsia="Arial" w:hAnsi="Arial" w:cs="Arial"/>
          <w:sz w:val="24"/>
          <w:szCs w:val="24"/>
        </w:rPr>
        <w:t xml:space="preserve"> contará con una interfaz de usuario que facilitará la comunicación con el SAR. La aplicación permitirá manipular el desplazamiento</w:t>
      </w:r>
      <w:r>
        <w:rPr>
          <w:rFonts w:ascii="Arial" w:eastAsia="Arial" w:hAnsi="Arial" w:cs="Arial"/>
          <w:sz w:val="24"/>
          <w:szCs w:val="24"/>
        </w:rPr>
        <w:t xml:space="preserve"> del RM</w:t>
      </w:r>
      <w:r w:rsidRPr="006936B7">
        <w:rPr>
          <w:rFonts w:ascii="Arial" w:eastAsia="Arial" w:hAnsi="Arial" w:cs="Arial"/>
          <w:sz w:val="24"/>
          <w:szCs w:val="24"/>
        </w:rPr>
        <w:t xml:space="preserve"> sobre la superficie y obtener las muestras del ambiente según se soliciten, en otras palabras, la lectura de los sensores.</w:t>
      </w:r>
    </w:p>
    <w:p w14:paraId="7F50CF5D" w14:textId="77777777" w:rsidR="0069282B" w:rsidRPr="006936B7" w:rsidRDefault="0069282B" w:rsidP="0069282B">
      <w:pPr>
        <w:spacing w:line="276" w:lineRule="auto"/>
        <w:rPr>
          <w:sz w:val="24"/>
          <w:szCs w:val="24"/>
        </w:rPr>
      </w:pPr>
    </w:p>
    <w:p w14:paraId="5A302BAE" w14:textId="77777777" w:rsidR="0069282B" w:rsidRDefault="0069282B" w:rsidP="0069282B">
      <w:pPr>
        <w:spacing w:line="276" w:lineRule="auto"/>
        <w:rPr>
          <w:rFonts w:ascii="Arial" w:eastAsia="Arial" w:hAnsi="Arial" w:cs="Arial"/>
          <w:sz w:val="24"/>
          <w:szCs w:val="24"/>
        </w:rPr>
      </w:pPr>
      <w:r w:rsidRPr="006936B7">
        <w:rPr>
          <w:rFonts w:ascii="Arial" w:eastAsia="Arial" w:hAnsi="Arial" w:cs="Arial"/>
          <w:sz w:val="24"/>
          <w:szCs w:val="24"/>
        </w:rPr>
        <w:t xml:space="preserve">La comunicación entre el SAR y </w:t>
      </w:r>
      <w:r>
        <w:rPr>
          <w:rFonts w:ascii="Arial" w:eastAsia="Arial" w:hAnsi="Arial" w:cs="Arial"/>
          <w:sz w:val="24"/>
          <w:szCs w:val="24"/>
        </w:rPr>
        <w:t>la aplicación</w:t>
      </w:r>
      <w:r w:rsidRPr="006936B7">
        <w:rPr>
          <w:rFonts w:ascii="Arial" w:eastAsia="Arial" w:hAnsi="Arial" w:cs="Arial"/>
          <w:sz w:val="24"/>
          <w:szCs w:val="24"/>
        </w:rPr>
        <w:t xml:space="preserve"> se realizará por medio de señales inalámbricas de radiofrecuencia. Se mantendrá una arquitectura de diseño </w:t>
      </w:r>
      <w:r w:rsidRPr="006936B7">
        <w:rPr>
          <w:rFonts w:ascii="Arial" w:eastAsia="Arial" w:hAnsi="Arial" w:cs="Arial"/>
          <w:sz w:val="24"/>
          <w:szCs w:val="24"/>
        </w:rPr>
        <w:lastRenderedPageBreak/>
        <w:t xml:space="preserve">denominada cliente/servidor, donde el cliente es el dispositivo que ejecuta </w:t>
      </w:r>
      <w:r>
        <w:rPr>
          <w:rFonts w:ascii="Arial" w:eastAsia="Arial" w:hAnsi="Arial" w:cs="Arial"/>
          <w:sz w:val="24"/>
          <w:szCs w:val="24"/>
        </w:rPr>
        <w:t>la aplicación</w:t>
      </w:r>
      <w:r w:rsidRPr="006936B7">
        <w:rPr>
          <w:rFonts w:ascii="Arial" w:eastAsia="Arial" w:hAnsi="Arial" w:cs="Arial"/>
          <w:sz w:val="24"/>
          <w:szCs w:val="24"/>
        </w:rPr>
        <w:t xml:space="preserve"> y el servidor es el SAR. </w:t>
      </w:r>
      <w:bookmarkStart w:id="14" w:name="_eoiloaxaomvs" w:colFirst="0" w:colLast="0"/>
      <w:bookmarkStart w:id="15" w:name="_30j0zll" w:colFirst="0" w:colLast="0"/>
      <w:bookmarkEnd w:id="14"/>
      <w:bookmarkEnd w:id="15"/>
    </w:p>
    <w:p w14:paraId="050886A9" w14:textId="77777777" w:rsidR="0069282B" w:rsidRPr="00C4148E" w:rsidRDefault="0069282B" w:rsidP="0069282B">
      <w:pPr>
        <w:spacing w:line="276" w:lineRule="auto"/>
        <w:rPr>
          <w:sz w:val="24"/>
          <w:szCs w:val="24"/>
        </w:rPr>
      </w:pPr>
    </w:p>
    <w:p w14:paraId="3322A9B5" w14:textId="77777777" w:rsidR="0069282B" w:rsidRPr="0043221E" w:rsidRDefault="0069282B" w:rsidP="0069282B">
      <w:pPr>
        <w:pStyle w:val="Ttulo2"/>
        <w:rPr>
          <w:b/>
          <w:sz w:val="32"/>
          <w:szCs w:val="32"/>
        </w:rPr>
      </w:pPr>
      <w:bookmarkStart w:id="16" w:name="_Toc504153878"/>
      <w:bookmarkStart w:id="17" w:name="_Toc508729648"/>
      <w:r>
        <w:rPr>
          <w:b/>
          <w:sz w:val="32"/>
          <w:szCs w:val="32"/>
        </w:rPr>
        <w:t xml:space="preserve">1.2 </w:t>
      </w:r>
      <w:r w:rsidRPr="0043221E">
        <w:rPr>
          <w:b/>
          <w:sz w:val="32"/>
          <w:szCs w:val="32"/>
        </w:rPr>
        <w:t>Motivación</w:t>
      </w:r>
      <w:bookmarkEnd w:id="16"/>
      <w:bookmarkEnd w:id="17"/>
    </w:p>
    <w:p w14:paraId="53D553F4" w14:textId="77777777" w:rsidR="0069282B" w:rsidRDefault="0069282B" w:rsidP="0069282B"/>
    <w:p w14:paraId="3A029141" w14:textId="77777777" w:rsidR="0069282B" w:rsidRPr="006936B7" w:rsidRDefault="0069282B" w:rsidP="0069282B">
      <w:pPr>
        <w:spacing w:line="276" w:lineRule="auto"/>
        <w:rPr>
          <w:sz w:val="24"/>
          <w:szCs w:val="24"/>
        </w:rPr>
      </w:pPr>
      <w:r w:rsidRPr="006936B7">
        <w:rPr>
          <w:rFonts w:ascii="Arial" w:eastAsia="Arial" w:hAnsi="Arial" w:cs="Arial"/>
          <w:sz w:val="24"/>
          <w:szCs w:val="24"/>
        </w:rPr>
        <w:t>Las nuevas tendencias de hardware como</w:t>
      </w:r>
      <w:r w:rsidRPr="006936B7">
        <w:rPr>
          <w:rFonts w:ascii="Arial" w:eastAsia="Arial" w:hAnsi="Arial" w:cs="Arial"/>
          <w:b/>
          <w:sz w:val="24"/>
          <w:szCs w:val="24"/>
        </w:rPr>
        <w:t xml:space="preserve"> </w:t>
      </w:r>
      <w:r w:rsidRPr="006936B7">
        <w:rPr>
          <w:rFonts w:ascii="Arial" w:eastAsia="Arial" w:hAnsi="Arial" w:cs="Arial"/>
          <w:sz w:val="24"/>
          <w:szCs w:val="24"/>
        </w:rPr>
        <w:t xml:space="preserve">microcontroladores, </w:t>
      </w:r>
      <w:r w:rsidRPr="00FC725A">
        <w:rPr>
          <w:rFonts w:ascii="Arial" w:eastAsia="Arial" w:hAnsi="Arial" w:cs="Arial"/>
          <w:sz w:val="24"/>
          <w:szCs w:val="24"/>
        </w:rPr>
        <w:t>Smartphones</w:t>
      </w:r>
      <w:r w:rsidRPr="006936B7">
        <w:rPr>
          <w:rFonts w:ascii="Arial" w:eastAsia="Arial" w:hAnsi="Arial" w:cs="Arial"/>
          <w:sz w:val="24"/>
          <w:szCs w:val="24"/>
        </w:rPr>
        <w:t xml:space="preserve"> y nuevos dispositivos programables, requieren contar con un nuevo esquema de diseño donde se puedan integrar las distintas tecnologías relacionadas (robótica, redes, plataformas móviles, etc.) en un área de conocimiento específica, para lograr una integración de saberes y disminuir la curva de aprendizaje de personas que se introducen en estas temáticas.</w:t>
      </w:r>
    </w:p>
    <w:p w14:paraId="0F8B4DBF" w14:textId="77777777" w:rsidR="0069282B" w:rsidRDefault="0069282B" w:rsidP="0069282B">
      <w:pPr>
        <w:spacing w:line="276" w:lineRule="auto"/>
        <w:rPr>
          <w:rFonts w:ascii="Arial" w:eastAsia="Arial" w:hAnsi="Arial" w:cs="Arial"/>
          <w:sz w:val="24"/>
          <w:szCs w:val="24"/>
        </w:rPr>
      </w:pPr>
    </w:p>
    <w:p w14:paraId="6E3257C6" w14:textId="333755E3" w:rsidR="0069282B" w:rsidRPr="006936B7" w:rsidRDefault="0069282B" w:rsidP="0069282B">
      <w:pPr>
        <w:spacing w:line="276" w:lineRule="auto"/>
        <w:rPr>
          <w:sz w:val="24"/>
          <w:szCs w:val="24"/>
        </w:rPr>
      </w:pPr>
      <w:r w:rsidRPr="006936B7">
        <w:rPr>
          <w:rFonts w:ascii="Arial" w:eastAsia="Arial" w:hAnsi="Arial" w:cs="Arial"/>
          <w:sz w:val="24"/>
          <w:szCs w:val="24"/>
        </w:rPr>
        <w:t>Para es</w:t>
      </w:r>
      <w:r w:rsidR="00111F52">
        <w:rPr>
          <w:rFonts w:ascii="Arial" w:eastAsia="Arial" w:hAnsi="Arial" w:cs="Arial"/>
          <w:sz w:val="24"/>
          <w:szCs w:val="24"/>
        </w:rPr>
        <w:t>to se necesita incursionar en la</w:t>
      </w:r>
      <w:r w:rsidRPr="006936B7">
        <w:rPr>
          <w:rFonts w:ascii="Arial" w:eastAsia="Arial" w:hAnsi="Arial" w:cs="Arial"/>
          <w:sz w:val="24"/>
          <w:szCs w:val="24"/>
        </w:rPr>
        <w:t xml:space="preserve"> investigación y desarrollo en los ámbitos de la computación, control, mecánica y electrónica. Los cuales dieron paso a la robótica como técnica que combina diversas disciplinas, logrando un alto impacto en la sociedad en diversos ámbitos. </w:t>
      </w:r>
    </w:p>
    <w:p w14:paraId="1C5E3A66" w14:textId="77777777" w:rsidR="0069282B" w:rsidRPr="006936B7" w:rsidRDefault="0069282B" w:rsidP="0069282B">
      <w:pPr>
        <w:rPr>
          <w:sz w:val="24"/>
          <w:szCs w:val="24"/>
        </w:rPr>
      </w:pPr>
    </w:p>
    <w:p w14:paraId="65F30B15" w14:textId="77777777" w:rsidR="0069282B" w:rsidRPr="006936B7" w:rsidRDefault="0069282B" w:rsidP="0069282B">
      <w:pPr>
        <w:spacing w:line="276" w:lineRule="auto"/>
        <w:rPr>
          <w:sz w:val="24"/>
          <w:szCs w:val="24"/>
        </w:rPr>
      </w:pPr>
      <w:r w:rsidRPr="006936B7">
        <w:rPr>
          <w:rFonts w:ascii="Arial" w:eastAsia="Arial" w:hAnsi="Arial" w:cs="Arial"/>
          <w:sz w:val="24"/>
          <w:szCs w:val="24"/>
        </w:rPr>
        <w:t>En la actualidad es muy popular la utilización de teléfonos móviles inteligentes (</w:t>
      </w:r>
      <w:r w:rsidRPr="006936B7">
        <w:rPr>
          <w:rFonts w:ascii="Arial" w:eastAsia="Arial" w:hAnsi="Arial" w:cs="Arial"/>
          <w:i/>
          <w:sz w:val="24"/>
          <w:szCs w:val="24"/>
        </w:rPr>
        <w:t>smartphones</w:t>
      </w:r>
      <w:r w:rsidRPr="006936B7">
        <w:rPr>
          <w:rFonts w:ascii="Arial" w:eastAsia="Arial" w:hAnsi="Arial" w:cs="Arial"/>
          <w:sz w:val="24"/>
          <w:szCs w:val="24"/>
        </w:rPr>
        <w:t>). De estos dispositivos, un segmento mayoritario se basa en el sistema operativo Android, presentado por Google en el 2007.</w:t>
      </w:r>
    </w:p>
    <w:p w14:paraId="37FD0F07" w14:textId="6F5EC055" w:rsidR="0069282B" w:rsidRPr="006936B7" w:rsidRDefault="0069282B" w:rsidP="0069282B">
      <w:pPr>
        <w:spacing w:line="276" w:lineRule="auto"/>
        <w:rPr>
          <w:sz w:val="24"/>
          <w:szCs w:val="24"/>
        </w:rPr>
      </w:pPr>
      <w:r w:rsidRPr="006936B7">
        <w:rPr>
          <w:rFonts w:ascii="Arial" w:eastAsia="Arial" w:hAnsi="Arial" w:cs="Arial"/>
          <w:sz w:val="24"/>
          <w:szCs w:val="24"/>
        </w:rPr>
        <w:t>Android está basado en Linux y utiliza Java como lenguaje de desarrollo de aplicaciones. Por otro lado, Arduino, introducido en el año 2005, es una plataforma de hardware libre para electrónica orientado a la computación física (Phisical Computing).</w:t>
      </w:r>
    </w:p>
    <w:p w14:paraId="023656B0" w14:textId="77777777" w:rsidR="0069282B" w:rsidRDefault="0069282B" w:rsidP="0069282B">
      <w:pPr>
        <w:spacing w:line="276" w:lineRule="auto"/>
        <w:rPr>
          <w:rFonts w:ascii="Arial" w:eastAsia="Arial" w:hAnsi="Arial" w:cs="Arial"/>
          <w:sz w:val="24"/>
          <w:szCs w:val="24"/>
        </w:rPr>
      </w:pPr>
    </w:p>
    <w:p w14:paraId="79A85AED" w14:textId="5541A18E" w:rsidR="0069282B" w:rsidRPr="006936B7" w:rsidRDefault="0069282B" w:rsidP="0069282B">
      <w:pPr>
        <w:spacing w:line="276" w:lineRule="auto"/>
        <w:rPr>
          <w:sz w:val="24"/>
          <w:szCs w:val="24"/>
        </w:rPr>
      </w:pPr>
      <w:r w:rsidRPr="006936B7">
        <w:rPr>
          <w:rFonts w:ascii="Arial" w:eastAsia="Arial" w:hAnsi="Arial" w:cs="Arial"/>
          <w:sz w:val="24"/>
          <w:szCs w:val="24"/>
        </w:rPr>
        <w:t>Arduino aprovecha ciertas características de C++ para permitir el desarrollo de pequeños programas o sketches con conocimientos básicos de programación y electrónica. Esta simplicidad, sumado al bajo coste de las placas ha otorgado a la plataforma una gran popularidad.</w:t>
      </w:r>
      <w:sdt>
        <w:sdtPr>
          <w:rPr>
            <w:rFonts w:ascii="Arial" w:eastAsia="Arial" w:hAnsi="Arial" w:cs="Arial"/>
            <w:sz w:val="24"/>
            <w:szCs w:val="24"/>
          </w:rPr>
          <w:id w:val="905883335"/>
          <w:citation/>
        </w:sdtPr>
        <w:sdtContent>
          <w:r w:rsidR="00651ECF">
            <w:rPr>
              <w:rFonts w:ascii="Arial" w:eastAsia="Arial" w:hAnsi="Arial" w:cs="Arial"/>
              <w:sz w:val="24"/>
              <w:szCs w:val="24"/>
            </w:rPr>
            <w:fldChar w:fldCharType="begin"/>
          </w:r>
          <w:r w:rsidR="00651ECF">
            <w:rPr>
              <w:rFonts w:ascii="Arial" w:eastAsia="Arial" w:hAnsi="Arial" w:cs="Arial"/>
              <w:sz w:val="24"/>
              <w:szCs w:val="24"/>
            </w:rPr>
            <w:instrText xml:space="preserve"> CITATION Wik17 \l 11274 </w:instrText>
          </w:r>
          <w:r w:rsidR="00651ECF">
            <w:rPr>
              <w:rFonts w:ascii="Arial" w:eastAsia="Arial" w:hAnsi="Arial" w:cs="Arial"/>
              <w:sz w:val="24"/>
              <w:szCs w:val="24"/>
            </w:rPr>
            <w:fldChar w:fldCharType="separate"/>
          </w:r>
          <w:r w:rsidR="00C66DD5">
            <w:rPr>
              <w:rFonts w:ascii="Arial" w:eastAsia="Arial" w:hAnsi="Arial" w:cs="Arial"/>
              <w:noProof/>
              <w:sz w:val="24"/>
              <w:szCs w:val="24"/>
            </w:rPr>
            <w:t xml:space="preserve"> </w:t>
          </w:r>
          <w:r w:rsidR="00C66DD5" w:rsidRPr="00C66DD5">
            <w:rPr>
              <w:rFonts w:ascii="Arial" w:eastAsia="Arial" w:hAnsi="Arial" w:cs="Arial"/>
              <w:noProof/>
              <w:sz w:val="24"/>
              <w:szCs w:val="24"/>
            </w:rPr>
            <w:t>[1]</w:t>
          </w:r>
          <w:r w:rsidR="00651ECF">
            <w:rPr>
              <w:rFonts w:ascii="Arial" w:eastAsia="Arial" w:hAnsi="Arial" w:cs="Arial"/>
              <w:sz w:val="24"/>
              <w:szCs w:val="24"/>
            </w:rPr>
            <w:fldChar w:fldCharType="end"/>
          </w:r>
        </w:sdtContent>
      </w:sdt>
    </w:p>
    <w:p w14:paraId="4AB530C2" w14:textId="77777777" w:rsidR="0069282B" w:rsidRDefault="0069282B" w:rsidP="0069282B">
      <w:pPr>
        <w:spacing w:line="276" w:lineRule="auto"/>
        <w:rPr>
          <w:rFonts w:ascii="Arial" w:eastAsia="Arial" w:hAnsi="Arial" w:cs="Arial"/>
          <w:sz w:val="24"/>
          <w:szCs w:val="24"/>
        </w:rPr>
      </w:pPr>
    </w:p>
    <w:p w14:paraId="241C5A38" w14:textId="77777777" w:rsidR="0069282B" w:rsidRPr="006936B7" w:rsidRDefault="0069282B" w:rsidP="0069282B">
      <w:pPr>
        <w:spacing w:line="276" w:lineRule="auto"/>
        <w:rPr>
          <w:sz w:val="24"/>
          <w:szCs w:val="24"/>
        </w:rPr>
      </w:pPr>
      <w:r w:rsidRPr="006936B7">
        <w:rPr>
          <w:rFonts w:ascii="Arial" w:eastAsia="Arial" w:hAnsi="Arial" w:cs="Arial"/>
          <w:sz w:val="24"/>
          <w:szCs w:val="24"/>
        </w:rPr>
        <w:t>Tanto Java como C++ han sido lenguajes utilizados en las actividades de laboratorio de varias cátedras de la Licenciatura por lo cual consiste en una motivación para llevar a cabo esta tesina.</w:t>
      </w:r>
    </w:p>
    <w:p w14:paraId="6EBDE4B7" w14:textId="77777777" w:rsidR="0069282B" w:rsidRPr="006936B7" w:rsidRDefault="0069282B" w:rsidP="0069282B">
      <w:pPr>
        <w:spacing w:line="276" w:lineRule="auto"/>
        <w:rPr>
          <w:sz w:val="24"/>
          <w:szCs w:val="24"/>
        </w:rPr>
      </w:pPr>
    </w:p>
    <w:p w14:paraId="05FC4089" w14:textId="77777777" w:rsidR="0069282B" w:rsidRDefault="0069282B" w:rsidP="0069282B">
      <w:pPr>
        <w:spacing w:line="276" w:lineRule="auto"/>
      </w:pPr>
      <w:r w:rsidRPr="006936B7">
        <w:rPr>
          <w:rFonts w:ascii="Arial" w:eastAsia="Arial" w:hAnsi="Arial" w:cs="Arial"/>
          <w:sz w:val="24"/>
          <w:szCs w:val="24"/>
        </w:rPr>
        <w:t xml:space="preserve">Los nuevos avances en interoperabilidad de las distintas plataformas de las áreas de robótica y programación tanto en hardware como software, brindan un excelente recurso en materia de educación de nivel medio y superior permitiendo agilidad en el desarrollo de proyectos educativos con escaso conocimiento en dichas áreas.  Es por ello que se necesita un estándar o prototipo de dónde partir, que se encuentre testeado con una biblioteca de funciones inmersas en el mismo y una arquitectura moldeable a distintas temáticas. Este prototipo base es el denominado SAR que se quiere </w:t>
      </w:r>
      <w:r w:rsidRPr="006936B7">
        <w:rPr>
          <w:rFonts w:ascii="Arial" w:eastAsia="Arial" w:hAnsi="Arial" w:cs="Arial"/>
          <w:sz w:val="24"/>
          <w:szCs w:val="24"/>
        </w:rPr>
        <w:lastRenderedPageBreak/>
        <w:t>desarrollar. En síntesis, el objetivo del SAR es crear un instrumento didáctico para la comprensión e incentivación de los alumnos en las distintas áreas mencionadas (robótica e informática).</w:t>
      </w:r>
      <w:bookmarkStart w:id="18" w:name="_yhghiwkk0w10" w:colFirst="0" w:colLast="0"/>
      <w:bookmarkEnd w:id="18"/>
    </w:p>
    <w:p w14:paraId="39448B95" w14:textId="77777777" w:rsidR="0069282B" w:rsidRPr="0043221E" w:rsidRDefault="0069282B" w:rsidP="0069282B">
      <w:pPr>
        <w:pStyle w:val="Ttulo2"/>
        <w:rPr>
          <w:b/>
          <w:sz w:val="32"/>
          <w:szCs w:val="32"/>
        </w:rPr>
      </w:pPr>
      <w:bookmarkStart w:id="19" w:name="_1fob9te" w:colFirst="0" w:colLast="0"/>
      <w:bookmarkStart w:id="20" w:name="_3znysh7" w:colFirst="0" w:colLast="0"/>
      <w:bookmarkStart w:id="21" w:name="_Toc504153879"/>
      <w:bookmarkStart w:id="22" w:name="_Toc508729649"/>
      <w:bookmarkEnd w:id="19"/>
      <w:bookmarkEnd w:id="20"/>
      <w:r>
        <w:rPr>
          <w:b/>
          <w:sz w:val="32"/>
          <w:szCs w:val="32"/>
        </w:rPr>
        <w:t xml:space="preserve">1.3 </w:t>
      </w:r>
      <w:r w:rsidRPr="0043221E">
        <w:rPr>
          <w:b/>
          <w:sz w:val="32"/>
          <w:szCs w:val="32"/>
        </w:rPr>
        <w:t>Desarrollos Propuestos</w:t>
      </w:r>
      <w:bookmarkEnd w:id="21"/>
      <w:bookmarkEnd w:id="22"/>
    </w:p>
    <w:p w14:paraId="15AB955E" w14:textId="77777777" w:rsidR="0069282B" w:rsidRDefault="0069282B" w:rsidP="0069282B">
      <w:pPr>
        <w:spacing w:line="276" w:lineRule="auto"/>
      </w:pPr>
    </w:p>
    <w:p w14:paraId="728E0080" w14:textId="77777777" w:rsidR="0069282B" w:rsidRPr="006936B7" w:rsidRDefault="0069282B" w:rsidP="0069282B">
      <w:pPr>
        <w:numPr>
          <w:ilvl w:val="0"/>
          <w:numId w:val="2"/>
        </w:numPr>
        <w:spacing w:line="276" w:lineRule="auto"/>
        <w:ind w:hanging="360"/>
        <w:contextualSpacing/>
        <w:rPr>
          <w:sz w:val="24"/>
          <w:szCs w:val="24"/>
        </w:rPr>
      </w:pPr>
      <w:r w:rsidRPr="006936B7">
        <w:rPr>
          <w:rFonts w:ascii="Arial" w:eastAsia="Arial" w:hAnsi="Arial" w:cs="Arial"/>
          <w:sz w:val="24"/>
          <w:szCs w:val="24"/>
        </w:rPr>
        <w:t>Diseño y desarrollo del software necesario para el funcionamiento del SAR.</w:t>
      </w:r>
    </w:p>
    <w:p w14:paraId="4CB62809" w14:textId="77777777" w:rsidR="0069282B" w:rsidRPr="006936B7" w:rsidRDefault="0069282B" w:rsidP="0069282B">
      <w:pPr>
        <w:numPr>
          <w:ilvl w:val="0"/>
          <w:numId w:val="2"/>
        </w:numPr>
        <w:spacing w:line="276" w:lineRule="auto"/>
        <w:ind w:hanging="360"/>
        <w:contextualSpacing/>
        <w:rPr>
          <w:sz w:val="24"/>
          <w:szCs w:val="24"/>
        </w:rPr>
      </w:pPr>
      <w:r w:rsidRPr="006936B7">
        <w:rPr>
          <w:rFonts w:ascii="Arial" w:eastAsia="Arial" w:hAnsi="Arial" w:cs="Arial"/>
          <w:sz w:val="24"/>
          <w:szCs w:val="24"/>
        </w:rPr>
        <w:t>Ensamblado de un prototipo hardware basado en Arduino</w:t>
      </w:r>
      <w:r>
        <w:rPr>
          <w:rFonts w:ascii="Arial" w:eastAsia="Arial" w:hAnsi="Arial" w:cs="Arial"/>
          <w:sz w:val="24"/>
          <w:szCs w:val="24"/>
        </w:rPr>
        <w:t xml:space="preserve"> y Raspberry Pi</w:t>
      </w:r>
      <w:r w:rsidRPr="006936B7">
        <w:rPr>
          <w:rFonts w:ascii="Arial" w:eastAsia="Arial" w:hAnsi="Arial" w:cs="Arial"/>
          <w:sz w:val="24"/>
          <w:szCs w:val="24"/>
        </w:rPr>
        <w:t>, integrado por distintos módulos compatibles con dicha</w:t>
      </w:r>
      <w:r>
        <w:rPr>
          <w:rFonts w:ascii="Arial" w:eastAsia="Arial" w:hAnsi="Arial" w:cs="Arial"/>
          <w:sz w:val="24"/>
          <w:szCs w:val="24"/>
        </w:rPr>
        <w:t>s</w:t>
      </w:r>
      <w:r w:rsidRPr="006936B7">
        <w:rPr>
          <w:rFonts w:ascii="Arial" w:eastAsia="Arial" w:hAnsi="Arial" w:cs="Arial"/>
          <w:sz w:val="24"/>
          <w:szCs w:val="24"/>
        </w:rPr>
        <w:t xml:space="preserve"> plataforma</w:t>
      </w:r>
      <w:r>
        <w:rPr>
          <w:rFonts w:ascii="Arial" w:eastAsia="Arial" w:hAnsi="Arial" w:cs="Arial"/>
          <w:sz w:val="24"/>
          <w:szCs w:val="24"/>
        </w:rPr>
        <w:t>s</w:t>
      </w:r>
      <w:r w:rsidRPr="006936B7">
        <w:rPr>
          <w:rFonts w:ascii="Arial" w:eastAsia="Arial" w:hAnsi="Arial" w:cs="Arial"/>
          <w:sz w:val="24"/>
          <w:szCs w:val="24"/>
        </w:rPr>
        <w:t>.</w:t>
      </w:r>
    </w:p>
    <w:p w14:paraId="032AACBA" w14:textId="77777777" w:rsidR="0069282B" w:rsidRPr="006936B7" w:rsidRDefault="0069282B" w:rsidP="0069282B">
      <w:pPr>
        <w:numPr>
          <w:ilvl w:val="0"/>
          <w:numId w:val="2"/>
        </w:numPr>
        <w:spacing w:line="276" w:lineRule="auto"/>
        <w:ind w:hanging="360"/>
        <w:contextualSpacing/>
        <w:rPr>
          <w:sz w:val="24"/>
          <w:szCs w:val="24"/>
        </w:rPr>
      </w:pPr>
      <w:r w:rsidRPr="006936B7">
        <w:rPr>
          <w:rFonts w:ascii="Arial" w:eastAsia="Arial" w:hAnsi="Arial" w:cs="Arial"/>
          <w:sz w:val="24"/>
          <w:szCs w:val="24"/>
        </w:rPr>
        <w:t xml:space="preserve">Diseño y desarrollo de una aplicación </w:t>
      </w:r>
      <w:r>
        <w:rPr>
          <w:rFonts w:ascii="Arial" w:eastAsia="Arial" w:hAnsi="Arial" w:cs="Arial"/>
          <w:sz w:val="24"/>
          <w:szCs w:val="24"/>
        </w:rPr>
        <w:t xml:space="preserve">web </w:t>
      </w:r>
      <w:r w:rsidRPr="006936B7">
        <w:rPr>
          <w:rFonts w:ascii="Arial" w:eastAsia="Arial" w:hAnsi="Arial" w:cs="Arial"/>
          <w:sz w:val="24"/>
          <w:szCs w:val="24"/>
        </w:rPr>
        <w:t>que permita controlar el RM cuya interfaz integre la visualización de valores recolectados por los sensores integrados al SAR y generación de estadísticas a partir de estos datos.</w:t>
      </w:r>
    </w:p>
    <w:p w14:paraId="17310BAD" w14:textId="77777777" w:rsidR="0069282B" w:rsidRPr="006D653B" w:rsidRDefault="0069282B" w:rsidP="0069282B">
      <w:pPr>
        <w:numPr>
          <w:ilvl w:val="0"/>
          <w:numId w:val="2"/>
        </w:numPr>
        <w:spacing w:line="276" w:lineRule="auto"/>
        <w:ind w:hanging="360"/>
        <w:contextualSpacing/>
        <w:rPr>
          <w:rFonts w:ascii="Arial" w:eastAsia="Arial" w:hAnsi="Arial" w:cs="Arial"/>
          <w:sz w:val="24"/>
          <w:szCs w:val="24"/>
        </w:rPr>
      </w:pPr>
      <w:r>
        <w:rPr>
          <w:rFonts w:ascii="Arial" w:eastAsia="Arial" w:hAnsi="Arial" w:cs="Arial"/>
          <w:sz w:val="24"/>
          <w:szCs w:val="24"/>
        </w:rPr>
        <w:t>Selección</w:t>
      </w:r>
      <w:r w:rsidRPr="006936B7">
        <w:rPr>
          <w:rFonts w:ascii="Arial" w:eastAsia="Arial" w:hAnsi="Arial" w:cs="Arial"/>
          <w:sz w:val="24"/>
          <w:szCs w:val="24"/>
        </w:rPr>
        <w:t xml:space="preserve"> de un medio de comunicación inalámbrica (Radiofrecuencia) que permita la interrelación entre la aplicación móvil y el SAR.</w:t>
      </w:r>
    </w:p>
    <w:p w14:paraId="4F99B6DA" w14:textId="77777777" w:rsidR="0069282B" w:rsidRPr="0043221E" w:rsidRDefault="0069282B" w:rsidP="0069282B">
      <w:pPr>
        <w:pStyle w:val="Ttulo2"/>
        <w:rPr>
          <w:b/>
          <w:sz w:val="32"/>
          <w:szCs w:val="32"/>
        </w:rPr>
      </w:pPr>
      <w:bookmarkStart w:id="23" w:name="_w5xp88bpmpdd" w:colFirst="0" w:colLast="0"/>
      <w:bookmarkStart w:id="24" w:name="_Toc504153880"/>
      <w:bookmarkStart w:id="25" w:name="_Toc508729650"/>
      <w:bookmarkEnd w:id="23"/>
      <w:r>
        <w:rPr>
          <w:b/>
          <w:sz w:val="32"/>
          <w:szCs w:val="32"/>
        </w:rPr>
        <w:t xml:space="preserve">1.4 </w:t>
      </w:r>
      <w:r w:rsidRPr="0043221E">
        <w:rPr>
          <w:b/>
          <w:sz w:val="32"/>
          <w:szCs w:val="32"/>
        </w:rPr>
        <w:t>Resultados Esperados</w:t>
      </w:r>
      <w:bookmarkEnd w:id="24"/>
      <w:bookmarkEnd w:id="25"/>
    </w:p>
    <w:p w14:paraId="5708B338" w14:textId="77777777" w:rsidR="0069282B" w:rsidRDefault="0069282B" w:rsidP="0069282B"/>
    <w:p w14:paraId="03D04603" w14:textId="77777777" w:rsidR="0069282B" w:rsidRPr="006936B7" w:rsidRDefault="0069282B" w:rsidP="0069282B">
      <w:pPr>
        <w:spacing w:line="276" w:lineRule="auto"/>
        <w:rPr>
          <w:sz w:val="24"/>
          <w:szCs w:val="24"/>
        </w:rPr>
      </w:pPr>
      <w:r w:rsidRPr="006936B7">
        <w:rPr>
          <w:rFonts w:ascii="Arial" w:eastAsia="Arial" w:hAnsi="Arial" w:cs="Arial"/>
          <w:sz w:val="24"/>
          <w:szCs w:val="24"/>
        </w:rPr>
        <w:t xml:space="preserve">Al finalizar la tesina esperamos haber construido el robot móvil a partir de la integración de las diversas plataformas previamente mencionadas, conformando el denominado SAR. </w:t>
      </w:r>
    </w:p>
    <w:p w14:paraId="681A8C52" w14:textId="77777777" w:rsidR="0069282B" w:rsidRPr="006936B7" w:rsidRDefault="0069282B" w:rsidP="0069282B">
      <w:pPr>
        <w:spacing w:line="276" w:lineRule="auto"/>
        <w:rPr>
          <w:sz w:val="24"/>
          <w:szCs w:val="24"/>
        </w:rPr>
      </w:pPr>
      <w:r w:rsidRPr="006936B7">
        <w:rPr>
          <w:rFonts w:ascii="Arial" w:eastAsia="Arial" w:hAnsi="Arial" w:cs="Arial"/>
          <w:sz w:val="24"/>
          <w:szCs w:val="24"/>
        </w:rPr>
        <w:t>Se espera aportar conocimiento significativo para futuros proyectos que requieran la utilización de protocolos de comunicación inalámbricos entre aplicaciones móviles y microcontroladores.</w:t>
      </w:r>
    </w:p>
    <w:p w14:paraId="5D861E92" w14:textId="77777777" w:rsidR="0069282B" w:rsidRDefault="0069282B" w:rsidP="0069282B">
      <w:pPr>
        <w:spacing w:line="276" w:lineRule="auto"/>
      </w:pPr>
    </w:p>
    <w:p w14:paraId="7D4FBFBF" w14:textId="77777777" w:rsidR="0069282B" w:rsidRPr="006936B7" w:rsidRDefault="0069282B" w:rsidP="0069282B">
      <w:pPr>
        <w:spacing w:line="276" w:lineRule="auto"/>
        <w:rPr>
          <w:sz w:val="24"/>
          <w:szCs w:val="24"/>
        </w:rPr>
      </w:pPr>
      <w:r w:rsidRPr="006936B7">
        <w:rPr>
          <w:rFonts w:ascii="Arial" w:eastAsia="Arial" w:hAnsi="Arial" w:cs="Arial"/>
          <w:sz w:val="24"/>
          <w:szCs w:val="24"/>
        </w:rPr>
        <w:t xml:space="preserve">Tanto el desarrollo del software como el hardware serán liberados para contribuir a un mejor proceso de enseñanza de la informática y robótica en principio en el nivel medio. </w:t>
      </w:r>
    </w:p>
    <w:p w14:paraId="777BF420" w14:textId="77777777" w:rsidR="0069282B" w:rsidRDefault="0069282B" w:rsidP="0069282B">
      <w:pPr>
        <w:spacing w:line="276" w:lineRule="auto"/>
        <w:rPr>
          <w:rFonts w:ascii="Arial" w:eastAsia="Arial" w:hAnsi="Arial" w:cs="Arial"/>
          <w:sz w:val="24"/>
          <w:szCs w:val="24"/>
        </w:rPr>
      </w:pPr>
    </w:p>
    <w:p w14:paraId="695165A3" w14:textId="77777777" w:rsidR="0069282B" w:rsidRPr="006936B7" w:rsidRDefault="0069282B" w:rsidP="0069282B">
      <w:pPr>
        <w:spacing w:line="276" w:lineRule="auto"/>
        <w:rPr>
          <w:sz w:val="24"/>
          <w:szCs w:val="24"/>
        </w:rPr>
      </w:pPr>
      <w:r w:rsidRPr="006936B7">
        <w:rPr>
          <w:rFonts w:ascii="Arial" w:eastAsia="Arial" w:hAnsi="Arial" w:cs="Arial"/>
          <w:sz w:val="24"/>
          <w:szCs w:val="24"/>
        </w:rPr>
        <w:t>Un resultado esperable es que el SAR en su conjunto sea fácilmente extensible y por lo tanto se prevé que otros continúen la evolución del producto y sea utilizado como base para nuevos proyectos relacionados con la robótica y aplicaciones móviles.</w:t>
      </w:r>
    </w:p>
    <w:p w14:paraId="72B4FB59" w14:textId="77777777" w:rsidR="0069282B" w:rsidRPr="006936B7" w:rsidRDefault="0069282B" w:rsidP="0069282B">
      <w:pPr>
        <w:spacing w:line="276" w:lineRule="auto"/>
        <w:rPr>
          <w:sz w:val="24"/>
          <w:szCs w:val="24"/>
        </w:rPr>
      </w:pPr>
    </w:p>
    <w:p w14:paraId="241B7D12" w14:textId="77777777" w:rsidR="0069282B" w:rsidRDefault="0069282B" w:rsidP="0069282B">
      <w:pPr>
        <w:spacing w:line="276" w:lineRule="auto"/>
        <w:rPr>
          <w:rFonts w:ascii="Arial" w:eastAsia="Arial" w:hAnsi="Arial" w:cs="Arial"/>
          <w:sz w:val="24"/>
          <w:szCs w:val="24"/>
        </w:rPr>
      </w:pPr>
      <w:r w:rsidRPr="006936B7">
        <w:rPr>
          <w:rFonts w:ascii="Arial" w:eastAsia="Arial" w:hAnsi="Arial" w:cs="Arial"/>
          <w:sz w:val="24"/>
          <w:szCs w:val="24"/>
        </w:rPr>
        <w:t>Otro resultado esperado es que los anexos referentes a la utilización de módulos sean de utilidad para la enseñanza de electrónica en nivel medio.</w:t>
      </w:r>
      <w:bookmarkStart w:id="26" w:name="_e8yvt5x02vy" w:colFirst="0" w:colLast="0"/>
      <w:bookmarkStart w:id="27" w:name="_tyjcwt" w:colFirst="0" w:colLast="0"/>
      <w:bookmarkEnd w:id="26"/>
      <w:bookmarkEnd w:id="27"/>
    </w:p>
    <w:p w14:paraId="4D99D934" w14:textId="77777777" w:rsidR="0069282B" w:rsidRDefault="0069282B" w:rsidP="0069282B">
      <w:pPr>
        <w:spacing w:after="160" w:line="259" w:lineRule="auto"/>
        <w:jc w:val="left"/>
      </w:pPr>
      <w:r>
        <w:br w:type="page"/>
      </w:r>
    </w:p>
    <w:p w14:paraId="222E8C8A" w14:textId="77777777" w:rsidR="0069282B" w:rsidRDefault="0069282B" w:rsidP="0069282B">
      <w:pPr>
        <w:pStyle w:val="Ttulo1"/>
        <w:rPr>
          <w:sz w:val="36"/>
          <w:szCs w:val="36"/>
        </w:rPr>
      </w:pPr>
      <w:bookmarkStart w:id="28" w:name="_Toc504153881"/>
      <w:bookmarkStart w:id="29" w:name="_Toc508729651"/>
      <w:r w:rsidRPr="00EA0B66">
        <w:rPr>
          <w:sz w:val="36"/>
          <w:szCs w:val="36"/>
        </w:rPr>
        <w:lastRenderedPageBreak/>
        <w:t>Ca</w:t>
      </w:r>
      <w:r>
        <w:rPr>
          <w:sz w:val="36"/>
          <w:szCs w:val="36"/>
        </w:rPr>
        <w:t>pítulo 2 - La robótica</w:t>
      </w:r>
      <w:bookmarkEnd w:id="28"/>
      <w:bookmarkEnd w:id="29"/>
    </w:p>
    <w:p w14:paraId="6ED24C24" w14:textId="77777777" w:rsidR="0069282B" w:rsidRPr="007E5140" w:rsidRDefault="0069282B" w:rsidP="0069282B"/>
    <w:p w14:paraId="14C00242" w14:textId="77777777" w:rsidR="0069282B" w:rsidRPr="007E5140" w:rsidRDefault="0069282B" w:rsidP="0069282B">
      <w:pPr>
        <w:pStyle w:val="NormalWeb"/>
        <w:spacing w:before="0" w:beforeAutospacing="0" w:after="0" w:afterAutospacing="0"/>
        <w:jc w:val="both"/>
        <w:rPr>
          <w:rFonts w:ascii="Arial" w:hAnsi="Arial" w:cs="Arial"/>
          <w:color w:val="000000"/>
        </w:rPr>
      </w:pPr>
      <w:r w:rsidRPr="007E5140">
        <w:rPr>
          <w:rFonts w:ascii="Arial" w:hAnsi="Arial" w:cs="Arial"/>
          <w:color w:val="000000"/>
        </w:rPr>
        <w:t xml:space="preserve">En este </w:t>
      </w:r>
      <w:r w:rsidRPr="00BF0932">
        <w:rPr>
          <w:rFonts w:ascii="Arial" w:hAnsi="Arial" w:cs="Arial"/>
          <w:color w:val="000000"/>
        </w:rPr>
        <w:t>capítulo</w:t>
      </w:r>
      <w:r w:rsidRPr="007E5140">
        <w:rPr>
          <w:rFonts w:ascii="Arial" w:hAnsi="Arial" w:cs="Arial"/>
          <w:color w:val="000000"/>
        </w:rPr>
        <w:t xml:space="preserve"> se va a </w:t>
      </w:r>
      <w:r>
        <w:rPr>
          <w:rFonts w:ascii="Arial" w:hAnsi="Arial" w:cs="Arial"/>
          <w:color w:val="000000"/>
        </w:rPr>
        <w:t>abordar</w:t>
      </w:r>
      <w:r w:rsidRPr="007E5140">
        <w:rPr>
          <w:rFonts w:ascii="Arial" w:hAnsi="Arial" w:cs="Arial"/>
          <w:color w:val="000000"/>
        </w:rPr>
        <w:t xml:space="preserve"> el concepto de la robótica</w:t>
      </w:r>
      <w:r>
        <w:rPr>
          <w:rFonts w:ascii="Arial" w:hAnsi="Arial" w:cs="Arial"/>
          <w:color w:val="000000"/>
        </w:rPr>
        <w:t xml:space="preserve"> desde el punto de vista de su utilidad en áreas relacionadas con la informática, para el ámbito educativo. Se introducen diversas estructuras robóticas, como también distintas plataformas que facilitan la aplicación de esta ciencia, dando soporte didáctico, en la actualidad. Además, se distinguen los conceptos de microcontrolador y computadora de placa reducida, detallando ventajas, desventajas y formas de comunicación de cada uno de ellos. Finalmente, se define que es un sistema autónomo robótico (el cual, como se mencionó en el capítulo anterior, es el desarrollo propuesto por esta tesina) concluyendo con el impacto de la robótica en la educación. </w:t>
      </w:r>
    </w:p>
    <w:p w14:paraId="25235726" w14:textId="77777777" w:rsidR="0069282B" w:rsidRPr="00EA0B66" w:rsidRDefault="0069282B" w:rsidP="0069282B">
      <w:pPr>
        <w:pStyle w:val="Ttulo2"/>
        <w:rPr>
          <w:b/>
          <w:sz w:val="32"/>
          <w:szCs w:val="32"/>
        </w:rPr>
      </w:pPr>
      <w:bookmarkStart w:id="30" w:name="_Toc504153882"/>
      <w:bookmarkStart w:id="31" w:name="_Ref505885587"/>
      <w:bookmarkStart w:id="32" w:name="_Toc508729652"/>
      <w:r w:rsidRPr="00EA0B66">
        <w:rPr>
          <w:b/>
          <w:sz w:val="32"/>
          <w:szCs w:val="32"/>
        </w:rPr>
        <w:t>2.1 ¿Qué es la robótica?</w:t>
      </w:r>
      <w:bookmarkEnd w:id="30"/>
      <w:bookmarkEnd w:id="31"/>
      <w:bookmarkEnd w:id="32"/>
    </w:p>
    <w:p w14:paraId="57D316FC" w14:textId="77777777" w:rsidR="0069282B" w:rsidRDefault="0069282B" w:rsidP="0069282B">
      <w:pPr>
        <w:pStyle w:val="NormalWeb"/>
        <w:spacing w:before="0" w:beforeAutospacing="0" w:after="0" w:afterAutospacing="0"/>
        <w:jc w:val="both"/>
      </w:pPr>
      <w:r>
        <w:t> </w:t>
      </w:r>
    </w:p>
    <w:p w14:paraId="582594A4" w14:textId="77777777" w:rsidR="0069282B" w:rsidRPr="006E391D" w:rsidRDefault="0069282B" w:rsidP="0069282B">
      <w:pPr>
        <w:pStyle w:val="NormalWeb"/>
        <w:spacing w:before="0" w:beforeAutospacing="0" w:after="0" w:afterAutospacing="0"/>
        <w:jc w:val="both"/>
      </w:pPr>
      <w:r w:rsidRPr="006E391D">
        <w:rPr>
          <w:rFonts w:ascii="Arial" w:hAnsi="Arial" w:cs="Arial"/>
          <w:color w:val="000000"/>
        </w:rPr>
        <w:t xml:space="preserve">A lo largo de la historia el ser humano ha sentido fascinación por las máquinas que puedan imitar las figuras y movimientos de seres animados. El poder desarrollar sistemas electromecánicos que simulen o realicen actividades típicas de seres vivos, ofrece la sensación de tener un propósito propio, lo cual fue un motivador para su estudio. </w:t>
      </w:r>
    </w:p>
    <w:p w14:paraId="34C44247" w14:textId="2B6CFCA4" w:rsidR="0069282B" w:rsidRPr="006E391D" w:rsidRDefault="0069282B" w:rsidP="0069282B">
      <w:pPr>
        <w:pStyle w:val="NormalWeb"/>
        <w:spacing w:before="0" w:beforeAutospacing="0" w:after="0" w:afterAutospacing="0"/>
        <w:jc w:val="both"/>
      </w:pPr>
      <w:r w:rsidRPr="006E391D">
        <w:rPr>
          <w:rFonts w:ascii="Arial" w:hAnsi="Arial" w:cs="Arial"/>
          <w:color w:val="000000"/>
        </w:rPr>
        <w:t>A este tipo de maquinaria se la denomina Robot. Según la RIA</w:t>
      </w:r>
      <w:sdt>
        <w:sdtPr>
          <w:rPr>
            <w:rFonts w:ascii="Arial" w:hAnsi="Arial" w:cs="Arial"/>
            <w:color w:val="000000"/>
          </w:rPr>
          <w:id w:val="14049663"/>
          <w:citation/>
        </w:sdtPr>
        <w:sdtContent>
          <w:r w:rsidR="00C428B1">
            <w:rPr>
              <w:rFonts w:ascii="Arial" w:hAnsi="Arial" w:cs="Arial"/>
              <w:color w:val="000000"/>
            </w:rPr>
            <w:fldChar w:fldCharType="begin"/>
          </w:r>
          <w:r w:rsidR="00C428B1">
            <w:rPr>
              <w:rFonts w:ascii="Arial" w:hAnsi="Arial" w:cs="Arial"/>
              <w:color w:val="000000"/>
            </w:rPr>
            <w:instrText xml:space="preserve"> CITATION RIA17 \l 11274 </w:instrText>
          </w:r>
          <w:r w:rsidR="00C428B1">
            <w:rPr>
              <w:rFonts w:ascii="Arial" w:hAnsi="Arial" w:cs="Arial"/>
              <w:color w:val="000000"/>
            </w:rPr>
            <w:fldChar w:fldCharType="separate"/>
          </w:r>
          <w:r w:rsidR="00C66DD5">
            <w:rPr>
              <w:rFonts w:ascii="Arial" w:hAnsi="Arial" w:cs="Arial"/>
              <w:noProof/>
              <w:color w:val="000000"/>
            </w:rPr>
            <w:t xml:space="preserve"> </w:t>
          </w:r>
          <w:r w:rsidR="00C66DD5" w:rsidRPr="00C66DD5">
            <w:rPr>
              <w:rFonts w:ascii="Arial" w:hAnsi="Arial" w:cs="Arial"/>
              <w:noProof/>
              <w:color w:val="000000"/>
            </w:rPr>
            <w:t>[2]</w:t>
          </w:r>
          <w:r w:rsidR="00C428B1">
            <w:rPr>
              <w:rFonts w:ascii="Arial" w:hAnsi="Arial" w:cs="Arial"/>
              <w:color w:val="000000"/>
            </w:rPr>
            <w:fldChar w:fldCharType="end"/>
          </w:r>
        </w:sdtContent>
      </w:sdt>
      <w:r w:rsidRPr="006E391D">
        <w:rPr>
          <w:rFonts w:ascii="Arial" w:hAnsi="Arial" w:cs="Arial"/>
          <w:color w:val="000000"/>
        </w:rPr>
        <w:t xml:space="preserve"> (</w:t>
      </w:r>
      <w:r w:rsidRPr="00C428B1">
        <w:rPr>
          <w:rFonts w:ascii="Arial" w:hAnsi="Arial" w:cs="Arial"/>
          <w:shd w:val="clear" w:color="auto" w:fill="FFFFFF"/>
        </w:rPr>
        <w:t>Robotic Industries Association</w:t>
      </w:r>
      <w:r w:rsidRPr="006E391D">
        <w:rPr>
          <w:rFonts w:ascii="Arial" w:hAnsi="Arial" w:cs="Arial"/>
          <w:color w:val="000000"/>
        </w:rPr>
        <w:t>):</w:t>
      </w:r>
    </w:p>
    <w:p w14:paraId="682F6A71" w14:textId="77777777" w:rsidR="0069282B" w:rsidRPr="006E391D" w:rsidRDefault="0069282B" w:rsidP="0069282B">
      <w:pPr>
        <w:pStyle w:val="NormalWeb"/>
        <w:spacing w:before="0" w:beforeAutospacing="0" w:after="0" w:afterAutospacing="0"/>
        <w:jc w:val="both"/>
      </w:pPr>
      <w:r w:rsidRPr="006E391D">
        <w:t> </w:t>
      </w:r>
    </w:p>
    <w:p w14:paraId="7E136A48" w14:textId="77777777" w:rsidR="0069282B" w:rsidRPr="006E391D" w:rsidRDefault="0069282B" w:rsidP="0069282B">
      <w:pPr>
        <w:pStyle w:val="NormalWeb"/>
        <w:spacing w:before="0" w:beforeAutospacing="0" w:after="0" w:afterAutospacing="0"/>
        <w:jc w:val="both"/>
      </w:pPr>
      <w:r w:rsidRPr="006E391D">
        <w:rPr>
          <w:rFonts w:ascii="Arial" w:hAnsi="Arial" w:cs="Arial"/>
          <w:i/>
          <w:iCs/>
          <w:color w:val="000000"/>
        </w:rPr>
        <w:t>“Un robot es un manipulador funcional reprogramable, capaz de mover material, piezas, herramientas o dispositivos especializados mediante movimientos variables programados, con el fin de realizar tareas diversas.”</w:t>
      </w:r>
    </w:p>
    <w:p w14:paraId="49E14850" w14:textId="77777777" w:rsidR="0069282B" w:rsidRPr="006E391D" w:rsidRDefault="0069282B" w:rsidP="0069282B">
      <w:pPr>
        <w:pStyle w:val="NormalWeb"/>
        <w:spacing w:before="0" w:beforeAutospacing="0" w:after="0" w:afterAutospacing="0"/>
        <w:jc w:val="both"/>
      </w:pPr>
      <w:r w:rsidRPr="006E391D">
        <w:t> </w:t>
      </w:r>
    </w:p>
    <w:p w14:paraId="629FFE27" w14:textId="77777777" w:rsidR="0069282B" w:rsidRPr="006E391D" w:rsidRDefault="0069282B" w:rsidP="0069282B">
      <w:pPr>
        <w:pStyle w:val="NormalWeb"/>
        <w:spacing w:before="0" w:beforeAutospacing="0" w:after="0" w:afterAutospacing="0"/>
        <w:jc w:val="both"/>
      </w:pPr>
      <w:r w:rsidRPr="006E391D">
        <w:rPr>
          <w:rFonts w:ascii="Arial" w:hAnsi="Arial" w:cs="Arial"/>
          <w:color w:val="000000"/>
        </w:rPr>
        <w:t>Una de las grandes diferencias entre los robots y el resto de las máquinas es la versatilidad que adquieren los mismos al poder variar su propósito modificando su programación. Todas las tareas que realizan los robots están basadas en la manipulación</w:t>
      </w:r>
      <w:r>
        <w:rPr>
          <w:rFonts w:ascii="Arial" w:hAnsi="Arial" w:cs="Arial"/>
          <w:color w:val="000000"/>
        </w:rPr>
        <w:t xml:space="preserve"> de su entorno</w:t>
      </w:r>
      <w:r w:rsidRPr="006E391D">
        <w:rPr>
          <w:rFonts w:ascii="Arial" w:hAnsi="Arial" w:cs="Arial"/>
          <w:color w:val="000000"/>
        </w:rPr>
        <w:t>.</w:t>
      </w:r>
    </w:p>
    <w:p w14:paraId="2EE5F6E2" w14:textId="77777777" w:rsidR="0069282B" w:rsidRPr="006E391D" w:rsidRDefault="0069282B" w:rsidP="0069282B">
      <w:pPr>
        <w:pStyle w:val="NormalWeb"/>
        <w:spacing w:before="0" w:beforeAutospacing="0" w:after="0" w:afterAutospacing="0"/>
        <w:jc w:val="both"/>
      </w:pPr>
      <w:r w:rsidRPr="006E391D">
        <w:t> </w:t>
      </w:r>
    </w:p>
    <w:p w14:paraId="473D1857" w14:textId="77777777" w:rsidR="0069282B" w:rsidRPr="006E391D" w:rsidRDefault="0069282B" w:rsidP="0069282B">
      <w:pPr>
        <w:pStyle w:val="NormalWeb"/>
        <w:spacing w:before="0" w:beforeAutospacing="0" w:after="0" w:afterAutospacing="0"/>
        <w:jc w:val="both"/>
      </w:pPr>
      <w:r w:rsidRPr="006E391D">
        <w:rPr>
          <w:rFonts w:ascii="Arial" w:hAnsi="Arial" w:cs="Arial"/>
          <w:color w:val="000000"/>
        </w:rPr>
        <w:t xml:space="preserve">Se le considera robótica a la ciencia y técnica encargada del diseño, construcción y aplicación de robots. Esta ciencia involucra diversas disciplinas tales como la mecatrónica, electrónica, mecánica, e informática, entre otras. </w:t>
      </w:r>
    </w:p>
    <w:p w14:paraId="0DDB8C16" w14:textId="77777777" w:rsidR="0069282B" w:rsidRDefault="0069282B" w:rsidP="0069282B">
      <w:pPr>
        <w:pStyle w:val="NormalWeb"/>
        <w:spacing w:before="0" w:beforeAutospacing="0" w:after="0" w:afterAutospacing="0"/>
        <w:jc w:val="both"/>
        <w:rPr>
          <w:rFonts w:ascii="Arial" w:hAnsi="Arial" w:cs="Arial"/>
          <w:color w:val="000000"/>
        </w:rPr>
      </w:pPr>
      <w:r w:rsidRPr="006E391D">
        <w:rPr>
          <w:rFonts w:ascii="Arial" w:hAnsi="Arial" w:cs="Arial"/>
          <w:color w:val="000000"/>
        </w:rPr>
        <w:t xml:space="preserve">Actualmente la robótica ha ido evolucionando </w:t>
      </w:r>
      <w:r>
        <w:rPr>
          <w:rFonts w:ascii="Arial" w:hAnsi="Arial" w:cs="Arial"/>
          <w:color w:val="000000"/>
        </w:rPr>
        <w:t>rápidamente</w:t>
      </w:r>
      <w:r w:rsidRPr="006E391D">
        <w:rPr>
          <w:rFonts w:ascii="Arial" w:hAnsi="Arial" w:cs="Arial"/>
          <w:color w:val="000000"/>
        </w:rPr>
        <w:t>, dando lugar a innovaciones tecnológicas destacadas para la historia de la humanidad, logrando un alto impacto socio-económico. Hoy en día, la robótica no es solo utilizada en los ámbitos industriales o militares, sino que podemos ver a robots en variadas áreas como por ejemplo en la medicina o en la educación.</w:t>
      </w:r>
    </w:p>
    <w:p w14:paraId="3A99F099" w14:textId="77777777" w:rsidR="0069282B" w:rsidRDefault="0069282B" w:rsidP="0069282B">
      <w:pPr>
        <w:pStyle w:val="NormalWeb"/>
        <w:spacing w:before="0" w:beforeAutospacing="0" w:after="0" w:afterAutospacing="0"/>
        <w:jc w:val="both"/>
      </w:pPr>
      <w:r>
        <w:t xml:space="preserve">  </w:t>
      </w:r>
    </w:p>
    <w:p w14:paraId="3EAFF7CC" w14:textId="77777777" w:rsidR="0069282B" w:rsidRDefault="0069282B" w:rsidP="0069282B">
      <w:pPr>
        <w:pStyle w:val="NormalWeb"/>
        <w:keepNext/>
        <w:spacing w:before="0" w:beforeAutospacing="0" w:after="0" w:afterAutospacing="0"/>
        <w:jc w:val="center"/>
      </w:pPr>
      <w:r>
        <w:rPr>
          <w:rFonts w:ascii="Arial" w:hAnsi="Arial" w:cs="Arial"/>
          <w:noProof/>
          <w:color w:val="000000"/>
          <w:sz w:val="22"/>
          <w:szCs w:val="22"/>
          <w:lang w:val="en-US" w:eastAsia="en-US"/>
        </w:rPr>
        <w:lastRenderedPageBreak/>
        <w:drawing>
          <wp:inline distT="0" distB="0" distL="0" distR="0" wp14:anchorId="39C3D623" wp14:editId="28FAD7FB">
            <wp:extent cx="3906207" cy="2794959"/>
            <wp:effectExtent l="0" t="0" r="0" b="5715"/>
            <wp:docPr id="8" name="Imagen 8" descr="https://lh6.googleusercontent.com/42Dp6AtkfKMildHyx7Hrd5jSkTpJKZcqQ6Nw6szc18wVx1eab8I0QfmZwpT2b0BkRtd0toNUFTOQpCVGFaRU1iplSLmd4lQlCUbwodZxX7ruQTpdxiu1yoYAugBJvxp6ZTnXnaN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42Dp6AtkfKMildHyx7Hrd5jSkTpJKZcqQ6Nw6szc18wVx1eab8I0QfmZwpT2b0BkRtd0toNUFTOQpCVGFaRU1iplSLmd4lQlCUbwodZxX7ruQTpdxiu1yoYAugBJvxp6ZTnXnaN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920052" cy="2804865"/>
                    </a:xfrm>
                    <a:prstGeom prst="rect">
                      <a:avLst/>
                    </a:prstGeom>
                    <a:noFill/>
                    <a:ln>
                      <a:noFill/>
                    </a:ln>
                  </pic:spPr>
                </pic:pic>
              </a:graphicData>
            </a:graphic>
          </wp:inline>
        </w:drawing>
      </w:r>
    </w:p>
    <w:p w14:paraId="7FC21B42" w14:textId="34D4DC7B" w:rsidR="0069282B" w:rsidRDefault="0069282B" w:rsidP="0069282B">
      <w:pPr>
        <w:pStyle w:val="Descripcin"/>
        <w:jc w:val="center"/>
      </w:pPr>
      <w:bookmarkStart w:id="33" w:name="_Ref502096467"/>
      <w:bookmarkStart w:id="34" w:name="_Toc508729885"/>
      <w:r>
        <w:t xml:space="preserve">Ilustración </w:t>
      </w:r>
      <w:fldSimple w:instr=" SEQ Ilustración \* ARABIC ">
        <w:r w:rsidR="00DF3D92">
          <w:rPr>
            <w:noProof/>
          </w:rPr>
          <w:t>1</w:t>
        </w:r>
      </w:fldSimple>
      <w:r>
        <w:t xml:space="preserve"> - Esquema básico de un robot</w:t>
      </w:r>
      <w:bookmarkEnd w:id="33"/>
      <w:bookmarkEnd w:id="34"/>
    </w:p>
    <w:p w14:paraId="549C9E20" w14:textId="7421B762" w:rsidR="0069282B" w:rsidRDefault="0069282B" w:rsidP="0069282B">
      <w:pPr>
        <w:pStyle w:val="NormalWeb"/>
        <w:spacing w:before="0" w:beforeAutospacing="0" w:after="0" w:afterAutospacing="0"/>
        <w:jc w:val="both"/>
        <w:rPr>
          <w:rFonts w:ascii="Arial" w:hAnsi="Arial" w:cs="Arial"/>
          <w:color w:val="000000"/>
        </w:rPr>
      </w:pPr>
      <w:r>
        <w:rPr>
          <w:rFonts w:ascii="Arial" w:hAnsi="Arial" w:cs="Arial"/>
          <w:color w:val="000000"/>
        </w:rPr>
        <w:t>En la imagen (</w:t>
      </w:r>
      <w:r w:rsidRPr="0045415A">
        <w:rPr>
          <w:rFonts w:ascii="Arial" w:hAnsi="Arial" w:cs="Arial"/>
          <w:b/>
          <w:color w:val="000000"/>
        </w:rPr>
        <w:fldChar w:fldCharType="begin"/>
      </w:r>
      <w:r w:rsidRPr="0045415A">
        <w:rPr>
          <w:rFonts w:ascii="Arial" w:hAnsi="Arial" w:cs="Arial"/>
          <w:b/>
          <w:color w:val="000000"/>
        </w:rPr>
        <w:instrText xml:space="preserve"> REF _Ref502096467 \h </w:instrText>
      </w:r>
      <w:r w:rsidR="0045415A" w:rsidRPr="0045415A">
        <w:rPr>
          <w:rFonts w:ascii="Arial" w:hAnsi="Arial" w:cs="Arial"/>
          <w:b/>
          <w:color w:val="000000"/>
        </w:rPr>
        <w:instrText xml:space="preserve"> \* MERGEFORMAT </w:instrText>
      </w:r>
      <w:r w:rsidRPr="0045415A">
        <w:rPr>
          <w:rFonts w:ascii="Arial" w:hAnsi="Arial" w:cs="Arial"/>
          <w:b/>
          <w:color w:val="000000"/>
        </w:rPr>
      </w:r>
      <w:r w:rsidRPr="0045415A">
        <w:rPr>
          <w:rFonts w:ascii="Arial" w:hAnsi="Arial" w:cs="Arial"/>
          <w:b/>
          <w:color w:val="000000"/>
        </w:rPr>
        <w:fldChar w:fldCharType="separate"/>
      </w:r>
      <w:r w:rsidRPr="0045415A">
        <w:rPr>
          <w:rFonts w:ascii="Arial" w:hAnsi="Arial" w:cs="Arial"/>
          <w:b/>
        </w:rPr>
        <w:t xml:space="preserve">Ilustración </w:t>
      </w:r>
      <w:r w:rsidRPr="0045415A">
        <w:rPr>
          <w:rFonts w:ascii="Arial" w:hAnsi="Arial" w:cs="Arial"/>
          <w:b/>
          <w:noProof/>
        </w:rPr>
        <w:t>1</w:t>
      </w:r>
      <w:r w:rsidRPr="0045415A">
        <w:rPr>
          <w:rFonts w:ascii="Arial" w:hAnsi="Arial" w:cs="Arial"/>
          <w:b/>
        </w:rPr>
        <w:t xml:space="preserve"> - Esquema básico de un robot</w:t>
      </w:r>
      <w:r w:rsidRPr="0045415A">
        <w:rPr>
          <w:rFonts w:ascii="Arial" w:hAnsi="Arial" w:cs="Arial"/>
          <w:b/>
          <w:color w:val="000000"/>
        </w:rPr>
        <w:fldChar w:fldCharType="end"/>
      </w:r>
      <w:r>
        <w:rPr>
          <w:rFonts w:ascii="Arial" w:hAnsi="Arial" w:cs="Arial"/>
          <w:color w:val="000000"/>
        </w:rPr>
        <w:t>) se puede apreciar el esquema básico del funcionamiento de un robot, detallando los componentes que pueden tener (Actuadores, sensores y un sistema de control).</w:t>
      </w:r>
    </w:p>
    <w:p w14:paraId="176B01E0" w14:textId="77777777" w:rsidR="0069282B" w:rsidRPr="006E391D" w:rsidRDefault="0069282B" w:rsidP="0069282B">
      <w:pPr>
        <w:pStyle w:val="NormalWeb"/>
        <w:spacing w:before="0" w:beforeAutospacing="0" w:after="0" w:afterAutospacing="0"/>
        <w:jc w:val="both"/>
      </w:pPr>
      <w:r w:rsidRPr="006E391D">
        <w:rPr>
          <w:rFonts w:ascii="Arial" w:hAnsi="Arial" w:cs="Arial"/>
          <w:color w:val="000000"/>
        </w:rPr>
        <w:t xml:space="preserve">La robótica está constituida por tres grandes temas como lo son; la </w:t>
      </w:r>
      <w:r w:rsidRPr="006E391D">
        <w:rPr>
          <w:rFonts w:ascii="Arial" w:hAnsi="Arial" w:cs="Arial"/>
          <w:i/>
          <w:iCs/>
          <w:color w:val="000000"/>
        </w:rPr>
        <w:t>percepción</w:t>
      </w:r>
      <w:r w:rsidRPr="006E391D">
        <w:rPr>
          <w:rFonts w:ascii="Arial" w:hAnsi="Arial" w:cs="Arial"/>
          <w:color w:val="000000"/>
        </w:rPr>
        <w:t xml:space="preserve">, la </w:t>
      </w:r>
      <w:r w:rsidRPr="006E391D">
        <w:rPr>
          <w:rFonts w:ascii="Arial" w:hAnsi="Arial" w:cs="Arial"/>
          <w:i/>
          <w:iCs/>
          <w:color w:val="000000"/>
        </w:rPr>
        <w:t xml:space="preserve">planificación </w:t>
      </w:r>
      <w:r w:rsidRPr="006E391D">
        <w:rPr>
          <w:rFonts w:ascii="Arial" w:hAnsi="Arial" w:cs="Arial"/>
          <w:color w:val="000000"/>
        </w:rPr>
        <w:t xml:space="preserve">y la </w:t>
      </w:r>
      <w:r w:rsidRPr="006E391D">
        <w:rPr>
          <w:rFonts w:ascii="Arial" w:hAnsi="Arial" w:cs="Arial"/>
          <w:i/>
          <w:iCs/>
          <w:color w:val="000000"/>
        </w:rPr>
        <w:t>manipulación</w:t>
      </w:r>
      <w:r w:rsidRPr="006E391D">
        <w:rPr>
          <w:rFonts w:ascii="Arial" w:hAnsi="Arial" w:cs="Arial"/>
          <w:color w:val="000000"/>
        </w:rPr>
        <w:t xml:space="preserve">. En conjunto permiten el desarrollo de robots con un gran índice de autonomía, logrando acciones básicas que realiza un ser humano al ejecutar ciertas tareas. Cuando una persona ha </w:t>
      </w:r>
      <w:r>
        <w:rPr>
          <w:rFonts w:ascii="Arial" w:hAnsi="Arial" w:cs="Arial"/>
          <w:color w:val="000000"/>
        </w:rPr>
        <w:t xml:space="preserve">detectado </w:t>
      </w:r>
      <w:r w:rsidRPr="006E391D">
        <w:rPr>
          <w:rFonts w:ascii="Arial" w:hAnsi="Arial" w:cs="Arial"/>
          <w:color w:val="000000"/>
        </w:rPr>
        <w:t xml:space="preserve">una necesidad, los primeros </w:t>
      </w:r>
      <w:r>
        <w:rPr>
          <w:rFonts w:ascii="Arial" w:hAnsi="Arial" w:cs="Arial"/>
          <w:color w:val="000000"/>
        </w:rPr>
        <w:t xml:space="preserve">pasos </w:t>
      </w:r>
      <w:r w:rsidRPr="006E391D">
        <w:rPr>
          <w:rFonts w:ascii="Arial" w:hAnsi="Arial" w:cs="Arial"/>
          <w:color w:val="000000"/>
        </w:rPr>
        <w:t xml:space="preserve">que </w:t>
      </w:r>
      <w:r>
        <w:rPr>
          <w:rFonts w:ascii="Arial" w:hAnsi="Arial" w:cs="Arial"/>
          <w:color w:val="000000"/>
        </w:rPr>
        <w:t xml:space="preserve">realiza </w:t>
      </w:r>
      <w:r w:rsidRPr="006E391D">
        <w:rPr>
          <w:rFonts w:ascii="Arial" w:hAnsi="Arial" w:cs="Arial"/>
          <w:color w:val="000000"/>
        </w:rPr>
        <w:t>es estudiar su entorno con alguno de sus cinco sentidos (</w:t>
      </w:r>
      <w:r w:rsidRPr="006E391D">
        <w:rPr>
          <w:rFonts w:ascii="Arial" w:hAnsi="Arial" w:cs="Arial"/>
          <w:i/>
          <w:iCs/>
          <w:color w:val="000000"/>
        </w:rPr>
        <w:t>percepción</w:t>
      </w:r>
      <w:r w:rsidRPr="006E391D">
        <w:rPr>
          <w:rFonts w:ascii="Arial" w:hAnsi="Arial" w:cs="Arial"/>
          <w:color w:val="000000"/>
        </w:rPr>
        <w:t>); luego toma la decisión de realizar acciones con determinados movimientos (</w:t>
      </w:r>
      <w:r w:rsidRPr="006E391D">
        <w:rPr>
          <w:rFonts w:ascii="Arial" w:hAnsi="Arial" w:cs="Arial"/>
          <w:i/>
          <w:iCs/>
          <w:color w:val="000000"/>
        </w:rPr>
        <w:t>planificación</w:t>
      </w:r>
      <w:r w:rsidRPr="006E391D">
        <w:rPr>
          <w:rFonts w:ascii="Arial" w:hAnsi="Arial" w:cs="Arial"/>
          <w:color w:val="000000"/>
        </w:rPr>
        <w:t>) para que, finalmente, las ejecute de modo secuencial (</w:t>
      </w:r>
      <w:r w:rsidRPr="006E391D">
        <w:rPr>
          <w:rFonts w:ascii="Arial" w:hAnsi="Arial" w:cs="Arial"/>
          <w:i/>
          <w:iCs/>
          <w:color w:val="000000"/>
        </w:rPr>
        <w:t>manipulación</w:t>
      </w:r>
      <w:r w:rsidRPr="006E391D">
        <w:rPr>
          <w:rFonts w:ascii="Arial" w:hAnsi="Arial" w:cs="Arial"/>
          <w:color w:val="000000"/>
        </w:rPr>
        <w:t>).</w:t>
      </w:r>
    </w:p>
    <w:p w14:paraId="7F33B674" w14:textId="77777777" w:rsidR="0069282B" w:rsidRPr="006E391D" w:rsidRDefault="0069282B" w:rsidP="0069282B">
      <w:pPr>
        <w:pStyle w:val="NormalWeb"/>
        <w:spacing w:before="0" w:beforeAutospacing="0" w:after="0" w:afterAutospacing="0"/>
        <w:jc w:val="both"/>
      </w:pPr>
      <w:r>
        <w:rPr>
          <w:rFonts w:ascii="Arial" w:hAnsi="Arial" w:cs="Arial"/>
          <w:color w:val="000000"/>
        </w:rPr>
        <w:t>Podemos identificar elementos y acciones relacionados con cada etapa de la secuencia antes descripta:</w:t>
      </w:r>
    </w:p>
    <w:p w14:paraId="7DEB764D" w14:textId="77777777" w:rsidR="0069282B" w:rsidRPr="006E391D" w:rsidRDefault="0069282B" w:rsidP="0069282B">
      <w:pPr>
        <w:pStyle w:val="NormalWeb"/>
        <w:spacing w:before="0" w:beforeAutospacing="0" w:after="0" w:afterAutospacing="0"/>
        <w:jc w:val="both"/>
      </w:pPr>
      <w:r w:rsidRPr="006E391D">
        <w:t> </w:t>
      </w:r>
    </w:p>
    <w:p w14:paraId="4D26530B" w14:textId="77777777" w:rsidR="0069282B" w:rsidRPr="006E391D" w:rsidRDefault="0069282B" w:rsidP="0069282B">
      <w:pPr>
        <w:pStyle w:val="NormalWeb"/>
        <w:spacing w:before="0" w:beforeAutospacing="0" w:after="0" w:afterAutospacing="0"/>
        <w:jc w:val="both"/>
      </w:pPr>
      <w:r w:rsidRPr="006E391D">
        <w:rPr>
          <w:rFonts w:ascii="Arial" w:hAnsi="Arial" w:cs="Arial"/>
          <w:color w:val="000000"/>
        </w:rPr>
        <w:t>Percepción:</w:t>
      </w:r>
    </w:p>
    <w:p w14:paraId="524CBC90" w14:textId="77777777" w:rsidR="0069282B" w:rsidRPr="006E391D" w:rsidRDefault="0069282B" w:rsidP="0069282B">
      <w:pPr>
        <w:pStyle w:val="NormalWeb"/>
        <w:numPr>
          <w:ilvl w:val="0"/>
          <w:numId w:val="4"/>
        </w:numPr>
        <w:spacing w:before="0" w:beforeAutospacing="0" w:after="0" w:afterAutospacing="0"/>
        <w:ind w:left="1440"/>
        <w:jc w:val="both"/>
        <w:textAlignment w:val="baseline"/>
        <w:rPr>
          <w:rFonts w:ascii="Arial" w:hAnsi="Arial" w:cs="Arial"/>
          <w:color w:val="000000"/>
        </w:rPr>
      </w:pPr>
      <w:r w:rsidRPr="006E391D">
        <w:rPr>
          <w:rFonts w:ascii="Arial" w:hAnsi="Arial" w:cs="Arial"/>
          <w:color w:val="000000"/>
        </w:rPr>
        <w:t>Sensores</w:t>
      </w:r>
    </w:p>
    <w:p w14:paraId="64EACBE8" w14:textId="77777777" w:rsidR="0069282B" w:rsidRPr="006E391D" w:rsidRDefault="0069282B" w:rsidP="0069282B">
      <w:pPr>
        <w:pStyle w:val="NormalWeb"/>
        <w:numPr>
          <w:ilvl w:val="0"/>
          <w:numId w:val="4"/>
        </w:numPr>
        <w:spacing w:before="0" w:beforeAutospacing="0" w:after="0" w:afterAutospacing="0"/>
        <w:ind w:left="1440"/>
        <w:jc w:val="both"/>
        <w:textAlignment w:val="baseline"/>
        <w:rPr>
          <w:rFonts w:ascii="Arial" w:hAnsi="Arial" w:cs="Arial"/>
          <w:color w:val="000000"/>
        </w:rPr>
      </w:pPr>
      <w:r w:rsidRPr="006E391D">
        <w:rPr>
          <w:rFonts w:ascii="Arial" w:hAnsi="Arial" w:cs="Arial"/>
          <w:color w:val="000000"/>
        </w:rPr>
        <w:t>Tratamiento de información</w:t>
      </w:r>
    </w:p>
    <w:p w14:paraId="1E9D7D31" w14:textId="77777777" w:rsidR="0069282B" w:rsidRPr="006E391D" w:rsidRDefault="0069282B" w:rsidP="0069282B">
      <w:pPr>
        <w:pStyle w:val="NormalWeb"/>
        <w:numPr>
          <w:ilvl w:val="0"/>
          <w:numId w:val="4"/>
        </w:numPr>
        <w:spacing w:before="0" w:beforeAutospacing="0" w:after="0" w:afterAutospacing="0"/>
        <w:ind w:left="1440"/>
        <w:jc w:val="both"/>
        <w:textAlignment w:val="baseline"/>
        <w:rPr>
          <w:rFonts w:ascii="Arial" w:hAnsi="Arial" w:cs="Arial"/>
          <w:color w:val="000000"/>
        </w:rPr>
      </w:pPr>
      <w:r w:rsidRPr="006E391D">
        <w:rPr>
          <w:rFonts w:ascii="Arial" w:hAnsi="Arial" w:cs="Arial"/>
          <w:color w:val="000000"/>
        </w:rPr>
        <w:t>Procesamiento de información</w:t>
      </w:r>
    </w:p>
    <w:p w14:paraId="1AD88896" w14:textId="77777777" w:rsidR="0069282B" w:rsidRPr="006E391D" w:rsidRDefault="0069282B" w:rsidP="0069282B">
      <w:pPr>
        <w:pStyle w:val="NormalWeb"/>
        <w:spacing w:before="0" w:beforeAutospacing="0" w:after="0" w:afterAutospacing="0"/>
        <w:jc w:val="both"/>
      </w:pPr>
      <w:r w:rsidRPr="006E391D">
        <w:t> </w:t>
      </w:r>
    </w:p>
    <w:p w14:paraId="7FFC966A" w14:textId="77777777" w:rsidR="0069282B" w:rsidRPr="006E391D" w:rsidRDefault="0069282B" w:rsidP="0069282B">
      <w:pPr>
        <w:pStyle w:val="NormalWeb"/>
        <w:spacing w:before="0" w:beforeAutospacing="0" w:after="0" w:afterAutospacing="0"/>
        <w:jc w:val="both"/>
      </w:pPr>
      <w:r w:rsidRPr="006E391D">
        <w:rPr>
          <w:rFonts w:ascii="Arial" w:hAnsi="Arial" w:cs="Arial"/>
          <w:color w:val="000000"/>
        </w:rPr>
        <w:t>Planificación:</w:t>
      </w:r>
    </w:p>
    <w:p w14:paraId="18235BFE" w14:textId="77777777" w:rsidR="0069282B" w:rsidRPr="006E391D" w:rsidRDefault="0069282B" w:rsidP="0069282B">
      <w:pPr>
        <w:pStyle w:val="NormalWeb"/>
        <w:numPr>
          <w:ilvl w:val="0"/>
          <w:numId w:val="5"/>
        </w:numPr>
        <w:spacing w:before="0" w:beforeAutospacing="0" w:after="0" w:afterAutospacing="0"/>
        <w:ind w:left="1440"/>
        <w:jc w:val="both"/>
        <w:textAlignment w:val="baseline"/>
        <w:rPr>
          <w:rFonts w:ascii="Arial" w:hAnsi="Arial" w:cs="Arial"/>
          <w:color w:val="000000"/>
        </w:rPr>
      </w:pPr>
      <w:r w:rsidRPr="006E391D">
        <w:rPr>
          <w:rFonts w:ascii="Arial" w:hAnsi="Arial" w:cs="Arial"/>
          <w:color w:val="000000"/>
        </w:rPr>
        <w:t>Trayectorias</w:t>
      </w:r>
    </w:p>
    <w:p w14:paraId="1F8CDFF0" w14:textId="77777777" w:rsidR="0069282B" w:rsidRPr="006E391D" w:rsidRDefault="0069282B" w:rsidP="0069282B">
      <w:pPr>
        <w:pStyle w:val="NormalWeb"/>
        <w:numPr>
          <w:ilvl w:val="0"/>
          <w:numId w:val="5"/>
        </w:numPr>
        <w:spacing w:before="0" w:beforeAutospacing="0" w:after="0" w:afterAutospacing="0"/>
        <w:ind w:left="1440"/>
        <w:jc w:val="both"/>
        <w:textAlignment w:val="baseline"/>
        <w:rPr>
          <w:rFonts w:ascii="Arial" w:hAnsi="Arial" w:cs="Arial"/>
          <w:color w:val="000000"/>
        </w:rPr>
      </w:pPr>
      <w:r w:rsidRPr="006E391D">
        <w:rPr>
          <w:rFonts w:ascii="Arial" w:hAnsi="Arial" w:cs="Arial"/>
          <w:color w:val="000000"/>
        </w:rPr>
        <w:t>Tareas</w:t>
      </w:r>
    </w:p>
    <w:p w14:paraId="7A77CAA8" w14:textId="77777777" w:rsidR="0069282B" w:rsidRPr="006E391D" w:rsidRDefault="0069282B" w:rsidP="0069282B">
      <w:pPr>
        <w:pStyle w:val="NormalWeb"/>
        <w:numPr>
          <w:ilvl w:val="0"/>
          <w:numId w:val="5"/>
        </w:numPr>
        <w:spacing w:before="0" w:beforeAutospacing="0" w:after="0" w:afterAutospacing="0"/>
        <w:ind w:left="1440"/>
        <w:jc w:val="both"/>
        <w:textAlignment w:val="baseline"/>
        <w:rPr>
          <w:rFonts w:ascii="Arial" w:hAnsi="Arial" w:cs="Arial"/>
          <w:color w:val="000000"/>
        </w:rPr>
      </w:pPr>
      <w:r w:rsidRPr="006E391D">
        <w:rPr>
          <w:rFonts w:ascii="Arial" w:hAnsi="Arial" w:cs="Arial"/>
          <w:color w:val="000000"/>
        </w:rPr>
        <w:t>Planificación de tareas</w:t>
      </w:r>
    </w:p>
    <w:p w14:paraId="60A69261" w14:textId="77777777" w:rsidR="0069282B" w:rsidRPr="006E391D" w:rsidRDefault="0069282B" w:rsidP="0069282B">
      <w:pPr>
        <w:pStyle w:val="NormalWeb"/>
        <w:numPr>
          <w:ilvl w:val="0"/>
          <w:numId w:val="5"/>
        </w:numPr>
        <w:spacing w:before="0" w:beforeAutospacing="0" w:after="0" w:afterAutospacing="0"/>
        <w:ind w:left="1440"/>
        <w:jc w:val="both"/>
        <w:textAlignment w:val="baseline"/>
        <w:rPr>
          <w:rFonts w:ascii="Arial" w:hAnsi="Arial" w:cs="Arial"/>
          <w:color w:val="000000"/>
        </w:rPr>
      </w:pPr>
      <w:r w:rsidRPr="006E391D">
        <w:rPr>
          <w:rFonts w:ascii="Arial" w:hAnsi="Arial" w:cs="Arial"/>
          <w:color w:val="000000"/>
        </w:rPr>
        <w:t>Toma de decisiones</w:t>
      </w:r>
    </w:p>
    <w:p w14:paraId="714A7D1C" w14:textId="77777777" w:rsidR="0069282B" w:rsidRPr="006E391D" w:rsidRDefault="0069282B" w:rsidP="0069282B">
      <w:pPr>
        <w:pStyle w:val="NormalWeb"/>
        <w:spacing w:before="0" w:beforeAutospacing="0" w:after="0" w:afterAutospacing="0"/>
        <w:jc w:val="both"/>
      </w:pPr>
      <w:r w:rsidRPr="006E391D">
        <w:t> </w:t>
      </w:r>
    </w:p>
    <w:p w14:paraId="51AE8E43" w14:textId="77777777" w:rsidR="0069282B" w:rsidRPr="006E391D" w:rsidRDefault="0069282B" w:rsidP="0069282B">
      <w:pPr>
        <w:pStyle w:val="NormalWeb"/>
        <w:spacing w:before="0" w:beforeAutospacing="0" w:after="0" w:afterAutospacing="0"/>
        <w:jc w:val="both"/>
      </w:pPr>
      <w:r w:rsidRPr="006E391D">
        <w:rPr>
          <w:rFonts w:ascii="Arial" w:hAnsi="Arial" w:cs="Arial"/>
          <w:color w:val="000000"/>
        </w:rPr>
        <w:t>Manipulación:</w:t>
      </w:r>
    </w:p>
    <w:p w14:paraId="30947A2E" w14:textId="77777777" w:rsidR="0069282B" w:rsidRPr="006E391D" w:rsidRDefault="0069282B" w:rsidP="0069282B">
      <w:pPr>
        <w:pStyle w:val="NormalWeb"/>
        <w:numPr>
          <w:ilvl w:val="0"/>
          <w:numId w:val="6"/>
        </w:numPr>
        <w:spacing w:before="0" w:beforeAutospacing="0" w:after="0" w:afterAutospacing="0"/>
        <w:ind w:left="1440"/>
        <w:jc w:val="both"/>
        <w:textAlignment w:val="baseline"/>
        <w:rPr>
          <w:rFonts w:ascii="Arial" w:hAnsi="Arial" w:cs="Arial"/>
          <w:color w:val="000000"/>
        </w:rPr>
      </w:pPr>
      <w:r w:rsidRPr="006E391D">
        <w:rPr>
          <w:rFonts w:ascii="Arial" w:hAnsi="Arial" w:cs="Arial"/>
          <w:color w:val="000000"/>
        </w:rPr>
        <w:t>Mecánica</w:t>
      </w:r>
    </w:p>
    <w:p w14:paraId="4B200862" w14:textId="77777777" w:rsidR="0069282B" w:rsidRPr="006E391D" w:rsidRDefault="0069282B" w:rsidP="0069282B">
      <w:pPr>
        <w:pStyle w:val="NormalWeb"/>
        <w:numPr>
          <w:ilvl w:val="0"/>
          <w:numId w:val="6"/>
        </w:numPr>
        <w:spacing w:before="0" w:beforeAutospacing="0" w:after="0" w:afterAutospacing="0"/>
        <w:ind w:left="1440"/>
        <w:jc w:val="both"/>
        <w:textAlignment w:val="baseline"/>
        <w:rPr>
          <w:rFonts w:ascii="Arial" w:hAnsi="Arial" w:cs="Arial"/>
          <w:color w:val="000000"/>
        </w:rPr>
      </w:pPr>
      <w:r w:rsidRPr="006E391D">
        <w:rPr>
          <w:rFonts w:ascii="Arial" w:hAnsi="Arial" w:cs="Arial"/>
          <w:color w:val="000000"/>
        </w:rPr>
        <w:t>Actuadores</w:t>
      </w:r>
    </w:p>
    <w:p w14:paraId="26EE70FE" w14:textId="77777777" w:rsidR="0069282B" w:rsidRPr="006E391D" w:rsidRDefault="0069282B" w:rsidP="0069282B">
      <w:pPr>
        <w:pStyle w:val="NormalWeb"/>
        <w:numPr>
          <w:ilvl w:val="0"/>
          <w:numId w:val="6"/>
        </w:numPr>
        <w:spacing w:before="0" w:beforeAutospacing="0" w:after="0" w:afterAutospacing="0"/>
        <w:ind w:left="1440"/>
        <w:jc w:val="both"/>
        <w:textAlignment w:val="baseline"/>
        <w:rPr>
          <w:rFonts w:ascii="Arial" w:hAnsi="Arial" w:cs="Arial"/>
          <w:color w:val="000000"/>
        </w:rPr>
      </w:pPr>
      <w:r w:rsidRPr="006E391D">
        <w:rPr>
          <w:rFonts w:ascii="Arial" w:hAnsi="Arial" w:cs="Arial"/>
          <w:color w:val="000000"/>
        </w:rPr>
        <w:t>Sistema de control</w:t>
      </w:r>
    </w:p>
    <w:p w14:paraId="24718E80" w14:textId="77777777" w:rsidR="0069282B" w:rsidRPr="006E391D" w:rsidRDefault="0069282B" w:rsidP="0069282B">
      <w:pPr>
        <w:pStyle w:val="NormalWeb"/>
        <w:numPr>
          <w:ilvl w:val="0"/>
          <w:numId w:val="6"/>
        </w:numPr>
        <w:spacing w:before="0" w:beforeAutospacing="0" w:after="0" w:afterAutospacing="0"/>
        <w:ind w:left="1440"/>
        <w:jc w:val="both"/>
        <w:textAlignment w:val="baseline"/>
        <w:rPr>
          <w:rFonts w:ascii="Arial" w:hAnsi="Arial" w:cs="Arial"/>
          <w:color w:val="000000"/>
        </w:rPr>
      </w:pPr>
      <w:r w:rsidRPr="006E391D">
        <w:rPr>
          <w:rFonts w:ascii="Arial" w:hAnsi="Arial" w:cs="Arial"/>
          <w:color w:val="000000"/>
        </w:rPr>
        <w:t>Sistema de programación</w:t>
      </w:r>
    </w:p>
    <w:p w14:paraId="33749041" w14:textId="77777777" w:rsidR="0069282B" w:rsidRPr="006E391D" w:rsidRDefault="0069282B" w:rsidP="0069282B">
      <w:pPr>
        <w:pStyle w:val="NormalWeb"/>
        <w:spacing w:before="0" w:beforeAutospacing="0" w:after="0" w:afterAutospacing="0"/>
      </w:pPr>
      <w:r w:rsidRPr="006E391D">
        <w:t> </w:t>
      </w:r>
    </w:p>
    <w:p w14:paraId="19CED998" w14:textId="77777777" w:rsidR="0069282B" w:rsidRPr="00EA0B66" w:rsidRDefault="0069282B" w:rsidP="0069282B">
      <w:pPr>
        <w:pStyle w:val="Ttulo2"/>
        <w:rPr>
          <w:b/>
          <w:sz w:val="32"/>
          <w:szCs w:val="32"/>
        </w:rPr>
      </w:pPr>
      <w:bookmarkStart w:id="35" w:name="_Toc504153883"/>
      <w:bookmarkStart w:id="36" w:name="_Toc508729653"/>
      <w:r w:rsidRPr="00EA0B66">
        <w:rPr>
          <w:b/>
          <w:sz w:val="32"/>
          <w:szCs w:val="32"/>
        </w:rPr>
        <w:lastRenderedPageBreak/>
        <w:t>2.2 Estructura física de los robots</w:t>
      </w:r>
      <w:bookmarkEnd w:id="35"/>
      <w:bookmarkEnd w:id="36"/>
    </w:p>
    <w:p w14:paraId="2F7E56BD" w14:textId="77777777" w:rsidR="0069282B" w:rsidRDefault="0069282B" w:rsidP="0069282B">
      <w:pPr>
        <w:pStyle w:val="NormalWeb"/>
        <w:shd w:val="clear" w:color="auto" w:fill="FFFFFF"/>
        <w:spacing w:before="120" w:beforeAutospacing="0" w:after="120" w:afterAutospacing="0"/>
        <w:jc w:val="both"/>
        <w:rPr>
          <w:rFonts w:ascii="Arial" w:hAnsi="Arial" w:cs="Arial"/>
          <w:color w:val="222222"/>
        </w:rPr>
      </w:pPr>
      <w:r w:rsidRPr="006E391D">
        <w:rPr>
          <w:rFonts w:ascii="Arial" w:hAnsi="Arial" w:cs="Arial"/>
          <w:color w:val="222222"/>
        </w:rPr>
        <w:t xml:space="preserve">La estructura es definida por el tipo de configuración general de las distintas piezas que conforman </w:t>
      </w:r>
      <w:r>
        <w:rPr>
          <w:rFonts w:ascii="Arial" w:hAnsi="Arial" w:cs="Arial"/>
          <w:color w:val="222222"/>
        </w:rPr>
        <w:t>a</w:t>
      </w:r>
      <w:r w:rsidRPr="006E391D">
        <w:rPr>
          <w:rFonts w:ascii="Arial" w:hAnsi="Arial" w:cs="Arial"/>
          <w:color w:val="222222"/>
        </w:rPr>
        <w:t xml:space="preserve">l Robot. Es difícil establecer una clasificación </w:t>
      </w:r>
      <w:r>
        <w:rPr>
          <w:rFonts w:ascii="Arial" w:hAnsi="Arial" w:cs="Arial"/>
          <w:color w:val="222222"/>
        </w:rPr>
        <w:t>estricta</w:t>
      </w:r>
      <w:r w:rsidRPr="006E391D">
        <w:rPr>
          <w:rFonts w:ascii="Arial" w:hAnsi="Arial" w:cs="Arial"/>
          <w:color w:val="222222"/>
        </w:rPr>
        <w:t xml:space="preserve"> de los mismos que resista un análisis riguroso. La subdivisión de los Robots, con base en su arquitectura, se podría hacer dentro de alguno de los siguientes grupos: poliarticulados, móviles, androides, zoomórficos e híbridos.</w:t>
      </w:r>
    </w:p>
    <w:p w14:paraId="1CD2652F" w14:textId="77777777" w:rsidR="0069282B" w:rsidRDefault="0069282B" w:rsidP="0069282B">
      <w:pPr>
        <w:pStyle w:val="NormalWeb"/>
        <w:shd w:val="clear" w:color="auto" w:fill="FFFFFF"/>
        <w:spacing w:before="120" w:beforeAutospacing="0" w:after="120" w:afterAutospacing="0"/>
        <w:jc w:val="both"/>
        <w:rPr>
          <w:rFonts w:ascii="Arial" w:hAnsi="Arial" w:cs="Arial"/>
          <w:color w:val="222222"/>
        </w:rPr>
      </w:pPr>
    </w:p>
    <w:p w14:paraId="4E806B5A" w14:textId="77777777" w:rsidR="0069282B" w:rsidRPr="006E391D" w:rsidRDefault="0069282B" w:rsidP="0069282B">
      <w:pPr>
        <w:pStyle w:val="Ttulo3"/>
        <w:rPr>
          <w:b w:val="0"/>
          <w:sz w:val="28"/>
          <w:szCs w:val="28"/>
        </w:rPr>
      </w:pPr>
      <w:bookmarkStart w:id="37" w:name="_Toc504153884"/>
      <w:bookmarkStart w:id="38" w:name="_Toc508729654"/>
      <w:r w:rsidRPr="006E391D">
        <w:rPr>
          <w:b w:val="0"/>
          <w:sz w:val="28"/>
          <w:szCs w:val="28"/>
        </w:rPr>
        <w:t>2.2.1 Poliarticulados</w:t>
      </w:r>
      <w:bookmarkEnd w:id="37"/>
      <w:bookmarkEnd w:id="38"/>
    </w:p>
    <w:p w14:paraId="2FA34D23" w14:textId="6414E083" w:rsidR="0069282B" w:rsidRPr="006E391D" w:rsidRDefault="0069282B" w:rsidP="0069282B">
      <w:pPr>
        <w:pStyle w:val="NormalWeb"/>
        <w:shd w:val="clear" w:color="auto" w:fill="FFFFFF"/>
        <w:spacing w:before="120" w:beforeAutospacing="0" w:after="120" w:afterAutospacing="0"/>
        <w:jc w:val="both"/>
      </w:pPr>
      <w:r>
        <w:rPr>
          <w:noProof/>
          <w:lang w:val="en-US" w:eastAsia="en-US"/>
        </w:rPr>
        <mc:AlternateContent>
          <mc:Choice Requires="wps">
            <w:drawing>
              <wp:anchor distT="0" distB="0" distL="114300" distR="114300" simplePos="0" relativeHeight="251429888" behindDoc="0" locked="0" layoutInCell="1" allowOverlap="1" wp14:anchorId="3A3C74CD" wp14:editId="0884961E">
                <wp:simplePos x="0" y="0"/>
                <wp:positionH relativeFrom="margin">
                  <wp:posOffset>3247390</wp:posOffset>
                </wp:positionH>
                <wp:positionV relativeFrom="paragraph">
                  <wp:posOffset>1548765</wp:posOffset>
                </wp:positionV>
                <wp:extent cx="2149475" cy="266700"/>
                <wp:effectExtent l="0" t="0" r="3175" b="0"/>
                <wp:wrapSquare wrapText="bothSides"/>
                <wp:docPr id="4" name="Cuadro de texto 4"/>
                <wp:cNvGraphicFramePr/>
                <a:graphic xmlns:a="http://schemas.openxmlformats.org/drawingml/2006/main">
                  <a:graphicData uri="http://schemas.microsoft.com/office/word/2010/wordprocessingShape">
                    <wps:wsp>
                      <wps:cNvSpPr txBox="1"/>
                      <wps:spPr>
                        <a:xfrm>
                          <a:off x="0" y="0"/>
                          <a:ext cx="2149475" cy="266700"/>
                        </a:xfrm>
                        <a:prstGeom prst="rect">
                          <a:avLst/>
                        </a:prstGeom>
                        <a:solidFill>
                          <a:prstClr val="white"/>
                        </a:solidFill>
                        <a:ln>
                          <a:noFill/>
                        </a:ln>
                      </wps:spPr>
                      <wps:txbx>
                        <w:txbxContent>
                          <w:p w14:paraId="1F940B30" w14:textId="3EFE1C52" w:rsidR="00C66DD5" w:rsidRPr="006F371C" w:rsidRDefault="00C66DD5" w:rsidP="0069282B">
                            <w:pPr>
                              <w:pStyle w:val="Descripcin"/>
                              <w:rPr>
                                <w:rFonts w:ascii="Times New Roman" w:eastAsia="Times New Roman" w:hAnsi="Times New Roman" w:cs="Times New Roman"/>
                                <w:noProof/>
                                <w:sz w:val="24"/>
                                <w:szCs w:val="24"/>
                              </w:rPr>
                            </w:pPr>
                            <w:bookmarkStart w:id="39" w:name="_Ref502096499"/>
                            <w:bookmarkStart w:id="40" w:name="_Toc508729886"/>
                            <w:r>
                              <w:t xml:space="preserve">Ilustración </w:t>
                            </w:r>
                            <w:fldSimple w:instr=" SEQ Ilustración \* ARABIC ">
                              <w:r>
                                <w:rPr>
                                  <w:noProof/>
                                </w:rPr>
                                <w:t>2</w:t>
                              </w:r>
                            </w:fldSimple>
                            <w:r>
                              <w:t xml:space="preserve"> - Ejemplo de robot poliarticulado</w:t>
                            </w:r>
                            <w:bookmarkEnd w:id="39"/>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3A3C74CD" id="_x0000_t202" coordsize="21600,21600" o:spt="202" path="m,l,21600r21600,l21600,xe">
                <v:stroke joinstyle="miter"/>
                <v:path gradientshapeok="t" o:connecttype="rect"/>
              </v:shapetype>
              <v:shape id="Cuadro de texto 4" o:spid="_x0000_s1026" type="#_x0000_t202" style="position:absolute;left:0;text-align:left;margin-left:255.7pt;margin-top:121.95pt;width:169.25pt;height:21pt;z-index:25142988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" stroked="f">
                <v:textbox style="mso-fit-shape-to-text:t" inset="0,0,0,0">
                  <w:txbxContent>
                    <w:p w14:paraId="1F940B30" w14:textId="3EFE1C52" w:rsidR="00C66DD5" w:rsidRPr="006F371C" w:rsidRDefault="00C66DD5" w:rsidP="0069282B">
                      <w:pPr>
                        <w:pStyle w:val="Descripcin"/>
                        <w:rPr>
                          <w:rFonts w:ascii="Times New Roman" w:eastAsia="Times New Roman" w:hAnsi="Times New Roman" w:cs="Times New Roman"/>
                          <w:noProof/>
                          <w:sz w:val="24"/>
                          <w:szCs w:val="24"/>
                        </w:rPr>
                      </w:pPr>
                      <w:bookmarkStart w:id="41" w:name="_Ref502096499"/>
                      <w:bookmarkStart w:id="42" w:name="_Toc508729886"/>
                      <w:r>
                        <w:t xml:space="preserve">Ilustración </w:t>
                      </w:r>
                      <w:fldSimple w:instr=" SEQ Ilustración \* ARABIC ">
                        <w:r>
                          <w:rPr>
                            <w:noProof/>
                          </w:rPr>
                          <w:t>2</w:t>
                        </w:r>
                      </w:fldSimple>
                      <w:r>
                        <w:t xml:space="preserve"> - Ejemplo de robot poliarticulado</w:t>
                      </w:r>
                      <w:bookmarkEnd w:id="41"/>
                      <w:bookmarkEnd w:id="42"/>
                    </w:p>
                  </w:txbxContent>
                </v:textbox>
                <w10:wrap type="square" anchorx="margin"/>
              </v:shape>
            </w:pict>
          </mc:Fallback>
        </mc:AlternateContent>
      </w:r>
      <w:r w:rsidRPr="006E391D">
        <w:rPr>
          <w:noProof/>
          <w:lang w:val="en-US" w:eastAsia="en-US"/>
        </w:rPr>
        <w:drawing>
          <wp:anchor distT="0" distB="0" distL="114300" distR="114300" simplePos="0" relativeHeight="251418624" behindDoc="0" locked="0" layoutInCell="1" allowOverlap="1" wp14:anchorId="5866503A" wp14:editId="617FAA01">
            <wp:simplePos x="0" y="0"/>
            <wp:positionH relativeFrom="column">
              <wp:posOffset>3252451</wp:posOffset>
            </wp:positionH>
            <wp:positionV relativeFrom="paragraph">
              <wp:posOffset>65035</wp:posOffset>
            </wp:positionV>
            <wp:extent cx="1952625" cy="1447800"/>
            <wp:effectExtent l="0" t="0" r="9525" b="0"/>
            <wp:wrapSquare wrapText="bothSides"/>
            <wp:docPr id="7" name="Imagen 7" descr="https://lh3.googleusercontent.com/VsIPZmm8vLrZvjFCv8cSiYpFdtRO6-xEvOafW_jFfMb32lO0KOiYg0cwDaY4EYIZUzY4dlC2vzwPygfVhhnp1s0Odt5zrVEgRQ6umd5LLN7zMzSKG-lLbYVhEJ-nPbIZGoPv6Yb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3.googleusercontent.com/VsIPZmm8vLrZvjFCv8cSiYpFdtRO6-xEvOafW_jFfMb32lO0KOiYg0cwDaY4EYIZUzY4dlC2vzwPygfVhhnp1s0Odt5zrVEgRQ6umd5LLN7zMzSKG-lLbYVhEJ-nPbIZGoPv6Yb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952625" cy="14478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E391D">
        <w:rPr>
          <w:rFonts w:ascii="Arial" w:hAnsi="Arial" w:cs="Arial"/>
          <w:color w:val="222222"/>
        </w:rPr>
        <w:t>Se les denomina robots poliarticulados a aquellos que en su mayoría son sedentarios o de desplazamientos muy limitados y tanto su forma como configuración pudiera ser muy diversa. En este grupo entrarían aquellos robots estructurados para mover sus componentes terminales (Ej.: sus actuadores) en un espacio determinado de trabajo con una simetría específica. Ejemplos, podrían ser los robots industriales, cartesianos y/o manipuladores.</w:t>
      </w:r>
      <w:r>
        <w:rPr>
          <w:rFonts w:ascii="Arial" w:hAnsi="Arial" w:cs="Arial"/>
          <w:color w:val="222222"/>
        </w:rPr>
        <w:t xml:space="preserve"> En la ilustración anterior (</w:t>
      </w:r>
      <w:r w:rsidRPr="0045415A">
        <w:rPr>
          <w:rFonts w:ascii="Arial" w:hAnsi="Arial" w:cs="Arial"/>
          <w:b/>
        </w:rPr>
        <w:fldChar w:fldCharType="begin"/>
      </w:r>
      <w:r w:rsidRPr="0045415A">
        <w:rPr>
          <w:rFonts w:ascii="Arial" w:hAnsi="Arial" w:cs="Arial"/>
          <w:b/>
        </w:rPr>
        <w:instrText xml:space="preserve"> REF _Ref502096499 \h </w:instrText>
      </w:r>
      <w:r w:rsidR="0045415A">
        <w:rPr>
          <w:rFonts w:ascii="Arial" w:hAnsi="Arial" w:cs="Arial"/>
          <w:b/>
        </w:rPr>
        <w:instrText xml:space="preserve"> \* MERGEFORMAT </w:instrText>
      </w:r>
      <w:r w:rsidRPr="0045415A">
        <w:rPr>
          <w:rFonts w:ascii="Arial" w:hAnsi="Arial" w:cs="Arial"/>
          <w:b/>
        </w:rPr>
      </w:r>
      <w:r w:rsidRPr="0045415A">
        <w:rPr>
          <w:rFonts w:ascii="Arial" w:hAnsi="Arial" w:cs="Arial"/>
          <w:b/>
        </w:rPr>
        <w:fldChar w:fldCharType="separate"/>
      </w:r>
      <w:r w:rsidRPr="0045415A">
        <w:rPr>
          <w:rFonts w:ascii="Arial" w:hAnsi="Arial" w:cs="Arial"/>
          <w:b/>
        </w:rPr>
        <w:t>Ilustración 2 - Ejemplo de robot poliarticulado</w:t>
      </w:r>
      <w:r w:rsidRPr="0045415A">
        <w:rPr>
          <w:rFonts w:ascii="Arial" w:hAnsi="Arial" w:cs="Arial"/>
          <w:b/>
        </w:rPr>
        <w:fldChar w:fldCharType="end"/>
      </w:r>
      <w:r>
        <w:rPr>
          <w:rFonts w:ascii="Arial" w:hAnsi="Arial" w:cs="Arial"/>
          <w:color w:val="222222"/>
        </w:rPr>
        <w:t>) se muestra un brazo robótico como ejemplo de un robot poliarticulado.</w:t>
      </w:r>
    </w:p>
    <w:p w14:paraId="26D311B5" w14:textId="77777777" w:rsidR="0069282B" w:rsidRDefault="0069282B" w:rsidP="0069282B">
      <w:pPr>
        <w:pStyle w:val="NormalWeb"/>
        <w:spacing w:before="60" w:beforeAutospacing="0" w:after="20" w:afterAutospacing="0"/>
        <w:jc w:val="both"/>
      </w:pPr>
      <w:r>
        <w:t> </w:t>
      </w:r>
    </w:p>
    <w:p w14:paraId="0A5B0601" w14:textId="77777777" w:rsidR="0069282B" w:rsidRPr="006E391D" w:rsidRDefault="0069282B" w:rsidP="0069282B">
      <w:pPr>
        <w:pStyle w:val="Ttulo3"/>
        <w:rPr>
          <w:b w:val="0"/>
          <w:sz w:val="28"/>
          <w:szCs w:val="28"/>
        </w:rPr>
      </w:pPr>
      <w:bookmarkStart w:id="43" w:name="_Toc504153885"/>
      <w:bookmarkStart w:id="44" w:name="_Toc508729655"/>
      <w:r w:rsidRPr="006E391D">
        <w:rPr>
          <w:b w:val="0"/>
          <w:sz w:val="28"/>
          <w:szCs w:val="28"/>
        </w:rPr>
        <w:t>2.2.2 Móviles</w:t>
      </w:r>
      <w:bookmarkEnd w:id="43"/>
      <w:bookmarkEnd w:id="44"/>
    </w:p>
    <w:p w14:paraId="6101FF25" w14:textId="0FF5E3D3" w:rsidR="0069282B" w:rsidRDefault="0069282B" w:rsidP="0069282B">
      <w:pPr>
        <w:pStyle w:val="NormalWeb"/>
        <w:spacing w:before="60" w:beforeAutospacing="0" w:after="20" w:afterAutospacing="0"/>
        <w:jc w:val="both"/>
      </w:pPr>
      <w:r>
        <w:rPr>
          <w:noProof/>
          <w:lang w:val="en-US" w:eastAsia="en-US"/>
        </w:rPr>
        <mc:AlternateContent>
          <mc:Choice Requires="wps">
            <w:drawing>
              <wp:anchor distT="0" distB="0" distL="114300" distR="114300" simplePos="0" relativeHeight="251452416" behindDoc="0" locked="0" layoutInCell="1" allowOverlap="1" wp14:anchorId="453FD5B0" wp14:editId="79A9CF89">
                <wp:simplePos x="0" y="0"/>
                <wp:positionH relativeFrom="margin">
                  <wp:posOffset>3648710</wp:posOffset>
                </wp:positionH>
                <wp:positionV relativeFrom="paragraph">
                  <wp:posOffset>1295400</wp:posOffset>
                </wp:positionV>
                <wp:extent cx="1752600" cy="266700"/>
                <wp:effectExtent l="0" t="0" r="0" b="0"/>
                <wp:wrapSquare wrapText="bothSides"/>
                <wp:docPr id="9" name="Cuadro de texto 9"/>
                <wp:cNvGraphicFramePr/>
                <a:graphic xmlns:a="http://schemas.openxmlformats.org/drawingml/2006/main">
                  <a:graphicData uri="http://schemas.microsoft.com/office/word/2010/wordprocessingShape">
                    <wps:wsp>
                      <wps:cNvSpPr txBox="1"/>
                      <wps:spPr>
                        <a:xfrm>
                          <a:off x="0" y="0"/>
                          <a:ext cx="1752600" cy="266700"/>
                        </a:xfrm>
                        <a:prstGeom prst="rect">
                          <a:avLst/>
                        </a:prstGeom>
                        <a:solidFill>
                          <a:prstClr val="white"/>
                        </a:solidFill>
                        <a:ln>
                          <a:noFill/>
                        </a:ln>
                      </wps:spPr>
                      <wps:txbx>
                        <w:txbxContent>
                          <w:p w14:paraId="0D7DF84C" w14:textId="18C3E2B5" w:rsidR="00C66DD5" w:rsidRPr="005D4DA0" w:rsidRDefault="00C66DD5" w:rsidP="0069282B">
                            <w:pPr>
                              <w:pStyle w:val="Descripcin"/>
                              <w:rPr>
                                <w:rFonts w:ascii="Times New Roman" w:eastAsia="Times New Roman" w:hAnsi="Times New Roman" w:cs="Times New Roman"/>
                                <w:noProof/>
                                <w:sz w:val="24"/>
                                <w:szCs w:val="24"/>
                              </w:rPr>
                            </w:pPr>
                            <w:bookmarkStart w:id="45" w:name="_Ref502096527"/>
                            <w:bookmarkStart w:id="46" w:name="_Toc508729887"/>
                            <w:r>
                              <w:t xml:space="preserve">Ilustración </w:t>
                            </w:r>
                            <w:fldSimple w:instr=" SEQ Ilustración \* ARABIC ">
                              <w:r>
                                <w:rPr>
                                  <w:noProof/>
                                </w:rPr>
                                <w:t>3</w:t>
                              </w:r>
                            </w:fldSimple>
                            <w:r>
                              <w:t xml:space="preserve"> - Ejemplo de robot móvil</w:t>
                            </w:r>
                            <w:bookmarkEnd w:id="45"/>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53FD5B0" id="Cuadro de texto 9" o:spid="_x0000_s1027" type="#_x0000_t202" style="position:absolute;left:0;text-align:left;margin-left:287.3pt;margin-top:102pt;width:138pt;height:21pt;z-index:25145241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" stroked="f">
                <v:textbox style="mso-fit-shape-to-text:t" inset="0,0,0,0">
                  <w:txbxContent>
                    <w:p w14:paraId="0D7DF84C" w14:textId="18C3E2B5" w:rsidR="00C66DD5" w:rsidRPr="005D4DA0" w:rsidRDefault="00C66DD5" w:rsidP="0069282B">
                      <w:pPr>
                        <w:pStyle w:val="Descripcin"/>
                        <w:rPr>
                          <w:rFonts w:ascii="Times New Roman" w:eastAsia="Times New Roman" w:hAnsi="Times New Roman" w:cs="Times New Roman"/>
                          <w:noProof/>
                          <w:sz w:val="24"/>
                          <w:szCs w:val="24"/>
                        </w:rPr>
                      </w:pPr>
                      <w:bookmarkStart w:id="47" w:name="_Ref502096527"/>
                      <w:bookmarkStart w:id="48" w:name="_Toc508729887"/>
                      <w:r>
                        <w:t xml:space="preserve">Ilustración </w:t>
                      </w:r>
                      <w:fldSimple w:instr=" SEQ Ilustración \* ARABIC ">
                        <w:r>
                          <w:rPr>
                            <w:noProof/>
                          </w:rPr>
                          <w:t>3</w:t>
                        </w:r>
                      </w:fldSimple>
                      <w:r>
                        <w:t xml:space="preserve"> - Ejemplo de robot móvil</w:t>
                      </w:r>
                      <w:bookmarkEnd w:id="47"/>
                      <w:bookmarkEnd w:id="48"/>
                    </w:p>
                  </w:txbxContent>
                </v:textbox>
                <w10:wrap type="square" anchorx="margin"/>
              </v:shape>
            </w:pict>
          </mc:Fallback>
        </mc:AlternateContent>
      </w:r>
      <w:r w:rsidRPr="006E391D">
        <w:rPr>
          <w:noProof/>
          <w:lang w:val="en-US" w:eastAsia="en-US"/>
        </w:rPr>
        <w:drawing>
          <wp:anchor distT="0" distB="0" distL="114300" distR="114300" simplePos="0" relativeHeight="251441152" behindDoc="0" locked="0" layoutInCell="1" allowOverlap="1" wp14:anchorId="35E36E98" wp14:editId="028BBF8C">
            <wp:simplePos x="0" y="0"/>
            <wp:positionH relativeFrom="margin">
              <wp:posOffset>3723649</wp:posOffset>
            </wp:positionH>
            <wp:positionV relativeFrom="paragraph">
              <wp:posOffset>32707</wp:posOffset>
            </wp:positionV>
            <wp:extent cx="1555115" cy="1268730"/>
            <wp:effectExtent l="0" t="0" r="6985" b="7620"/>
            <wp:wrapSquare wrapText="bothSides"/>
            <wp:docPr id="6" name="Imagen 6" descr="https://lh4.googleusercontent.com/wbtGyOInwYa3x_iq6jiUScOy9KAAbNWC_vpvtd3MxtN-dItBz2kix6HyIhDVIFo6MDVjDreH4EHIoOAdKde2rcDHmBrUfULSZToTbHy-QxcIohDQqVQB0UmelqXKPzkBYNeI0QW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4.googleusercontent.com/wbtGyOInwYa3x_iq6jiUScOy9KAAbNWC_vpvtd3MxtN-dItBz2kix6HyIhDVIFo6MDVjDreH4EHIoOAdKde2rcDHmBrUfULSZToTbHy-QxcIohDQqVQB0UmelqXKPzkBYNeI0QWe"/>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7282" t="9382" r="5338" b="11300"/>
                    <a:stretch/>
                  </pic:blipFill>
                  <pic:spPr bwMode="auto">
                    <a:xfrm>
                      <a:off x="0" y="0"/>
                      <a:ext cx="1555115" cy="12687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E391D">
        <w:rPr>
          <w:rFonts w:ascii="Arial" w:hAnsi="Arial" w:cs="Arial"/>
          <w:color w:val="222222"/>
        </w:rPr>
        <w:t>Estos robots se caracterizan, primordialmente, por su capacidad de desplazamiento. Su forma, por lo general, se basa en diseños típicos de vehículos como los automóviles. Su objetivo prioritario suele ser recorrer un determinado camino guiándose por la información de su entorno, obtenida a través de sus sensores. Pueden ser dotados de un cierto nivel de inteligencia (gracias a su programación) e incluso sortear obstáculos.</w:t>
      </w:r>
      <w:r>
        <w:rPr>
          <w:rFonts w:ascii="Arial" w:hAnsi="Arial" w:cs="Arial"/>
          <w:color w:val="222222"/>
        </w:rPr>
        <w:t xml:space="preserve"> En la imagen (</w:t>
      </w:r>
      <w:r w:rsidRPr="0045415A">
        <w:rPr>
          <w:rFonts w:ascii="Arial" w:hAnsi="Arial" w:cs="Arial"/>
          <w:b/>
        </w:rPr>
        <w:fldChar w:fldCharType="begin"/>
      </w:r>
      <w:r w:rsidRPr="0045415A">
        <w:rPr>
          <w:rFonts w:ascii="Arial" w:hAnsi="Arial" w:cs="Arial"/>
          <w:b/>
        </w:rPr>
        <w:instrText xml:space="preserve"> REF _Ref502096527 \h </w:instrText>
      </w:r>
      <w:r w:rsidR="0045415A">
        <w:rPr>
          <w:rFonts w:ascii="Arial" w:hAnsi="Arial" w:cs="Arial"/>
          <w:b/>
        </w:rPr>
        <w:instrText xml:space="preserve"> \* MERGEFORMAT </w:instrText>
      </w:r>
      <w:r w:rsidRPr="0045415A">
        <w:rPr>
          <w:rFonts w:ascii="Arial" w:hAnsi="Arial" w:cs="Arial"/>
          <w:b/>
        </w:rPr>
      </w:r>
      <w:r w:rsidRPr="0045415A">
        <w:rPr>
          <w:rFonts w:ascii="Arial" w:hAnsi="Arial" w:cs="Arial"/>
          <w:b/>
        </w:rPr>
        <w:fldChar w:fldCharType="separate"/>
      </w:r>
      <w:r w:rsidRPr="0045415A">
        <w:rPr>
          <w:rFonts w:ascii="Arial" w:hAnsi="Arial" w:cs="Arial"/>
          <w:b/>
        </w:rPr>
        <w:t>Ilustración 3 - Ejemplo de robot móvil</w:t>
      </w:r>
      <w:r w:rsidRPr="0045415A">
        <w:rPr>
          <w:rFonts w:ascii="Arial" w:hAnsi="Arial" w:cs="Arial"/>
          <w:b/>
        </w:rPr>
        <w:fldChar w:fldCharType="end"/>
      </w:r>
      <w:r>
        <w:rPr>
          <w:rFonts w:ascii="Arial" w:hAnsi="Arial" w:cs="Arial"/>
          <w:color w:val="222222"/>
        </w:rPr>
        <w:t>) se visualiza un robot móvil que cuenta con 4 ruedas y motores para su desplazamiento, y a su vez con un brazo manipulado por servo motores.</w:t>
      </w:r>
      <w:r>
        <w:t> </w:t>
      </w:r>
    </w:p>
    <w:p w14:paraId="24A623C8" w14:textId="77777777" w:rsidR="0069282B" w:rsidRDefault="0069282B" w:rsidP="0069282B">
      <w:pPr>
        <w:pStyle w:val="NormalWeb"/>
        <w:spacing w:before="60" w:beforeAutospacing="0" w:after="20" w:afterAutospacing="0"/>
        <w:jc w:val="both"/>
      </w:pPr>
      <w:r>
        <w:t> </w:t>
      </w:r>
    </w:p>
    <w:p w14:paraId="14B7745E" w14:textId="77777777" w:rsidR="0069282B" w:rsidRDefault="0069282B" w:rsidP="0069282B">
      <w:pPr>
        <w:rPr>
          <w:rFonts w:ascii="Times New Roman" w:eastAsia="Times New Roman" w:hAnsi="Times New Roman" w:cs="Times New Roman"/>
          <w:color w:val="auto"/>
          <w:sz w:val="24"/>
          <w:szCs w:val="24"/>
        </w:rPr>
      </w:pPr>
      <w:r>
        <w:br w:type="page"/>
      </w:r>
    </w:p>
    <w:p w14:paraId="5CF80347" w14:textId="77777777" w:rsidR="0069282B" w:rsidRPr="006E391D" w:rsidRDefault="0069282B" w:rsidP="0069282B">
      <w:pPr>
        <w:pStyle w:val="Ttulo3"/>
        <w:rPr>
          <w:b w:val="0"/>
          <w:sz w:val="28"/>
          <w:szCs w:val="28"/>
        </w:rPr>
      </w:pPr>
      <w:bookmarkStart w:id="49" w:name="_Toc504153886"/>
      <w:bookmarkStart w:id="50" w:name="_Toc508729656"/>
      <w:r w:rsidRPr="006E391D">
        <w:rPr>
          <w:b w:val="0"/>
          <w:sz w:val="28"/>
          <w:szCs w:val="28"/>
        </w:rPr>
        <w:lastRenderedPageBreak/>
        <w:t>2.2.3 Androides</w:t>
      </w:r>
      <w:bookmarkEnd w:id="49"/>
      <w:bookmarkEnd w:id="50"/>
    </w:p>
    <w:p w14:paraId="31A29F6C" w14:textId="77777777" w:rsidR="0069282B" w:rsidRDefault="0069282B" w:rsidP="0069282B">
      <w:pPr>
        <w:pStyle w:val="NormalWeb"/>
        <w:spacing w:before="60" w:beforeAutospacing="0" w:after="20" w:afterAutospacing="0"/>
        <w:jc w:val="both"/>
      </w:pPr>
      <w:r>
        <w:rPr>
          <w:noProof/>
          <w:lang w:val="en-US" w:eastAsia="en-US"/>
        </w:rPr>
        <w:drawing>
          <wp:anchor distT="0" distB="0" distL="114300" distR="114300" simplePos="0" relativeHeight="251463680" behindDoc="0" locked="0" layoutInCell="1" allowOverlap="1" wp14:anchorId="09E7950C" wp14:editId="46400C3D">
            <wp:simplePos x="0" y="0"/>
            <wp:positionH relativeFrom="margin">
              <wp:posOffset>-6350</wp:posOffset>
            </wp:positionH>
            <wp:positionV relativeFrom="paragraph">
              <wp:posOffset>43815</wp:posOffset>
            </wp:positionV>
            <wp:extent cx="1209675" cy="1352550"/>
            <wp:effectExtent l="0" t="0" r="9525" b="0"/>
            <wp:wrapSquare wrapText="bothSides"/>
            <wp:docPr id="5" name="Imagen 5" descr="https://lh6.googleusercontent.com/FOFgcxtJoKiEBk9_h9sv9nFO-afeh3e1wV1QC40XRQd1jV9gfodq2J6U18cCRAgCBWszQgVSgj-yyzwKm7qnk2Y_pgWYzyiiY9IBKKPfjI9XJR8UR3yIu6IweOEX7GP3coLm4RV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6.googleusercontent.com/FOFgcxtJoKiEBk9_h9sv9nFO-afeh3e1wV1QC40XRQd1jV9gfodq2J6U18cCRAgCBWszQgVSgj-yyzwKm7qnk2Y_pgWYzyiiY9IBKKPfjI9XJR8UR3yIu6IweOEX7GP3coLm4RVU"/>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209675" cy="1352550"/>
                    </a:xfrm>
                    <a:prstGeom prst="rect">
                      <a:avLst/>
                    </a:prstGeom>
                    <a:noFill/>
                    <a:ln>
                      <a:noFill/>
                    </a:ln>
                  </pic:spPr>
                </pic:pic>
              </a:graphicData>
            </a:graphic>
          </wp:anchor>
        </w:drawing>
      </w:r>
      <w:r>
        <w:t> </w:t>
      </w:r>
    </w:p>
    <w:p w14:paraId="46CAC9E6" w14:textId="6731CE25" w:rsidR="0069282B" w:rsidRPr="006E391D" w:rsidRDefault="0069282B" w:rsidP="0069282B">
      <w:pPr>
        <w:pStyle w:val="NormalWeb"/>
        <w:spacing w:before="60" w:beforeAutospacing="0" w:after="20" w:afterAutospacing="0"/>
        <w:jc w:val="both"/>
      </w:pPr>
      <w:r w:rsidRPr="006E391D">
        <w:rPr>
          <w:rFonts w:ascii="Arial" w:hAnsi="Arial" w:cs="Arial"/>
          <w:color w:val="222222"/>
        </w:rPr>
        <w:t>Se les llama androide a los robots que intentan simular y/o reproducir la forma y comportamiento cinemático de seres vivos. Todavía no cuentan con alguna aplicación práctica específica, sino más que, para el estudio y la experimentación.</w:t>
      </w:r>
      <w:r>
        <w:rPr>
          <w:rFonts w:ascii="Arial" w:hAnsi="Arial" w:cs="Arial"/>
          <w:color w:val="222222"/>
        </w:rPr>
        <w:t xml:space="preserve"> La imagen (</w:t>
      </w:r>
      <w:r w:rsidRPr="0045415A">
        <w:rPr>
          <w:rFonts w:ascii="Arial" w:hAnsi="Arial" w:cs="Arial"/>
          <w:b/>
        </w:rPr>
        <w:fldChar w:fldCharType="begin"/>
      </w:r>
      <w:r w:rsidRPr="0045415A">
        <w:rPr>
          <w:rFonts w:ascii="Arial" w:hAnsi="Arial" w:cs="Arial"/>
          <w:b/>
        </w:rPr>
        <w:instrText xml:space="preserve"> REF _Ref502096550 \h </w:instrText>
      </w:r>
      <w:r w:rsidR="0045415A">
        <w:rPr>
          <w:rFonts w:ascii="Arial" w:hAnsi="Arial" w:cs="Arial"/>
          <w:b/>
        </w:rPr>
        <w:instrText xml:space="preserve"> \* MERGEFORMAT </w:instrText>
      </w:r>
      <w:r w:rsidRPr="0045415A">
        <w:rPr>
          <w:rFonts w:ascii="Arial" w:hAnsi="Arial" w:cs="Arial"/>
          <w:b/>
        </w:rPr>
      </w:r>
      <w:r w:rsidRPr="0045415A">
        <w:rPr>
          <w:rFonts w:ascii="Arial" w:hAnsi="Arial" w:cs="Arial"/>
          <w:b/>
        </w:rPr>
        <w:fldChar w:fldCharType="separate"/>
      </w:r>
      <w:r w:rsidRPr="0045415A">
        <w:rPr>
          <w:rFonts w:ascii="Arial" w:hAnsi="Arial" w:cs="Arial"/>
          <w:b/>
        </w:rPr>
        <w:t>Ilustración 4 - Androide Asimo de Honda</w:t>
      </w:r>
      <w:r w:rsidRPr="0045415A">
        <w:rPr>
          <w:rFonts w:ascii="Arial" w:hAnsi="Arial" w:cs="Arial"/>
          <w:b/>
        </w:rPr>
        <w:fldChar w:fldCharType="end"/>
      </w:r>
      <w:r>
        <w:rPr>
          <w:rFonts w:ascii="Arial" w:hAnsi="Arial" w:cs="Arial"/>
          <w:color w:val="222222"/>
        </w:rPr>
        <w:t>) muestra el androide ASIMO creado por la compañía japonesa Honda en el año 2000.</w:t>
      </w:r>
    </w:p>
    <w:p w14:paraId="6CB06A52" w14:textId="77777777" w:rsidR="0069282B" w:rsidRPr="006E391D" w:rsidRDefault="0069282B" w:rsidP="0069282B">
      <w:pPr>
        <w:pStyle w:val="NormalWeb"/>
        <w:spacing w:before="60" w:beforeAutospacing="0" w:after="20" w:afterAutospacing="0"/>
        <w:jc w:val="both"/>
      </w:pPr>
      <w:r>
        <w:rPr>
          <w:noProof/>
          <w:lang w:val="en-US" w:eastAsia="en-US"/>
        </w:rPr>
        <mc:AlternateContent>
          <mc:Choice Requires="wps">
            <w:drawing>
              <wp:anchor distT="0" distB="0" distL="114300" distR="114300" simplePos="0" relativeHeight="251538432" behindDoc="0" locked="0" layoutInCell="1" allowOverlap="1" wp14:anchorId="037028C7" wp14:editId="22226AB6">
                <wp:simplePos x="0" y="0"/>
                <wp:positionH relativeFrom="column">
                  <wp:posOffset>1582</wp:posOffset>
                </wp:positionH>
                <wp:positionV relativeFrom="paragraph">
                  <wp:posOffset>30744</wp:posOffset>
                </wp:positionV>
                <wp:extent cx="1871345" cy="266700"/>
                <wp:effectExtent l="0" t="0" r="0" b="0"/>
                <wp:wrapSquare wrapText="bothSides"/>
                <wp:docPr id="10" name="Cuadro de texto 10"/>
                <wp:cNvGraphicFramePr/>
                <a:graphic xmlns:a="http://schemas.openxmlformats.org/drawingml/2006/main">
                  <a:graphicData uri="http://schemas.microsoft.com/office/word/2010/wordprocessingShape">
                    <wps:wsp>
                      <wps:cNvSpPr txBox="1"/>
                      <wps:spPr>
                        <a:xfrm>
                          <a:off x="0" y="0"/>
                          <a:ext cx="1871345" cy="266700"/>
                        </a:xfrm>
                        <a:prstGeom prst="rect">
                          <a:avLst/>
                        </a:prstGeom>
                        <a:solidFill>
                          <a:prstClr val="white"/>
                        </a:solidFill>
                        <a:ln>
                          <a:noFill/>
                        </a:ln>
                      </wps:spPr>
                      <wps:txbx>
                        <w:txbxContent>
                          <w:p w14:paraId="34AB3681" w14:textId="29B9AE74" w:rsidR="00C66DD5" w:rsidRPr="008F3B83" w:rsidRDefault="00C66DD5" w:rsidP="0069282B">
                            <w:pPr>
                              <w:pStyle w:val="Descripcin"/>
                              <w:rPr>
                                <w:rFonts w:ascii="Times New Roman" w:eastAsia="Times New Roman" w:hAnsi="Times New Roman" w:cs="Times New Roman"/>
                                <w:noProof/>
                                <w:sz w:val="24"/>
                                <w:szCs w:val="24"/>
                              </w:rPr>
                            </w:pPr>
                            <w:bookmarkStart w:id="51" w:name="_Ref502096550"/>
                            <w:bookmarkStart w:id="52" w:name="_Toc508729888"/>
                            <w:r>
                              <w:t xml:space="preserve">Ilustración </w:t>
                            </w:r>
                            <w:fldSimple w:instr=" SEQ Ilustración \* ARABIC ">
                              <w:r>
                                <w:rPr>
                                  <w:noProof/>
                                </w:rPr>
                                <w:t>4</w:t>
                              </w:r>
                            </w:fldSimple>
                            <w:r>
                              <w:t xml:space="preserve"> - Androide Asimo de Honda</w:t>
                            </w:r>
                            <w:bookmarkEnd w:id="51"/>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37028C7" id="Cuadro de texto 10" o:spid="_x0000_s1028" type="#_x0000_t202" style="position:absolute;left:0;text-align:left;margin-left:.1pt;margin-top:2.4pt;width:147.35pt;height:21pt;z-index:251538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" stroked="f">
                <v:textbox style="mso-fit-shape-to-text:t" inset="0,0,0,0">
                  <w:txbxContent>
                    <w:p w14:paraId="34AB3681" w14:textId="29B9AE74" w:rsidR="00C66DD5" w:rsidRPr="008F3B83" w:rsidRDefault="00C66DD5" w:rsidP="0069282B">
                      <w:pPr>
                        <w:pStyle w:val="Descripcin"/>
                        <w:rPr>
                          <w:rFonts w:ascii="Times New Roman" w:eastAsia="Times New Roman" w:hAnsi="Times New Roman" w:cs="Times New Roman"/>
                          <w:noProof/>
                          <w:sz w:val="24"/>
                          <w:szCs w:val="24"/>
                        </w:rPr>
                      </w:pPr>
                      <w:bookmarkStart w:id="53" w:name="_Ref502096550"/>
                      <w:bookmarkStart w:id="54" w:name="_Toc508729888"/>
                      <w:r>
                        <w:t xml:space="preserve">Ilustración </w:t>
                      </w:r>
                      <w:fldSimple w:instr=" SEQ Ilustración \* ARABIC ">
                        <w:r>
                          <w:rPr>
                            <w:noProof/>
                          </w:rPr>
                          <w:t>4</w:t>
                        </w:r>
                      </w:fldSimple>
                      <w:r>
                        <w:t xml:space="preserve"> - Androide Asimo de Honda</w:t>
                      </w:r>
                      <w:bookmarkEnd w:id="53"/>
                      <w:bookmarkEnd w:id="54"/>
                    </w:p>
                  </w:txbxContent>
                </v:textbox>
                <w10:wrap type="square"/>
              </v:shape>
            </w:pict>
          </mc:Fallback>
        </mc:AlternateContent>
      </w:r>
      <w:r w:rsidRPr="006E391D">
        <w:t> </w:t>
      </w:r>
    </w:p>
    <w:p w14:paraId="46EBCFF6" w14:textId="77777777" w:rsidR="0069282B" w:rsidRDefault="0069282B" w:rsidP="0069282B">
      <w:pPr>
        <w:pStyle w:val="NormalWeb"/>
        <w:spacing w:before="60" w:beforeAutospacing="0" w:after="20" w:afterAutospacing="0"/>
        <w:jc w:val="right"/>
      </w:pPr>
      <w:r>
        <w:t> </w:t>
      </w:r>
    </w:p>
    <w:p w14:paraId="5F95FA17" w14:textId="77777777" w:rsidR="0069282B" w:rsidRPr="000665A2" w:rsidRDefault="0069282B" w:rsidP="0069282B">
      <w:pPr>
        <w:pStyle w:val="NormalWeb"/>
        <w:spacing w:before="60" w:beforeAutospacing="0" w:after="20" w:afterAutospacing="0"/>
        <w:jc w:val="right"/>
      </w:pPr>
      <w:r>
        <w:t> </w:t>
      </w:r>
    </w:p>
    <w:p w14:paraId="17A82983" w14:textId="77777777" w:rsidR="0069282B" w:rsidRPr="006E391D" w:rsidRDefault="0069282B" w:rsidP="0069282B">
      <w:pPr>
        <w:pStyle w:val="Ttulo3"/>
        <w:rPr>
          <w:b w:val="0"/>
          <w:sz w:val="28"/>
          <w:szCs w:val="28"/>
        </w:rPr>
      </w:pPr>
      <w:bookmarkStart w:id="55" w:name="_Toc504153887"/>
      <w:bookmarkStart w:id="56" w:name="_Toc508729657"/>
      <w:r w:rsidRPr="006E391D">
        <w:rPr>
          <w:b w:val="0"/>
          <w:sz w:val="28"/>
          <w:szCs w:val="28"/>
        </w:rPr>
        <w:t>2.2.4 Zoomórficos</w:t>
      </w:r>
      <w:bookmarkEnd w:id="55"/>
      <w:bookmarkEnd w:id="56"/>
    </w:p>
    <w:p w14:paraId="294D424F" w14:textId="7CBE5FFE" w:rsidR="0069282B" w:rsidRPr="006E391D" w:rsidRDefault="0069282B" w:rsidP="0069282B">
      <w:pPr>
        <w:pStyle w:val="NormalWeb"/>
        <w:shd w:val="clear" w:color="auto" w:fill="FFFFFF"/>
        <w:spacing w:before="120" w:beforeAutospacing="0" w:after="120" w:afterAutospacing="0"/>
        <w:jc w:val="both"/>
      </w:pPr>
      <w:r w:rsidRPr="006E391D">
        <w:rPr>
          <w:noProof/>
          <w:lang w:val="en-US" w:eastAsia="en-US"/>
        </w:rPr>
        <mc:AlternateContent>
          <mc:Choice Requires="wps">
            <w:drawing>
              <wp:anchor distT="0" distB="0" distL="114300" distR="114300" simplePos="0" relativeHeight="251504640" behindDoc="0" locked="0" layoutInCell="1" allowOverlap="1" wp14:anchorId="2123198D" wp14:editId="1D649DD6">
                <wp:simplePos x="0" y="0"/>
                <wp:positionH relativeFrom="column">
                  <wp:posOffset>2942590</wp:posOffset>
                </wp:positionH>
                <wp:positionV relativeFrom="paragraph">
                  <wp:posOffset>2767330</wp:posOffset>
                </wp:positionV>
                <wp:extent cx="2457450" cy="266700"/>
                <wp:effectExtent l="0" t="0" r="0" b="0"/>
                <wp:wrapSquare wrapText="bothSides"/>
                <wp:docPr id="11" name="Cuadro de texto 11"/>
                <wp:cNvGraphicFramePr/>
                <a:graphic xmlns:a="http://schemas.openxmlformats.org/drawingml/2006/main">
                  <a:graphicData uri="http://schemas.microsoft.com/office/word/2010/wordprocessingShape">
                    <wps:wsp>
                      <wps:cNvSpPr txBox="1"/>
                      <wps:spPr>
                        <a:xfrm>
                          <a:off x="0" y="0"/>
                          <a:ext cx="2457450" cy="266700"/>
                        </a:xfrm>
                        <a:prstGeom prst="rect">
                          <a:avLst/>
                        </a:prstGeom>
                        <a:solidFill>
                          <a:prstClr val="white"/>
                        </a:solidFill>
                        <a:ln>
                          <a:noFill/>
                        </a:ln>
                      </wps:spPr>
                      <wps:txbx>
                        <w:txbxContent>
                          <w:p w14:paraId="2756C3DD" w14:textId="4C908703" w:rsidR="00C66DD5" w:rsidRPr="00AD44C8" w:rsidRDefault="00C66DD5" w:rsidP="0069282B">
                            <w:pPr>
                              <w:pStyle w:val="Descripcin"/>
                              <w:rPr>
                                <w:rFonts w:ascii="Times New Roman" w:eastAsia="Times New Roman" w:hAnsi="Times New Roman" w:cs="Times New Roman"/>
                                <w:noProof/>
                                <w:sz w:val="24"/>
                                <w:szCs w:val="24"/>
                              </w:rPr>
                            </w:pPr>
                            <w:bookmarkStart w:id="57" w:name="_Ref502096572"/>
                            <w:bookmarkStart w:id="58" w:name="_Toc508729889"/>
                            <w:r>
                              <w:t xml:space="preserve">Ilustración </w:t>
                            </w:r>
                            <w:fldSimple w:instr=" SEQ Ilustración \* ARABIC ">
                              <w:r>
                                <w:rPr>
                                  <w:noProof/>
                                </w:rPr>
                                <w:t>5</w:t>
                              </w:r>
                            </w:fldSimple>
                            <w:r>
                              <w:t xml:space="preserve"> - Robot Zoomórfico caminador</w:t>
                            </w:r>
                            <w:bookmarkEnd w:id="57"/>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23198D" id="Cuadro de texto 11" o:spid="_x0000_s1029" type="#_x0000_t202" style="position:absolute;left:0;text-align:left;margin-left:231.7pt;margin-top:217.9pt;width:193.5pt;height:21pt;z-index:251504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" stroked="f">
                <v:textbox style="mso-fit-shape-to-text:t" inset="0,0,0,0">
                  <w:txbxContent>
                    <w:p w14:paraId="2756C3DD" w14:textId="4C908703" w:rsidR="00C66DD5" w:rsidRPr="00AD44C8" w:rsidRDefault="00C66DD5" w:rsidP="0069282B">
                      <w:pPr>
                        <w:pStyle w:val="Descripcin"/>
                        <w:rPr>
                          <w:rFonts w:ascii="Times New Roman" w:eastAsia="Times New Roman" w:hAnsi="Times New Roman" w:cs="Times New Roman"/>
                          <w:noProof/>
                          <w:sz w:val="24"/>
                          <w:szCs w:val="24"/>
                        </w:rPr>
                      </w:pPr>
                      <w:bookmarkStart w:id="59" w:name="_Ref502096572"/>
                      <w:bookmarkStart w:id="60" w:name="_Toc508729889"/>
                      <w:r>
                        <w:t xml:space="preserve">Ilustración </w:t>
                      </w:r>
                      <w:fldSimple w:instr=" SEQ Ilustración \* ARABIC ">
                        <w:r>
                          <w:rPr>
                            <w:noProof/>
                          </w:rPr>
                          <w:t>5</w:t>
                        </w:r>
                      </w:fldSimple>
                      <w:r>
                        <w:t xml:space="preserve"> - Robot Zoomórfico caminador</w:t>
                      </w:r>
                      <w:bookmarkEnd w:id="59"/>
                      <w:bookmarkEnd w:id="60"/>
                    </w:p>
                  </w:txbxContent>
                </v:textbox>
                <w10:wrap type="square"/>
              </v:shape>
            </w:pict>
          </mc:Fallback>
        </mc:AlternateContent>
      </w:r>
      <w:r w:rsidRPr="006E391D">
        <w:rPr>
          <w:noProof/>
          <w:lang w:val="en-US" w:eastAsia="en-US"/>
        </w:rPr>
        <w:drawing>
          <wp:anchor distT="0" distB="0" distL="114300" distR="114300" simplePos="0" relativeHeight="251493376" behindDoc="0" locked="0" layoutInCell="1" allowOverlap="1" wp14:anchorId="1514E55A" wp14:editId="3807ECCA">
            <wp:simplePos x="0" y="0"/>
            <wp:positionH relativeFrom="margin">
              <wp:align>right</wp:align>
            </wp:positionH>
            <wp:positionV relativeFrom="paragraph">
              <wp:posOffset>157897</wp:posOffset>
            </wp:positionV>
            <wp:extent cx="2457450" cy="2552700"/>
            <wp:effectExtent l="0" t="0" r="0" b="0"/>
            <wp:wrapSquare wrapText="bothSides"/>
            <wp:docPr id="13" name="Imagen 13" descr="https://lh3.googleusercontent.com/Fg6T3HEm22-S8wsd37w8Jb6jNvuY4y2YdY2fMhe4rvNjZy4rBP76o6EFlddrVSqANjXh4cvc1p6FiXOP37O4Obc8jcWaljd6IY9haj0dAYfFROot0lJiwJ241TwS0DAglwSRPN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3.googleusercontent.com/Fg6T3HEm22-S8wsd37w8Jb6jNvuY4y2YdY2fMhe4rvNjZy4rBP76o6EFlddrVSqANjXh4cvc1p6FiXOP37O4Obc8jcWaljd6IY9haj0dAYfFROot0lJiwJ241TwS0DAglwSRPNp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457450" cy="2552700"/>
                    </a:xfrm>
                    <a:prstGeom prst="rect">
                      <a:avLst/>
                    </a:prstGeom>
                    <a:noFill/>
                    <a:ln>
                      <a:noFill/>
                    </a:ln>
                  </pic:spPr>
                </pic:pic>
              </a:graphicData>
            </a:graphic>
          </wp:anchor>
        </w:drawing>
      </w:r>
      <w:r w:rsidRPr="006E391D">
        <w:rPr>
          <w:rFonts w:ascii="Arial" w:hAnsi="Arial" w:cs="Arial"/>
          <w:color w:val="222222"/>
        </w:rPr>
        <w:t>Los Robots zoomórficos, se caracterizan principalmente por sus sistemas de locomoción que tienen como objetivo imitar a los diversos seres vivos</w:t>
      </w:r>
      <w:r>
        <w:rPr>
          <w:rFonts w:ascii="Arial" w:hAnsi="Arial" w:cs="Arial"/>
          <w:color w:val="222222"/>
        </w:rPr>
        <w:t>, como se puede apreciar en la imagen (</w:t>
      </w:r>
      <w:r w:rsidRPr="0045415A">
        <w:rPr>
          <w:rFonts w:ascii="Arial" w:hAnsi="Arial" w:cs="Arial"/>
          <w:b/>
        </w:rPr>
        <w:fldChar w:fldCharType="begin"/>
      </w:r>
      <w:r w:rsidRPr="0045415A">
        <w:rPr>
          <w:rFonts w:ascii="Arial" w:hAnsi="Arial" w:cs="Arial"/>
          <w:b/>
        </w:rPr>
        <w:instrText xml:space="preserve"> REF _Ref502096572 \h </w:instrText>
      </w:r>
      <w:r w:rsidR="0045415A">
        <w:rPr>
          <w:rFonts w:ascii="Arial" w:hAnsi="Arial" w:cs="Arial"/>
          <w:b/>
        </w:rPr>
        <w:instrText xml:space="preserve"> \* MERGEFORMAT </w:instrText>
      </w:r>
      <w:r w:rsidRPr="0045415A">
        <w:rPr>
          <w:rFonts w:ascii="Arial" w:hAnsi="Arial" w:cs="Arial"/>
          <w:b/>
        </w:rPr>
      </w:r>
      <w:r w:rsidRPr="0045415A">
        <w:rPr>
          <w:rFonts w:ascii="Arial" w:hAnsi="Arial" w:cs="Arial"/>
          <w:b/>
        </w:rPr>
        <w:fldChar w:fldCharType="separate"/>
      </w:r>
      <w:r w:rsidRPr="0045415A">
        <w:rPr>
          <w:rFonts w:ascii="Arial" w:hAnsi="Arial" w:cs="Arial"/>
          <w:b/>
        </w:rPr>
        <w:t>Ilustración 5 - Robot Zoomórfico caminador</w:t>
      </w:r>
      <w:r w:rsidRPr="0045415A">
        <w:rPr>
          <w:rFonts w:ascii="Arial" w:hAnsi="Arial" w:cs="Arial"/>
          <w:b/>
        </w:rPr>
        <w:fldChar w:fldCharType="end"/>
      </w:r>
      <w:r>
        <w:rPr>
          <w:rFonts w:ascii="Arial" w:hAnsi="Arial" w:cs="Arial"/>
          <w:color w:val="222222"/>
        </w:rPr>
        <w:t>) un robot con forma canina</w:t>
      </w:r>
      <w:r w:rsidRPr="006E391D">
        <w:rPr>
          <w:rFonts w:ascii="Arial" w:hAnsi="Arial" w:cs="Arial"/>
          <w:color w:val="222222"/>
        </w:rPr>
        <w:t>. A pesar de la disparidad morfológica de sus posibles sistemas de locomoción se suelen distinguir entre dos categorías principales: caminadores y no caminadores. El grupo de los no caminadores está muy poco evolucionado. Los Robots zoomórficos caminadores multípedos son muy numerosos y están siendo objeto de experimentos en diversos laboratorios con vistas al desarrollo posterior de verdaderos vehículos terrenales, pilotados o autónomos, capaces de evolucionar en superficies muy accidentadas. Las aplicaciones de estos Robots apuntan a su utilización en el campo de la exploración espacial y en el estudio de los volcanes.</w:t>
      </w:r>
    </w:p>
    <w:p w14:paraId="13F5A1A0" w14:textId="77777777" w:rsidR="0069282B" w:rsidRDefault="0069282B" w:rsidP="0069282B">
      <w:pPr>
        <w:pStyle w:val="NormalWeb"/>
        <w:spacing w:before="60" w:beforeAutospacing="0" w:after="20" w:afterAutospacing="0"/>
        <w:jc w:val="both"/>
      </w:pPr>
    </w:p>
    <w:p w14:paraId="51463132" w14:textId="77777777" w:rsidR="0069282B" w:rsidRPr="006E391D" w:rsidRDefault="0069282B" w:rsidP="0069282B">
      <w:pPr>
        <w:pStyle w:val="Ttulo3"/>
        <w:rPr>
          <w:b w:val="0"/>
          <w:sz w:val="28"/>
          <w:szCs w:val="28"/>
        </w:rPr>
      </w:pPr>
      <w:bookmarkStart w:id="61" w:name="_Toc504153888"/>
      <w:bookmarkStart w:id="62" w:name="_Toc508729658"/>
      <w:r w:rsidRPr="006E391D">
        <w:rPr>
          <w:b w:val="0"/>
          <w:noProof/>
          <w:sz w:val="28"/>
          <w:szCs w:val="28"/>
          <w:lang w:val="en-US" w:eastAsia="en-US"/>
        </w:rPr>
        <w:drawing>
          <wp:anchor distT="0" distB="0" distL="114300" distR="114300" simplePos="0" relativeHeight="251515904" behindDoc="0" locked="0" layoutInCell="1" allowOverlap="1" wp14:anchorId="2FC49D67" wp14:editId="2313D741">
            <wp:simplePos x="0" y="0"/>
            <wp:positionH relativeFrom="column">
              <wp:posOffset>3859492</wp:posOffset>
            </wp:positionH>
            <wp:positionV relativeFrom="paragraph">
              <wp:posOffset>35238</wp:posOffset>
            </wp:positionV>
            <wp:extent cx="1419225" cy="1352550"/>
            <wp:effectExtent l="0" t="0" r="9525" b="0"/>
            <wp:wrapSquare wrapText="bothSides"/>
            <wp:docPr id="3" name="Imagen 3" descr="https://lh4.googleusercontent.com/Iop1qqdMsk7UnEMkQs6-v938nAD7qo8OVTlpS-kQ6kgmjNjhegpQ9YcBiHqOy3RBTBYb5whkIafhH6t6Bfsxk6ALuxxxNW5ErbhPGpIyAI2Y3ZQJCFjVwj3AkZABWm4fRvTY4z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4.googleusercontent.com/Iop1qqdMsk7UnEMkQs6-v938nAD7qo8OVTlpS-kQ6kgmjNjhegpQ9YcBiHqOy3RBTBYb5whkIafhH6t6Bfsxk6ALuxxxNW5ErbhPGpIyAI2Y3ZQJCFjVwj3AkZABWm4fRvTY4zdO"/>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419225" cy="1352550"/>
                    </a:xfrm>
                    <a:prstGeom prst="rect">
                      <a:avLst/>
                    </a:prstGeom>
                    <a:noFill/>
                    <a:ln>
                      <a:noFill/>
                    </a:ln>
                  </pic:spPr>
                </pic:pic>
              </a:graphicData>
            </a:graphic>
          </wp:anchor>
        </w:drawing>
      </w:r>
      <w:r w:rsidRPr="006E391D">
        <w:rPr>
          <w:b w:val="0"/>
          <w:sz w:val="28"/>
          <w:szCs w:val="28"/>
        </w:rPr>
        <w:t>2.2.5 Híbridos</w:t>
      </w:r>
      <w:bookmarkEnd w:id="61"/>
      <w:bookmarkEnd w:id="62"/>
    </w:p>
    <w:p w14:paraId="0CDA1C3D" w14:textId="2E758B76" w:rsidR="0069282B" w:rsidRPr="006E391D" w:rsidRDefault="0069282B" w:rsidP="0069282B">
      <w:pPr>
        <w:pStyle w:val="NormalWeb"/>
        <w:shd w:val="clear" w:color="auto" w:fill="FFFFFF"/>
        <w:spacing w:before="120" w:beforeAutospacing="0" w:after="120" w:afterAutospacing="0"/>
        <w:jc w:val="both"/>
      </w:pPr>
      <w:r>
        <w:rPr>
          <w:noProof/>
          <w:lang w:val="en-US" w:eastAsia="en-US"/>
        </w:rPr>
        <mc:AlternateContent>
          <mc:Choice Requires="wps">
            <w:drawing>
              <wp:anchor distT="0" distB="0" distL="114300" distR="114300" simplePos="0" relativeHeight="251527168" behindDoc="0" locked="0" layoutInCell="1" allowOverlap="1" wp14:anchorId="71E07224" wp14:editId="4B35923C">
                <wp:simplePos x="0" y="0"/>
                <wp:positionH relativeFrom="column">
                  <wp:posOffset>4068804</wp:posOffset>
                </wp:positionH>
                <wp:positionV relativeFrom="paragraph">
                  <wp:posOffset>935570</wp:posOffset>
                </wp:positionV>
                <wp:extent cx="1328420" cy="379095"/>
                <wp:effectExtent l="0" t="0" r="5080" b="1905"/>
                <wp:wrapSquare wrapText="bothSides"/>
                <wp:docPr id="12" name="Cuadro de texto 12"/>
                <wp:cNvGraphicFramePr/>
                <a:graphic xmlns:a="http://schemas.openxmlformats.org/drawingml/2006/main">
                  <a:graphicData uri="http://schemas.microsoft.com/office/word/2010/wordprocessingShape">
                    <wps:wsp>
                      <wps:cNvSpPr txBox="1"/>
                      <wps:spPr>
                        <a:xfrm>
                          <a:off x="0" y="0"/>
                          <a:ext cx="1328420" cy="379095"/>
                        </a:xfrm>
                        <a:prstGeom prst="rect">
                          <a:avLst/>
                        </a:prstGeom>
                        <a:solidFill>
                          <a:prstClr val="white"/>
                        </a:solidFill>
                        <a:ln>
                          <a:noFill/>
                        </a:ln>
                      </wps:spPr>
                      <wps:txbx>
                        <w:txbxContent>
                          <w:p w14:paraId="46A4B653" w14:textId="1D0E5E89" w:rsidR="00C66DD5" w:rsidRPr="00C67912" w:rsidRDefault="00C66DD5" w:rsidP="0069282B">
                            <w:pPr>
                              <w:pStyle w:val="Descripcin"/>
                              <w:rPr>
                                <w:rFonts w:ascii="Times New Roman" w:eastAsia="Times New Roman" w:hAnsi="Times New Roman" w:cs="Times New Roman"/>
                                <w:noProof/>
                                <w:sz w:val="24"/>
                                <w:szCs w:val="24"/>
                              </w:rPr>
                            </w:pPr>
                            <w:bookmarkStart w:id="63" w:name="_Ref502096642"/>
                            <w:bookmarkStart w:id="64" w:name="_Toc508729890"/>
                            <w:r>
                              <w:t xml:space="preserve">Ilustración </w:t>
                            </w:r>
                            <w:fldSimple w:instr=" SEQ Ilustración \* ARABIC ">
                              <w:r>
                                <w:rPr>
                                  <w:noProof/>
                                </w:rPr>
                                <w:t>6</w:t>
                              </w:r>
                            </w:fldSimple>
                            <w:r>
                              <w:t xml:space="preserve"> - Robot móvil-poliarticulado</w:t>
                            </w:r>
                            <w:bookmarkEnd w:id="63"/>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E07224" id="Cuadro de texto 12" o:spid="_x0000_s1030" type="#_x0000_t202" style="position:absolute;left:0;text-align:left;margin-left:320.4pt;margin-top:73.65pt;width:104.6pt;height:29.85pt;z-index:251527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" stroked="f">
                <v:textbox inset="0,0,0,0">
                  <w:txbxContent>
                    <w:p w14:paraId="46A4B653" w14:textId="1D0E5E89" w:rsidR="00C66DD5" w:rsidRPr="00C67912" w:rsidRDefault="00C66DD5" w:rsidP="0069282B">
                      <w:pPr>
                        <w:pStyle w:val="Descripcin"/>
                        <w:rPr>
                          <w:rFonts w:ascii="Times New Roman" w:eastAsia="Times New Roman" w:hAnsi="Times New Roman" w:cs="Times New Roman"/>
                          <w:noProof/>
                          <w:sz w:val="24"/>
                          <w:szCs w:val="24"/>
                        </w:rPr>
                      </w:pPr>
                      <w:bookmarkStart w:id="65" w:name="_Ref502096642"/>
                      <w:bookmarkStart w:id="66" w:name="_Toc508729890"/>
                      <w:r>
                        <w:t xml:space="preserve">Ilustración </w:t>
                      </w:r>
                      <w:fldSimple w:instr=" SEQ Ilustración \* ARABIC ">
                        <w:r>
                          <w:rPr>
                            <w:noProof/>
                          </w:rPr>
                          <w:t>6</w:t>
                        </w:r>
                      </w:fldSimple>
                      <w:r>
                        <w:t xml:space="preserve"> - Robot móvil-poliarticulado</w:t>
                      </w:r>
                      <w:bookmarkEnd w:id="65"/>
                      <w:bookmarkEnd w:id="66"/>
                    </w:p>
                  </w:txbxContent>
                </v:textbox>
                <w10:wrap type="square"/>
              </v:shape>
            </w:pict>
          </mc:Fallback>
        </mc:AlternateContent>
      </w:r>
      <w:r w:rsidRPr="006E391D">
        <w:rPr>
          <w:rFonts w:ascii="Arial" w:hAnsi="Arial" w:cs="Arial"/>
          <w:color w:val="222222"/>
        </w:rPr>
        <w:t>Los robots híbridos se les considera</w:t>
      </w:r>
      <w:r>
        <w:rPr>
          <w:rFonts w:ascii="Arial" w:hAnsi="Arial" w:cs="Arial"/>
          <w:color w:val="222222"/>
        </w:rPr>
        <w:t>n</w:t>
      </w:r>
      <w:r w:rsidRPr="006E391D">
        <w:rPr>
          <w:rFonts w:ascii="Arial" w:hAnsi="Arial" w:cs="Arial"/>
          <w:color w:val="222222"/>
        </w:rPr>
        <w:t xml:space="preserve"> a aquellos a los cuales es difícil clasificar dentro de las mencionadas anteriormente o bien es la combinación de algunas de ell</w:t>
      </w:r>
      <w:r>
        <w:rPr>
          <w:rFonts w:ascii="Arial" w:hAnsi="Arial" w:cs="Arial"/>
          <w:color w:val="222222"/>
        </w:rPr>
        <w:t>o</w:t>
      </w:r>
      <w:r w:rsidRPr="006E391D">
        <w:rPr>
          <w:rFonts w:ascii="Arial" w:hAnsi="Arial" w:cs="Arial"/>
          <w:color w:val="222222"/>
        </w:rPr>
        <w:t>s.</w:t>
      </w:r>
      <w:r>
        <w:rPr>
          <w:rFonts w:ascii="Arial" w:hAnsi="Arial" w:cs="Arial"/>
          <w:color w:val="222222"/>
        </w:rPr>
        <w:t xml:space="preserve"> En esta imagen (</w:t>
      </w:r>
      <w:r w:rsidRPr="0045415A">
        <w:rPr>
          <w:rFonts w:ascii="Arial" w:hAnsi="Arial" w:cs="Arial"/>
          <w:b/>
        </w:rPr>
        <w:fldChar w:fldCharType="begin"/>
      </w:r>
      <w:r w:rsidRPr="0045415A">
        <w:rPr>
          <w:rFonts w:ascii="Arial" w:hAnsi="Arial" w:cs="Arial"/>
          <w:b/>
        </w:rPr>
        <w:instrText xml:space="preserve"> REF _Ref502096642 \h </w:instrText>
      </w:r>
      <w:r w:rsidR="0045415A">
        <w:rPr>
          <w:rFonts w:ascii="Arial" w:hAnsi="Arial" w:cs="Arial"/>
          <w:b/>
        </w:rPr>
        <w:instrText xml:space="preserve"> \* MERGEFORMAT </w:instrText>
      </w:r>
      <w:r w:rsidRPr="0045415A">
        <w:rPr>
          <w:rFonts w:ascii="Arial" w:hAnsi="Arial" w:cs="Arial"/>
          <w:b/>
        </w:rPr>
      </w:r>
      <w:r w:rsidRPr="0045415A">
        <w:rPr>
          <w:rFonts w:ascii="Arial" w:hAnsi="Arial" w:cs="Arial"/>
          <w:b/>
        </w:rPr>
        <w:fldChar w:fldCharType="separate"/>
      </w:r>
      <w:r w:rsidRPr="0045415A">
        <w:rPr>
          <w:rFonts w:ascii="Arial" w:hAnsi="Arial" w:cs="Arial"/>
          <w:b/>
        </w:rPr>
        <w:t>Ilustración 6 - Robot móvil-poliarticulado</w:t>
      </w:r>
      <w:r w:rsidRPr="0045415A">
        <w:rPr>
          <w:rFonts w:ascii="Arial" w:hAnsi="Arial" w:cs="Arial"/>
          <w:b/>
        </w:rPr>
        <w:fldChar w:fldCharType="end"/>
      </w:r>
      <w:r>
        <w:rPr>
          <w:rFonts w:ascii="Arial" w:hAnsi="Arial" w:cs="Arial"/>
          <w:color w:val="222222"/>
        </w:rPr>
        <w:t>), se puede observar un robot móvil con variados actuadores para la manipulación de objetos y que además su forma es similar a la de un escorpión.</w:t>
      </w:r>
    </w:p>
    <w:p w14:paraId="267A182B" w14:textId="77777777" w:rsidR="0069282B" w:rsidRDefault="0069282B" w:rsidP="0069282B">
      <w:pPr>
        <w:pStyle w:val="NormalWeb"/>
        <w:spacing w:before="0" w:beforeAutospacing="0" w:after="0" w:afterAutospacing="0"/>
      </w:pPr>
      <w:r>
        <w:t> </w:t>
      </w:r>
    </w:p>
    <w:p w14:paraId="34FDF274" w14:textId="77777777" w:rsidR="0069282B" w:rsidRDefault="0069282B" w:rsidP="0069282B">
      <w:pPr>
        <w:pStyle w:val="NormalWeb"/>
        <w:spacing w:before="0" w:beforeAutospacing="0" w:after="0" w:afterAutospacing="0"/>
      </w:pPr>
      <w:r>
        <w:t> </w:t>
      </w:r>
    </w:p>
    <w:p w14:paraId="0D4B14E6" w14:textId="77777777" w:rsidR="0069282B" w:rsidRPr="00EA0B66" w:rsidRDefault="0069282B" w:rsidP="0069282B">
      <w:pPr>
        <w:pStyle w:val="Ttulo2"/>
        <w:rPr>
          <w:b/>
          <w:sz w:val="32"/>
          <w:szCs w:val="32"/>
        </w:rPr>
      </w:pPr>
      <w:bookmarkStart w:id="67" w:name="_Toc504153889"/>
      <w:bookmarkStart w:id="68" w:name="_Toc508729659"/>
      <w:r w:rsidRPr="00EA0B66">
        <w:rPr>
          <w:b/>
          <w:sz w:val="32"/>
          <w:szCs w:val="32"/>
        </w:rPr>
        <w:lastRenderedPageBreak/>
        <w:t>2.3 Distintas tecnologías para la robótica educativa</w:t>
      </w:r>
      <w:bookmarkEnd w:id="67"/>
      <w:bookmarkEnd w:id="68"/>
    </w:p>
    <w:p w14:paraId="146D7D58" w14:textId="77777777" w:rsidR="0069282B" w:rsidRDefault="0069282B" w:rsidP="0069282B">
      <w:pPr>
        <w:pStyle w:val="NormalWeb"/>
        <w:spacing w:before="0" w:beforeAutospacing="0" w:after="0" w:afterAutospacing="0"/>
      </w:pPr>
      <w:r>
        <w:t> </w:t>
      </w:r>
    </w:p>
    <w:p w14:paraId="476E5EE0" w14:textId="6BFB6700" w:rsidR="0069282B" w:rsidRPr="006E391D" w:rsidRDefault="0069282B" w:rsidP="0069282B">
      <w:pPr>
        <w:pStyle w:val="NormalWeb"/>
        <w:spacing w:before="0" w:beforeAutospacing="0" w:after="0" w:afterAutospacing="0"/>
        <w:jc w:val="both"/>
      </w:pPr>
      <w:r w:rsidRPr="006E391D">
        <w:rPr>
          <w:rFonts w:ascii="Arial" w:hAnsi="Arial" w:cs="Arial"/>
          <w:color w:val="000000"/>
        </w:rPr>
        <w:t xml:space="preserve">Sin duda alguna, en los últimos años, las arquitecturas más destacadas para la enseñanza y desarrollo de robótica a nivel educativo han sido las plataformas </w:t>
      </w:r>
      <w:r w:rsidRPr="006E391D">
        <w:rPr>
          <w:rFonts w:ascii="Arial" w:hAnsi="Arial" w:cs="Arial"/>
          <w:b/>
          <w:bCs/>
          <w:color w:val="000000"/>
        </w:rPr>
        <w:t>Arduino</w:t>
      </w:r>
      <w:r>
        <w:rPr>
          <w:rStyle w:val="Refdenotaalpie"/>
          <w:rFonts w:ascii="Arial" w:hAnsi="Arial" w:cs="Arial"/>
          <w:color w:val="000000"/>
        </w:rPr>
        <w:footnoteReference w:id="2"/>
      </w:r>
      <w:r>
        <w:rPr>
          <w:rFonts w:ascii="Arial" w:hAnsi="Arial" w:cs="Arial"/>
          <w:b/>
          <w:bCs/>
          <w:color w:val="000000"/>
        </w:rPr>
        <w:t xml:space="preserve"> </w:t>
      </w:r>
      <w:r w:rsidRPr="006E391D">
        <w:rPr>
          <w:rFonts w:ascii="Arial" w:hAnsi="Arial" w:cs="Arial"/>
          <w:color w:val="000000"/>
        </w:rPr>
        <w:t xml:space="preserve">y </w:t>
      </w:r>
      <w:r w:rsidRPr="006E391D">
        <w:rPr>
          <w:rFonts w:ascii="Arial" w:hAnsi="Arial" w:cs="Arial"/>
          <w:b/>
          <w:bCs/>
          <w:color w:val="000000"/>
        </w:rPr>
        <w:t>Raspberry Pi</w:t>
      </w:r>
      <w:r w:rsidRPr="006E391D">
        <w:rPr>
          <w:rFonts w:ascii="Arial" w:hAnsi="Arial" w:cs="Arial"/>
          <w:color w:val="000000"/>
        </w:rPr>
        <w:t xml:space="preserve">. </w:t>
      </w:r>
      <w:r>
        <w:rPr>
          <w:rFonts w:ascii="Arial" w:hAnsi="Arial" w:cs="Arial"/>
          <w:color w:val="000000"/>
        </w:rPr>
        <w:t>Gracias</w:t>
      </w:r>
      <w:r w:rsidRPr="006E391D">
        <w:rPr>
          <w:rFonts w:ascii="Arial" w:hAnsi="Arial" w:cs="Arial"/>
          <w:color w:val="000000"/>
        </w:rPr>
        <w:t xml:space="preserve"> a su costo </w:t>
      </w:r>
      <w:r>
        <w:rPr>
          <w:rFonts w:ascii="Arial" w:hAnsi="Arial" w:cs="Arial"/>
          <w:color w:val="000000"/>
        </w:rPr>
        <w:t xml:space="preserve">accesible </w:t>
      </w:r>
      <w:r w:rsidRPr="006E391D">
        <w:rPr>
          <w:rFonts w:ascii="Arial" w:hAnsi="Arial" w:cs="Arial"/>
          <w:color w:val="000000"/>
        </w:rPr>
        <w:t>y disponibilidad</w:t>
      </w:r>
      <w:r w:rsidRPr="006E391D" w:rsidDel="00983065">
        <w:rPr>
          <w:rFonts w:ascii="Arial" w:hAnsi="Arial" w:cs="Arial"/>
          <w:color w:val="000000"/>
        </w:rPr>
        <w:t xml:space="preserve"> </w:t>
      </w:r>
      <w:r w:rsidRPr="006E391D">
        <w:rPr>
          <w:rFonts w:ascii="Arial" w:hAnsi="Arial" w:cs="Arial"/>
          <w:color w:val="000000"/>
        </w:rPr>
        <w:t xml:space="preserve">de versiones, estas tecnologías son utilizadas en las diversas disciplinas relacionadas con la robótica educativa. En el caso de Arduino, presenta una notable ventaja dentro de este ámbito dado que </w:t>
      </w:r>
      <w:r>
        <w:rPr>
          <w:rFonts w:ascii="Arial" w:hAnsi="Arial" w:cs="Arial"/>
          <w:color w:val="000000"/>
        </w:rPr>
        <w:t>la</w:t>
      </w:r>
      <w:r w:rsidRPr="006E391D">
        <w:rPr>
          <w:rFonts w:ascii="Arial" w:hAnsi="Arial" w:cs="Arial"/>
          <w:color w:val="000000"/>
        </w:rPr>
        <w:t xml:space="preserve"> compañía</w:t>
      </w:r>
      <w:r>
        <w:rPr>
          <w:rFonts w:ascii="Arial" w:hAnsi="Arial" w:cs="Arial"/>
          <w:color w:val="000000"/>
        </w:rPr>
        <w:t xml:space="preserve"> que lo fábrica (del homónimo Arduino)</w:t>
      </w:r>
      <w:r w:rsidRPr="006E391D">
        <w:rPr>
          <w:rFonts w:ascii="Arial" w:hAnsi="Arial" w:cs="Arial"/>
          <w:color w:val="000000"/>
        </w:rPr>
        <w:t xml:space="preserve"> </w:t>
      </w:r>
      <w:r>
        <w:rPr>
          <w:rFonts w:ascii="Arial" w:hAnsi="Arial" w:cs="Arial"/>
          <w:color w:val="000000"/>
        </w:rPr>
        <w:t xml:space="preserve">libera su hardware y a su vez ofrece una </w:t>
      </w:r>
      <w:r w:rsidRPr="006E391D">
        <w:rPr>
          <w:rFonts w:ascii="Arial" w:hAnsi="Arial" w:cs="Arial"/>
          <w:color w:val="000000"/>
        </w:rPr>
        <w:t xml:space="preserve">amplia variedad de modelos para usos múltiples (se brindará más detalle sobre esta tecnología en el siguiente capítulo). Por otro lado, Raspberry Pi es un computador reducido creado con el objetivo de la enseñanza de la </w:t>
      </w:r>
      <w:r>
        <w:rPr>
          <w:rFonts w:ascii="Arial" w:hAnsi="Arial" w:cs="Arial"/>
          <w:color w:val="000000"/>
        </w:rPr>
        <w:t>informática</w:t>
      </w:r>
      <w:r w:rsidRPr="006E391D">
        <w:rPr>
          <w:rFonts w:ascii="Arial" w:hAnsi="Arial" w:cs="Arial"/>
          <w:color w:val="000000"/>
        </w:rPr>
        <w:t>, cuenta con notables capacidades de procesamiento en relación a su bajo costo.</w:t>
      </w:r>
    </w:p>
    <w:p w14:paraId="703AA345" w14:textId="19329ACB" w:rsidR="0069282B" w:rsidRPr="006E391D" w:rsidRDefault="0069282B" w:rsidP="0069282B">
      <w:pPr>
        <w:pStyle w:val="NormalWeb"/>
        <w:spacing w:before="0" w:beforeAutospacing="0" w:after="0" w:afterAutospacing="0"/>
        <w:jc w:val="both"/>
      </w:pPr>
      <w:r w:rsidRPr="006E391D">
        <w:rPr>
          <w:rFonts w:ascii="Arial" w:hAnsi="Arial" w:cs="Arial"/>
          <w:color w:val="000000"/>
        </w:rPr>
        <w:t>La gran ventaja de estas arquitecturas con respecto a las que se mencionan a continuación, es su gran soporte y compatibilidad, dada la amplia comunidad que las utiliza.</w:t>
      </w:r>
      <w:sdt>
        <w:sdtPr>
          <w:rPr>
            <w:rFonts w:ascii="Arial" w:hAnsi="Arial" w:cs="Arial"/>
            <w:color w:val="000000"/>
          </w:rPr>
          <w:id w:val="-217743737"/>
          <w:citation/>
        </w:sdtPr>
        <w:sdtContent>
          <w:r w:rsidR="00580167">
            <w:rPr>
              <w:rFonts w:ascii="Arial" w:hAnsi="Arial" w:cs="Arial"/>
              <w:color w:val="000000"/>
            </w:rPr>
            <w:fldChar w:fldCharType="begin"/>
          </w:r>
          <w:r w:rsidR="0030441E">
            <w:rPr>
              <w:rFonts w:ascii="Arial" w:hAnsi="Arial" w:cs="Arial"/>
              <w:color w:val="000000"/>
            </w:rPr>
            <w:instrText xml:space="preserve">CITATION htt1 \l 11274 </w:instrText>
          </w:r>
          <w:r w:rsidR="00580167">
            <w:rPr>
              <w:rFonts w:ascii="Arial" w:hAnsi="Arial" w:cs="Arial"/>
              <w:color w:val="000000"/>
            </w:rPr>
            <w:fldChar w:fldCharType="separate"/>
          </w:r>
          <w:r w:rsidR="00C66DD5">
            <w:rPr>
              <w:rFonts w:ascii="Arial" w:hAnsi="Arial" w:cs="Arial"/>
              <w:noProof/>
              <w:color w:val="000000"/>
            </w:rPr>
            <w:t xml:space="preserve"> </w:t>
          </w:r>
          <w:r w:rsidR="00C66DD5" w:rsidRPr="00C66DD5">
            <w:rPr>
              <w:rFonts w:ascii="Arial" w:hAnsi="Arial" w:cs="Arial"/>
              <w:noProof/>
              <w:color w:val="000000"/>
            </w:rPr>
            <w:t>[3]</w:t>
          </w:r>
          <w:r w:rsidR="00580167">
            <w:rPr>
              <w:rFonts w:ascii="Arial" w:hAnsi="Arial" w:cs="Arial"/>
              <w:color w:val="000000"/>
            </w:rPr>
            <w:fldChar w:fldCharType="end"/>
          </w:r>
        </w:sdtContent>
      </w:sdt>
    </w:p>
    <w:p w14:paraId="14967D7D" w14:textId="77777777" w:rsidR="0069282B" w:rsidRPr="006E391D" w:rsidRDefault="0069282B" w:rsidP="0069282B">
      <w:pPr>
        <w:pStyle w:val="NormalWeb"/>
        <w:spacing w:before="0" w:beforeAutospacing="0" w:after="0" w:afterAutospacing="0"/>
        <w:jc w:val="both"/>
      </w:pPr>
      <w:r>
        <w:rPr>
          <w:rFonts w:ascii="Arial" w:hAnsi="Arial" w:cs="Arial"/>
          <w:color w:val="000000"/>
        </w:rPr>
        <w:t>E</w:t>
      </w:r>
      <w:r w:rsidRPr="006E391D">
        <w:rPr>
          <w:rFonts w:ascii="Arial" w:hAnsi="Arial" w:cs="Arial"/>
          <w:color w:val="000000"/>
        </w:rPr>
        <w:t xml:space="preserve">xisten otras tecnologías para el desarrollo de la robótica tales como; la plataforma </w:t>
      </w:r>
      <w:r w:rsidRPr="006E391D">
        <w:rPr>
          <w:rFonts w:ascii="Arial" w:hAnsi="Arial" w:cs="Arial"/>
          <w:b/>
          <w:bCs/>
          <w:color w:val="000000"/>
        </w:rPr>
        <w:t xml:space="preserve">Intel </w:t>
      </w:r>
      <w:r>
        <w:rPr>
          <w:rFonts w:ascii="Arial" w:hAnsi="Arial" w:cs="Arial"/>
          <w:b/>
          <w:bCs/>
          <w:color w:val="000000"/>
        </w:rPr>
        <w:t>G</w:t>
      </w:r>
      <w:r w:rsidRPr="006E391D">
        <w:rPr>
          <w:rFonts w:ascii="Arial" w:hAnsi="Arial" w:cs="Arial"/>
          <w:b/>
          <w:bCs/>
          <w:color w:val="000000"/>
        </w:rPr>
        <w:t>alileo</w:t>
      </w:r>
      <w:r w:rsidRPr="006E391D">
        <w:rPr>
          <w:rFonts w:ascii="Arial" w:hAnsi="Arial" w:cs="Arial"/>
          <w:color w:val="000000"/>
        </w:rPr>
        <w:t xml:space="preserve">, similar a Raspberry Pi pero desarrollada por Intel, es también un computador reducido certificado por Arduino que integra la arquitectura Intel X86; </w:t>
      </w:r>
      <w:r w:rsidRPr="006E391D">
        <w:rPr>
          <w:rFonts w:ascii="Arial" w:hAnsi="Arial" w:cs="Arial"/>
          <w:b/>
          <w:bCs/>
          <w:color w:val="000000"/>
        </w:rPr>
        <w:t>BeagleBone</w:t>
      </w:r>
      <w:r w:rsidRPr="006E391D">
        <w:rPr>
          <w:rFonts w:ascii="Arial" w:hAnsi="Arial" w:cs="Arial"/>
          <w:color w:val="000000"/>
        </w:rPr>
        <w:t>, es una placa computadora de hardware libre diseñada</w:t>
      </w:r>
      <w:r>
        <w:rPr>
          <w:rFonts w:ascii="Arial" w:hAnsi="Arial" w:cs="Arial"/>
          <w:color w:val="000000"/>
        </w:rPr>
        <w:t xml:space="preserve"> como plataforma de evaluación y de prototipos para ingenieros profesionales</w:t>
      </w:r>
      <w:r w:rsidRPr="006E391D">
        <w:rPr>
          <w:rFonts w:ascii="Arial" w:hAnsi="Arial" w:cs="Arial"/>
          <w:color w:val="000000"/>
        </w:rPr>
        <w:t xml:space="preserve">; </w:t>
      </w:r>
      <w:r w:rsidRPr="006E391D">
        <w:rPr>
          <w:rFonts w:ascii="Arial" w:hAnsi="Arial" w:cs="Arial"/>
          <w:b/>
          <w:bCs/>
          <w:color w:val="000000"/>
        </w:rPr>
        <w:t>Nanode</w:t>
      </w:r>
      <w:r w:rsidRPr="006E391D">
        <w:rPr>
          <w:rFonts w:ascii="Arial" w:hAnsi="Arial" w:cs="Arial"/>
          <w:color w:val="000000"/>
        </w:rPr>
        <w:t xml:space="preserve">, es un placa de microcontrolador de código abierto, similar a Arduino, </w:t>
      </w:r>
      <w:r>
        <w:rPr>
          <w:rFonts w:ascii="Arial" w:hAnsi="Arial" w:cs="Arial"/>
          <w:color w:val="000000"/>
        </w:rPr>
        <w:t>que cuenta</w:t>
      </w:r>
      <w:r w:rsidRPr="006E391D">
        <w:rPr>
          <w:rFonts w:ascii="Arial" w:hAnsi="Arial" w:cs="Arial"/>
          <w:color w:val="000000"/>
        </w:rPr>
        <w:t xml:space="preserve"> con </w:t>
      </w:r>
      <w:r>
        <w:rPr>
          <w:rFonts w:ascii="Arial" w:hAnsi="Arial" w:cs="Arial"/>
          <w:color w:val="000000"/>
        </w:rPr>
        <w:t xml:space="preserve">un módulo Wifi incorporado, su </w:t>
      </w:r>
      <w:r w:rsidRPr="006E391D">
        <w:rPr>
          <w:rFonts w:ascii="Arial" w:hAnsi="Arial" w:cs="Arial"/>
          <w:color w:val="000000"/>
        </w:rPr>
        <w:t>objetivo</w:t>
      </w:r>
      <w:r>
        <w:rPr>
          <w:rFonts w:ascii="Arial" w:hAnsi="Arial" w:cs="Arial"/>
          <w:color w:val="000000"/>
        </w:rPr>
        <w:t xml:space="preserve"> es</w:t>
      </w:r>
      <w:r w:rsidRPr="006E391D">
        <w:rPr>
          <w:rFonts w:ascii="Arial" w:hAnsi="Arial" w:cs="Arial"/>
          <w:color w:val="000000"/>
        </w:rPr>
        <w:t xml:space="preserve"> </w:t>
      </w:r>
      <w:r>
        <w:rPr>
          <w:rFonts w:ascii="Arial" w:hAnsi="Arial" w:cs="Arial"/>
          <w:color w:val="000000"/>
        </w:rPr>
        <w:t xml:space="preserve">el </w:t>
      </w:r>
      <w:r w:rsidRPr="006E391D">
        <w:rPr>
          <w:rFonts w:ascii="Arial" w:hAnsi="Arial" w:cs="Arial"/>
          <w:color w:val="000000"/>
        </w:rPr>
        <w:t>de</w:t>
      </w:r>
      <w:r>
        <w:rPr>
          <w:rFonts w:ascii="Arial" w:hAnsi="Arial" w:cs="Arial"/>
          <w:color w:val="000000"/>
        </w:rPr>
        <w:t xml:space="preserve"> la</w:t>
      </w:r>
      <w:r w:rsidRPr="006E391D">
        <w:rPr>
          <w:rFonts w:ascii="Arial" w:hAnsi="Arial" w:cs="Arial"/>
          <w:color w:val="000000"/>
        </w:rPr>
        <w:t xml:space="preserve"> experimentación en Iot (Internet de las cosas).</w:t>
      </w:r>
    </w:p>
    <w:p w14:paraId="6C58DBC8" w14:textId="77777777" w:rsidR="0069282B" w:rsidRDefault="0069282B" w:rsidP="0069282B">
      <w:pPr>
        <w:pStyle w:val="NormalWeb"/>
        <w:spacing w:before="0" w:beforeAutospacing="0" w:after="0" w:afterAutospacing="0"/>
      </w:pPr>
      <w:r>
        <w:t> </w:t>
      </w:r>
    </w:p>
    <w:p w14:paraId="27F46A6A" w14:textId="77777777" w:rsidR="0069282B" w:rsidRPr="00EA0B66" w:rsidRDefault="0069282B" w:rsidP="0069282B">
      <w:pPr>
        <w:pStyle w:val="Ttulo2"/>
        <w:rPr>
          <w:b/>
          <w:sz w:val="32"/>
          <w:szCs w:val="32"/>
        </w:rPr>
      </w:pPr>
      <w:bookmarkStart w:id="69" w:name="_Toc504153890"/>
      <w:bookmarkStart w:id="70" w:name="_Ref508701558"/>
      <w:bookmarkStart w:id="71" w:name="_Toc508729660"/>
      <w:r w:rsidRPr="00EA0B66">
        <w:rPr>
          <w:b/>
          <w:sz w:val="32"/>
          <w:szCs w:val="32"/>
        </w:rPr>
        <w:t>2.4 Microcontroladores y computadora de placa reducida (SBC)</w:t>
      </w:r>
      <w:bookmarkEnd w:id="69"/>
      <w:bookmarkEnd w:id="70"/>
      <w:bookmarkEnd w:id="71"/>
    </w:p>
    <w:p w14:paraId="66A32791" w14:textId="77777777" w:rsidR="0069282B" w:rsidRDefault="0069282B" w:rsidP="0069282B">
      <w:pPr>
        <w:pStyle w:val="NormalWeb"/>
        <w:spacing w:before="0" w:beforeAutospacing="0" w:after="0" w:afterAutospacing="0"/>
      </w:pPr>
      <w:r>
        <w:t> </w:t>
      </w:r>
    </w:p>
    <w:p w14:paraId="1C31D552" w14:textId="77777777" w:rsidR="0069282B" w:rsidRPr="006E391D" w:rsidRDefault="0069282B" w:rsidP="0069282B">
      <w:pPr>
        <w:pStyle w:val="NormalWeb"/>
        <w:spacing w:before="0" w:beforeAutospacing="0" w:after="0" w:afterAutospacing="0"/>
        <w:jc w:val="both"/>
      </w:pPr>
      <w:r w:rsidRPr="006E391D">
        <w:rPr>
          <w:rFonts w:ascii="Arial" w:hAnsi="Arial" w:cs="Arial"/>
          <w:color w:val="000000"/>
        </w:rPr>
        <w:t xml:space="preserve">Un </w:t>
      </w:r>
      <w:r w:rsidRPr="006E391D">
        <w:rPr>
          <w:rFonts w:ascii="Arial" w:hAnsi="Arial" w:cs="Arial"/>
          <w:b/>
          <w:bCs/>
          <w:color w:val="000000"/>
        </w:rPr>
        <w:t xml:space="preserve">microcontrolador </w:t>
      </w:r>
      <w:r w:rsidRPr="006E391D">
        <w:rPr>
          <w:rFonts w:ascii="Arial" w:hAnsi="Arial" w:cs="Arial"/>
          <w:color w:val="000000"/>
        </w:rPr>
        <w:t xml:space="preserve">es un circuito integrado programable, por lo general </w:t>
      </w:r>
      <w:r>
        <w:rPr>
          <w:rFonts w:ascii="Arial" w:hAnsi="Arial" w:cs="Arial"/>
          <w:color w:val="000000"/>
        </w:rPr>
        <w:t>montado sobre</w:t>
      </w:r>
      <w:r w:rsidRPr="006E391D">
        <w:rPr>
          <w:rFonts w:ascii="Arial" w:hAnsi="Arial" w:cs="Arial"/>
          <w:color w:val="000000"/>
        </w:rPr>
        <w:t xml:space="preserve"> una PCB (placa de circuito impreso), con la capacidad de ejecutar órdenes cargadas en su memoria. Su velocidad de procesamiento es limitada</w:t>
      </w:r>
      <w:r>
        <w:rPr>
          <w:rFonts w:ascii="Arial" w:hAnsi="Arial" w:cs="Arial"/>
          <w:color w:val="000000"/>
        </w:rPr>
        <w:t xml:space="preserve"> comparada con un CPU</w:t>
      </w:r>
      <w:r w:rsidRPr="006E391D">
        <w:rPr>
          <w:rFonts w:ascii="Arial" w:hAnsi="Arial" w:cs="Arial"/>
          <w:color w:val="000000"/>
        </w:rPr>
        <w:t xml:space="preserve"> dado que su objetivo es el de funcionar como controlador. </w:t>
      </w:r>
      <w:r>
        <w:rPr>
          <w:rFonts w:ascii="Arial" w:hAnsi="Arial" w:cs="Arial"/>
          <w:color w:val="000000"/>
        </w:rPr>
        <w:t xml:space="preserve">Son utilizados en periféricos informáticos, </w:t>
      </w:r>
      <w:r w:rsidRPr="006E391D">
        <w:rPr>
          <w:rFonts w:ascii="Arial" w:hAnsi="Arial" w:cs="Arial"/>
          <w:color w:val="000000"/>
        </w:rPr>
        <w:t xml:space="preserve">electrodomésticos, </w:t>
      </w:r>
      <w:r>
        <w:rPr>
          <w:rFonts w:ascii="Arial" w:hAnsi="Arial" w:cs="Arial"/>
          <w:color w:val="000000"/>
        </w:rPr>
        <w:t>control de sistemas mecánicos, etc.</w:t>
      </w:r>
    </w:p>
    <w:p w14:paraId="3ED176FE" w14:textId="77777777" w:rsidR="0069282B" w:rsidRPr="006E391D" w:rsidRDefault="0069282B" w:rsidP="0069282B">
      <w:pPr>
        <w:pStyle w:val="NormalWeb"/>
        <w:spacing w:before="0" w:beforeAutospacing="0" w:after="0" w:afterAutospacing="0"/>
        <w:jc w:val="both"/>
      </w:pPr>
      <w:r w:rsidRPr="006E391D">
        <w:rPr>
          <w:rFonts w:ascii="Arial" w:hAnsi="Arial" w:cs="Arial"/>
          <w:color w:val="000000"/>
        </w:rPr>
        <w:t>Puede ser muy común pensar que un microcontrolador es igual a un microprocesador, pero esto no es así, de hecho, difieren en muchos aspectos. La principal diferencia es su funcionalidad, dado que, para utilizar un microprocesador en alguna aplicación real, se debe conectar con diversos componentes tales como memorias o buses de transmisión de datos.</w:t>
      </w:r>
    </w:p>
    <w:p w14:paraId="04CEBDB4" w14:textId="77777777" w:rsidR="0069282B" w:rsidRPr="006E391D" w:rsidRDefault="0069282B" w:rsidP="0069282B">
      <w:pPr>
        <w:pStyle w:val="NormalWeb"/>
        <w:spacing w:before="0" w:beforeAutospacing="0" w:after="0" w:afterAutospacing="0"/>
        <w:jc w:val="both"/>
      </w:pPr>
      <w:r w:rsidRPr="006E391D">
        <w:rPr>
          <w:rFonts w:ascii="Arial" w:hAnsi="Arial" w:cs="Arial"/>
          <w:color w:val="000000"/>
        </w:rPr>
        <w:t xml:space="preserve">Aunque el microprocesador se considera una máquina de computación poderosa, no está preparado para la comunicación con los dispositivos periféricos que se le conectan. Para que el microprocesador se comunique con algún periférico, </w:t>
      </w:r>
      <w:r>
        <w:rPr>
          <w:rFonts w:ascii="Arial" w:hAnsi="Arial" w:cs="Arial"/>
          <w:color w:val="000000"/>
        </w:rPr>
        <w:t>debe interactuar con un microcontrolador (cómo por ejemplo en el caso de un mouse, disco rígido o una cámara web)</w:t>
      </w:r>
      <w:r w:rsidRPr="006E391D">
        <w:rPr>
          <w:rFonts w:ascii="Arial" w:hAnsi="Arial" w:cs="Arial"/>
          <w:color w:val="000000"/>
        </w:rPr>
        <w:t>.</w:t>
      </w:r>
      <w:r>
        <w:rPr>
          <w:rFonts w:ascii="Arial" w:hAnsi="Arial" w:cs="Arial"/>
          <w:color w:val="000000"/>
        </w:rPr>
        <w:t xml:space="preserve"> Por ende, se puede decir que, el CPU requiere del microcontrolador para la comunicación con el </w:t>
      </w:r>
      <w:r>
        <w:rPr>
          <w:rFonts w:ascii="Arial" w:hAnsi="Arial" w:cs="Arial"/>
          <w:color w:val="000000"/>
        </w:rPr>
        <w:lastRenderedPageBreak/>
        <w:t>resto del hardware.</w:t>
      </w:r>
      <w:r w:rsidRPr="006E391D">
        <w:rPr>
          <w:rFonts w:ascii="Arial" w:hAnsi="Arial" w:cs="Arial"/>
          <w:color w:val="000000"/>
        </w:rPr>
        <w:t xml:space="preserve"> Así era en el principio y esta práctica sigue vigente en la actualidad.</w:t>
      </w:r>
    </w:p>
    <w:p w14:paraId="0A504430" w14:textId="77777777" w:rsidR="0069282B" w:rsidRPr="006E391D" w:rsidRDefault="0069282B" w:rsidP="0069282B">
      <w:pPr>
        <w:pStyle w:val="NormalWeb"/>
        <w:spacing w:before="0" w:beforeAutospacing="0" w:after="0" w:afterAutospacing="0"/>
        <w:jc w:val="both"/>
      </w:pPr>
      <w:r w:rsidRPr="006E391D">
        <w:t> </w:t>
      </w:r>
    </w:p>
    <w:p w14:paraId="445495D7" w14:textId="6E73EED4" w:rsidR="0069282B" w:rsidRPr="006E391D" w:rsidRDefault="0069282B" w:rsidP="0069282B">
      <w:pPr>
        <w:pStyle w:val="NormalWeb"/>
        <w:spacing w:before="0" w:beforeAutospacing="0" w:after="0" w:afterAutospacing="0"/>
        <w:jc w:val="both"/>
      </w:pPr>
      <w:r w:rsidRPr="006E391D">
        <w:rPr>
          <w:rFonts w:ascii="Arial" w:hAnsi="Arial" w:cs="Arial"/>
          <w:color w:val="000000"/>
        </w:rPr>
        <w:t xml:space="preserve">Por otro lado, al microcontrolador se </w:t>
      </w:r>
      <w:r>
        <w:rPr>
          <w:rFonts w:ascii="Arial" w:hAnsi="Arial" w:cs="Arial"/>
          <w:color w:val="000000"/>
        </w:rPr>
        <w:t xml:space="preserve">lo </w:t>
      </w:r>
      <w:r w:rsidRPr="006E391D">
        <w:rPr>
          <w:rFonts w:ascii="Arial" w:hAnsi="Arial" w:cs="Arial"/>
          <w:color w:val="000000"/>
        </w:rPr>
        <w:t>diseña de tal manera que tenga todos los componentes integrados en el mismo chip</w:t>
      </w:r>
      <w:r>
        <w:rPr>
          <w:rFonts w:ascii="Arial" w:hAnsi="Arial" w:cs="Arial"/>
          <w:color w:val="000000"/>
        </w:rPr>
        <w:t>, como se puede apreciar en la siguiente imagen (</w:t>
      </w:r>
      <w:r w:rsidRPr="0045415A">
        <w:rPr>
          <w:rFonts w:ascii="Arial" w:hAnsi="Arial" w:cs="Arial"/>
          <w:b/>
        </w:rPr>
        <w:fldChar w:fldCharType="begin"/>
      </w:r>
      <w:r w:rsidRPr="0045415A">
        <w:rPr>
          <w:rFonts w:ascii="Arial" w:hAnsi="Arial" w:cs="Arial"/>
          <w:b/>
        </w:rPr>
        <w:instrText xml:space="preserve"> REF _Ref502096770 \h </w:instrText>
      </w:r>
      <w:r w:rsidR="0045415A">
        <w:rPr>
          <w:rFonts w:ascii="Arial" w:hAnsi="Arial" w:cs="Arial"/>
          <w:b/>
        </w:rPr>
        <w:instrText xml:space="preserve"> \* MERGEFORMAT </w:instrText>
      </w:r>
      <w:r w:rsidRPr="0045415A">
        <w:rPr>
          <w:rFonts w:ascii="Arial" w:hAnsi="Arial" w:cs="Arial"/>
          <w:b/>
        </w:rPr>
      </w:r>
      <w:r w:rsidRPr="0045415A">
        <w:rPr>
          <w:rFonts w:ascii="Arial" w:hAnsi="Arial" w:cs="Arial"/>
          <w:b/>
        </w:rPr>
        <w:fldChar w:fldCharType="separate"/>
      </w:r>
      <w:r w:rsidRPr="0045415A">
        <w:rPr>
          <w:rFonts w:ascii="Arial" w:hAnsi="Arial" w:cs="Arial"/>
          <w:b/>
        </w:rPr>
        <w:t>Ilustración 7 - Arquitectura de un microcontrolador</w:t>
      </w:r>
      <w:r w:rsidRPr="0045415A">
        <w:rPr>
          <w:rFonts w:ascii="Arial" w:hAnsi="Arial" w:cs="Arial"/>
          <w:b/>
        </w:rPr>
        <w:fldChar w:fldCharType="end"/>
      </w:r>
      <w:r>
        <w:rPr>
          <w:rFonts w:ascii="Arial" w:hAnsi="Arial" w:cs="Arial"/>
          <w:color w:val="000000"/>
        </w:rPr>
        <w:t>)</w:t>
      </w:r>
      <w:r w:rsidRPr="006E391D">
        <w:rPr>
          <w:rFonts w:ascii="Arial" w:hAnsi="Arial" w:cs="Arial"/>
          <w:color w:val="000000"/>
        </w:rPr>
        <w:t xml:space="preserve">. No necesita de otros componentes especializados para su </w:t>
      </w:r>
      <w:r>
        <w:rPr>
          <w:rFonts w:ascii="Arial" w:hAnsi="Arial" w:cs="Arial"/>
          <w:color w:val="000000"/>
        </w:rPr>
        <w:t>operación</w:t>
      </w:r>
      <w:r w:rsidRPr="006E391D">
        <w:rPr>
          <w:rFonts w:ascii="Arial" w:hAnsi="Arial" w:cs="Arial"/>
          <w:color w:val="000000"/>
        </w:rPr>
        <w:t xml:space="preserve">, porque todos los circuitos necesarios, que de otra manera correspondan a los periféricos, ya se encuentran incorporados. </w:t>
      </w:r>
      <w:r>
        <w:rPr>
          <w:rFonts w:ascii="Arial" w:hAnsi="Arial" w:cs="Arial"/>
          <w:color w:val="000000"/>
        </w:rPr>
        <w:t>De esta forma se</w:t>
      </w:r>
      <w:r w:rsidRPr="006E391D">
        <w:rPr>
          <w:rFonts w:ascii="Arial" w:hAnsi="Arial" w:cs="Arial"/>
          <w:color w:val="000000"/>
        </w:rPr>
        <w:t xml:space="preserve"> ahorra tiempo y espacio </w:t>
      </w:r>
      <w:r>
        <w:rPr>
          <w:rFonts w:ascii="Arial" w:hAnsi="Arial" w:cs="Arial"/>
          <w:color w:val="000000"/>
        </w:rPr>
        <w:t>al momento de su utilización</w:t>
      </w:r>
      <w:r w:rsidRPr="006E391D">
        <w:rPr>
          <w:rFonts w:ascii="Arial" w:hAnsi="Arial" w:cs="Arial"/>
          <w:color w:val="000000"/>
        </w:rPr>
        <w:t xml:space="preserve">. </w:t>
      </w:r>
    </w:p>
    <w:p w14:paraId="7C053FFB" w14:textId="77777777" w:rsidR="0069282B" w:rsidRPr="006E391D" w:rsidRDefault="0069282B" w:rsidP="0069282B">
      <w:pPr>
        <w:pStyle w:val="NormalWeb"/>
        <w:spacing w:before="0" w:beforeAutospacing="0" w:after="0" w:afterAutospacing="0"/>
        <w:jc w:val="both"/>
      </w:pPr>
      <w:r w:rsidRPr="006E391D">
        <w:rPr>
          <w:rFonts w:ascii="Arial" w:hAnsi="Arial" w:cs="Arial"/>
          <w:color w:val="000000"/>
        </w:rPr>
        <w:t>Es por estas razones que han tenido grandes repercusiones para el desarrollo de la robótica.</w:t>
      </w:r>
    </w:p>
    <w:p w14:paraId="70746915" w14:textId="77777777" w:rsidR="0069282B" w:rsidRDefault="0069282B" w:rsidP="0069282B">
      <w:pPr>
        <w:pStyle w:val="NormalWeb"/>
        <w:keepNext/>
        <w:spacing w:before="0" w:beforeAutospacing="0" w:after="0" w:afterAutospacing="0"/>
        <w:jc w:val="both"/>
      </w:pPr>
      <w:r>
        <w:rPr>
          <w:rFonts w:ascii="Arial" w:hAnsi="Arial" w:cs="Arial"/>
          <w:noProof/>
          <w:color w:val="1F1F1D"/>
          <w:shd w:val="clear" w:color="auto" w:fill="FFFFFF"/>
          <w:lang w:val="en-US" w:eastAsia="en-US"/>
        </w:rPr>
        <w:drawing>
          <wp:inline distT="0" distB="0" distL="0" distR="0" wp14:anchorId="536A9A0B" wp14:editId="6137D56C">
            <wp:extent cx="5734050" cy="4219575"/>
            <wp:effectExtent l="0" t="0" r="0" b="9525"/>
            <wp:docPr id="2" name="Imagen 2" descr="https://lh6.googleusercontent.com/oGn73oJbNX9solOhAVQS5Hn4WaGbVPsj6VYPgsBEFF1jnuhC-ljr8ZzIH1vBx79_dWyaR9VPVAx68mnHrtkYIPK4D6a5sZtxlOV1srEl_9T25fD6cxauo1IGzRw-lAht5rT6Rlr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6.googleusercontent.com/oGn73oJbNX9solOhAVQS5Hn4WaGbVPsj6VYPgsBEFF1jnuhC-ljr8ZzIH1vBx79_dWyaR9VPVAx68mnHrtkYIPK4D6a5sZtxlOV1srEl_9T25fD6cxauo1IGzRw-lAht5rT6Rlrf"/>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4050" cy="4219575"/>
                    </a:xfrm>
                    <a:prstGeom prst="rect">
                      <a:avLst/>
                    </a:prstGeom>
                    <a:noFill/>
                    <a:ln>
                      <a:noFill/>
                    </a:ln>
                  </pic:spPr>
                </pic:pic>
              </a:graphicData>
            </a:graphic>
          </wp:inline>
        </w:drawing>
      </w:r>
    </w:p>
    <w:p w14:paraId="3CF02FDC" w14:textId="6E13EAFE" w:rsidR="0069282B" w:rsidRDefault="0069282B" w:rsidP="0069282B">
      <w:pPr>
        <w:pStyle w:val="Descripcin"/>
        <w:jc w:val="center"/>
      </w:pPr>
      <w:bookmarkStart w:id="72" w:name="_Ref502096770"/>
      <w:bookmarkStart w:id="73" w:name="_Toc508729891"/>
      <w:r>
        <w:t xml:space="preserve">Ilustración </w:t>
      </w:r>
      <w:fldSimple w:instr=" SEQ Ilustración \* ARABIC ">
        <w:r w:rsidR="00DF3D92">
          <w:rPr>
            <w:noProof/>
          </w:rPr>
          <w:t>7</w:t>
        </w:r>
      </w:fldSimple>
      <w:r>
        <w:t xml:space="preserve"> - Arquitectura de un microcontrolador</w:t>
      </w:r>
      <w:bookmarkEnd w:id="72"/>
      <w:bookmarkEnd w:id="73"/>
    </w:p>
    <w:p w14:paraId="6568CDAE" w14:textId="77777777" w:rsidR="0069282B" w:rsidRPr="00210AC6" w:rsidRDefault="0069282B" w:rsidP="0069282B">
      <w:pPr>
        <w:pStyle w:val="NormalWeb"/>
        <w:spacing w:before="0" w:beforeAutospacing="0" w:after="0" w:afterAutospacing="0"/>
        <w:jc w:val="both"/>
        <w:rPr>
          <w:rFonts w:ascii="Arial" w:hAnsi="Arial" w:cs="Arial"/>
          <w:color w:val="000000"/>
        </w:rPr>
      </w:pPr>
      <w:r w:rsidRPr="006E391D">
        <w:rPr>
          <w:rFonts w:ascii="Arial" w:hAnsi="Arial" w:cs="Arial"/>
          <w:color w:val="000000"/>
        </w:rPr>
        <w:t xml:space="preserve">Una </w:t>
      </w:r>
      <w:r w:rsidRPr="006E391D">
        <w:rPr>
          <w:rFonts w:ascii="Arial" w:hAnsi="Arial" w:cs="Arial"/>
          <w:b/>
          <w:bCs/>
          <w:color w:val="000000"/>
        </w:rPr>
        <w:t xml:space="preserve">computadora de placa reducida </w:t>
      </w:r>
      <w:r w:rsidRPr="006E391D">
        <w:rPr>
          <w:rFonts w:ascii="Arial" w:hAnsi="Arial" w:cs="Arial"/>
          <w:color w:val="000000"/>
        </w:rPr>
        <w:t xml:space="preserve">(SBC, </w:t>
      </w:r>
      <w:r w:rsidRPr="006E391D">
        <w:rPr>
          <w:rFonts w:ascii="Arial" w:hAnsi="Arial" w:cs="Arial"/>
          <w:i/>
          <w:iCs/>
          <w:color w:val="222222"/>
          <w:shd w:val="clear" w:color="auto" w:fill="FFFFFF"/>
        </w:rPr>
        <w:t>Single Board Computer</w:t>
      </w:r>
      <w:r w:rsidRPr="006E391D">
        <w:rPr>
          <w:rFonts w:ascii="Arial" w:hAnsi="Arial" w:cs="Arial"/>
          <w:color w:val="000000"/>
        </w:rPr>
        <w:t>),</w:t>
      </w:r>
      <w:r w:rsidRPr="006E391D">
        <w:rPr>
          <w:rFonts w:ascii="Arial" w:hAnsi="Arial" w:cs="Arial"/>
          <w:b/>
          <w:bCs/>
          <w:color w:val="000000"/>
        </w:rPr>
        <w:t xml:space="preserve"> </w:t>
      </w:r>
      <w:r w:rsidRPr="006E391D">
        <w:rPr>
          <w:rFonts w:ascii="Arial" w:hAnsi="Arial" w:cs="Arial"/>
          <w:color w:val="000000"/>
        </w:rPr>
        <w:t xml:space="preserve">en cambio, es una computadora completa que integra todos los componentes necesarios, que definen a la misma, en un solo circuito (la placa madre o </w:t>
      </w:r>
      <w:r w:rsidRPr="006E391D">
        <w:rPr>
          <w:rFonts w:ascii="Arial" w:hAnsi="Arial" w:cs="Arial"/>
          <w:i/>
          <w:iCs/>
          <w:color w:val="000000"/>
        </w:rPr>
        <w:t>motherboard</w:t>
      </w:r>
      <w:r w:rsidRPr="006E391D">
        <w:rPr>
          <w:rFonts w:ascii="Arial" w:hAnsi="Arial" w:cs="Arial"/>
          <w:color w:val="000000"/>
        </w:rPr>
        <w:t xml:space="preserve">) con la particularidad de que la misma es de un tamaño mucho más reducido que el de una computadora </w:t>
      </w:r>
      <w:r>
        <w:rPr>
          <w:rFonts w:ascii="Arial" w:hAnsi="Arial" w:cs="Arial"/>
          <w:color w:val="000000"/>
        </w:rPr>
        <w:t>tradicional</w:t>
      </w:r>
      <w:r w:rsidRPr="006E391D">
        <w:rPr>
          <w:rFonts w:ascii="Arial" w:hAnsi="Arial" w:cs="Arial"/>
          <w:color w:val="000000"/>
        </w:rPr>
        <w:t xml:space="preserve">. Ejemplos típicos de este tipo de computadoras son las </w:t>
      </w:r>
      <w:r>
        <w:rPr>
          <w:rFonts w:ascii="Arial" w:hAnsi="Arial" w:cs="Arial"/>
          <w:color w:val="000000"/>
        </w:rPr>
        <w:t>plataformas</w:t>
      </w:r>
      <w:r w:rsidRPr="006E391D">
        <w:rPr>
          <w:rFonts w:ascii="Arial" w:hAnsi="Arial" w:cs="Arial"/>
          <w:color w:val="000000"/>
        </w:rPr>
        <w:t xml:space="preserve"> Arduino </w:t>
      </w:r>
      <w:r>
        <w:rPr>
          <w:rFonts w:ascii="Arial" w:hAnsi="Arial" w:cs="Arial"/>
          <w:color w:val="000000"/>
        </w:rPr>
        <w:t>y</w:t>
      </w:r>
      <w:r w:rsidRPr="006E391D">
        <w:rPr>
          <w:rFonts w:ascii="Arial" w:hAnsi="Arial" w:cs="Arial"/>
          <w:color w:val="000000"/>
        </w:rPr>
        <w:t xml:space="preserve"> Raspberry Pi.</w:t>
      </w:r>
    </w:p>
    <w:p w14:paraId="00A78659" w14:textId="77777777" w:rsidR="0069282B" w:rsidRPr="006E391D" w:rsidRDefault="0069282B" w:rsidP="0069282B">
      <w:pPr>
        <w:pStyle w:val="NormalWeb"/>
        <w:spacing w:before="0" w:beforeAutospacing="0" w:after="0" w:afterAutospacing="0"/>
        <w:jc w:val="both"/>
      </w:pPr>
      <w:r w:rsidRPr="006E391D">
        <w:rPr>
          <w:rFonts w:ascii="Arial" w:hAnsi="Arial" w:cs="Arial"/>
          <w:color w:val="000000"/>
        </w:rPr>
        <w:t xml:space="preserve">En el caso de Arduino, dentro de su placa se integra un microcontrolador para el procesamiento de sus órdenes programadas, en cambio, Raspberry Pi integra un microprocesador con capacidades de ejecutar un sistema operativo con interfaz gráfica. </w:t>
      </w:r>
    </w:p>
    <w:p w14:paraId="35D9BAA8" w14:textId="77777777" w:rsidR="0069282B" w:rsidRDefault="0069282B" w:rsidP="0069282B">
      <w:pPr>
        <w:pStyle w:val="NormalWeb"/>
        <w:spacing w:before="0" w:beforeAutospacing="0" w:after="0" w:afterAutospacing="0"/>
      </w:pPr>
      <w:r>
        <w:t> </w:t>
      </w:r>
    </w:p>
    <w:p w14:paraId="7CDA8CF4" w14:textId="77777777" w:rsidR="0069282B" w:rsidRPr="00EA0B66" w:rsidRDefault="0069282B" w:rsidP="0069282B">
      <w:pPr>
        <w:pStyle w:val="Ttulo2"/>
        <w:rPr>
          <w:b/>
          <w:sz w:val="32"/>
          <w:szCs w:val="32"/>
        </w:rPr>
      </w:pPr>
      <w:bookmarkStart w:id="74" w:name="_Toc504153891"/>
      <w:bookmarkStart w:id="75" w:name="_Toc508729661"/>
      <w:r w:rsidRPr="00EA0B66">
        <w:rPr>
          <w:b/>
          <w:sz w:val="32"/>
          <w:szCs w:val="32"/>
        </w:rPr>
        <w:lastRenderedPageBreak/>
        <w:t>2.5. Comunicación entre distintas</w:t>
      </w:r>
      <w:r>
        <w:rPr>
          <w:b/>
          <w:sz w:val="32"/>
          <w:szCs w:val="32"/>
        </w:rPr>
        <w:t xml:space="preserve"> arquitecturas</w:t>
      </w:r>
      <w:r w:rsidRPr="00EA0B66">
        <w:rPr>
          <w:b/>
          <w:sz w:val="32"/>
          <w:szCs w:val="32"/>
        </w:rPr>
        <w:t xml:space="preserve"> de cómputo</w:t>
      </w:r>
      <w:bookmarkEnd w:id="74"/>
      <w:bookmarkEnd w:id="75"/>
    </w:p>
    <w:p w14:paraId="675E74B5" w14:textId="77777777" w:rsidR="0069282B" w:rsidRDefault="0069282B" w:rsidP="0069282B">
      <w:pPr>
        <w:pStyle w:val="NormalWeb"/>
        <w:spacing w:before="0" w:beforeAutospacing="0" w:after="0" w:afterAutospacing="0"/>
      </w:pPr>
      <w:r>
        <w:t> </w:t>
      </w:r>
    </w:p>
    <w:p w14:paraId="2DB03E90" w14:textId="77777777" w:rsidR="0069282B" w:rsidRDefault="0069282B" w:rsidP="0069282B">
      <w:pPr>
        <w:pStyle w:val="NormalWeb"/>
        <w:spacing w:before="0" w:beforeAutospacing="0" w:after="0" w:afterAutospacing="0"/>
        <w:jc w:val="both"/>
        <w:rPr>
          <w:rFonts w:ascii="Arial" w:hAnsi="Arial" w:cs="Arial"/>
          <w:color w:val="000000"/>
        </w:rPr>
      </w:pPr>
      <w:r w:rsidRPr="006E391D">
        <w:rPr>
          <w:rFonts w:ascii="Arial" w:hAnsi="Arial" w:cs="Arial"/>
          <w:color w:val="000000"/>
        </w:rPr>
        <w:t>Existen diversos medios de comunicación entre las PCs y las</w:t>
      </w:r>
      <w:r>
        <w:rPr>
          <w:rFonts w:ascii="Arial" w:hAnsi="Arial" w:cs="Arial"/>
          <w:color w:val="000000"/>
        </w:rPr>
        <w:t xml:space="preserve"> SBCs</w:t>
      </w:r>
      <w:r w:rsidRPr="006E391D">
        <w:rPr>
          <w:rFonts w:ascii="Arial" w:hAnsi="Arial" w:cs="Arial"/>
          <w:color w:val="000000"/>
        </w:rPr>
        <w:t xml:space="preserve"> de dispositivos de cómputo entre sí, a continuación, se listan algunos de ellos:</w:t>
      </w:r>
    </w:p>
    <w:p w14:paraId="5D5CE8FC" w14:textId="77777777" w:rsidR="0069282B" w:rsidRDefault="0069282B" w:rsidP="0069282B">
      <w:pPr>
        <w:pStyle w:val="NormalWeb"/>
        <w:spacing w:before="0" w:beforeAutospacing="0" w:after="0" w:afterAutospacing="0"/>
        <w:jc w:val="both"/>
      </w:pPr>
    </w:p>
    <w:p w14:paraId="5063011C" w14:textId="77777777" w:rsidR="0069282B" w:rsidRDefault="0069282B" w:rsidP="0069282B">
      <w:pPr>
        <w:pStyle w:val="Ttulo3"/>
        <w:rPr>
          <w:b w:val="0"/>
          <w:sz w:val="28"/>
          <w:szCs w:val="28"/>
        </w:rPr>
      </w:pPr>
      <w:bookmarkStart w:id="76" w:name="_Toc508729662"/>
      <w:r>
        <w:rPr>
          <w:b w:val="0"/>
          <w:sz w:val="28"/>
          <w:szCs w:val="28"/>
        </w:rPr>
        <w:t xml:space="preserve">2.5.1 </w:t>
      </w:r>
      <w:r w:rsidRPr="0074188B">
        <w:rPr>
          <w:b w:val="0"/>
          <w:sz w:val="28"/>
          <w:szCs w:val="28"/>
        </w:rPr>
        <w:t>Formas de comunicación</w:t>
      </w:r>
      <w:bookmarkEnd w:id="76"/>
    </w:p>
    <w:p w14:paraId="012E68CA" w14:textId="77777777" w:rsidR="0069282B" w:rsidRPr="0074188B" w:rsidRDefault="0069282B" w:rsidP="0069282B"/>
    <w:p w14:paraId="6C76CA26" w14:textId="77777777" w:rsidR="0069282B" w:rsidRDefault="0069282B" w:rsidP="0069282B">
      <w:pPr>
        <w:pStyle w:val="NormalWeb"/>
        <w:numPr>
          <w:ilvl w:val="0"/>
          <w:numId w:val="7"/>
        </w:numPr>
        <w:tabs>
          <w:tab w:val="clear" w:pos="720"/>
          <w:tab w:val="num" w:pos="360"/>
        </w:tabs>
        <w:spacing w:before="0" w:beforeAutospacing="0" w:after="0" w:afterAutospacing="0"/>
        <w:ind w:left="360"/>
        <w:jc w:val="both"/>
        <w:textAlignment w:val="baseline"/>
        <w:rPr>
          <w:rFonts w:ascii="Arial" w:hAnsi="Arial" w:cs="Arial"/>
          <w:color w:val="000000"/>
        </w:rPr>
      </w:pPr>
      <w:r w:rsidRPr="0074188B">
        <w:rPr>
          <w:rFonts w:ascii="Arial" w:hAnsi="Arial" w:cs="Arial"/>
          <w:i/>
          <w:color w:val="000000"/>
        </w:rPr>
        <w:t>Paralelo</w:t>
      </w:r>
      <w:r w:rsidRPr="0074188B">
        <w:rPr>
          <w:rFonts w:ascii="Arial" w:hAnsi="Arial" w:cs="Arial"/>
          <w:color w:val="000000"/>
        </w:rPr>
        <w:t xml:space="preserve">: La comunicación paralela, es un método para transmitir muchos packs de múltiples dígitos en binarios (bits) de manera simultánea. </w:t>
      </w:r>
    </w:p>
    <w:p w14:paraId="2435F98F" w14:textId="77777777" w:rsidR="0069282B" w:rsidRDefault="0069282B" w:rsidP="0069282B">
      <w:pPr>
        <w:pStyle w:val="NormalWeb"/>
        <w:spacing w:before="0" w:beforeAutospacing="0" w:after="0" w:afterAutospacing="0"/>
        <w:ind w:left="360"/>
        <w:jc w:val="both"/>
        <w:textAlignment w:val="baseline"/>
        <w:rPr>
          <w:rFonts w:ascii="Arial" w:hAnsi="Arial" w:cs="Arial"/>
          <w:color w:val="000000"/>
        </w:rPr>
      </w:pPr>
    </w:p>
    <w:p w14:paraId="45B3BB97" w14:textId="77777777" w:rsidR="0069282B" w:rsidRPr="0074188B" w:rsidRDefault="0069282B" w:rsidP="0069282B">
      <w:pPr>
        <w:pStyle w:val="NormalWeb"/>
        <w:numPr>
          <w:ilvl w:val="0"/>
          <w:numId w:val="7"/>
        </w:numPr>
        <w:tabs>
          <w:tab w:val="clear" w:pos="720"/>
          <w:tab w:val="num" w:pos="360"/>
        </w:tabs>
        <w:spacing w:before="0" w:beforeAutospacing="0" w:after="0" w:afterAutospacing="0"/>
        <w:ind w:left="360"/>
        <w:jc w:val="both"/>
        <w:textAlignment w:val="baseline"/>
        <w:rPr>
          <w:rFonts w:ascii="Arial" w:hAnsi="Arial" w:cs="Arial"/>
          <w:color w:val="000000"/>
        </w:rPr>
      </w:pPr>
      <w:r w:rsidRPr="0074188B">
        <w:rPr>
          <w:rFonts w:ascii="Arial" w:hAnsi="Arial" w:cs="Arial"/>
          <w:i/>
          <w:color w:val="000000"/>
        </w:rPr>
        <w:t>Serial</w:t>
      </w:r>
      <w:r w:rsidRPr="0074188B">
        <w:rPr>
          <w:rFonts w:ascii="Arial" w:hAnsi="Arial" w:cs="Arial"/>
          <w:color w:val="000000"/>
        </w:rPr>
        <w:t>: La comunicación serie o serial es una interfaz de comunicación de datos digitales que nos permite establecer transferencia de información entre varios dispositivos.  Es un método donde el proceso de envío de datos se realiza de un bit a la vez, en forma secuencial, sobre un canal de comunicación o un bus. Un puerto es el nombre genérico con que denominamos a las interfaces, físicas o virtuales, que permite esta comunicación entre dispositivos. Dado que es una comunicación serie, se necesitan al menos dos conectores para realizar la comunicación de datos, RX (recepción) y TX (transmisión). Las placas Arduino actuales cuenta con un puerto USB para realizar este tipo de comunicación y es su principal interfaz para conectarlos a una PC donde cargar la secuencia de órdenes que luego ejecutará.</w:t>
      </w:r>
    </w:p>
    <w:p w14:paraId="2AA44B3A" w14:textId="77777777" w:rsidR="0069282B" w:rsidRPr="006E391D" w:rsidRDefault="0069282B" w:rsidP="0069282B">
      <w:pPr>
        <w:pStyle w:val="NormalWeb"/>
        <w:spacing w:before="0" w:beforeAutospacing="0" w:after="0" w:afterAutospacing="0"/>
        <w:jc w:val="both"/>
      </w:pPr>
    </w:p>
    <w:p w14:paraId="7BE6B84C" w14:textId="77777777" w:rsidR="0069282B" w:rsidRDefault="0069282B" w:rsidP="0069282B">
      <w:pPr>
        <w:pStyle w:val="Ttulo3"/>
        <w:rPr>
          <w:b w:val="0"/>
          <w:sz w:val="28"/>
          <w:szCs w:val="28"/>
        </w:rPr>
      </w:pPr>
      <w:bookmarkStart w:id="77" w:name="_Toc508729663"/>
      <w:r>
        <w:rPr>
          <w:b w:val="0"/>
          <w:sz w:val="28"/>
          <w:szCs w:val="28"/>
        </w:rPr>
        <w:t>2.5.2</w:t>
      </w:r>
      <w:r w:rsidRPr="0074188B">
        <w:rPr>
          <w:b w:val="0"/>
          <w:sz w:val="28"/>
          <w:szCs w:val="28"/>
        </w:rPr>
        <w:t> Tipos de Medios de transmisión</w:t>
      </w:r>
      <w:bookmarkEnd w:id="77"/>
    </w:p>
    <w:p w14:paraId="5D393FB5" w14:textId="77777777" w:rsidR="0069282B" w:rsidRPr="0074188B" w:rsidRDefault="0069282B" w:rsidP="0069282B"/>
    <w:p w14:paraId="784DE595" w14:textId="77777777" w:rsidR="0069282B" w:rsidRPr="0074188B" w:rsidRDefault="0069282B" w:rsidP="0069282B">
      <w:pPr>
        <w:pStyle w:val="NormalWeb"/>
        <w:numPr>
          <w:ilvl w:val="0"/>
          <w:numId w:val="7"/>
        </w:numPr>
        <w:tabs>
          <w:tab w:val="clear" w:pos="720"/>
          <w:tab w:val="num" w:pos="360"/>
        </w:tabs>
        <w:spacing w:before="0" w:beforeAutospacing="0" w:after="0" w:afterAutospacing="0"/>
        <w:ind w:left="360"/>
        <w:jc w:val="both"/>
        <w:textAlignment w:val="baseline"/>
      </w:pPr>
      <w:r>
        <w:rPr>
          <w:rFonts w:ascii="Arial" w:hAnsi="Arial" w:cs="Arial"/>
          <w:color w:val="000000"/>
        </w:rPr>
        <w:t xml:space="preserve">Alámbricas: Los medios de comunicación alámbricos son aquellos en los que se </w:t>
      </w:r>
      <w:r w:rsidRPr="0074188B">
        <w:rPr>
          <w:rFonts w:ascii="Arial" w:hAnsi="Arial" w:cs="Arial"/>
          <w:color w:val="000000"/>
        </w:rPr>
        <w:t>basan en la transmisión de información a través de un conductor que transporta corriente eléctrica</w:t>
      </w:r>
      <w:r>
        <w:rPr>
          <w:rFonts w:ascii="Arial" w:hAnsi="Arial" w:cs="Arial"/>
          <w:color w:val="000000"/>
        </w:rPr>
        <w:t>.</w:t>
      </w:r>
    </w:p>
    <w:p w14:paraId="5F6D755F" w14:textId="77777777" w:rsidR="0069282B" w:rsidRPr="0074188B" w:rsidRDefault="0069282B" w:rsidP="0069282B">
      <w:pPr>
        <w:pStyle w:val="NormalWeb"/>
        <w:spacing w:before="0" w:beforeAutospacing="0" w:after="0" w:afterAutospacing="0"/>
        <w:ind w:left="360"/>
        <w:jc w:val="both"/>
        <w:textAlignment w:val="baseline"/>
      </w:pPr>
    </w:p>
    <w:p w14:paraId="053C9B40" w14:textId="77777777" w:rsidR="0069282B" w:rsidRPr="006E391D" w:rsidRDefault="0069282B" w:rsidP="0069282B">
      <w:pPr>
        <w:pStyle w:val="NormalWeb"/>
        <w:numPr>
          <w:ilvl w:val="0"/>
          <w:numId w:val="7"/>
        </w:numPr>
        <w:tabs>
          <w:tab w:val="clear" w:pos="720"/>
          <w:tab w:val="num" w:pos="360"/>
        </w:tabs>
        <w:spacing w:before="0" w:beforeAutospacing="0" w:after="0" w:afterAutospacing="0"/>
        <w:ind w:left="360"/>
        <w:jc w:val="both"/>
        <w:textAlignment w:val="baseline"/>
        <w:rPr>
          <w:rFonts w:ascii="Arial" w:hAnsi="Arial" w:cs="Arial"/>
          <w:color w:val="000000"/>
        </w:rPr>
      </w:pPr>
      <w:r w:rsidRPr="0074188B">
        <w:rPr>
          <w:rFonts w:ascii="Arial" w:hAnsi="Arial" w:cs="Arial"/>
          <w:color w:val="000000"/>
        </w:rPr>
        <w:t>Inalámbricas</w:t>
      </w:r>
      <w:r w:rsidRPr="006E391D">
        <w:rPr>
          <w:rFonts w:ascii="Arial" w:hAnsi="Arial" w:cs="Arial"/>
          <w:color w:val="000000"/>
        </w:rPr>
        <w:t>: Los medios de comunicación inalámbricos, para computadoras, han evolucionado de forma exponencial desde su aparición. Su gran ventaja, como su nombre lo dice, es que no necesitan de un medio de propagación físico (como los cables) para la transmisión de los datos, sino que, para el envío de los mismo se utiliza la modulación de ondas electromagnéticas a través del espacio. Existen diversos tipos, con grandes diferencias en cuanto a velocidades y rangos de alcance. En cuanto para la robótica podemos encontrar dispositivos que nos permitan conectar computadoras de placas reducidas con diversos computadores por medio de:</w:t>
      </w:r>
    </w:p>
    <w:p w14:paraId="011CA2A5" w14:textId="77777777" w:rsidR="0069282B" w:rsidRPr="006E391D" w:rsidRDefault="0069282B" w:rsidP="0069282B">
      <w:pPr>
        <w:pStyle w:val="NormalWeb"/>
        <w:numPr>
          <w:ilvl w:val="1"/>
          <w:numId w:val="7"/>
        </w:numPr>
        <w:tabs>
          <w:tab w:val="clear" w:pos="1440"/>
          <w:tab w:val="num" w:pos="1080"/>
        </w:tabs>
        <w:spacing w:before="0" w:beforeAutospacing="0" w:after="0" w:afterAutospacing="0"/>
        <w:ind w:left="1080"/>
        <w:jc w:val="both"/>
        <w:textAlignment w:val="baseline"/>
        <w:rPr>
          <w:rFonts w:ascii="Arial" w:hAnsi="Arial" w:cs="Arial"/>
          <w:color w:val="000000"/>
        </w:rPr>
      </w:pPr>
      <w:r w:rsidRPr="006E391D">
        <w:rPr>
          <w:rFonts w:ascii="Arial" w:hAnsi="Arial" w:cs="Arial"/>
          <w:i/>
          <w:iCs/>
          <w:color w:val="000000"/>
        </w:rPr>
        <w:t>Radiofrecuencia</w:t>
      </w:r>
      <w:r w:rsidRPr="006E391D">
        <w:rPr>
          <w:rFonts w:ascii="Arial" w:hAnsi="Arial" w:cs="Arial"/>
          <w:color w:val="000000"/>
        </w:rPr>
        <w:t xml:space="preserve">: Existen módulos compatibles con Arduino, como el módulo de radiofrecuencia RF 433Mhz, que nos permiten conectar dos </w:t>
      </w:r>
      <w:r>
        <w:rPr>
          <w:rFonts w:ascii="Arial" w:hAnsi="Arial" w:cs="Arial"/>
          <w:color w:val="000000"/>
        </w:rPr>
        <w:t>dispositivos</w:t>
      </w:r>
      <w:r w:rsidRPr="006E391D">
        <w:rPr>
          <w:rFonts w:ascii="Arial" w:hAnsi="Arial" w:cs="Arial"/>
          <w:color w:val="000000"/>
        </w:rPr>
        <w:t xml:space="preserve"> de este tipo entre sí de forma inalámbrica a través de radiofrecuencia.</w:t>
      </w:r>
      <w:r>
        <w:rPr>
          <w:rFonts w:ascii="Arial" w:hAnsi="Arial" w:cs="Arial"/>
          <w:color w:val="000000"/>
        </w:rPr>
        <w:t xml:space="preserve"> </w:t>
      </w:r>
    </w:p>
    <w:p w14:paraId="429856DA" w14:textId="77777777" w:rsidR="0069282B" w:rsidRPr="006E391D" w:rsidRDefault="0069282B" w:rsidP="0069282B">
      <w:pPr>
        <w:pStyle w:val="NormalWeb"/>
        <w:numPr>
          <w:ilvl w:val="1"/>
          <w:numId w:val="7"/>
        </w:numPr>
        <w:tabs>
          <w:tab w:val="clear" w:pos="1440"/>
          <w:tab w:val="num" w:pos="1080"/>
        </w:tabs>
        <w:spacing w:before="0" w:beforeAutospacing="0" w:after="0" w:afterAutospacing="0"/>
        <w:ind w:left="1080"/>
        <w:jc w:val="both"/>
        <w:textAlignment w:val="baseline"/>
        <w:rPr>
          <w:rFonts w:ascii="Arial" w:hAnsi="Arial" w:cs="Arial"/>
          <w:color w:val="000000"/>
        </w:rPr>
      </w:pPr>
      <w:r w:rsidRPr="006E391D">
        <w:rPr>
          <w:rFonts w:ascii="Arial" w:hAnsi="Arial" w:cs="Arial"/>
          <w:i/>
          <w:iCs/>
          <w:color w:val="000000"/>
        </w:rPr>
        <w:t>Infrarrojo</w:t>
      </w:r>
      <w:r w:rsidRPr="006E391D">
        <w:rPr>
          <w:rFonts w:ascii="Arial" w:hAnsi="Arial" w:cs="Arial"/>
          <w:color w:val="000000"/>
        </w:rPr>
        <w:t xml:space="preserve">: Las redes de luz infrarroja están limitadas por el espacio, se utilizan por lo general en dispositivos que se encuentran en un mismo espacio físico como un cuarto o un piso. </w:t>
      </w:r>
      <w:r>
        <w:rPr>
          <w:rFonts w:ascii="Arial" w:hAnsi="Arial" w:cs="Arial"/>
          <w:color w:val="000000"/>
        </w:rPr>
        <w:t>U</w:t>
      </w:r>
      <w:r w:rsidRPr="006E391D">
        <w:rPr>
          <w:rFonts w:ascii="Arial" w:hAnsi="Arial" w:cs="Arial"/>
          <w:color w:val="000000"/>
        </w:rPr>
        <w:t>tilizan</w:t>
      </w:r>
      <w:r>
        <w:rPr>
          <w:rFonts w:ascii="Arial" w:hAnsi="Arial" w:cs="Arial"/>
          <w:color w:val="000000"/>
        </w:rPr>
        <w:t xml:space="preserve"> </w:t>
      </w:r>
      <w:r w:rsidRPr="006E391D">
        <w:rPr>
          <w:rFonts w:ascii="Arial" w:hAnsi="Arial" w:cs="Arial"/>
          <w:color w:val="000000"/>
        </w:rPr>
        <w:t xml:space="preserve">luz infrarroja </w:t>
      </w:r>
      <w:r>
        <w:rPr>
          <w:rFonts w:ascii="Arial" w:hAnsi="Arial" w:cs="Arial"/>
          <w:color w:val="000000"/>
        </w:rPr>
        <w:t xml:space="preserve">tanto como </w:t>
      </w:r>
      <w:r w:rsidRPr="006E391D">
        <w:rPr>
          <w:rFonts w:ascii="Arial" w:hAnsi="Arial" w:cs="Arial"/>
          <w:color w:val="000000"/>
        </w:rPr>
        <w:t xml:space="preserve">para la transmisión </w:t>
      </w:r>
      <w:r>
        <w:rPr>
          <w:rFonts w:ascii="Arial" w:hAnsi="Arial" w:cs="Arial"/>
          <w:color w:val="000000"/>
        </w:rPr>
        <w:t>como para la</w:t>
      </w:r>
      <w:r w:rsidRPr="006E391D">
        <w:rPr>
          <w:rFonts w:ascii="Arial" w:hAnsi="Arial" w:cs="Arial"/>
          <w:color w:val="000000"/>
        </w:rPr>
        <w:t xml:space="preserve"> recepción de datos.</w:t>
      </w:r>
    </w:p>
    <w:p w14:paraId="6948CAE7" w14:textId="77777777" w:rsidR="0069282B" w:rsidRPr="006E391D" w:rsidRDefault="0069282B" w:rsidP="0069282B">
      <w:pPr>
        <w:pStyle w:val="NormalWeb"/>
        <w:numPr>
          <w:ilvl w:val="1"/>
          <w:numId w:val="7"/>
        </w:numPr>
        <w:tabs>
          <w:tab w:val="clear" w:pos="1440"/>
          <w:tab w:val="num" w:pos="1080"/>
        </w:tabs>
        <w:spacing w:before="0" w:beforeAutospacing="0" w:after="0" w:afterAutospacing="0"/>
        <w:ind w:left="1080"/>
        <w:jc w:val="both"/>
        <w:textAlignment w:val="baseline"/>
        <w:rPr>
          <w:rFonts w:ascii="Arial" w:hAnsi="Arial" w:cs="Arial"/>
          <w:color w:val="000000"/>
        </w:rPr>
      </w:pPr>
      <w:r w:rsidRPr="006E391D">
        <w:rPr>
          <w:rFonts w:ascii="Arial" w:hAnsi="Arial" w:cs="Arial"/>
          <w:i/>
          <w:iCs/>
          <w:color w:val="000000"/>
        </w:rPr>
        <w:lastRenderedPageBreak/>
        <w:t>Bluetooth</w:t>
      </w:r>
      <w:r w:rsidRPr="006E391D">
        <w:rPr>
          <w:rFonts w:ascii="Arial" w:hAnsi="Arial" w:cs="Arial"/>
          <w:color w:val="000000"/>
        </w:rPr>
        <w:t xml:space="preserve">: Es una especificación industrial que permite crear redes inalámbricas de área personal (WPAN), mediante un enlace de radiofrecuencia que trabaja en la banda ISM (Industrial Scientific and Medical) de 2.4 GHz posibilitando la transmisión de voz y datos. </w:t>
      </w:r>
    </w:p>
    <w:p w14:paraId="2BC54157" w14:textId="0618F172" w:rsidR="0069282B" w:rsidRDefault="0069282B" w:rsidP="0078650E">
      <w:pPr>
        <w:pStyle w:val="NormalWeb"/>
        <w:numPr>
          <w:ilvl w:val="1"/>
          <w:numId w:val="7"/>
        </w:numPr>
        <w:tabs>
          <w:tab w:val="clear" w:pos="1440"/>
          <w:tab w:val="num" w:pos="1080"/>
        </w:tabs>
        <w:spacing w:before="0" w:beforeAutospacing="0" w:after="0" w:afterAutospacing="0"/>
        <w:ind w:left="1080"/>
        <w:jc w:val="both"/>
        <w:textAlignment w:val="baseline"/>
        <w:rPr>
          <w:rFonts w:ascii="Arial" w:hAnsi="Arial" w:cs="Arial"/>
          <w:color w:val="000000"/>
        </w:rPr>
      </w:pPr>
      <w:r w:rsidRPr="006E391D">
        <w:rPr>
          <w:rFonts w:ascii="Arial" w:hAnsi="Arial" w:cs="Arial"/>
          <w:i/>
          <w:iCs/>
          <w:color w:val="000000"/>
        </w:rPr>
        <w:t>Wifi</w:t>
      </w:r>
      <w:r w:rsidRPr="006E391D">
        <w:rPr>
          <w:rFonts w:ascii="Arial" w:hAnsi="Arial" w:cs="Arial"/>
          <w:color w:val="000000"/>
        </w:rPr>
        <w:t>: Este mecanismo de comunicación inalámbrica es el más popular entre computadoras de hoy en día. A su vez, es una marca de la Alianza Wi-fi la cual certifica que los dispositivos cumplan con los estándares IEEE 802.11 vigentes relacionados a redes inalámbricas de área local.</w:t>
      </w:r>
    </w:p>
    <w:p w14:paraId="05F367A7" w14:textId="77777777" w:rsidR="0078650E" w:rsidRPr="0078650E" w:rsidRDefault="0078650E" w:rsidP="0078650E">
      <w:pPr>
        <w:pStyle w:val="NormalWeb"/>
        <w:spacing w:before="0" w:beforeAutospacing="0" w:after="0" w:afterAutospacing="0"/>
        <w:jc w:val="both"/>
        <w:textAlignment w:val="baseline"/>
        <w:rPr>
          <w:rFonts w:ascii="Arial" w:hAnsi="Arial" w:cs="Arial"/>
          <w:color w:val="000000"/>
        </w:rPr>
      </w:pPr>
    </w:p>
    <w:p w14:paraId="49686CD0" w14:textId="77777777" w:rsidR="0069282B" w:rsidRPr="00EA0B66" w:rsidRDefault="0069282B" w:rsidP="0069282B">
      <w:pPr>
        <w:pStyle w:val="Ttulo2"/>
        <w:rPr>
          <w:b/>
          <w:sz w:val="32"/>
          <w:szCs w:val="32"/>
        </w:rPr>
      </w:pPr>
      <w:bookmarkStart w:id="78" w:name="_Toc504153892"/>
      <w:bookmarkStart w:id="79" w:name="_Toc508729664"/>
      <w:r w:rsidRPr="00EA0B66">
        <w:rPr>
          <w:b/>
          <w:sz w:val="32"/>
          <w:szCs w:val="32"/>
        </w:rPr>
        <w:t>2.6 ¿Qué es un SAR (Sistema Autónomo Robótico)?</w:t>
      </w:r>
      <w:bookmarkEnd w:id="78"/>
      <w:bookmarkEnd w:id="79"/>
    </w:p>
    <w:p w14:paraId="462348F8" w14:textId="77777777" w:rsidR="0069282B" w:rsidRDefault="0069282B" w:rsidP="0069282B">
      <w:pPr>
        <w:pStyle w:val="NormalWeb"/>
        <w:spacing w:before="0" w:beforeAutospacing="0" w:after="0" w:afterAutospacing="0"/>
      </w:pPr>
      <w:r>
        <w:t> </w:t>
      </w:r>
    </w:p>
    <w:p w14:paraId="52B33107" w14:textId="02B9E1D5" w:rsidR="0069282B" w:rsidRPr="006E391D" w:rsidRDefault="0069282B" w:rsidP="0069282B">
      <w:pPr>
        <w:pStyle w:val="NormalWeb"/>
        <w:spacing w:before="0" w:beforeAutospacing="0" w:after="0" w:afterAutospacing="0"/>
        <w:jc w:val="both"/>
      </w:pPr>
      <w:r w:rsidRPr="006E391D">
        <w:rPr>
          <w:rFonts w:ascii="Arial" w:hAnsi="Arial" w:cs="Arial"/>
          <w:color w:val="000000"/>
        </w:rPr>
        <w:t>Se le considera SAR o sistema autónomo robótico a aquellos robots que presentan cierto grado de autonomía (</w:t>
      </w:r>
      <w:r w:rsidR="00FA1017" w:rsidRPr="00FA1017">
        <w:rPr>
          <w:rFonts w:ascii="Arial" w:hAnsi="Arial" w:cs="Arial"/>
          <w:b/>
          <w:color w:val="000000"/>
        </w:rPr>
        <w:fldChar w:fldCharType="begin"/>
      </w:r>
      <w:r w:rsidR="00FA1017" w:rsidRPr="00FA1017">
        <w:rPr>
          <w:rFonts w:ascii="Arial" w:hAnsi="Arial" w:cs="Arial"/>
          <w:b/>
          <w:color w:val="000000"/>
        </w:rPr>
        <w:instrText xml:space="preserve"> REF _Ref508660221 \h  \* MERGEFORMAT </w:instrText>
      </w:r>
      <w:r w:rsidR="00FA1017" w:rsidRPr="00FA1017">
        <w:rPr>
          <w:rFonts w:ascii="Arial" w:hAnsi="Arial" w:cs="Arial"/>
          <w:b/>
          <w:color w:val="000000"/>
        </w:rPr>
      </w:r>
      <w:r w:rsidR="00FA1017" w:rsidRPr="00FA1017">
        <w:rPr>
          <w:rFonts w:ascii="Arial" w:hAnsi="Arial" w:cs="Arial"/>
          <w:b/>
          <w:color w:val="000000"/>
        </w:rPr>
        <w:fldChar w:fldCharType="separate"/>
      </w:r>
      <w:r w:rsidR="00FA1017" w:rsidRPr="00FA1017">
        <w:rPr>
          <w:rFonts w:ascii="Arial" w:hAnsi="Arial" w:cs="Arial"/>
          <w:b/>
          <w:color w:val="000000"/>
        </w:rPr>
        <w:t>Inteligencia Artificial</w:t>
      </w:r>
      <w:r w:rsidR="00FA1017" w:rsidRPr="00FA1017">
        <w:rPr>
          <w:rFonts w:ascii="Arial" w:hAnsi="Arial" w:cs="Arial"/>
          <w:b/>
          <w:color w:val="000000"/>
        </w:rPr>
        <w:fldChar w:fldCharType="end"/>
      </w:r>
      <w:r w:rsidRPr="006E391D">
        <w:rPr>
          <w:rFonts w:ascii="Arial" w:hAnsi="Arial" w:cs="Arial"/>
          <w:color w:val="000000"/>
        </w:rPr>
        <w:t>)</w:t>
      </w:r>
      <w:r>
        <w:rPr>
          <w:rFonts w:ascii="Arial" w:hAnsi="Arial" w:cs="Arial"/>
          <w:color w:val="000000"/>
        </w:rPr>
        <w:t xml:space="preserve"> y que, cuentan con</w:t>
      </w:r>
      <w:r w:rsidRPr="006E391D">
        <w:rPr>
          <w:rFonts w:ascii="Arial" w:hAnsi="Arial" w:cs="Arial"/>
          <w:color w:val="000000"/>
        </w:rPr>
        <w:t xml:space="preserve"> la capacidad de testear su entorno (por medio de sensores) para decidir qué acciones realizar (por medio de actuadores). Por ende, </w:t>
      </w:r>
      <w:r>
        <w:rPr>
          <w:rFonts w:ascii="Arial" w:hAnsi="Arial" w:cs="Arial"/>
          <w:color w:val="000000"/>
        </w:rPr>
        <w:t>se puede</w:t>
      </w:r>
      <w:r w:rsidRPr="006E391D">
        <w:rPr>
          <w:rFonts w:ascii="Arial" w:hAnsi="Arial" w:cs="Arial"/>
          <w:color w:val="000000"/>
        </w:rPr>
        <w:t xml:space="preserve"> decir que, son sistemas dinámicos que consisten en un controlador electrónico acoplado a un cuerpo mecánico.</w:t>
      </w:r>
    </w:p>
    <w:p w14:paraId="3F6CB8B4" w14:textId="77777777" w:rsidR="0069282B" w:rsidRPr="006E391D" w:rsidRDefault="0069282B" w:rsidP="0069282B">
      <w:pPr>
        <w:pStyle w:val="NormalWeb"/>
        <w:spacing w:before="0" w:beforeAutospacing="0" w:after="0" w:afterAutospacing="0"/>
        <w:jc w:val="both"/>
      </w:pPr>
      <w:r w:rsidRPr="006E391D">
        <w:rPr>
          <w:rFonts w:ascii="Arial" w:hAnsi="Arial" w:cs="Arial"/>
          <w:color w:val="000000"/>
        </w:rPr>
        <w:t xml:space="preserve">En el desarrollo propuesto por esta tesina, se diseñó y armó un sistema autónomo robótico móvil que posee </w:t>
      </w:r>
      <w:r>
        <w:rPr>
          <w:rFonts w:ascii="Arial" w:hAnsi="Arial" w:cs="Arial"/>
          <w:color w:val="000000"/>
        </w:rPr>
        <w:t>un cierto</w:t>
      </w:r>
      <w:r w:rsidRPr="006E391D">
        <w:rPr>
          <w:rFonts w:ascii="Arial" w:hAnsi="Arial" w:cs="Arial"/>
          <w:color w:val="000000"/>
        </w:rPr>
        <w:t xml:space="preserve"> grado de inteligencia, pero a su vez, permite ser manipulado desde una aplicación web. </w:t>
      </w:r>
    </w:p>
    <w:p w14:paraId="48F69F17" w14:textId="77777777" w:rsidR="0069282B" w:rsidRDefault="0069282B" w:rsidP="0069282B">
      <w:pPr>
        <w:pStyle w:val="NormalWeb"/>
        <w:spacing w:before="0" w:beforeAutospacing="0" w:after="0" w:afterAutospacing="0"/>
        <w:rPr>
          <w:rFonts w:ascii="Arial" w:hAnsi="Arial" w:cs="Arial"/>
          <w:b/>
          <w:bCs/>
          <w:color w:val="000000"/>
          <w:sz w:val="22"/>
          <w:szCs w:val="22"/>
        </w:rPr>
      </w:pPr>
    </w:p>
    <w:p w14:paraId="38421D0F" w14:textId="77777777" w:rsidR="0069282B" w:rsidRPr="00EA0B66" w:rsidRDefault="0069282B" w:rsidP="0069282B">
      <w:pPr>
        <w:pStyle w:val="Ttulo2"/>
        <w:rPr>
          <w:b/>
          <w:sz w:val="32"/>
          <w:szCs w:val="32"/>
        </w:rPr>
      </w:pPr>
      <w:bookmarkStart w:id="80" w:name="_Toc504153893"/>
      <w:bookmarkStart w:id="81" w:name="_Toc508729665"/>
      <w:r w:rsidRPr="00EA0B66">
        <w:rPr>
          <w:b/>
          <w:sz w:val="32"/>
          <w:szCs w:val="32"/>
        </w:rPr>
        <w:t>2.7 La robótica en la educación</w:t>
      </w:r>
      <w:bookmarkEnd w:id="81"/>
    </w:p>
    <w:p w14:paraId="5B618AE9" w14:textId="77777777" w:rsidR="0069282B" w:rsidRDefault="0069282B" w:rsidP="0069282B">
      <w:pPr>
        <w:pStyle w:val="NormalWeb"/>
        <w:spacing w:before="0" w:beforeAutospacing="0" w:after="0" w:afterAutospacing="0"/>
      </w:pPr>
      <w:r>
        <w:t> </w:t>
      </w:r>
    </w:p>
    <w:p w14:paraId="481AEAE7" w14:textId="77777777" w:rsidR="0069282B" w:rsidRPr="0078650E" w:rsidRDefault="0069282B" w:rsidP="0069282B">
      <w:pPr>
        <w:pStyle w:val="NormalWeb"/>
        <w:spacing w:before="0" w:beforeAutospacing="0" w:after="0" w:afterAutospacing="0"/>
        <w:jc w:val="both"/>
        <w:rPr>
          <w:rFonts w:ascii="Arial" w:hAnsi="Arial" w:cs="Arial"/>
          <w:shd w:val="clear" w:color="auto" w:fill="FFFFFF"/>
        </w:rPr>
      </w:pPr>
      <w:r w:rsidRPr="0078650E">
        <w:rPr>
          <w:rFonts w:ascii="Arial" w:hAnsi="Arial" w:cs="Arial"/>
          <w:shd w:val="clear" w:color="auto" w:fill="FFFFFF"/>
        </w:rPr>
        <w:t>En educación pueden diferenciarse dos tipos de uso de la programación y la robótica como apoyo en la clase: por un lado, la robótica y la programación como elemento educacional, y por otro, como elemento social.</w:t>
      </w:r>
    </w:p>
    <w:p w14:paraId="4BB28D17" w14:textId="77777777" w:rsidR="0069282B" w:rsidRPr="0078650E" w:rsidRDefault="0069282B" w:rsidP="0069282B">
      <w:pPr>
        <w:pStyle w:val="NormalWeb"/>
        <w:spacing w:before="0" w:beforeAutospacing="0" w:after="0" w:afterAutospacing="0"/>
        <w:jc w:val="both"/>
        <w:rPr>
          <w:rFonts w:ascii="Arial" w:hAnsi="Arial" w:cs="Arial"/>
          <w:shd w:val="clear" w:color="auto" w:fill="FFFFFF"/>
        </w:rPr>
      </w:pPr>
      <w:r w:rsidRPr="0078650E">
        <w:rPr>
          <w:rFonts w:ascii="Arial" w:hAnsi="Arial" w:cs="Arial"/>
          <w:shd w:val="clear" w:color="auto" w:fill="FFFFFF"/>
        </w:rPr>
        <w:t>Como elemento educacional, consiste en un conjunto de elementos físicos o de programación que motivan a los estudiantes a construir, programar, razonar de manera lógica y crear nuevas interfaces o dispositivos.</w:t>
      </w:r>
    </w:p>
    <w:p w14:paraId="1BDB77C9" w14:textId="77777777" w:rsidR="0069282B" w:rsidRPr="0078650E" w:rsidRDefault="0069282B" w:rsidP="0069282B">
      <w:pPr>
        <w:pStyle w:val="NormalWeb"/>
        <w:spacing w:before="0" w:beforeAutospacing="0" w:after="0" w:afterAutospacing="0"/>
        <w:jc w:val="both"/>
        <w:rPr>
          <w:rFonts w:ascii="Arial" w:hAnsi="Arial" w:cs="Arial"/>
          <w:shd w:val="clear" w:color="auto" w:fill="FFFFFF"/>
        </w:rPr>
      </w:pPr>
      <w:r w:rsidRPr="0078650E">
        <w:rPr>
          <w:rFonts w:ascii="Arial" w:hAnsi="Arial" w:cs="Arial"/>
          <w:shd w:val="clear" w:color="auto" w:fill="FFFFFF"/>
        </w:rPr>
        <w:t>Mientras que, por otro lado, la programación y la robótica también es utilizada como elemento social, por ejemplo, a modo de juego o gamificación, de forma que sistemas autónomos o semiautónomos interactúan con humanos u otros agentes físicos o software en roles como entrenador, compañero, dispositivo tangible o registro de información.</w:t>
      </w:r>
    </w:p>
    <w:p w14:paraId="4D8F17FC" w14:textId="77777777" w:rsidR="0069282B" w:rsidRPr="0078650E" w:rsidRDefault="0069282B" w:rsidP="0069282B">
      <w:pPr>
        <w:shd w:val="clear" w:color="auto" w:fill="FFFFFF"/>
        <w:rPr>
          <w:rFonts w:ascii="Arial" w:eastAsia="Times New Roman" w:hAnsi="Arial" w:cs="Arial"/>
          <w:color w:val="auto"/>
          <w:sz w:val="24"/>
          <w:szCs w:val="24"/>
        </w:rPr>
      </w:pPr>
      <w:r w:rsidRPr="0078650E">
        <w:rPr>
          <w:rFonts w:ascii="Arial" w:eastAsia="Times New Roman" w:hAnsi="Arial" w:cs="Arial"/>
          <w:color w:val="auto"/>
          <w:sz w:val="24"/>
          <w:szCs w:val="24"/>
        </w:rPr>
        <w:t>El desarrollo de actividades educacionales basadas en robots o en programación pueden incrementar el compromiso y motivación por el aprendizaje en otras áreas como literatura o historia a través del juego. Aún más, su uso puede mejorar el desarrollo ético, emocional y social en base al impacto que, por ejemplo, un robot con atribuciones sociales puede causar en los niños.</w:t>
      </w:r>
    </w:p>
    <w:p w14:paraId="059800B5" w14:textId="77777777" w:rsidR="0069282B" w:rsidRPr="0078650E" w:rsidRDefault="0069282B" w:rsidP="0069282B">
      <w:pPr>
        <w:shd w:val="clear" w:color="auto" w:fill="FFFFFF"/>
        <w:rPr>
          <w:rFonts w:ascii="Arial" w:eastAsia="Times New Roman" w:hAnsi="Arial" w:cs="Arial"/>
          <w:color w:val="auto"/>
          <w:sz w:val="24"/>
          <w:szCs w:val="24"/>
        </w:rPr>
      </w:pPr>
      <w:r w:rsidRPr="0078650E">
        <w:rPr>
          <w:rFonts w:ascii="Arial" w:eastAsia="Times New Roman" w:hAnsi="Arial" w:cs="Arial"/>
          <w:color w:val="auto"/>
          <w:sz w:val="24"/>
          <w:szCs w:val="24"/>
        </w:rPr>
        <w:t>Otro beneficio, es su potencial educativo para niños con necesidades especiales tanto en las áreas cognitivas como psicosociales. La escalabilidad de las propuestas educativas basadas en robots, y su enorme potencial motivador, lo hacen especialmente útil en programas de refuerzo y de educación especial.</w:t>
      </w:r>
    </w:p>
    <w:p w14:paraId="335FD148" w14:textId="77777777" w:rsidR="0069282B" w:rsidRPr="0078650E" w:rsidRDefault="0069282B" w:rsidP="0069282B">
      <w:pPr>
        <w:pStyle w:val="NormalWeb"/>
        <w:spacing w:before="0" w:beforeAutospacing="0" w:after="0" w:afterAutospacing="0"/>
        <w:jc w:val="both"/>
        <w:rPr>
          <w:rFonts w:ascii="Arial" w:hAnsi="Arial" w:cs="Arial"/>
          <w:shd w:val="clear" w:color="auto" w:fill="FFFFFF"/>
        </w:rPr>
      </w:pPr>
      <w:r w:rsidRPr="0078650E">
        <w:rPr>
          <w:rFonts w:ascii="Arial" w:hAnsi="Arial" w:cs="Arial"/>
          <w:shd w:val="clear" w:color="auto" w:fill="FFFFFF"/>
        </w:rPr>
        <w:lastRenderedPageBreak/>
        <w:t>Una de las grandes controversias en estas áreas, es sobre los materiales que deben utilizarse en el aula. Algunos investigadores, como Cecilio Angulo (Profesor de la Universitat Politécnica de Catalunya y director del Grupo de Investigación en Ingeniería del Conocimiento), afirman que los dispositivos tangibles aumentan el nivel de inmersión porque los estudiantes están manipulando las cosas en un mundo real. Sin embargo, podemos encontrar otros estudios que entienden que los dispositivos no tangibles, como los elementos de programación, atraen más y evitan limitaciones a causa de la necesidad de un cuerpo físico en el espacio real. Por tanto, lo que parece lógico es un enfoque híbrido entre robótica y programación, donde una fusión entre lo físico y lo virtual proporciona más flexibilidad a los docentes y a los estudiantes.</w:t>
      </w:r>
    </w:p>
    <w:p w14:paraId="7DEC9377" w14:textId="1430E545" w:rsidR="0069282B" w:rsidRPr="0078650E" w:rsidRDefault="0069282B" w:rsidP="0069282B">
      <w:pPr>
        <w:pStyle w:val="NormalWeb"/>
        <w:spacing w:before="0" w:beforeAutospacing="0" w:after="0" w:afterAutospacing="0"/>
        <w:jc w:val="both"/>
        <w:rPr>
          <w:rFonts w:ascii="Arial" w:hAnsi="Arial" w:cs="Arial"/>
          <w:shd w:val="clear" w:color="auto" w:fill="FFFFFF"/>
        </w:rPr>
      </w:pPr>
      <w:r w:rsidRPr="0078650E">
        <w:rPr>
          <w:rFonts w:ascii="Arial" w:hAnsi="Arial" w:cs="Arial"/>
          <w:shd w:val="clear" w:color="auto" w:fill="FFFFFF"/>
        </w:rPr>
        <w:t>La robótica y la programación en conjunto brindan una experiencia de aprendizaje particular respecto a otras áreas, porque las posibilidades ofrecidas por la utilización de computadoras se localizan no solo en una pantalla, sino también, en objetos tangibles, que comparten con los interesados en un espacio físico con la posibilidad de afectar su entorno. Aprender a través de la robótica aumenta el compromiso de los alumnos en actividades basadas en la manipulación, el desarrollo de habilidades motoras, la coordinación ojo-mano y una forma de entender las ideas abstractas. Además, las actividades basadas en robots proporcionan un contexto apropiado para el comportamiento cooperativo y el trabajo en equipo.</w:t>
      </w:r>
      <w:sdt>
        <w:sdtPr>
          <w:rPr>
            <w:rFonts w:ascii="Arial" w:hAnsi="Arial" w:cs="Arial"/>
            <w:shd w:val="clear" w:color="auto" w:fill="FFFFFF"/>
          </w:rPr>
          <w:id w:val="789254303"/>
          <w:citation/>
        </w:sdtPr>
        <w:sdtContent>
          <w:r w:rsidR="00580167">
            <w:rPr>
              <w:rFonts w:ascii="Arial" w:hAnsi="Arial" w:cs="Arial"/>
              <w:shd w:val="clear" w:color="auto" w:fill="FFFFFF"/>
            </w:rPr>
            <w:fldChar w:fldCharType="begin"/>
          </w:r>
          <w:r w:rsidR="00580167">
            <w:rPr>
              <w:rFonts w:ascii="Arial" w:hAnsi="Arial" w:cs="Arial"/>
              <w:shd w:val="clear" w:color="auto" w:fill="FFFFFF"/>
            </w:rPr>
            <w:instrText xml:space="preserve"> CITATION Cec17 \l 11274 </w:instrText>
          </w:r>
          <w:r w:rsidR="00580167">
            <w:rPr>
              <w:rFonts w:ascii="Arial" w:hAnsi="Arial" w:cs="Arial"/>
              <w:shd w:val="clear" w:color="auto" w:fill="FFFFFF"/>
            </w:rPr>
            <w:fldChar w:fldCharType="separate"/>
          </w:r>
          <w:r w:rsidR="00C66DD5">
            <w:rPr>
              <w:rFonts w:ascii="Arial" w:hAnsi="Arial" w:cs="Arial"/>
              <w:noProof/>
              <w:shd w:val="clear" w:color="auto" w:fill="FFFFFF"/>
            </w:rPr>
            <w:t xml:space="preserve"> </w:t>
          </w:r>
          <w:r w:rsidR="00C66DD5" w:rsidRPr="00C66DD5">
            <w:rPr>
              <w:rFonts w:ascii="Arial" w:hAnsi="Arial" w:cs="Arial"/>
              <w:noProof/>
              <w:shd w:val="clear" w:color="auto" w:fill="FFFFFF"/>
            </w:rPr>
            <w:t>[4]</w:t>
          </w:r>
          <w:r w:rsidR="00580167">
            <w:rPr>
              <w:rFonts w:ascii="Arial" w:hAnsi="Arial" w:cs="Arial"/>
              <w:shd w:val="clear" w:color="auto" w:fill="FFFFFF"/>
            </w:rPr>
            <w:fldChar w:fldCharType="end"/>
          </w:r>
        </w:sdtContent>
      </w:sdt>
    </w:p>
    <w:p w14:paraId="77E2340A" w14:textId="77777777" w:rsidR="0069282B" w:rsidRPr="0078650E" w:rsidRDefault="0069282B" w:rsidP="0069282B">
      <w:pPr>
        <w:pStyle w:val="NormalWeb"/>
        <w:spacing w:before="0" w:beforeAutospacing="0" w:after="0" w:afterAutospacing="0"/>
        <w:jc w:val="both"/>
      </w:pPr>
      <w:r w:rsidRPr="0078650E">
        <w:t> </w:t>
      </w:r>
    </w:p>
    <w:p w14:paraId="3BF34E8E" w14:textId="77777777" w:rsidR="0069282B" w:rsidRPr="0078650E" w:rsidRDefault="0069282B" w:rsidP="0069282B">
      <w:pPr>
        <w:pStyle w:val="NormalWeb"/>
        <w:shd w:val="clear" w:color="auto" w:fill="FFFFFF"/>
        <w:spacing w:before="120" w:beforeAutospacing="0" w:after="120" w:afterAutospacing="0"/>
        <w:jc w:val="both"/>
        <w:rPr>
          <w:rFonts w:ascii="Arial" w:hAnsi="Arial" w:cs="Arial"/>
        </w:rPr>
      </w:pPr>
      <w:r w:rsidRPr="0078650E">
        <w:rPr>
          <w:rFonts w:ascii="Arial" w:hAnsi="Arial" w:cs="Arial"/>
        </w:rPr>
        <w:t>En Argentina, existen distintos centros de estudios relacionados con la robótica educativa, uno de los más renombrados es RoboGroup. Esta es una empresa nacional dedicada al diseño, fabricación y capacitación en robótica, que, según la misma, su objetivo es insertar la robótica como sistema interdisciplinario de aprendizaje en las entidades educativas de todos los niveles de nuestro país. Anualmente organiza campeonatos de robots para alumnos de colegios primarios y secundarios llamados Roboliga.</w:t>
      </w:r>
    </w:p>
    <w:p w14:paraId="00197F39" w14:textId="77777777" w:rsidR="0069282B" w:rsidRDefault="0069282B" w:rsidP="0069282B">
      <w:pPr>
        <w:pStyle w:val="NormalWeb"/>
        <w:spacing w:before="0" w:beforeAutospacing="0" w:after="0" w:afterAutospacing="0"/>
      </w:pPr>
      <w:r>
        <w:t> </w:t>
      </w:r>
    </w:p>
    <w:p w14:paraId="6D3254D1" w14:textId="77777777" w:rsidR="0069282B" w:rsidRDefault="0069282B" w:rsidP="0069282B">
      <w:pPr>
        <w:pStyle w:val="NormalWeb"/>
        <w:spacing w:before="0" w:beforeAutospacing="0" w:after="0" w:afterAutospacing="0"/>
      </w:pPr>
      <w:r>
        <w:t>  </w:t>
      </w:r>
    </w:p>
    <w:p w14:paraId="3EECCF16" w14:textId="77777777" w:rsidR="0069282B" w:rsidRDefault="0069282B" w:rsidP="0069282B">
      <w:pPr>
        <w:spacing w:after="160" w:line="259" w:lineRule="auto"/>
        <w:jc w:val="left"/>
        <w:rPr>
          <w:b/>
          <w:color w:val="666666"/>
          <w:sz w:val="32"/>
          <w:szCs w:val="32"/>
        </w:rPr>
      </w:pPr>
      <w:r>
        <w:rPr>
          <w:b/>
          <w:sz w:val="32"/>
          <w:szCs w:val="32"/>
        </w:rPr>
        <w:br w:type="page"/>
      </w:r>
    </w:p>
    <w:p w14:paraId="1DD15B88" w14:textId="77777777" w:rsidR="0069282B" w:rsidRDefault="0069282B" w:rsidP="0069282B">
      <w:pPr>
        <w:pStyle w:val="Ttulo2"/>
        <w:rPr>
          <w:b/>
          <w:sz w:val="32"/>
          <w:szCs w:val="32"/>
        </w:rPr>
      </w:pPr>
      <w:bookmarkStart w:id="82" w:name="_Toc508729666"/>
      <w:r w:rsidRPr="00EA0B66">
        <w:rPr>
          <w:b/>
          <w:sz w:val="32"/>
          <w:szCs w:val="32"/>
        </w:rPr>
        <w:lastRenderedPageBreak/>
        <w:t xml:space="preserve">2.7 </w:t>
      </w:r>
      <w:r>
        <w:rPr>
          <w:b/>
          <w:sz w:val="32"/>
          <w:szCs w:val="32"/>
        </w:rPr>
        <w:t>Diseño conceptual del SAR</w:t>
      </w:r>
      <w:bookmarkEnd w:id="82"/>
    </w:p>
    <w:p w14:paraId="03B13066" w14:textId="77777777" w:rsidR="0069282B" w:rsidRDefault="0069282B" w:rsidP="0069282B"/>
    <w:p w14:paraId="3F9A712D" w14:textId="77777777" w:rsidR="0069282B" w:rsidRPr="0078650E" w:rsidRDefault="0069282B" w:rsidP="0069282B">
      <w:pPr>
        <w:rPr>
          <w:rFonts w:ascii="Arial" w:hAnsi="Arial" w:cs="Arial"/>
          <w:color w:val="auto"/>
          <w:sz w:val="24"/>
          <w:szCs w:val="24"/>
        </w:rPr>
      </w:pPr>
      <w:r w:rsidRPr="0078650E">
        <w:rPr>
          <w:rFonts w:ascii="Arial" w:hAnsi="Arial" w:cs="Arial"/>
          <w:color w:val="auto"/>
          <w:sz w:val="24"/>
          <w:szCs w:val="24"/>
        </w:rPr>
        <w:t>Como podemos apreciar en la figura (</w:t>
      </w:r>
      <w:r w:rsidRPr="0045415A">
        <w:rPr>
          <w:rFonts w:ascii="Arial" w:eastAsia="Times New Roman" w:hAnsi="Arial" w:cs="Arial"/>
          <w:b/>
          <w:color w:val="auto"/>
          <w:sz w:val="24"/>
          <w:szCs w:val="24"/>
        </w:rPr>
        <w:fldChar w:fldCharType="begin"/>
      </w:r>
      <w:r w:rsidRPr="0045415A">
        <w:rPr>
          <w:rFonts w:ascii="Arial" w:eastAsia="Times New Roman" w:hAnsi="Arial" w:cs="Arial"/>
          <w:b/>
          <w:color w:val="auto"/>
          <w:sz w:val="24"/>
          <w:szCs w:val="24"/>
        </w:rPr>
        <w:instrText xml:space="preserve"> REF _Ref505888317 \h  \* MERGEFORMAT </w:instrText>
      </w:r>
      <w:r w:rsidRPr="0045415A">
        <w:rPr>
          <w:rFonts w:ascii="Arial" w:eastAsia="Times New Roman" w:hAnsi="Arial" w:cs="Arial"/>
          <w:b/>
          <w:color w:val="auto"/>
          <w:sz w:val="24"/>
          <w:szCs w:val="24"/>
        </w:rPr>
      </w:r>
      <w:r w:rsidRPr="0045415A">
        <w:rPr>
          <w:rFonts w:ascii="Arial" w:eastAsia="Times New Roman" w:hAnsi="Arial" w:cs="Arial"/>
          <w:b/>
          <w:color w:val="auto"/>
          <w:sz w:val="24"/>
          <w:szCs w:val="24"/>
        </w:rPr>
        <w:fldChar w:fldCharType="separate"/>
      </w:r>
      <w:r w:rsidRPr="0045415A">
        <w:rPr>
          <w:rFonts w:ascii="Arial" w:eastAsia="Times New Roman" w:hAnsi="Arial" w:cs="Arial"/>
          <w:b/>
          <w:color w:val="auto"/>
          <w:sz w:val="24"/>
          <w:szCs w:val="24"/>
        </w:rPr>
        <w:t>Ilustración 8 - Esquema conceptual orientado a servicios</w:t>
      </w:r>
      <w:r w:rsidRPr="0045415A">
        <w:rPr>
          <w:rFonts w:ascii="Arial" w:eastAsia="Times New Roman" w:hAnsi="Arial" w:cs="Arial"/>
          <w:b/>
          <w:color w:val="auto"/>
          <w:sz w:val="24"/>
          <w:szCs w:val="24"/>
        </w:rPr>
        <w:fldChar w:fldCharType="end"/>
      </w:r>
      <w:r w:rsidRPr="0078650E">
        <w:rPr>
          <w:rFonts w:ascii="Arial" w:hAnsi="Arial" w:cs="Arial"/>
          <w:color w:val="auto"/>
          <w:sz w:val="24"/>
          <w:szCs w:val="24"/>
        </w:rPr>
        <w:t xml:space="preserve">), el SAR cuenta con una estructura similar, a nivel arquitectónico, al de un robot. El sistema de control (SC) es el encargado de gestionar las comunicaciones para acceder a los sensores, actuadores y módulos. Además, tiene la capacidad de atender solicitudes de clientes que se conectan con el SAR. El SC administra servicios, que proporciona a los clientes conectados. Estos servicios son: </w:t>
      </w:r>
    </w:p>
    <w:p w14:paraId="22F4A710" w14:textId="77777777" w:rsidR="0069282B" w:rsidRPr="0078650E" w:rsidRDefault="0069282B" w:rsidP="0069282B">
      <w:pPr>
        <w:pStyle w:val="Prrafodelista"/>
        <w:numPr>
          <w:ilvl w:val="0"/>
          <w:numId w:val="35"/>
        </w:numPr>
        <w:spacing w:after="0" w:line="240" w:lineRule="auto"/>
        <w:jc w:val="both"/>
        <w:rPr>
          <w:rFonts w:ascii="Arial" w:hAnsi="Arial" w:cs="Arial"/>
          <w:sz w:val="24"/>
          <w:szCs w:val="24"/>
        </w:rPr>
      </w:pPr>
      <w:r w:rsidRPr="0078650E">
        <w:rPr>
          <w:rFonts w:ascii="Arial" w:hAnsi="Arial" w:cs="Arial"/>
          <w:sz w:val="24"/>
          <w:szCs w:val="24"/>
        </w:rPr>
        <w:t>Almacenamiento por medio una base de datos. Todos los valores de los sensores y módulos son almacenados cada vez que sucede un cambio en su lectura.</w:t>
      </w:r>
    </w:p>
    <w:p w14:paraId="1EB9D0E1" w14:textId="77777777" w:rsidR="0069282B" w:rsidRPr="0078650E" w:rsidRDefault="0069282B" w:rsidP="0069282B">
      <w:pPr>
        <w:pStyle w:val="Prrafodelista"/>
        <w:numPr>
          <w:ilvl w:val="0"/>
          <w:numId w:val="35"/>
        </w:numPr>
        <w:spacing w:after="0" w:line="240" w:lineRule="auto"/>
        <w:jc w:val="both"/>
        <w:rPr>
          <w:rFonts w:ascii="Arial" w:hAnsi="Arial" w:cs="Arial"/>
          <w:sz w:val="24"/>
          <w:szCs w:val="24"/>
        </w:rPr>
      </w:pPr>
      <w:r w:rsidRPr="0078650E">
        <w:rPr>
          <w:rFonts w:ascii="Arial" w:hAnsi="Arial" w:cs="Arial"/>
          <w:sz w:val="24"/>
          <w:szCs w:val="24"/>
        </w:rPr>
        <w:t>Servicio WEB. Este servicio, permite almacenar la aplicación cliente que es desplegada cuando el cliente se conecta con el SAR. Además, permite la interacción posterior entre el cliente y el SC.</w:t>
      </w:r>
    </w:p>
    <w:p w14:paraId="598F06D4" w14:textId="77777777" w:rsidR="0069282B" w:rsidRPr="0078650E" w:rsidRDefault="0069282B" w:rsidP="0069282B">
      <w:pPr>
        <w:pStyle w:val="Prrafodelista"/>
        <w:numPr>
          <w:ilvl w:val="0"/>
          <w:numId w:val="35"/>
        </w:numPr>
        <w:spacing w:after="0" w:line="240" w:lineRule="auto"/>
        <w:jc w:val="both"/>
        <w:rPr>
          <w:rFonts w:ascii="Arial" w:hAnsi="Arial" w:cs="Arial"/>
          <w:sz w:val="24"/>
          <w:szCs w:val="24"/>
        </w:rPr>
      </w:pPr>
      <w:r w:rsidRPr="0078650E">
        <w:rPr>
          <w:rFonts w:ascii="Arial" w:hAnsi="Arial" w:cs="Arial"/>
          <w:sz w:val="24"/>
          <w:szCs w:val="24"/>
        </w:rPr>
        <w:t>Comunicación con los sensores, actuadores y módulos:</w:t>
      </w:r>
    </w:p>
    <w:p w14:paraId="5F05CA9B" w14:textId="77777777" w:rsidR="0069282B" w:rsidRPr="0078650E" w:rsidRDefault="0069282B" w:rsidP="0069282B">
      <w:pPr>
        <w:pStyle w:val="Prrafodelista"/>
        <w:numPr>
          <w:ilvl w:val="1"/>
          <w:numId w:val="35"/>
        </w:numPr>
        <w:spacing w:after="0" w:line="240" w:lineRule="auto"/>
        <w:jc w:val="both"/>
        <w:rPr>
          <w:rFonts w:ascii="Arial" w:hAnsi="Arial" w:cs="Arial"/>
          <w:sz w:val="24"/>
          <w:szCs w:val="24"/>
        </w:rPr>
      </w:pPr>
      <w:r w:rsidRPr="0078650E">
        <w:rPr>
          <w:rFonts w:ascii="Arial" w:hAnsi="Arial" w:cs="Arial"/>
          <w:sz w:val="24"/>
          <w:szCs w:val="24"/>
        </w:rPr>
        <w:t>Lectura de sensores</w:t>
      </w:r>
    </w:p>
    <w:p w14:paraId="7C3A831B" w14:textId="77777777" w:rsidR="0069282B" w:rsidRPr="0078650E" w:rsidRDefault="0069282B" w:rsidP="0069282B">
      <w:pPr>
        <w:pStyle w:val="Prrafodelista"/>
        <w:numPr>
          <w:ilvl w:val="1"/>
          <w:numId w:val="35"/>
        </w:numPr>
        <w:spacing w:after="0" w:line="240" w:lineRule="auto"/>
        <w:jc w:val="both"/>
        <w:rPr>
          <w:rFonts w:ascii="Arial" w:hAnsi="Arial" w:cs="Arial"/>
          <w:sz w:val="24"/>
          <w:szCs w:val="24"/>
        </w:rPr>
      </w:pPr>
      <w:r w:rsidRPr="0078650E">
        <w:rPr>
          <w:rFonts w:ascii="Arial" w:hAnsi="Arial" w:cs="Arial"/>
          <w:sz w:val="24"/>
          <w:szCs w:val="24"/>
        </w:rPr>
        <w:t>Acciones sobre los actuadores</w:t>
      </w:r>
    </w:p>
    <w:p w14:paraId="6BC4AB1A" w14:textId="77777777" w:rsidR="0069282B" w:rsidRPr="0078650E" w:rsidRDefault="0069282B" w:rsidP="0069282B">
      <w:pPr>
        <w:pStyle w:val="Prrafodelista"/>
        <w:numPr>
          <w:ilvl w:val="1"/>
          <w:numId w:val="35"/>
        </w:numPr>
        <w:spacing w:after="0" w:line="240" w:lineRule="auto"/>
        <w:jc w:val="both"/>
        <w:rPr>
          <w:rFonts w:ascii="Arial" w:hAnsi="Arial" w:cs="Arial"/>
          <w:sz w:val="24"/>
          <w:szCs w:val="24"/>
        </w:rPr>
      </w:pPr>
      <w:r w:rsidRPr="0078650E">
        <w:rPr>
          <w:rFonts w:ascii="Arial" w:hAnsi="Arial" w:cs="Arial"/>
          <w:sz w:val="24"/>
          <w:szCs w:val="24"/>
        </w:rPr>
        <w:t>Lectura de valores proporcionados por los módulos.</w:t>
      </w:r>
    </w:p>
    <w:p w14:paraId="72E4EDDE" w14:textId="77777777" w:rsidR="0069282B" w:rsidRPr="0078650E" w:rsidRDefault="0069282B" w:rsidP="0069282B">
      <w:pPr>
        <w:pStyle w:val="Prrafodelista"/>
        <w:numPr>
          <w:ilvl w:val="0"/>
          <w:numId w:val="35"/>
        </w:numPr>
        <w:spacing w:after="0" w:line="240" w:lineRule="auto"/>
        <w:jc w:val="both"/>
        <w:rPr>
          <w:rFonts w:ascii="Arial" w:hAnsi="Arial" w:cs="Arial"/>
          <w:sz w:val="24"/>
          <w:szCs w:val="24"/>
        </w:rPr>
      </w:pPr>
      <w:r w:rsidRPr="0078650E">
        <w:rPr>
          <w:rFonts w:ascii="Arial" w:hAnsi="Arial" w:cs="Arial"/>
          <w:sz w:val="24"/>
          <w:szCs w:val="24"/>
        </w:rPr>
        <w:t>Transmisión de imagen y video en tiempo real, al cliente.</w:t>
      </w:r>
    </w:p>
    <w:p w14:paraId="53864D5E" w14:textId="77777777" w:rsidR="0069282B" w:rsidRPr="0078650E" w:rsidRDefault="0069282B" w:rsidP="0069282B">
      <w:pPr>
        <w:pStyle w:val="Prrafodelista"/>
        <w:numPr>
          <w:ilvl w:val="0"/>
          <w:numId w:val="35"/>
        </w:numPr>
        <w:spacing w:after="0" w:line="240" w:lineRule="auto"/>
        <w:jc w:val="both"/>
        <w:rPr>
          <w:rFonts w:ascii="Arial" w:hAnsi="Arial" w:cs="Arial"/>
          <w:sz w:val="24"/>
          <w:szCs w:val="24"/>
        </w:rPr>
      </w:pPr>
      <w:r w:rsidRPr="0078650E">
        <w:rPr>
          <w:rFonts w:ascii="Arial" w:hAnsi="Arial" w:cs="Arial"/>
          <w:sz w:val="24"/>
          <w:szCs w:val="24"/>
        </w:rPr>
        <w:t>Generación de punto de acceso inalámbrico.</w:t>
      </w:r>
    </w:p>
    <w:p w14:paraId="6252E264" w14:textId="77777777" w:rsidR="0069282B" w:rsidRPr="00106211" w:rsidRDefault="0069282B" w:rsidP="0069282B"/>
    <w:p w14:paraId="20C40EF7" w14:textId="77777777" w:rsidR="0069282B" w:rsidRDefault="0069282B" w:rsidP="0069282B"/>
    <w:p w14:paraId="1C7EDE24" w14:textId="77777777" w:rsidR="0069282B" w:rsidRPr="00967B72" w:rsidRDefault="0069282B" w:rsidP="0069282B"/>
    <w:p w14:paraId="4A1CDEB3" w14:textId="77777777" w:rsidR="0069282B" w:rsidRDefault="0069282B" w:rsidP="0069282B">
      <w:pPr>
        <w:keepNext/>
        <w:spacing w:after="160" w:line="259" w:lineRule="auto"/>
        <w:jc w:val="left"/>
      </w:pPr>
      <w:r>
        <w:rPr>
          <w:noProof/>
          <w:sz w:val="36"/>
          <w:szCs w:val="36"/>
        </w:rPr>
        <w:drawing>
          <wp:inline distT="0" distB="0" distL="0" distR="0" wp14:anchorId="2F650845" wp14:editId="360370F8">
            <wp:extent cx="5398770" cy="3094355"/>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98770" cy="3094355"/>
                    </a:xfrm>
                    <a:prstGeom prst="rect">
                      <a:avLst/>
                    </a:prstGeom>
                    <a:noFill/>
                    <a:ln>
                      <a:noFill/>
                    </a:ln>
                  </pic:spPr>
                </pic:pic>
              </a:graphicData>
            </a:graphic>
          </wp:inline>
        </w:drawing>
      </w:r>
    </w:p>
    <w:p w14:paraId="509847C7" w14:textId="7FE87BB4" w:rsidR="0069282B" w:rsidRDefault="0069282B" w:rsidP="0069282B">
      <w:pPr>
        <w:pStyle w:val="Descripcin"/>
        <w:jc w:val="center"/>
      </w:pPr>
      <w:bookmarkStart w:id="83" w:name="_Ref505888317"/>
      <w:bookmarkStart w:id="84" w:name="_Toc508729892"/>
      <w:r>
        <w:t xml:space="preserve">Ilustración </w:t>
      </w:r>
      <w:fldSimple w:instr=" SEQ Ilustración \* ARABIC ">
        <w:r w:rsidR="00DF3D92">
          <w:rPr>
            <w:noProof/>
          </w:rPr>
          <w:t>8</w:t>
        </w:r>
      </w:fldSimple>
      <w:r>
        <w:t xml:space="preserve"> - Esquema conceptual orientado a servicios</w:t>
      </w:r>
      <w:bookmarkEnd w:id="83"/>
      <w:bookmarkEnd w:id="84"/>
    </w:p>
    <w:p w14:paraId="7D067375" w14:textId="77777777" w:rsidR="0069282B" w:rsidRDefault="0069282B" w:rsidP="0069282B">
      <w:pPr>
        <w:spacing w:after="160" w:line="259" w:lineRule="auto"/>
        <w:jc w:val="left"/>
        <w:rPr>
          <w:b/>
          <w:color w:val="434343"/>
          <w:sz w:val="36"/>
          <w:szCs w:val="36"/>
        </w:rPr>
      </w:pPr>
      <w:r>
        <w:rPr>
          <w:sz w:val="36"/>
          <w:szCs w:val="36"/>
        </w:rPr>
        <w:br w:type="page"/>
      </w:r>
    </w:p>
    <w:p w14:paraId="7B884B5B" w14:textId="77777777" w:rsidR="0069282B" w:rsidRPr="005314EC" w:rsidRDefault="0069282B" w:rsidP="005314EC">
      <w:pPr>
        <w:pStyle w:val="Ttulo2"/>
        <w:rPr>
          <w:b/>
          <w:sz w:val="32"/>
          <w:szCs w:val="32"/>
        </w:rPr>
      </w:pPr>
      <w:bookmarkStart w:id="85" w:name="_Toc508729667"/>
      <w:r w:rsidRPr="005314EC">
        <w:rPr>
          <w:b/>
          <w:sz w:val="32"/>
          <w:szCs w:val="32"/>
        </w:rPr>
        <w:lastRenderedPageBreak/>
        <w:t>Resumen</w:t>
      </w:r>
      <w:bookmarkEnd w:id="85"/>
    </w:p>
    <w:p w14:paraId="36BFEC01" w14:textId="77777777" w:rsidR="0069282B" w:rsidRPr="007E5140" w:rsidRDefault="0069282B" w:rsidP="0069282B"/>
    <w:p w14:paraId="7BCDA545" w14:textId="77777777" w:rsidR="0069282B" w:rsidRPr="0078650E" w:rsidRDefault="0069282B" w:rsidP="0069282B">
      <w:pPr>
        <w:rPr>
          <w:rFonts w:ascii="Arial" w:eastAsia="Times New Roman" w:hAnsi="Arial" w:cs="Arial"/>
          <w:color w:val="auto"/>
          <w:sz w:val="24"/>
          <w:szCs w:val="24"/>
          <w:shd w:val="clear" w:color="auto" w:fill="FFFFFF"/>
        </w:rPr>
      </w:pPr>
      <w:r w:rsidRPr="0078650E">
        <w:rPr>
          <w:rFonts w:ascii="Arial" w:eastAsia="Times New Roman" w:hAnsi="Arial" w:cs="Arial"/>
          <w:color w:val="auto"/>
          <w:sz w:val="24"/>
          <w:szCs w:val="24"/>
          <w:shd w:val="clear" w:color="auto" w:fill="FFFFFF"/>
        </w:rPr>
        <w:t>En este capítulo se abordó la definición de robot, definiéndose como:</w:t>
      </w:r>
    </w:p>
    <w:p w14:paraId="1B4A5024" w14:textId="69346A58" w:rsidR="0069282B" w:rsidRPr="0078650E" w:rsidRDefault="0069282B" w:rsidP="0069282B">
      <w:pPr>
        <w:rPr>
          <w:rFonts w:ascii="Arial" w:eastAsia="Times New Roman" w:hAnsi="Arial" w:cs="Arial"/>
          <w:color w:val="auto"/>
          <w:sz w:val="24"/>
          <w:szCs w:val="24"/>
          <w:shd w:val="clear" w:color="auto" w:fill="FFFFFF"/>
        </w:rPr>
      </w:pPr>
      <w:r w:rsidRPr="0078650E">
        <w:rPr>
          <w:rFonts w:ascii="Arial" w:eastAsia="Times New Roman" w:hAnsi="Arial" w:cs="Arial"/>
          <w:color w:val="auto"/>
          <w:sz w:val="24"/>
          <w:szCs w:val="24"/>
          <w:shd w:val="clear" w:color="auto" w:fill="FFFFFF"/>
        </w:rPr>
        <w:t>"Un manipulador funcional reprogramable, capaz de mover materiales, piezas, herramientas o dispositivos especializados mediante movimientos variables programados, con el fin de realizar tareas diversas</w:t>
      </w:r>
      <w:r w:rsidR="0078650E">
        <w:rPr>
          <w:rFonts w:ascii="Arial" w:eastAsia="Times New Roman" w:hAnsi="Arial" w:cs="Arial"/>
          <w:color w:val="auto"/>
          <w:sz w:val="24"/>
          <w:szCs w:val="24"/>
          <w:shd w:val="clear" w:color="auto" w:fill="FFFFFF"/>
        </w:rPr>
        <w:t xml:space="preserve">” y </w:t>
      </w:r>
      <w:r w:rsidRPr="0078650E">
        <w:rPr>
          <w:rFonts w:ascii="Arial" w:eastAsia="Times New Roman" w:hAnsi="Arial" w:cs="Arial"/>
          <w:color w:val="auto"/>
          <w:sz w:val="24"/>
          <w:szCs w:val="24"/>
          <w:shd w:val="clear" w:color="auto" w:fill="FFFFFF"/>
        </w:rPr>
        <w:t>la robótica como la ciencia y técnica que estudia a los robots, encargada del diseño, construcción y aplicabilidad de los mismos.</w:t>
      </w:r>
    </w:p>
    <w:p w14:paraId="0CF1232A" w14:textId="77777777" w:rsidR="0069282B" w:rsidRPr="0078650E" w:rsidRDefault="0069282B" w:rsidP="0069282B">
      <w:pPr>
        <w:rPr>
          <w:rFonts w:ascii="Arial" w:eastAsia="Times New Roman" w:hAnsi="Arial" w:cs="Arial"/>
          <w:color w:val="auto"/>
          <w:sz w:val="24"/>
          <w:szCs w:val="24"/>
          <w:shd w:val="clear" w:color="auto" w:fill="FFFFFF"/>
        </w:rPr>
      </w:pPr>
    </w:p>
    <w:p w14:paraId="19DEAA92" w14:textId="77777777" w:rsidR="0069282B" w:rsidRPr="0078650E" w:rsidRDefault="0069282B" w:rsidP="0069282B">
      <w:pPr>
        <w:rPr>
          <w:rFonts w:ascii="Arial" w:eastAsia="Times New Roman" w:hAnsi="Arial" w:cs="Arial"/>
          <w:color w:val="auto"/>
          <w:sz w:val="24"/>
          <w:szCs w:val="24"/>
          <w:shd w:val="clear" w:color="auto" w:fill="FFFFFF"/>
        </w:rPr>
      </w:pPr>
      <w:r w:rsidRPr="0078650E">
        <w:rPr>
          <w:rFonts w:ascii="Arial" w:eastAsia="Times New Roman" w:hAnsi="Arial" w:cs="Arial"/>
          <w:color w:val="auto"/>
          <w:sz w:val="24"/>
          <w:szCs w:val="24"/>
          <w:shd w:val="clear" w:color="auto" w:fill="FFFFFF"/>
        </w:rPr>
        <w:t xml:space="preserve">Se definió además que robots generalmente cuentan con actuadores, sensores y un sistema de control. Están diseñados en base a tres grandes funcionalidades: la percepción, la planificación y la manipulación; y se clasifican en </w:t>
      </w:r>
      <w:r w:rsidRPr="0078650E">
        <w:rPr>
          <w:rFonts w:ascii="Arial" w:eastAsia="Times New Roman" w:hAnsi="Arial" w:cs="Arial"/>
          <w:b/>
          <w:color w:val="auto"/>
          <w:sz w:val="24"/>
          <w:szCs w:val="24"/>
          <w:shd w:val="clear" w:color="auto" w:fill="FFFFFF"/>
        </w:rPr>
        <w:t>poliarticulados</w:t>
      </w:r>
      <w:r w:rsidRPr="0078650E">
        <w:rPr>
          <w:rFonts w:ascii="Arial" w:eastAsia="Times New Roman" w:hAnsi="Arial" w:cs="Arial"/>
          <w:color w:val="auto"/>
          <w:sz w:val="24"/>
          <w:szCs w:val="24"/>
          <w:shd w:val="clear" w:color="auto" w:fill="FFFFFF"/>
        </w:rPr>
        <w:t xml:space="preserve">, </w:t>
      </w:r>
      <w:r w:rsidRPr="0078650E">
        <w:rPr>
          <w:rFonts w:ascii="Arial" w:eastAsia="Times New Roman" w:hAnsi="Arial" w:cs="Arial"/>
          <w:b/>
          <w:color w:val="auto"/>
          <w:sz w:val="24"/>
          <w:szCs w:val="24"/>
          <w:shd w:val="clear" w:color="auto" w:fill="FFFFFF"/>
        </w:rPr>
        <w:t>móviles</w:t>
      </w:r>
      <w:r w:rsidRPr="0078650E">
        <w:rPr>
          <w:rFonts w:ascii="Arial" w:eastAsia="Times New Roman" w:hAnsi="Arial" w:cs="Arial"/>
          <w:color w:val="auto"/>
          <w:sz w:val="24"/>
          <w:szCs w:val="24"/>
          <w:shd w:val="clear" w:color="auto" w:fill="FFFFFF"/>
        </w:rPr>
        <w:t xml:space="preserve">, </w:t>
      </w:r>
      <w:r w:rsidRPr="0078650E">
        <w:rPr>
          <w:rFonts w:ascii="Arial" w:eastAsia="Times New Roman" w:hAnsi="Arial" w:cs="Arial"/>
          <w:b/>
          <w:color w:val="auto"/>
          <w:sz w:val="24"/>
          <w:szCs w:val="24"/>
          <w:shd w:val="clear" w:color="auto" w:fill="FFFFFF"/>
        </w:rPr>
        <w:t>androides</w:t>
      </w:r>
      <w:r w:rsidRPr="0078650E">
        <w:rPr>
          <w:rFonts w:ascii="Arial" w:eastAsia="Times New Roman" w:hAnsi="Arial" w:cs="Arial"/>
          <w:color w:val="auto"/>
          <w:sz w:val="24"/>
          <w:szCs w:val="24"/>
          <w:shd w:val="clear" w:color="auto" w:fill="FFFFFF"/>
        </w:rPr>
        <w:t xml:space="preserve">, </w:t>
      </w:r>
      <w:r w:rsidRPr="0078650E">
        <w:rPr>
          <w:rFonts w:ascii="Arial" w:eastAsia="Times New Roman" w:hAnsi="Arial" w:cs="Arial"/>
          <w:b/>
          <w:color w:val="auto"/>
          <w:sz w:val="24"/>
          <w:szCs w:val="24"/>
          <w:shd w:val="clear" w:color="auto" w:fill="FFFFFF"/>
        </w:rPr>
        <w:t>zoomórficos</w:t>
      </w:r>
      <w:r w:rsidRPr="0078650E">
        <w:rPr>
          <w:rFonts w:ascii="Arial" w:eastAsia="Times New Roman" w:hAnsi="Arial" w:cs="Arial"/>
          <w:color w:val="auto"/>
          <w:sz w:val="24"/>
          <w:szCs w:val="24"/>
          <w:shd w:val="clear" w:color="auto" w:fill="FFFFFF"/>
        </w:rPr>
        <w:t xml:space="preserve"> e </w:t>
      </w:r>
      <w:r w:rsidRPr="0078650E">
        <w:rPr>
          <w:rFonts w:ascii="Arial" w:eastAsia="Times New Roman" w:hAnsi="Arial" w:cs="Arial"/>
          <w:b/>
          <w:color w:val="auto"/>
          <w:sz w:val="24"/>
          <w:szCs w:val="24"/>
          <w:shd w:val="clear" w:color="auto" w:fill="FFFFFF"/>
        </w:rPr>
        <w:t>híbridos</w:t>
      </w:r>
      <w:r w:rsidRPr="0078650E">
        <w:rPr>
          <w:rFonts w:ascii="Arial" w:eastAsia="Times New Roman" w:hAnsi="Arial" w:cs="Arial"/>
          <w:color w:val="auto"/>
          <w:sz w:val="24"/>
          <w:szCs w:val="24"/>
          <w:shd w:val="clear" w:color="auto" w:fill="FFFFFF"/>
        </w:rPr>
        <w:t>.</w:t>
      </w:r>
    </w:p>
    <w:p w14:paraId="0E42723E" w14:textId="77777777" w:rsidR="0069282B" w:rsidRPr="0078650E" w:rsidRDefault="0069282B" w:rsidP="0069282B">
      <w:pPr>
        <w:rPr>
          <w:rFonts w:ascii="Arial" w:eastAsia="Times New Roman" w:hAnsi="Arial" w:cs="Arial"/>
          <w:color w:val="auto"/>
          <w:sz w:val="24"/>
          <w:szCs w:val="24"/>
          <w:shd w:val="clear" w:color="auto" w:fill="FFFFFF"/>
        </w:rPr>
      </w:pPr>
    </w:p>
    <w:p w14:paraId="262567C7" w14:textId="77777777" w:rsidR="0069282B" w:rsidRPr="0078650E" w:rsidRDefault="0069282B" w:rsidP="0069282B">
      <w:pPr>
        <w:rPr>
          <w:rFonts w:ascii="Arial" w:eastAsia="Times New Roman" w:hAnsi="Arial" w:cs="Arial"/>
          <w:color w:val="auto"/>
          <w:sz w:val="24"/>
          <w:szCs w:val="24"/>
          <w:shd w:val="clear" w:color="auto" w:fill="FFFFFF"/>
        </w:rPr>
      </w:pPr>
      <w:r w:rsidRPr="0078650E">
        <w:rPr>
          <w:rFonts w:ascii="Arial" w:eastAsia="Times New Roman" w:hAnsi="Arial" w:cs="Arial"/>
          <w:color w:val="auto"/>
          <w:sz w:val="24"/>
          <w:szCs w:val="24"/>
          <w:shd w:val="clear" w:color="auto" w:fill="FFFFFF"/>
        </w:rPr>
        <w:t xml:space="preserve">Luego se mencionaron que las razones por las cuales Arduino y Raspberry Pi se han popularizado en el diseño y construcción de robots en el ámbito de la enseñanza fueron su facilidad de uso, bajo costo, materiales provistos por la comunidad, en comparación con Intel Galileo, BeagleBone, Nanode, entre otras. </w:t>
      </w:r>
    </w:p>
    <w:p w14:paraId="040AFA10" w14:textId="77777777" w:rsidR="0069282B" w:rsidRPr="0078650E" w:rsidRDefault="0069282B" w:rsidP="0069282B">
      <w:pPr>
        <w:rPr>
          <w:rFonts w:ascii="Arial" w:eastAsia="Times New Roman" w:hAnsi="Arial" w:cs="Arial"/>
          <w:color w:val="auto"/>
          <w:sz w:val="24"/>
          <w:szCs w:val="24"/>
          <w:shd w:val="clear" w:color="auto" w:fill="FFFFFF"/>
        </w:rPr>
      </w:pPr>
    </w:p>
    <w:p w14:paraId="3427F734" w14:textId="77777777" w:rsidR="0069282B" w:rsidRPr="0078650E" w:rsidRDefault="0069282B" w:rsidP="0069282B">
      <w:pPr>
        <w:rPr>
          <w:rFonts w:ascii="Arial" w:eastAsia="Times New Roman" w:hAnsi="Arial" w:cs="Arial"/>
          <w:color w:val="auto"/>
          <w:sz w:val="24"/>
          <w:szCs w:val="24"/>
          <w:shd w:val="clear" w:color="auto" w:fill="FFFFFF"/>
        </w:rPr>
      </w:pPr>
      <w:r w:rsidRPr="0078650E">
        <w:rPr>
          <w:rFonts w:ascii="Arial" w:eastAsia="Times New Roman" w:hAnsi="Arial" w:cs="Arial"/>
          <w:color w:val="auto"/>
          <w:sz w:val="24"/>
          <w:szCs w:val="24"/>
          <w:shd w:val="clear" w:color="auto" w:fill="FFFFFF"/>
        </w:rPr>
        <w:t>Posteriormente, se analizaron los conceptos de microcontroladores y SBC (computadora de placa reducida) y los mecanismos de comunicación.</w:t>
      </w:r>
    </w:p>
    <w:p w14:paraId="7C4352FD" w14:textId="77777777" w:rsidR="0069282B" w:rsidRPr="0078650E" w:rsidRDefault="0069282B" w:rsidP="0069282B">
      <w:pPr>
        <w:rPr>
          <w:rFonts w:ascii="Arial" w:eastAsia="Times New Roman" w:hAnsi="Arial" w:cs="Arial"/>
          <w:color w:val="auto"/>
          <w:sz w:val="24"/>
          <w:szCs w:val="24"/>
          <w:shd w:val="clear" w:color="auto" w:fill="FFFFFF"/>
        </w:rPr>
      </w:pPr>
    </w:p>
    <w:p w14:paraId="3DD3B097" w14:textId="77777777" w:rsidR="0069282B" w:rsidRPr="0078650E" w:rsidRDefault="0069282B" w:rsidP="0069282B">
      <w:pPr>
        <w:rPr>
          <w:rFonts w:ascii="Arial" w:eastAsia="Times New Roman" w:hAnsi="Arial" w:cs="Arial"/>
          <w:color w:val="auto"/>
          <w:sz w:val="24"/>
          <w:szCs w:val="24"/>
          <w:shd w:val="clear" w:color="auto" w:fill="FFFFFF"/>
        </w:rPr>
      </w:pPr>
      <w:r w:rsidRPr="0078650E">
        <w:rPr>
          <w:rFonts w:ascii="Arial" w:eastAsia="Times New Roman" w:hAnsi="Arial" w:cs="Arial"/>
          <w:color w:val="auto"/>
          <w:sz w:val="24"/>
          <w:szCs w:val="24"/>
          <w:shd w:val="clear" w:color="auto" w:fill="FFFFFF"/>
        </w:rPr>
        <w:t xml:space="preserve">Dado que la propuesta del SAR está enfocada en el ambiente educativo, se mencionó que la robótica tiene doble impacto como elemento educacional y elemento social. </w:t>
      </w:r>
    </w:p>
    <w:p w14:paraId="7D2A7448" w14:textId="77777777" w:rsidR="0069282B" w:rsidRPr="0078650E" w:rsidRDefault="0069282B" w:rsidP="0069282B">
      <w:pPr>
        <w:rPr>
          <w:rFonts w:ascii="Arial" w:eastAsia="Times New Roman" w:hAnsi="Arial" w:cs="Arial"/>
          <w:color w:val="auto"/>
          <w:sz w:val="24"/>
          <w:szCs w:val="24"/>
          <w:shd w:val="clear" w:color="auto" w:fill="FFFFFF"/>
        </w:rPr>
      </w:pPr>
    </w:p>
    <w:p w14:paraId="236EE14D" w14:textId="2374A22A" w:rsidR="00891EA5" w:rsidRDefault="0069282B" w:rsidP="0069282B">
      <w:pPr>
        <w:rPr>
          <w:rFonts w:ascii="Arial" w:eastAsia="Times New Roman" w:hAnsi="Arial" w:cs="Arial"/>
          <w:color w:val="auto"/>
          <w:sz w:val="24"/>
          <w:szCs w:val="24"/>
          <w:shd w:val="clear" w:color="auto" w:fill="FFFFFF"/>
        </w:rPr>
      </w:pPr>
      <w:r w:rsidRPr="0078650E">
        <w:rPr>
          <w:rFonts w:ascii="Arial" w:eastAsia="Times New Roman" w:hAnsi="Arial" w:cs="Arial"/>
          <w:color w:val="auto"/>
          <w:sz w:val="24"/>
          <w:szCs w:val="24"/>
          <w:shd w:val="clear" w:color="auto" w:fill="FFFFFF"/>
        </w:rPr>
        <w:t xml:space="preserve">Estos conceptos serán de utilidad para entender el desarrollo propuesto de esta tesina: la construcción de un SAR (Sistema Autónomo Robótico). </w:t>
      </w:r>
    </w:p>
    <w:p w14:paraId="5994A029" w14:textId="77777777" w:rsidR="008F38A1" w:rsidRDefault="00891EA5" w:rsidP="008F38A1">
      <w:pPr>
        <w:pStyle w:val="Ttulo1"/>
        <w:rPr>
          <w:sz w:val="36"/>
          <w:szCs w:val="36"/>
        </w:rPr>
      </w:pPr>
      <w:r>
        <w:rPr>
          <w:rFonts w:ascii="Arial" w:eastAsia="Times New Roman" w:hAnsi="Arial" w:cs="Arial"/>
          <w:color w:val="auto"/>
          <w:sz w:val="24"/>
          <w:szCs w:val="24"/>
          <w:shd w:val="clear" w:color="auto" w:fill="FFFFFF"/>
        </w:rPr>
        <w:br w:type="page"/>
      </w:r>
      <w:bookmarkStart w:id="86" w:name="_Ref503637687"/>
      <w:bookmarkStart w:id="87" w:name="_Ref503823279"/>
      <w:bookmarkStart w:id="88" w:name="_Toc504153894"/>
      <w:bookmarkStart w:id="89" w:name="_Toc508729668"/>
      <w:r w:rsidR="008F38A1">
        <w:rPr>
          <w:sz w:val="36"/>
          <w:szCs w:val="36"/>
        </w:rPr>
        <w:lastRenderedPageBreak/>
        <w:t>Capítulo 3 – Arduino</w:t>
      </w:r>
      <w:bookmarkEnd w:id="86"/>
      <w:bookmarkEnd w:id="87"/>
      <w:bookmarkEnd w:id="88"/>
      <w:bookmarkEnd w:id="89"/>
    </w:p>
    <w:p w14:paraId="35D12E8B" w14:textId="77777777" w:rsidR="008F38A1" w:rsidRDefault="008F38A1" w:rsidP="008F38A1"/>
    <w:p w14:paraId="34F368AF" w14:textId="77777777" w:rsidR="008F38A1" w:rsidRPr="009707F6" w:rsidRDefault="008F38A1" w:rsidP="008F38A1">
      <w:pPr>
        <w:rPr>
          <w:rFonts w:ascii="Arial" w:hAnsi="Arial" w:cs="Arial"/>
          <w:sz w:val="24"/>
          <w:szCs w:val="24"/>
        </w:rPr>
      </w:pPr>
      <w:r w:rsidRPr="009707F6">
        <w:rPr>
          <w:rFonts w:ascii="Arial" w:hAnsi="Arial" w:cs="Arial"/>
          <w:sz w:val="24"/>
          <w:szCs w:val="24"/>
        </w:rPr>
        <w:t>En este capítulo conoceremos qué es la plataforma Arduino, sus comienzos y otras tecnologías que colaboraron en el desarrollo de la misma. Además, analizaremos características de la placa, examinando capacidades técnicas como el microcontrolador, memoria y medios de comunicación.</w:t>
      </w:r>
    </w:p>
    <w:p w14:paraId="7903C169" w14:textId="77777777" w:rsidR="008F38A1" w:rsidRPr="009707F6" w:rsidRDefault="008F38A1" w:rsidP="008F38A1">
      <w:pPr>
        <w:rPr>
          <w:rFonts w:ascii="Arial" w:hAnsi="Arial" w:cs="Arial"/>
          <w:sz w:val="24"/>
          <w:szCs w:val="24"/>
        </w:rPr>
      </w:pPr>
      <w:r w:rsidRPr="009707F6">
        <w:rPr>
          <w:rFonts w:ascii="Arial" w:hAnsi="Arial" w:cs="Arial"/>
          <w:sz w:val="24"/>
          <w:szCs w:val="24"/>
        </w:rPr>
        <w:t>También veremos el abanico de placas producidas por la compañía, sus especificaciones técnicas, similitudes y diferencias. Por otro lado, se examinarán diversos sensores, actuadores y módulos compatibles con la plataforma Arduino. Por último, se comentará la aplicación en las instituciones educativas y la utilización de Arduino en el SAR.</w:t>
      </w:r>
    </w:p>
    <w:p w14:paraId="7F7D8D1D" w14:textId="77777777" w:rsidR="008F38A1" w:rsidRDefault="008F38A1" w:rsidP="008F38A1">
      <w:pPr>
        <w:rPr>
          <w:sz w:val="32"/>
          <w:szCs w:val="32"/>
        </w:rPr>
      </w:pPr>
    </w:p>
    <w:p w14:paraId="0E9B7E2F" w14:textId="77777777" w:rsidR="008F38A1" w:rsidRDefault="008F38A1" w:rsidP="008F38A1">
      <w:pPr>
        <w:pStyle w:val="Ttulo2"/>
        <w:rPr>
          <w:b/>
          <w:sz w:val="32"/>
          <w:szCs w:val="32"/>
        </w:rPr>
      </w:pPr>
      <w:bookmarkStart w:id="90" w:name="_Toc504153895"/>
      <w:bookmarkStart w:id="91" w:name="_Toc508729669"/>
      <w:r>
        <w:rPr>
          <w:b/>
          <w:sz w:val="32"/>
          <w:szCs w:val="32"/>
        </w:rPr>
        <w:t>3.1 Arduino</w:t>
      </w:r>
      <w:bookmarkEnd w:id="90"/>
      <w:bookmarkEnd w:id="91"/>
    </w:p>
    <w:p w14:paraId="7E44933C" w14:textId="77777777" w:rsidR="008F38A1" w:rsidRPr="00A43174" w:rsidRDefault="008F38A1" w:rsidP="008F38A1"/>
    <w:p w14:paraId="27D14D8C" w14:textId="0FF0FA5A" w:rsidR="008F38A1" w:rsidRDefault="0045415A" w:rsidP="008F38A1">
      <w:pPr>
        <w:rPr>
          <w:rFonts w:ascii="Arial" w:hAnsi="Arial" w:cs="Arial"/>
          <w:color w:val="0000FF"/>
          <w:sz w:val="24"/>
          <w:szCs w:val="24"/>
        </w:rPr>
      </w:pPr>
      <w:r>
        <w:rPr>
          <w:noProof/>
        </w:rPr>
        <mc:AlternateContent>
          <mc:Choice Requires="wps">
            <w:drawing>
              <wp:anchor distT="0" distB="0" distL="114300" distR="114300" simplePos="0" relativeHeight="251482112" behindDoc="0" locked="0" layoutInCell="1" allowOverlap="1" wp14:anchorId="2AC102C6" wp14:editId="3D11A0AD">
                <wp:simplePos x="0" y="0"/>
                <wp:positionH relativeFrom="column">
                  <wp:posOffset>3062605</wp:posOffset>
                </wp:positionH>
                <wp:positionV relativeFrom="paragraph">
                  <wp:posOffset>1661795</wp:posOffset>
                </wp:positionV>
                <wp:extent cx="2333625" cy="635"/>
                <wp:effectExtent l="0" t="0" r="0" b="0"/>
                <wp:wrapSquare wrapText="bothSides"/>
                <wp:docPr id="1026" name="Cuadro de texto 1026"/>
                <wp:cNvGraphicFramePr/>
                <a:graphic xmlns:a="http://schemas.openxmlformats.org/drawingml/2006/main">
                  <a:graphicData uri="http://schemas.microsoft.com/office/word/2010/wordprocessingShape">
                    <wps:wsp>
                      <wps:cNvSpPr txBox="1"/>
                      <wps:spPr>
                        <a:xfrm>
                          <a:off x="0" y="0"/>
                          <a:ext cx="2333625" cy="635"/>
                        </a:xfrm>
                        <a:prstGeom prst="rect">
                          <a:avLst/>
                        </a:prstGeom>
                        <a:solidFill>
                          <a:prstClr val="white"/>
                        </a:solidFill>
                        <a:ln>
                          <a:noFill/>
                        </a:ln>
                      </wps:spPr>
                      <wps:txbx>
                        <w:txbxContent>
                          <w:p w14:paraId="18D073A3" w14:textId="78D2C0F2" w:rsidR="00C66DD5" w:rsidRPr="00C17B08" w:rsidRDefault="00C66DD5" w:rsidP="0045415A">
                            <w:pPr>
                              <w:pStyle w:val="Descripcin"/>
                              <w:jc w:val="center"/>
                              <w:rPr>
                                <w:rFonts w:ascii="Calibri" w:eastAsia="Calibri" w:hAnsi="Calibri" w:cs="Calibri"/>
                                <w:noProof/>
                                <w:color w:val="000000"/>
                                <w:lang w:val="en-US"/>
                              </w:rPr>
                            </w:pPr>
                            <w:bookmarkStart w:id="92" w:name="_Ref508701819"/>
                            <w:bookmarkStart w:id="93" w:name="_Toc508729893"/>
                            <w:r>
                              <w:t xml:space="preserve">Ilustración </w:t>
                            </w:r>
                            <w:fldSimple w:instr=" SEQ Ilustración \* ARABIC ">
                              <w:r>
                                <w:rPr>
                                  <w:noProof/>
                                </w:rPr>
                                <w:t>9</w:t>
                              </w:r>
                            </w:fldSimple>
                            <w:r>
                              <w:t xml:space="preserve"> - Logo de Arduino</w:t>
                            </w:r>
                            <w:bookmarkEnd w:id="92"/>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C102C6" id="Cuadro de texto 1026" o:spid="_x0000_s1031" type="#_x0000_t202" style="position:absolute;left:0;text-align:left;margin-left:241.15pt;margin-top:130.85pt;width:183.75pt;height:.05pt;z-index:251482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" stroked="f">
                <v:textbox style="mso-fit-shape-to-text:t" inset="0,0,0,0">
                  <w:txbxContent>
                    <w:p w14:paraId="18D073A3" w14:textId="78D2C0F2" w:rsidR="00C66DD5" w:rsidRPr="00C17B08" w:rsidRDefault="00C66DD5" w:rsidP="0045415A">
                      <w:pPr>
                        <w:pStyle w:val="Descripcin"/>
                        <w:jc w:val="center"/>
                        <w:rPr>
                          <w:rFonts w:ascii="Calibri" w:eastAsia="Calibri" w:hAnsi="Calibri" w:cs="Calibri"/>
                          <w:noProof/>
                          <w:color w:val="000000"/>
                          <w:lang w:val="en-US"/>
                        </w:rPr>
                      </w:pPr>
                      <w:bookmarkStart w:id="94" w:name="_Ref508701819"/>
                      <w:bookmarkStart w:id="95" w:name="_Toc508729893"/>
                      <w:r>
                        <w:t xml:space="preserve">Ilustración </w:t>
                      </w:r>
                      <w:fldSimple w:instr=" SEQ Ilustración \* ARABIC ">
                        <w:r>
                          <w:rPr>
                            <w:noProof/>
                          </w:rPr>
                          <w:t>9</w:t>
                        </w:r>
                      </w:fldSimple>
                      <w:r>
                        <w:t xml:space="preserve"> - Logo de Arduino</w:t>
                      </w:r>
                      <w:bookmarkEnd w:id="94"/>
                      <w:bookmarkEnd w:id="95"/>
                    </w:p>
                  </w:txbxContent>
                </v:textbox>
                <w10:wrap type="square"/>
              </v:shape>
            </w:pict>
          </mc:Fallback>
        </mc:AlternateContent>
      </w:r>
      <w:r w:rsidR="008F38A1">
        <w:rPr>
          <w:noProof/>
          <w:lang w:val="en-US" w:eastAsia="en-US"/>
        </w:rPr>
        <w:drawing>
          <wp:anchor distT="0" distB="0" distL="114300" distR="114300" simplePos="0" relativeHeight="251556864" behindDoc="0" locked="0" layoutInCell="1" allowOverlap="1" wp14:anchorId="75BF30DC" wp14:editId="684DEABB">
            <wp:simplePos x="0" y="0"/>
            <wp:positionH relativeFrom="column">
              <wp:posOffset>3062623</wp:posOffset>
            </wp:positionH>
            <wp:positionV relativeFrom="paragraph">
              <wp:posOffset>10285</wp:posOffset>
            </wp:positionV>
            <wp:extent cx="2333625" cy="1594485"/>
            <wp:effectExtent l="0" t="0" r="9525" b="5715"/>
            <wp:wrapSquare wrapText="bothSides"/>
            <wp:docPr id="1028" name="Image1" descr="Arduino Logo.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pic:cNvPicPr/>
                  </pic:nvPicPr>
                  <pic:blipFill rotWithShape="1">
                    <a:blip r:embed="rId32" cstate="print">
                      <a:extLst>
                        <a:ext uri="{28A0092B-C50C-407E-A947-70E740481C1C}">
                          <a14:useLocalDpi xmlns:a14="http://schemas.microsoft.com/office/drawing/2010/main" val="0"/>
                        </a:ext>
                      </a:extLst>
                    </a:blip>
                    <a:srcRect/>
                    <a:stretch>
                      <a:fillRect/>
                    </a:stretch>
                  </pic:blipFill>
                  <pic:spPr>
                    <a:xfrm>
                      <a:off x="0" y="0"/>
                      <a:ext cx="2333625" cy="1594485"/>
                    </a:xfrm>
                    <a:prstGeom prst="rect">
                      <a:avLst/>
                    </a:prstGeom>
                  </pic:spPr>
                </pic:pic>
              </a:graphicData>
            </a:graphic>
          </wp:anchor>
        </w:drawing>
      </w:r>
      <w:r w:rsidR="008F38A1">
        <w:rPr>
          <w:rFonts w:ascii="Arial" w:hAnsi="Arial" w:cs="Arial"/>
          <w:sz w:val="24"/>
          <w:szCs w:val="24"/>
        </w:rPr>
        <w:t>Arduino es una plataforma y compañía, del mismo nombre, de electrónica "</w:t>
      </w:r>
      <w:r w:rsidR="008F38A1" w:rsidRPr="00662F22">
        <w:rPr>
          <w:rFonts w:ascii="Arial" w:hAnsi="Arial" w:cs="Arial"/>
          <w:i/>
          <w:sz w:val="24"/>
          <w:szCs w:val="24"/>
        </w:rPr>
        <w:t>open-source</w:t>
      </w:r>
      <w:r w:rsidR="008F38A1">
        <w:rPr>
          <w:rFonts w:ascii="Arial" w:hAnsi="Arial" w:cs="Arial"/>
          <w:sz w:val="24"/>
          <w:szCs w:val="24"/>
        </w:rPr>
        <w:t>" o de código abierto cuyo objetivo es brindar hardware y software de fácil utilización. Es decir, se propone como una plataforma sencilla con una curva de aprendizaje baja para realizar proyectos interactivos para público no necesariamente con conocimientos técnicos.</w:t>
      </w:r>
      <w:r w:rsidR="008F38A1">
        <w:rPr>
          <w:rFonts w:ascii="Arial" w:hAnsi="Arial" w:cs="Arial"/>
          <w:color w:val="0000FF"/>
          <w:sz w:val="24"/>
          <w:szCs w:val="24"/>
        </w:rPr>
        <w:t xml:space="preserve"> </w:t>
      </w:r>
    </w:p>
    <w:p w14:paraId="2398CB4E" w14:textId="494C4882" w:rsidR="008F38A1" w:rsidRDefault="008F38A1" w:rsidP="008F38A1">
      <w:pPr>
        <w:rPr>
          <w:rFonts w:ascii="Arial" w:hAnsi="Arial" w:cs="Arial"/>
          <w:sz w:val="24"/>
          <w:szCs w:val="24"/>
        </w:rPr>
      </w:pPr>
      <w:r w:rsidRPr="009707F6">
        <w:rPr>
          <w:rStyle w:val="AgustinTextoCar"/>
        </w:rPr>
        <w:t>Arduino se trata de una SBC</w:t>
      </w:r>
      <w:r>
        <w:rPr>
          <w:rStyle w:val="AgustinTextoCar"/>
        </w:rPr>
        <w:t xml:space="preserve"> (</w:t>
      </w:r>
      <w:r w:rsidR="00631CF3" w:rsidRPr="00631CF3">
        <w:rPr>
          <w:rStyle w:val="AgustinTextoCar"/>
        </w:rPr>
        <w:fldChar w:fldCharType="begin"/>
      </w:r>
      <w:r w:rsidR="00631CF3" w:rsidRPr="00631CF3">
        <w:rPr>
          <w:rStyle w:val="AgustinTextoCar"/>
        </w:rPr>
        <w:instrText xml:space="preserve"> REF _Ref508701558 \h  \* MERGEFORMAT </w:instrText>
      </w:r>
      <w:r w:rsidR="00631CF3" w:rsidRPr="00631CF3">
        <w:rPr>
          <w:rStyle w:val="AgustinTextoCar"/>
        </w:rPr>
      </w:r>
      <w:r w:rsidR="00631CF3" w:rsidRPr="00631CF3">
        <w:rPr>
          <w:rStyle w:val="AgustinTextoCar"/>
        </w:rPr>
        <w:fldChar w:fldCharType="separate"/>
      </w:r>
      <w:r w:rsidR="00631CF3" w:rsidRPr="00631CF3">
        <w:rPr>
          <w:rFonts w:ascii="Arial" w:hAnsi="Arial" w:cs="Arial"/>
          <w:b/>
          <w:sz w:val="24"/>
          <w:szCs w:val="24"/>
        </w:rPr>
        <w:t>2.4 Microcontroladores y computadora de placa reducida (SBC)</w:t>
      </w:r>
      <w:r w:rsidR="00631CF3" w:rsidRPr="00631CF3">
        <w:rPr>
          <w:rStyle w:val="AgustinTextoCar"/>
        </w:rPr>
        <w:fldChar w:fldCharType="end"/>
      </w:r>
      <w:r>
        <w:rPr>
          <w:rStyle w:val="AgustinTextoCar"/>
        </w:rPr>
        <w:t>)</w:t>
      </w:r>
      <w:r w:rsidRPr="009707F6">
        <w:rPr>
          <w:rStyle w:val="AgustinTextoCar"/>
        </w:rPr>
        <w:t xml:space="preserve"> con entradas y salidas, analógicas y digitales, la cual es programada bajo un entorno</w:t>
      </w:r>
      <w:r>
        <w:rPr>
          <w:rFonts w:ascii="Arial" w:hAnsi="Arial" w:cs="Arial"/>
          <w:sz w:val="24"/>
          <w:szCs w:val="24"/>
        </w:rPr>
        <w:t xml:space="preserve"> de desarrollo, basado en el entorno de programación inspirado en </w:t>
      </w:r>
      <w:r>
        <w:rPr>
          <w:rFonts w:ascii="Arial" w:hAnsi="Arial" w:cs="Arial"/>
          <w:b/>
          <w:sz w:val="24"/>
          <w:szCs w:val="24"/>
        </w:rPr>
        <w:t xml:space="preserve">Processing </w:t>
      </w:r>
      <w:r>
        <w:rPr>
          <w:rFonts w:ascii="Arial" w:hAnsi="Arial" w:cs="Arial"/>
          <w:sz w:val="24"/>
          <w:szCs w:val="24"/>
        </w:rPr>
        <w:t xml:space="preserve">y en la estructura de programación </w:t>
      </w:r>
      <w:r w:rsidRPr="009C2D37">
        <w:rPr>
          <w:rFonts w:ascii="Arial" w:hAnsi="Arial" w:cs="Arial"/>
          <w:b/>
          <w:sz w:val="24"/>
          <w:szCs w:val="24"/>
        </w:rPr>
        <w:t>Wiring</w:t>
      </w:r>
      <w:r>
        <w:rPr>
          <w:rFonts w:ascii="Arial" w:hAnsi="Arial" w:cs="Arial"/>
          <w:sz w:val="24"/>
          <w:szCs w:val="24"/>
        </w:rPr>
        <w:t>. En la imagen (</w:t>
      </w:r>
      <w:r w:rsidR="0045415A" w:rsidRPr="0045415A">
        <w:rPr>
          <w:rFonts w:ascii="Arial" w:hAnsi="Arial" w:cs="Arial"/>
          <w:b/>
          <w:sz w:val="24"/>
          <w:szCs w:val="24"/>
        </w:rPr>
        <w:fldChar w:fldCharType="begin"/>
      </w:r>
      <w:r w:rsidR="0045415A" w:rsidRPr="0045415A">
        <w:rPr>
          <w:rFonts w:ascii="Arial" w:hAnsi="Arial" w:cs="Arial"/>
          <w:b/>
          <w:sz w:val="24"/>
          <w:szCs w:val="24"/>
        </w:rPr>
        <w:instrText xml:space="preserve"> REF _Ref508701819 \h  \* MERGEFORMAT </w:instrText>
      </w:r>
      <w:r w:rsidR="0045415A" w:rsidRPr="0045415A">
        <w:rPr>
          <w:rFonts w:ascii="Arial" w:hAnsi="Arial" w:cs="Arial"/>
          <w:b/>
          <w:sz w:val="24"/>
          <w:szCs w:val="24"/>
        </w:rPr>
      </w:r>
      <w:r w:rsidR="0045415A" w:rsidRPr="0045415A">
        <w:rPr>
          <w:rFonts w:ascii="Arial" w:hAnsi="Arial" w:cs="Arial"/>
          <w:b/>
          <w:sz w:val="24"/>
          <w:szCs w:val="24"/>
        </w:rPr>
        <w:fldChar w:fldCharType="separate"/>
      </w:r>
      <w:r w:rsidR="0045415A" w:rsidRPr="0045415A">
        <w:rPr>
          <w:rFonts w:ascii="Arial" w:hAnsi="Arial" w:cs="Arial"/>
          <w:b/>
          <w:sz w:val="24"/>
          <w:szCs w:val="24"/>
        </w:rPr>
        <w:t xml:space="preserve">Ilustración </w:t>
      </w:r>
      <w:r w:rsidR="0045415A" w:rsidRPr="0045415A">
        <w:rPr>
          <w:rFonts w:ascii="Arial" w:hAnsi="Arial" w:cs="Arial"/>
          <w:b/>
          <w:noProof/>
          <w:sz w:val="24"/>
          <w:szCs w:val="24"/>
        </w:rPr>
        <w:t>9</w:t>
      </w:r>
      <w:r w:rsidR="0045415A" w:rsidRPr="0045415A">
        <w:rPr>
          <w:rFonts w:ascii="Arial" w:hAnsi="Arial" w:cs="Arial"/>
          <w:b/>
          <w:sz w:val="24"/>
          <w:szCs w:val="24"/>
        </w:rPr>
        <w:t xml:space="preserve"> - Logo de Arduino</w:t>
      </w:r>
      <w:r w:rsidR="0045415A" w:rsidRPr="0045415A">
        <w:rPr>
          <w:rFonts w:ascii="Arial" w:hAnsi="Arial" w:cs="Arial"/>
          <w:b/>
          <w:sz w:val="24"/>
          <w:szCs w:val="24"/>
        </w:rPr>
        <w:fldChar w:fldCharType="end"/>
      </w:r>
      <w:r>
        <w:rPr>
          <w:rFonts w:ascii="Arial" w:hAnsi="Arial" w:cs="Arial"/>
          <w:sz w:val="24"/>
          <w:szCs w:val="24"/>
        </w:rPr>
        <w:fldChar w:fldCharType="begin"/>
      </w:r>
      <w:r>
        <w:rPr>
          <w:rFonts w:ascii="Arial" w:hAnsi="Arial" w:cs="Arial"/>
          <w:sz w:val="24"/>
          <w:szCs w:val="24"/>
        </w:rPr>
        <w:instrText xml:space="preserve"> REF _Ref502097007 \h </w:instrText>
      </w:r>
      <w:r>
        <w:rPr>
          <w:rFonts w:ascii="Arial" w:hAnsi="Arial" w:cs="Arial"/>
          <w:sz w:val="24"/>
          <w:szCs w:val="24"/>
        </w:rPr>
      </w:r>
      <w:r>
        <w:rPr>
          <w:rFonts w:ascii="Arial" w:hAnsi="Arial" w:cs="Arial"/>
          <w:sz w:val="24"/>
          <w:szCs w:val="24"/>
        </w:rPr>
        <w:fldChar w:fldCharType="end"/>
      </w:r>
      <w:r>
        <w:rPr>
          <w:rFonts w:ascii="Arial" w:hAnsi="Arial" w:cs="Arial"/>
          <w:sz w:val="24"/>
          <w:szCs w:val="24"/>
        </w:rPr>
        <w:t>) se puede ver el logo oficial de la compañía.</w:t>
      </w:r>
    </w:p>
    <w:p w14:paraId="37BC21D7" w14:textId="77777777" w:rsidR="008F38A1" w:rsidRDefault="008F38A1" w:rsidP="008F38A1">
      <w:pPr>
        <w:rPr>
          <w:rFonts w:ascii="Arial" w:hAnsi="Arial" w:cs="Arial"/>
          <w:sz w:val="24"/>
          <w:szCs w:val="24"/>
        </w:rPr>
      </w:pPr>
    </w:p>
    <w:p w14:paraId="476AF8EA" w14:textId="77777777" w:rsidR="008F38A1" w:rsidRPr="004A181D" w:rsidRDefault="008F38A1" w:rsidP="008F38A1">
      <w:pPr>
        <w:pStyle w:val="Ttulo2"/>
        <w:rPr>
          <w:b/>
          <w:sz w:val="32"/>
          <w:szCs w:val="32"/>
        </w:rPr>
      </w:pPr>
      <w:bookmarkStart w:id="96" w:name="_Toc508729670"/>
      <w:r w:rsidRPr="004A181D">
        <w:rPr>
          <w:b/>
          <w:sz w:val="32"/>
          <w:szCs w:val="32"/>
        </w:rPr>
        <w:t>3.2 Historia</w:t>
      </w:r>
      <w:bookmarkEnd w:id="96"/>
    </w:p>
    <w:p w14:paraId="6DDC119B" w14:textId="77777777" w:rsidR="008F38A1" w:rsidRDefault="008F38A1" w:rsidP="008F38A1">
      <w:pPr>
        <w:rPr>
          <w:rFonts w:ascii="Arial" w:hAnsi="Arial" w:cs="Arial"/>
          <w:sz w:val="24"/>
          <w:szCs w:val="24"/>
        </w:rPr>
      </w:pPr>
    </w:p>
    <w:p w14:paraId="2E9C5707" w14:textId="164A6319" w:rsidR="008F38A1" w:rsidRDefault="008F38A1" w:rsidP="008F38A1">
      <w:pPr>
        <w:pStyle w:val="AgustinTexto"/>
      </w:pPr>
      <w:r w:rsidRPr="009707F6">
        <w:t>Arduino se inició en el año 2005 como un proyecto para estudiantes en el Instituto IVREA, en Ivrea (Italia). Dado que se utilizaba el microcontrolador BASIC Stamp, cuyo costo era alto para para los fines educativos</w:t>
      </w:r>
      <w:r>
        <w:t xml:space="preserve"> se comienza el proyecto Arduino. </w:t>
      </w:r>
      <w:r w:rsidRPr="009C2D37">
        <w:t xml:space="preserve">El nombre del proyecto viene del nombre del Bar di Re Arduino (Bar del Rey Arduino), donde Massimo Banzi </w:t>
      </w:r>
      <w:r>
        <w:t>empezaba a desarrollarlo.</w:t>
      </w:r>
      <w:sdt>
        <w:sdtPr>
          <w:id w:val="816922893"/>
          <w:citation/>
        </w:sdtPr>
        <w:sdtContent>
          <w:r>
            <w:fldChar w:fldCharType="begin"/>
          </w:r>
          <w:r>
            <w:instrText xml:space="preserve"> CITATION Wik18 \l 11274 </w:instrText>
          </w:r>
          <w:r>
            <w:fldChar w:fldCharType="separate"/>
          </w:r>
          <w:r w:rsidR="00C66DD5">
            <w:rPr>
              <w:noProof/>
            </w:rPr>
            <w:t xml:space="preserve"> </w:t>
          </w:r>
          <w:r w:rsidR="00C66DD5" w:rsidRPr="00C66DD5">
            <w:rPr>
              <w:noProof/>
            </w:rPr>
            <w:t>[5]</w:t>
          </w:r>
          <w:r>
            <w:fldChar w:fldCharType="end"/>
          </w:r>
        </w:sdtContent>
      </w:sdt>
    </w:p>
    <w:p w14:paraId="3EC37ACA" w14:textId="77777777" w:rsidR="008F38A1" w:rsidRDefault="008F38A1" w:rsidP="008F38A1"/>
    <w:p w14:paraId="6C4A69A7" w14:textId="77777777" w:rsidR="008F38A1" w:rsidRDefault="008F38A1" w:rsidP="008F38A1">
      <w:pPr>
        <w:pStyle w:val="AgustinTexto"/>
      </w:pPr>
      <w:r>
        <w:t>Un estudiante, H</w:t>
      </w:r>
      <w:r w:rsidRPr="009C2D37">
        <w:t>ernando Barragán, quien desarrolló la tarjeta electrónica Wiring, el lenguaje de programación y la plataforma de desarrollo.</w:t>
      </w:r>
      <w:r>
        <w:t xml:space="preserve"> </w:t>
      </w:r>
      <w:r w:rsidRPr="009C2D37">
        <w:t xml:space="preserve">​Una vez concluida dicha plataforma, los investigadores trabajaron para hacerlo más ligero, más económico y de mayor alcance a la comunidad de hardware y código abierto. </w:t>
      </w:r>
    </w:p>
    <w:p w14:paraId="7DC41670" w14:textId="77777777" w:rsidR="008F38A1" w:rsidRDefault="008F38A1" w:rsidP="008F38A1"/>
    <w:p w14:paraId="669DC0BE" w14:textId="77777777" w:rsidR="008F38A1" w:rsidRPr="009C2D37" w:rsidRDefault="008F38A1" w:rsidP="008F38A1">
      <w:pPr>
        <w:pStyle w:val="AgustinTexto"/>
      </w:pPr>
      <w:r w:rsidRPr="009C2D37">
        <w:t>Posteriormente, Google colaboró en el desarrollo del Kit Android ADK (</w:t>
      </w:r>
      <w:r w:rsidRPr="0045415A">
        <w:rPr>
          <w:i/>
        </w:rPr>
        <w:t>Accesory Development Kit</w:t>
      </w:r>
      <w:r w:rsidRPr="009C2D37">
        <w:t xml:space="preserve">), una placa Arduino capaz de comunicarse directamente con teléfonos móviles inteligentes bajo el sistema operativo Android para que el teléfono controle luces, motores y sensores conectados </w:t>
      </w:r>
      <w:r>
        <w:t>a</w:t>
      </w:r>
      <w:r w:rsidRPr="009C2D37">
        <w:t xml:space="preserve"> Arduino. ​</w:t>
      </w:r>
    </w:p>
    <w:p w14:paraId="4CF8352E" w14:textId="77777777" w:rsidR="008F38A1" w:rsidRPr="009C2D37" w:rsidRDefault="008F38A1" w:rsidP="008F38A1">
      <w:pPr>
        <w:pStyle w:val="AgustinTexto"/>
      </w:pPr>
      <w:r w:rsidRPr="009C2D37">
        <w:t>Para la producción en serie de la primera versión se tomó en cuenta que el coste no fuera mayor de 30 euros, que fuera ensamblado en una placa de color azul, debía ser </w:t>
      </w:r>
      <w:r w:rsidRPr="00662F22">
        <w:rPr>
          <w:i/>
        </w:rPr>
        <w:t>Plug and Play</w:t>
      </w:r>
      <w:r w:rsidRPr="009C2D37">
        <w:t xml:space="preserve"> y que trabajara con todas las plataformas informáticas tales como MacOSX, Windows y GNU/Linux. </w:t>
      </w:r>
    </w:p>
    <w:p w14:paraId="691CFEB9" w14:textId="77777777" w:rsidR="008F38A1" w:rsidRDefault="008F38A1" w:rsidP="008F38A1">
      <w:pPr>
        <w:pStyle w:val="AgustinTexto"/>
      </w:pPr>
    </w:p>
    <w:p w14:paraId="1864F752" w14:textId="77777777" w:rsidR="008F38A1" w:rsidRDefault="008F38A1" w:rsidP="008F38A1">
      <w:pPr>
        <w:rPr>
          <w:rFonts w:ascii="Arial" w:hAnsi="Arial" w:cs="Arial"/>
          <w:sz w:val="24"/>
          <w:szCs w:val="24"/>
        </w:rPr>
      </w:pPr>
    </w:p>
    <w:p w14:paraId="7470BEC8" w14:textId="77777777" w:rsidR="008F38A1" w:rsidRPr="00A43174" w:rsidRDefault="008F38A1" w:rsidP="008F38A1">
      <w:pPr>
        <w:pStyle w:val="Ttulo3"/>
      </w:pPr>
      <w:bookmarkStart w:id="97" w:name="_Toc504153899"/>
      <w:bookmarkStart w:id="98" w:name="_Toc508729671"/>
      <w:r w:rsidRPr="00994A21">
        <w:rPr>
          <w:b w:val="0"/>
          <w:sz w:val="28"/>
          <w:szCs w:val="28"/>
        </w:rPr>
        <w:t>3.2</w:t>
      </w:r>
      <w:bookmarkEnd w:id="97"/>
      <w:r w:rsidRPr="00994A21">
        <w:rPr>
          <w:b w:val="0"/>
          <w:sz w:val="28"/>
          <w:szCs w:val="28"/>
        </w:rPr>
        <w:t>.1 Wiring</w:t>
      </w:r>
      <w:bookmarkEnd w:id="98"/>
    </w:p>
    <w:p w14:paraId="2453EF20" w14:textId="77777777" w:rsidR="008F38A1" w:rsidRDefault="008F38A1" w:rsidP="008F38A1"/>
    <w:p w14:paraId="43096AD4" w14:textId="77777777" w:rsidR="008F38A1" w:rsidRDefault="008F38A1" w:rsidP="008F38A1">
      <w:pPr>
        <w:pStyle w:val="AgustinTexto"/>
      </w:pPr>
      <w:r>
        <w:t xml:space="preserve">Wiring es una plataforma de prototipado electrónico de fuente abierta compuesta de un lenguaje de programación, un entorno de desarrollo integrado (IDE), y un microcontrolador. </w:t>
      </w:r>
    </w:p>
    <w:p w14:paraId="5B541670" w14:textId="77777777" w:rsidR="008F38A1" w:rsidRDefault="008F38A1" w:rsidP="008F38A1">
      <w:pPr>
        <w:pStyle w:val="AgustinTexto"/>
      </w:pPr>
      <w:r>
        <w:t xml:space="preserve">Esta plataforma permite escribir software para controlar dispositivos conectados a la tarjeta electrónica para crear toda clase de objetos interactivos, espacios o experiencias físicas que sienten y responden al mundo físico. </w:t>
      </w:r>
    </w:p>
    <w:p w14:paraId="43EDB535" w14:textId="77777777" w:rsidR="008F38A1" w:rsidRDefault="008F38A1" w:rsidP="008F38A1">
      <w:pPr>
        <w:pStyle w:val="AgustinTexto"/>
      </w:pPr>
      <w:r>
        <w:t>Este proceso se llama</w:t>
      </w:r>
      <w:r>
        <w:rPr>
          <w:i/>
        </w:rPr>
        <w:t xml:space="preserve"> </w:t>
      </w:r>
      <w:r w:rsidRPr="0045241F">
        <w:rPr>
          <w:i/>
        </w:rPr>
        <w:t>sketching</w:t>
      </w:r>
      <w:r>
        <w:t xml:space="preserve"> con hardware; se explora una gran cantidad de ideas de forma muy rápida, se seleccionan las más interesantes, se afinan y producen prototipos en un proceso iterativo.</w:t>
      </w:r>
    </w:p>
    <w:p w14:paraId="114D8906" w14:textId="77777777" w:rsidR="008F38A1" w:rsidRDefault="008F38A1" w:rsidP="008F38A1"/>
    <w:p w14:paraId="668E6BB1" w14:textId="63A1208D" w:rsidR="008F38A1" w:rsidRDefault="008F38A1" w:rsidP="008F38A1">
      <w:pPr>
        <w:pStyle w:val="AgustinTexto"/>
      </w:pPr>
      <w:r>
        <w:t xml:space="preserve">Wiring toma de Processing la IDE y el concepto de </w:t>
      </w:r>
      <w:r w:rsidRPr="00994A21">
        <w:rPr>
          <w:i/>
        </w:rPr>
        <w:t>sketch</w:t>
      </w:r>
      <w:r>
        <w:t>, pero enfocado en la programación de microcontroladores en vez de programación gráfica. Provee una librería de C/C++ la cual simplifica operaciones comunes como el manejo de entrada/salida. Los programas de Wiring están escritos en C/C++, pese a que sus usuarios sólo necesiten definir dos funciones para hacer un programa ejecutable:</w:t>
      </w:r>
    </w:p>
    <w:p w14:paraId="376A9E5C" w14:textId="77777777" w:rsidR="00EF10A2" w:rsidRDefault="00EF10A2" w:rsidP="008F38A1">
      <w:pPr>
        <w:pStyle w:val="AgustinTexto"/>
      </w:pPr>
    </w:p>
    <w:p w14:paraId="00C64E34" w14:textId="77777777" w:rsidR="008F38A1" w:rsidRDefault="008F38A1" w:rsidP="008F38A1">
      <w:pPr>
        <w:pStyle w:val="AgustinTexto"/>
      </w:pPr>
      <w:r>
        <w:rPr>
          <w:rFonts w:ascii="Courier" w:hAnsi="Courier"/>
        </w:rPr>
        <w:t>setup()</w:t>
      </w:r>
      <w:r>
        <w:t xml:space="preserve"> – una función ejecutada sólo una vez en el arranque de la placa, la cual puede ser usada para definir los ajustes iniciales de un entorno.</w:t>
      </w:r>
    </w:p>
    <w:p w14:paraId="52B2DFC1" w14:textId="77777777" w:rsidR="008F38A1" w:rsidRDefault="008F38A1" w:rsidP="008F38A1">
      <w:pPr>
        <w:pStyle w:val="AgustinTexto"/>
      </w:pPr>
      <w:r>
        <w:rPr>
          <w:rFonts w:ascii="Courier" w:hAnsi="Courier"/>
        </w:rPr>
        <w:t>loop()</w:t>
      </w:r>
      <w:r>
        <w:t xml:space="preserve"> – una función llamada repetidamente hasta que la placa es apagada.</w:t>
      </w:r>
    </w:p>
    <w:p w14:paraId="020D4FA1" w14:textId="77777777" w:rsidR="00EF10A2" w:rsidRDefault="00EF10A2" w:rsidP="008F38A1">
      <w:pPr>
        <w:pStyle w:val="AgustinTexto"/>
      </w:pPr>
    </w:p>
    <w:p w14:paraId="333ED82A" w14:textId="104A00CC" w:rsidR="008F38A1" w:rsidRDefault="008F38A1" w:rsidP="008F38A1">
      <w:pPr>
        <w:pStyle w:val="AgustinTexto"/>
      </w:pPr>
      <w:r>
        <w:t>Como podemos apreciar en la siguiente ilustración (</w:t>
      </w:r>
      <w:r w:rsidRPr="00EF10A2">
        <w:rPr>
          <w:b/>
        </w:rPr>
        <w:fldChar w:fldCharType="begin"/>
      </w:r>
      <w:r w:rsidRPr="00EF10A2">
        <w:rPr>
          <w:b/>
        </w:rPr>
        <w:instrText xml:space="preserve"> REF _Ref502097107 \h </w:instrText>
      </w:r>
      <w:r w:rsidR="00EF10A2">
        <w:rPr>
          <w:b/>
        </w:rPr>
        <w:instrText xml:space="preserve"> \* MERGEFORMAT </w:instrText>
      </w:r>
      <w:r w:rsidRPr="00EF10A2">
        <w:rPr>
          <w:b/>
        </w:rPr>
      </w:r>
      <w:r w:rsidRPr="00EF10A2">
        <w:rPr>
          <w:b/>
        </w:rPr>
        <w:fldChar w:fldCharType="separate"/>
      </w:r>
      <w:r w:rsidR="00EF10A2" w:rsidRPr="00EF10A2">
        <w:rPr>
          <w:b/>
        </w:rPr>
        <w:t xml:space="preserve">Ilustración </w:t>
      </w:r>
      <w:r w:rsidR="00EF10A2" w:rsidRPr="00EF10A2">
        <w:rPr>
          <w:b/>
          <w:noProof/>
        </w:rPr>
        <w:t>10</w:t>
      </w:r>
      <w:r w:rsidR="00EF10A2" w:rsidRPr="00EF10A2">
        <w:rPr>
          <w:b/>
        </w:rPr>
        <w:t xml:space="preserve"> – Código de Blink en Wiring IDE</w:t>
      </w:r>
      <w:r w:rsidRPr="00EF10A2">
        <w:rPr>
          <w:b/>
        </w:rPr>
        <w:fldChar w:fldCharType="end"/>
      </w:r>
      <w:r>
        <w:t xml:space="preserve">) hacer un blink a un led es muy sencillo dado la abstracción que nos otorga la librería. Un blink es un parpadeo de un led conectado a la placa. Se lo considera el “hola mundo” de Arduino. </w:t>
      </w:r>
    </w:p>
    <w:p w14:paraId="0CF79B87" w14:textId="77777777" w:rsidR="008F38A1" w:rsidRDefault="008F38A1" w:rsidP="008F38A1">
      <w:pPr>
        <w:rPr>
          <w:rFonts w:ascii="Helvetica" w:hAnsi="Helvetica" w:cs="Helvetica"/>
          <w:b/>
          <w:bCs/>
          <w:color w:val="444444"/>
          <w:sz w:val="21"/>
          <w:szCs w:val="21"/>
          <w:bdr w:val="none" w:sz="0" w:space="0" w:color="auto" w:frame="1"/>
          <w:shd w:val="clear" w:color="auto" w:fill="FFFFFF"/>
        </w:rPr>
      </w:pPr>
    </w:p>
    <w:p w14:paraId="12163C79" w14:textId="77777777" w:rsidR="008F38A1" w:rsidRDefault="008F38A1" w:rsidP="008F38A1">
      <w:pPr>
        <w:rPr>
          <w:rStyle w:val="Hipervnculo"/>
          <w:rFonts w:ascii="Arial" w:hAnsi="Arial" w:cs="Arial"/>
          <w:sz w:val="24"/>
          <w:szCs w:val="24"/>
        </w:rPr>
      </w:pPr>
    </w:p>
    <w:p w14:paraId="7A1AAACC" w14:textId="77777777" w:rsidR="008F38A1" w:rsidRDefault="008F38A1" w:rsidP="008F38A1">
      <w:pPr>
        <w:pStyle w:val="NormalWeb"/>
        <w:keepNext/>
        <w:shd w:val="clear" w:color="auto" w:fill="FFFFFF"/>
        <w:spacing w:before="120" w:after="120"/>
        <w:jc w:val="center"/>
      </w:pPr>
      <w:r>
        <w:rPr>
          <w:noProof/>
          <w:lang w:val="en-US" w:eastAsia="en-US"/>
        </w:rPr>
        <w:lastRenderedPageBreak/>
        <w:drawing>
          <wp:inline distT="0" distB="0" distL="0" distR="0" wp14:anchorId="3604D21A" wp14:editId="75372016">
            <wp:extent cx="4567054" cy="4013859"/>
            <wp:effectExtent l="0" t="0" r="5080" b="5715"/>
            <wp:docPr id="1031" name="Image1" descr="IDE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pic:cNvPicPr/>
                  </pic:nvPicPr>
                  <pic:blipFill rotWithShape="1">
                    <a:blip r:embed="rId33" cstate="print">
                      <a:extLst>
                        <a:ext uri="{28A0092B-C50C-407E-A947-70E740481C1C}">
                          <a14:useLocalDpi xmlns:a14="http://schemas.microsoft.com/office/drawing/2010/main" val="0"/>
                        </a:ext>
                      </a:extLst>
                    </a:blip>
                    <a:srcRect/>
                    <a:stretch>
                      <a:fillRect/>
                    </a:stretch>
                  </pic:blipFill>
                  <pic:spPr>
                    <a:xfrm>
                      <a:off x="0" y="0"/>
                      <a:ext cx="4595907" cy="4039217"/>
                    </a:xfrm>
                    <a:prstGeom prst="rect">
                      <a:avLst/>
                    </a:prstGeom>
                  </pic:spPr>
                </pic:pic>
              </a:graphicData>
            </a:graphic>
          </wp:inline>
        </w:drawing>
      </w:r>
    </w:p>
    <w:p w14:paraId="6C1740D4" w14:textId="320716F4" w:rsidR="008F38A1" w:rsidRDefault="008F38A1" w:rsidP="008F38A1">
      <w:pPr>
        <w:pStyle w:val="Descripcin"/>
        <w:jc w:val="center"/>
      </w:pPr>
      <w:bookmarkStart w:id="99" w:name="_Ref502097107"/>
      <w:bookmarkStart w:id="100" w:name="_Toc508729894"/>
      <w:r>
        <w:t xml:space="preserve">Ilustración </w:t>
      </w:r>
      <w:fldSimple w:instr=" SEQ Ilustración \* ARABIC ">
        <w:r w:rsidR="00DF3D92">
          <w:rPr>
            <w:noProof/>
          </w:rPr>
          <w:t>10</w:t>
        </w:r>
      </w:fldSimple>
      <w:r>
        <w:t xml:space="preserve"> – Código de Blink en Wiring IDE</w:t>
      </w:r>
      <w:bookmarkEnd w:id="99"/>
      <w:bookmarkEnd w:id="100"/>
    </w:p>
    <w:p w14:paraId="531EF46F" w14:textId="1E54FD78" w:rsidR="008F38A1" w:rsidRDefault="0045415A" w:rsidP="008F38A1">
      <w:pPr>
        <w:pStyle w:val="AgustinTexto"/>
      </w:pPr>
      <w:r>
        <w:t>Para ejemplificar la interfaz</w:t>
      </w:r>
      <w:r w:rsidR="008F38A1">
        <w:t xml:space="preserve"> de programación que </w:t>
      </w:r>
      <w:r w:rsidR="00662F22">
        <w:t>provee</w:t>
      </w:r>
      <w:r w:rsidR="008F38A1">
        <w:t xml:space="preserve"> Wiring al usuario en </w:t>
      </w:r>
      <w:r>
        <w:t>contraposición</w:t>
      </w:r>
      <w:r w:rsidR="008F38A1">
        <w:t xml:space="preserve"> a la utilización de la API del fabricante pude </w:t>
      </w:r>
      <w:r>
        <w:t xml:space="preserve">observarse </w:t>
      </w:r>
      <w:r w:rsidR="008F38A1">
        <w:t xml:space="preserve">como </w:t>
      </w:r>
      <w:r>
        <w:t>ejemplo</w:t>
      </w:r>
      <w:r w:rsidR="008F38A1">
        <w:t xml:space="preserve"> el código</w:t>
      </w:r>
      <w:r w:rsidR="00163F4D">
        <w:t xml:space="preserve"> en el lenguaje C++</w:t>
      </w:r>
      <w:r w:rsidR="00C9076D">
        <w:t xml:space="preserve"> de la siguiente ilustración</w:t>
      </w:r>
      <w:r w:rsidR="008F38A1">
        <w:t xml:space="preserve"> (</w:t>
      </w:r>
      <w:r w:rsidR="008F38A1" w:rsidRPr="00EF10A2">
        <w:rPr>
          <w:b/>
        </w:rPr>
        <w:fldChar w:fldCharType="begin"/>
      </w:r>
      <w:r w:rsidR="008F38A1" w:rsidRPr="00EF10A2">
        <w:rPr>
          <w:b/>
        </w:rPr>
        <w:instrText xml:space="preserve"> REF _Ref502097119 \h </w:instrText>
      </w:r>
      <w:r w:rsidR="00EF10A2">
        <w:rPr>
          <w:b/>
        </w:rPr>
        <w:instrText xml:space="preserve"> \* MERGEFORMAT </w:instrText>
      </w:r>
      <w:r w:rsidR="008F38A1" w:rsidRPr="00EF10A2">
        <w:rPr>
          <w:b/>
        </w:rPr>
      </w:r>
      <w:r w:rsidR="008F38A1" w:rsidRPr="00EF10A2">
        <w:rPr>
          <w:b/>
        </w:rPr>
        <w:fldChar w:fldCharType="separate"/>
      </w:r>
      <w:r w:rsidR="00EF10A2" w:rsidRPr="00EF10A2">
        <w:rPr>
          <w:b/>
        </w:rPr>
        <w:t xml:space="preserve">Ilustración </w:t>
      </w:r>
      <w:r w:rsidR="00EF10A2" w:rsidRPr="00EF10A2">
        <w:rPr>
          <w:b/>
          <w:noProof/>
        </w:rPr>
        <w:t>11</w:t>
      </w:r>
      <w:r w:rsidR="00EF10A2" w:rsidRPr="00EF10A2">
        <w:rPr>
          <w:b/>
        </w:rPr>
        <w:t xml:space="preserve"> - C++ Blink ejemplo</w:t>
      </w:r>
      <w:r w:rsidR="008F38A1" w:rsidRPr="00EF10A2">
        <w:rPr>
          <w:b/>
        </w:rPr>
        <w:fldChar w:fldCharType="end"/>
      </w:r>
      <w:r w:rsidR="008F38A1">
        <w:t>)</w:t>
      </w:r>
      <w:r w:rsidR="00163F4D">
        <w:t xml:space="preserve"> el cual puede ser escrito de la forma dada en la ilustración anterior (</w:t>
      </w:r>
      <w:r w:rsidR="008F38A1" w:rsidRPr="00163F4D">
        <w:rPr>
          <w:b/>
        </w:rPr>
        <w:fldChar w:fldCharType="begin"/>
      </w:r>
      <w:r w:rsidR="008F38A1" w:rsidRPr="00163F4D">
        <w:rPr>
          <w:b/>
        </w:rPr>
        <w:instrText xml:space="preserve"> REF _Ref502097107 \h </w:instrText>
      </w:r>
      <w:r w:rsidR="00163F4D">
        <w:rPr>
          <w:b/>
        </w:rPr>
        <w:instrText xml:space="preserve"> \* MERGEFORMAT </w:instrText>
      </w:r>
      <w:r w:rsidR="008F38A1" w:rsidRPr="00163F4D">
        <w:rPr>
          <w:b/>
        </w:rPr>
      </w:r>
      <w:r w:rsidR="008F38A1" w:rsidRPr="00163F4D">
        <w:rPr>
          <w:b/>
        </w:rPr>
        <w:fldChar w:fldCharType="separate"/>
      </w:r>
      <w:r w:rsidR="00662F22" w:rsidRPr="00163F4D">
        <w:rPr>
          <w:b/>
        </w:rPr>
        <w:t xml:space="preserve">Ilustración </w:t>
      </w:r>
      <w:r w:rsidR="00662F22" w:rsidRPr="00163F4D">
        <w:rPr>
          <w:b/>
          <w:noProof/>
        </w:rPr>
        <w:t>10</w:t>
      </w:r>
      <w:r w:rsidR="00662F22" w:rsidRPr="00163F4D">
        <w:rPr>
          <w:b/>
        </w:rPr>
        <w:t xml:space="preserve"> – Código de Blink en Wiring IDE</w:t>
      </w:r>
      <w:r w:rsidR="008F38A1" w:rsidRPr="00163F4D">
        <w:rPr>
          <w:b/>
        </w:rPr>
        <w:fldChar w:fldCharType="end"/>
      </w:r>
      <w:r w:rsidR="00163F4D">
        <w:t>)</w:t>
      </w:r>
      <w:r w:rsidR="009C7F04">
        <w:t>.</w:t>
      </w:r>
      <w:sdt>
        <w:sdtPr>
          <w:id w:val="-1828352636"/>
          <w:citation/>
        </w:sdtPr>
        <w:sdtContent>
          <w:r w:rsidR="009C7F04">
            <w:fldChar w:fldCharType="begin"/>
          </w:r>
          <w:r w:rsidR="009C7F04">
            <w:instrText xml:space="preserve"> CITATION 17Se \l 11274 </w:instrText>
          </w:r>
          <w:r w:rsidR="009C7F04">
            <w:fldChar w:fldCharType="separate"/>
          </w:r>
          <w:r w:rsidR="00C66DD5">
            <w:rPr>
              <w:noProof/>
            </w:rPr>
            <w:t xml:space="preserve"> </w:t>
          </w:r>
          <w:r w:rsidR="00C66DD5" w:rsidRPr="00C66DD5">
            <w:rPr>
              <w:noProof/>
            </w:rPr>
            <w:t>[6]</w:t>
          </w:r>
          <w:r w:rsidR="009C7F04">
            <w:fldChar w:fldCharType="end"/>
          </w:r>
        </w:sdtContent>
      </w:sdt>
    </w:p>
    <w:p w14:paraId="6594240F" w14:textId="77777777" w:rsidR="008F38A1" w:rsidRDefault="008F38A1" w:rsidP="008F38A1">
      <w:pPr>
        <w:keepNext/>
        <w:jc w:val="center"/>
      </w:pPr>
      <w:r>
        <w:rPr>
          <w:noProof/>
          <w:lang w:val="en-US" w:eastAsia="en-US"/>
        </w:rPr>
        <w:drawing>
          <wp:inline distT="0" distB="0" distL="0" distR="0" wp14:anchorId="112F4028" wp14:editId="4154AFA2">
            <wp:extent cx="4211287" cy="2775621"/>
            <wp:effectExtent l="0" t="0" r="0" b="5715"/>
            <wp:docPr id="1032"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pic:cNvPicPr/>
                  </pic:nvPicPr>
                  <pic:blipFill rotWithShape="1">
                    <a:blip r:embed="rId34" cstate="print">
                      <a:extLst>
                        <a:ext uri="{28A0092B-C50C-407E-A947-70E740481C1C}">
                          <a14:useLocalDpi xmlns:a14="http://schemas.microsoft.com/office/drawing/2010/main" val="0"/>
                        </a:ext>
                      </a:extLst>
                    </a:blip>
                    <a:srcRect/>
                    <a:stretch>
                      <a:fillRect/>
                    </a:stretch>
                  </pic:blipFill>
                  <pic:spPr>
                    <a:xfrm>
                      <a:off x="0" y="0"/>
                      <a:ext cx="4223269" cy="2783518"/>
                    </a:xfrm>
                    <a:prstGeom prst="rect">
                      <a:avLst/>
                    </a:prstGeom>
                  </pic:spPr>
                </pic:pic>
              </a:graphicData>
            </a:graphic>
          </wp:inline>
        </w:drawing>
      </w:r>
    </w:p>
    <w:p w14:paraId="7F383634" w14:textId="47784B5E" w:rsidR="008F38A1" w:rsidRDefault="008F38A1" w:rsidP="008F38A1">
      <w:pPr>
        <w:pStyle w:val="Descripcin"/>
        <w:jc w:val="center"/>
      </w:pPr>
      <w:bookmarkStart w:id="101" w:name="_Ref502097119"/>
      <w:bookmarkStart w:id="102" w:name="_Toc508729895"/>
      <w:r>
        <w:t xml:space="preserve">Ilustración </w:t>
      </w:r>
      <w:fldSimple w:instr=" SEQ Ilustración \* ARABIC ">
        <w:r w:rsidR="00DF3D92">
          <w:rPr>
            <w:noProof/>
          </w:rPr>
          <w:t>11</w:t>
        </w:r>
      </w:fldSimple>
      <w:r>
        <w:t xml:space="preserve"> - C++ Blink ejemplo</w:t>
      </w:r>
      <w:bookmarkEnd w:id="101"/>
      <w:bookmarkEnd w:id="102"/>
    </w:p>
    <w:p w14:paraId="2A84522B" w14:textId="77777777" w:rsidR="008F38A1" w:rsidRDefault="008F38A1" w:rsidP="008F38A1">
      <w:pPr>
        <w:rPr>
          <w:rFonts w:ascii="Arial" w:hAnsi="Arial" w:cs="Arial"/>
          <w:sz w:val="24"/>
          <w:szCs w:val="24"/>
        </w:rPr>
      </w:pPr>
    </w:p>
    <w:p w14:paraId="3150F70A" w14:textId="77777777" w:rsidR="008F38A1" w:rsidRDefault="008F38A1" w:rsidP="008F38A1">
      <w:pPr>
        <w:rPr>
          <w:rFonts w:ascii="Arial" w:hAnsi="Arial" w:cs="Arial"/>
          <w:sz w:val="24"/>
          <w:szCs w:val="24"/>
        </w:rPr>
      </w:pPr>
      <w:r>
        <w:rPr>
          <w:rFonts w:ascii="Arial" w:hAnsi="Arial" w:cs="Arial"/>
          <w:sz w:val="24"/>
          <w:szCs w:val="24"/>
        </w:rPr>
        <w:br w:type="page"/>
      </w:r>
    </w:p>
    <w:p w14:paraId="0A22160D" w14:textId="77777777" w:rsidR="008F38A1" w:rsidRPr="00A43174" w:rsidRDefault="008F38A1" w:rsidP="008F38A1">
      <w:pPr>
        <w:pStyle w:val="Ttulo3"/>
      </w:pPr>
      <w:bookmarkStart w:id="103" w:name="_Toc504153896"/>
      <w:bookmarkStart w:id="104" w:name="_Toc508729672"/>
      <w:r w:rsidRPr="00994A21">
        <w:rPr>
          <w:b w:val="0"/>
          <w:sz w:val="28"/>
          <w:szCs w:val="28"/>
        </w:rPr>
        <w:lastRenderedPageBreak/>
        <w:t>3.2</w:t>
      </w:r>
      <w:bookmarkEnd w:id="103"/>
      <w:r w:rsidRPr="00994A21">
        <w:rPr>
          <w:b w:val="0"/>
          <w:sz w:val="28"/>
          <w:szCs w:val="28"/>
        </w:rPr>
        <w:t>.2 Processing</w:t>
      </w:r>
      <w:bookmarkEnd w:id="104"/>
    </w:p>
    <w:p w14:paraId="58B494E9" w14:textId="77777777" w:rsidR="008F38A1" w:rsidRDefault="008F38A1" w:rsidP="008F38A1"/>
    <w:p w14:paraId="22C1A495" w14:textId="652F0290" w:rsidR="008F38A1" w:rsidRDefault="008F38A1" w:rsidP="008F38A1">
      <w:pPr>
        <w:pStyle w:val="AgustinTexto"/>
      </w:pPr>
      <w:r>
        <w:t>Es un lenguaje de programación y entorno de desarrollo integrado de código abierto basado en Java, de fácil utilización, y que sirve como medio para la enseñanza y producción de proyectos multimedia e interactivos de diseño digital. En la imagen (</w:t>
      </w:r>
      <w:r w:rsidRPr="00163F4D">
        <w:rPr>
          <w:b/>
        </w:rPr>
        <w:fldChar w:fldCharType="begin"/>
      </w:r>
      <w:r w:rsidRPr="00163F4D">
        <w:rPr>
          <w:b/>
        </w:rPr>
        <w:instrText xml:space="preserve"> REF _Ref508378505 \h </w:instrText>
      </w:r>
      <w:r w:rsidR="00163F4D">
        <w:rPr>
          <w:b/>
        </w:rPr>
        <w:instrText xml:space="preserve"> \* MERGEFORMAT </w:instrText>
      </w:r>
      <w:r w:rsidRPr="00163F4D">
        <w:rPr>
          <w:b/>
        </w:rPr>
      </w:r>
      <w:r w:rsidRPr="00163F4D">
        <w:rPr>
          <w:b/>
        </w:rPr>
        <w:fldChar w:fldCharType="separate"/>
      </w:r>
      <w:r w:rsidR="00163F4D" w:rsidRPr="00163F4D">
        <w:rPr>
          <w:b/>
        </w:rPr>
        <w:t xml:space="preserve">Ilustración </w:t>
      </w:r>
      <w:r w:rsidR="00163F4D" w:rsidRPr="00163F4D">
        <w:rPr>
          <w:b/>
          <w:noProof/>
        </w:rPr>
        <w:t>12</w:t>
      </w:r>
      <w:r w:rsidR="00163F4D" w:rsidRPr="00163F4D">
        <w:rPr>
          <w:b/>
        </w:rPr>
        <w:t xml:space="preserve"> - Logo de Processing</w:t>
      </w:r>
      <w:r w:rsidRPr="00163F4D">
        <w:rPr>
          <w:b/>
        </w:rPr>
        <w:fldChar w:fldCharType="end"/>
      </w:r>
      <w:r>
        <w:t>) se puede apreciar su logo.</w:t>
      </w:r>
    </w:p>
    <w:p w14:paraId="79D3BE38" w14:textId="77777777" w:rsidR="008F38A1" w:rsidRDefault="008F38A1" w:rsidP="008F38A1">
      <w:pPr>
        <w:pStyle w:val="AgustinTexto"/>
      </w:pPr>
    </w:p>
    <w:p w14:paraId="4B355F3B" w14:textId="77777777" w:rsidR="008F38A1" w:rsidRDefault="008F38A1" w:rsidP="008F38A1"/>
    <w:p w14:paraId="5993420F" w14:textId="77777777" w:rsidR="008F38A1" w:rsidRDefault="008F38A1" w:rsidP="008F38A1">
      <w:pPr>
        <w:pStyle w:val="AgustinTexto"/>
      </w:pPr>
      <w:r>
        <w:rPr>
          <w:noProof/>
          <w:lang w:val="en-US" w:eastAsia="en-US"/>
        </w:rPr>
        <w:drawing>
          <wp:anchor distT="0" distB="0" distL="114300" distR="114300" simplePos="0" relativeHeight="251575296" behindDoc="0" locked="0" layoutInCell="1" allowOverlap="1" wp14:anchorId="5604DAC3" wp14:editId="511527FC">
            <wp:simplePos x="0" y="0"/>
            <wp:positionH relativeFrom="margin">
              <wp:posOffset>26111</wp:posOffset>
            </wp:positionH>
            <wp:positionV relativeFrom="margin">
              <wp:posOffset>1604983</wp:posOffset>
            </wp:positionV>
            <wp:extent cx="2457907" cy="2231275"/>
            <wp:effectExtent l="0" t="0" r="0" b="0"/>
            <wp:wrapSquare wrapText="bothSides"/>
            <wp:docPr id="1030" name="Image1" descr="Resultado de imagen para processing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pic:cNvPicPr/>
                  </pic:nvPicPr>
                  <pic:blipFill rotWithShape="1">
                    <a:blip r:embed="rId35" cstate="print">
                      <a:extLst>
                        <a:ext uri="{28A0092B-C50C-407E-A947-70E740481C1C}">
                          <a14:useLocalDpi xmlns:a14="http://schemas.microsoft.com/office/drawing/2010/main" val="0"/>
                        </a:ext>
                      </a:extLst>
                    </a:blip>
                    <a:srcRect/>
                    <a:stretch>
                      <a:fillRect/>
                    </a:stretch>
                  </pic:blipFill>
                  <pic:spPr>
                    <a:xfrm>
                      <a:off x="0" y="0"/>
                      <a:ext cx="2457907" cy="2231275"/>
                    </a:xfrm>
                    <a:prstGeom prst="rect">
                      <a:avLst/>
                    </a:prstGeom>
                  </pic:spPr>
                </pic:pic>
              </a:graphicData>
            </a:graphic>
          </wp:anchor>
        </w:drawing>
      </w:r>
      <w:r>
        <w:t>Uno de los objetivos expresos de Processing es el de actuar como herramienta para que artistas, diseñadores visuales y miembros de otras comunidades ajenos a la programación, aprendan las bases de la misma a través de una realimentación gráfica inmediata y visual de los resultados obtenidos de su experiencia de programación.</w:t>
      </w:r>
    </w:p>
    <w:p w14:paraId="015A1B4F" w14:textId="31DEEC57" w:rsidR="008F38A1" w:rsidRDefault="008F38A1" w:rsidP="008F38A1">
      <w:pPr>
        <w:pStyle w:val="AgustinTexto"/>
      </w:pPr>
      <w:r>
        <w:rPr>
          <w:noProof/>
          <w:lang w:val="en-US" w:eastAsia="en-US"/>
        </w:rPr>
        <mc:AlternateContent>
          <mc:Choice Requires="wps">
            <w:drawing>
              <wp:anchor distT="0" distB="0" distL="114300" distR="114300" simplePos="0" relativeHeight="251593728" behindDoc="1" locked="0" layoutInCell="1" allowOverlap="1" wp14:anchorId="153D4361" wp14:editId="33ABE250">
                <wp:simplePos x="0" y="0"/>
                <wp:positionH relativeFrom="margin">
                  <wp:posOffset>11430</wp:posOffset>
                </wp:positionH>
                <wp:positionV relativeFrom="margin">
                  <wp:posOffset>3997325</wp:posOffset>
                </wp:positionV>
                <wp:extent cx="2457450" cy="266700"/>
                <wp:effectExtent l="0" t="1270" r="3810" b="0"/>
                <wp:wrapTight wrapText="bothSides">
                  <wp:wrapPolygon edited="0">
                    <wp:start x="-84" y="0"/>
                    <wp:lineTo x="-84" y="20829"/>
                    <wp:lineTo x="21600" y="20829"/>
                    <wp:lineTo x="21600" y="0"/>
                    <wp:lineTo x="-84" y="0"/>
                  </wp:wrapPolygon>
                </wp:wrapTight>
                <wp:docPr id="1024" name="Cuadro de texto 10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57450"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6A4C133" w14:textId="0C95CC5F" w:rsidR="00C66DD5" w:rsidRDefault="00C66DD5" w:rsidP="008F38A1">
                            <w:pPr>
                              <w:pStyle w:val="Descripcin"/>
                              <w:jc w:val="center"/>
                              <w:rPr>
                                <w:rFonts w:ascii="Calibri" w:eastAsia="Calibri" w:hAnsi="Calibri" w:cs="Calibri"/>
                                <w:noProof/>
                                <w:color w:val="000000"/>
                              </w:rPr>
                            </w:pPr>
                            <w:bookmarkStart w:id="105" w:name="_Ref508378505"/>
                            <w:bookmarkStart w:id="106" w:name="_Toc508729896"/>
                            <w:r>
                              <w:t>I</w:t>
                            </w:r>
                            <w:bookmarkStart w:id="107" w:name="_Ref502097076"/>
                            <w:r>
                              <w:t xml:space="preserve">lustración </w:t>
                            </w:r>
                            <w:fldSimple w:instr=" SEQ Ilustración \* ARABIC ">
                              <w:r>
                                <w:rPr>
                                  <w:noProof/>
                                </w:rPr>
                                <w:t>12</w:t>
                              </w:r>
                            </w:fldSimple>
                            <w:r>
                              <w:t xml:space="preserve"> - Logo de Processing</w:t>
                            </w:r>
                            <w:bookmarkEnd w:id="105"/>
                            <w:bookmarkEnd w:id="106"/>
                            <w:bookmarkEnd w:id="107"/>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153D4361" id="Cuadro de texto 1024" o:spid="_x0000_s1032" type="#_x0000_t202" style="position:absolute;left:0;text-align:left;margin-left:.9pt;margin-top:314.75pt;width:193.5pt;height:21pt;z-index:-25172275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" stroked="f">
                <v:textbox style="mso-fit-shape-to-text:t" inset="0,0,0,0">
                  <w:txbxContent>
                    <w:p w14:paraId="66A4C133" w14:textId="0C95CC5F" w:rsidR="00C66DD5" w:rsidRDefault="00C66DD5" w:rsidP="008F38A1">
                      <w:pPr>
                        <w:pStyle w:val="Descripcin"/>
                        <w:jc w:val="center"/>
                        <w:rPr>
                          <w:rFonts w:ascii="Calibri" w:eastAsia="Calibri" w:hAnsi="Calibri" w:cs="Calibri"/>
                          <w:noProof/>
                          <w:color w:val="000000"/>
                        </w:rPr>
                      </w:pPr>
                      <w:bookmarkStart w:id="108" w:name="_Ref508378505"/>
                      <w:bookmarkStart w:id="109" w:name="_Toc508729896"/>
                      <w:r>
                        <w:t>I</w:t>
                      </w:r>
                      <w:bookmarkStart w:id="110" w:name="_Ref502097076"/>
                      <w:r>
                        <w:t xml:space="preserve">lustración </w:t>
                      </w:r>
                      <w:fldSimple w:instr=" SEQ Ilustración \* ARABIC ">
                        <w:r>
                          <w:rPr>
                            <w:noProof/>
                          </w:rPr>
                          <w:t>12</w:t>
                        </w:r>
                      </w:fldSimple>
                      <w:r>
                        <w:t xml:space="preserve"> - Logo de Processing</w:t>
                      </w:r>
                      <w:bookmarkEnd w:id="108"/>
                      <w:bookmarkEnd w:id="109"/>
                      <w:bookmarkEnd w:id="110"/>
                    </w:p>
                  </w:txbxContent>
                </v:textbox>
                <w10:wrap type="tight" anchorx="margin" anchory="margin"/>
              </v:shape>
            </w:pict>
          </mc:Fallback>
        </mc:AlternateContent>
      </w:r>
      <w:r>
        <w:t xml:space="preserve">El lenguaje de Processing se basa en Java, aunque hace uso de una sintaxis simplificada y de una biblioteca sencilla para generación de gráficos. </w:t>
      </w:r>
    </w:p>
    <w:p w14:paraId="78D661B7" w14:textId="77777777" w:rsidR="008F38A1" w:rsidRDefault="008F38A1" w:rsidP="008F38A1">
      <w:pPr>
        <w:pStyle w:val="AgustinTexto"/>
      </w:pPr>
    </w:p>
    <w:p w14:paraId="536F9647" w14:textId="47A24FB0" w:rsidR="008F38A1" w:rsidRDefault="008F38A1" w:rsidP="008F38A1">
      <w:pPr>
        <w:pStyle w:val="AgustinTexto"/>
      </w:pPr>
      <w:r>
        <w:t>Más adelante podemos apreciar un extracto de código de Processing viendo la similitud con el código Arduino. Al correr este ejemplo podemos observar como renderiza visualmente el código en el visor (</w:t>
      </w:r>
      <w:r w:rsidRPr="00163F4D">
        <w:rPr>
          <w:b/>
        </w:rPr>
        <w:fldChar w:fldCharType="begin"/>
      </w:r>
      <w:r w:rsidRPr="00163F4D">
        <w:rPr>
          <w:b/>
        </w:rPr>
        <w:instrText xml:space="preserve"> REF _Ref506651961 \h  \* MERGEFORMAT </w:instrText>
      </w:r>
      <w:r w:rsidRPr="00163F4D">
        <w:rPr>
          <w:b/>
        </w:rPr>
      </w:r>
      <w:r w:rsidRPr="00163F4D">
        <w:rPr>
          <w:b/>
        </w:rPr>
        <w:fldChar w:fldCharType="separate"/>
      </w:r>
      <w:r w:rsidR="00163F4D" w:rsidRPr="00163F4D">
        <w:rPr>
          <w:b/>
        </w:rPr>
        <w:t xml:space="preserve">Ilustración </w:t>
      </w:r>
      <w:r w:rsidR="00163F4D" w:rsidRPr="00163F4D">
        <w:rPr>
          <w:b/>
          <w:noProof/>
        </w:rPr>
        <w:t>13</w:t>
      </w:r>
      <w:r w:rsidR="00163F4D" w:rsidRPr="00163F4D">
        <w:rPr>
          <w:b/>
        </w:rPr>
        <w:t xml:space="preserve"> - Processing ejemplo</w:t>
      </w:r>
      <w:r w:rsidRPr="00163F4D">
        <w:rPr>
          <w:b/>
        </w:rPr>
        <w:fldChar w:fldCharType="end"/>
      </w:r>
      <w:r>
        <w:t>)</w:t>
      </w:r>
    </w:p>
    <w:p w14:paraId="7AE4FD47" w14:textId="77777777" w:rsidR="008F38A1" w:rsidRDefault="008F38A1" w:rsidP="008F38A1">
      <w:pPr>
        <w:rPr>
          <w:rFonts w:ascii="Arial" w:hAnsi="Arial" w:cs="Arial"/>
          <w:color w:val="666666"/>
          <w:sz w:val="24"/>
          <w:szCs w:val="24"/>
        </w:rPr>
      </w:pPr>
    </w:p>
    <w:p w14:paraId="3DD584AE" w14:textId="77777777" w:rsidR="008F38A1" w:rsidRDefault="008F38A1" w:rsidP="008F38A1">
      <w:pPr>
        <w:rPr>
          <w:rFonts w:ascii="Arial" w:hAnsi="Arial" w:cs="Arial"/>
          <w:color w:val="666666"/>
          <w:sz w:val="24"/>
          <w:szCs w:val="24"/>
        </w:rPr>
      </w:pPr>
    </w:p>
    <w:p w14:paraId="434FD2AA" w14:textId="77777777" w:rsidR="008F38A1" w:rsidRDefault="008F38A1" w:rsidP="008F38A1">
      <w:pPr>
        <w:rPr>
          <w:rFonts w:ascii="Arial" w:hAnsi="Arial" w:cs="Arial"/>
          <w:color w:val="666666"/>
          <w:sz w:val="24"/>
          <w:szCs w:val="24"/>
        </w:rPr>
      </w:pPr>
    </w:p>
    <w:p w14:paraId="68519A39" w14:textId="77777777" w:rsidR="008F38A1" w:rsidRPr="009A7239" w:rsidRDefault="008F38A1" w:rsidP="008F38A1">
      <w:pPr>
        <w:shd w:val="clear" w:color="auto" w:fill="595959" w:themeFill="text1" w:themeFillTint="A6"/>
        <w:spacing w:line="285" w:lineRule="atLeast"/>
        <w:jc w:val="left"/>
        <w:rPr>
          <w:rFonts w:ascii="Consolas" w:eastAsia="Times New Roman" w:hAnsi="Consolas" w:cs="Times New Roman"/>
          <w:color w:val="D4D4D4"/>
          <w:sz w:val="21"/>
          <w:szCs w:val="21"/>
          <w:lang w:val="en-US" w:eastAsia="en-US"/>
        </w:rPr>
      </w:pPr>
      <w:r w:rsidRPr="009A7239">
        <w:rPr>
          <w:rFonts w:ascii="Consolas" w:eastAsia="Times New Roman" w:hAnsi="Consolas" w:cs="Times New Roman"/>
          <w:color w:val="569CD6"/>
          <w:sz w:val="21"/>
          <w:szCs w:val="21"/>
          <w:lang w:val="en-US" w:eastAsia="en-US"/>
        </w:rPr>
        <w:t>void</w:t>
      </w:r>
      <w:r w:rsidRPr="009A7239">
        <w:rPr>
          <w:rFonts w:ascii="Consolas" w:eastAsia="Times New Roman" w:hAnsi="Consolas" w:cs="Times New Roman"/>
          <w:color w:val="D4D4D4"/>
          <w:sz w:val="21"/>
          <w:szCs w:val="21"/>
          <w:lang w:val="en-US" w:eastAsia="en-US"/>
        </w:rPr>
        <w:t xml:space="preserve"> </w:t>
      </w:r>
      <w:r w:rsidRPr="009A7239">
        <w:rPr>
          <w:rFonts w:ascii="Consolas" w:eastAsia="Times New Roman" w:hAnsi="Consolas" w:cs="Times New Roman"/>
          <w:color w:val="DCDCAA"/>
          <w:sz w:val="21"/>
          <w:szCs w:val="21"/>
          <w:lang w:val="en-US" w:eastAsia="en-US"/>
        </w:rPr>
        <w:t>setup</w:t>
      </w:r>
      <w:r w:rsidRPr="009A7239">
        <w:rPr>
          <w:rFonts w:ascii="Consolas" w:eastAsia="Times New Roman" w:hAnsi="Consolas" w:cs="Times New Roman"/>
          <w:color w:val="D4D4D4"/>
          <w:sz w:val="21"/>
          <w:szCs w:val="21"/>
          <w:lang w:val="en-US" w:eastAsia="en-US"/>
        </w:rPr>
        <w:t>() {</w:t>
      </w:r>
    </w:p>
    <w:p w14:paraId="1D966E13" w14:textId="77777777" w:rsidR="008F38A1" w:rsidRPr="009A7239" w:rsidRDefault="008F38A1" w:rsidP="008F38A1">
      <w:pPr>
        <w:shd w:val="clear" w:color="auto" w:fill="595959" w:themeFill="text1" w:themeFillTint="A6"/>
        <w:spacing w:line="285" w:lineRule="atLeast"/>
        <w:jc w:val="left"/>
        <w:rPr>
          <w:rFonts w:ascii="Consolas" w:eastAsia="Times New Roman" w:hAnsi="Consolas" w:cs="Times New Roman"/>
          <w:color w:val="D4D4D4"/>
          <w:sz w:val="21"/>
          <w:szCs w:val="21"/>
          <w:lang w:val="en-US" w:eastAsia="en-US"/>
        </w:rPr>
      </w:pPr>
      <w:r w:rsidRPr="009A7239">
        <w:rPr>
          <w:rFonts w:ascii="Consolas" w:eastAsia="Times New Roman" w:hAnsi="Consolas" w:cs="Times New Roman"/>
          <w:color w:val="D4D4D4"/>
          <w:sz w:val="21"/>
          <w:szCs w:val="21"/>
          <w:lang w:val="en-US" w:eastAsia="en-US"/>
        </w:rPr>
        <w:t xml:space="preserve">  </w:t>
      </w:r>
      <w:r w:rsidRPr="009A7239">
        <w:rPr>
          <w:rFonts w:ascii="Consolas" w:eastAsia="Times New Roman" w:hAnsi="Consolas" w:cs="Times New Roman"/>
          <w:color w:val="DCDCAA"/>
          <w:sz w:val="21"/>
          <w:szCs w:val="21"/>
          <w:lang w:val="en-US" w:eastAsia="en-US"/>
        </w:rPr>
        <w:t>size</w:t>
      </w:r>
      <w:r w:rsidRPr="009A7239">
        <w:rPr>
          <w:rFonts w:ascii="Consolas" w:eastAsia="Times New Roman" w:hAnsi="Consolas" w:cs="Times New Roman"/>
          <w:color w:val="D4D4D4"/>
          <w:sz w:val="21"/>
          <w:szCs w:val="21"/>
          <w:lang w:val="en-US" w:eastAsia="en-US"/>
        </w:rPr>
        <w:t>(</w:t>
      </w:r>
      <w:r w:rsidRPr="009A7239">
        <w:rPr>
          <w:rFonts w:ascii="Consolas" w:eastAsia="Times New Roman" w:hAnsi="Consolas" w:cs="Times New Roman"/>
          <w:color w:val="B5CEA8"/>
          <w:sz w:val="21"/>
          <w:szCs w:val="21"/>
          <w:lang w:val="en-US" w:eastAsia="en-US"/>
        </w:rPr>
        <w:t>480</w:t>
      </w:r>
      <w:r w:rsidRPr="009A7239">
        <w:rPr>
          <w:rFonts w:ascii="Consolas" w:eastAsia="Times New Roman" w:hAnsi="Consolas" w:cs="Times New Roman"/>
          <w:color w:val="D4D4D4"/>
          <w:sz w:val="21"/>
          <w:szCs w:val="21"/>
          <w:lang w:val="en-US" w:eastAsia="en-US"/>
        </w:rPr>
        <w:t xml:space="preserve">, </w:t>
      </w:r>
      <w:r w:rsidRPr="009A7239">
        <w:rPr>
          <w:rFonts w:ascii="Consolas" w:eastAsia="Times New Roman" w:hAnsi="Consolas" w:cs="Times New Roman"/>
          <w:color w:val="B5CEA8"/>
          <w:sz w:val="21"/>
          <w:szCs w:val="21"/>
          <w:lang w:val="en-US" w:eastAsia="en-US"/>
        </w:rPr>
        <w:t>120</w:t>
      </w:r>
      <w:r w:rsidRPr="009A7239">
        <w:rPr>
          <w:rFonts w:ascii="Consolas" w:eastAsia="Times New Roman" w:hAnsi="Consolas" w:cs="Times New Roman"/>
          <w:color w:val="D4D4D4"/>
          <w:sz w:val="21"/>
          <w:szCs w:val="21"/>
          <w:lang w:val="en-US" w:eastAsia="en-US"/>
        </w:rPr>
        <w:t>);</w:t>
      </w:r>
    </w:p>
    <w:p w14:paraId="2F09A1ED" w14:textId="77777777" w:rsidR="008F38A1" w:rsidRPr="009A7239" w:rsidRDefault="008F38A1" w:rsidP="008F38A1">
      <w:pPr>
        <w:shd w:val="clear" w:color="auto" w:fill="595959" w:themeFill="text1" w:themeFillTint="A6"/>
        <w:spacing w:line="285" w:lineRule="atLeast"/>
        <w:jc w:val="left"/>
        <w:rPr>
          <w:rFonts w:ascii="Consolas" w:eastAsia="Times New Roman" w:hAnsi="Consolas" w:cs="Times New Roman"/>
          <w:color w:val="D4D4D4"/>
          <w:sz w:val="21"/>
          <w:szCs w:val="21"/>
          <w:lang w:val="en-US" w:eastAsia="en-US"/>
        </w:rPr>
      </w:pPr>
      <w:r w:rsidRPr="009A7239">
        <w:rPr>
          <w:rFonts w:ascii="Consolas" w:eastAsia="Times New Roman" w:hAnsi="Consolas" w:cs="Times New Roman"/>
          <w:color w:val="D4D4D4"/>
          <w:sz w:val="21"/>
          <w:szCs w:val="21"/>
          <w:lang w:val="en-US" w:eastAsia="en-US"/>
        </w:rPr>
        <w:t>}</w:t>
      </w:r>
    </w:p>
    <w:p w14:paraId="1F95BE77" w14:textId="77777777" w:rsidR="008F38A1" w:rsidRPr="009A7239" w:rsidRDefault="008F38A1" w:rsidP="008F38A1">
      <w:pPr>
        <w:shd w:val="clear" w:color="auto" w:fill="595959" w:themeFill="text1" w:themeFillTint="A6"/>
        <w:spacing w:line="285" w:lineRule="atLeast"/>
        <w:jc w:val="left"/>
        <w:rPr>
          <w:rFonts w:ascii="Consolas" w:eastAsia="Times New Roman" w:hAnsi="Consolas" w:cs="Times New Roman"/>
          <w:color w:val="D4D4D4"/>
          <w:sz w:val="21"/>
          <w:szCs w:val="21"/>
          <w:lang w:val="en-US" w:eastAsia="en-US"/>
        </w:rPr>
      </w:pPr>
    </w:p>
    <w:p w14:paraId="4EB8AC01" w14:textId="77777777" w:rsidR="008F38A1" w:rsidRPr="009A7239" w:rsidRDefault="008F38A1" w:rsidP="008F38A1">
      <w:pPr>
        <w:shd w:val="clear" w:color="auto" w:fill="595959" w:themeFill="text1" w:themeFillTint="A6"/>
        <w:spacing w:line="285" w:lineRule="atLeast"/>
        <w:jc w:val="left"/>
        <w:rPr>
          <w:rFonts w:ascii="Consolas" w:eastAsia="Times New Roman" w:hAnsi="Consolas" w:cs="Times New Roman"/>
          <w:color w:val="D4D4D4"/>
          <w:sz w:val="21"/>
          <w:szCs w:val="21"/>
          <w:lang w:val="en-US" w:eastAsia="en-US"/>
        </w:rPr>
      </w:pPr>
      <w:r w:rsidRPr="009A7239">
        <w:rPr>
          <w:rFonts w:ascii="Consolas" w:eastAsia="Times New Roman" w:hAnsi="Consolas" w:cs="Times New Roman"/>
          <w:color w:val="569CD6"/>
          <w:sz w:val="21"/>
          <w:szCs w:val="21"/>
          <w:lang w:val="en-US" w:eastAsia="en-US"/>
        </w:rPr>
        <w:t>void</w:t>
      </w:r>
      <w:r w:rsidRPr="009A7239">
        <w:rPr>
          <w:rFonts w:ascii="Consolas" w:eastAsia="Times New Roman" w:hAnsi="Consolas" w:cs="Times New Roman"/>
          <w:color w:val="D4D4D4"/>
          <w:sz w:val="21"/>
          <w:szCs w:val="21"/>
          <w:lang w:val="en-US" w:eastAsia="en-US"/>
        </w:rPr>
        <w:t xml:space="preserve"> </w:t>
      </w:r>
      <w:r w:rsidRPr="009A7239">
        <w:rPr>
          <w:rFonts w:ascii="Consolas" w:eastAsia="Times New Roman" w:hAnsi="Consolas" w:cs="Times New Roman"/>
          <w:color w:val="DCDCAA"/>
          <w:sz w:val="21"/>
          <w:szCs w:val="21"/>
          <w:lang w:val="en-US" w:eastAsia="en-US"/>
        </w:rPr>
        <w:t>draw</w:t>
      </w:r>
      <w:r w:rsidRPr="009A7239">
        <w:rPr>
          <w:rFonts w:ascii="Consolas" w:eastAsia="Times New Roman" w:hAnsi="Consolas" w:cs="Times New Roman"/>
          <w:color w:val="D4D4D4"/>
          <w:sz w:val="21"/>
          <w:szCs w:val="21"/>
          <w:lang w:val="en-US" w:eastAsia="en-US"/>
        </w:rPr>
        <w:t>() {</w:t>
      </w:r>
    </w:p>
    <w:p w14:paraId="1DAB74DD" w14:textId="77777777" w:rsidR="008F38A1" w:rsidRPr="009A7239" w:rsidRDefault="008F38A1" w:rsidP="008F38A1">
      <w:pPr>
        <w:shd w:val="clear" w:color="auto" w:fill="595959" w:themeFill="text1" w:themeFillTint="A6"/>
        <w:spacing w:line="285" w:lineRule="atLeast"/>
        <w:jc w:val="left"/>
        <w:rPr>
          <w:rFonts w:ascii="Consolas" w:eastAsia="Times New Roman" w:hAnsi="Consolas" w:cs="Times New Roman"/>
          <w:color w:val="D4D4D4"/>
          <w:sz w:val="21"/>
          <w:szCs w:val="21"/>
          <w:lang w:val="en-US" w:eastAsia="en-US"/>
        </w:rPr>
      </w:pPr>
      <w:r w:rsidRPr="009A7239">
        <w:rPr>
          <w:rFonts w:ascii="Consolas" w:eastAsia="Times New Roman" w:hAnsi="Consolas" w:cs="Times New Roman"/>
          <w:color w:val="D4D4D4"/>
          <w:sz w:val="21"/>
          <w:szCs w:val="21"/>
          <w:lang w:val="en-US" w:eastAsia="en-US"/>
        </w:rPr>
        <w:t xml:space="preserve">  </w:t>
      </w:r>
      <w:r w:rsidRPr="009A7239">
        <w:rPr>
          <w:rFonts w:ascii="Consolas" w:eastAsia="Times New Roman" w:hAnsi="Consolas" w:cs="Times New Roman"/>
          <w:color w:val="C586C0"/>
          <w:sz w:val="21"/>
          <w:szCs w:val="21"/>
          <w:lang w:val="en-US" w:eastAsia="en-US"/>
        </w:rPr>
        <w:t>if</w:t>
      </w:r>
      <w:r w:rsidRPr="009A7239">
        <w:rPr>
          <w:rFonts w:ascii="Consolas" w:eastAsia="Times New Roman" w:hAnsi="Consolas" w:cs="Times New Roman"/>
          <w:color w:val="D4D4D4"/>
          <w:sz w:val="21"/>
          <w:szCs w:val="21"/>
          <w:lang w:val="en-US" w:eastAsia="en-US"/>
        </w:rPr>
        <w:t xml:space="preserve"> (mousePressed) {</w:t>
      </w:r>
    </w:p>
    <w:p w14:paraId="55AEF53C" w14:textId="77777777" w:rsidR="008F38A1" w:rsidRPr="009A7239" w:rsidRDefault="008F38A1" w:rsidP="008F38A1">
      <w:pPr>
        <w:shd w:val="clear" w:color="auto" w:fill="595959" w:themeFill="text1" w:themeFillTint="A6"/>
        <w:spacing w:line="285" w:lineRule="atLeast"/>
        <w:jc w:val="left"/>
        <w:rPr>
          <w:rFonts w:ascii="Consolas" w:eastAsia="Times New Roman" w:hAnsi="Consolas" w:cs="Times New Roman"/>
          <w:color w:val="D4D4D4"/>
          <w:sz w:val="21"/>
          <w:szCs w:val="21"/>
          <w:lang w:val="en-US" w:eastAsia="en-US"/>
        </w:rPr>
      </w:pPr>
      <w:r w:rsidRPr="009A7239">
        <w:rPr>
          <w:rFonts w:ascii="Consolas" w:eastAsia="Times New Roman" w:hAnsi="Consolas" w:cs="Times New Roman"/>
          <w:color w:val="D4D4D4"/>
          <w:sz w:val="21"/>
          <w:szCs w:val="21"/>
          <w:lang w:val="en-US" w:eastAsia="en-US"/>
        </w:rPr>
        <w:t xml:space="preserve">    </w:t>
      </w:r>
      <w:r w:rsidRPr="009A7239">
        <w:rPr>
          <w:rFonts w:ascii="Consolas" w:eastAsia="Times New Roman" w:hAnsi="Consolas" w:cs="Times New Roman"/>
          <w:color w:val="DCDCAA"/>
          <w:sz w:val="21"/>
          <w:szCs w:val="21"/>
          <w:lang w:val="en-US" w:eastAsia="en-US"/>
        </w:rPr>
        <w:t>fill</w:t>
      </w:r>
      <w:r w:rsidRPr="009A7239">
        <w:rPr>
          <w:rFonts w:ascii="Consolas" w:eastAsia="Times New Roman" w:hAnsi="Consolas" w:cs="Times New Roman"/>
          <w:color w:val="D4D4D4"/>
          <w:sz w:val="21"/>
          <w:szCs w:val="21"/>
          <w:lang w:val="en-US" w:eastAsia="en-US"/>
        </w:rPr>
        <w:t>(</w:t>
      </w:r>
      <w:r w:rsidRPr="009A7239">
        <w:rPr>
          <w:rFonts w:ascii="Consolas" w:eastAsia="Times New Roman" w:hAnsi="Consolas" w:cs="Times New Roman"/>
          <w:color w:val="B5CEA8"/>
          <w:sz w:val="21"/>
          <w:szCs w:val="21"/>
          <w:lang w:val="en-US" w:eastAsia="en-US"/>
        </w:rPr>
        <w:t>0</w:t>
      </w:r>
      <w:r w:rsidRPr="009A7239">
        <w:rPr>
          <w:rFonts w:ascii="Consolas" w:eastAsia="Times New Roman" w:hAnsi="Consolas" w:cs="Times New Roman"/>
          <w:color w:val="D4D4D4"/>
          <w:sz w:val="21"/>
          <w:szCs w:val="21"/>
          <w:lang w:val="en-US" w:eastAsia="en-US"/>
        </w:rPr>
        <w:t>);</w:t>
      </w:r>
    </w:p>
    <w:p w14:paraId="3402EC6B" w14:textId="77777777" w:rsidR="008F38A1" w:rsidRPr="009A7239" w:rsidRDefault="008F38A1" w:rsidP="008F38A1">
      <w:pPr>
        <w:shd w:val="clear" w:color="auto" w:fill="595959" w:themeFill="text1" w:themeFillTint="A6"/>
        <w:spacing w:line="285" w:lineRule="atLeast"/>
        <w:jc w:val="left"/>
        <w:rPr>
          <w:rFonts w:ascii="Consolas" w:eastAsia="Times New Roman" w:hAnsi="Consolas" w:cs="Times New Roman"/>
          <w:color w:val="D4D4D4"/>
          <w:sz w:val="21"/>
          <w:szCs w:val="21"/>
          <w:lang w:val="en-US" w:eastAsia="en-US"/>
        </w:rPr>
      </w:pPr>
      <w:r w:rsidRPr="009A7239">
        <w:rPr>
          <w:rFonts w:ascii="Consolas" w:eastAsia="Times New Roman" w:hAnsi="Consolas" w:cs="Times New Roman"/>
          <w:color w:val="D4D4D4"/>
          <w:sz w:val="21"/>
          <w:szCs w:val="21"/>
          <w:lang w:val="en-US" w:eastAsia="en-US"/>
        </w:rPr>
        <w:t xml:space="preserve">  } </w:t>
      </w:r>
      <w:r w:rsidRPr="009A7239">
        <w:rPr>
          <w:rFonts w:ascii="Consolas" w:eastAsia="Times New Roman" w:hAnsi="Consolas" w:cs="Times New Roman"/>
          <w:color w:val="C586C0"/>
          <w:sz w:val="21"/>
          <w:szCs w:val="21"/>
          <w:lang w:val="en-US" w:eastAsia="en-US"/>
        </w:rPr>
        <w:t>else</w:t>
      </w:r>
      <w:r w:rsidRPr="009A7239">
        <w:rPr>
          <w:rFonts w:ascii="Consolas" w:eastAsia="Times New Roman" w:hAnsi="Consolas" w:cs="Times New Roman"/>
          <w:color w:val="D4D4D4"/>
          <w:sz w:val="21"/>
          <w:szCs w:val="21"/>
          <w:lang w:val="en-US" w:eastAsia="en-US"/>
        </w:rPr>
        <w:t xml:space="preserve"> {</w:t>
      </w:r>
    </w:p>
    <w:p w14:paraId="6F3494BE" w14:textId="77777777" w:rsidR="008F38A1" w:rsidRPr="009A7239" w:rsidRDefault="008F38A1" w:rsidP="008F38A1">
      <w:pPr>
        <w:shd w:val="clear" w:color="auto" w:fill="595959" w:themeFill="text1" w:themeFillTint="A6"/>
        <w:spacing w:line="285" w:lineRule="atLeast"/>
        <w:jc w:val="left"/>
        <w:rPr>
          <w:rFonts w:ascii="Consolas" w:eastAsia="Times New Roman" w:hAnsi="Consolas" w:cs="Times New Roman"/>
          <w:color w:val="D4D4D4"/>
          <w:sz w:val="21"/>
          <w:szCs w:val="21"/>
          <w:lang w:val="en-US" w:eastAsia="en-US"/>
        </w:rPr>
      </w:pPr>
      <w:r w:rsidRPr="009A7239">
        <w:rPr>
          <w:rFonts w:ascii="Consolas" w:eastAsia="Times New Roman" w:hAnsi="Consolas" w:cs="Times New Roman"/>
          <w:color w:val="D4D4D4"/>
          <w:sz w:val="21"/>
          <w:szCs w:val="21"/>
          <w:lang w:val="en-US" w:eastAsia="en-US"/>
        </w:rPr>
        <w:t xml:space="preserve">    </w:t>
      </w:r>
      <w:r w:rsidRPr="009A7239">
        <w:rPr>
          <w:rFonts w:ascii="Consolas" w:eastAsia="Times New Roman" w:hAnsi="Consolas" w:cs="Times New Roman"/>
          <w:color w:val="DCDCAA"/>
          <w:sz w:val="21"/>
          <w:szCs w:val="21"/>
          <w:lang w:val="en-US" w:eastAsia="en-US"/>
        </w:rPr>
        <w:t>fill</w:t>
      </w:r>
      <w:r w:rsidRPr="009A7239">
        <w:rPr>
          <w:rFonts w:ascii="Consolas" w:eastAsia="Times New Roman" w:hAnsi="Consolas" w:cs="Times New Roman"/>
          <w:color w:val="D4D4D4"/>
          <w:sz w:val="21"/>
          <w:szCs w:val="21"/>
          <w:lang w:val="en-US" w:eastAsia="en-US"/>
        </w:rPr>
        <w:t>(</w:t>
      </w:r>
      <w:r w:rsidRPr="009A7239">
        <w:rPr>
          <w:rFonts w:ascii="Consolas" w:eastAsia="Times New Roman" w:hAnsi="Consolas" w:cs="Times New Roman"/>
          <w:color w:val="B5CEA8"/>
          <w:sz w:val="21"/>
          <w:szCs w:val="21"/>
          <w:lang w:val="en-US" w:eastAsia="en-US"/>
        </w:rPr>
        <w:t>255</w:t>
      </w:r>
      <w:r w:rsidRPr="009A7239">
        <w:rPr>
          <w:rFonts w:ascii="Consolas" w:eastAsia="Times New Roman" w:hAnsi="Consolas" w:cs="Times New Roman"/>
          <w:color w:val="D4D4D4"/>
          <w:sz w:val="21"/>
          <w:szCs w:val="21"/>
          <w:lang w:val="en-US" w:eastAsia="en-US"/>
        </w:rPr>
        <w:t>);</w:t>
      </w:r>
    </w:p>
    <w:p w14:paraId="4F3B2EFD" w14:textId="77777777" w:rsidR="008F38A1" w:rsidRPr="009A7239" w:rsidRDefault="008F38A1" w:rsidP="008F38A1">
      <w:pPr>
        <w:shd w:val="clear" w:color="auto" w:fill="595959" w:themeFill="text1" w:themeFillTint="A6"/>
        <w:spacing w:line="285" w:lineRule="atLeast"/>
        <w:jc w:val="left"/>
        <w:rPr>
          <w:rFonts w:ascii="Consolas" w:eastAsia="Times New Roman" w:hAnsi="Consolas" w:cs="Times New Roman"/>
          <w:color w:val="D4D4D4"/>
          <w:sz w:val="21"/>
          <w:szCs w:val="21"/>
          <w:lang w:val="en-US" w:eastAsia="en-US"/>
        </w:rPr>
      </w:pPr>
      <w:r w:rsidRPr="009A7239">
        <w:rPr>
          <w:rFonts w:ascii="Consolas" w:eastAsia="Times New Roman" w:hAnsi="Consolas" w:cs="Times New Roman"/>
          <w:color w:val="D4D4D4"/>
          <w:sz w:val="21"/>
          <w:szCs w:val="21"/>
          <w:lang w:val="en-US" w:eastAsia="en-US"/>
        </w:rPr>
        <w:t xml:space="preserve">  }</w:t>
      </w:r>
    </w:p>
    <w:p w14:paraId="2C868464" w14:textId="77777777" w:rsidR="008F38A1" w:rsidRDefault="008F38A1" w:rsidP="008F38A1">
      <w:pPr>
        <w:shd w:val="clear" w:color="auto" w:fill="595959" w:themeFill="text1" w:themeFillTint="A6"/>
        <w:spacing w:line="285" w:lineRule="atLeast"/>
        <w:jc w:val="left"/>
        <w:rPr>
          <w:rFonts w:ascii="Consolas" w:eastAsia="Times New Roman" w:hAnsi="Consolas" w:cs="Times New Roman"/>
          <w:color w:val="D4D4D4"/>
          <w:sz w:val="21"/>
          <w:szCs w:val="21"/>
          <w:lang w:val="en-US" w:eastAsia="en-US"/>
        </w:rPr>
      </w:pPr>
      <w:r w:rsidRPr="009A7239">
        <w:rPr>
          <w:rFonts w:ascii="Consolas" w:eastAsia="Times New Roman" w:hAnsi="Consolas" w:cs="Times New Roman"/>
          <w:color w:val="D4D4D4"/>
          <w:sz w:val="21"/>
          <w:szCs w:val="21"/>
          <w:lang w:val="en-US" w:eastAsia="en-US"/>
        </w:rPr>
        <w:t xml:space="preserve">  </w:t>
      </w:r>
      <w:r w:rsidRPr="009A7239">
        <w:rPr>
          <w:rFonts w:ascii="Consolas" w:eastAsia="Times New Roman" w:hAnsi="Consolas" w:cs="Times New Roman"/>
          <w:color w:val="DCDCAA"/>
          <w:sz w:val="21"/>
          <w:szCs w:val="21"/>
          <w:lang w:val="en-US" w:eastAsia="en-US"/>
        </w:rPr>
        <w:t>ellipse</w:t>
      </w:r>
      <w:r w:rsidRPr="009A7239">
        <w:rPr>
          <w:rFonts w:ascii="Consolas" w:eastAsia="Times New Roman" w:hAnsi="Consolas" w:cs="Times New Roman"/>
          <w:color w:val="D4D4D4"/>
          <w:sz w:val="21"/>
          <w:szCs w:val="21"/>
          <w:lang w:val="en-US" w:eastAsia="en-US"/>
        </w:rPr>
        <w:t xml:space="preserve">(mouseX, mouseY, </w:t>
      </w:r>
      <w:r w:rsidRPr="009A7239">
        <w:rPr>
          <w:rFonts w:ascii="Consolas" w:eastAsia="Times New Roman" w:hAnsi="Consolas" w:cs="Times New Roman"/>
          <w:color w:val="B5CEA8"/>
          <w:sz w:val="21"/>
          <w:szCs w:val="21"/>
          <w:lang w:val="en-US" w:eastAsia="en-US"/>
        </w:rPr>
        <w:t>80</w:t>
      </w:r>
      <w:r w:rsidRPr="009A7239">
        <w:rPr>
          <w:rFonts w:ascii="Consolas" w:eastAsia="Times New Roman" w:hAnsi="Consolas" w:cs="Times New Roman"/>
          <w:color w:val="D4D4D4"/>
          <w:sz w:val="21"/>
          <w:szCs w:val="21"/>
          <w:lang w:val="en-US" w:eastAsia="en-US"/>
        </w:rPr>
        <w:t xml:space="preserve">, </w:t>
      </w:r>
      <w:r w:rsidRPr="009A7239">
        <w:rPr>
          <w:rFonts w:ascii="Consolas" w:eastAsia="Times New Roman" w:hAnsi="Consolas" w:cs="Times New Roman"/>
          <w:color w:val="B5CEA8"/>
          <w:sz w:val="21"/>
          <w:szCs w:val="21"/>
          <w:lang w:val="en-US" w:eastAsia="en-US"/>
        </w:rPr>
        <w:t>80</w:t>
      </w:r>
      <w:r w:rsidRPr="009A7239">
        <w:rPr>
          <w:rFonts w:ascii="Consolas" w:eastAsia="Times New Roman" w:hAnsi="Consolas" w:cs="Times New Roman"/>
          <w:color w:val="D4D4D4"/>
          <w:sz w:val="21"/>
          <w:szCs w:val="21"/>
          <w:lang w:val="en-US" w:eastAsia="en-US"/>
        </w:rPr>
        <w:t>);</w:t>
      </w:r>
    </w:p>
    <w:p w14:paraId="3F91BA0F" w14:textId="77777777" w:rsidR="008F38A1" w:rsidRPr="009A7239" w:rsidRDefault="008F38A1" w:rsidP="008F38A1">
      <w:pPr>
        <w:shd w:val="clear" w:color="auto" w:fill="595959" w:themeFill="text1" w:themeFillTint="A6"/>
        <w:spacing w:line="285" w:lineRule="atLeast"/>
        <w:jc w:val="left"/>
        <w:rPr>
          <w:rFonts w:ascii="Consolas" w:eastAsia="Times New Roman" w:hAnsi="Consolas" w:cs="Times New Roman"/>
          <w:color w:val="D4D4D4"/>
          <w:sz w:val="21"/>
          <w:szCs w:val="21"/>
          <w:lang w:val="en-US" w:eastAsia="en-US"/>
        </w:rPr>
      </w:pPr>
    </w:p>
    <w:p w14:paraId="549BA119" w14:textId="77777777" w:rsidR="008F38A1" w:rsidRPr="009A7239" w:rsidRDefault="008F38A1" w:rsidP="008F38A1">
      <w:pPr>
        <w:shd w:val="clear" w:color="auto" w:fill="595959" w:themeFill="text1" w:themeFillTint="A6"/>
        <w:spacing w:line="285" w:lineRule="atLeast"/>
        <w:jc w:val="left"/>
        <w:rPr>
          <w:rFonts w:ascii="Consolas" w:eastAsia="Times New Roman" w:hAnsi="Consolas" w:cs="Times New Roman"/>
          <w:color w:val="D4D4D4"/>
          <w:sz w:val="21"/>
          <w:szCs w:val="21"/>
          <w:lang w:val="en-US" w:eastAsia="en-US"/>
        </w:rPr>
      </w:pPr>
      <w:r w:rsidRPr="009A7239">
        <w:rPr>
          <w:rFonts w:ascii="Consolas" w:eastAsia="Times New Roman" w:hAnsi="Consolas" w:cs="Times New Roman"/>
          <w:color w:val="D4D4D4"/>
          <w:sz w:val="21"/>
          <w:szCs w:val="21"/>
          <w:lang w:val="en-US" w:eastAsia="en-US"/>
        </w:rPr>
        <w:t>}</w:t>
      </w:r>
    </w:p>
    <w:p w14:paraId="71801924" w14:textId="77777777" w:rsidR="008F38A1" w:rsidRDefault="008F38A1" w:rsidP="008F38A1">
      <w:pPr>
        <w:rPr>
          <w:rFonts w:ascii="Arial" w:hAnsi="Arial" w:cs="Arial"/>
          <w:color w:val="666666"/>
          <w:sz w:val="24"/>
          <w:szCs w:val="24"/>
        </w:rPr>
      </w:pPr>
    </w:p>
    <w:p w14:paraId="5A516AD8" w14:textId="77777777" w:rsidR="008F38A1" w:rsidRDefault="008F38A1" w:rsidP="008F38A1">
      <w:pPr>
        <w:keepNext/>
      </w:pPr>
      <w:r>
        <w:rPr>
          <w:noProof/>
          <w:lang w:val="en-US" w:eastAsia="en-US"/>
        </w:rPr>
        <w:lastRenderedPageBreak/>
        <w:drawing>
          <wp:inline distT="0" distB="0" distL="0" distR="0" wp14:anchorId="7E4108D8" wp14:editId="1FFD39EF">
            <wp:extent cx="4572000" cy="1141095"/>
            <wp:effectExtent l="0" t="0" r="0" b="1905"/>
            <wp:docPr id="50" name="Imagen 50" descr="https://processing.org/tutorials/gettingstarted/imgs/Ex_02_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rocessing.org/tutorials/gettingstarted/imgs/Ex_02_02.gif"/>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572000" cy="1141095"/>
                    </a:xfrm>
                    <a:prstGeom prst="rect">
                      <a:avLst/>
                    </a:prstGeom>
                    <a:noFill/>
                    <a:ln>
                      <a:noFill/>
                    </a:ln>
                  </pic:spPr>
                </pic:pic>
              </a:graphicData>
            </a:graphic>
          </wp:inline>
        </w:drawing>
      </w:r>
    </w:p>
    <w:p w14:paraId="007CC88C" w14:textId="1B973FEA" w:rsidR="008F38A1" w:rsidRDefault="008F38A1" w:rsidP="008F38A1">
      <w:pPr>
        <w:pStyle w:val="Descripcin"/>
        <w:jc w:val="center"/>
      </w:pPr>
      <w:bookmarkStart w:id="111" w:name="_Ref506651961"/>
      <w:bookmarkStart w:id="112" w:name="_Toc508729897"/>
      <w:r>
        <w:t xml:space="preserve">Ilustración </w:t>
      </w:r>
      <w:fldSimple w:instr=" SEQ Ilustración \* ARABIC ">
        <w:r w:rsidR="00DF3D92">
          <w:rPr>
            <w:noProof/>
          </w:rPr>
          <w:t>13</w:t>
        </w:r>
      </w:fldSimple>
      <w:r>
        <w:t xml:space="preserve"> - Processing ejemplo</w:t>
      </w:r>
      <w:bookmarkEnd w:id="111"/>
      <w:bookmarkEnd w:id="112"/>
    </w:p>
    <w:p w14:paraId="4E2661CC" w14:textId="77777777" w:rsidR="008F38A1" w:rsidRPr="00994A21" w:rsidRDefault="008F38A1" w:rsidP="008F38A1">
      <w:pPr>
        <w:pStyle w:val="Ttulo3"/>
        <w:rPr>
          <w:b w:val="0"/>
          <w:sz w:val="28"/>
          <w:szCs w:val="28"/>
        </w:rPr>
      </w:pPr>
      <w:bookmarkStart w:id="113" w:name="_Toc504153897"/>
      <w:bookmarkStart w:id="114" w:name="_Toc508729673"/>
      <w:r w:rsidRPr="00994A21">
        <w:rPr>
          <w:b w:val="0"/>
          <w:sz w:val="28"/>
          <w:szCs w:val="28"/>
        </w:rPr>
        <w:t>3.</w:t>
      </w:r>
      <w:bookmarkStart w:id="115" w:name="_Toc504153898"/>
      <w:bookmarkEnd w:id="113"/>
      <w:r w:rsidRPr="00994A21">
        <w:rPr>
          <w:b w:val="0"/>
          <w:sz w:val="28"/>
          <w:szCs w:val="28"/>
        </w:rPr>
        <w:t>2.3 Fritzing</w:t>
      </w:r>
      <w:bookmarkEnd w:id="114"/>
      <w:bookmarkEnd w:id="115"/>
      <w:r w:rsidRPr="00994A21">
        <w:rPr>
          <w:b w:val="0"/>
          <w:sz w:val="28"/>
          <w:szCs w:val="28"/>
        </w:rPr>
        <w:t xml:space="preserve"> </w:t>
      </w:r>
    </w:p>
    <w:p w14:paraId="3182BF21" w14:textId="77777777" w:rsidR="008F38A1" w:rsidRDefault="008F38A1" w:rsidP="008F38A1">
      <w:pPr>
        <w:rPr>
          <w:rFonts w:ascii="Arial" w:hAnsi="Arial" w:cs="Arial"/>
          <w:sz w:val="24"/>
          <w:szCs w:val="24"/>
          <w:highlight w:val="yellow"/>
        </w:rPr>
      </w:pPr>
    </w:p>
    <w:p w14:paraId="7FEB2921" w14:textId="0ED84122" w:rsidR="008F38A1" w:rsidRPr="00946A4E" w:rsidRDefault="008F38A1" w:rsidP="008F38A1">
      <w:pPr>
        <w:pStyle w:val="AgustinTexto"/>
        <w:spacing w:before="240"/>
      </w:pPr>
      <w:r>
        <w:t>El entorno de software Fritzing ayuda a los diseñadores y artistas a documentar sus prototipos interactivos y dar paso en la creación de prototipos físicos al producto real. Como podemos apreciar en la siguiente ilustració</w:t>
      </w:r>
      <w:r w:rsidRPr="00946A4E">
        <w:t>n (</w:t>
      </w:r>
      <w:r w:rsidRPr="00163F4D">
        <w:rPr>
          <w:b/>
        </w:rPr>
        <w:fldChar w:fldCharType="begin"/>
      </w:r>
      <w:r w:rsidRPr="00163F4D">
        <w:rPr>
          <w:b/>
        </w:rPr>
        <w:instrText xml:space="preserve"> REF _Ref502097139 \h </w:instrText>
      </w:r>
      <w:r w:rsidR="00163F4D">
        <w:rPr>
          <w:b/>
        </w:rPr>
        <w:instrText xml:space="preserve"> \* MERGEFORMAT </w:instrText>
      </w:r>
      <w:r w:rsidRPr="00163F4D">
        <w:rPr>
          <w:b/>
        </w:rPr>
      </w:r>
      <w:r w:rsidRPr="00163F4D">
        <w:rPr>
          <w:b/>
        </w:rPr>
        <w:fldChar w:fldCharType="separate"/>
      </w:r>
      <w:r w:rsidR="00163F4D" w:rsidRPr="00163F4D">
        <w:rPr>
          <w:b/>
        </w:rPr>
        <w:t xml:space="preserve">Ilustración </w:t>
      </w:r>
      <w:r w:rsidR="00163F4D" w:rsidRPr="00163F4D">
        <w:rPr>
          <w:b/>
          <w:noProof/>
        </w:rPr>
        <w:t>14</w:t>
      </w:r>
      <w:r w:rsidR="00163F4D" w:rsidRPr="00163F4D">
        <w:rPr>
          <w:b/>
        </w:rPr>
        <w:t xml:space="preserve"> - Entorno Fritzing</w:t>
      </w:r>
      <w:r w:rsidRPr="00163F4D">
        <w:rPr>
          <w:b/>
        </w:rPr>
        <w:fldChar w:fldCharType="end"/>
      </w:r>
      <w:r w:rsidRPr="00163F4D">
        <w:rPr>
          <w:b/>
        </w:rPr>
        <w:t xml:space="preserve">), </w:t>
      </w:r>
      <w:r w:rsidRPr="00946A4E">
        <w:t xml:space="preserve">permite arrastrar componentes y generar un sketch. Fritzing es creado bajo los principios de Processing y Arduino, y permite </w:t>
      </w:r>
      <w:r>
        <w:t xml:space="preserve">a los usuarios a </w:t>
      </w:r>
      <w:r w:rsidRPr="00946A4E">
        <w:t>documentar sus prototipos basados en Arduino y crear esquemas de circuitos impresos para su posterior fabricación</w:t>
      </w:r>
    </w:p>
    <w:p w14:paraId="7B95D683" w14:textId="77777777" w:rsidR="008F38A1" w:rsidRDefault="008F38A1" w:rsidP="008F38A1">
      <w:pPr>
        <w:rPr>
          <w:rFonts w:ascii="Arial" w:hAnsi="Arial" w:cs="Arial"/>
          <w:sz w:val="24"/>
          <w:szCs w:val="24"/>
        </w:rPr>
      </w:pPr>
    </w:p>
    <w:p w14:paraId="3E5365C9" w14:textId="77777777" w:rsidR="008F38A1" w:rsidRDefault="008F38A1" w:rsidP="008F38A1">
      <w:pPr>
        <w:keepNext/>
        <w:jc w:val="center"/>
      </w:pPr>
      <w:r>
        <w:rPr>
          <w:noProof/>
          <w:lang w:val="en-US" w:eastAsia="en-US"/>
        </w:rPr>
        <w:drawing>
          <wp:inline distT="0" distB="0" distL="0" distR="0" wp14:anchorId="50A45C37" wp14:editId="4C729461">
            <wp:extent cx="4038599" cy="2753758"/>
            <wp:effectExtent l="0" t="0" r="0" b="8890"/>
            <wp:docPr id="1033" name="Image1" descr="http://fritzing.org/static/img/fritzing-preview-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pic:cNvPicPr/>
                  </pic:nvPicPr>
                  <pic:blipFill rotWithShape="1">
                    <a:blip r:embed="rId37" cstate="print">
                      <a:extLst>
                        <a:ext uri="{28A0092B-C50C-407E-A947-70E740481C1C}">
                          <a14:useLocalDpi xmlns:a14="http://schemas.microsoft.com/office/drawing/2010/main" val="0"/>
                        </a:ext>
                      </a:extLst>
                    </a:blip>
                    <a:srcRect/>
                    <a:stretch>
                      <a:fillRect/>
                    </a:stretch>
                  </pic:blipFill>
                  <pic:spPr>
                    <a:xfrm>
                      <a:off x="0" y="0"/>
                      <a:ext cx="4038599" cy="2753758"/>
                    </a:xfrm>
                    <a:prstGeom prst="rect">
                      <a:avLst/>
                    </a:prstGeom>
                  </pic:spPr>
                </pic:pic>
              </a:graphicData>
            </a:graphic>
          </wp:inline>
        </w:drawing>
      </w:r>
    </w:p>
    <w:p w14:paraId="2074B626" w14:textId="637CDC27" w:rsidR="008F38A1" w:rsidRDefault="008F38A1" w:rsidP="008F38A1">
      <w:pPr>
        <w:pStyle w:val="Descripcin"/>
        <w:jc w:val="center"/>
      </w:pPr>
      <w:bookmarkStart w:id="116" w:name="_Ref502097139"/>
      <w:bookmarkStart w:id="117" w:name="_Toc508729898"/>
      <w:r>
        <w:t xml:space="preserve">Ilustración </w:t>
      </w:r>
      <w:fldSimple w:instr=" SEQ Ilustración \* ARABIC ">
        <w:r w:rsidR="00DF3D92">
          <w:rPr>
            <w:noProof/>
          </w:rPr>
          <w:t>14</w:t>
        </w:r>
      </w:fldSimple>
      <w:r>
        <w:t xml:space="preserve"> - Entorno Fritzing</w:t>
      </w:r>
      <w:bookmarkEnd w:id="116"/>
      <w:bookmarkEnd w:id="117"/>
    </w:p>
    <w:p w14:paraId="387C9963" w14:textId="77777777" w:rsidR="008F38A1" w:rsidRDefault="008F38A1" w:rsidP="008F38A1">
      <w:pPr>
        <w:pStyle w:val="Ttulo2"/>
        <w:rPr>
          <w:b/>
          <w:sz w:val="32"/>
          <w:szCs w:val="32"/>
        </w:rPr>
      </w:pPr>
      <w:bookmarkStart w:id="118" w:name="_Toc504153900"/>
      <w:bookmarkStart w:id="119" w:name="_Toc508729674"/>
      <w:r>
        <w:rPr>
          <w:b/>
          <w:sz w:val="32"/>
          <w:szCs w:val="32"/>
        </w:rPr>
        <w:t xml:space="preserve">3.3 </w:t>
      </w:r>
      <w:bookmarkEnd w:id="118"/>
      <w:r>
        <w:rPr>
          <w:b/>
          <w:sz w:val="32"/>
          <w:szCs w:val="32"/>
        </w:rPr>
        <w:t>Características generales de la plataforma</w:t>
      </w:r>
      <w:bookmarkEnd w:id="119"/>
    </w:p>
    <w:p w14:paraId="1F152CAE" w14:textId="77777777" w:rsidR="008F38A1" w:rsidRDefault="008F38A1" w:rsidP="008F38A1"/>
    <w:p w14:paraId="0A5FCE28" w14:textId="77777777" w:rsidR="008F38A1" w:rsidRDefault="008F38A1" w:rsidP="008F38A1">
      <w:pPr>
        <w:pStyle w:val="AgustinTexto"/>
        <w:numPr>
          <w:ilvl w:val="0"/>
          <w:numId w:val="42"/>
        </w:numPr>
      </w:pPr>
      <w:r>
        <w:t>Arduino es una plataforma de hardware libre, basada en una placa con un microcontrolador y un entorno de desarrollo, diseñada para facilitar el uso de la electrónica en proyectos multidisciplinares.</w:t>
      </w:r>
    </w:p>
    <w:p w14:paraId="187477D3" w14:textId="2E5E3BC7" w:rsidR="008F38A1" w:rsidRDefault="008F38A1" w:rsidP="008F38A1">
      <w:pPr>
        <w:pStyle w:val="AgustinTexto"/>
        <w:numPr>
          <w:ilvl w:val="0"/>
          <w:numId w:val="42"/>
        </w:numPr>
      </w:pPr>
      <w:r>
        <w:t xml:space="preserve">Arduino es una plataforma de hardware abierto que facilita la programación de un microcontrolador. Los microcontroladores nos rodean en nuestra vida diaria, usan los sensores para </w:t>
      </w:r>
      <w:r w:rsidR="00B961A9">
        <w:t>escuchar</w:t>
      </w:r>
      <w:r>
        <w:t xml:space="preserve"> el mundo físico y los actuadores para interactuar con el mismo. Los microcontroladores leen sobre los sensores y escriben sobre los actuadores.</w:t>
      </w:r>
    </w:p>
    <w:p w14:paraId="4725A255" w14:textId="77777777" w:rsidR="008F38A1" w:rsidRDefault="008F38A1" w:rsidP="008F38A1"/>
    <w:p w14:paraId="09D17811" w14:textId="77777777" w:rsidR="008F38A1" w:rsidRDefault="008F38A1" w:rsidP="008F38A1"/>
    <w:p w14:paraId="13BA6EA1" w14:textId="77777777" w:rsidR="008F38A1" w:rsidRDefault="008F38A1" w:rsidP="008F38A1">
      <w:pPr>
        <w:pStyle w:val="AgustinTexto"/>
      </w:pPr>
      <w:r>
        <w:lastRenderedPageBreak/>
        <w:t>La plataforma consiste en una placa de circuito impreso con un microcontrolador, usualmente Atmel AVR, puertos digitales y analógicos de entrada/salida los cuales pueden conectarse a placas de expansión (</w:t>
      </w:r>
      <w:r>
        <w:rPr>
          <w:i/>
        </w:rPr>
        <w:t>shields</w:t>
      </w:r>
      <w:r>
        <w:t>), que amplían las características de funcionamiento de la placa Arduino. Asimismo, posee un puerto de conexión USB desde donde se puede alimentar la placa y establecer comunicación con el computador.</w:t>
      </w:r>
    </w:p>
    <w:p w14:paraId="7232E310" w14:textId="77777777" w:rsidR="008F38A1" w:rsidRDefault="008F38A1" w:rsidP="008F38A1">
      <w:pPr>
        <w:pStyle w:val="AgustinTexto"/>
      </w:pPr>
    </w:p>
    <w:p w14:paraId="253DCF15" w14:textId="5963A91B" w:rsidR="008F38A1" w:rsidRDefault="008F38A1" w:rsidP="008F38A1">
      <w:pPr>
        <w:pStyle w:val="AgustinTexto"/>
      </w:pPr>
      <w:r>
        <w:t xml:space="preserve">Las placas Arduino además incluyen </w:t>
      </w:r>
      <w:r w:rsidR="00163F4D">
        <w:t>puertos serie</w:t>
      </w:r>
      <w:r>
        <w:t xml:space="preserve">, uno de ellos asociado a la conexión USB a la computadora a través de una </w:t>
      </w:r>
      <w:r w:rsidR="00163F4D" w:rsidRPr="00163F4D">
        <w:fldChar w:fldCharType="begin"/>
      </w:r>
      <w:r w:rsidR="00163F4D" w:rsidRPr="00163F4D">
        <w:instrText xml:space="preserve"> REF _Ref508704142 \h </w:instrText>
      </w:r>
      <w:r w:rsidR="00163F4D">
        <w:instrText xml:space="preserve"> \* MERGEFORMAT </w:instrText>
      </w:r>
      <w:r w:rsidR="00163F4D" w:rsidRPr="00163F4D">
        <w:fldChar w:fldCharType="separate"/>
      </w:r>
      <w:r w:rsidR="00163F4D" w:rsidRPr="00163F4D">
        <w:rPr>
          <w:b/>
          <w:i/>
        </w:rPr>
        <w:t xml:space="preserve">UART </w:t>
      </w:r>
      <w:r w:rsidR="00163F4D" w:rsidRPr="00163F4D">
        <w:rPr>
          <w:b/>
          <w:i/>
          <w:iCs/>
        </w:rPr>
        <w:t>(universally asynchronous receiver/transmitter)</w:t>
      </w:r>
      <w:r w:rsidR="00163F4D" w:rsidRPr="00163F4D">
        <w:fldChar w:fldCharType="end"/>
      </w:r>
      <w:r w:rsidRPr="00163F4D">
        <w:t xml:space="preserve">. </w:t>
      </w:r>
    </w:p>
    <w:p w14:paraId="4F3E0C41" w14:textId="77777777" w:rsidR="008F38A1" w:rsidRDefault="008F38A1" w:rsidP="008F38A1">
      <w:pPr>
        <w:pStyle w:val="AgustinTexto"/>
      </w:pPr>
    </w:p>
    <w:p w14:paraId="1A68F939" w14:textId="77777777" w:rsidR="008F38A1" w:rsidRDefault="008F38A1" w:rsidP="008F38A1">
      <w:pPr>
        <w:pStyle w:val="AgustinTexto"/>
      </w:pPr>
      <w:r>
        <w:t>Por otro lado, también opera en nivel TTL (</w:t>
      </w:r>
      <w:r w:rsidRPr="00163F4D">
        <w:rPr>
          <w:i/>
        </w:rPr>
        <w:t>transistor-transistor logic</w:t>
      </w:r>
      <w:r>
        <w:t>). Esto significa que la comunicación se realiza mediante variaciones en la señal entre 0V y Vcc (donde Vcc suele ser 3.3V o 5V). Por el contrario, otros sistemas de transmisión emplean variaciones de voltaje de -Vcc a +Vcc (por ejemplo, los puertos RS-232 típicamente varían entre -13V a 13V).</w:t>
      </w:r>
    </w:p>
    <w:p w14:paraId="482DD0DB" w14:textId="77777777" w:rsidR="008F38A1" w:rsidRDefault="008F38A1" w:rsidP="008F38A1">
      <w:pPr>
        <w:pStyle w:val="AgustinTexto"/>
      </w:pPr>
    </w:p>
    <w:p w14:paraId="20B23089" w14:textId="2587794B" w:rsidR="008F38A1" w:rsidRDefault="008F38A1" w:rsidP="008F38A1">
      <w:pPr>
        <w:pStyle w:val="AgustinTexto"/>
      </w:pPr>
      <w:r>
        <w:t>Como podemos observar en la siguiente ilustración (</w:t>
      </w:r>
      <w:r w:rsidRPr="00163F4D">
        <w:rPr>
          <w:b/>
        </w:rPr>
        <w:fldChar w:fldCharType="begin"/>
      </w:r>
      <w:r w:rsidRPr="00163F4D">
        <w:rPr>
          <w:b/>
        </w:rPr>
        <w:instrText xml:space="preserve"> REF _Ref502097155 \h </w:instrText>
      </w:r>
      <w:r w:rsidR="00163F4D">
        <w:rPr>
          <w:b/>
        </w:rPr>
        <w:instrText xml:space="preserve"> \* MERGEFORMAT </w:instrText>
      </w:r>
      <w:r w:rsidRPr="00163F4D">
        <w:rPr>
          <w:b/>
        </w:rPr>
      </w:r>
      <w:r w:rsidRPr="00163F4D">
        <w:rPr>
          <w:b/>
        </w:rPr>
        <w:fldChar w:fldCharType="separate"/>
      </w:r>
      <w:r w:rsidR="00163F4D" w:rsidRPr="00163F4D">
        <w:rPr>
          <w:b/>
        </w:rPr>
        <w:t xml:space="preserve">Ilustración </w:t>
      </w:r>
      <w:r w:rsidR="00163F4D" w:rsidRPr="00163F4D">
        <w:rPr>
          <w:b/>
          <w:noProof/>
        </w:rPr>
        <w:t>15</w:t>
      </w:r>
      <w:r w:rsidR="00163F4D" w:rsidRPr="00163F4D">
        <w:rPr>
          <w:b/>
        </w:rPr>
        <w:t xml:space="preserve"> - Ejemplo serie</w:t>
      </w:r>
      <w:r w:rsidRPr="00163F4D">
        <w:rPr>
          <w:b/>
        </w:rPr>
        <w:fldChar w:fldCharType="end"/>
      </w:r>
      <w:r>
        <w:t xml:space="preserve">), se realiza una comunicación serie a (9600 bps) imprimiendo un contador. La zona marcada con rojo, es un botón que al presionarlo nos permite acceder a la terminal y ver el flujo serie seteando el clock correspondiente. </w:t>
      </w:r>
    </w:p>
    <w:p w14:paraId="6EFCBC7A" w14:textId="77777777" w:rsidR="008F38A1" w:rsidRDefault="008F38A1" w:rsidP="008F38A1">
      <w:pPr>
        <w:rPr>
          <w:rFonts w:ascii="Arial" w:hAnsi="Arial" w:cs="Arial"/>
          <w:sz w:val="24"/>
          <w:szCs w:val="24"/>
        </w:rPr>
      </w:pPr>
    </w:p>
    <w:p w14:paraId="70D783D0" w14:textId="77777777" w:rsidR="008F38A1" w:rsidRDefault="008F38A1" w:rsidP="008F38A1">
      <w:pPr>
        <w:keepNext/>
        <w:jc w:val="center"/>
      </w:pPr>
      <w:r>
        <w:rPr>
          <w:noProof/>
          <w:lang w:val="en-US" w:eastAsia="en-US"/>
        </w:rPr>
        <w:drawing>
          <wp:inline distT="0" distB="0" distL="0" distR="0" wp14:anchorId="62B32461" wp14:editId="0D878099">
            <wp:extent cx="3635375" cy="4362450"/>
            <wp:effectExtent l="0" t="0" r="3175" b="0"/>
            <wp:docPr id="1034" name="Image1" descr="arduino-serial-monitor-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pic:cNvPicPr/>
                  </pic:nvPicPr>
                  <pic:blipFill rotWithShape="1">
                    <a:blip r:embed="rId38" cstate="print">
                      <a:extLst>
                        <a:ext uri="{28A0092B-C50C-407E-A947-70E740481C1C}">
                          <a14:useLocalDpi xmlns:a14="http://schemas.microsoft.com/office/drawing/2010/main" val="0"/>
                        </a:ext>
                      </a:extLst>
                    </a:blip>
                    <a:srcRect/>
                    <a:stretch>
                      <a:fillRect/>
                    </a:stretch>
                  </pic:blipFill>
                  <pic:spPr>
                    <a:xfrm>
                      <a:off x="0" y="0"/>
                      <a:ext cx="3635375" cy="4362450"/>
                    </a:xfrm>
                    <a:prstGeom prst="rect">
                      <a:avLst/>
                    </a:prstGeom>
                  </pic:spPr>
                </pic:pic>
              </a:graphicData>
            </a:graphic>
          </wp:inline>
        </w:drawing>
      </w:r>
    </w:p>
    <w:p w14:paraId="16E8A732" w14:textId="414BF86C" w:rsidR="008F38A1" w:rsidRDefault="008F38A1" w:rsidP="008F38A1">
      <w:pPr>
        <w:pStyle w:val="Descripcin"/>
        <w:jc w:val="center"/>
      </w:pPr>
      <w:bookmarkStart w:id="120" w:name="_Ref502097155"/>
      <w:bookmarkStart w:id="121" w:name="_Toc508729899"/>
      <w:r>
        <w:t xml:space="preserve">Ilustración </w:t>
      </w:r>
      <w:fldSimple w:instr=" SEQ Ilustración \* ARABIC ">
        <w:r w:rsidR="00DF3D92">
          <w:rPr>
            <w:noProof/>
          </w:rPr>
          <w:t>15</w:t>
        </w:r>
      </w:fldSimple>
      <w:r>
        <w:t xml:space="preserve"> - Ejemplo serie</w:t>
      </w:r>
      <w:bookmarkEnd w:id="120"/>
      <w:bookmarkEnd w:id="121"/>
    </w:p>
    <w:p w14:paraId="4966D4DF" w14:textId="77777777" w:rsidR="008F38A1" w:rsidRDefault="008F38A1" w:rsidP="008F38A1">
      <w:pPr>
        <w:pStyle w:val="TituloAgustin"/>
      </w:pPr>
      <w:bookmarkStart w:id="122" w:name="_Toc504153902"/>
      <w:bookmarkStart w:id="123" w:name="_Toc508729675"/>
      <w:r>
        <w:lastRenderedPageBreak/>
        <w:t>3.4 Distintas plataformas para Arduino</w:t>
      </w:r>
      <w:bookmarkEnd w:id="122"/>
      <w:bookmarkEnd w:id="123"/>
    </w:p>
    <w:p w14:paraId="090148DB" w14:textId="77777777" w:rsidR="008F38A1" w:rsidRDefault="008F38A1" w:rsidP="008F38A1"/>
    <w:p w14:paraId="1154A4DF" w14:textId="77777777" w:rsidR="008F38A1" w:rsidRDefault="008F38A1" w:rsidP="008F38A1">
      <w:pPr>
        <w:keepNext/>
        <w:jc w:val="center"/>
      </w:pPr>
      <w:r>
        <w:rPr>
          <w:noProof/>
          <w:lang w:val="en-US" w:eastAsia="en-US"/>
        </w:rPr>
        <w:drawing>
          <wp:inline distT="0" distB="0" distL="0" distR="0" wp14:anchorId="225D1B84" wp14:editId="68F557B0">
            <wp:extent cx="4332401" cy="4294665"/>
            <wp:effectExtent l="0" t="0" r="0" b="0"/>
            <wp:docPr id="1035"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pic:cNvPicPr/>
                  </pic:nvPicPr>
                  <pic:blipFill rotWithShape="1">
                    <a:blip r:embed="rId39" cstate="print">
                      <a:extLst>
                        <a:ext uri="{28A0092B-C50C-407E-A947-70E740481C1C}">
                          <a14:useLocalDpi xmlns:a14="http://schemas.microsoft.com/office/drawing/2010/main" val="0"/>
                        </a:ext>
                      </a:extLst>
                    </a:blip>
                    <a:srcRect l="32039" t="18112" r="23937"/>
                    <a:stretch>
                      <a:fillRect/>
                    </a:stretch>
                  </pic:blipFill>
                  <pic:spPr>
                    <a:xfrm>
                      <a:off x="0" y="0"/>
                      <a:ext cx="4332401" cy="4294665"/>
                    </a:xfrm>
                    <a:prstGeom prst="rect">
                      <a:avLst/>
                    </a:prstGeom>
                  </pic:spPr>
                </pic:pic>
              </a:graphicData>
            </a:graphic>
          </wp:inline>
        </w:drawing>
      </w:r>
    </w:p>
    <w:p w14:paraId="7745B209" w14:textId="0FC2DCA9" w:rsidR="008F38A1" w:rsidRDefault="008F38A1" w:rsidP="008F38A1">
      <w:pPr>
        <w:pStyle w:val="Descripcin"/>
        <w:jc w:val="center"/>
      </w:pPr>
      <w:bookmarkStart w:id="124" w:name="_Ref502097174"/>
      <w:bookmarkStart w:id="125" w:name="_Toc508729900"/>
      <w:r>
        <w:t xml:space="preserve">Ilustración </w:t>
      </w:r>
      <w:fldSimple w:instr=" SEQ Ilustración \* ARABIC ">
        <w:r w:rsidR="00DF3D92">
          <w:rPr>
            <w:noProof/>
          </w:rPr>
          <w:t>16</w:t>
        </w:r>
      </w:fldSimple>
      <w:r>
        <w:t xml:space="preserve"> - Niveles de entrada a la plataforma Arduino</w:t>
      </w:r>
      <w:bookmarkEnd w:id="124"/>
      <w:bookmarkEnd w:id="125"/>
    </w:p>
    <w:p w14:paraId="76F07EAC" w14:textId="2D763F94" w:rsidR="008F38A1" w:rsidRDefault="008F38A1" w:rsidP="008F38A1">
      <w:pPr>
        <w:pStyle w:val="AgustinTexto"/>
      </w:pPr>
      <w:r>
        <w:t>Existe una gran variedad de productos Arduino, la compañía los cataloga, como se puede aprecias en (</w:t>
      </w:r>
      <w:r w:rsidRPr="003D6AB4">
        <w:rPr>
          <w:b/>
        </w:rPr>
        <w:fldChar w:fldCharType="begin"/>
      </w:r>
      <w:r w:rsidRPr="003D6AB4">
        <w:rPr>
          <w:b/>
        </w:rPr>
        <w:instrText xml:space="preserve"> REF _Ref502097174 \h </w:instrText>
      </w:r>
      <w:r w:rsidR="003D6AB4">
        <w:rPr>
          <w:b/>
        </w:rPr>
        <w:instrText xml:space="preserve"> \* MERGEFORMAT </w:instrText>
      </w:r>
      <w:r w:rsidRPr="003D6AB4">
        <w:rPr>
          <w:b/>
        </w:rPr>
      </w:r>
      <w:r w:rsidRPr="003D6AB4">
        <w:rPr>
          <w:b/>
        </w:rPr>
        <w:fldChar w:fldCharType="separate"/>
      </w:r>
      <w:r w:rsidR="00163F4D" w:rsidRPr="003D6AB4">
        <w:rPr>
          <w:b/>
        </w:rPr>
        <w:t xml:space="preserve">Ilustración </w:t>
      </w:r>
      <w:r w:rsidR="00163F4D" w:rsidRPr="003D6AB4">
        <w:rPr>
          <w:b/>
          <w:noProof/>
        </w:rPr>
        <w:t>16</w:t>
      </w:r>
      <w:r w:rsidR="00163F4D" w:rsidRPr="003D6AB4">
        <w:rPr>
          <w:b/>
        </w:rPr>
        <w:t xml:space="preserve"> - Niveles de entrada a la plataforma Arduino</w:t>
      </w:r>
      <w:r w:rsidRPr="003D6AB4">
        <w:rPr>
          <w:b/>
        </w:rPr>
        <w:fldChar w:fldCharType="end"/>
      </w:r>
      <w:r>
        <w:t>), en distintos niveles según su utilidad</w:t>
      </w:r>
      <w:sdt>
        <w:sdtPr>
          <w:id w:val="-665259"/>
          <w:citation/>
        </w:sdtPr>
        <w:sdtContent>
          <w:r w:rsidR="009C7F04">
            <w:fldChar w:fldCharType="begin"/>
          </w:r>
          <w:r w:rsidR="000801D6">
            <w:instrText xml:space="preserve">CITATION Ard17 \l 11274 </w:instrText>
          </w:r>
          <w:r w:rsidR="009C7F04">
            <w:fldChar w:fldCharType="separate"/>
          </w:r>
          <w:r w:rsidR="00C66DD5">
            <w:rPr>
              <w:noProof/>
            </w:rPr>
            <w:t xml:space="preserve"> </w:t>
          </w:r>
          <w:r w:rsidR="00C66DD5" w:rsidRPr="00C66DD5">
            <w:rPr>
              <w:noProof/>
            </w:rPr>
            <w:t>[7]</w:t>
          </w:r>
          <w:r w:rsidR="009C7F04">
            <w:fldChar w:fldCharType="end"/>
          </w:r>
        </w:sdtContent>
      </w:sdt>
      <w:r>
        <w:t>:</w:t>
      </w:r>
    </w:p>
    <w:p w14:paraId="03387ED4" w14:textId="77777777" w:rsidR="008F38A1" w:rsidRDefault="008F38A1" w:rsidP="008F38A1">
      <w:pPr>
        <w:rPr>
          <w:rFonts w:ascii="Arial" w:hAnsi="Arial" w:cs="Arial"/>
          <w:sz w:val="24"/>
          <w:szCs w:val="24"/>
        </w:rPr>
      </w:pPr>
    </w:p>
    <w:p w14:paraId="296645B0" w14:textId="77777777" w:rsidR="008F38A1" w:rsidRDefault="008F38A1" w:rsidP="008F38A1">
      <w:pPr>
        <w:pStyle w:val="Prrafodelista"/>
        <w:numPr>
          <w:ilvl w:val="0"/>
          <w:numId w:val="38"/>
        </w:numPr>
        <w:jc w:val="both"/>
        <w:rPr>
          <w:rFonts w:ascii="Arial" w:hAnsi="Arial" w:cs="Arial"/>
          <w:sz w:val="24"/>
          <w:szCs w:val="24"/>
        </w:rPr>
      </w:pPr>
      <w:r>
        <w:rPr>
          <w:rFonts w:ascii="Arial" w:hAnsi="Arial" w:cs="Arial"/>
          <w:sz w:val="24"/>
          <w:szCs w:val="24"/>
          <w:u w:val="single"/>
        </w:rPr>
        <w:t>Nivel de entrada</w:t>
      </w:r>
      <w:r>
        <w:rPr>
          <w:rFonts w:ascii="Arial" w:hAnsi="Arial" w:cs="Arial"/>
          <w:sz w:val="24"/>
          <w:szCs w:val="24"/>
        </w:rPr>
        <w:t>: Son los más sencillos de utilizar, ideales para comenzar con la plataforma Arduino y realizar proyectos sencillos.</w:t>
      </w:r>
    </w:p>
    <w:p w14:paraId="538C2D08" w14:textId="77777777" w:rsidR="008F38A1" w:rsidRDefault="008F38A1" w:rsidP="008F38A1">
      <w:pPr>
        <w:pStyle w:val="Prrafodelista"/>
        <w:numPr>
          <w:ilvl w:val="0"/>
          <w:numId w:val="38"/>
        </w:numPr>
        <w:jc w:val="both"/>
        <w:rPr>
          <w:rFonts w:ascii="Arial" w:hAnsi="Arial" w:cs="Arial"/>
          <w:sz w:val="24"/>
          <w:szCs w:val="24"/>
        </w:rPr>
      </w:pPr>
      <w:r>
        <w:rPr>
          <w:rFonts w:ascii="Arial" w:hAnsi="Arial" w:cs="Arial"/>
          <w:sz w:val="24"/>
          <w:szCs w:val="24"/>
          <w:u w:val="single"/>
        </w:rPr>
        <w:t>Características mejoradas</w:t>
      </w:r>
      <w:r>
        <w:rPr>
          <w:rFonts w:ascii="Arial" w:hAnsi="Arial" w:cs="Arial"/>
          <w:sz w:val="24"/>
          <w:szCs w:val="24"/>
        </w:rPr>
        <w:t>: Estas plataformas poseen características superiores, con respecto a las del nivel de entrada, están pensadas para proyectos más avanzados o de respuesta más rápida.</w:t>
      </w:r>
    </w:p>
    <w:p w14:paraId="43A8704F" w14:textId="7F95EF64" w:rsidR="008F38A1" w:rsidRDefault="008F38A1" w:rsidP="008F38A1">
      <w:pPr>
        <w:pStyle w:val="Prrafodelista"/>
        <w:numPr>
          <w:ilvl w:val="0"/>
          <w:numId w:val="38"/>
        </w:numPr>
        <w:jc w:val="both"/>
        <w:rPr>
          <w:rFonts w:ascii="Arial" w:hAnsi="Arial" w:cs="Arial"/>
          <w:sz w:val="24"/>
          <w:szCs w:val="24"/>
        </w:rPr>
      </w:pPr>
      <w:r>
        <w:rPr>
          <w:rFonts w:ascii="Arial" w:hAnsi="Arial" w:cs="Arial"/>
          <w:sz w:val="24"/>
          <w:szCs w:val="24"/>
          <w:u w:val="single"/>
        </w:rPr>
        <w:t>Internet de las cosas</w:t>
      </w:r>
      <w:r>
        <w:rPr>
          <w:rFonts w:ascii="Arial" w:hAnsi="Arial" w:cs="Arial"/>
          <w:sz w:val="24"/>
          <w:szCs w:val="24"/>
        </w:rPr>
        <w:t xml:space="preserve">: Estas placas vienen incorporadas con componentes que permitan realizar trabajos relacionados con la </w:t>
      </w:r>
      <w:r w:rsidR="003D6AB4" w:rsidRPr="003D6AB4">
        <w:rPr>
          <w:rFonts w:ascii="Arial" w:hAnsi="Arial" w:cs="Arial"/>
          <w:sz w:val="24"/>
          <w:szCs w:val="24"/>
        </w:rPr>
        <w:fldChar w:fldCharType="begin"/>
      </w:r>
      <w:r w:rsidR="003D6AB4" w:rsidRPr="003D6AB4">
        <w:rPr>
          <w:rFonts w:ascii="Arial" w:hAnsi="Arial" w:cs="Arial"/>
          <w:sz w:val="24"/>
          <w:szCs w:val="24"/>
        </w:rPr>
        <w:instrText xml:space="preserve"> REF _Ref508704211 \h  \* MERGEFORMAT </w:instrText>
      </w:r>
      <w:r w:rsidR="003D6AB4" w:rsidRPr="003D6AB4">
        <w:rPr>
          <w:rFonts w:ascii="Arial" w:hAnsi="Arial" w:cs="Arial"/>
          <w:sz w:val="24"/>
          <w:szCs w:val="24"/>
        </w:rPr>
      </w:r>
      <w:r w:rsidR="003D6AB4" w:rsidRPr="003D6AB4">
        <w:rPr>
          <w:rFonts w:ascii="Arial" w:hAnsi="Arial" w:cs="Arial"/>
          <w:sz w:val="24"/>
          <w:szCs w:val="24"/>
        </w:rPr>
        <w:fldChar w:fldCharType="separate"/>
      </w:r>
      <w:r w:rsidR="003D6AB4" w:rsidRPr="003D6AB4">
        <w:rPr>
          <w:rFonts w:ascii="Arial" w:hAnsi="Arial" w:cs="Arial"/>
          <w:b/>
          <w:i/>
          <w:sz w:val="24"/>
          <w:szCs w:val="24"/>
        </w:rPr>
        <w:t>Iot (Internet of Things)</w:t>
      </w:r>
      <w:r w:rsidR="003D6AB4" w:rsidRPr="003D6AB4">
        <w:rPr>
          <w:rFonts w:ascii="Arial" w:hAnsi="Arial" w:cs="Arial"/>
          <w:sz w:val="24"/>
          <w:szCs w:val="24"/>
        </w:rPr>
        <w:fldChar w:fldCharType="end"/>
      </w:r>
      <w:r w:rsidR="003D6AB4">
        <w:rPr>
          <w:rFonts w:ascii="Arial" w:hAnsi="Arial" w:cs="Arial"/>
          <w:sz w:val="24"/>
          <w:szCs w:val="24"/>
        </w:rPr>
        <w:t xml:space="preserve"> </w:t>
      </w:r>
      <w:r>
        <w:rPr>
          <w:rFonts w:ascii="Arial" w:hAnsi="Arial" w:cs="Arial"/>
          <w:sz w:val="24"/>
          <w:szCs w:val="24"/>
        </w:rPr>
        <w:t>mediante la incorporación de hardware de conectividad.</w:t>
      </w:r>
    </w:p>
    <w:p w14:paraId="2FE96FD3" w14:textId="77777777" w:rsidR="008F38A1" w:rsidRDefault="008F38A1" w:rsidP="008F38A1">
      <w:pPr>
        <w:pStyle w:val="Prrafodelista"/>
        <w:numPr>
          <w:ilvl w:val="0"/>
          <w:numId w:val="38"/>
        </w:numPr>
        <w:jc w:val="both"/>
        <w:rPr>
          <w:rFonts w:ascii="Arial" w:hAnsi="Arial" w:cs="Arial"/>
          <w:sz w:val="24"/>
          <w:szCs w:val="24"/>
        </w:rPr>
      </w:pPr>
      <w:r>
        <w:rPr>
          <w:rFonts w:ascii="Arial" w:hAnsi="Arial" w:cs="Arial"/>
          <w:sz w:val="24"/>
          <w:szCs w:val="24"/>
          <w:u w:val="single"/>
        </w:rPr>
        <w:t>Educación</w:t>
      </w:r>
      <w:r>
        <w:rPr>
          <w:rFonts w:ascii="Arial" w:hAnsi="Arial" w:cs="Arial"/>
          <w:sz w:val="24"/>
          <w:szCs w:val="24"/>
        </w:rPr>
        <w:t>: En este caso, Arduino, ofrece un kit con herramientas y más de 25 proyectos, orientados a la educación, para realizar con sus plataformas.</w:t>
      </w:r>
    </w:p>
    <w:p w14:paraId="2973C56D" w14:textId="77777777" w:rsidR="008F38A1" w:rsidRDefault="008F38A1" w:rsidP="008F38A1">
      <w:pPr>
        <w:pStyle w:val="Prrafodelista"/>
        <w:numPr>
          <w:ilvl w:val="0"/>
          <w:numId w:val="38"/>
        </w:numPr>
        <w:jc w:val="both"/>
        <w:rPr>
          <w:rFonts w:ascii="Arial" w:hAnsi="Arial" w:cs="Arial"/>
          <w:sz w:val="24"/>
          <w:szCs w:val="24"/>
        </w:rPr>
      </w:pPr>
      <w:r>
        <w:rPr>
          <w:rFonts w:ascii="Arial" w:hAnsi="Arial" w:cs="Arial"/>
          <w:sz w:val="24"/>
          <w:szCs w:val="24"/>
          <w:u w:val="single"/>
        </w:rPr>
        <w:t>Usables</w:t>
      </w:r>
      <w:r>
        <w:rPr>
          <w:rFonts w:ascii="Arial" w:hAnsi="Arial" w:cs="Arial"/>
          <w:sz w:val="24"/>
          <w:szCs w:val="24"/>
        </w:rPr>
        <w:t>: Estas plataformas están pensadas para “agregarle algo de electrónica” a prendas de vestir.</w:t>
      </w:r>
    </w:p>
    <w:p w14:paraId="59699CEB" w14:textId="77777777" w:rsidR="008F38A1" w:rsidRDefault="008F38A1" w:rsidP="008F38A1">
      <w:pPr>
        <w:pStyle w:val="Prrafodelista"/>
        <w:numPr>
          <w:ilvl w:val="0"/>
          <w:numId w:val="38"/>
        </w:numPr>
        <w:jc w:val="both"/>
        <w:rPr>
          <w:rFonts w:ascii="Arial" w:hAnsi="Arial" w:cs="Arial"/>
          <w:sz w:val="24"/>
          <w:szCs w:val="24"/>
        </w:rPr>
      </w:pPr>
      <w:r>
        <w:rPr>
          <w:rFonts w:ascii="Arial" w:hAnsi="Arial" w:cs="Arial"/>
          <w:sz w:val="24"/>
          <w:szCs w:val="24"/>
          <w:u w:val="single"/>
        </w:rPr>
        <w:lastRenderedPageBreak/>
        <w:t>Impresión 3D</w:t>
      </w:r>
      <w:r>
        <w:rPr>
          <w:rFonts w:ascii="Arial" w:hAnsi="Arial" w:cs="Arial"/>
          <w:sz w:val="24"/>
          <w:szCs w:val="24"/>
        </w:rPr>
        <w:t>: Arduino ofrece una impresora 3D nombrada como Materia 101.</w:t>
      </w:r>
    </w:p>
    <w:p w14:paraId="43B5D7A9" w14:textId="76481A5D" w:rsidR="008F38A1" w:rsidRDefault="008F38A1" w:rsidP="008F38A1">
      <w:pPr>
        <w:rPr>
          <w:rFonts w:ascii="Arial" w:hAnsi="Arial" w:cs="Arial"/>
          <w:sz w:val="24"/>
          <w:szCs w:val="24"/>
        </w:rPr>
      </w:pPr>
      <w:r>
        <w:rPr>
          <w:rFonts w:ascii="Arial" w:hAnsi="Arial" w:cs="Arial"/>
          <w:sz w:val="24"/>
          <w:szCs w:val="24"/>
        </w:rPr>
        <w:t xml:space="preserve">El hardware Arduino más sencillo consiste en una placa con un microcontrolador y una serie de puertos de entrada y salida. Los microcontroladores de 8 bits de AVR más utilizados en estas placas son el Atmega168, Atmega328, Atmega1280, y Atmega8 por su sencillez y bajo coste, aunque también se dispone de microcontroladores ARM, cómo el caso del CortexM3 de 32 bits. A pesar de que ARM y AVR son plataformas diferentes, al utilizar la IDE de Arduino, los programas se compilan y luego se ejecutan sin cambios en cualquiera de las plataformas. En la imagen </w:t>
      </w:r>
      <w:r w:rsidRPr="00770B65">
        <w:rPr>
          <w:rFonts w:ascii="Arial" w:hAnsi="Arial" w:cs="Arial"/>
          <w:b/>
          <w:sz w:val="24"/>
          <w:szCs w:val="24"/>
        </w:rPr>
        <w:t>(</w:t>
      </w:r>
      <w:r w:rsidRPr="00770B65">
        <w:rPr>
          <w:rFonts w:ascii="Arial" w:hAnsi="Arial" w:cs="Arial"/>
          <w:b/>
          <w:sz w:val="24"/>
          <w:szCs w:val="24"/>
        </w:rPr>
        <w:fldChar w:fldCharType="begin"/>
      </w:r>
      <w:r w:rsidRPr="00770B65">
        <w:rPr>
          <w:rFonts w:ascii="Arial" w:hAnsi="Arial" w:cs="Arial"/>
          <w:b/>
          <w:sz w:val="24"/>
          <w:szCs w:val="24"/>
        </w:rPr>
        <w:instrText xml:space="preserve"> REF _Ref502097233 \h  \* MERGEFORMAT </w:instrText>
      </w:r>
      <w:r w:rsidRPr="00770B65">
        <w:rPr>
          <w:rFonts w:ascii="Arial" w:hAnsi="Arial" w:cs="Arial"/>
          <w:b/>
          <w:sz w:val="24"/>
          <w:szCs w:val="24"/>
        </w:rPr>
      </w:r>
      <w:r w:rsidRPr="00770B65">
        <w:rPr>
          <w:rFonts w:ascii="Arial" w:hAnsi="Arial" w:cs="Arial"/>
          <w:b/>
          <w:sz w:val="24"/>
          <w:szCs w:val="24"/>
        </w:rPr>
        <w:fldChar w:fldCharType="separate"/>
      </w:r>
      <w:r w:rsidR="00770B65" w:rsidRPr="00770B65">
        <w:rPr>
          <w:rFonts w:ascii="Arial" w:hAnsi="Arial" w:cs="Arial"/>
          <w:b/>
          <w:sz w:val="24"/>
          <w:szCs w:val="24"/>
        </w:rPr>
        <w:t xml:space="preserve">Ilustración </w:t>
      </w:r>
      <w:r w:rsidR="00770B65" w:rsidRPr="00770B65">
        <w:rPr>
          <w:rFonts w:ascii="Arial" w:hAnsi="Arial" w:cs="Arial"/>
          <w:b/>
          <w:noProof/>
          <w:sz w:val="24"/>
          <w:szCs w:val="24"/>
        </w:rPr>
        <w:t>17</w:t>
      </w:r>
      <w:r w:rsidR="00770B65" w:rsidRPr="00770B65">
        <w:rPr>
          <w:rFonts w:ascii="Arial" w:hAnsi="Arial" w:cs="Arial"/>
          <w:b/>
          <w:sz w:val="24"/>
          <w:szCs w:val="24"/>
        </w:rPr>
        <w:t xml:space="preserve"> - Arduino Uno</w:t>
      </w:r>
      <w:r w:rsidRPr="00770B65">
        <w:rPr>
          <w:rFonts w:ascii="Arial" w:hAnsi="Arial" w:cs="Arial"/>
          <w:b/>
          <w:sz w:val="24"/>
          <w:szCs w:val="24"/>
        </w:rPr>
        <w:fldChar w:fldCharType="end"/>
      </w:r>
      <w:r w:rsidRPr="00770B65">
        <w:rPr>
          <w:rFonts w:ascii="Arial" w:hAnsi="Arial" w:cs="Arial"/>
          <w:b/>
          <w:sz w:val="24"/>
          <w:szCs w:val="24"/>
        </w:rPr>
        <w:t>)</w:t>
      </w:r>
      <w:r>
        <w:rPr>
          <w:rFonts w:ascii="Arial" w:hAnsi="Arial" w:cs="Arial"/>
          <w:sz w:val="24"/>
          <w:szCs w:val="24"/>
        </w:rPr>
        <w:t xml:space="preserve"> se visualiza la distribución física de puertos y componentes de la versión Arduino Uno R3.</w:t>
      </w:r>
    </w:p>
    <w:p w14:paraId="321F44A3" w14:textId="77777777" w:rsidR="008F38A1" w:rsidRDefault="008F38A1" w:rsidP="008F38A1">
      <w:pPr>
        <w:rPr>
          <w:rFonts w:ascii="Arial" w:hAnsi="Arial" w:cs="Arial"/>
          <w:sz w:val="24"/>
          <w:szCs w:val="24"/>
        </w:rPr>
      </w:pPr>
    </w:p>
    <w:p w14:paraId="7498FDAC" w14:textId="77777777" w:rsidR="008F38A1" w:rsidRDefault="008F38A1" w:rsidP="008F38A1">
      <w:pPr>
        <w:keepNext/>
        <w:jc w:val="center"/>
      </w:pPr>
      <w:r>
        <w:rPr>
          <w:noProof/>
          <w:lang w:val="en-US" w:eastAsia="en-US"/>
        </w:rPr>
        <w:drawing>
          <wp:inline distT="0" distB="0" distL="0" distR="0" wp14:anchorId="2731F8BE" wp14:editId="432069E3">
            <wp:extent cx="4286885" cy="3028315"/>
            <wp:effectExtent l="0" t="0" r="0" b="635"/>
            <wp:docPr id="1036" name="Image1" descr="Arduino UNO 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pic:cNvPicPr/>
                  </pic:nvPicPr>
                  <pic:blipFill rotWithShape="1">
                    <a:blip r:embed="rId40" cstate="print">
                      <a:extLst>
                        <a:ext uri="{28A0092B-C50C-407E-A947-70E740481C1C}">
                          <a14:useLocalDpi xmlns:a14="http://schemas.microsoft.com/office/drawing/2010/main" val="0"/>
                        </a:ext>
                      </a:extLst>
                    </a:blip>
                    <a:srcRect/>
                    <a:stretch>
                      <a:fillRect/>
                    </a:stretch>
                  </pic:blipFill>
                  <pic:spPr>
                    <a:xfrm>
                      <a:off x="0" y="0"/>
                      <a:ext cx="4286885" cy="3028315"/>
                    </a:xfrm>
                    <a:prstGeom prst="rect">
                      <a:avLst/>
                    </a:prstGeom>
                  </pic:spPr>
                </pic:pic>
              </a:graphicData>
            </a:graphic>
          </wp:inline>
        </w:drawing>
      </w:r>
    </w:p>
    <w:p w14:paraId="2C48B53C" w14:textId="1A6CA36F" w:rsidR="008F38A1" w:rsidRDefault="008F38A1" w:rsidP="008F38A1">
      <w:pPr>
        <w:pStyle w:val="Descripcin"/>
        <w:jc w:val="center"/>
        <w:rPr>
          <w:rStyle w:val="apple-converted-space"/>
          <w:rFonts w:ascii="Georgia" w:hAnsi="Georgia"/>
          <w:color w:val="333333"/>
          <w:shd w:val="clear" w:color="auto" w:fill="FFFFFF"/>
        </w:rPr>
      </w:pPr>
      <w:bookmarkStart w:id="126" w:name="_Ref502097233"/>
      <w:bookmarkStart w:id="127" w:name="_Toc508729901"/>
      <w:r>
        <w:t xml:space="preserve">Ilustración </w:t>
      </w:r>
      <w:fldSimple w:instr=" SEQ Ilustración \* ARABIC ">
        <w:r w:rsidR="00DF3D92">
          <w:rPr>
            <w:noProof/>
          </w:rPr>
          <w:t>17</w:t>
        </w:r>
      </w:fldSimple>
      <w:r>
        <w:t xml:space="preserve"> - Arduino Uno</w:t>
      </w:r>
      <w:bookmarkEnd w:id="126"/>
      <w:bookmarkEnd w:id="127"/>
    </w:p>
    <w:p w14:paraId="7C5D7B1C" w14:textId="77777777" w:rsidR="008F38A1" w:rsidRDefault="008F38A1" w:rsidP="008F38A1">
      <w:pPr>
        <w:rPr>
          <w:rStyle w:val="apple-converted-space"/>
          <w:rFonts w:ascii="Georgia" w:hAnsi="Georgia"/>
          <w:color w:val="333333"/>
          <w:shd w:val="clear" w:color="auto" w:fill="FFFFFF"/>
        </w:rPr>
      </w:pPr>
    </w:p>
    <w:p w14:paraId="2948E9D8" w14:textId="77777777" w:rsidR="008F38A1" w:rsidRDefault="008F38A1" w:rsidP="008F38A1"/>
    <w:p w14:paraId="6D3FC2EE" w14:textId="77777777" w:rsidR="008F38A1" w:rsidRDefault="008F38A1" w:rsidP="008F38A1">
      <w:pPr>
        <w:rPr>
          <w:rFonts w:ascii="Arial" w:hAnsi="Arial" w:cs="Arial"/>
          <w:sz w:val="24"/>
          <w:szCs w:val="24"/>
        </w:rPr>
      </w:pPr>
      <w:r>
        <w:rPr>
          <w:rFonts w:ascii="Arial" w:hAnsi="Arial" w:cs="Arial"/>
          <w:sz w:val="24"/>
          <w:szCs w:val="24"/>
        </w:rPr>
        <w:t>Una primera diferenciación entre los distintos modelos de Arduino la encontraremos en el voltaje o tensión de alimentación de las placas. Las basadas en CortexM3 operan con un voltaje de 3,3 voltios, mientras que la mayor parte de las placas basadas en AVR utilizan una tensión de 5 voltios. Esto de todas formas no es un factor decisivo en la elección de una placa, dado que existen conmutadores de tensión en muchos actuadores y sensores compatibles.</w:t>
      </w:r>
    </w:p>
    <w:p w14:paraId="42261EE5" w14:textId="77777777" w:rsidR="008F38A1" w:rsidRDefault="008F38A1" w:rsidP="008F38A1">
      <w:pPr>
        <w:rPr>
          <w:rFonts w:ascii="Arial" w:hAnsi="Arial" w:cs="Arial"/>
          <w:sz w:val="24"/>
          <w:szCs w:val="24"/>
        </w:rPr>
      </w:pPr>
      <w:r>
        <w:rPr>
          <w:rFonts w:ascii="Arial" w:hAnsi="Arial" w:cs="Arial"/>
          <w:sz w:val="24"/>
          <w:szCs w:val="24"/>
        </w:rPr>
        <w:br w:type="page"/>
      </w:r>
    </w:p>
    <w:p w14:paraId="4B7C098A" w14:textId="77777777" w:rsidR="008F38A1" w:rsidRDefault="008F38A1" w:rsidP="008F38A1">
      <w:pPr>
        <w:rPr>
          <w:rFonts w:ascii="Arial" w:hAnsi="Arial" w:cs="Arial"/>
          <w:sz w:val="24"/>
          <w:szCs w:val="24"/>
        </w:rPr>
      </w:pPr>
    </w:p>
    <w:p w14:paraId="7086BE82" w14:textId="77777777" w:rsidR="008F38A1" w:rsidRDefault="008F38A1" w:rsidP="008F38A1">
      <w:pPr>
        <w:pStyle w:val="Ttulo2"/>
        <w:rPr>
          <w:b/>
          <w:sz w:val="32"/>
          <w:szCs w:val="32"/>
        </w:rPr>
      </w:pPr>
      <w:bookmarkStart w:id="128" w:name="_Toc504153904"/>
      <w:bookmarkStart w:id="129" w:name="_Toc508729676"/>
      <w:r>
        <w:rPr>
          <w:b/>
          <w:sz w:val="32"/>
          <w:szCs w:val="32"/>
        </w:rPr>
        <w:t xml:space="preserve">3.5 </w:t>
      </w:r>
      <w:bookmarkEnd w:id="128"/>
      <w:r>
        <w:rPr>
          <w:b/>
          <w:sz w:val="32"/>
          <w:szCs w:val="32"/>
        </w:rPr>
        <w:t>Aplicaciones</w:t>
      </w:r>
      <w:bookmarkEnd w:id="129"/>
    </w:p>
    <w:p w14:paraId="5CB07C8E" w14:textId="77777777" w:rsidR="008F38A1" w:rsidRPr="00EB5FC2" w:rsidRDefault="008F38A1" w:rsidP="008F38A1"/>
    <w:p w14:paraId="79A72D46" w14:textId="77777777" w:rsidR="008F38A1" w:rsidRDefault="008F38A1" w:rsidP="008F38A1">
      <w:pPr>
        <w:rPr>
          <w:rFonts w:ascii="Arial" w:hAnsi="Arial" w:cs="Arial"/>
          <w:sz w:val="24"/>
          <w:szCs w:val="24"/>
        </w:rPr>
      </w:pPr>
      <w:r>
        <w:rPr>
          <w:rFonts w:ascii="Arial" w:hAnsi="Arial" w:cs="Arial"/>
          <w:sz w:val="24"/>
          <w:szCs w:val="24"/>
        </w:rPr>
        <w:t>Los usos posibles que se le pueden dar a “un Arduino”, en forma general son:</w:t>
      </w:r>
    </w:p>
    <w:p w14:paraId="1D80C088" w14:textId="77777777" w:rsidR="008F38A1" w:rsidRDefault="008F38A1" w:rsidP="008F38A1">
      <w:pPr>
        <w:pStyle w:val="Prrafodelista"/>
        <w:numPr>
          <w:ilvl w:val="0"/>
          <w:numId w:val="41"/>
        </w:numPr>
        <w:rPr>
          <w:rFonts w:ascii="Arial" w:hAnsi="Arial" w:cs="Arial"/>
          <w:sz w:val="24"/>
          <w:szCs w:val="24"/>
        </w:rPr>
      </w:pPr>
      <w:r>
        <w:rPr>
          <w:rFonts w:ascii="Arial" w:hAnsi="Arial" w:cs="Arial"/>
          <w:sz w:val="24"/>
          <w:szCs w:val="24"/>
        </w:rPr>
        <w:t>Utilizarlo como microcontrolador, con un programa descargado desde un ordenador y funcionamiento de forma independiente, recibiendo entradas de sensores y realizando acciones sobre actuadores en función de las entradas y el programa.</w:t>
      </w:r>
    </w:p>
    <w:p w14:paraId="6F66DCAC" w14:textId="4A1C41C3" w:rsidR="008F38A1" w:rsidRDefault="00B961A9" w:rsidP="008F38A1">
      <w:pPr>
        <w:pStyle w:val="Prrafodelista"/>
        <w:numPr>
          <w:ilvl w:val="0"/>
          <w:numId w:val="41"/>
        </w:numPr>
        <w:rPr>
          <w:rFonts w:ascii="Arial" w:hAnsi="Arial" w:cs="Arial"/>
          <w:sz w:val="24"/>
          <w:szCs w:val="24"/>
        </w:rPr>
      </w:pPr>
      <w:r>
        <w:rPr>
          <w:rFonts w:ascii="Arial" w:hAnsi="Arial" w:cs="Arial"/>
          <w:sz w:val="24"/>
          <w:szCs w:val="24"/>
        </w:rPr>
        <w:t>Ídem</w:t>
      </w:r>
      <w:r w:rsidR="008F38A1">
        <w:rPr>
          <w:rFonts w:ascii="Arial" w:hAnsi="Arial" w:cs="Arial"/>
          <w:sz w:val="24"/>
          <w:szCs w:val="24"/>
        </w:rPr>
        <w:t xml:space="preserve"> anterior pero conectado a </w:t>
      </w:r>
      <w:r w:rsidR="008F38A1" w:rsidRPr="00043F75">
        <w:rPr>
          <w:rFonts w:ascii="Arial" w:hAnsi="Arial" w:cs="Arial"/>
          <w:sz w:val="24"/>
          <w:szCs w:val="24"/>
        </w:rPr>
        <w:t>un ordenador (</w:t>
      </w:r>
      <w:r w:rsidR="008F38A1">
        <w:rPr>
          <w:rFonts w:ascii="Arial" w:hAnsi="Arial" w:cs="Arial"/>
          <w:sz w:val="24"/>
          <w:szCs w:val="24"/>
        </w:rPr>
        <w:t xml:space="preserve">que también podría ser un SBC </w:t>
      </w:r>
      <w:r w:rsidR="008F38A1" w:rsidRPr="00043F75">
        <w:rPr>
          <w:rFonts w:ascii="Arial" w:hAnsi="Arial" w:cs="Arial"/>
          <w:sz w:val="24"/>
          <w:szCs w:val="24"/>
        </w:rPr>
        <w:t>como Raspberry Pi)</w:t>
      </w:r>
      <w:r w:rsidR="008F38A1">
        <w:rPr>
          <w:rFonts w:ascii="Arial" w:hAnsi="Arial" w:cs="Arial"/>
          <w:sz w:val="24"/>
          <w:szCs w:val="24"/>
        </w:rPr>
        <w:t>.</w:t>
      </w:r>
    </w:p>
    <w:p w14:paraId="582CA653" w14:textId="670D721C" w:rsidR="008F38A1" w:rsidRDefault="00770B65" w:rsidP="008F38A1">
      <w:pPr>
        <w:rPr>
          <w:rFonts w:ascii="Arial" w:hAnsi="Arial" w:cs="Arial"/>
          <w:sz w:val="24"/>
          <w:szCs w:val="24"/>
        </w:rPr>
      </w:pPr>
      <w:r>
        <w:rPr>
          <w:rFonts w:ascii="Arial" w:hAnsi="Arial" w:cs="Arial"/>
          <w:sz w:val="24"/>
          <w:szCs w:val="24"/>
        </w:rPr>
        <w:t>En el siguiente apartado se enumeran una serie de razones por las cuales utilizar esta plataforma.</w:t>
      </w:r>
      <w:r w:rsidR="008F38A1">
        <w:rPr>
          <w:rFonts w:ascii="Arial" w:hAnsi="Arial" w:cs="Arial"/>
          <w:sz w:val="24"/>
          <w:szCs w:val="24"/>
        </w:rPr>
        <w:t xml:space="preserve"> </w:t>
      </w:r>
    </w:p>
    <w:p w14:paraId="3ECC48D8" w14:textId="77777777" w:rsidR="008F38A1" w:rsidRDefault="008F38A1" w:rsidP="008F38A1">
      <w:pPr>
        <w:rPr>
          <w:rFonts w:ascii="Arial" w:hAnsi="Arial" w:cs="Arial"/>
          <w:sz w:val="24"/>
          <w:szCs w:val="24"/>
        </w:rPr>
      </w:pPr>
    </w:p>
    <w:p w14:paraId="3E135B5D" w14:textId="77777777" w:rsidR="008F38A1" w:rsidRPr="00994A21" w:rsidRDefault="008F38A1" w:rsidP="008F38A1">
      <w:pPr>
        <w:pStyle w:val="Ttulo2"/>
        <w:rPr>
          <w:b/>
          <w:sz w:val="32"/>
          <w:szCs w:val="32"/>
        </w:rPr>
      </w:pPr>
      <w:bookmarkStart w:id="130" w:name="_Toc508729677"/>
      <w:r w:rsidRPr="00994A21">
        <w:rPr>
          <w:b/>
          <w:sz w:val="32"/>
          <w:szCs w:val="32"/>
        </w:rPr>
        <w:t>3.6 Motivaciones para su uso</w:t>
      </w:r>
      <w:bookmarkEnd w:id="130"/>
    </w:p>
    <w:p w14:paraId="07A4D0E9" w14:textId="77777777" w:rsidR="008F38A1" w:rsidRDefault="008F38A1" w:rsidP="008F38A1">
      <w:pPr>
        <w:pStyle w:val="Ttulo3"/>
        <w:rPr>
          <w:b w:val="0"/>
          <w:sz w:val="28"/>
          <w:szCs w:val="28"/>
        </w:rPr>
      </w:pPr>
      <w:bookmarkStart w:id="131" w:name="_Toc504153905"/>
      <w:bookmarkStart w:id="132" w:name="_Toc508729678"/>
      <w:r>
        <w:rPr>
          <w:b w:val="0"/>
          <w:sz w:val="28"/>
          <w:szCs w:val="28"/>
        </w:rPr>
        <w:t>3.6.1 La comunidad</w:t>
      </w:r>
      <w:bookmarkEnd w:id="131"/>
      <w:bookmarkEnd w:id="132"/>
      <w:r>
        <w:rPr>
          <w:b w:val="0"/>
          <w:sz w:val="28"/>
          <w:szCs w:val="28"/>
        </w:rPr>
        <w:t xml:space="preserve"> </w:t>
      </w:r>
    </w:p>
    <w:p w14:paraId="58EF311E" w14:textId="77777777" w:rsidR="008F38A1" w:rsidRDefault="008F38A1" w:rsidP="008F38A1">
      <w:pPr>
        <w:rPr>
          <w:rFonts w:ascii="Arial" w:hAnsi="Arial" w:cs="Arial"/>
          <w:b/>
          <w:sz w:val="24"/>
          <w:szCs w:val="24"/>
        </w:rPr>
      </w:pPr>
    </w:p>
    <w:p w14:paraId="6B3C27C2" w14:textId="4C374E8A" w:rsidR="008F38A1" w:rsidRDefault="008F38A1" w:rsidP="008F38A1">
      <w:pPr>
        <w:rPr>
          <w:rFonts w:ascii="Arial" w:hAnsi="Arial" w:cs="Arial"/>
          <w:sz w:val="24"/>
          <w:szCs w:val="24"/>
        </w:rPr>
      </w:pPr>
      <w:r>
        <w:rPr>
          <w:rFonts w:ascii="Arial" w:hAnsi="Arial" w:cs="Arial"/>
          <w:sz w:val="24"/>
          <w:szCs w:val="24"/>
        </w:rPr>
        <w:t xml:space="preserve">Arduino cuenta con una gran comunidad, </w:t>
      </w:r>
      <w:r w:rsidR="002A4B25">
        <w:rPr>
          <w:rFonts w:ascii="Arial" w:hAnsi="Arial" w:cs="Arial"/>
          <w:sz w:val="24"/>
          <w:szCs w:val="24"/>
        </w:rPr>
        <w:t>cuyas</w:t>
      </w:r>
      <w:r>
        <w:rPr>
          <w:rFonts w:ascii="Arial" w:hAnsi="Arial" w:cs="Arial"/>
          <w:sz w:val="24"/>
          <w:szCs w:val="24"/>
        </w:rPr>
        <w:t xml:space="preserve"> actividades se centran en la experimentación, publicación de resultados y proyectos, y </w:t>
      </w:r>
      <w:r w:rsidR="002A4B25">
        <w:rPr>
          <w:rFonts w:ascii="Arial" w:hAnsi="Arial" w:cs="Arial"/>
          <w:sz w:val="24"/>
          <w:szCs w:val="24"/>
        </w:rPr>
        <w:t>organización</w:t>
      </w:r>
      <w:r>
        <w:rPr>
          <w:rFonts w:ascii="Arial" w:hAnsi="Arial" w:cs="Arial"/>
          <w:sz w:val="24"/>
          <w:szCs w:val="24"/>
        </w:rPr>
        <w:t xml:space="preserve"> de eventos. El manifiesto de la comunidad Arduino dice (traducción al español):</w:t>
      </w:r>
    </w:p>
    <w:p w14:paraId="7DCE31D6" w14:textId="77777777" w:rsidR="008F38A1" w:rsidRDefault="008F38A1" w:rsidP="008F38A1">
      <w:pPr>
        <w:rPr>
          <w:rFonts w:ascii="Arial" w:hAnsi="Arial" w:cs="Arial"/>
          <w:sz w:val="24"/>
          <w:szCs w:val="24"/>
        </w:rPr>
      </w:pPr>
    </w:p>
    <w:p w14:paraId="6A5AE264" w14:textId="37F23AA3" w:rsidR="008F38A1" w:rsidRDefault="008F38A1" w:rsidP="008F38A1">
      <w:pPr>
        <w:rPr>
          <w:rFonts w:ascii="Arial" w:hAnsi="Arial" w:cs="Arial"/>
          <w:sz w:val="24"/>
          <w:szCs w:val="24"/>
        </w:rPr>
      </w:pPr>
      <w:r>
        <w:rPr>
          <w:rFonts w:ascii="Arial" w:hAnsi="Arial" w:cs="Arial"/>
          <w:sz w:val="24"/>
          <w:szCs w:val="24"/>
        </w:rPr>
        <w:t>“Apoyar al ecosistema</w:t>
      </w:r>
      <w:r w:rsidR="002A4B25">
        <w:rPr>
          <w:rFonts w:ascii="Arial" w:hAnsi="Arial" w:cs="Arial"/>
          <w:sz w:val="24"/>
          <w:szCs w:val="24"/>
        </w:rPr>
        <w:t xml:space="preserve"> de hardware y software de </w:t>
      </w:r>
      <w:r w:rsidR="002A4B25" w:rsidRPr="002A4B25">
        <w:rPr>
          <w:rFonts w:ascii="Arial" w:hAnsi="Arial" w:cs="Arial"/>
          <w:i/>
          <w:sz w:val="24"/>
          <w:szCs w:val="24"/>
        </w:rPr>
        <w:t>open-</w:t>
      </w:r>
      <w:r w:rsidRPr="002A4B25">
        <w:rPr>
          <w:rFonts w:ascii="Arial" w:hAnsi="Arial" w:cs="Arial"/>
          <w:i/>
          <w:sz w:val="24"/>
          <w:szCs w:val="24"/>
        </w:rPr>
        <w:t>source</w:t>
      </w:r>
      <w:r>
        <w:rPr>
          <w:rFonts w:ascii="Arial" w:hAnsi="Arial" w:cs="Arial"/>
          <w:sz w:val="24"/>
          <w:szCs w:val="24"/>
        </w:rPr>
        <w:t xml:space="preserve"> Arduino, haciendo que los productos electrónicos sean abiertos y participativos. </w:t>
      </w:r>
    </w:p>
    <w:p w14:paraId="3BABF5B6" w14:textId="77777777" w:rsidR="008F38A1" w:rsidRDefault="008F38A1" w:rsidP="008F38A1">
      <w:pPr>
        <w:rPr>
          <w:rFonts w:ascii="Arial" w:hAnsi="Arial" w:cs="Arial"/>
          <w:sz w:val="24"/>
          <w:szCs w:val="24"/>
        </w:rPr>
      </w:pPr>
      <w:r>
        <w:rPr>
          <w:rFonts w:ascii="Arial" w:hAnsi="Arial" w:cs="Arial"/>
          <w:sz w:val="24"/>
          <w:szCs w:val="24"/>
        </w:rPr>
        <w:t xml:space="preserve">Servir como un evangelizador para Arduino, expandir el ecosistema de código abierto a estudiantes, fabricantes, desarrolladores, diseñadores, ingenieros y empresas dentro de sus comunidades locales. </w:t>
      </w:r>
    </w:p>
    <w:p w14:paraId="4EFE29B9" w14:textId="671A7731" w:rsidR="008F38A1" w:rsidRDefault="008F38A1" w:rsidP="008F38A1">
      <w:pPr>
        <w:rPr>
          <w:rFonts w:ascii="Arial" w:hAnsi="Arial" w:cs="Arial"/>
          <w:sz w:val="24"/>
          <w:szCs w:val="24"/>
        </w:rPr>
      </w:pPr>
      <w:r>
        <w:rPr>
          <w:rFonts w:ascii="Arial" w:hAnsi="Arial" w:cs="Arial"/>
          <w:sz w:val="24"/>
          <w:szCs w:val="24"/>
        </w:rPr>
        <w:t>Construir una red global de comunidades que diseñen y codifiquen proyectos, intercambien ideas, organicen actividades de colaboración y dicten cursos oficiales de Arduino, independientemente de su edad, sexo, idioma y capacidad técnica”</w:t>
      </w:r>
      <w:sdt>
        <w:sdtPr>
          <w:rPr>
            <w:rFonts w:ascii="Arial" w:hAnsi="Arial" w:cs="Arial"/>
            <w:sz w:val="24"/>
            <w:szCs w:val="24"/>
          </w:rPr>
          <w:id w:val="42414882"/>
          <w:citation/>
        </w:sdtPr>
        <w:sdtContent>
          <w:r w:rsidR="009C7F04">
            <w:rPr>
              <w:rFonts w:ascii="Arial" w:hAnsi="Arial" w:cs="Arial"/>
              <w:sz w:val="24"/>
              <w:szCs w:val="24"/>
            </w:rPr>
            <w:fldChar w:fldCharType="begin"/>
          </w:r>
          <w:r w:rsidR="009C7F04">
            <w:rPr>
              <w:rFonts w:ascii="Arial" w:hAnsi="Arial" w:cs="Arial"/>
              <w:sz w:val="24"/>
              <w:szCs w:val="24"/>
            </w:rPr>
            <w:instrText xml:space="preserve"> CITATION Ard171 \l 11274 </w:instrText>
          </w:r>
          <w:r w:rsidR="009C7F04">
            <w:rPr>
              <w:rFonts w:ascii="Arial" w:hAnsi="Arial" w:cs="Arial"/>
              <w:sz w:val="24"/>
              <w:szCs w:val="24"/>
            </w:rPr>
            <w:fldChar w:fldCharType="separate"/>
          </w:r>
          <w:r w:rsidR="00C66DD5">
            <w:rPr>
              <w:rFonts w:ascii="Arial" w:hAnsi="Arial" w:cs="Arial"/>
              <w:noProof/>
              <w:sz w:val="24"/>
              <w:szCs w:val="24"/>
            </w:rPr>
            <w:t xml:space="preserve"> </w:t>
          </w:r>
          <w:r w:rsidR="00C66DD5" w:rsidRPr="00C66DD5">
            <w:rPr>
              <w:rFonts w:ascii="Arial" w:hAnsi="Arial" w:cs="Arial"/>
              <w:noProof/>
              <w:sz w:val="24"/>
              <w:szCs w:val="24"/>
            </w:rPr>
            <w:t>[8]</w:t>
          </w:r>
          <w:r w:rsidR="009C7F04">
            <w:rPr>
              <w:rFonts w:ascii="Arial" w:hAnsi="Arial" w:cs="Arial"/>
              <w:sz w:val="24"/>
              <w:szCs w:val="24"/>
            </w:rPr>
            <w:fldChar w:fldCharType="end"/>
          </w:r>
        </w:sdtContent>
      </w:sdt>
    </w:p>
    <w:p w14:paraId="0793798C" w14:textId="77777777" w:rsidR="008F38A1" w:rsidRDefault="008F38A1" w:rsidP="008F38A1">
      <w:pPr>
        <w:rPr>
          <w:rFonts w:ascii="Arial" w:hAnsi="Arial" w:cs="Arial"/>
          <w:sz w:val="24"/>
          <w:szCs w:val="24"/>
        </w:rPr>
      </w:pPr>
    </w:p>
    <w:p w14:paraId="3FAAB372" w14:textId="77777777" w:rsidR="008F38A1" w:rsidRDefault="008F38A1" w:rsidP="008F38A1">
      <w:pPr>
        <w:rPr>
          <w:rFonts w:ascii="Arial" w:hAnsi="Arial" w:cs="Arial"/>
          <w:sz w:val="24"/>
          <w:szCs w:val="24"/>
        </w:rPr>
      </w:pPr>
    </w:p>
    <w:p w14:paraId="12B2F01D" w14:textId="04B5A756" w:rsidR="008F38A1" w:rsidRDefault="008F38A1" w:rsidP="008F38A1">
      <w:pPr>
        <w:rPr>
          <w:rFonts w:ascii="Arial" w:hAnsi="Arial" w:cs="Arial"/>
          <w:sz w:val="24"/>
          <w:szCs w:val="24"/>
        </w:rPr>
      </w:pPr>
      <w:r>
        <w:rPr>
          <w:rFonts w:ascii="Arial" w:hAnsi="Arial" w:cs="Arial"/>
          <w:sz w:val="24"/>
          <w:szCs w:val="24"/>
        </w:rPr>
        <w:t xml:space="preserve">Dentro de la página oficial se brinda soporte por medio de documentación, foros </w:t>
      </w:r>
      <w:r w:rsidR="002A4B25">
        <w:rPr>
          <w:rFonts w:ascii="Arial" w:hAnsi="Arial" w:cs="Arial"/>
          <w:sz w:val="24"/>
          <w:szCs w:val="24"/>
        </w:rPr>
        <w:t>y la</w:t>
      </w:r>
      <w:r>
        <w:rPr>
          <w:rFonts w:ascii="Arial" w:hAnsi="Arial" w:cs="Arial"/>
          <w:sz w:val="24"/>
          <w:szCs w:val="24"/>
        </w:rPr>
        <w:t xml:space="preserve"> publicación de un blog con novedades y proyectos relevantes que se encuentran en desarrollo. </w:t>
      </w:r>
    </w:p>
    <w:p w14:paraId="75B237E3" w14:textId="77777777" w:rsidR="008F38A1" w:rsidRDefault="008F38A1" w:rsidP="008F38A1">
      <w:pPr>
        <w:rPr>
          <w:rFonts w:ascii="Arial" w:hAnsi="Arial" w:cs="Arial"/>
          <w:sz w:val="24"/>
          <w:szCs w:val="24"/>
        </w:rPr>
      </w:pPr>
    </w:p>
    <w:p w14:paraId="4AA6CB1A" w14:textId="6061E46F" w:rsidR="000C4D75" w:rsidRDefault="008F38A1" w:rsidP="008F38A1">
      <w:pPr>
        <w:rPr>
          <w:rFonts w:ascii="Arial" w:hAnsi="Arial" w:cs="Arial"/>
          <w:sz w:val="24"/>
          <w:szCs w:val="24"/>
        </w:rPr>
      </w:pPr>
      <w:r>
        <w:rPr>
          <w:rFonts w:ascii="Arial" w:hAnsi="Arial" w:cs="Arial"/>
          <w:sz w:val="24"/>
          <w:szCs w:val="24"/>
        </w:rPr>
        <w:t>Además, se han creado</w:t>
      </w:r>
      <w:r w:rsidR="000C4D75">
        <w:rPr>
          <w:rFonts w:ascii="Arial" w:hAnsi="Arial" w:cs="Arial"/>
          <w:sz w:val="24"/>
          <w:szCs w:val="24"/>
        </w:rPr>
        <w:t xml:space="preserve"> sitios como Arduino Playground, </w:t>
      </w:r>
      <w:r>
        <w:rPr>
          <w:rFonts w:ascii="Arial" w:hAnsi="Arial" w:cs="Arial"/>
          <w:sz w:val="24"/>
          <w:szCs w:val="24"/>
        </w:rPr>
        <w:t xml:space="preserve">que consiste en una Wiki donde todos los usuarios de Arduino pueden contribuir. Es el lugar donde publicar y compartir código, diagramas de circuitos, guías, manuales, cursos. Es una </w:t>
      </w:r>
      <w:r w:rsidR="002A4B25">
        <w:rPr>
          <w:rFonts w:ascii="Arial" w:hAnsi="Arial" w:cs="Arial"/>
          <w:sz w:val="24"/>
          <w:szCs w:val="24"/>
        </w:rPr>
        <w:t>de las bases</w:t>
      </w:r>
      <w:r>
        <w:rPr>
          <w:rFonts w:ascii="Arial" w:hAnsi="Arial" w:cs="Arial"/>
          <w:sz w:val="24"/>
          <w:szCs w:val="24"/>
        </w:rPr>
        <w:t xml:space="preserve"> de datos de conocimiento de la comunidad de Arduino.</w:t>
      </w:r>
      <w:sdt>
        <w:sdtPr>
          <w:rPr>
            <w:rFonts w:ascii="Arial" w:hAnsi="Arial" w:cs="Arial"/>
            <w:sz w:val="24"/>
            <w:szCs w:val="24"/>
          </w:rPr>
          <w:id w:val="1294171400"/>
          <w:citation/>
        </w:sdtPr>
        <w:sdtContent>
          <w:r w:rsidR="000C4D75">
            <w:rPr>
              <w:rFonts w:ascii="Arial" w:hAnsi="Arial" w:cs="Arial"/>
              <w:sz w:val="24"/>
              <w:szCs w:val="24"/>
            </w:rPr>
            <w:fldChar w:fldCharType="begin"/>
          </w:r>
          <w:r w:rsidR="000C4D75">
            <w:rPr>
              <w:rFonts w:ascii="Arial" w:hAnsi="Arial" w:cs="Arial"/>
              <w:sz w:val="24"/>
              <w:szCs w:val="24"/>
            </w:rPr>
            <w:instrText xml:space="preserve"> CITATION htt17 \l 11274 </w:instrText>
          </w:r>
          <w:r w:rsidR="000C4D75">
            <w:rPr>
              <w:rFonts w:ascii="Arial" w:hAnsi="Arial" w:cs="Arial"/>
              <w:sz w:val="24"/>
              <w:szCs w:val="24"/>
            </w:rPr>
            <w:fldChar w:fldCharType="separate"/>
          </w:r>
          <w:r w:rsidR="00C66DD5">
            <w:rPr>
              <w:rFonts w:ascii="Arial" w:hAnsi="Arial" w:cs="Arial"/>
              <w:noProof/>
              <w:sz w:val="24"/>
              <w:szCs w:val="24"/>
            </w:rPr>
            <w:t xml:space="preserve"> </w:t>
          </w:r>
          <w:r w:rsidR="00C66DD5" w:rsidRPr="00C66DD5">
            <w:rPr>
              <w:rFonts w:ascii="Arial" w:hAnsi="Arial" w:cs="Arial"/>
              <w:noProof/>
              <w:sz w:val="24"/>
              <w:szCs w:val="24"/>
            </w:rPr>
            <w:t>[9]</w:t>
          </w:r>
          <w:r w:rsidR="000C4D75">
            <w:rPr>
              <w:rFonts w:ascii="Arial" w:hAnsi="Arial" w:cs="Arial"/>
              <w:sz w:val="24"/>
              <w:szCs w:val="24"/>
            </w:rPr>
            <w:fldChar w:fldCharType="end"/>
          </w:r>
        </w:sdtContent>
      </w:sdt>
      <w:r>
        <w:rPr>
          <w:rFonts w:ascii="Arial" w:hAnsi="Arial" w:cs="Arial"/>
          <w:sz w:val="24"/>
          <w:szCs w:val="24"/>
        </w:rPr>
        <w:t xml:space="preserve"> </w:t>
      </w:r>
    </w:p>
    <w:p w14:paraId="7A49B708" w14:textId="11C221F2" w:rsidR="002A4B25" w:rsidRDefault="008F38A1" w:rsidP="008F38A1">
      <w:pPr>
        <w:rPr>
          <w:rFonts w:ascii="Arial" w:hAnsi="Arial" w:cs="Arial"/>
          <w:sz w:val="24"/>
          <w:szCs w:val="24"/>
        </w:rPr>
      </w:pPr>
      <w:r>
        <w:rPr>
          <w:rFonts w:ascii="Arial" w:hAnsi="Arial" w:cs="Arial"/>
          <w:sz w:val="24"/>
          <w:szCs w:val="24"/>
        </w:rPr>
        <w:t>Este sitio a su vez tiene soporte de dist</w:t>
      </w:r>
      <w:r w:rsidR="002A4B25">
        <w:rPr>
          <w:rFonts w:ascii="Arial" w:hAnsi="Arial" w:cs="Arial"/>
          <w:sz w:val="24"/>
          <w:szCs w:val="24"/>
        </w:rPr>
        <w:t>intos lenguajes como el español</w:t>
      </w:r>
      <w:r w:rsidR="000C4D75">
        <w:rPr>
          <w:rFonts w:ascii="Arial" w:hAnsi="Arial" w:cs="Arial"/>
          <w:sz w:val="24"/>
          <w:szCs w:val="24"/>
        </w:rPr>
        <w:t>.</w:t>
      </w:r>
      <w:sdt>
        <w:sdtPr>
          <w:rPr>
            <w:rFonts w:ascii="Arial" w:hAnsi="Arial" w:cs="Arial"/>
            <w:sz w:val="24"/>
            <w:szCs w:val="24"/>
          </w:rPr>
          <w:id w:val="-1099403277"/>
          <w:citation/>
        </w:sdtPr>
        <w:sdtContent>
          <w:r w:rsidR="000C4D75">
            <w:rPr>
              <w:rFonts w:ascii="Arial" w:hAnsi="Arial" w:cs="Arial"/>
              <w:sz w:val="24"/>
              <w:szCs w:val="24"/>
            </w:rPr>
            <w:fldChar w:fldCharType="begin"/>
          </w:r>
          <w:r w:rsidR="000C4D75">
            <w:rPr>
              <w:rFonts w:ascii="Arial" w:hAnsi="Arial" w:cs="Arial"/>
              <w:sz w:val="24"/>
              <w:szCs w:val="24"/>
            </w:rPr>
            <w:instrText xml:space="preserve"> CITATION htt171 \l 11274 </w:instrText>
          </w:r>
          <w:r w:rsidR="000C4D75">
            <w:rPr>
              <w:rFonts w:ascii="Arial" w:hAnsi="Arial" w:cs="Arial"/>
              <w:sz w:val="24"/>
              <w:szCs w:val="24"/>
            </w:rPr>
            <w:fldChar w:fldCharType="separate"/>
          </w:r>
          <w:r w:rsidR="00C66DD5">
            <w:rPr>
              <w:rFonts w:ascii="Arial" w:hAnsi="Arial" w:cs="Arial"/>
              <w:noProof/>
              <w:sz w:val="24"/>
              <w:szCs w:val="24"/>
            </w:rPr>
            <w:t xml:space="preserve"> </w:t>
          </w:r>
          <w:r w:rsidR="00C66DD5" w:rsidRPr="00C66DD5">
            <w:rPr>
              <w:rFonts w:ascii="Arial" w:hAnsi="Arial" w:cs="Arial"/>
              <w:noProof/>
              <w:sz w:val="24"/>
              <w:szCs w:val="24"/>
            </w:rPr>
            <w:t>[10]</w:t>
          </w:r>
          <w:r w:rsidR="000C4D75">
            <w:rPr>
              <w:rFonts w:ascii="Arial" w:hAnsi="Arial" w:cs="Arial"/>
              <w:sz w:val="24"/>
              <w:szCs w:val="24"/>
            </w:rPr>
            <w:fldChar w:fldCharType="end"/>
          </w:r>
        </w:sdtContent>
      </w:sdt>
    </w:p>
    <w:p w14:paraId="79302251" w14:textId="77777777" w:rsidR="008F38A1" w:rsidRDefault="008F38A1" w:rsidP="008F38A1">
      <w:pPr>
        <w:rPr>
          <w:rFonts w:ascii="Arial" w:hAnsi="Arial" w:cs="Arial"/>
          <w:sz w:val="24"/>
          <w:szCs w:val="24"/>
        </w:rPr>
      </w:pPr>
      <w:r>
        <w:rPr>
          <w:rFonts w:ascii="Arial" w:hAnsi="Arial" w:cs="Arial"/>
          <w:sz w:val="24"/>
          <w:szCs w:val="24"/>
        </w:rPr>
        <w:t xml:space="preserve">Otro ejemplo de las actividades de la comunidad es el sitio Arduino Hub, un lugar donde se comparten los proyectos, dando los distintos pasos para reproducirlo. </w:t>
      </w:r>
    </w:p>
    <w:p w14:paraId="46A16461" w14:textId="77777777" w:rsidR="008F38A1" w:rsidRDefault="008F38A1" w:rsidP="008F38A1">
      <w:pPr>
        <w:rPr>
          <w:rFonts w:ascii="Arial" w:hAnsi="Arial" w:cs="Arial"/>
          <w:sz w:val="24"/>
          <w:szCs w:val="24"/>
        </w:rPr>
      </w:pPr>
    </w:p>
    <w:p w14:paraId="3894A6E5" w14:textId="2D0CB1AF" w:rsidR="008F38A1" w:rsidRDefault="008F38A1" w:rsidP="008F38A1">
      <w:pPr>
        <w:rPr>
          <w:rFonts w:ascii="Arial" w:hAnsi="Arial" w:cs="Arial"/>
          <w:sz w:val="24"/>
          <w:szCs w:val="24"/>
        </w:rPr>
      </w:pPr>
      <w:r>
        <w:rPr>
          <w:rFonts w:ascii="Arial" w:hAnsi="Arial" w:cs="Arial"/>
          <w:sz w:val="24"/>
          <w:szCs w:val="24"/>
        </w:rPr>
        <w:lastRenderedPageBreak/>
        <w:t xml:space="preserve">El Arduino </w:t>
      </w:r>
      <w:r w:rsidR="00897799">
        <w:rPr>
          <w:rFonts w:ascii="Arial" w:hAnsi="Arial" w:cs="Arial"/>
          <w:sz w:val="24"/>
          <w:szCs w:val="24"/>
        </w:rPr>
        <w:t>Day</w:t>
      </w:r>
      <w:r>
        <w:rPr>
          <w:rFonts w:ascii="Arial" w:hAnsi="Arial" w:cs="Arial"/>
          <w:sz w:val="24"/>
          <w:szCs w:val="24"/>
        </w:rPr>
        <w:t>, o cumpleaños de Arduino, es una celebración mundial que se lleva a cabo una vez al año en diversos puntos del mundo. Este evento es organizado por la comunidad de Arduino y/o sus fundadores. En él se desarrollan diferentes talleres, charlas y concursos, entre otras actividades, relacionadas con la plataforma.</w:t>
      </w:r>
    </w:p>
    <w:p w14:paraId="39D367DF" w14:textId="77777777" w:rsidR="008F38A1" w:rsidRDefault="008F38A1" w:rsidP="008F38A1">
      <w:pPr>
        <w:rPr>
          <w:rFonts w:ascii="Arial" w:hAnsi="Arial" w:cs="Arial"/>
          <w:sz w:val="24"/>
          <w:szCs w:val="24"/>
        </w:rPr>
      </w:pPr>
    </w:p>
    <w:p w14:paraId="7E44B731" w14:textId="7F966215" w:rsidR="008F38A1" w:rsidRDefault="008F38A1" w:rsidP="008F38A1">
      <w:pPr>
        <w:spacing w:after="160" w:line="259" w:lineRule="auto"/>
        <w:jc w:val="left"/>
        <w:rPr>
          <w:rFonts w:ascii="Arial" w:hAnsi="Arial" w:cs="Arial"/>
          <w:sz w:val="24"/>
          <w:szCs w:val="24"/>
        </w:rPr>
      </w:pPr>
      <w:r>
        <w:rPr>
          <w:rFonts w:ascii="Arial" w:hAnsi="Arial" w:cs="Arial"/>
          <w:sz w:val="24"/>
          <w:szCs w:val="24"/>
        </w:rPr>
        <w:t>La siguiente imagen (</w:t>
      </w:r>
      <w:r w:rsidRPr="002A4B25">
        <w:rPr>
          <w:rFonts w:ascii="Arial" w:hAnsi="Arial" w:cs="Arial"/>
          <w:b/>
          <w:sz w:val="24"/>
          <w:szCs w:val="24"/>
        </w:rPr>
        <w:fldChar w:fldCharType="begin"/>
      </w:r>
      <w:r w:rsidRPr="002A4B25">
        <w:rPr>
          <w:rFonts w:ascii="Arial" w:hAnsi="Arial" w:cs="Arial"/>
          <w:b/>
          <w:sz w:val="24"/>
          <w:szCs w:val="24"/>
        </w:rPr>
        <w:instrText xml:space="preserve"> REF _Ref502097256 \h </w:instrText>
      </w:r>
      <w:r w:rsidR="002A4B25" w:rsidRPr="002A4B25">
        <w:rPr>
          <w:rFonts w:ascii="Arial" w:hAnsi="Arial" w:cs="Arial"/>
          <w:b/>
          <w:sz w:val="24"/>
          <w:szCs w:val="24"/>
        </w:rPr>
        <w:instrText xml:space="preserve"> \* MERGEFORMAT </w:instrText>
      </w:r>
      <w:r w:rsidRPr="002A4B25">
        <w:rPr>
          <w:rFonts w:ascii="Arial" w:hAnsi="Arial" w:cs="Arial"/>
          <w:b/>
          <w:sz w:val="24"/>
          <w:szCs w:val="24"/>
        </w:rPr>
      </w:r>
      <w:r w:rsidRPr="002A4B25">
        <w:rPr>
          <w:rFonts w:ascii="Arial" w:hAnsi="Arial" w:cs="Arial"/>
          <w:b/>
          <w:sz w:val="24"/>
          <w:szCs w:val="24"/>
        </w:rPr>
        <w:fldChar w:fldCharType="separate"/>
      </w:r>
      <w:r w:rsidR="002A4B25" w:rsidRPr="002A4B25">
        <w:rPr>
          <w:rFonts w:ascii="Arial" w:hAnsi="Arial" w:cs="Arial"/>
          <w:b/>
          <w:sz w:val="24"/>
          <w:szCs w:val="24"/>
        </w:rPr>
        <w:t xml:space="preserve">Ilustración </w:t>
      </w:r>
      <w:r w:rsidR="002A4B25" w:rsidRPr="002A4B25">
        <w:rPr>
          <w:rFonts w:ascii="Arial" w:hAnsi="Arial" w:cs="Arial"/>
          <w:b/>
          <w:noProof/>
          <w:sz w:val="24"/>
          <w:szCs w:val="24"/>
        </w:rPr>
        <w:t>18</w:t>
      </w:r>
      <w:r w:rsidR="002A4B25" w:rsidRPr="002A4B25">
        <w:rPr>
          <w:rFonts w:ascii="Arial" w:hAnsi="Arial" w:cs="Arial"/>
          <w:b/>
          <w:sz w:val="24"/>
          <w:szCs w:val="24"/>
        </w:rPr>
        <w:t xml:space="preserve"> - Logotipo comunidad open-source de Arduino</w:t>
      </w:r>
      <w:r w:rsidRPr="002A4B25">
        <w:rPr>
          <w:rFonts w:ascii="Arial" w:hAnsi="Arial" w:cs="Arial"/>
          <w:b/>
          <w:sz w:val="24"/>
          <w:szCs w:val="24"/>
        </w:rPr>
        <w:fldChar w:fldCharType="end"/>
      </w:r>
      <w:r>
        <w:rPr>
          <w:rFonts w:ascii="Arial" w:hAnsi="Arial" w:cs="Arial"/>
          <w:sz w:val="24"/>
          <w:szCs w:val="24"/>
        </w:rPr>
        <w:t>) muestra el logotipo oficial de la comunidad open-source de Arduino.</w:t>
      </w:r>
    </w:p>
    <w:p w14:paraId="2D34C332" w14:textId="77777777" w:rsidR="008F38A1" w:rsidRDefault="008F38A1" w:rsidP="008F38A1">
      <w:pPr>
        <w:keepNext/>
        <w:jc w:val="center"/>
      </w:pPr>
      <w:r>
        <w:rPr>
          <w:noProof/>
          <w:lang w:val="en-US" w:eastAsia="en-US"/>
        </w:rPr>
        <w:drawing>
          <wp:inline distT="0" distB="0" distL="0" distR="0" wp14:anchorId="4D8B13A3" wp14:editId="6B7D3CD0">
            <wp:extent cx="2590799" cy="1140317"/>
            <wp:effectExtent l="0" t="0" r="0" b="3175"/>
            <wp:docPr id="1037" name="Image1" descr="ArduinoCommunityLogo_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pic:cNvPicPr/>
                  </pic:nvPicPr>
                  <pic:blipFill rotWithShape="1">
                    <a:blip r:embed="rId41" cstate="print">
                      <a:extLst>
                        <a:ext uri="{28A0092B-C50C-407E-A947-70E740481C1C}">
                          <a14:useLocalDpi xmlns:a14="http://schemas.microsoft.com/office/drawing/2010/main" val="0"/>
                        </a:ext>
                      </a:extLst>
                    </a:blip>
                    <a:srcRect/>
                    <a:stretch>
                      <a:fillRect/>
                    </a:stretch>
                  </pic:blipFill>
                  <pic:spPr>
                    <a:xfrm>
                      <a:off x="0" y="0"/>
                      <a:ext cx="2590799" cy="1140317"/>
                    </a:xfrm>
                    <a:prstGeom prst="rect">
                      <a:avLst/>
                    </a:prstGeom>
                  </pic:spPr>
                </pic:pic>
              </a:graphicData>
            </a:graphic>
          </wp:inline>
        </w:drawing>
      </w:r>
    </w:p>
    <w:p w14:paraId="62CBAEBA" w14:textId="290BC0D7" w:rsidR="008F38A1" w:rsidRPr="002A4B25" w:rsidRDefault="008F38A1" w:rsidP="002A4B25">
      <w:pPr>
        <w:pStyle w:val="Descripcin"/>
        <w:jc w:val="center"/>
        <w:rPr>
          <w:rFonts w:ascii="Arial" w:hAnsi="Arial" w:cs="Arial"/>
          <w:sz w:val="24"/>
          <w:szCs w:val="24"/>
        </w:rPr>
      </w:pPr>
      <w:bookmarkStart w:id="133" w:name="_Ref502097256"/>
      <w:bookmarkStart w:id="134" w:name="_Toc508729902"/>
      <w:r>
        <w:t xml:space="preserve">Ilustración </w:t>
      </w:r>
      <w:fldSimple w:instr=" SEQ Ilustración \* ARABIC ">
        <w:r w:rsidR="00DF3D92">
          <w:rPr>
            <w:noProof/>
          </w:rPr>
          <w:t>18</w:t>
        </w:r>
      </w:fldSimple>
      <w:r>
        <w:t xml:space="preserve"> - Logotipo comunidad open-source de Arduino</w:t>
      </w:r>
      <w:bookmarkStart w:id="135" w:name="_Toc504153906"/>
      <w:bookmarkEnd w:id="133"/>
      <w:bookmarkEnd w:id="134"/>
    </w:p>
    <w:p w14:paraId="3AFB07D6" w14:textId="77777777" w:rsidR="008F38A1" w:rsidRDefault="008F38A1" w:rsidP="008F38A1">
      <w:pPr>
        <w:pStyle w:val="Ttulo3"/>
        <w:rPr>
          <w:b w:val="0"/>
          <w:sz w:val="28"/>
          <w:szCs w:val="28"/>
        </w:rPr>
      </w:pPr>
      <w:bookmarkStart w:id="136" w:name="_Toc508729679"/>
      <w:r>
        <w:rPr>
          <w:b w:val="0"/>
          <w:sz w:val="28"/>
          <w:szCs w:val="28"/>
        </w:rPr>
        <w:t>3.6.2 Sencillez de programación</w:t>
      </w:r>
      <w:bookmarkEnd w:id="135"/>
      <w:bookmarkEnd w:id="136"/>
    </w:p>
    <w:p w14:paraId="4B6876A8" w14:textId="77777777" w:rsidR="008F38A1" w:rsidRDefault="008F38A1" w:rsidP="008F38A1">
      <w:pPr>
        <w:rPr>
          <w:rFonts w:ascii="Arial" w:hAnsi="Arial" w:cs="Arial"/>
          <w:b/>
          <w:sz w:val="24"/>
          <w:szCs w:val="24"/>
        </w:rPr>
      </w:pPr>
    </w:p>
    <w:p w14:paraId="019CE3AD" w14:textId="77777777" w:rsidR="008F38A1" w:rsidRDefault="008F38A1" w:rsidP="008F38A1">
      <w:pPr>
        <w:rPr>
          <w:rFonts w:ascii="Arial" w:hAnsi="Arial" w:cs="Arial"/>
          <w:sz w:val="24"/>
          <w:szCs w:val="24"/>
        </w:rPr>
      </w:pPr>
      <w:r>
        <w:rPr>
          <w:rFonts w:ascii="Arial" w:hAnsi="Arial" w:cs="Arial"/>
          <w:sz w:val="24"/>
          <w:szCs w:val="24"/>
        </w:rPr>
        <w:t xml:space="preserve">Gracias a la reutilización de las ideas de Wiring, Arduino provee un alto nivel de abstracción con respecto al hardware. </w:t>
      </w:r>
    </w:p>
    <w:p w14:paraId="7AD712C0" w14:textId="77777777" w:rsidR="008F38A1" w:rsidRDefault="008F38A1" w:rsidP="008F38A1">
      <w:pPr>
        <w:rPr>
          <w:rFonts w:ascii="Arial" w:hAnsi="Arial" w:cs="Arial"/>
          <w:sz w:val="24"/>
          <w:szCs w:val="24"/>
        </w:rPr>
      </w:pPr>
    </w:p>
    <w:p w14:paraId="27F744B7" w14:textId="77D78E92" w:rsidR="008F38A1" w:rsidRDefault="008F38A1" w:rsidP="008F38A1">
      <w:pPr>
        <w:rPr>
          <w:rFonts w:ascii="Arial" w:hAnsi="Arial" w:cs="Arial"/>
          <w:sz w:val="24"/>
          <w:szCs w:val="24"/>
        </w:rPr>
      </w:pPr>
      <w:r>
        <w:rPr>
          <w:rFonts w:ascii="Arial" w:hAnsi="Arial" w:cs="Arial"/>
          <w:sz w:val="24"/>
          <w:szCs w:val="24"/>
        </w:rPr>
        <w:t>Por ejemplo, par</w:t>
      </w:r>
      <w:r w:rsidR="00897799">
        <w:rPr>
          <w:rFonts w:ascii="Arial" w:hAnsi="Arial" w:cs="Arial"/>
          <w:sz w:val="24"/>
          <w:szCs w:val="24"/>
        </w:rPr>
        <w:t>a establecer como salida los</w:t>
      </w:r>
      <w:r>
        <w:rPr>
          <w:rFonts w:ascii="Arial" w:hAnsi="Arial" w:cs="Arial"/>
          <w:sz w:val="24"/>
          <w:szCs w:val="24"/>
        </w:rPr>
        <w:t xml:space="preserve"> puertos 1 al 7, se puede utilizar el siguiente fragmento de código:</w:t>
      </w:r>
    </w:p>
    <w:p w14:paraId="5413F453" w14:textId="77777777" w:rsidR="008F38A1" w:rsidRDefault="008F38A1" w:rsidP="008F38A1">
      <w:pPr>
        <w:rPr>
          <w:rFonts w:ascii="Arial" w:hAnsi="Arial" w:cs="Arial"/>
          <w:sz w:val="24"/>
          <w:szCs w:val="24"/>
        </w:rPr>
      </w:pPr>
    </w:p>
    <w:p w14:paraId="1C90F7CF" w14:textId="77777777" w:rsidR="008F38A1" w:rsidRPr="00FD6C82" w:rsidRDefault="008F38A1" w:rsidP="008F38A1">
      <w:pPr>
        <w:rPr>
          <w:rFonts w:ascii="Courier New" w:eastAsia="Droid Sans Mono" w:hAnsi="Courier New" w:cs="Courier New"/>
          <w:sz w:val="24"/>
          <w:szCs w:val="24"/>
          <w:lang w:val="en-US"/>
        </w:rPr>
      </w:pPr>
      <w:r w:rsidRPr="00FD6C82">
        <w:rPr>
          <w:rFonts w:ascii="Courier New" w:eastAsia="Droid Sans Mono" w:hAnsi="Courier New" w:cs="Courier New"/>
          <w:sz w:val="24"/>
          <w:szCs w:val="24"/>
          <w:lang w:val="en-US"/>
        </w:rPr>
        <w:t>PinMode(1,OUTPUT) ;</w:t>
      </w:r>
    </w:p>
    <w:p w14:paraId="007F8A02" w14:textId="77777777" w:rsidR="008F38A1" w:rsidRPr="00FD6C82" w:rsidRDefault="008F38A1" w:rsidP="008F38A1">
      <w:pPr>
        <w:rPr>
          <w:rFonts w:ascii="Courier New" w:eastAsia="Droid Sans Mono" w:hAnsi="Courier New" w:cs="Courier New"/>
          <w:sz w:val="24"/>
          <w:szCs w:val="24"/>
          <w:lang w:val="en-US"/>
        </w:rPr>
      </w:pPr>
      <w:r w:rsidRPr="00FD6C82">
        <w:rPr>
          <w:rFonts w:ascii="Courier New" w:eastAsia="Droid Sans Mono" w:hAnsi="Courier New" w:cs="Courier New"/>
          <w:sz w:val="24"/>
          <w:szCs w:val="24"/>
          <w:lang w:val="en-US"/>
        </w:rPr>
        <w:t>PinMode(2,OUTPUT) ;</w:t>
      </w:r>
    </w:p>
    <w:p w14:paraId="37DE1EFB" w14:textId="77777777" w:rsidR="008F38A1" w:rsidRDefault="008F38A1" w:rsidP="008F38A1">
      <w:pPr>
        <w:rPr>
          <w:rFonts w:ascii="Droid Sans Mono" w:eastAsia="Droid Sans Mono" w:cs="Droid Sans Mono"/>
          <w:sz w:val="24"/>
          <w:szCs w:val="24"/>
          <w:lang w:val="en-US"/>
        </w:rPr>
      </w:pPr>
      <w:r>
        <w:rPr>
          <w:rFonts w:ascii="Droid Sans Mono" w:eastAsia="Droid Sans Mono" w:cs="Droid Sans Mono"/>
          <w:sz w:val="24"/>
          <w:szCs w:val="24"/>
          <w:lang w:val="en-US"/>
        </w:rPr>
        <w:t>…</w:t>
      </w:r>
      <w:r>
        <w:rPr>
          <w:rFonts w:ascii="Droid Sans Mono" w:eastAsia="Droid Sans Mono" w:cs="Droid Sans Mono"/>
          <w:sz w:val="24"/>
          <w:szCs w:val="24"/>
          <w:lang w:val="en-US"/>
        </w:rPr>
        <w:t>;</w:t>
      </w:r>
    </w:p>
    <w:p w14:paraId="5F575C20" w14:textId="23856C61" w:rsidR="008F38A1" w:rsidRDefault="008F38A1" w:rsidP="008F38A1">
      <w:pPr>
        <w:rPr>
          <w:rFonts w:ascii="Courier New" w:eastAsia="Droid Sans Mono" w:hAnsi="Courier New" w:cs="Courier New"/>
          <w:sz w:val="24"/>
          <w:szCs w:val="24"/>
          <w:lang w:val="en-US"/>
        </w:rPr>
      </w:pPr>
      <w:r w:rsidRPr="00FD6C82">
        <w:rPr>
          <w:rFonts w:ascii="Courier New" w:eastAsia="Droid Sans Mono" w:hAnsi="Courier New" w:cs="Courier New"/>
          <w:sz w:val="24"/>
          <w:szCs w:val="24"/>
          <w:lang w:val="en-US"/>
        </w:rPr>
        <w:t>PinMode(7,OUTPUT) ;</w:t>
      </w:r>
    </w:p>
    <w:p w14:paraId="509B8A19" w14:textId="77777777" w:rsidR="00897799" w:rsidRPr="00FD6C82" w:rsidRDefault="00897799" w:rsidP="008F38A1">
      <w:pPr>
        <w:rPr>
          <w:rFonts w:ascii="Courier New" w:eastAsia="Droid Sans Mono" w:hAnsi="Courier New" w:cs="Courier New"/>
          <w:sz w:val="24"/>
          <w:szCs w:val="24"/>
          <w:lang w:val="en-US"/>
        </w:rPr>
      </w:pPr>
    </w:p>
    <w:p w14:paraId="35760DDE" w14:textId="12B8DC4F" w:rsidR="008F38A1" w:rsidRDefault="00897799" w:rsidP="008F38A1">
      <w:pPr>
        <w:rPr>
          <w:rFonts w:ascii="Droid Sans Mono" w:eastAsia="Droid Sans Mono" w:cs="Droid Sans Mono"/>
          <w:sz w:val="24"/>
          <w:szCs w:val="24"/>
          <w:lang w:val="en-US"/>
        </w:rPr>
      </w:pPr>
      <w:r>
        <w:rPr>
          <w:rFonts w:ascii="Arial" w:hAnsi="Arial" w:cs="Arial"/>
          <w:sz w:val="24"/>
          <w:szCs w:val="24"/>
          <w:lang w:val="en-US"/>
        </w:rPr>
        <w:t>En contraposición</w:t>
      </w:r>
      <w:r w:rsidR="008F38A1">
        <w:rPr>
          <w:rFonts w:ascii="Droid Sans Mono" w:eastAsia="Droid Sans Mono" w:cs="Droid Sans Mono"/>
          <w:sz w:val="24"/>
          <w:szCs w:val="24"/>
          <w:lang w:val="en-US"/>
        </w:rPr>
        <w:t xml:space="preserve"> con:</w:t>
      </w:r>
    </w:p>
    <w:p w14:paraId="58E86F48" w14:textId="77777777" w:rsidR="00897799" w:rsidRDefault="00897799" w:rsidP="008F38A1">
      <w:pPr>
        <w:rPr>
          <w:rFonts w:ascii="Droid Sans Mono" w:eastAsia="Droid Sans Mono" w:cs="Droid Sans Mono"/>
          <w:sz w:val="24"/>
          <w:szCs w:val="24"/>
          <w:lang w:val="en-US"/>
        </w:rPr>
      </w:pPr>
    </w:p>
    <w:p w14:paraId="0CFEDA1D" w14:textId="6C28B541" w:rsidR="008F38A1" w:rsidRDefault="008F38A1" w:rsidP="008F38A1">
      <w:pPr>
        <w:rPr>
          <w:rFonts w:ascii="Droid Sans Mono" w:eastAsia="Droid Sans Mono" w:cs="Droid Sans Mono"/>
          <w:sz w:val="24"/>
          <w:szCs w:val="24"/>
          <w:lang w:val="en-US"/>
        </w:rPr>
      </w:pPr>
      <w:r w:rsidRPr="00FD6C82">
        <w:rPr>
          <w:rFonts w:ascii="Courier New" w:eastAsia="Droid Sans Mono" w:hAnsi="Courier New" w:cs="Courier New"/>
          <w:sz w:val="24"/>
          <w:szCs w:val="24"/>
          <w:lang w:val="en-US"/>
        </w:rPr>
        <w:t>DDRD = B11111110</w:t>
      </w:r>
      <w:r>
        <w:rPr>
          <w:rFonts w:ascii="Droid Sans Mono" w:eastAsia="Droid Sans Mono" w:cs="Droid Sans Mono"/>
          <w:sz w:val="24"/>
          <w:szCs w:val="24"/>
          <w:lang w:val="en-US"/>
        </w:rPr>
        <w:t>;</w:t>
      </w:r>
      <w:sdt>
        <w:sdtPr>
          <w:rPr>
            <w:rFonts w:ascii="Droid Sans Mono" w:eastAsia="Droid Sans Mono" w:cs="Droid Sans Mono"/>
            <w:sz w:val="24"/>
            <w:szCs w:val="24"/>
            <w:lang w:val="en-US"/>
          </w:rPr>
          <w:id w:val="2019501426"/>
          <w:citation/>
        </w:sdtPr>
        <w:sdtContent>
          <w:r w:rsidR="000801D6">
            <w:rPr>
              <w:rFonts w:ascii="Droid Sans Mono" w:eastAsia="Droid Sans Mono" w:cs="Droid Sans Mono"/>
              <w:sz w:val="24"/>
              <w:szCs w:val="24"/>
              <w:lang w:val="en-US"/>
            </w:rPr>
            <w:fldChar w:fldCharType="begin"/>
          </w:r>
          <w:r w:rsidR="000801D6" w:rsidRPr="000801D6">
            <w:rPr>
              <w:rFonts w:ascii="Droid Sans Mono" w:eastAsia="Droid Sans Mono" w:hAnsi="Droid Sans Mono" w:cs="Droid Sans Mono"/>
              <w:sz w:val="24"/>
              <w:szCs w:val="24"/>
              <w:lang w:val="en-US"/>
            </w:rPr>
            <w:instrText xml:space="preserve"> CITATION Ard172 \l 11274 </w:instrText>
          </w:r>
          <w:r w:rsidR="000801D6">
            <w:rPr>
              <w:rFonts w:ascii="Droid Sans Mono" w:eastAsia="Droid Sans Mono" w:cs="Droid Sans Mono"/>
              <w:sz w:val="24"/>
              <w:szCs w:val="24"/>
              <w:lang w:val="en-US"/>
            </w:rPr>
            <w:fldChar w:fldCharType="separate"/>
          </w:r>
          <w:r w:rsidR="00C66DD5">
            <w:rPr>
              <w:rFonts w:ascii="Droid Sans Mono" w:eastAsia="Droid Sans Mono" w:hAnsi="Droid Sans Mono" w:cs="Droid Sans Mono"/>
              <w:noProof/>
              <w:sz w:val="24"/>
              <w:szCs w:val="24"/>
              <w:lang w:val="en-US"/>
            </w:rPr>
            <w:t xml:space="preserve"> </w:t>
          </w:r>
          <w:r w:rsidR="00C66DD5" w:rsidRPr="00C66DD5">
            <w:rPr>
              <w:rFonts w:ascii="Droid Sans Mono" w:eastAsia="Droid Sans Mono" w:hAnsi="Droid Sans Mono" w:cs="Droid Sans Mono"/>
              <w:noProof/>
              <w:sz w:val="24"/>
              <w:szCs w:val="24"/>
              <w:lang w:val="en-US"/>
            </w:rPr>
            <w:t>[11]</w:t>
          </w:r>
          <w:r w:rsidR="000801D6">
            <w:rPr>
              <w:rFonts w:ascii="Droid Sans Mono" w:eastAsia="Droid Sans Mono" w:cs="Droid Sans Mono"/>
              <w:sz w:val="24"/>
              <w:szCs w:val="24"/>
              <w:lang w:val="en-US"/>
            </w:rPr>
            <w:fldChar w:fldCharType="end"/>
          </w:r>
        </w:sdtContent>
      </w:sdt>
      <w:r w:rsidR="000801D6">
        <w:rPr>
          <w:rFonts w:ascii="Droid Sans Mono" w:eastAsia="Droid Sans Mono" w:cs="Droid Sans Mono"/>
          <w:sz w:val="24"/>
          <w:szCs w:val="24"/>
          <w:lang w:val="en-US"/>
        </w:rPr>
        <w:t xml:space="preserve"> </w:t>
      </w:r>
      <w:r>
        <w:rPr>
          <w:rFonts w:ascii="Droid Sans Mono" w:eastAsia="Droid Sans Mono" w:cs="Droid Sans Mono"/>
          <w:sz w:val="24"/>
          <w:szCs w:val="24"/>
          <w:lang w:val="en-US"/>
        </w:rPr>
        <w:t>// sets Arduino pins 1 to 7 as outputs, pin 0 as input</w:t>
      </w:r>
    </w:p>
    <w:p w14:paraId="2802438F" w14:textId="77777777" w:rsidR="008F38A1" w:rsidRDefault="008F38A1" w:rsidP="008F38A1">
      <w:pPr>
        <w:rPr>
          <w:rFonts w:ascii="Droid Sans Mono" w:eastAsia="Droid Sans Mono" w:hAnsi="Arial" w:cs="Droid Sans Mono"/>
          <w:sz w:val="24"/>
          <w:szCs w:val="24"/>
          <w:lang w:val="en-US"/>
        </w:rPr>
      </w:pPr>
    </w:p>
    <w:p w14:paraId="79E68130" w14:textId="77777777" w:rsidR="008F38A1" w:rsidRDefault="008F38A1" w:rsidP="008F38A1">
      <w:pPr>
        <w:pStyle w:val="Ttulo3"/>
        <w:rPr>
          <w:b w:val="0"/>
          <w:sz w:val="28"/>
          <w:szCs w:val="28"/>
        </w:rPr>
      </w:pPr>
      <w:bookmarkStart w:id="137" w:name="_Toc504153907"/>
      <w:bookmarkStart w:id="138" w:name="_Toc508729680"/>
      <w:r>
        <w:rPr>
          <w:b w:val="0"/>
          <w:sz w:val="28"/>
          <w:szCs w:val="28"/>
        </w:rPr>
        <w:t xml:space="preserve">3.6.3 </w:t>
      </w:r>
      <w:bookmarkEnd w:id="137"/>
      <w:r>
        <w:rPr>
          <w:b w:val="0"/>
          <w:sz w:val="28"/>
          <w:szCs w:val="28"/>
        </w:rPr>
        <w:t>Hardware económico</w:t>
      </w:r>
      <w:bookmarkEnd w:id="138"/>
    </w:p>
    <w:p w14:paraId="1AF71024" w14:textId="77777777" w:rsidR="008F38A1" w:rsidRDefault="008F38A1" w:rsidP="008F38A1">
      <w:pPr>
        <w:rPr>
          <w:rFonts w:ascii="Arial" w:hAnsi="Arial" w:cs="Arial"/>
          <w:b/>
          <w:sz w:val="24"/>
          <w:szCs w:val="24"/>
        </w:rPr>
      </w:pPr>
    </w:p>
    <w:p w14:paraId="1332F8BE" w14:textId="77777777" w:rsidR="008F38A1" w:rsidRDefault="008F38A1" w:rsidP="008F38A1">
      <w:pPr>
        <w:pStyle w:val="AgustinTexto"/>
      </w:pPr>
      <w:r>
        <w:t>Lo único que “vale” en la placa son sus componentes, ya que no debemos pagar el costo de la licencia de su creador, por el hecho de ser hardware libre.</w:t>
      </w:r>
    </w:p>
    <w:p w14:paraId="257D4553" w14:textId="77777777" w:rsidR="008F38A1" w:rsidRDefault="008F38A1" w:rsidP="008F38A1">
      <w:pPr>
        <w:rPr>
          <w:rFonts w:ascii="Arial" w:hAnsi="Arial" w:cs="Arial"/>
          <w:sz w:val="24"/>
          <w:szCs w:val="24"/>
        </w:rPr>
      </w:pPr>
    </w:p>
    <w:p w14:paraId="2EDD8144" w14:textId="77777777" w:rsidR="00897799" w:rsidRDefault="00897799">
      <w:pPr>
        <w:rPr>
          <w:b/>
          <w:color w:val="666666"/>
          <w:sz w:val="32"/>
          <w:szCs w:val="32"/>
        </w:rPr>
      </w:pPr>
      <w:bookmarkStart w:id="139" w:name="_Toc504153908"/>
      <w:r>
        <w:rPr>
          <w:b/>
          <w:sz w:val="32"/>
          <w:szCs w:val="32"/>
        </w:rPr>
        <w:br w:type="page"/>
      </w:r>
    </w:p>
    <w:p w14:paraId="51D952C0" w14:textId="6801F9EA" w:rsidR="008F38A1" w:rsidRDefault="008F38A1" w:rsidP="008F38A1">
      <w:pPr>
        <w:pStyle w:val="Ttulo2"/>
        <w:rPr>
          <w:b/>
          <w:sz w:val="32"/>
          <w:szCs w:val="32"/>
        </w:rPr>
      </w:pPr>
      <w:bookmarkStart w:id="140" w:name="_Toc508729681"/>
      <w:r>
        <w:rPr>
          <w:b/>
          <w:sz w:val="32"/>
          <w:szCs w:val="32"/>
        </w:rPr>
        <w:lastRenderedPageBreak/>
        <w:t>3.7 Incorporación de Arduino en las escuelas</w:t>
      </w:r>
      <w:bookmarkEnd w:id="139"/>
      <w:bookmarkEnd w:id="140"/>
    </w:p>
    <w:p w14:paraId="1948622C" w14:textId="77777777" w:rsidR="008F38A1" w:rsidRDefault="008F38A1" w:rsidP="008F38A1">
      <w:pPr>
        <w:rPr>
          <w:rFonts w:ascii="Arial" w:hAnsi="Arial" w:cs="Arial"/>
          <w:b/>
          <w:sz w:val="24"/>
          <w:szCs w:val="24"/>
        </w:rPr>
      </w:pPr>
    </w:p>
    <w:p w14:paraId="08EB0456" w14:textId="432781A0" w:rsidR="008F38A1" w:rsidRDefault="008F38A1" w:rsidP="008F38A1">
      <w:pPr>
        <w:rPr>
          <w:rFonts w:ascii="Arial" w:hAnsi="Arial" w:cs="Arial"/>
          <w:sz w:val="24"/>
          <w:szCs w:val="24"/>
        </w:rPr>
      </w:pPr>
      <w:r>
        <w:rPr>
          <w:rFonts w:ascii="Arial" w:hAnsi="Arial" w:cs="Arial"/>
          <w:sz w:val="24"/>
          <w:szCs w:val="24"/>
        </w:rPr>
        <w:t xml:space="preserve">Las diversas características y motivaciones hacen atractiva a la plataforma Arduino para su incorporación en las escuelas. </w:t>
      </w:r>
    </w:p>
    <w:p w14:paraId="3B11FC42" w14:textId="77777777" w:rsidR="008F38A1" w:rsidRDefault="008F38A1" w:rsidP="008F38A1">
      <w:pPr>
        <w:rPr>
          <w:rFonts w:ascii="Arial" w:hAnsi="Arial" w:cs="Arial"/>
          <w:sz w:val="24"/>
          <w:szCs w:val="24"/>
        </w:rPr>
      </w:pPr>
      <w:r>
        <w:rPr>
          <w:rFonts w:ascii="Arial" w:hAnsi="Arial" w:cs="Arial"/>
          <w:sz w:val="24"/>
          <w:szCs w:val="24"/>
        </w:rPr>
        <w:t>Esto ha llevado la creación de proyectos articulares entre distintos espacios curriculares.</w:t>
      </w:r>
    </w:p>
    <w:p w14:paraId="3C073F7A" w14:textId="77777777" w:rsidR="008F38A1" w:rsidRDefault="008F38A1" w:rsidP="008F38A1">
      <w:pPr>
        <w:rPr>
          <w:rFonts w:ascii="Arial" w:hAnsi="Arial" w:cs="Arial"/>
          <w:sz w:val="24"/>
          <w:szCs w:val="24"/>
        </w:rPr>
      </w:pPr>
      <w:r>
        <w:rPr>
          <w:rFonts w:ascii="Arial" w:hAnsi="Arial" w:cs="Arial"/>
          <w:sz w:val="24"/>
          <w:szCs w:val="24"/>
        </w:rPr>
        <w:t xml:space="preserve"> </w:t>
      </w:r>
    </w:p>
    <w:p w14:paraId="7D1AFA71" w14:textId="555BD2F2" w:rsidR="008F38A1" w:rsidRDefault="008F38A1" w:rsidP="008F38A1">
      <w:pPr>
        <w:rPr>
          <w:rFonts w:ascii="Arial" w:hAnsi="Arial" w:cs="Arial"/>
          <w:sz w:val="24"/>
          <w:szCs w:val="24"/>
        </w:rPr>
      </w:pPr>
      <w:r>
        <w:rPr>
          <w:rFonts w:ascii="Arial" w:hAnsi="Arial" w:cs="Arial"/>
          <w:sz w:val="24"/>
          <w:szCs w:val="24"/>
        </w:rPr>
        <w:t>Dentro de las principales características que han promovido esta tendencia se encuentran la sencillez del lenguaje de programación que permite que alumnos y docentes no necesariamente del ámbito de la informática y la electrónica pueden utilizarlo, contribuyendo a la construcción colectiva del conocimiento, promoviendo la interdisciplinariedad escolar, permitiendo la colaboración de docentes de distintas áreas cooperar en la articulación de proyectos.</w:t>
      </w:r>
    </w:p>
    <w:p w14:paraId="0F06BA10" w14:textId="77777777" w:rsidR="008F38A1" w:rsidRDefault="008F38A1" w:rsidP="008F38A1">
      <w:pPr>
        <w:rPr>
          <w:rFonts w:ascii="Arial" w:hAnsi="Arial" w:cs="Arial"/>
          <w:b/>
          <w:sz w:val="24"/>
          <w:szCs w:val="24"/>
        </w:rPr>
      </w:pPr>
    </w:p>
    <w:p w14:paraId="101CB8C7" w14:textId="13F82501" w:rsidR="008F38A1" w:rsidRDefault="008F38A1" w:rsidP="008F38A1">
      <w:pPr>
        <w:rPr>
          <w:rFonts w:ascii="Arial" w:hAnsi="Arial" w:cs="Arial"/>
          <w:sz w:val="24"/>
          <w:szCs w:val="24"/>
        </w:rPr>
      </w:pPr>
      <w:r>
        <w:rPr>
          <w:rFonts w:ascii="Arial" w:hAnsi="Arial" w:cs="Arial"/>
          <w:sz w:val="24"/>
          <w:szCs w:val="24"/>
        </w:rPr>
        <w:t>Desde el punto de vista pedagógico del proceso de aprendizaje, este tipo de actividades permiten al sujeto que aprende ser participante activo, desde la concepción de la idea hasta el producto final, incorporando gradualmente conocimientos técnicos específicos.</w:t>
      </w:r>
    </w:p>
    <w:p w14:paraId="38E97047" w14:textId="77777777" w:rsidR="008F38A1" w:rsidRDefault="008F38A1" w:rsidP="008F38A1">
      <w:pPr>
        <w:rPr>
          <w:rFonts w:ascii="Arial" w:hAnsi="Arial" w:cs="Arial"/>
          <w:sz w:val="24"/>
          <w:szCs w:val="24"/>
        </w:rPr>
      </w:pPr>
    </w:p>
    <w:p w14:paraId="6E85204B" w14:textId="77777777" w:rsidR="008F38A1" w:rsidRDefault="008F38A1" w:rsidP="008F38A1">
      <w:pPr>
        <w:rPr>
          <w:rFonts w:ascii="Arial" w:hAnsi="Arial" w:cs="Arial"/>
          <w:b/>
          <w:sz w:val="24"/>
          <w:szCs w:val="24"/>
        </w:rPr>
      </w:pPr>
      <w:r>
        <w:rPr>
          <w:rFonts w:ascii="Arial" w:hAnsi="Arial" w:cs="Arial"/>
          <w:sz w:val="24"/>
          <w:szCs w:val="24"/>
        </w:rPr>
        <w:t>Este tipo de actividades educativas hacen que la tecnología y su uso se pongan al servicio de la creatividad, el juego, la experimentación y la invención, con la posibilidad de ser adaptado al contexto en el que se inserta. Además, proporcionar la recuperación de la tecnología obsoleta existente en ellas como se describe en la siguiente sección.</w:t>
      </w:r>
    </w:p>
    <w:p w14:paraId="0434C88C" w14:textId="77777777" w:rsidR="008F38A1" w:rsidRDefault="008F38A1" w:rsidP="008F38A1">
      <w:pPr>
        <w:rPr>
          <w:rFonts w:ascii="Arial" w:hAnsi="Arial" w:cs="Arial"/>
          <w:sz w:val="24"/>
          <w:szCs w:val="24"/>
        </w:rPr>
      </w:pPr>
    </w:p>
    <w:p w14:paraId="77FE5A87" w14:textId="77777777" w:rsidR="008F38A1" w:rsidRDefault="008F38A1" w:rsidP="008F38A1">
      <w:pPr>
        <w:pStyle w:val="Ttulo3"/>
        <w:rPr>
          <w:b w:val="0"/>
          <w:sz w:val="28"/>
          <w:szCs w:val="28"/>
        </w:rPr>
      </w:pPr>
      <w:bookmarkStart w:id="141" w:name="_Toc504153909"/>
      <w:bookmarkStart w:id="142" w:name="_Toc508729682"/>
      <w:r>
        <w:rPr>
          <w:b w:val="0"/>
          <w:sz w:val="28"/>
          <w:szCs w:val="28"/>
        </w:rPr>
        <w:t>3.7.1 Las tres erres</w:t>
      </w:r>
      <w:bookmarkEnd w:id="141"/>
      <w:bookmarkEnd w:id="142"/>
    </w:p>
    <w:p w14:paraId="73E3EBAB" w14:textId="77777777" w:rsidR="008F38A1" w:rsidRDefault="008F38A1" w:rsidP="008F38A1">
      <w:pPr>
        <w:rPr>
          <w:rFonts w:ascii="Arial" w:hAnsi="Arial" w:cs="Arial"/>
          <w:b/>
          <w:sz w:val="24"/>
          <w:szCs w:val="24"/>
          <w:highlight w:val="yellow"/>
        </w:rPr>
      </w:pPr>
    </w:p>
    <w:p w14:paraId="09D4FE6E" w14:textId="77777777" w:rsidR="008F38A1" w:rsidRDefault="008F38A1" w:rsidP="008F38A1">
      <w:pPr>
        <w:rPr>
          <w:rFonts w:ascii="Arial" w:hAnsi="Arial" w:cs="Arial"/>
          <w:sz w:val="24"/>
          <w:szCs w:val="24"/>
        </w:rPr>
      </w:pPr>
      <w:r>
        <w:rPr>
          <w:rFonts w:ascii="Arial" w:hAnsi="Arial" w:cs="Arial"/>
          <w:sz w:val="24"/>
          <w:szCs w:val="24"/>
        </w:rPr>
        <w:t>Las tres erres (reducir, reutilizar, reciclar) es una regla para cuidar el medio ambiente, específicamente para reducir el volumen de residuos o basura generada.</w:t>
      </w:r>
    </w:p>
    <w:p w14:paraId="4B316673" w14:textId="77777777" w:rsidR="008F38A1" w:rsidRDefault="008F38A1" w:rsidP="008F38A1">
      <w:pPr>
        <w:rPr>
          <w:rFonts w:ascii="Arial" w:hAnsi="Arial" w:cs="Arial"/>
          <w:sz w:val="24"/>
          <w:szCs w:val="24"/>
        </w:rPr>
      </w:pPr>
    </w:p>
    <w:p w14:paraId="4134353A" w14:textId="77777777" w:rsidR="008F38A1" w:rsidRDefault="008F38A1" w:rsidP="008F38A1">
      <w:pPr>
        <w:rPr>
          <w:rFonts w:ascii="Arial" w:hAnsi="Arial" w:cs="Arial"/>
          <w:sz w:val="24"/>
          <w:szCs w:val="24"/>
        </w:rPr>
      </w:pPr>
      <w:r>
        <w:rPr>
          <w:rFonts w:ascii="Arial" w:hAnsi="Arial" w:cs="Arial"/>
          <w:sz w:val="24"/>
          <w:szCs w:val="24"/>
        </w:rPr>
        <w:t xml:space="preserve">Cuando hablamos de reducir lo que estamos diciendo es que se debe tratar de simplificar el consumo de los productos directos. </w:t>
      </w:r>
    </w:p>
    <w:p w14:paraId="0AEAB7AF" w14:textId="77777777" w:rsidR="008F38A1" w:rsidRDefault="008F38A1" w:rsidP="008F38A1">
      <w:pPr>
        <w:rPr>
          <w:rFonts w:ascii="Arial" w:hAnsi="Arial" w:cs="Arial"/>
          <w:sz w:val="24"/>
          <w:szCs w:val="24"/>
          <w:shd w:val="clear" w:color="auto" w:fill="FFFFFF"/>
        </w:rPr>
      </w:pPr>
      <w:r>
        <w:rPr>
          <w:rFonts w:ascii="Arial" w:hAnsi="Arial" w:cs="Arial"/>
          <w:sz w:val="24"/>
          <w:szCs w:val="24"/>
          <w:shd w:val="clear" w:color="auto" w:fill="FFFFFF"/>
        </w:rPr>
        <w:t>Al decir </w:t>
      </w:r>
      <w:r>
        <w:rPr>
          <w:rStyle w:val="Textoennegrita"/>
          <w:rFonts w:ascii="Arial" w:hAnsi="Arial" w:cs="Arial"/>
          <w:color w:val="222222"/>
          <w:sz w:val="24"/>
          <w:szCs w:val="24"/>
          <w:shd w:val="clear" w:color="auto" w:fill="FFFFFF"/>
        </w:rPr>
        <w:t>reutilizar</w:t>
      </w:r>
      <w:r>
        <w:rPr>
          <w:rFonts w:ascii="Arial" w:hAnsi="Arial" w:cs="Arial"/>
          <w:sz w:val="24"/>
          <w:szCs w:val="24"/>
          <w:shd w:val="clear" w:color="auto" w:fill="FFFFFF"/>
        </w:rPr>
        <w:t>, nos estamos refiriendo a poder volver a utilizar los objetos y darles la mayor utilidad posible antes de que llegue el momento de desecharlos.</w:t>
      </w:r>
    </w:p>
    <w:p w14:paraId="69955E3B" w14:textId="77777777" w:rsidR="008F38A1" w:rsidRDefault="008F38A1" w:rsidP="008F38A1">
      <w:pPr>
        <w:rPr>
          <w:rFonts w:ascii="Arial" w:hAnsi="Arial" w:cs="Arial"/>
          <w:sz w:val="24"/>
          <w:szCs w:val="24"/>
        </w:rPr>
      </w:pPr>
      <w:r>
        <w:rPr>
          <w:rFonts w:ascii="Arial" w:hAnsi="Arial" w:cs="Arial"/>
          <w:sz w:val="24"/>
          <w:szCs w:val="24"/>
        </w:rPr>
        <w:t xml:space="preserve">Por otro lado, </w:t>
      </w:r>
      <w:r>
        <w:rPr>
          <w:rFonts w:ascii="Arial" w:hAnsi="Arial" w:cs="Arial"/>
          <w:b/>
          <w:sz w:val="24"/>
          <w:szCs w:val="24"/>
        </w:rPr>
        <w:t>reciclar</w:t>
      </w:r>
      <w:r>
        <w:rPr>
          <w:rFonts w:ascii="Arial" w:hAnsi="Arial" w:cs="Arial"/>
          <w:sz w:val="24"/>
          <w:szCs w:val="24"/>
        </w:rPr>
        <w:t xml:space="preserve"> consiste en el proceso de someter los materiales a una transformación en el cual se puedan volver a utilizar.</w:t>
      </w:r>
    </w:p>
    <w:p w14:paraId="224CFD57" w14:textId="77777777" w:rsidR="008F38A1" w:rsidRDefault="008F38A1" w:rsidP="008F38A1">
      <w:pPr>
        <w:rPr>
          <w:rFonts w:ascii="Arial" w:hAnsi="Arial" w:cs="Arial"/>
          <w:sz w:val="24"/>
          <w:szCs w:val="24"/>
        </w:rPr>
      </w:pPr>
    </w:p>
    <w:p w14:paraId="7E9FA867" w14:textId="77777777" w:rsidR="008F38A1" w:rsidRDefault="008F38A1" w:rsidP="008F38A1">
      <w:pPr>
        <w:rPr>
          <w:rFonts w:ascii="Arial" w:hAnsi="Arial" w:cs="Arial"/>
          <w:sz w:val="24"/>
          <w:szCs w:val="24"/>
        </w:rPr>
      </w:pPr>
      <w:r>
        <w:rPr>
          <w:rFonts w:ascii="Arial" w:hAnsi="Arial" w:cs="Arial"/>
          <w:sz w:val="24"/>
          <w:szCs w:val="24"/>
        </w:rPr>
        <w:t>Esta definición se pretende aplicar en las escuelas haciendo un proceso de clasificación, selección y desoldando componentes electrónicos de placas en desuso y materiales que se han desechado en las instituciones o en hogares de los alumnos.</w:t>
      </w:r>
    </w:p>
    <w:p w14:paraId="4E0C614B" w14:textId="77777777" w:rsidR="008F38A1" w:rsidRDefault="008F38A1" w:rsidP="008F38A1">
      <w:pPr>
        <w:rPr>
          <w:rFonts w:ascii="Arial" w:hAnsi="Arial" w:cs="Arial"/>
          <w:sz w:val="24"/>
          <w:szCs w:val="24"/>
        </w:rPr>
      </w:pPr>
    </w:p>
    <w:p w14:paraId="6FFB7E7C" w14:textId="77777777" w:rsidR="00897799" w:rsidRDefault="00897799">
      <w:pPr>
        <w:rPr>
          <w:b/>
          <w:color w:val="666666"/>
          <w:sz w:val="32"/>
          <w:szCs w:val="32"/>
        </w:rPr>
      </w:pPr>
      <w:bookmarkStart w:id="143" w:name="_Toc504153910"/>
      <w:r>
        <w:rPr>
          <w:b/>
          <w:sz w:val="32"/>
          <w:szCs w:val="32"/>
        </w:rPr>
        <w:br w:type="page"/>
      </w:r>
    </w:p>
    <w:p w14:paraId="4BFD470C" w14:textId="02B4DFD4" w:rsidR="008F38A1" w:rsidRDefault="008F38A1" w:rsidP="008F38A1">
      <w:pPr>
        <w:pStyle w:val="Ttulo2"/>
        <w:rPr>
          <w:b/>
          <w:sz w:val="32"/>
          <w:szCs w:val="32"/>
        </w:rPr>
      </w:pPr>
      <w:bookmarkStart w:id="144" w:name="_Toc508729683"/>
      <w:r>
        <w:rPr>
          <w:b/>
          <w:sz w:val="32"/>
          <w:szCs w:val="32"/>
        </w:rPr>
        <w:lastRenderedPageBreak/>
        <w:t>3.8 Actuadores y sensores</w:t>
      </w:r>
      <w:bookmarkEnd w:id="143"/>
      <w:bookmarkEnd w:id="144"/>
    </w:p>
    <w:p w14:paraId="4E9B782B" w14:textId="77777777" w:rsidR="008F38A1" w:rsidRDefault="008F38A1" w:rsidP="008F38A1"/>
    <w:p w14:paraId="3D5DD72C" w14:textId="77777777" w:rsidR="008F38A1" w:rsidRDefault="008F38A1" w:rsidP="008F38A1">
      <w:pPr>
        <w:rPr>
          <w:rFonts w:ascii="Arial" w:hAnsi="Arial" w:cs="Arial"/>
          <w:color w:val="222222"/>
          <w:sz w:val="24"/>
          <w:szCs w:val="24"/>
          <w:shd w:val="clear" w:color="auto" w:fill="FFFFFF"/>
        </w:rPr>
      </w:pPr>
      <w:r>
        <w:rPr>
          <w:rFonts w:ascii="Arial" w:hAnsi="Arial" w:cs="Arial"/>
          <w:color w:val="222222"/>
          <w:sz w:val="24"/>
          <w:szCs w:val="24"/>
          <w:shd w:val="clear" w:color="auto" w:fill="FFFFFF"/>
        </w:rPr>
        <w:t>Un</w:t>
      </w:r>
      <w:r>
        <w:rPr>
          <w:rStyle w:val="apple-converted-space"/>
          <w:rFonts w:ascii="Arial" w:hAnsi="Arial" w:cs="Arial"/>
          <w:color w:val="222222"/>
          <w:sz w:val="24"/>
          <w:szCs w:val="24"/>
          <w:shd w:val="clear" w:color="auto" w:fill="FFFFFF"/>
        </w:rPr>
        <w:t> </w:t>
      </w:r>
      <w:r>
        <w:rPr>
          <w:rFonts w:ascii="Arial" w:hAnsi="Arial" w:cs="Arial"/>
          <w:b/>
          <w:bCs/>
          <w:color w:val="222222"/>
          <w:sz w:val="24"/>
          <w:szCs w:val="24"/>
          <w:shd w:val="clear" w:color="auto" w:fill="FFFFFF"/>
        </w:rPr>
        <w:t>actuador</w:t>
      </w:r>
      <w:r>
        <w:rPr>
          <w:rStyle w:val="apple-converted-space"/>
          <w:rFonts w:ascii="Arial" w:hAnsi="Arial" w:cs="Arial"/>
          <w:color w:val="222222"/>
          <w:sz w:val="24"/>
          <w:szCs w:val="24"/>
          <w:shd w:val="clear" w:color="auto" w:fill="FFFFFF"/>
        </w:rPr>
        <w:t> </w:t>
      </w:r>
      <w:r>
        <w:rPr>
          <w:rFonts w:ascii="Arial" w:hAnsi="Arial" w:cs="Arial"/>
          <w:color w:val="222222"/>
          <w:sz w:val="24"/>
          <w:szCs w:val="24"/>
          <w:shd w:val="clear" w:color="auto" w:fill="FFFFFF"/>
        </w:rPr>
        <w:t>es un dispositivo capaz de transformar energía hidráulica, neumática o eléctrica en la activación de una acción con la finalidad de generar un efecto sobre un proceso automatizado. Este recibe la orden de un regulador o controlador y en función a ella genera la orden para activar un elemento final de control, como por ejemplo un LED.</w:t>
      </w:r>
    </w:p>
    <w:p w14:paraId="54148CBF" w14:textId="77777777" w:rsidR="008F38A1" w:rsidRDefault="008F38A1" w:rsidP="008F38A1">
      <w:pPr>
        <w:rPr>
          <w:rFonts w:ascii="Arial" w:hAnsi="Arial" w:cs="Arial"/>
          <w:color w:val="222222"/>
          <w:sz w:val="24"/>
          <w:szCs w:val="24"/>
          <w:shd w:val="clear" w:color="auto" w:fill="FFFFFF"/>
        </w:rPr>
      </w:pPr>
      <w:r>
        <w:rPr>
          <w:rFonts w:ascii="Arial" w:hAnsi="Arial" w:cs="Arial"/>
          <w:color w:val="222222"/>
          <w:sz w:val="24"/>
          <w:szCs w:val="24"/>
          <w:shd w:val="clear" w:color="auto" w:fill="FFFFFF"/>
        </w:rPr>
        <w:t>Por otro lado, un</w:t>
      </w:r>
      <w:r>
        <w:rPr>
          <w:rStyle w:val="apple-converted-space"/>
          <w:rFonts w:ascii="Arial" w:hAnsi="Arial" w:cs="Arial"/>
          <w:color w:val="222222"/>
          <w:sz w:val="24"/>
          <w:szCs w:val="24"/>
          <w:shd w:val="clear" w:color="auto" w:fill="FFFFFF"/>
        </w:rPr>
        <w:t> </w:t>
      </w:r>
      <w:r>
        <w:rPr>
          <w:rFonts w:ascii="Arial" w:hAnsi="Arial" w:cs="Arial"/>
          <w:b/>
          <w:bCs/>
          <w:color w:val="222222"/>
          <w:sz w:val="24"/>
          <w:szCs w:val="24"/>
          <w:shd w:val="clear" w:color="auto" w:fill="FFFFFF"/>
        </w:rPr>
        <w:t>sensor</w:t>
      </w:r>
      <w:r>
        <w:rPr>
          <w:rStyle w:val="apple-converted-space"/>
          <w:rFonts w:ascii="Arial" w:hAnsi="Arial" w:cs="Arial"/>
          <w:color w:val="222222"/>
          <w:sz w:val="24"/>
          <w:szCs w:val="24"/>
          <w:shd w:val="clear" w:color="auto" w:fill="FFFFFF"/>
        </w:rPr>
        <w:t> </w:t>
      </w:r>
      <w:r>
        <w:rPr>
          <w:rFonts w:ascii="Arial" w:hAnsi="Arial" w:cs="Arial"/>
          <w:color w:val="222222"/>
          <w:sz w:val="24"/>
          <w:szCs w:val="24"/>
          <w:shd w:val="clear" w:color="auto" w:fill="FFFFFF"/>
        </w:rPr>
        <w:t>es un objeto capaz de detectar magnitudes físicas o químicas, llamadas variables de instrumentación, y transformarlas en variables eléctricas. Las variables de instrumentación pueden ser, por ejemplo: intensidad lumínica, temperatura, distancia, aceleración, inclinación, presión, desplazamiento, fuerza, torsión, humedad, movimiento,</w:t>
      </w:r>
      <w:r>
        <w:rPr>
          <w:rStyle w:val="apple-converted-space"/>
          <w:rFonts w:ascii="Arial" w:hAnsi="Arial" w:cs="Arial"/>
          <w:color w:val="222222"/>
          <w:sz w:val="24"/>
          <w:szCs w:val="24"/>
          <w:shd w:val="clear" w:color="auto" w:fill="FFFFFF"/>
        </w:rPr>
        <w:t> </w:t>
      </w:r>
      <w:r>
        <w:rPr>
          <w:rFonts w:ascii="Arial" w:hAnsi="Arial" w:cs="Arial"/>
          <w:sz w:val="24"/>
          <w:szCs w:val="24"/>
          <w:shd w:val="clear" w:color="auto" w:fill="FFFFFF"/>
        </w:rPr>
        <w:t>pH</w:t>
      </w:r>
      <w:r>
        <w:rPr>
          <w:rFonts w:ascii="Arial" w:hAnsi="Arial" w:cs="Arial"/>
          <w:color w:val="222222"/>
          <w:sz w:val="24"/>
          <w:szCs w:val="24"/>
          <w:shd w:val="clear" w:color="auto" w:fill="FFFFFF"/>
        </w:rPr>
        <w:t>, etc.</w:t>
      </w:r>
    </w:p>
    <w:p w14:paraId="33686C74" w14:textId="77777777" w:rsidR="008F38A1" w:rsidRDefault="008F38A1" w:rsidP="008F38A1">
      <w:pPr>
        <w:rPr>
          <w:rFonts w:ascii="Arial" w:hAnsi="Arial" w:cs="Arial"/>
          <w:color w:val="222222"/>
          <w:sz w:val="24"/>
          <w:szCs w:val="24"/>
          <w:shd w:val="clear" w:color="auto" w:fill="FFFFFF"/>
        </w:rPr>
      </w:pPr>
      <w:r>
        <w:rPr>
          <w:rFonts w:ascii="Arial" w:hAnsi="Arial" w:cs="Arial"/>
          <w:color w:val="222222"/>
          <w:sz w:val="24"/>
          <w:szCs w:val="24"/>
          <w:shd w:val="clear" w:color="auto" w:fill="FFFFFF"/>
        </w:rPr>
        <w:t>En conjunto, los sensores y actuadores, permiten la creación de distintos tipos de artefactos, que posibilitan comunicarse con el ambiente que los rodea, modificándolo (actuadores) o recibir estímulos (sensores).</w:t>
      </w:r>
    </w:p>
    <w:p w14:paraId="48157BA7" w14:textId="77777777" w:rsidR="008F38A1" w:rsidRDefault="008F38A1" w:rsidP="008F38A1"/>
    <w:p w14:paraId="7B358384" w14:textId="77777777" w:rsidR="008F38A1" w:rsidRDefault="008F38A1" w:rsidP="008F38A1">
      <w:pPr>
        <w:keepNext/>
        <w:jc w:val="center"/>
      </w:pPr>
      <w:r>
        <w:rPr>
          <w:noProof/>
          <w:lang w:val="en-US" w:eastAsia="en-US"/>
        </w:rPr>
        <w:drawing>
          <wp:inline distT="0" distB="0" distL="0" distR="0" wp14:anchorId="3E92E748" wp14:editId="24BF8867">
            <wp:extent cx="5065395" cy="2731770"/>
            <wp:effectExtent l="0" t="0" r="1905" b="0"/>
            <wp:docPr id="1038"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pic:cNvPicPr/>
                  </pic:nvPicPr>
                  <pic:blipFill rotWithShape="1">
                    <a:blip r:embed="rId42" cstate="print">
                      <a:extLst>
                        <a:ext uri="{28A0092B-C50C-407E-A947-70E740481C1C}">
                          <a14:useLocalDpi xmlns:a14="http://schemas.microsoft.com/office/drawing/2010/main" val="0"/>
                        </a:ext>
                      </a:extLst>
                    </a:blip>
                    <a:srcRect/>
                    <a:stretch>
                      <a:fillRect/>
                    </a:stretch>
                  </pic:blipFill>
                  <pic:spPr>
                    <a:xfrm>
                      <a:off x="0" y="0"/>
                      <a:ext cx="5065395" cy="2731770"/>
                    </a:xfrm>
                    <a:prstGeom prst="rect">
                      <a:avLst/>
                    </a:prstGeom>
                  </pic:spPr>
                </pic:pic>
              </a:graphicData>
            </a:graphic>
          </wp:inline>
        </w:drawing>
      </w:r>
    </w:p>
    <w:p w14:paraId="4F035497" w14:textId="5BAAFC00" w:rsidR="008F38A1" w:rsidRDefault="008F38A1" w:rsidP="008F38A1">
      <w:pPr>
        <w:pStyle w:val="Descripcin"/>
        <w:jc w:val="center"/>
      </w:pPr>
      <w:bookmarkStart w:id="145" w:name="_Ref502097568"/>
      <w:bookmarkStart w:id="146" w:name="_Toc508729903"/>
      <w:r>
        <w:t xml:space="preserve">Ilustración </w:t>
      </w:r>
      <w:fldSimple w:instr=" SEQ Ilustración \* ARABIC ">
        <w:r w:rsidR="00DF3D92">
          <w:rPr>
            <w:noProof/>
          </w:rPr>
          <w:t>19</w:t>
        </w:r>
      </w:fldSimple>
      <w:r>
        <w:t>- Representación actuadores y sensores</w:t>
      </w:r>
      <w:bookmarkEnd w:id="145"/>
      <w:bookmarkEnd w:id="146"/>
    </w:p>
    <w:p w14:paraId="4DD10596" w14:textId="6D4CC35C" w:rsidR="008F38A1" w:rsidRDefault="008F38A1" w:rsidP="008F38A1">
      <w:pPr>
        <w:rPr>
          <w:rFonts w:ascii="Arial" w:hAnsi="Arial" w:cs="Arial"/>
          <w:sz w:val="24"/>
          <w:szCs w:val="24"/>
          <w:lang w:eastAsia="en-US"/>
        </w:rPr>
      </w:pPr>
      <w:r>
        <w:rPr>
          <w:rFonts w:ascii="Arial" w:hAnsi="Arial" w:cs="Arial"/>
          <w:sz w:val="24"/>
          <w:szCs w:val="24"/>
          <w:lang w:eastAsia="en-US"/>
        </w:rPr>
        <w:t>En esta imagen (</w:t>
      </w:r>
      <w:r w:rsidRPr="00897799">
        <w:rPr>
          <w:rFonts w:ascii="Arial" w:hAnsi="Arial" w:cs="Arial"/>
          <w:b/>
          <w:sz w:val="24"/>
          <w:szCs w:val="24"/>
          <w:lang w:eastAsia="en-US"/>
        </w:rPr>
        <w:fldChar w:fldCharType="begin"/>
      </w:r>
      <w:r w:rsidRPr="00897799">
        <w:rPr>
          <w:rFonts w:ascii="Arial" w:hAnsi="Arial" w:cs="Arial"/>
          <w:b/>
          <w:sz w:val="24"/>
          <w:szCs w:val="24"/>
          <w:lang w:eastAsia="en-US"/>
        </w:rPr>
        <w:instrText xml:space="preserve"> REF _Ref502097568 \h  \* MERGEFORMAT </w:instrText>
      </w:r>
      <w:r w:rsidRPr="00897799">
        <w:rPr>
          <w:rFonts w:ascii="Arial" w:hAnsi="Arial" w:cs="Arial"/>
          <w:b/>
          <w:sz w:val="24"/>
          <w:szCs w:val="24"/>
          <w:lang w:eastAsia="en-US"/>
        </w:rPr>
      </w:r>
      <w:r w:rsidRPr="00897799">
        <w:rPr>
          <w:rFonts w:ascii="Arial" w:hAnsi="Arial" w:cs="Arial"/>
          <w:b/>
          <w:sz w:val="24"/>
          <w:szCs w:val="24"/>
          <w:lang w:eastAsia="en-US"/>
        </w:rPr>
        <w:fldChar w:fldCharType="separate"/>
      </w:r>
      <w:r w:rsidR="00897799" w:rsidRPr="00897799">
        <w:rPr>
          <w:rFonts w:ascii="Arial" w:hAnsi="Arial" w:cs="Arial"/>
          <w:b/>
          <w:sz w:val="24"/>
          <w:szCs w:val="24"/>
        </w:rPr>
        <w:t xml:space="preserve">Ilustración </w:t>
      </w:r>
      <w:r w:rsidR="00897799" w:rsidRPr="00897799">
        <w:rPr>
          <w:rFonts w:ascii="Arial" w:hAnsi="Arial" w:cs="Arial"/>
          <w:b/>
          <w:noProof/>
          <w:sz w:val="24"/>
          <w:szCs w:val="24"/>
        </w:rPr>
        <w:t>19-</w:t>
      </w:r>
      <w:r w:rsidR="00897799" w:rsidRPr="00897799">
        <w:rPr>
          <w:rFonts w:ascii="Arial" w:hAnsi="Arial" w:cs="Arial"/>
          <w:b/>
          <w:sz w:val="24"/>
          <w:szCs w:val="24"/>
        </w:rPr>
        <w:t xml:space="preserve"> Representación actuadores y sensores</w:t>
      </w:r>
      <w:r w:rsidRPr="00897799">
        <w:rPr>
          <w:rFonts w:ascii="Arial" w:hAnsi="Arial" w:cs="Arial"/>
          <w:b/>
          <w:sz w:val="24"/>
          <w:szCs w:val="24"/>
          <w:lang w:eastAsia="en-US"/>
        </w:rPr>
        <w:fldChar w:fldCharType="end"/>
      </w:r>
      <w:r>
        <w:rPr>
          <w:rFonts w:ascii="Arial" w:hAnsi="Arial" w:cs="Arial"/>
          <w:sz w:val="24"/>
          <w:szCs w:val="24"/>
          <w:lang w:eastAsia="en-US"/>
        </w:rPr>
        <w:t>) se representan los datos que un robot puede capturar de su ambiente por medio de diversos sensores, y a su vez como podría interactuar con el mismo mediante actuadores.</w:t>
      </w:r>
    </w:p>
    <w:p w14:paraId="66D03870" w14:textId="77777777" w:rsidR="008F38A1" w:rsidRDefault="008F38A1" w:rsidP="008F38A1">
      <w:pPr>
        <w:pStyle w:val="Ttulo2"/>
        <w:rPr>
          <w:b/>
          <w:sz w:val="32"/>
          <w:szCs w:val="32"/>
        </w:rPr>
      </w:pPr>
      <w:bookmarkStart w:id="147" w:name="_Toc504153911"/>
      <w:bookmarkStart w:id="148" w:name="_Toc508729684"/>
      <w:r>
        <w:rPr>
          <w:b/>
          <w:sz w:val="32"/>
          <w:szCs w:val="32"/>
        </w:rPr>
        <w:t>3.9 Actuadores en el SAR</w:t>
      </w:r>
      <w:bookmarkEnd w:id="147"/>
      <w:bookmarkEnd w:id="148"/>
    </w:p>
    <w:p w14:paraId="5D11FE92" w14:textId="77777777" w:rsidR="008F38A1" w:rsidRDefault="008F38A1" w:rsidP="008F38A1"/>
    <w:p w14:paraId="166017BC" w14:textId="77777777" w:rsidR="008F38A1" w:rsidRDefault="008F38A1" w:rsidP="008F38A1">
      <w:pPr>
        <w:rPr>
          <w:rFonts w:ascii="Arial" w:hAnsi="Arial" w:cs="Arial"/>
          <w:sz w:val="24"/>
          <w:szCs w:val="24"/>
        </w:rPr>
      </w:pPr>
      <w:r>
        <w:rPr>
          <w:rFonts w:ascii="Arial" w:hAnsi="Arial" w:cs="Arial"/>
          <w:sz w:val="24"/>
          <w:szCs w:val="24"/>
        </w:rPr>
        <w:t xml:space="preserve">La electrónica industrial ha generado estandarización en el campo de los sensores y actuadores, muchos de estos últimos con buen soporte en Arduino. Precisamente en el SAR se utilizarán: </w:t>
      </w:r>
    </w:p>
    <w:p w14:paraId="7F7B41F6" w14:textId="77777777" w:rsidR="008F38A1" w:rsidRDefault="008F38A1" w:rsidP="008F38A1">
      <w:pPr>
        <w:rPr>
          <w:rFonts w:ascii="Arial" w:hAnsi="Arial" w:cs="Arial"/>
          <w:sz w:val="24"/>
          <w:szCs w:val="24"/>
        </w:rPr>
      </w:pPr>
    </w:p>
    <w:p w14:paraId="369E8330" w14:textId="77777777" w:rsidR="008F38A1" w:rsidRDefault="008F38A1" w:rsidP="008F38A1">
      <w:pPr>
        <w:pStyle w:val="Prrafodelista"/>
        <w:numPr>
          <w:ilvl w:val="0"/>
          <w:numId w:val="40"/>
        </w:numPr>
        <w:rPr>
          <w:rFonts w:ascii="Arial" w:hAnsi="Arial" w:cs="Arial"/>
          <w:color w:val="000000"/>
          <w:sz w:val="24"/>
          <w:szCs w:val="24"/>
        </w:rPr>
      </w:pPr>
      <w:r>
        <w:rPr>
          <w:rFonts w:ascii="Arial" w:hAnsi="Arial" w:cs="Arial"/>
          <w:color w:val="000000"/>
          <w:sz w:val="24"/>
          <w:szCs w:val="24"/>
        </w:rPr>
        <w:t>Motores de corriente continua</w:t>
      </w:r>
    </w:p>
    <w:p w14:paraId="7A1B95FC" w14:textId="77777777" w:rsidR="008F38A1" w:rsidRDefault="008F38A1" w:rsidP="008F38A1">
      <w:pPr>
        <w:pStyle w:val="Prrafodelista"/>
        <w:numPr>
          <w:ilvl w:val="1"/>
          <w:numId w:val="40"/>
        </w:numPr>
        <w:rPr>
          <w:rFonts w:ascii="Arial" w:hAnsi="Arial" w:cs="Arial"/>
          <w:color w:val="000000"/>
          <w:sz w:val="24"/>
          <w:szCs w:val="24"/>
        </w:rPr>
      </w:pPr>
      <w:r>
        <w:rPr>
          <w:rFonts w:ascii="Arial" w:hAnsi="Arial" w:cs="Arial"/>
          <w:color w:val="000000"/>
          <w:sz w:val="24"/>
          <w:szCs w:val="24"/>
        </w:rPr>
        <w:t>Para el desplazamiento del robot móvil</w:t>
      </w:r>
    </w:p>
    <w:p w14:paraId="0F55E4AD" w14:textId="77777777" w:rsidR="008F38A1" w:rsidRDefault="008F38A1" w:rsidP="008F38A1">
      <w:pPr>
        <w:pStyle w:val="Prrafodelista"/>
        <w:numPr>
          <w:ilvl w:val="0"/>
          <w:numId w:val="40"/>
        </w:numPr>
        <w:rPr>
          <w:rFonts w:ascii="Arial" w:hAnsi="Arial" w:cs="Arial"/>
          <w:sz w:val="24"/>
          <w:szCs w:val="24"/>
        </w:rPr>
      </w:pPr>
      <w:r>
        <w:rPr>
          <w:rFonts w:ascii="Arial" w:hAnsi="Arial" w:cs="Arial"/>
          <w:color w:val="000000"/>
          <w:sz w:val="24"/>
          <w:szCs w:val="24"/>
        </w:rPr>
        <w:t>LED</w:t>
      </w:r>
    </w:p>
    <w:p w14:paraId="6D328BB3" w14:textId="77777777" w:rsidR="008F38A1" w:rsidRDefault="008F38A1" w:rsidP="008F38A1">
      <w:pPr>
        <w:pStyle w:val="Prrafodelista"/>
        <w:numPr>
          <w:ilvl w:val="1"/>
          <w:numId w:val="40"/>
        </w:numPr>
        <w:rPr>
          <w:rFonts w:ascii="Arial" w:hAnsi="Arial" w:cs="Arial"/>
          <w:sz w:val="24"/>
          <w:szCs w:val="24"/>
        </w:rPr>
      </w:pPr>
      <w:r>
        <w:rPr>
          <w:rFonts w:ascii="Arial" w:hAnsi="Arial" w:cs="Arial"/>
          <w:color w:val="000000"/>
          <w:sz w:val="24"/>
          <w:szCs w:val="24"/>
        </w:rPr>
        <w:t>Para indicar estados del RM</w:t>
      </w:r>
    </w:p>
    <w:p w14:paraId="47263D79" w14:textId="77777777" w:rsidR="008F38A1" w:rsidRDefault="008F38A1" w:rsidP="008F38A1">
      <w:pPr>
        <w:keepNext/>
      </w:pPr>
      <w:r>
        <w:rPr>
          <w:noProof/>
          <w:lang w:val="en-US" w:eastAsia="en-US"/>
        </w:rPr>
        <w:lastRenderedPageBreak/>
        <w:drawing>
          <wp:inline distT="0" distB="0" distL="0" distR="0" wp14:anchorId="62E0A9B0" wp14:editId="5FDAAFB5">
            <wp:extent cx="5385435" cy="5430520"/>
            <wp:effectExtent l="0" t="0" r="5715" b="0"/>
            <wp:docPr id="1039"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pic:cNvPicPr/>
                  </pic:nvPicPr>
                  <pic:blipFill rotWithShape="1">
                    <a:blip r:embed="rId43" cstate="print">
                      <a:extLst>
                        <a:ext uri="{28A0092B-C50C-407E-A947-70E740481C1C}">
                          <a14:useLocalDpi xmlns:a14="http://schemas.microsoft.com/office/drawing/2010/main" val="0"/>
                        </a:ext>
                      </a:extLst>
                    </a:blip>
                    <a:srcRect/>
                    <a:stretch>
                      <a:fillRect/>
                    </a:stretch>
                  </pic:blipFill>
                  <pic:spPr>
                    <a:xfrm>
                      <a:off x="0" y="0"/>
                      <a:ext cx="5385435" cy="5430520"/>
                    </a:xfrm>
                    <a:prstGeom prst="rect">
                      <a:avLst/>
                    </a:prstGeom>
                  </pic:spPr>
                </pic:pic>
              </a:graphicData>
            </a:graphic>
          </wp:inline>
        </w:drawing>
      </w:r>
    </w:p>
    <w:p w14:paraId="21113715" w14:textId="3C57A233" w:rsidR="008F38A1" w:rsidRDefault="008F38A1" w:rsidP="008F38A1">
      <w:pPr>
        <w:pStyle w:val="Descripcin"/>
        <w:jc w:val="center"/>
      </w:pPr>
      <w:bookmarkStart w:id="149" w:name="_Ref502097301"/>
      <w:bookmarkStart w:id="150" w:name="_Toc508729904"/>
      <w:r>
        <w:t xml:space="preserve">Ilustración </w:t>
      </w:r>
      <w:fldSimple w:instr=" SEQ Ilustración \* ARABIC ">
        <w:r w:rsidR="00DF3D92">
          <w:rPr>
            <w:noProof/>
          </w:rPr>
          <w:t>20</w:t>
        </w:r>
      </w:fldSimple>
      <w:r>
        <w:rPr>
          <w:noProof/>
        </w:rPr>
        <w:t xml:space="preserve"> </w:t>
      </w:r>
      <w:r>
        <w:t>- Actuadores y sensores compatibles con Arduino</w:t>
      </w:r>
      <w:bookmarkEnd w:id="149"/>
      <w:bookmarkEnd w:id="150"/>
    </w:p>
    <w:p w14:paraId="2C7AD83A" w14:textId="77777777" w:rsidR="008F38A1" w:rsidRDefault="008F38A1" w:rsidP="008F38A1">
      <w:pPr>
        <w:pStyle w:val="Ttulo2"/>
        <w:rPr>
          <w:b/>
          <w:sz w:val="32"/>
          <w:szCs w:val="32"/>
        </w:rPr>
      </w:pPr>
      <w:bookmarkStart w:id="151" w:name="_Toc504153912"/>
      <w:bookmarkStart w:id="152" w:name="_Toc508729685"/>
      <w:r>
        <w:rPr>
          <w:b/>
          <w:sz w:val="32"/>
          <w:szCs w:val="32"/>
        </w:rPr>
        <w:t>3.10 Sensores en el SAR</w:t>
      </w:r>
      <w:bookmarkEnd w:id="151"/>
      <w:bookmarkEnd w:id="152"/>
    </w:p>
    <w:p w14:paraId="7FC5FA5D" w14:textId="77777777" w:rsidR="008F38A1" w:rsidRDefault="008F38A1" w:rsidP="008F38A1"/>
    <w:p w14:paraId="6922C50F" w14:textId="77777777" w:rsidR="008F38A1" w:rsidRDefault="008F38A1" w:rsidP="008F38A1">
      <w:pPr>
        <w:rPr>
          <w:rFonts w:ascii="Arial" w:hAnsi="Arial" w:cs="Arial"/>
          <w:sz w:val="24"/>
          <w:szCs w:val="24"/>
        </w:rPr>
      </w:pPr>
      <w:r>
        <w:rPr>
          <w:rFonts w:ascii="Arial" w:hAnsi="Arial" w:cs="Arial"/>
          <w:sz w:val="24"/>
          <w:szCs w:val="24"/>
        </w:rPr>
        <w:t>El SAR utiliza los siguientes sensores:</w:t>
      </w:r>
    </w:p>
    <w:p w14:paraId="75EEB347" w14:textId="77777777" w:rsidR="008F38A1" w:rsidRDefault="008F38A1" w:rsidP="008F38A1">
      <w:pPr>
        <w:pStyle w:val="Prrafodelista"/>
        <w:numPr>
          <w:ilvl w:val="0"/>
          <w:numId w:val="37"/>
        </w:numPr>
        <w:jc w:val="both"/>
        <w:rPr>
          <w:rFonts w:ascii="Arial" w:hAnsi="Arial" w:cs="Arial"/>
          <w:sz w:val="24"/>
          <w:szCs w:val="24"/>
        </w:rPr>
      </w:pPr>
      <w:r>
        <w:rPr>
          <w:rFonts w:ascii="Arial" w:hAnsi="Arial" w:cs="Arial"/>
          <w:sz w:val="24"/>
          <w:szCs w:val="24"/>
        </w:rPr>
        <w:t>Sensor ultrasónico HC-SR04</w:t>
      </w:r>
    </w:p>
    <w:p w14:paraId="61609B09" w14:textId="77777777" w:rsidR="008F38A1" w:rsidRDefault="008F38A1" w:rsidP="008F38A1">
      <w:pPr>
        <w:pStyle w:val="Prrafodelista"/>
        <w:numPr>
          <w:ilvl w:val="1"/>
          <w:numId w:val="37"/>
        </w:numPr>
        <w:jc w:val="both"/>
        <w:rPr>
          <w:rFonts w:ascii="Arial" w:hAnsi="Arial" w:cs="Arial"/>
          <w:sz w:val="24"/>
          <w:szCs w:val="24"/>
        </w:rPr>
      </w:pPr>
      <w:r>
        <w:rPr>
          <w:rFonts w:ascii="Arial" w:hAnsi="Arial" w:cs="Arial"/>
          <w:sz w:val="24"/>
          <w:szCs w:val="24"/>
        </w:rPr>
        <w:t>Para detectar objetos, y distancia entre el RM y elementos del ambiente</w:t>
      </w:r>
    </w:p>
    <w:p w14:paraId="52288601" w14:textId="77777777" w:rsidR="008F38A1" w:rsidRDefault="008F38A1" w:rsidP="008F38A1">
      <w:pPr>
        <w:pStyle w:val="Prrafodelista"/>
        <w:numPr>
          <w:ilvl w:val="0"/>
          <w:numId w:val="37"/>
        </w:numPr>
        <w:jc w:val="both"/>
        <w:rPr>
          <w:rFonts w:ascii="Arial" w:hAnsi="Arial" w:cs="Arial"/>
          <w:sz w:val="24"/>
          <w:szCs w:val="24"/>
        </w:rPr>
      </w:pPr>
      <w:r>
        <w:rPr>
          <w:rFonts w:ascii="Arial" w:hAnsi="Arial" w:cs="Arial"/>
          <w:sz w:val="24"/>
          <w:szCs w:val="24"/>
        </w:rPr>
        <w:t>Sensor de Temperatura KY-001</w:t>
      </w:r>
    </w:p>
    <w:p w14:paraId="77A9B71E" w14:textId="77777777" w:rsidR="008F38A1" w:rsidRDefault="008F38A1" w:rsidP="008F38A1">
      <w:pPr>
        <w:pStyle w:val="Prrafodelista"/>
        <w:numPr>
          <w:ilvl w:val="1"/>
          <w:numId w:val="37"/>
        </w:numPr>
        <w:jc w:val="both"/>
        <w:rPr>
          <w:rFonts w:ascii="Arial" w:hAnsi="Arial" w:cs="Arial"/>
          <w:sz w:val="24"/>
          <w:szCs w:val="24"/>
        </w:rPr>
      </w:pPr>
      <w:r>
        <w:rPr>
          <w:rFonts w:ascii="Arial" w:hAnsi="Arial" w:cs="Arial"/>
          <w:sz w:val="24"/>
          <w:szCs w:val="24"/>
        </w:rPr>
        <w:t>Incorporado para analizar la temperatura del ambiente</w:t>
      </w:r>
    </w:p>
    <w:p w14:paraId="44E2E32C" w14:textId="77777777" w:rsidR="008F38A1" w:rsidRDefault="008F38A1" w:rsidP="008F38A1">
      <w:pPr>
        <w:pStyle w:val="Prrafodelista"/>
        <w:numPr>
          <w:ilvl w:val="0"/>
          <w:numId w:val="37"/>
        </w:numPr>
        <w:jc w:val="both"/>
        <w:rPr>
          <w:rFonts w:ascii="Arial" w:hAnsi="Arial" w:cs="Arial"/>
          <w:sz w:val="24"/>
          <w:szCs w:val="24"/>
        </w:rPr>
      </w:pPr>
      <w:r>
        <w:rPr>
          <w:rFonts w:ascii="Arial" w:hAnsi="Arial" w:cs="Arial"/>
          <w:sz w:val="24"/>
          <w:szCs w:val="24"/>
        </w:rPr>
        <w:t>Sensor de presencia de gases MQ-7</w:t>
      </w:r>
    </w:p>
    <w:p w14:paraId="4F31F0C4" w14:textId="77777777" w:rsidR="008F38A1" w:rsidRDefault="008F38A1" w:rsidP="008F38A1">
      <w:pPr>
        <w:pStyle w:val="Prrafodelista"/>
        <w:numPr>
          <w:ilvl w:val="1"/>
          <w:numId w:val="37"/>
        </w:numPr>
        <w:jc w:val="both"/>
        <w:rPr>
          <w:rFonts w:ascii="Arial" w:hAnsi="Arial" w:cs="Arial"/>
          <w:sz w:val="24"/>
          <w:szCs w:val="24"/>
        </w:rPr>
      </w:pPr>
      <w:r>
        <w:rPr>
          <w:rFonts w:ascii="Arial" w:hAnsi="Arial" w:cs="Arial"/>
          <w:sz w:val="24"/>
          <w:szCs w:val="24"/>
        </w:rPr>
        <w:t>Detección de monóxido de carbono</w:t>
      </w:r>
    </w:p>
    <w:p w14:paraId="49EE6A9E" w14:textId="5E919460" w:rsidR="008F38A1" w:rsidRDefault="008F38A1" w:rsidP="008F38A1">
      <w:pPr>
        <w:rPr>
          <w:rFonts w:ascii="Arial" w:hAnsi="Arial" w:cs="Arial"/>
          <w:sz w:val="24"/>
          <w:szCs w:val="24"/>
        </w:rPr>
      </w:pPr>
      <w:r>
        <w:rPr>
          <w:rFonts w:ascii="Arial" w:hAnsi="Arial" w:cs="Arial"/>
          <w:sz w:val="24"/>
          <w:szCs w:val="24"/>
        </w:rPr>
        <w:t>Algunos de los sensores y actuadores se pueden apreciar en la ilustración anterior (</w:t>
      </w:r>
      <w:r w:rsidRPr="00897799">
        <w:rPr>
          <w:rFonts w:ascii="Arial" w:hAnsi="Arial" w:cs="Arial"/>
          <w:b/>
          <w:sz w:val="24"/>
          <w:szCs w:val="24"/>
        </w:rPr>
        <w:fldChar w:fldCharType="begin"/>
      </w:r>
      <w:r w:rsidRPr="00897799">
        <w:rPr>
          <w:rFonts w:ascii="Arial" w:hAnsi="Arial" w:cs="Arial"/>
          <w:b/>
          <w:sz w:val="24"/>
          <w:szCs w:val="24"/>
        </w:rPr>
        <w:instrText xml:space="preserve"> REF _Ref502097301 \h  \* MERGEFORMAT </w:instrText>
      </w:r>
      <w:r w:rsidRPr="00897799">
        <w:rPr>
          <w:rFonts w:ascii="Arial" w:hAnsi="Arial" w:cs="Arial"/>
          <w:b/>
          <w:sz w:val="24"/>
          <w:szCs w:val="24"/>
        </w:rPr>
      </w:r>
      <w:r w:rsidRPr="00897799">
        <w:rPr>
          <w:rFonts w:ascii="Arial" w:hAnsi="Arial" w:cs="Arial"/>
          <w:b/>
          <w:sz w:val="24"/>
          <w:szCs w:val="24"/>
        </w:rPr>
        <w:fldChar w:fldCharType="separate"/>
      </w:r>
      <w:r w:rsidR="00897799" w:rsidRPr="00897799">
        <w:rPr>
          <w:rFonts w:ascii="Arial" w:hAnsi="Arial" w:cs="Arial"/>
          <w:b/>
          <w:sz w:val="24"/>
          <w:szCs w:val="24"/>
        </w:rPr>
        <w:t xml:space="preserve">Ilustración </w:t>
      </w:r>
      <w:r w:rsidR="00897799" w:rsidRPr="00897799">
        <w:rPr>
          <w:rFonts w:ascii="Arial" w:hAnsi="Arial" w:cs="Arial"/>
          <w:b/>
          <w:noProof/>
          <w:sz w:val="24"/>
          <w:szCs w:val="24"/>
        </w:rPr>
        <w:t xml:space="preserve">20 </w:t>
      </w:r>
      <w:r w:rsidR="00897799" w:rsidRPr="00897799">
        <w:rPr>
          <w:rFonts w:ascii="Arial" w:hAnsi="Arial" w:cs="Arial"/>
          <w:b/>
          <w:sz w:val="24"/>
          <w:szCs w:val="24"/>
        </w:rPr>
        <w:t>- Actuadores y sensores compatibles con Arduino</w:t>
      </w:r>
      <w:r w:rsidRPr="00897799">
        <w:rPr>
          <w:rFonts w:ascii="Arial" w:hAnsi="Arial" w:cs="Arial"/>
          <w:b/>
          <w:sz w:val="24"/>
          <w:szCs w:val="24"/>
        </w:rPr>
        <w:fldChar w:fldCharType="end"/>
      </w:r>
      <w:r>
        <w:rPr>
          <w:rFonts w:ascii="Arial" w:hAnsi="Arial" w:cs="Arial"/>
          <w:sz w:val="24"/>
          <w:szCs w:val="24"/>
        </w:rPr>
        <w:t>).</w:t>
      </w:r>
    </w:p>
    <w:p w14:paraId="5A7CF9F3" w14:textId="77777777" w:rsidR="008F38A1" w:rsidRDefault="008F38A1" w:rsidP="008F38A1"/>
    <w:p w14:paraId="078DD538" w14:textId="77777777" w:rsidR="008F38A1" w:rsidRDefault="008F38A1" w:rsidP="008F38A1">
      <w:pPr>
        <w:keepNext/>
        <w:jc w:val="center"/>
      </w:pPr>
      <w:r>
        <w:rPr>
          <w:noProof/>
          <w:lang w:val="en-US" w:eastAsia="en-US"/>
        </w:rPr>
        <w:lastRenderedPageBreak/>
        <w:drawing>
          <wp:inline distT="0" distB="0" distL="0" distR="0" wp14:anchorId="6393ACBC" wp14:editId="33569D69">
            <wp:extent cx="4112260" cy="3343275"/>
            <wp:effectExtent l="0" t="0" r="2540" b="9525"/>
            <wp:docPr id="1040"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pic:cNvPicPr/>
                  </pic:nvPicPr>
                  <pic:blipFill rotWithShape="1">
                    <a:blip r:embed="rId44" cstate="print">
                      <a:extLst>
                        <a:ext uri="{28A0092B-C50C-407E-A947-70E740481C1C}">
                          <a14:useLocalDpi xmlns:a14="http://schemas.microsoft.com/office/drawing/2010/main" val="0"/>
                        </a:ext>
                      </a:extLst>
                    </a:blip>
                    <a:srcRect/>
                    <a:stretch>
                      <a:fillRect/>
                    </a:stretch>
                  </pic:blipFill>
                  <pic:spPr>
                    <a:xfrm>
                      <a:off x="0" y="0"/>
                      <a:ext cx="4112260" cy="3343275"/>
                    </a:xfrm>
                    <a:prstGeom prst="rect">
                      <a:avLst/>
                    </a:prstGeom>
                  </pic:spPr>
                </pic:pic>
              </a:graphicData>
            </a:graphic>
          </wp:inline>
        </w:drawing>
      </w:r>
    </w:p>
    <w:p w14:paraId="67397512" w14:textId="4E773EA7" w:rsidR="008F38A1" w:rsidRDefault="008F38A1" w:rsidP="008F38A1">
      <w:pPr>
        <w:pStyle w:val="Descripcin"/>
        <w:jc w:val="center"/>
      </w:pPr>
      <w:bookmarkStart w:id="153" w:name="_Ref502097313"/>
      <w:bookmarkStart w:id="154" w:name="_Toc508729905"/>
      <w:r>
        <w:t xml:space="preserve">Ilustración </w:t>
      </w:r>
      <w:fldSimple w:instr=" SEQ Ilustración \* ARABIC ">
        <w:r w:rsidR="00DF3D92">
          <w:rPr>
            <w:noProof/>
          </w:rPr>
          <w:t>21</w:t>
        </w:r>
      </w:fldSimple>
      <w:r>
        <w:t>- Representación de sensores</w:t>
      </w:r>
      <w:bookmarkEnd w:id="153"/>
      <w:bookmarkEnd w:id="154"/>
    </w:p>
    <w:p w14:paraId="224D286E" w14:textId="78EC22F5" w:rsidR="008F38A1" w:rsidRDefault="008F38A1" w:rsidP="008F38A1">
      <w:pPr>
        <w:rPr>
          <w:rFonts w:ascii="Arial" w:hAnsi="Arial" w:cs="Arial"/>
          <w:sz w:val="24"/>
          <w:szCs w:val="24"/>
          <w:lang w:eastAsia="en-US"/>
        </w:rPr>
      </w:pPr>
      <w:r>
        <w:rPr>
          <w:rFonts w:ascii="Arial" w:hAnsi="Arial" w:cs="Arial"/>
          <w:sz w:val="24"/>
          <w:szCs w:val="24"/>
          <w:lang w:eastAsia="en-US"/>
        </w:rPr>
        <w:t xml:space="preserve">En esta imagen </w:t>
      </w:r>
      <w:r w:rsidRPr="001F4B10">
        <w:rPr>
          <w:rFonts w:ascii="Arial" w:hAnsi="Arial" w:cs="Arial"/>
          <w:sz w:val="24"/>
          <w:szCs w:val="24"/>
          <w:lang w:eastAsia="en-US"/>
        </w:rPr>
        <w:t>(</w:t>
      </w:r>
      <w:r w:rsidRPr="00897799">
        <w:rPr>
          <w:rFonts w:ascii="Arial" w:hAnsi="Arial" w:cs="Arial"/>
          <w:b/>
          <w:sz w:val="24"/>
          <w:szCs w:val="24"/>
          <w:lang w:eastAsia="en-US"/>
        </w:rPr>
        <w:fldChar w:fldCharType="begin"/>
      </w:r>
      <w:r w:rsidRPr="00897799">
        <w:rPr>
          <w:rFonts w:ascii="Arial" w:hAnsi="Arial" w:cs="Arial"/>
          <w:b/>
          <w:sz w:val="24"/>
          <w:szCs w:val="24"/>
          <w:lang w:eastAsia="en-US"/>
        </w:rPr>
        <w:instrText xml:space="preserve"> REF _Ref502097313 \h  \* MERGEFORMAT </w:instrText>
      </w:r>
      <w:r w:rsidRPr="00897799">
        <w:rPr>
          <w:rFonts w:ascii="Arial" w:hAnsi="Arial" w:cs="Arial"/>
          <w:b/>
          <w:sz w:val="24"/>
          <w:szCs w:val="24"/>
          <w:lang w:eastAsia="en-US"/>
        </w:rPr>
      </w:r>
      <w:r w:rsidRPr="00897799">
        <w:rPr>
          <w:rFonts w:ascii="Arial" w:hAnsi="Arial" w:cs="Arial"/>
          <w:b/>
          <w:sz w:val="24"/>
          <w:szCs w:val="24"/>
          <w:lang w:eastAsia="en-US"/>
        </w:rPr>
        <w:fldChar w:fldCharType="separate"/>
      </w:r>
      <w:r w:rsidR="00897799" w:rsidRPr="00897799">
        <w:rPr>
          <w:rFonts w:ascii="Arial" w:hAnsi="Arial" w:cs="Arial"/>
          <w:b/>
          <w:sz w:val="24"/>
          <w:szCs w:val="24"/>
        </w:rPr>
        <w:t xml:space="preserve">Ilustración </w:t>
      </w:r>
      <w:r w:rsidR="00897799" w:rsidRPr="00897799">
        <w:rPr>
          <w:rFonts w:ascii="Arial" w:hAnsi="Arial" w:cs="Arial"/>
          <w:b/>
          <w:noProof/>
          <w:sz w:val="24"/>
          <w:szCs w:val="24"/>
        </w:rPr>
        <w:t>21-</w:t>
      </w:r>
      <w:r w:rsidR="00897799" w:rsidRPr="00897799">
        <w:rPr>
          <w:rFonts w:ascii="Arial" w:hAnsi="Arial" w:cs="Arial"/>
          <w:b/>
          <w:sz w:val="24"/>
          <w:szCs w:val="24"/>
        </w:rPr>
        <w:t xml:space="preserve"> Representación de sensores</w:t>
      </w:r>
      <w:r w:rsidRPr="00897799">
        <w:rPr>
          <w:rFonts w:ascii="Arial" w:hAnsi="Arial" w:cs="Arial"/>
          <w:b/>
          <w:sz w:val="24"/>
          <w:szCs w:val="24"/>
          <w:lang w:eastAsia="en-US"/>
        </w:rPr>
        <w:fldChar w:fldCharType="end"/>
      </w:r>
      <w:r w:rsidRPr="00897799">
        <w:rPr>
          <w:rFonts w:ascii="Arial" w:hAnsi="Arial" w:cs="Arial"/>
          <w:b/>
          <w:sz w:val="24"/>
          <w:szCs w:val="24"/>
          <w:lang w:eastAsia="en-US"/>
        </w:rPr>
        <w:t>)</w:t>
      </w:r>
      <w:r>
        <w:rPr>
          <w:rFonts w:ascii="Arial" w:hAnsi="Arial" w:cs="Arial"/>
          <w:sz w:val="24"/>
          <w:szCs w:val="24"/>
          <w:lang w:eastAsia="en-US"/>
        </w:rPr>
        <w:t xml:space="preserve"> se pueden apreciar los distintos factores de un e</w:t>
      </w:r>
      <w:r w:rsidR="00897799">
        <w:rPr>
          <w:rFonts w:ascii="Arial" w:hAnsi="Arial" w:cs="Arial"/>
          <w:sz w:val="24"/>
          <w:szCs w:val="24"/>
          <w:lang w:eastAsia="en-US"/>
        </w:rPr>
        <w:t>ntorno que pueden ser evaluado</w:t>
      </w:r>
      <w:r>
        <w:rPr>
          <w:rFonts w:ascii="Arial" w:hAnsi="Arial" w:cs="Arial"/>
          <w:sz w:val="24"/>
          <w:szCs w:val="24"/>
          <w:lang w:eastAsia="en-US"/>
        </w:rPr>
        <w:t>s con sensores mencionados anteriormente.</w:t>
      </w:r>
    </w:p>
    <w:p w14:paraId="0514C53A" w14:textId="77777777" w:rsidR="008F38A1" w:rsidRDefault="008F38A1" w:rsidP="008F38A1">
      <w:pPr>
        <w:pStyle w:val="Ttulo2"/>
        <w:rPr>
          <w:b/>
          <w:sz w:val="32"/>
          <w:szCs w:val="32"/>
        </w:rPr>
      </w:pPr>
      <w:bookmarkStart w:id="155" w:name="_Toc504153913"/>
      <w:bookmarkStart w:id="156" w:name="_Toc508729686"/>
      <w:r>
        <w:rPr>
          <w:b/>
          <w:sz w:val="32"/>
          <w:szCs w:val="32"/>
        </w:rPr>
        <w:t xml:space="preserve">3.11 Módulos o </w:t>
      </w:r>
      <w:r>
        <w:rPr>
          <w:b/>
          <w:i/>
          <w:sz w:val="32"/>
          <w:szCs w:val="32"/>
        </w:rPr>
        <w:t>shields</w:t>
      </w:r>
      <w:r>
        <w:rPr>
          <w:b/>
          <w:sz w:val="32"/>
          <w:szCs w:val="32"/>
        </w:rPr>
        <w:t xml:space="preserve"> en el SAR</w:t>
      </w:r>
      <w:bookmarkEnd w:id="155"/>
      <w:bookmarkEnd w:id="156"/>
    </w:p>
    <w:p w14:paraId="08DEFD91" w14:textId="77777777" w:rsidR="008F38A1" w:rsidRDefault="008F38A1" w:rsidP="008F38A1"/>
    <w:p w14:paraId="6DB25FB1" w14:textId="77777777" w:rsidR="008F38A1" w:rsidRDefault="008F38A1" w:rsidP="008F38A1">
      <w:pPr>
        <w:rPr>
          <w:rFonts w:ascii="Arial" w:hAnsi="Arial" w:cs="Arial"/>
          <w:sz w:val="24"/>
          <w:szCs w:val="24"/>
        </w:rPr>
      </w:pPr>
      <w:r>
        <w:rPr>
          <w:rFonts w:ascii="Arial" w:hAnsi="Arial" w:cs="Arial"/>
          <w:sz w:val="24"/>
          <w:szCs w:val="24"/>
        </w:rPr>
        <w:t>El SAR utiliza</w:t>
      </w:r>
      <w:r>
        <w:rPr>
          <w:rStyle w:val="Refdenotaalpie"/>
          <w:rFonts w:ascii="Arial" w:hAnsi="Arial" w:cs="Arial"/>
          <w:sz w:val="24"/>
          <w:szCs w:val="24"/>
        </w:rPr>
        <w:footnoteReference w:id="3"/>
      </w:r>
      <w:r>
        <w:rPr>
          <w:rFonts w:ascii="Arial" w:hAnsi="Arial" w:cs="Arial"/>
          <w:sz w:val="24"/>
          <w:szCs w:val="24"/>
        </w:rPr>
        <w:t>:</w:t>
      </w:r>
    </w:p>
    <w:p w14:paraId="6F0DF618" w14:textId="77777777" w:rsidR="008F38A1" w:rsidRDefault="008F38A1" w:rsidP="008F38A1">
      <w:pPr>
        <w:pStyle w:val="Prrafodelista"/>
        <w:numPr>
          <w:ilvl w:val="0"/>
          <w:numId w:val="39"/>
        </w:numPr>
        <w:rPr>
          <w:rFonts w:ascii="Arial" w:hAnsi="Arial" w:cs="Arial"/>
          <w:sz w:val="24"/>
          <w:szCs w:val="24"/>
        </w:rPr>
      </w:pPr>
      <w:r>
        <w:rPr>
          <w:rFonts w:ascii="Arial" w:hAnsi="Arial" w:cs="Arial"/>
          <w:sz w:val="24"/>
          <w:szCs w:val="24"/>
        </w:rPr>
        <w:t>MotorShield L298</w:t>
      </w:r>
    </w:p>
    <w:p w14:paraId="05A6ED09" w14:textId="77777777" w:rsidR="008F38A1" w:rsidRDefault="008F38A1" w:rsidP="008F38A1">
      <w:pPr>
        <w:pStyle w:val="Prrafodelista"/>
        <w:numPr>
          <w:ilvl w:val="1"/>
          <w:numId w:val="39"/>
        </w:numPr>
        <w:rPr>
          <w:rFonts w:ascii="Arial" w:hAnsi="Arial" w:cs="Arial"/>
          <w:sz w:val="24"/>
          <w:szCs w:val="24"/>
        </w:rPr>
      </w:pPr>
      <w:r>
        <w:rPr>
          <w:rFonts w:ascii="Arial" w:hAnsi="Arial" w:cs="Arial"/>
          <w:sz w:val="24"/>
          <w:szCs w:val="24"/>
        </w:rPr>
        <w:t>Para administración del puente H y gestión de los motores de CC</w:t>
      </w:r>
    </w:p>
    <w:p w14:paraId="6FE01E8D" w14:textId="77777777" w:rsidR="008F38A1" w:rsidRDefault="008F38A1" w:rsidP="008F38A1">
      <w:pPr>
        <w:pStyle w:val="Prrafodelista"/>
        <w:numPr>
          <w:ilvl w:val="0"/>
          <w:numId w:val="39"/>
        </w:numPr>
        <w:rPr>
          <w:rFonts w:ascii="Arial" w:hAnsi="Arial" w:cs="Arial"/>
          <w:sz w:val="24"/>
          <w:szCs w:val="24"/>
        </w:rPr>
      </w:pPr>
      <w:r>
        <w:rPr>
          <w:rFonts w:ascii="Arial" w:hAnsi="Arial" w:cs="Arial"/>
          <w:sz w:val="24"/>
          <w:szCs w:val="24"/>
        </w:rPr>
        <w:t>Módulo bluetooth HC-05</w:t>
      </w:r>
    </w:p>
    <w:p w14:paraId="0400EE7A" w14:textId="77777777" w:rsidR="008F38A1" w:rsidRDefault="008F38A1" w:rsidP="008F38A1">
      <w:pPr>
        <w:pStyle w:val="Prrafodelista"/>
        <w:numPr>
          <w:ilvl w:val="1"/>
          <w:numId w:val="39"/>
        </w:numPr>
        <w:rPr>
          <w:rFonts w:ascii="Arial" w:hAnsi="Arial" w:cs="Arial"/>
          <w:sz w:val="24"/>
          <w:szCs w:val="24"/>
        </w:rPr>
      </w:pPr>
      <w:r>
        <w:rPr>
          <w:rFonts w:ascii="Arial" w:hAnsi="Arial" w:cs="Arial"/>
          <w:sz w:val="24"/>
          <w:szCs w:val="24"/>
        </w:rPr>
        <w:t>Para la comunicación con dispositivos compatibles (móviles y/o computadoras)</w:t>
      </w:r>
    </w:p>
    <w:p w14:paraId="32C97D7C" w14:textId="77777777" w:rsidR="008F38A1" w:rsidRDefault="008F38A1" w:rsidP="008F38A1">
      <w:pPr>
        <w:pStyle w:val="Prrafodelista"/>
        <w:numPr>
          <w:ilvl w:val="1"/>
          <w:numId w:val="39"/>
        </w:numPr>
        <w:rPr>
          <w:rFonts w:ascii="Arial" w:hAnsi="Arial" w:cs="Arial"/>
          <w:sz w:val="24"/>
          <w:szCs w:val="24"/>
        </w:rPr>
      </w:pPr>
      <w:r>
        <w:rPr>
          <w:rFonts w:ascii="Arial" w:hAnsi="Arial" w:cs="Arial"/>
          <w:sz w:val="24"/>
          <w:szCs w:val="24"/>
        </w:rPr>
        <w:t>Envío de órdenes</w:t>
      </w:r>
    </w:p>
    <w:p w14:paraId="76DFDC9A" w14:textId="77777777" w:rsidR="008F38A1" w:rsidRDefault="008F38A1" w:rsidP="008F38A1">
      <w:pPr>
        <w:pStyle w:val="Prrafodelista"/>
        <w:numPr>
          <w:ilvl w:val="0"/>
          <w:numId w:val="39"/>
        </w:numPr>
        <w:rPr>
          <w:rFonts w:ascii="Arial" w:hAnsi="Arial" w:cs="Arial"/>
          <w:sz w:val="24"/>
          <w:szCs w:val="24"/>
        </w:rPr>
      </w:pPr>
      <w:r>
        <w:rPr>
          <w:rFonts w:ascii="Arial" w:hAnsi="Arial" w:cs="Arial"/>
          <w:sz w:val="24"/>
          <w:szCs w:val="24"/>
        </w:rPr>
        <w:t>Módulo GPS NEO-6</w:t>
      </w:r>
    </w:p>
    <w:p w14:paraId="051F08FE" w14:textId="77777777" w:rsidR="008F38A1" w:rsidRDefault="008F38A1" w:rsidP="008F38A1">
      <w:pPr>
        <w:pStyle w:val="Prrafodelista"/>
        <w:numPr>
          <w:ilvl w:val="1"/>
          <w:numId w:val="39"/>
        </w:numPr>
        <w:rPr>
          <w:rFonts w:ascii="Arial" w:hAnsi="Arial" w:cs="Arial"/>
          <w:sz w:val="24"/>
          <w:szCs w:val="24"/>
        </w:rPr>
      </w:pPr>
      <w:r>
        <w:rPr>
          <w:rFonts w:ascii="Arial" w:hAnsi="Arial" w:cs="Arial"/>
          <w:sz w:val="24"/>
          <w:szCs w:val="24"/>
        </w:rPr>
        <w:t>Para la geolocalización del RM</w:t>
      </w:r>
    </w:p>
    <w:p w14:paraId="12A8B44B" w14:textId="77777777" w:rsidR="008F38A1" w:rsidRDefault="008F38A1" w:rsidP="008F38A1">
      <w:pPr>
        <w:pStyle w:val="Prrafodelista"/>
        <w:numPr>
          <w:ilvl w:val="0"/>
          <w:numId w:val="39"/>
        </w:numPr>
        <w:rPr>
          <w:rFonts w:ascii="Arial" w:hAnsi="Arial" w:cs="Arial"/>
          <w:sz w:val="24"/>
          <w:szCs w:val="24"/>
        </w:rPr>
      </w:pPr>
      <w:r>
        <w:rPr>
          <w:rFonts w:ascii="Arial" w:hAnsi="Arial" w:cs="Arial"/>
          <w:sz w:val="24"/>
          <w:szCs w:val="24"/>
        </w:rPr>
        <w:t>Módulo ESP8266</w:t>
      </w:r>
    </w:p>
    <w:p w14:paraId="6D1967AD" w14:textId="77777777" w:rsidR="008F38A1" w:rsidRDefault="008F38A1" w:rsidP="008F38A1">
      <w:pPr>
        <w:pStyle w:val="Prrafodelista"/>
        <w:numPr>
          <w:ilvl w:val="1"/>
          <w:numId w:val="39"/>
        </w:numPr>
        <w:rPr>
          <w:rFonts w:ascii="Arial" w:hAnsi="Arial" w:cs="Arial"/>
          <w:sz w:val="24"/>
          <w:szCs w:val="24"/>
        </w:rPr>
      </w:pPr>
      <w:r>
        <w:rPr>
          <w:rFonts w:ascii="Arial" w:hAnsi="Arial" w:cs="Arial"/>
          <w:sz w:val="24"/>
          <w:szCs w:val="24"/>
        </w:rPr>
        <w:t>Conectividad y transferencia de datos vía WIFI</w:t>
      </w:r>
    </w:p>
    <w:p w14:paraId="02AB4E2A" w14:textId="77777777" w:rsidR="008F38A1" w:rsidRDefault="008F38A1" w:rsidP="008F38A1">
      <w:pPr>
        <w:pStyle w:val="Prrafodelista"/>
        <w:numPr>
          <w:ilvl w:val="1"/>
          <w:numId w:val="39"/>
        </w:numPr>
        <w:rPr>
          <w:rFonts w:ascii="Arial" w:hAnsi="Arial" w:cs="Arial"/>
          <w:sz w:val="24"/>
          <w:szCs w:val="24"/>
        </w:rPr>
      </w:pPr>
      <w:r>
        <w:rPr>
          <w:rFonts w:ascii="Arial" w:hAnsi="Arial" w:cs="Arial"/>
          <w:sz w:val="24"/>
          <w:szCs w:val="24"/>
        </w:rPr>
        <w:t>Activación del modo AP</w:t>
      </w:r>
    </w:p>
    <w:p w14:paraId="00E24D8B" w14:textId="15D580D6" w:rsidR="008F38A1" w:rsidRDefault="008F38A1" w:rsidP="008F38A1">
      <w:pPr>
        <w:rPr>
          <w:rFonts w:ascii="Arial" w:hAnsi="Arial" w:cs="Arial"/>
          <w:sz w:val="24"/>
          <w:szCs w:val="24"/>
        </w:rPr>
      </w:pPr>
      <w:r>
        <w:rPr>
          <w:rFonts w:ascii="Arial" w:hAnsi="Arial" w:cs="Arial"/>
          <w:sz w:val="24"/>
          <w:szCs w:val="24"/>
        </w:rPr>
        <w:t>A lo largo del desarrollo de la tesina se fueron implementando diversos casos de pruebas sobre los sensores, actuadores y módulos especificados en esta sección. Las pruebas se encuentran anexas en este documento.</w:t>
      </w:r>
      <w:r w:rsidR="00897799">
        <w:rPr>
          <w:rFonts w:ascii="Arial" w:hAnsi="Arial" w:cs="Arial"/>
          <w:sz w:val="24"/>
          <w:szCs w:val="24"/>
        </w:rPr>
        <w:t xml:space="preserve"> (</w:t>
      </w:r>
      <w:r w:rsidR="001C32CF" w:rsidRPr="001C32CF">
        <w:rPr>
          <w:rFonts w:ascii="Arial" w:hAnsi="Arial" w:cs="Arial"/>
          <w:b/>
          <w:sz w:val="24"/>
          <w:szCs w:val="24"/>
          <w:highlight w:val="yellow"/>
        </w:rPr>
        <w:fldChar w:fldCharType="begin"/>
      </w:r>
      <w:r w:rsidR="001C32CF" w:rsidRPr="001C32CF">
        <w:rPr>
          <w:rFonts w:ascii="Arial" w:hAnsi="Arial" w:cs="Arial"/>
          <w:b/>
          <w:sz w:val="24"/>
          <w:szCs w:val="24"/>
        </w:rPr>
        <w:instrText xml:space="preserve"> REF _Ref508726028 \h </w:instrText>
      </w:r>
      <w:r w:rsidR="001C32CF" w:rsidRPr="001C32CF">
        <w:rPr>
          <w:rFonts w:ascii="Arial" w:hAnsi="Arial" w:cs="Arial"/>
          <w:b/>
          <w:sz w:val="24"/>
          <w:szCs w:val="24"/>
          <w:highlight w:val="yellow"/>
        </w:rPr>
      </w:r>
      <w:r w:rsidR="001C32CF" w:rsidRPr="001C32CF">
        <w:rPr>
          <w:rFonts w:ascii="Arial" w:hAnsi="Arial" w:cs="Arial"/>
          <w:b/>
          <w:sz w:val="24"/>
          <w:szCs w:val="24"/>
          <w:highlight w:val="yellow"/>
        </w:rPr>
        <w:instrText xml:space="preserve"> \* MERGEFORMAT </w:instrText>
      </w:r>
      <w:r w:rsidR="001C32CF" w:rsidRPr="001C32CF">
        <w:rPr>
          <w:rFonts w:ascii="Arial" w:hAnsi="Arial" w:cs="Arial"/>
          <w:b/>
          <w:sz w:val="24"/>
          <w:szCs w:val="24"/>
          <w:highlight w:val="yellow"/>
        </w:rPr>
        <w:fldChar w:fldCharType="separate"/>
      </w:r>
      <w:r w:rsidR="001C32CF" w:rsidRPr="001C32CF">
        <w:rPr>
          <w:rFonts w:ascii="Arial" w:hAnsi="Arial" w:cs="Arial"/>
          <w:b/>
          <w:sz w:val="24"/>
          <w:szCs w:val="24"/>
        </w:rPr>
        <w:t>Anexo de casos de pruebas</w:t>
      </w:r>
      <w:r w:rsidR="001C32CF" w:rsidRPr="001C32CF">
        <w:rPr>
          <w:rFonts w:ascii="Arial" w:hAnsi="Arial" w:cs="Arial"/>
          <w:b/>
          <w:sz w:val="24"/>
          <w:szCs w:val="24"/>
          <w:highlight w:val="yellow"/>
        </w:rPr>
        <w:fldChar w:fldCharType="end"/>
      </w:r>
      <w:r w:rsidR="00897799">
        <w:rPr>
          <w:rFonts w:ascii="Arial" w:hAnsi="Arial" w:cs="Arial"/>
          <w:sz w:val="24"/>
          <w:szCs w:val="24"/>
        </w:rPr>
        <w:t>)</w:t>
      </w:r>
    </w:p>
    <w:p w14:paraId="04C58E64" w14:textId="77777777" w:rsidR="008F38A1" w:rsidRDefault="008F38A1" w:rsidP="008F38A1">
      <w:pPr>
        <w:rPr>
          <w:rFonts w:ascii="Arial" w:hAnsi="Arial" w:cs="Arial"/>
          <w:sz w:val="24"/>
          <w:szCs w:val="24"/>
        </w:rPr>
      </w:pPr>
    </w:p>
    <w:p w14:paraId="29F441FA" w14:textId="77777777" w:rsidR="008F38A1" w:rsidRDefault="008F38A1" w:rsidP="008F38A1"/>
    <w:p w14:paraId="1A93EE9E" w14:textId="7ACCAE6F" w:rsidR="008F38A1" w:rsidRPr="005249F1" w:rsidRDefault="008F38A1" w:rsidP="008F38A1">
      <w:pPr>
        <w:pStyle w:val="Ttulo2"/>
      </w:pPr>
      <w:bookmarkStart w:id="157" w:name="_Toc508729687"/>
      <w:r w:rsidRPr="005249F1">
        <w:rPr>
          <w:b/>
          <w:sz w:val="32"/>
          <w:szCs w:val="32"/>
        </w:rPr>
        <w:t>Resumen</w:t>
      </w:r>
      <w:bookmarkEnd w:id="157"/>
    </w:p>
    <w:p w14:paraId="3835E470" w14:textId="77777777" w:rsidR="008F38A1" w:rsidRDefault="008F38A1" w:rsidP="008F38A1">
      <w:pPr>
        <w:rPr>
          <w:sz w:val="32"/>
          <w:szCs w:val="36"/>
        </w:rPr>
      </w:pPr>
    </w:p>
    <w:p w14:paraId="068969A5" w14:textId="77777777" w:rsidR="008F38A1" w:rsidRDefault="008F38A1" w:rsidP="008F38A1">
      <w:pPr>
        <w:pStyle w:val="AgustinTexto"/>
      </w:pPr>
      <w:r>
        <w:t>Como vimos en el presente capítulo, Arduino es una plataforma electrónica open-source, basada en una placa con un microcontrolador y un entorno de desarrollo, diseñada para facilitar el uso de la electrónica en proyectos multidisciplinares. A su vez facilita la programación de un microcontrolador, este último lee sobre los sensores y escribe sobre los actuadores.</w:t>
      </w:r>
    </w:p>
    <w:p w14:paraId="60A680F5" w14:textId="77777777" w:rsidR="008F38A1" w:rsidRDefault="008F38A1" w:rsidP="008F38A1">
      <w:pPr>
        <w:pStyle w:val="AgustinTexto"/>
      </w:pPr>
    </w:p>
    <w:p w14:paraId="6EAE22AC" w14:textId="77777777" w:rsidR="008F38A1" w:rsidRPr="00137D08" w:rsidRDefault="008F38A1" w:rsidP="008F38A1">
      <w:pPr>
        <w:pStyle w:val="AgustinTexto"/>
        <w:rPr>
          <w:color w:val="auto"/>
          <w:shd w:val="clear" w:color="FFFFFF" w:fill="FFFFFF"/>
        </w:rPr>
      </w:pPr>
      <w:r w:rsidRPr="00137D08">
        <w:rPr>
          <w:color w:val="auto"/>
          <w:shd w:val="clear" w:color="FFFFFF" w:fill="FFFFFF"/>
        </w:rPr>
        <w:t>Un</w:t>
      </w:r>
      <w:r w:rsidRPr="00137D08">
        <w:rPr>
          <w:rStyle w:val="apple-converted-space"/>
          <w:color w:val="auto"/>
          <w:shd w:val="clear" w:color="FFFFFF" w:fill="FFFFFF"/>
        </w:rPr>
        <w:t xml:space="preserve"> </w:t>
      </w:r>
      <w:r w:rsidRPr="00137D08">
        <w:rPr>
          <w:color w:val="auto"/>
          <w:shd w:val="clear" w:color="FFFFFF" w:fill="FFFFFF"/>
        </w:rPr>
        <w:t>actuador</w:t>
      </w:r>
      <w:r w:rsidRPr="00137D08">
        <w:rPr>
          <w:rStyle w:val="apple-converted-space"/>
          <w:color w:val="auto"/>
          <w:shd w:val="clear" w:color="FFFFFF" w:fill="FFFFFF"/>
        </w:rPr>
        <w:t xml:space="preserve"> </w:t>
      </w:r>
      <w:r w:rsidRPr="00137D08">
        <w:rPr>
          <w:color w:val="auto"/>
          <w:shd w:val="clear" w:color="FFFFFF" w:fill="FFFFFF"/>
        </w:rPr>
        <w:t xml:space="preserve">es un dispositivo capaz de transformar energía hidráulica, neumática o eléctrica en la activación de una acción con la finalidad de generar un efecto sobre un proceso automatizado. </w:t>
      </w:r>
    </w:p>
    <w:p w14:paraId="2975215D" w14:textId="77777777" w:rsidR="008F38A1" w:rsidRDefault="008F38A1" w:rsidP="008F38A1">
      <w:pPr>
        <w:pStyle w:val="AgustinTexto"/>
        <w:rPr>
          <w:color w:val="222222"/>
          <w:shd w:val="clear" w:color="FFFFFF" w:fill="FFFFFF"/>
        </w:rPr>
      </w:pPr>
    </w:p>
    <w:p w14:paraId="0D8DB073" w14:textId="50BEEAF3" w:rsidR="00137D08" w:rsidRDefault="008F38A1" w:rsidP="008F38A1">
      <w:pPr>
        <w:pStyle w:val="AgustinTexto"/>
      </w:pPr>
      <w:r>
        <w:rPr>
          <w:color w:val="222222"/>
          <w:shd w:val="clear" w:color="FFFFFF" w:fill="FFFFFF"/>
        </w:rPr>
        <w:t>Por otro lado, un</w:t>
      </w:r>
      <w:r>
        <w:rPr>
          <w:rStyle w:val="apple-converted-space"/>
        </w:rPr>
        <w:t xml:space="preserve"> </w:t>
      </w:r>
      <w:r>
        <w:t>sensor</w:t>
      </w:r>
      <w:r>
        <w:rPr>
          <w:rStyle w:val="apple-converted-space"/>
        </w:rPr>
        <w:t xml:space="preserve"> </w:t>
      </w:r>
      <w:r>
        <w:t>es un objeto capaz de detectar magnitudes físicas o químicas, llamadas variables de instrumentación, y transformarlas en variables eléctricas. Además, existen módulos que integran sensores y actuadores con un micro controlador</w:t>
      </w:r>
      <w:r w:rsidR="00137D08">
        <w:t>.</w:t>
      </w:r>
    </w:p>
    <w:p w14:paraId="4748582D" w14:textId="77777777" w:rsidR="00137D08" w:rsidRDefault="00137D08">
      <w:pPr>
        <w:rPr>
          <w:rFonts w:ascii="Arial" w:hAnsi="Arial" w:cs="Arial"/>
          <w:sz w:val="24"/>
          <w:szCs w:val="24"/>
        </w:rPr>
      </w:pPr>
      <w:r>
        <w:br w:type="page"/>
      </w:r>
    </w:p>
    <w:p w14:paraId="49A4E640" w14:textId="77777777" w:rsidR="00DF3D92" w:rsidRDefault="00DF3D92" w:rsidP="00DF3D92">
      <w:pPr>
        <w:pStyle w:val="Ttulo1"/>
        <w:rPr>
          <w:sz w:val="36"/>
          <w:szCs w:val="36"/>
        </w:rPr>
      </w:pPr>
      <w:bookmarkStart w:id="158" w:name="_Ref508726028"/>
      <w:bookmarkStart w:id="159" w:name="_Ref503637756"/>
      <w:bookmarkStart w:id="160" w:name="_Ref503824317"/>
      <w:bookmarkStart w:id="161" w:name="_Toc504153914"/>
      <w:bookmarkStart w:id="162" w:name="_Toc508729688"/>
      <w:r w:rsidRPr="00646568">
        <w:rPr>
          <w:sz w:val="36"/>
          <w:szCs w:val="36"/>
        </w:rPr>
        <w:lastRenderedPageBreak/>
        <w:t>Capítulo 4 – Raspberry Pi</w:t>
      </w:r>
      <w:bookmarkEnd w:id="159"/>
      <w:bookmarkEnd w:id="160"/>
      <w:bookmarkEnd w:id="161"/>
      <w:bookmarkEnd w:id="162"/>
    </w:p>
    <w:p w14:paraId="5622035C" w14:textId="77777777" w:rsidR="00DF3D92" w:rsidRDefault="00DF3D92" w:rsidP="00DF3D92"/>
    <w:p w14:paraId="71E7BFA7" w14:textId="77777777" w:rsidR="00DF3D92" w:rsidRDefault="00DF3D92" w:rsidP="00DF3D92">
      <w:pPr>
        <w:rPr>
          <w:rFonts w:ascii="Arial" w:hAnsi="Arial" w:cs="Arial"/>
          <w:color w:val="222222"/>
          <w:sz w:val="24"/>
          <w:szCs w:val="24"/>
          <w:shd w:val="clear" w:color="auto" w:fill="FFFFFF"/>
        </w:rPr>
      </w:pPr>
      <w:r w:rsidRPr="001A346A">
        <w:rPr>
          <w:rFonts w:ascii="Arial" w:hAnsi="Arial" w:cs="Arial"/>
          <w:color w:val="222222"/>
          <w:sz w:val="24"/>
          <w:szCs w:val="24"/>
          <w:shd w:val="clear" w:color="auto" w:fill="FFFFFF"/>
        </w:rPr>
        <w:t>En este capítulo se va a analizar y detallar el SBC Raspberry Pi, el cual tomó un papel fundamental en el desarrollo del SAR, siendo el mismo el centro de mando del robot móvil.</w:t>
      </w:r>
      <w:r>
        <w:rPr>
          <w:rFonts w:ascii="Arial" w:hAnsi="Arial" w:cs="Arial"/>
          <w:color w:val="222222"/>
          <w:sz w:val="24"/>
          <w:szCs w:val="24"/>
          <w:shd w:val="clear" w:color="auto" w:fill="FFFFFF"/>
        </w:rPr>
        <w:t xml:space="preserve"> Se detallan las especificaciones técnicas de las principales versiones de esta plataforma, donde se puede apreciar la evolución, en cuanto al hardware, que ha ido teniendo.</w:t>
      </w:r>
    </w:p>
    <w:p w14:paraId="62B064B3" w14:textId="77777777" w:rsidR="00DF3D92" w:rsidRDefault="00DF3D92" w:rsidP="00DF3D92">
      <w:pPr>
        <w:rPr>
          <w:rFonts w:ascii="Arial" w:hAnsi="Arial" w:cs="Arial"/>
          <w:color w:val="222222"/>
          <w:sz w:val="24"/>
          <w:szCs w:val="24"/>
          <w:shd w:val="clear" w:color="auto" w:fill="FFFFFF"/>
        </w:rPr>
      </w:pPr>
      <w:r>
        <w:rPr>
          <w:rFonts w:ascii="Arial" w:hAnsi="Arial" w:cs="Arial"/>
          <w:color w:val="222222"/>
          <w:sz w:val="24"/>
          <w:szCs w:val="24"/>
          <w:shd w:val="clear" w:color="auto" w:fill="FFFFFF"/>
        </w:rPr>
        <w:t>Por otro lado, se introduce el concepto de GPIO, que no son más que pines de Entrada/Salida de propósito general, para la conexión de diversos sensores, módulos y/o actuadores que se deseen comunicar, en este caso, con la Raspberry Pi.</w:t>
      </w:r>
    </w:p>
    <w:p w14:paraId="24140AC2" w14:textId="77777777" w:rsidR="00DF3D92" w:rsidRDefault="00DF3D92" w:rsidP="00DF3D92">
      <w:pPr>
        <w:rPr>
          <w:rFonts w:ascii="Arial" w:hAnsi="Arial" w:cs="Arial"/>
          <w:color w:val="222222"/>
          <w:sz w:val="24"/>
          <w:szCs w:val="24"/>
          <w:shd w:val="clear" w:color="auto" w:fill="FFFFFF"/>
        </w:rPr>
      </w:pPr>
      <w:r>
        <w:rPr>
          <w:rFonts w:ascii="Arial" w:hAnsi="Arial" w:cs="Arial"/>
          <w:color w:val="222222"/>
          <w:sz w:val="24"/>
          <w:szCs w:val="24"/>
          <w:shd w:val="clear" w:color="auto" w:fill="FFFFFF"/>
        </w:rPr>
        <w:t>Además, se presentan variados sistemas operativos y accesorios complementarios compatibles con Raspberry Pi. Dentro de los accesorios se describe la cámara V2 de esta plataforma utilizada en el SAR.</w:t>
      </w:r>
    </w:p>
    <w:p w14:paraId="2FED8540" w14:textId="77777777" w:rsidR="00DF3D92" w:rsidRPr="001A346A" w:rsidRDefault="00DF3D92" w:rsidP="00DF3D92">
      <w:pPr>
        <w:rPr>
          <w:rFonts w:ascii="Arial" w:hAnsi="Arial" w:cs="Arial"/>
          <w:color w:val="222222"/>
          <w:sz w:val="24"/>
          <w:szCs w:val="24"/>
          <w:shd w:val="clear" w:color="auto" w:fill="FFFFFF"/>
        </w:rPr>
      </w:pPr>
      <w:r>
        <w:rPr>
          <w:rFonts w:ascii="Arial" w:hAnsi="Arial" w:cs="Arial"/>
          <w:color w:val="222222"/>
          <w:sz w:val="24"/>
          <w:szCs w:val="24"/>
          <w:shd w:val="clear" w:color="auto" w:fill="FFFFFF"/>
        </w:rPr>
        <w:t>Para finalizar el capítulo se describen una serie de ventajas que presenta esta plataforma con respecto a otras similares.</w:t>
      </w:r>
    </w:p>
    <w:p w14:paraId="461DBABF" w14:textId="77777777" w:rsidR="00DF3D92" w:rsidRDefault="00DF3D92" w:rsidP="00DF3D92">
      <w:pPr>
        <w:pStyle w:val="Ttulo2"/>
        <w:rPr>
          <w:b/>
          <w:sz w:val="32"/>
          <w:szCs w:val="32"/>
        </w:rPr>
      </w:pPr>
      <w:bookmarkStart w:id="163" w:name="_Toc504153915"/>
      <w:bookmarkStart w:id="164" w:name="_Toc508729689"/>
      <w:r>
        <w:rPr>
          <w:b/>
          <w:sz w:val="32"/>
          <w:szCs w:val="32"/>
        </w:rPr>
        <w:t xml:space="preserve">4.1 </w:t>
      </w:r>
      <w:r w:rsidRPr="00646568">
        <w:rPr>
          <w:b/>
          <w:sz w:val="32"/>
          <w:szCs w:val="32"/>
        </w:rPr>
        <w:t>Raspberry Pi</w:t>
      </w:r>
      <w:bookmarkEnd w:id="163"/>
      <w:bookmarkEnd w:id="164"/>
    </w:p>
    <w:p w14:paraId="7D920AB3" w14:textId="77777777" w:rsidR="00DF3D92" w:rsidRPr="00372DAB" w:rsidRDefault="00DF3D92" w:rsidP="00DF3D92"/>
    <w:p w14:paraId="66B162A5" w14:textId="4C371E91" w:rsidR="00DF3D92" w:rsidRDefault="00DF3D92" w:rsidP="00DF3D92">
      <w:pPr>
        <w:rPr>
          <w:rFonts w:ascii="Arial" w:hAnsi="Arial" w:cs="Arial"/>
          <w:color w:val="222222"/>
          <w:sz w:val="21"/>
          <w:szCs w:val="21"/>
          <w:shd w:val="clear" w:color="auto" w:fill="FFFFFF"/>
        </w:rPr>
      </w:pPr>
      <w:r>
        <w:rPr>
          <w:noProof/>
        </w:rPr>
        <mc:AlternateContent>
          <mc:Choice Requires="wps">
            <w:drawing>
              <wp:anchor distT="0" distB="0" distL="114300" distR="114300" simplePos="0" relativeHeight="251907072" behindDoc="0" locked="0" layoutInCell="1" allowOverlap="1" wp14:anchorId="76629337" wp14:editId="192D0AFC">
                <wp:simplePos x="0" y="0"/>
                <wp:positionH relativeFrom="column">
                  <wp:posOffset>4231005</wp:posOffset>
                </wp:positionH>
                <wp:positionV relativeFrom="paragraph">
                  <wp:posOffset>1026160</wp:posOffset>
                </wp:positionV>
                <wp:extent cx="1136650" cy="635"/>
                <wp:effectExtent l="0" t="0" r="6350" b="0"/>
                <wp:wrapSquare wrapText="bothSides"/>
                <wp:docPr id="1041" name="Cuadro de texto 1041"/>
                <wp:cNvGraphicFramePr/>
                <a:graphic xmlns:a="http://schemas.openxmlformats.org/drawingml/2006/main">
                  <a:graphicData uri="http://schemas.microsoft.com/office/word/2010/wordprocessingShape">
                    <wps:wsp>
                      <wps:cNvSpPr txBox="1"/>
                      <wps:spPr>
                        <a:xfrm>
                          <a:off x="0" y="0"/>
                          <a:ext cx="1136650" cy="635"/>
                        </a:xfrm>
                        <a:prstGeom prst="rect">
                          <a:avLst/>
                        </a:prstGeom>
                        <a:solidFill>
                          <a:prstClr val="white"/>
                        </a:solidFill>
                        <a:ln>
                          <a:noFill/>
                        </a:ln>
                      </wps:spPr>
                      <wps:txbx>
                        <w:txbxContent>
                          <w:p w14:paraId="70C080C7" w14:textId="3DEF5928" w:rsidR="00C66DD5" w:rsidRPr="00DF3D92" w:rsidRDefault="00C66DD5" w:rsidP="00DF3D92">
                            <w:pPr>
                              <w:pStyle w:val="Descripcin"/>
                              <w:jc w:val="center"/>
                              <w:rPr>
                                <w:rFonts w:ascii="Calibri" w:eastAsia="Calibri" w:hAnsi="Calibri" w:cs="Calibri"/>
                                <w:noProof/>
                                <w:color w:val="000000"/>
                                <w:sz w:val="28"/>
                                <w:szCs w:val="28"/>
                              </w:rPr>
                            </w:pPr>
                            <w:bookmarkStart w:id="165" w:name="_Ref508726924"/>
                            <w:bookmarkStart w:id="166" w:name="_Toc508729906"/>
                            <w:r>
                              <w:t xml:space="preserve">Ilustración </w:t>
                            </w:r>
                            <w:fldSimple w:instr=" SEQ Ilustración \* ARABIC ">
                              <w:r>
                                <w:rPr>
                                  <w:noProof/>
                                </w:rPr>
                                <w:t>22</w:t>
                              </w:r>
                            </w:fldSimple>
                            <w:r>
                              <w:t xml:space="preserve"> - Logo oficial de Raspberry Pi</w:t>
                            </w:r>
                            <w:bookmarkEnd w:id="165"/>
                            <w:bookmarkEnd w:id="1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6629337" id="Cuadro de texto 1041" o:spid="_x0000_s1033" type="#_x0000_t202" style="position:absolute;left:0;text-align:left;margin-left:333.15pt;margin-top:80.8pt;width:89.5pt;height:.05pt;z-index:2519070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" stroked="f">
                <v:textbox style="mso-fit-shape-to-text:t" inset="0,0,0,0">
                  <w:txbxContent>
                    <w:p w14:paraId="70C080C7" w14:textId="3DEF5928" w:rsidR="00C66DD5" w:rsidRPr="00DF3D92" w:rsidRDefault="00C66DD5" w:rsidP="00DF3D92">
                      <w:pPr>
                        <w:pStyle w:val="Descripcin"/>
                        <w:jc w:val="center"/>
                        <w:rPr>
                          <w:rFonts w:ascii="Calibri" w:eastAsia="Calibri" w:hAnsi="Calibri" w:cs="Calibri"/>
                          <w:noProof/>
                          <w:color w:val="000000"/>
                          <w:sz w:val="28"/>
                          <w:szCs w:val="28"/>
                        </w:rPr>
                      </w:pPr>
                      <w:bookmarkStart w:id="167" w:name="_Ref508726924"/>
                      <w:bookmarkStart w:id="168" w:name="_Toc508729906"/>
                      <w:r>
                        <w:t xml:space="preserve">Ilustración </w:t>
                      </w:r>
                      <w:fldSimple w:instr=" SEQ Ilustración \* ARABIC ">
                        <w:r>
                          <w:rPr>
                            <w:noProof/>
                          </w:rPr>
                          <w:t>22</w:t>
                        </w:r>
                      </w:fldSimple>
                      <w:r>
                        <w:t xml:space="preserve"> - Logo oficial de Raspberry Pi</w:t>
                      </w:r>
                      <w:bookmarkEnd w:id="167"/>
                      <w:bookmarkEnd w:id="168"/>
                    </w:p>
                  </w:txbxContent>
                </v:textbox>
                <w10:wrap type="square"/>
              </v:shape>
            </w:pict>
          </mc:Fallback>
        </mc:AlternateContent>
      </w:r>
      <w:r w:rsidRPr="00E30925">
        <w:rPr>
          <w:noProof/>
          <w:sz w:val="28"/>
          <w:szCs w:val="28"/>
          <w:lang w:val="en-US" w:eastAsia="en-US"/>
        </w:rPr>
        <w:drawing>
          <wp:anchor distT="0" distB="0" distL="114300" distR="114300" simplePos="0" relativeHeight="251793408" behindDoc="0" locked="0" layoutInCell="1" allowOverlap="1" wp14:anchorId="4CE32100" wp14:editId="4075E59A">
            <wp:simplePos x="0" y="0"/>
            <wp:positionH relativeFrom="column">
              <wp:posOffset>4457700</wp:posOffset>
            </wp:positionH>
            <wp:positionV relativeFrom="paragraph">
              <wp:posOffset>13335</wp:posOffset>
            </wp:positionV>
            <wp:extent cx="810260" cy="959485"/>
            <wp:effectExtent l="0" t="0" r="8890" b="0"/>
            <wp:wrapSquare wrapText="bothSides"/>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810260" cy="959485"/>
                    </a:xfrm>
                    <a:prstGeom prst="rect">
                      <a:avLst/>
                    </a:prstGeom>
                  </pic:spPr>
                </pic:pic>
              </a:graphicData>
            </a:graphic>
            <wp14:sizeRelH relativeFrom="margin">
              <wp14:pctWidth>0</wp14:pctWidth>
            </wp14:sizeRelH>
            <wp14:sizeRelV relativeFrom="margin">
              <wp14:pctHeight>0</wp14:pctHeight>
            </wp14:sizeRelV>
          </wp:anchor>
        </w:drawing>
      </w:r>
      <w:r w:rsidRPr="005709F8">
        <w:rPr>
          <w:rFonts w:ascii="Arial" w:hAnsi="Arial" w:cs="Arial"/>
          <w:b/>
          <w:bCs/>
          <w:color w:val="222222"/>
          <w:sz w:val="24"/>
          <w:szCs w:val="24"/>
          <w:shd w:val="clear" w:color="auto" w:fill="FFFFFF"/>
        </w:rPr>
        <w:t>Raspberry Pi</w:t>
      </w:r>
      <w:r w:rsidRPr="005709F8">
        <w:rPr>
          <w:rStyle w:val="apple-converted-space"/>
          <w:rFonts w:ascii="Arial" w:hAnsi="Arial" w:cs="Arial"/>
          <w:color w:val="222222"/>
          <w:sz w:val="24"/>
          <w:szCs w:val="24"/>
          <w:shd w:val="clear" w:color="auto" w:fill="FFFFFF"/>
        </w:rPr>
        <w:t> </w:t>
      </w:r>
      <w:r w:rsidRPr="005709F8">
        <w:rPr>
          <w:rFonts w:ascii="Arial" w:hAnsi="Arial" w:cs="Arial"/>
          <w:color w:val="222222"/>
          <w:sz w:val="24"/>
          <w:szCs w:val="24"/>
          <w:shd w:val="clear" w:color="auto" w:fill="FFFFFF"/>
        </w:rPr>
        <w:t>es un</w:t>
      </w:r>
      <w:r w:rsidRPr="005709F8">
        <w:rPr>
          <w:rStyle w:val="apple-converted-space"/>
          <w:rFonts w:ascii="Arial" w:hAnsi="Arial" w:cs="Arial"/>
          <w:color w:val="222222"/>
          <w:sz w:val="24"/>
          <w:szCs w:val="24"/>
          <w:shd w:val="clear" w:color="auto" w:fill="FFFFFF"/>
        </w:rPr>
        <w:t> </w:t>
      </w:r>
      <w:r w:rsidRPr="005709F8">
        <w:rPr>
          <w:rFonts w:ascii="Arial" w:hAnsi="Arial" w:cs="Arial"/>
          <w:sz w:val="24"/>
          <w:szCs w:val="24"/>
          <w:shd w:val="clear" w:color="auto" w:fill="FFFFFF"/>
        </w:rPr>
        <w:t>computador de placa reducida</w:t>
      </w:r>
      <w:r w:rsidRPr="005709F8">
        <w:rPr>
          <w:rFonts w:ascii="Arial" w:hAnsi="Arial" w:cs="Arial"/>
          <w:color w:val="222222"/>
          <w:sz w:val="24"/>
          <w:szCs w:val="24"/>
          <w:shd w:val="clear" w:color="auto" w:fill="FFFFFF"/>
        </w:rPr>
        <w:t xml:space="preserve"> (SBC) desarrollado en</w:t>
      </w:r>
      <w:r w:rsidRPr="005709F8">
        <w:rPr>
          <w:rStyle w:val="apple-converted-space"/>
          <w:rFonts w:ascii="Arial" w:hAnsi="Arial" w:cs="Arial"/>
          <w:color w:val="222222"/>
          <w:sz w:val="24"/>
          <w:szCs w:val="24"/>
          <w:shd w:val="clear" w:color="auto" w:fill="FFFFFF"/>
        </w:rPr>
        <w:t> </w:t>
      </w:r>
      <w:r w:rsidRPr="005709F8">
        <w:rPr>
          <w:rFonts w:ascii="Arial" w:hAnsi="Arial" w:cs="Arial"/>
          <w:sz w:val="24"/>
          <w:szCs w:val="24"/>
          <w:shd w:val="clear" w:color="auto" w:fill="FFFFFF"/>
        </w:rPr>
        <w:t>Reino Unido</w:t>
      </w:r>
      <w:r w:rsidRPr="005709F8">
        <w:rPr>
          <w:rStyle w:val="apple-converted-space"/>
          <w:rFonts w:ascii="Arial" w:hAnsi="Arial" w:cs="Arial"/>
          <w:color w:val="222222"/>
          <w:sz w:val="24"/>
          <w:szCs w:val="24"/>
          <w:shd w:val="clear" w:color="auto" w:fill="FFFFFF"/>
        </w:rPr>
        <w:t> </w:t>
      </w:r>
      <w:r w:rsidRPr="005709F8">
        <w:rPr>
          <w:rFonts w:ascii="Arial" w:hAnsi="Arial" w:cs="Arial"/>
          <w:color w:val="222222"/>
          <w:sz w:val="24"/>
          <w:szCs w:val="24"/>
          <w:shd w:val="clear" w:color="auto" w:fill="FFFFFF"/>
        </w:rPr>
        <w:t>por la</w:t>
      </w:r>
      <w:r w:rsidRPr="005709F8">
        <w:rPr>
          <w:rStyle w:val="apple-converted-space"/>
          <w:rFonts w:ascii="Arial" w:hAnsi="Arial" w:cs="Arial"/>
          <w:color w:val="222222"/>
          <w:sz w:val="24"/>
          <w:szCs w:val="24"/>
          <w:shd w:val="clear" w:color="auto" w:fill="FFFFFF"/>
        </w:rPr>
        <w:t> </w:t>
      </w:r>
      <w:r w:rsidRPr="005709F8">
        <w:rPr>
          <w:rFonts w:ascii="Arial" w:hAnsi="Arial" w:cs="Arial"/>
          <w:sz w:val="24"/>
          <w:szCs w:val="24"/>
          <w:shd w:val="clear" w:color="auto" w:fill="FFFFFF"/>
        </w:rPr>
        <w:t>Fundación Raspberry Pi</w:t>
      </w:r>
      <w:r w:rsidRPr="005709F8">
        <w:rPr>
          <w:rFonts w:ascii="Arial" w:hAnsi="Arial" w:cs="Arial"/>
          <w:color w:val="222222"/>
          <w:sz w:val="24"/>
          <w:szCs w:val="24"/>
          <w:shd w:val="clear" w:color="auto" w:fill="FFFFFF"/>
        </w:rPr>
        <w:t xml:space="preserve">. Su lanzamiento fue el 29 de febrero del 2012 con el </w:t>
      </w:r>
      <w:r w:rsidRPr="005709F8">
        <w:rPr>
          <w:rFonts w:ascii="Arial" w:hAnsi="Arial" w:cs="Arial"/>
          <w:i/>
          <w:color w:val="222222"/>
          <w:sz w:val="24"/>
          <w:szCs w:val="24"/>
          <w:shd w:val="clear" w:color="auto" w:fill="FFFFFF"/>
        </w:rPr>
        <w:t>Raspberry Pi 1 Modelo A</w:t>
      </w:r>
      <w:r w:rsidRPr="005709F8">
        <w:rPr>
          <w:rFonts w:ascii="Arial" w:hAnsi="Arial" w:cs="Arial"/>
          <w:color w:val="222222"/>
          <w:sz w:val="24"/>
          <w:szCs w:val="24"/>
          <w:shd w:val="clear" w:color="auto" w:fill="FFFFFF"/>
        </w:rPr>
        <w:t>. Su costo es relativamente bajo en relación a sus especificaciones técnicas</w:t>
      </w:r>
      <w:r>
        <w:rPr>
          <w:rFonts w:ascii="Arial" w:hAnsi="Arial" w:cs="Arial"/>
          <w:color w:val="222222"/>
          <w:sz w:val="24"/>
          <w:szCs w:val="24"/>
          <w:shd w:val="clear" w:color="auto" w:fill="FFFFFF"/>
        </w:rPr>
        <w:t xml:space="preserve"> (alrededor de U$D 25)</w:t>
      </w:r>
      <w:r w:rsidRPr="005709F8">
        <w:rPr>
          <w:rFonts w:ascii="Arial" w:hAnsi="Arial" w:cs="Arial"/>
          <w:color w:val="222222"/>
          <w:sz w:val="24"/>
          <w:szCs w:val="24"/>
          <w:shd w:val="clear" w:color="auto" w:fill="FFFFFF"/>
        </w:rPr>
        <w:t xml:space="preserve">, dado que su objetivo primordial es el </w:t>
      </w:r>
      <w:r>
        <w:rPr>
          <w:rFonts w:ascii="Arial" w:hAnsi="Arial" w:cs="Arial"/>
          <w:color w:val="222222"/>
          <w:sz w:val="24"/>
          <w:szCs w:val="24"/>
          <w:shd w:val="clear" w:color="auto" w:fill="FFFFFF"/>
        </w:rPr>
        <w:t>d</w:t>
      </w:r>
      <w:r w:rsidRPr="005709F8">
        <w:rPr>
          <w:rFonts w:ascii="Arial" w:hAnsi="Arial" w:cs="Arial"/>
          <w:color w:val="222222"/>
          <w:sz w:val="24"/>
          <w:szCs w:val="24"/>
          <w:shd w:val="clear" w:color="auto" w:fill="FFFFFF"/>
        </w:rPr>
        <w:t>e estimular la enseñanza de</w:t>
      </w:r>
      <w:r w:rsidRPr="005709F8">
        <w:rPr>
          <w:rStyle w:val="apple-converted-space"/>
          <w:rFonts w:ascii="Arial" w:hAnsi="Arial" w:cs="Arial"/>
          <w:color w:val="222222"/>
          <w:sz w:val="24"/>
          <w:szCs w:val="24"/>
          <w:shd w:val="clear" w:color="auto" w:fill="FFFFFF"/>
        </w:rPr>
        <w:t> </w:t>
      </w:r>
      <w:r>
        <w:rPr>
          <w:rFonts w:ascii="Arial" w:hAnsi="Arial" w:cs="Arial"/>
          <w:sz w:val="24"/>
          <w:szCs w:val="24"/>
          <w:shd w:val="clear" w:color="auto" w:fill="FFFFFF"/>
        </w:rPr>
        <w:t>la informática</w:t>
      </w:r>
      <w:r w:rsidRPr="005709F8">
        <w:rPr>
          <w:rStyle w:val="apple-converted-space"/>
          <w:rFonts w:ascii="Arial" w:hAnsi="Arial" w:cs="Arial"/>
          <w:color w:val="222222"/>
          <w:sz w:val="24"/>
          <w:szCs w:val="24"/>
          <w:shd w:val="clear" w:color="auto" w:fill="FFFFFF"/>
        </w:rPr>
        <w:t> </w:t>
      </w:r>
      <w:r w:rsidRPr="005709F8">
        <w:rPr>
          <w:rFonts w:ascii="Arial" w:hAnsi="Arial" w:cs="Arial"/>
          <w:color w:val="222222"/>
          <w:sz w:val="24"/>
          <w:szCs w:val="24"/>
          <w:shd w:val="clear" w:color="auto" w:fill="FFFFFF"/>
        </w:rPr>
        <w:t>en las escuelas.</w:t>
      </w:r>
      <w:r>
        <w:rPr>
          <w:rFonts w:ascii="Arial" w:hAnsi="Arial" w:cs="Arial"/>
          <w:color w:val="222222"/>
          <w:sz w:val="24"/>
          <w:szCs w:val="24"/>
          <w:shd w:val="clear" w:color="auto" w:fill="FFFFFF"/>
        </w:rPr>
        <w:t xml:space="preserve"> Su logo oficial, como se muestra en la imagen (</w:t>
      </w:r>
      <w:r w:rsidRPr="00DF3D92">
        <w:rPr>
          <w:rFonts w:ascii="Arial" w:hAnsi="Arial" w:cs="Arial"/>
          <w:b/>
          <w:color w:val="222222"/>
          <w:sz w:val="24"/>
          <w:szCs w:val="24"/>
          <w:shd w:val="clear" w:color="auto" w:fill="FFFFFF"/>
        </w:rPr>
        <w:fldChar w:fldCharType="begin"/>
      </w:r>
      <w:r w:rsidRPr="00DF3D92">
        <w:rPr>
          <w:rFonts w:ascii="Arial" w:hAnsi="Arial" w:cs="Arial"/>
          <w:b/>
          <w:color w:val="222222"/>
          <w:sz w:val="24"/>
          <w:szCs w:val="24"/>
          <w:shd w:val="clear" w:color="auto" w:fill="FFFFFF"/>
        </w:rPr>
        <w:instrText xml:space="preserve"> REF _Ref508726924 \h </w:instrText>
      </w:r>
      <w:r w:rsidRPr="00DF3D92">
        <w:rPr>
          <w:rFonts w:ascii="Arial" w:hAnsi="Arial" w:cs="Arial"/>
          <w:b/>
          <w:color w:val="222222"/>
          <w:sz w:val="24"/>
          <w:szCs w:val="24"/>
          <w:shd w:val="clear" w:color="auto" w:fill="FFFFFF"/>
        </w:rPr>
      </w:r>
      <w:r w:rsidRPr="00DF3D92">
        <w:rPr>
          <w:rFonts w:ascii="Arial" w:hAnsi="Arial" w:cs="Arial"/>
          <w:b/>
          <w:color w:val="222222"/>
          <w:sz w:val="24"/>
          <w:szCs w:val="24"/>
          <w:shd w:val="clear" w:color="auto" w:fill="FFFFFF"/>
        </w:rPr>
        <w:instrText xml:space="preserve"> \* MERGEFORMAT </w:instrText>
      </w:r>
      <w:r w:rsidRPr="00DF3D92">
        <w:rPr>
          <w:rFonts w:ascii="Arial" w:hAnsi="Arial" w:cs="Arial"/>
          <w:b/>
          <w:color w:val="222222"/>
          <w:sz w:val="24"/>
          <w:szCs w:val="24"/>
          <w:shd w:val="clear" w:color="auto" w:fill="FFFFFF"/>
        </w:rPr>
        <w:fldChar w:fldCharType="separate"/>
      </w:r>
      <w:r w:rsidRPr="00DF3D92">
        <w:rPr>
          <w:rFonts w:ascii="Arial" w:hAnsi="Arial" w:cs="Arial"/>
          <w:b/>
          <w:sz w:val="24"/>
          <w:szCs w:val="24"/>
        </w:rPr>
        <w:t xml:space="preserve">Ilustración </w:t>
      </w:r>
      <w:r w:rsidRPr="00DF3D92">
        <w:rPr>
          <w:rFonts w:ascii="Arial" w:hAnsi="Arial" w:cs="Arial"/>
          <w:b/>
          <w:noProof/>
          <w:sz w:val="24"/>
          <w:szCs w:val="24"/>
        </w:rPr>
        <w:t>22</w:t>
      </w:r>
      <w:r w:rsidRPr="00DF3D92">
        <w:rPr>
          <w:rFonts w:ascii="Arial" w:hAnsi="Arial" w:cs="Arial"/>
          <w:b/>
          <w:sz w:val="24"/>
          <w:szCs w:val="24"/>
        </w:rPr>
        <w:t xml:space="preserve"> - Logo oficial de Raspberry Pi</w:t>
      </w:r>
      <w:r w:rsidRPr="00DF3D92">
        <w:rPr>
          <w:rFonts w:ascii="Arial" w:hAnsi="Arial" w:cs="Arial"/>
          <w:b/>
          <w:color w:val="222222"/>
          <w:sz w:val="24"/>
          <w:szCs w:val="24"/>
          <w:shd w:val="clear" w:color="auto" w:fill="FFFFFF"/>
        </w:rPr>
        <w:fldChar w:fldCharType="end"/>
      </w:r>
      <w:r>
        <w:rPr>
          <w:rFonts w:ascii="Arial" w:hAnsi="Arial" w:cs="Arial"/>
          <w:b/>
          <w:color w:val="222222"/>
          <w:sz w:val="24"/>
          <w:szCs w:val="24"/>
          <w:shd w:val="clear" w:color="auto" w:fill="FFFFFF"/>
        </w:rPr>
        <w:t xml:space="preserve">) </w:t>
      </w:r>
      <w:r>
        <w:rPr>
          <w:rFonts w:ascii="Arial" w:hAnsi="Arial" w:cs="Arial"/>
          <w:color w:val="222222"/>
          <w:sz w:val="24"/>
          <w:szCs w:val="24"/>
          <w:shd w:val="clear" w:color="auto" w:fill="FFFFFF"/>
        </w:rPr>
        <w:t>no es más que una frambuesa.</w:t>
      </w:r>
    </w:p>
    <w:p w14:paraId="3E224A41" w14:textId="77777777" w:rsidR="00DF3D92" w:rsidRDefault="00DF3D92" w:rsidP="00DF3D92">
      <w:pPr>
        <w:rPr>
          <w:rFonts w:ascii="Arial" w:hAnsi="Arial" w:cs="Arial"/>
          <w:color w:val="222222"/>
          <w:sz w:val="21"/>
          <w:szCs w:val="21"/>
          <w:shd w:val="clear" w:color="auto" w:fill="FFFFFF"/>
        </w:rPr>
      </w:pPr>
    </w:p>
    <w:p w14:paraId="19E4243A" w14:textId="77777777" w:rsidR="00927ACA" w:rsidRDefault="00DF3D92" w:rsidP="00DF3D92">
      <w:pPr>
        <w:pStyle w:val="Ttulo2"/>
        <w:rPr>
          <w:b/>
          <w:noProof/>
          <w:sz w:val="32"/>
          <w:szCs w:val="32"/>
        </w:rPr>
      </w:pPr>
      <w:bookmarkStart w:id="169" w:name="_Toc504153916"/>
      <w:bookmarkStart w:id="170" w:name="_Toc508729690"/>
      <w:r>
        <w:rPr>
          <w:b/>
          <w:sz w:val="32"/>
          <w:szCs w:val="32"/>
        </w:rPr>
        <w:t xml:space="preserve">4.2 </w:t>
      </w:r>
      <w:r w:rsidRPr="00646568">
        <w:rPr>
          <w:b/>
          <w:sz w:val="32"/>
          <w:szCs w:val="32"/>
        </w:rPr>
        <w:t>Especificaciones técnicas de las distintas versiones</w:t>
      </w:r>
      <w:bookmarkEnd w:id="169"/>
      <w:bookmarkEnd w:id="170"/>
      <w:r w:rsidR="00927ACA">
        <w:rPr>
          <w:b/>
          <w:noProof/>
          <w:sz w:val="32"/>
          <w:szCs w:val="32"/>
        </w:rPr>
        <w:t xml:space="preserve"> </w:t>
      </w:r>
    </w:p>
    <w:p w14:paraId="4487722F" w14:textId="24533571" w:rsidR="00DF3D92" w:rsidRPr="009E477C" w:rsidRDefault="00927ACA" w:rsidP="00DF3D92">
      <w:pPr>
        <w:pStyle w:val="Ttulo2"/>
        <w:rPr>
          <w:rFonts w:ascii="Arial" w:hAnsi="Arial" w:cs="Arial"/>
          <w:color w:val="222222"/>
          <w:sz w:val="24"/>
          <w:szCs w:val="24"/>
          <w:shd w:val="clear" w:color="auto" w:fill="FFFFFF"/>
        </w:rPr>
      </w:pPr>
      <w:bookmarkStart w:id="171" w:name="_Toc508729691"/>
      <w:r w:rsidRPr="009E477C">
        <w:rPr>
          <w:rFonts w:ascii="Arial" w:hAnsi="Arial" w:cs="Arial"/>
          <w:color w:val="222222"/>
          <w:sz w:val="24"/>
          <w:szCs w:val="24"/>
          <w:shd w:val="clear" w:color="auto" w:fill="FFFFFF"/>
        </w:rPr>
        <w:t>En la siguiente tabla se puede observar la evolución de las div</w:t>
      </w:r>
      <w:r w:rsidR="009E477C" w:rsidRPr="009E477C">
        <w:rPr>
          <w:rFonts w:ascii="Arial" w:hAnsi="Arial" w:cs="Arial"/>
          <w:color w:val="222222"/>
          <w:sz w:val="24"/>
          <w:szCs w:val="24"/>
          <w:shd w:val="clear" w:color="auto" w:fill="FFFFFF"/>
        </w:rPr>
        <w:t xml:space="preserve">ersas versiones de Raspberry Pi, </w:t>
      </w:r>
      <w:r w:rsidRPr="009E477C">
        <w:rPr>
          <w:rFonts w:ascii="Arial" w:hAnsi="Arial" w:cs="Arial"/>
          <w:color w:val="222222"/>
          <w:sz w:val="24"/>
          <w:szCs w:val="24"/>
          <w:shd w:val="clear" w:color="auto" w:fill="FFFFFF"/>
        </w:rPr>
        <w:t>más populares</w:t>
      </w:r>
      <w:r w:rsidR="009E477C" w:rsidRPr="009E477C">
        <w:rPr>
          <w:rFonts w:ascii="Arial" w:hAnsi="Arial" w:cs="Arial"/>
          <w:color w:val="222222"/>
          <w:sz w:val="24"/>
          <w:szCs w:val="24"/>
          <w:shd w:val="clear" w:color="auto" w:fill="FFFFFF"/>
        </w:rPr>
        <w:t>,</w:t>
      </w:r>
      <w:r w:rsidRPr="009E477C">
        <w:rPr>
          <w:rFonts w:ascii="Arial" w:hAnsi="Arial" w:cs="Arial"/>
          <w:color w:val="222222"/>
          <w:sz w:val="24"/>
          <w:szCs w:val="24"/>
          <w:shd w:val="clear" w:color="auto" w:fill="FFFFFF"/>
        </w:rPr>
        <w:t xml:space="preserve"> a lo largo del tiempo.</w:t>
      </w:r>
      <w:sdt>
        <w:sdtPr>
          <w:rPr>
            <w:rFonts w:ascii="Arial" w:hAnsi="Arial" w:cs="Arial"/>
            <w:color w:val="222222"/>
            <w:sz w:val="24"/>
            <w:szCs w:val="24"/>
            <w:shd w:val="clear" w:color="auto" w:fill="FFFFFF"/>
          </w:rPr>
          <w:id w:val="2061131009"/>
          <w:citation/>
        </w:sdtPr>
        <w:sdtContent>
          <w:r w:rsidR="009E477C">
            <w:rPr>
              <w:rFonts w:ascii="Arial" w:hAnsi="Arial" w:cs="Arial"/>
              <w:color w:val="222222"/>
              <w:sz w:val="24"/>
              <w:szCs w:val="24"/>
              <w:shd w:val="clear" w:color="auto" w:fill="FFFFFF"/>
            </w:rPr>
            <w:fldChar w:fldCharType="begin"/>
          </w:r>
          <w:r w:rsidR="009E477C">
            <w:rPr>
              <w:rFonts w:ascii="Arial" w:hAnsi="Arial" w:cs="Arial"/>
              <w:color w:val="222222"/>
              <w:sz w:val="24"/>
              <w:szCs w:val="24"/>
              <w:shd w:val="clear" w:color="auto" w:fill="FFFFFF"/>
            </w:rPr>
            <w:instrText xml:space="preserve"> CITATION esw17 \l 11274 </w:instrText>
          </w:r>
          <w:r w:rsidR="009E477C">
            <w:rPr>
              <w:rFonts w:ascii="Arial" w:hAnsi="Arial" w:cs="Arial"/>
              <w:color w:val="222222"/>
              <w:sz w:val="24"/>
              <w:szCs w:val="24"/>
              <w:shd w:val="clear" w:color="auto" w:fill="FFFFFF"/>
            </w:rPr>
            <w:fldChar w:fldCharType="separate"/>
          </w:r>
          <w:r w:rsidR="00C66DD5">
            <w:rPr>
              <w:rFonts w:ascii="Arial" w:hAnsi="Arial" w:cs="Arial"/>
              <w:noProof/>
              <w:color w:val="222222"/>
              <w:sz w:val="24"/>
              <w:szCs w:val="24"/>
              <w:shd w:val="clear" w:color="auto" w:fill="FFFFFF"/>
            </w:rPr>
            <w:t xml:space="preserve"> </w:t>
          </w:r>
          <w:r w:rsidR="00C66DD5" w:rsidRPr="00C66DD5">
            <w:rPr>
              <w:rFonts w:ascii="Arial" w:hAnsi="Arial" w:cs="Arial"/>
              <w:noProof/>
              <w:color w:val="222222"/>
              <w:sz w:val="24"/>
              <w:szCs w:val="24"/>
              <w:shd w:val="clear" w:color="auto" w:fill="FFFFFF"/>
            </w:rPr>
            <w:t>[12]</w:t>
          </w:r>
          <w:r w:rsidR="009E477C">
            <w:rPr>
              <w:rFonts w:ascii="Arial" w:hAnsi="Arial" w:cs="Arial"/>
              <w:color w:val="222222"/>
              <w:sz w:val="24"/>
              <w:szCs w:val="24"/>
              <w:shd w:val="clear" w:color="auto" w:fill="FFFFFF"/>
            </w:rPr>
            <w:fldChar w:fldCharType="end"/>
          </w:r>
        </w:sdtContent>
      </w:sdt>
      <w:bookmarkEnd w:id="171"/>
    </w:p>
    <w:p w14:paraId="1B34555C" w14:textId="77777777" w:rsidR="00DF3D92" w:rsidRDefault="00DF3D92" w:rsidP="00DF3D92">
      <w:pPr>
        <w:rPr>
          <w:rFonts w:ascii="Arial" w:hAnsi="Arial" w:cs="Arial"/>
          <w:b/>
          <w:bCs/>
          <w:color w:val="222222"/>
          <w:sz w:val="28"/>
          <w:szCs w:val="28"/>
          <w:shd w:val="clear" w:color="auto" w:fill="FFFFFF"/>
        </w:rPr>
      </w:pPr>
    </w:p>
    <w:tbl>
      <w:tblPr>
        <w:tblStyle w:val="Tablaconcuadrcula"/>
        <w:tblpPr w:leftFromText="141" w:rightFromText="141" w:vertAnchor="text" w:horzAnchor="margin" w:tblpXSpec="center" w:tblpY="10"/>
        <w:tblW w:w="10915" w:type="dxa"/>
        <w:tblLayout w:type="fixed"/>
        <w:tblLook w:val="04A0" w:firstRow="1" w:lastRow="0" w:firstColumn="1" w:lastColumn="0" w:noHBand="0" w:noVBand="1"/>
      </w:tblPr>
      <w:tblGrid>
        <w:gridCol w:w="1702"/>
        <w:gridCol w:w="1701"/>
        <w:gridCol w:w="38"/>
        <w:gridCol w:w="1663"/>
        <w:gridCol w:w="38"/>
        <w:gridCol w:w="1804"/>
        <w:gridCol w:w="2127"/>
        <w:gridCol w:w="1842"/>
      </w:tblGrid>
      <w:tr w:rsidR="00DF3D92" w:rsidRPr="003652EF" w14:paraId="5FD8F3FD" w14:textId="77777777" w:rsidTr="00927ACA">
        <w:tc>
          <w:tcPr>
            <w:tcW w:w="1702" w:type="dxa"/>
          </w:tcPr>
          <w:p w14:paraId="41BB6D8F" w14:textId="77777777" w:rsidR="00DF3D92" w:rsidRPr="003652EF" w:rsidRDefault="00DF3D92" w:rsidP="00927ACA">
            <w:pPr>
              <w:rPr>
                <w:rFonts w:ascii="Arial" w:hAnsi="Arial" w:cs="Arial"/>
                <w:b/>
                <w:color w:val="222222"/>
                <w:sz w:val="21"/>
                <w:szCs w:val="21"/>
                <w:shd w:val="clear" w:color="auto" w:fill="FFFFFF"/>
              </w:rPr>
            </w:pPr>
          </w:p>
        </w:tc>
        <w:tc>
          <w:tcPr>
            <w:tcW w:w="1739" w:type="dxa"/>
            <w:gridSpan w:val="2"/>
          </w:tcPr>
          <w:p w14:paraId="4E66D732" w14:textId="77777777" w:rsidR="00DF3D92" w:rsidRPr="003652EF" w:rsidRDefault="00DF3D92" w:rsidP="00927ACA">
            <w:pPr>
              <w:rPr>
                <w:rFonts w:ascii="Arial" w:hAnsi="Arial" w:cs="Arial"/>
                <w:b/>
                <w:color w:val="222222"/>
                <w:sz w:val="21"/>
                <w:szCs w:val="21"/>
                <w:shd w:val="clear" w:color="auto" w:fill="FFFFFF"/>
              </w:rPr>
            </w:pPr>
            <w:r w:rsidRPr="003652EF">
              <w:rPr>
                <w:rFonts w:ascii="Arial" w:hAnsi="Arial" w:cs="Arial"/>
                <w:b/>
                <w:color w:val="222222"/>
                <w:sz w:val="21"/>
                <w:szCs w:val="21"/>
                <w:shd w:val="clear" w:color="auto" w:fill="FFFFFF"/>
              </w:rPr>
              <w:t>Raspberry Pi 1 Modelo A</w:t>
            </w:r>
          </w:p>
        </w:tc>
        <w:tc>
          <w:tcPr>
            <w:tcW w:w="1701" w:type="dxa"/>
            <w:gridSpan w:val="2"/>
          </w:tcPr>
          <w:p w14:paraId="5A5A879B" w14:textId="77777777" w:rsidR="00DF3D92" w:rsidRPr="003652EF" w:rsidRDefault="00DF3D92" w:rsidP="00927ACA">
            <w:pPr>
              <w:rPr>
                <w:rFonts w:ascii="Arial" w:hAnsi="Arial" w:cs="Arial"/>
                <w:b/>
                <w:color w:val="222222"/>
                <w:sz w:val="21"/>
                <w:szCs w:val="21"/>
                <w:shd w:val="clear" w:color="auto" w:fill="FFFFFF"/>
              </w:rPr>
            </w:pPr>
            <w:r w:rsidRPr="003652EF">
              <w:rPr>
                <w:rFonts w:ascii="Arial" w:hAnsi="Arial" w:cs="Arial"/>
                <w:b/>
                <w:color w:val="222222"/>
                <w:sz w:val="21"/>
                <w:szCs w:val="21"/>
                <w:shd w:val="clear" w:color="auto" w:fill="FFFFFF"/>
              </w:rPr>
              <w:t>Raspberry Pi 1 Modelo B</w:t>
            </w:r>
          </w:p>
        </w:tc>
        <w:tc>
          <w:tcPr>
            <w:tcW w:w="1804" w:type="dxa"/>
          </w:tcPr>
          <w:p w14:paraId="5E113B78" w14:textId="77777777" w:rsidR="00DF3D92" w:rsidRPr="003652EF" w:rsidRDefault="00DF3D92" w:rsidP="00927ACA">
            <w:pPr>
              <w:rPr>
                <w:rFonts w:ascii="Arial" w:hAnsi="Arial" w:cs="Arial"/>
                <w:b/>
                <w:color w:val="222222"/>
                <w:sz w:val="21"/>
                <w:szCs w:val="21"/>
                <w:shd w:val="clear" w:color="auto" w:fill="FFFFFF"/>
              </w:rPr>
            </w:pPr>
            <w:r w:rsidRPr="003652EF">
              <w:rPr>
                <w:rFonts w:ascii="Arial" w:hAnsi="Arial" w:cs="Arial"/>
                <w:b/>
                <w:color w:val="222222"/>
                <w:sz w:val="21"/>
                <w:szCs w:val="21"/>
                <w:shd w:val="clear" w:color="auto" w:fill="FFFFFF"/>
              </w:rPr>
              <w:t>Raspberry Pi 1 Modelo B+</w:t>
            </w:r>
          </w:p>
        </w:tc>
        <w:tc>
          <w:tcPr>
            <w:tcW w:w="2127" w:type="dxa"/>
          </w:tcPr>
          <w:p w14:paraId="56235597" w14:textId="77777777" w:rsidR="00DF3D92" w:rsidRPr="003652EF" w:rsidRDefault="00DF3D92" w:rsidP="00927ACA">
            <w:pPr>
              <w:rPr>
                <w:rFonts w:ascii="Arial" w:hAnsi="Arial" w:cs="Arial"/>
                <w:b/>
                <w:color w:val="222222"/>
                <w:sz w:val="21"/>
                <w:szCs w:val="21"/>
                <w:shd w:val="clear" w:color="auto" w:fill="FFFFFF"/>
              </w:rPr>
            </w:pPr>
            <w:r w:rsidRPr="003652EF">
              <w:rPr>
                <w:rFonts w:ascii="Arial" w:hAnsi="Arial" w:cs="Arial"/>
                <w:b/>
                <w:color w:val="222222"/>
                <w:sz w:val="21"/>
                <w:szCs w:val="21"/>
                <w:shd w:val="clear" w:color="auto" w:fill="FFFFFF"/>
              </w:rPr>
              <w:t>Raspberry Pi 2 Modelo B</w:t>
            </w:r>
          </w:p>
        </w:tc>
        <w:tc>
          <w:tcPr>
            <w:tcW w:w="1842" w:type="dxa"/>
          </w:tcPr>
          <w:p w14:paraId="24976A62" w14:textId="77777777" w:rsidR="00DF3D92" w:rsidRPr="003652EF" w:rsidRDefault="00DF3D92" w:rsidP="00927ACA">
            <w:pPr>
              <w:rPr>
                <w:rFonts w:ascii="Arial" w:hAnsi="Arial" w:cs="Arial"/>
                <w:b/>
                <w:color w:val="222222"/>
                <w:sz w:val="21"/>
                <w:szCs w:val="21"/>
                <w:shd w:val="clear" w:color="auto" w:fill="FFFFFF"/>
              </w:rPr>
            </w:pPr>
            <w:r w:rsidRPr="003652EF">
              <w:rPr>
                <w:rFonts w:ascii="Arial" w:hAnsi="Arial" w:cs="Arial"/>
                <w:b/>
                <w:color w:val="222222"/>
                <w:sz w:val="21"/>
                <w:szCs w:val="21"/>
                <w:shd w:val="clear" w:color="auto" w:fill="FFFFFF"/>
              </w:rPr>
              <w:t>Raspberry Pi 3 Modelo B</w:t>
            </w:r>
          </w:p>
        </w:tc>
      </w:tr>
      <w:tr w:rsidR="00DF3D92" w14:paraId="7078BB0D" w14:textId="77777777" w:rsidTr="00927ACA">
        <w:tc>
          <w:tcPr>
            <w:tcW w:w="1702" w:type="dxa"/>
          </w:tcPr>
          <w:p w14:paraId="21150834" w14:textId="77777777" w:rsidR="00DF3D92" w:rsidRPr="00BB785B" w:rsidRDefault="00DF3D92" w:rsidP="00927ACA">
            <w:pPr>
              <w:rPr>
                <w:rFonts w:ascii="Arial" w:hAnsi="Arial" w:cs="Arial"/>
                <w:b/>
                <w:color w:val="222222"/>
                <w:sz w:val="21"/>
                <w:szCs w:val="21"/>
                <w:shd w:val="clear" w:color="auto" w:fill="FFFFFF"/>
              </w:rPr>
            </w:pPr>
            <w:r w:rsidRPr="00BB785B">
              <w:rPr>
                <w:rFonts w:ascii="Arial" w:hAnsi="Arial" w:cs="Arial"/>
                <w:b/>
                <w:color w:val="222222"/>
                <w:sz w:val="21"/>
                <w:szCs w:val="21"/>
                <w:shd w:val="clear" w:color="auto" w:fill="FFFFFF"/>
              </w:rPr>
              <w:t>SoC</w:t>
            </w:r>
          </w:p>
        </w:tc>
        <w:tc>
          <w:tcPr>
            <w:tcW w:w="5244" w:type="dxa"/>
            <w:gridSpan w:val="5"/>
          </w:tcPr>
          <w:p w14:paraId="3EE87DD2" w14:textId="77777777" w:rsidR="00DF3D92" w:rsidRPr="003F1742" w:rsidRDefault="00DF3D92" w:rsidP="00927ACA">
            <w:pPr>
              <w:rPr>
                <w:rFonts w:ascii="Arial" w:hAnsi="Arial" w:cs="Arial"/>
                <w:color w:val="000000" w:themeColor="text1"/>
                <w:sz w:val="21"/>
                <w:szCs w:val="21"/>
                <w:shd w:val="clear" w:color="auto" w:fill="FFFFFF"/>
              </w:rPr>
            </w:pPr>
            <w:r w:rsidRPr="003F1742">
              <w:rPr>
                <w:rFonts w:ascii="Arial" w:eastAsia="Times New Roman" w:hAnsi="Arial" w:cs="Arial"/>
                <w:color w:val="000000" w:themeColor="text1"/>
                <w:sz w:val="21"/>
                <w:szCs w:val="21"/>
              </w:rPr>
              <w:t>Broadcom BCM2835 (</w:t>
            </w:r>
            <w:hyperlink r:id="rId46" w:tooltip="CPU" w:history="1">
              <w:r w:rsidRPr="003F1742">
                <w:rPr>
                  <w:rFonts w:ascii="Arial" w:eastAsia="Times New Roman" w:hAnsi="Arial" w:cs="Arial"/>
                  <w:color w:val="000000" w:themeColor="text1"/>
                  <w:sz w:val="21"/>
                  <w:szCs w:val="21"/>
                </w:rPr>
                <w:t>CPU</w:t>
              </w:r>
            </w:hyperlink>
            <w:r w:rsidRPr="003F1742">
              <w:rPr>
                <w:rFonts w:ascii="Arial" w:eastAsia="Times New Roman" w:hAnsi="Arial" w:cs="Arial"/>
                <w:color w:val="000000" w:themeColor="text1"/>
                <w:sz w:val="21"/>
                <w:szCs w:val="21"/>
              </w:rPr>
              <w:t> + </w:t>
            </w:r>
            <w:hyperlink r:id="rId47" w:tooltip="GPU" w:history="1">
              <w:r w:rsidRPr="003F1742">
                <w:rPr>
                  <w:rFonts w:ascii="Arial" w:eastAsia="Times New Roman" w:hAnsi="Arial" w:cs="Arial"/>
                  <w:color w:val="000000" w:themeColor="text1"/>
                  <w:sz w:val="21"/>
                  <w:szCs w:val="21"/>
                </w:rPr>
                <w:t>GPU</w:t>
              </w:r>
            </w:hyperlink>
            <w:r w:rsidRPr="003F1742">
              <w:rPr>
                <w:rFonts w:ascii="Arial" w:eastAsia="Times New Roman" w:hAnsi="Arial" w:cs="Arial"/>
                <w:color w:val="000000" w:themeColor="text1"/>
                <w:sz w:val="21"/>
                <w:szCs w:val="21"/>
              </w:rPr>
              <w:t> + </w:t>
            </w:r>
            <w:hyperlink r:id="rId48" w:tooltip="Procesamiento digital de señales" w:history="1">
              <w:r w:rsidRPr="003F1742">
                <w:rPr>
                  <w:rFonts w:ascii="Arial" w:eastAsia="Times New Roman" w:hAnsi="Arial" w:cs="Arial"/>
                  <w:color w:val="000000" w:themeColor="text1"/>
                  <w:sz w:val="21"/>
                  <w:szCs w:val="21"/>
                </w:rPr>
                <w:t>DSP</w:t>
              </w:r>
            </w:hyperlink>
            <w:r w:rsidRPr="003F1742">
              <w:rPr>
                <w:rFonts w:ascii="Arial" w:eastAsia="Times New Roman" w:hAnsi="Arial" w:cs="Arial"/>
                <w:color w:val="000000" w:themeColor="text1"/>
                <w:sz w:val="21"/>
                <w:szCs w:val="21"/>
              </w:rPr>
              <w:t> + </w:t>
            </w:r>
            <w:hyperlink r:id="rId49" w:tooltip="SDRAM" w:history="1">
              <w:r w:rsidRPr="003F1742">
                <w:rPr>
                  <w:rFonts w:ascii="Arial" w:eastAsia="Times New Roman" w:hAnsi="Arial" w:cs="Arial"/>
                  <w:color w:val="000000" w:themeColor="text1"/>
                  <w:sz w:val="21"/>
                  <w:szCs w:val="21"/>
                </w:rPr>
                <w:t>SDRAM</w:t>
              </w:r>
            </w:hyperlink>
            <w:r w:rsidRPr="003F1742">
              <w:rPr>
                <w:rFonts w:ascii="Arial" w:eastAsia="Times New Roman" w:hAnsi="Arial" w:cs="Arial"/>
                <w:color w:val="000000" w:themeColor="text1"/>
                <w:sz w:val="21"/>
                <w:szCs w:val="21"/>
              </w:rPr>
              <w:t> + puerto USB)</w:t>
            </w:r>
          </w:p>
        </w:tc>
        <w:tc>
          <w:tcPr>
            <w:tcW w:w="2127" w:type="dxa"/>
          </w:tcPr>
          <w:p w14:paraId="782FAD57" w14:textId="77777777" w:rsidR="00DF3D92" w:rsidRDefault="00DF3D92" w:rsidP="00927ACA">
            <w:pPr>
              <w:rPr>
                <w:rFonts w:ascii="Arial" w:hAnsi="Arial" w:cs="Arial"/>
                <w:color w:val="222222"/>
                <w:sz w:val="21"/>
                <w:szCs w:val="21"/>
                <w:shd w:val="clear" w:color="auto" w:fill="FFFFFF"/>
              </w:rPr>
            </w:pPr>
            <w:r w:rsidRPr="004A7D18">
              <w:rPr>
                <w:rFonts w:ascii="Arial" w:eastAsia="Times New Roman" w:hAnsi="Arial" w:cs="Arial"/>
                <w:sz w:val="21"/>
                <w:szCs w:val="21"/>
              </w:rPr>
              <w:t>Broadcom BCM2836 (CPU + GPU + DSP + SDRAM + Puerto USB)</w:t>
            </w:r>
          </w:p>
        </w:tc>
        <w:tc>
          <w:tcPr>
            <w:tcW w:w="1842" w:type="dxa"/>
            <w:vAlign w:val="center"/>
          </w:tcPr>
          <w:p w14:paraId="5819CA74" w14:textId="77777777" w:rsidR="00DF3D92" w:rsidRPr="004A7D18" w:rsidRDefault="00DF3D92" w:rsidP="00927ACA">
            <w:pPr>
              <w:spacing w:before="240" w:after="240"/>
              <w:rPr>
                <w:rFonts w:ascii="Arial" w:eastAsia="Times New Roman" w:hAnsi="Arial" w:cs="Arial"/>
                <w:sz w:val="21"/>
                <w:szCs w:val="21"/>
              </w:rPr>
            </w:pPr>
            <w:r w:rsidRPr="004A7D18">
              <w:rPr>
                <w:rFonts w:ascii="Arial" w:eastAsia="Times New Roman" w:hAnsi="Arial" w:cs="Arial"/>
                <w:sz w:val="21"/>
                <w:szCs w:val="21"/>
              </w:rPr>
              <w:t>Broadcom BCM2837 (CPU + GPU + DSP + SDRAM + Puerto USB</w:t>
            </w:r>
          </w:p>
        </w:tc>
      </w:tr>
      <w:tr w:rsidR="00DF3D92" w:rsidRPr="000B7602" w14:paraId="6E3A927A" w14:textId="77777777" w:rsidTr="00927ACA">
        <w:tc>
          <w:tcPr>
            <w:tcW w:w="1702" w:type="dxa"/>
          </w:tcPr>
          <w:p w14:paraId="62ACC5AD" w14:textId="77777777" w:rsidR="00DF3D92" w:rsidRPr="00BB785B" w:rsidRDefault="00DF3D92" w:rsidP="00927ACA">
            <w:pPr>
              <w:rPr>
                <w:rFonts w:ascii="Arial" w:hAnsi="Arial" w:cs="Arial"/>
                <w:b/>
                <w:sz w:val="21"/>
                <w:szCs w:val="21"/>
                <w:shd w:val="clear" w:color="auto" w:fill="FFFFFF"/>
              </w:rPr>
            </w:pPr>
            <w:r w:rsidRPr="00BB785B">
              <w:rPr>
                <w:rFonts w:ascii="Arial" w:hAnsi="Arial" w:cs="Arial"/>
                <w:b/>
                <w:sz w:val="21"/>
                <w:szCs w:val="21"/>
                <w:shd w:val="clear" w:color="auto" w:fill="FFFFFF"/>
              </w:rPr>
              <w:t>CPU</w:t>
            </w:r>
          </w:p>
        </w:tc>
        <w:tc>
          <w:tcPr>
            <w:tcW w:w="5244" w:type="dxa"/>
            <w:gridSpan w:val="5"/>
          </w:tcPr>
          <w:p w14:paraId="192863AE" w14:textId="77777777" w:rsidR="00DF3D92" w:rsidRPr="00BB785B" w:rsidRDefault="00DF3D92" w:rsidP="00927ACA">
            <w:pPr>
              <w:rPr>
                <w:rFonts w:ascii="Arial" w:hAnsi="Arial" w:cs="Arial"/>
                <w:sz w:val="21"/>
                <w:szCs w:val="21"/>
                <w:shd w:val="clear" w:color="auto" w:fill="FFFFFF"/>
                <w:lang w:val="en-US"/>
              </w:rPr>
            </w:pPr>
            <w:r w:rsidRPr="00BB785B">
              <w:rPr>
                <w:rFonts w:ascii="Arial" w:eastAsia="Times New Roman" w:hAnsi="Arial" w:cs="Arial"/>
                <w:sz w:val="21"/>
                <w:szCs w:val="21"/>
                <w:lang w:val="en-US"/>
              </w:rPr>
              <w:t>ARM 1176JZF-S a 700 MHz (familia ARM11)</w:t>
            </w:r>
          </w:p>
        </w:tc>
        <w:tc>
          <w:tcPr>
            <w:tcW w:w="2127" w:type="dxa"/>
          </w:tcPr>
          <w:p w14:paraId="3D84B7EB" w14:textId="77777777" w:rsidR="00DF3D92" w:rsidRPr="003F1742" w:rsidRDefault="00DF3D92" w:rsidP="00927ACA">
            <w:pPr>
              <w:rPr>
                <w:rFonts w:ascii="Arial" w:hAnsi="Arial" w:cs="Arial"/>
                <w:color w:val="222222"/>
                <w:sz w:val="21"/>
                <w:szCs w:val="21"/>
                <w:shd w:val="clear" w:color="auto" w:fill="FFFFFF"/>
                <w:lang w:val="en-US"/>
              </w:rPr>
            </w:pPr>
            <w:r w:rsidRPr="004A7D18">
              <w:rPr>
                <w:rFonts w:ascii="Arial" w:eastAsia="Times New Roman" w:hAnsi="Arial" w:cs="Arial"/>
                <w:sz w:val="21"/>
                <w:szCs w:val="21"/>
                <w:lang w:val="en-US"/>
              </w:rPr>
              <w:t>900 MHz quad-core ARM Cortex A7</w:t>
            </w:r>
          </w:p>
        </w:tc>
        <w:tc>
          <w:tcPr>
            <w:tcW w:w="1842" w:type="dxa"/>
          </w:tcPr>
          <w:p w14:paraId="27908492" w14:textId="77777777" w:rsidR="00DF3D92" w:rsidRPr="003F1742" w:rsidRDefault="00DF3D92" w:rsidP="00927ACA">
            <w:pPr>
              <w:rPr>
                <w:rFonts w:ascii="Arial" w:hAnsi="Arial" w:cs="Arial"/>
                <w:color w:val="222222"/>
                <w:sz w:val="21"/>
                <w:szCs w:val="21"/>
                <w:shd w:val="clear" w:color="auto" w:fill="FFFFFF"/>
                <w:lang w:val="en-US"/>
              </w:rPr>
            </w:pPr>
            <w:r w:rsidRPr="004A7D18">
              <w:rPr>
                <w:rFonts w:ascii="Arial" w:eastAsia="Times New Roman" w:hAnsi="Arial" w:cs="Arial"/>
                <w:sz w:val="21"/>
                <w:szCs w:val="21"/>
                <w:lang w:val="en-US"/>
              </w:rPr>
              <w:t>1.2GHz 64-bit quad-core ARMv8</w:t>
            </w:r>
          </w:p>
        </w:tc>
      </w:tr>
      <w:tr w:rsidR="00DF3D92" w:rsidRPr="00B33912" w14:paraId="236D9105" w14:textId="77777777" w:rsidTr="00927ACA">
        <w:tc>
          <w:tcPr>
            <w:tcW w:w="1702" w:type="dxa"/>
          </w:tcPr>
          <w:p w14:paraId="5812506C" w14:textId="77777777" w:rsidR="00DF3D92" w:rsidRPr="00BB785B" w:rsidRDefault="00DF3D92" w:rsidP="00927ACA">
            <w:pPr>
              <w:rPr>
                <w:rFonts w:ascii="Arial" w:hAnsi="Arial" w:cs="Arial"/>
                <w:b/>
                <w:color w:val="222222"/>
                <w:sz w:val="21"/>
                <w:szCs w:val="21"/>
                <w:shd w:val="clear" w:color="auto" w:fill="FFFFFF"/>
              </w:rPr>
            </w:pPr>
            <w:r w:rsidRPr="00BB785B">
              <w:rPr>
                <w:rFonts w:ascii="Arial" w:hAnsi="Arial" w:cs="Arial"/>
                <w:b/>
                <w:color w:val="222222"/>
                <w:sz w:val="21"/>
                <w:szCs w:val="21"/>
                <w:shd w:val="clear" w:color="auto" w:fill="FFFFFF"/>
              </w:rPr>
              <w:t>Juego de instrucciones</w:t>
            </w:r>
          </w:p>
        </w:tc>
        <w:tc>
          <w:tcPr>
            <w:tcW w:w="9213" w:type="dxa"/>
            <w:gridSpan w:val="7"/>
          </w:tcPr>
          <w:p w14:paraId="51A4340C" w14:textId="77777777" w:rsidR="00DF3D92" w:rsidRPr="00B33912" w:rsidRDefault="00DF3D92" w:rsidP="00927ACA">
            <w:pPr>
              <w:rPr>
                <w:rFonts w:ascii="Arial" w:hAnsi="Arial" w:cs="Arial"/>
                <w:color w:val="222222"/>
                <w:sz w:val="21"/>
                <w:szCs w:val="21"/>
                <w:shd w:val="clear" w:color="auto" w:fill="FFFFFF"/>
              </w:rPr>
            </w:pPr>
            <w:r w:rsidRPr="00B33912">
              <w:rPr>
                <w:rFonts w:ascii="Arial" w:hAnsi="Arial" w:cs="Arial"/>
                <w:color w:val="222222"/>
                <w:sz w:val="21"/>
                <w:szCs w:val="21"/>
                <w:shd w:val="clear" w:color="auto" w:fill="FFFFFF"/>
              </w:rPr>
              <w:t>RISC de 32 bits</w:t>
            </w:r>
          </w:p>
        </w:tc>
      </w:tr>
      <w:tr w:rsidR="00DF3D92" w:rsidRPr="00EC33F4" w14:paraId="1372490D" w14:textId="77777777" w:rsidTr="00927ACA">
        <w:trPr>
          <w:trHeight w:val="370"/>
        </w:trPr>
        <w:tc>
          <w:tcPr>
            <w:tcW w:w="1702" w:type="dxa"/>
          </w:tcPr>
          <w:p w14:paraId="3D612C6E" w14:textId="77777777" w:rsidR="00DF3D92" w:rsidRPr="00BB785B" w:rsidRDefault="00DF3D92" w:rsidP="00927ACA">
            <w:pPr>
              <w:rPr>
                <w:rFonts w:ascii="Arial" w:hAnsi="Arial" w:cs="Arial"/>
                <w:b/>
                <w:sz w:val="21"/>
                <w:szCs w:val="21"/>
                <w:shd w:val="clear" w:color="auto" w:fill="FFFFFF"/>
              </w:rPr>
            </w:pPr>
            <w:r w:rsidRPr="00BB785B">
              <w:rPr>
                <w:rFonts w:ascii="Arial" w:hAnsi="Arial" w:cs="Arial"/>
                <w:b/>
                <w:sz w:val="21"/>
                <w:szCs w:val="21"/>
                <w:shd w:val="clear" w:color="auto" w:fill="FFFFFF"/>
              </w:rPr>
              <w:lastRenderedPageBreak/>
              <w:t>GPU</w:t>
            </w:r>
          </w:p>
        </w:tc>
        <w:tc>
          <w:tcPr>
            <w:tcW w:w="9213" w:type="dxa"/>
            <w:gridSpan w:val="7"/>
          </w:tcPr>
          <w:p w14:paraId="53F259F7" w14:textId="77777777" w:rsidR="00DF3D92" w:rsidRPr="00EC33F4" w:rsidRDefault="00DF3D92" w:rsidP="00927ACA">
            <w:pPr>
              <w:rPr>
                <w:rFonts w:ascii="Arial" w:hAnsi="Arial" w:cs="Arial"/>
                <w:sz w:val="21"/>
                <w:szCs w:val="21"/>
                <w:shd w:val="clear" w:color="auto" w:fill="FFFFFF"/>
              </w:rPr>
            </w:pPr>
            <w:r w:rsidRPr="00EC33F4">
              <w:rPr>
                <w:rFonts w:ascii="Arial" w:eastAsia="Times New Roman" w:hAnsi="Arial" w:cs="Arial"/>
                <w:sz w:val="21"/>
                <w:szCs w:val="21"/>
              </w:rPr>
              <w:t>Broadcom </w:t>
            </w:r>
            <w:hyperlink r:id="rId50" w:tooltip="VideoCore (aún no redactado)" w:history="1">
              <w:r w:rsidRPr="00EC33F4">
                <w:rPr>
                  <w:rFonts w:ascii="Arial" w:eastAsia="Times New Roman" w:hAnsi="Arial" w:cs="Arial"/>
                  <w:sz w:val="21"/>
                  <w:szCs w:val="21"/>
                </w:rPr>
                <w:t>VideoCore</w:t>
              </w:r>
            </w:hyperlink>
            <w:r w:rsidRPr="00EC33F4">
              <w:rPr>
                <w:rFonts w:ascii="Arial" w:eastAsia="Times New Roman" w:hAnsi="Arial" w:cs="Arial"/>
                <w:sz w:val="21"/>
                <w:szCs w:val="21"/>
              </w:rPr>
              <w:t> IV, OpenGL ES 2.0, MPEG-2 y VC-1 (con licencia), 1080p30 H.264/MPEG-4 AVC</w:t>
            </w:r>
          </w:p>
        </w:tc>
      </w:tr>
      <w:tr w:rsidR="00DF3D92" w:rsidRPr="00EC33F4" w14:paraId="044A661B" w14:textId="77777777" w:rsidTr="00927ACA">
        <w:trPr>
          <w:trHeight w:val="370"/>
        </w:trPr>
        <w:tc>
          <w:tcPr>
            <w:tcW w:w="1702" w:type="dxa"/>
          </w:tcPr>
          <w:p w14:paraId="226935EA" w14:textId="77777777" w:rsidR="00DF3D92" w:rsidRPr="00BB785B" w:rsidRDefault="00DF3D92" w:rsidP="00927ACA">
            <w:pPr>
              <w:rPr>
                <w:rFonts w:ascii="Arial" w:hAnsi="Arial" w:cs="Arial"/>
                <w:b/>
                <w:sz w:val="21"/>
                <w:szCs w:val="21"/>
                <w:shd w:val="clear" w:color="auto" w:fill="FFFFFF"/>
              </w:rPr>
            </w:pPr>
            <w:r w:rsidRPr="00BB785B">
              <w:rPr>
                <w:rFonts w:ascii="Arial" w:hAnsi="Arial" w:cs="Arial"/>
                <w:b/>
                <w:sz w:val="21"/>
                <w:szCs w:val="21"/>
                <w:shd w:val="clear" w:color="auto" w:fill="FFFFFF"/>
              </w:rPr>
              <w:t>Memoria SDRAM</w:t>
            </w:r>
          </w:p>
        </w:tc>
        <w:tc>
          <w:tcPr>
            <w:tcW w:w="1701" w:type="dxa"/>
          </w:tcPr>
          <w:p w14:paraId="394622B5" w14:textId="77777777" w:rsidR="00DF3D92" w:rsidRPr="00EC33F4" w:rsidRDefault="00DF3D92" w:rsidP="00927ACA">
            <w:pPr>
              <w:rPr>
                <w:rFonts w:ascii="Arial" w:eastAsia="Times New Roman" w:hAnsi="Arial" w:cs="Arial"/>
                <w:sz w:val="21"/>
                <w:szCs w:val="21"/>
              </w:rPr>
            </w:pPr>
            <w:r>
              <w:rPr>
                <w:rFonts w:ascii="Arial" w:eastAsia="Times New Roman" w:hAnsi="Arial" w:cs="Arial"/>
                <w:sz w:val="21"/>
                <w:szCs w:val="21"/>
              </w:rPr>
              <w:t>256 MiB compartidos con la GPU</w:t>
            </w:r>
          </w:p>
        </w:tc>
        <w:tc>
          <w:tcPr>
            <w:tcW w:w="3543" w:type="dxa"/>
            <w:gridSpan w:val="4"/>
          </w:tcPr>
          <w:p w14:paraId="52AE4548" w14:textId="77777777" w:rsidR="00DF3D92" w:rsidRPr="00EC33F4" w:rsidRDefault="00DF3D92" w:rsidP="00927ACA">
            <w:pPr>
              <w:rPr>
                <w:rFonts w:ascii="Arial" w:eastAsia="Times New Roman" w:hAnsi="Arial" w:cs="Arial"/>
                <w:sz w:val="21"/>
                <w:szCs w:val="21"/>
              </w:rPr>
            </w:pPr>
            <w:r>
              <w:rPr>
                <w:rFonts w:ascii="Arial" w:eastAsia="Times New Roman" w:hAnsi="Arial" w:cs="Arial"/>
                <w:sz w:val="21"/>
                <w:szCs w:val="21"/>
              </w:rPr>
              <w:t>512 MiB compartidos con la GPU, desde el 15 de octubre del 2012</w:t>
            </w:r>
          </w:p>
        </w:tc>
        <w:tc>
          <w:tcPr>
            <w:tcW w:w="3969" w:type="dxa"/>
            <w:gridSpan w:val="2"/>
          </w:tcPr>
          <w:p w14:paraId="02A4B899" w14:textId="77777777" w:rsidR="00DF3D92" w:rsidRPr="00EC33F4" w:rsidRDefault="00DF3D92" w:rsidP="00927ACA">
            <w:pPr>
              <w:rPr>
                <w:rFonts w:ascii="Arial" w:eastAsia="Times New Roman" w:hAnsi="Arial" w:cs="Arial"/>
                <w:sz w:val="21"/>
                <w:szCs w:val="21"/>
              </w:rPr>
            </w:pPr>
            <w:r>
              <w:rPr>
                <w:rFonts w:ascii="Arial" w:eastAsia="Times New Roman" w:hAnsi="Arial" w:cs="Arial"/>
                <w:sz w:val="21"/>
                <w:szCs w:val="21"/>
              </w:rPr>
              <w:t>1 GB compartidos con la GPU</w:t>
            </w:r>
          </w:p>
        </w:tc>
      </w:tr>
      <w:tr w:rsidR="00DF3D92" w:rsidRPr="00EC33F4" w14:paraId="433BCDF5" w14:textId="77777777" w:rsidTr="00927ACA">
        <w:trPr>
          <w:trHeight w:val="370"/>
        </w:trPr>
        <w:tc>
          <w:tcPr>
            <w:tcW w:w="1702" w:type="dxa"/>
          </w:tcPr>
          <w:p w14:paraId="353BC6D8" w14:textId="77777777" w:rsidR="00DF3D92" w:rsidRPr="00BB785B" w:rsidRDefault="00DF3D92" w:rsidP="00927ACA">
            <w:pPr>
              <w:rPr>
                <w:rFonts w:ascii="Arial" w:hAnsi="Arial" w:cs="Arial"/>
                <w:b/>
                <w:sz w:val="21"/>
                <w:szCs w:val="21"/>
                <w:shd w:val="clear" w:color="auto" w:fill="FFFFFF"/>
              </w:rPr>
            </w:pPr>
            <w:r w:rsidRPr="00BB785B">
              <w:rPr>
                <w:rFonts w:ascii="Arial" w:hAnsi="Arial" w:cs="Arial"/>
                <w:b/>
                <w:sz w:val="21"/>
                <w:szCs w:val="21"/>
                <w:shd w:val="clear" w:color="auto" w:fill="FFFFFF"/>
              </w:rPr>
              <w:t>Puertos USB 2.0</w:t>
            </w:r>
          </w:p>
        </w:tc>
        <w:tc>
          <w:tcPr>
            <w:tcW w:w="1701" w:type="dxa"/>
          </w:tcPr>
          <w:p w14:paraId="51481D4E" w14:textId="77777777" w:rsidR="00DF3D92" w:rsidRDefault="00DF3D92" w:rsidP="00927ACA">
            <w:pPr>
              <w:rPr>
                <w:rFonts w:ascii="Arial" w:eastAsia="Times New Roman" w:hAnsi="Arial" w:cs="Arial"/>
                <w:sz w:val="21"/>
                <w:szCs w:val="21"/>
              </w:rPr>
            </w:pPr>
            <w:r>
              <w:rPr>
                <w:rFonts w:ascii="Arial" w:eastAsia="Times New Roman" w:hAnsi="Arial" w:cs="Arial"/>
                <w:sz w:val="21"/>
                <w:szCs w:val="21"/>
              </w:rPr>
              <w:t>1</w:t>
            </w:r>
          </w:p>
        </w:tc>
        <w:tc>
          <w:tcPr>
            <w:tcW w:w="1701" w:type="dxa"/>
            <w:gridSpan w:val="2"/>
          </w:tcPr>
          <w:p w14:paraId="569929EA" w14:textId="77777777" w:rsidR="00DF3D92" w:rsidRDefault="00DF3D92" w:rsidP="00927ACA">
            <w:pPr>
              <w:rPr>
                <w:rFonts w:ascii="Arial" w:eastAsia="Times New Roman" w:hAnsi="Arial" w:cs="Arial"/>
                <w:sz w:val="21"/>
                <w:szCs w:val="21"/>
              </w:rPr>
            </w:pPr>
            <w:r>
              <w:rPr>
                <w:rFonts w:ascii="Arial" w:eastAsia="Times New Roman" w:hAnsi="Arial" w:cs="Arial"/>
                <w:sz w:val="21"/>
                <w:szCs w:val="21"/>
              </w:rPr>
              <w:t>2</w:t>
            </w:r>
          </w:p>
        </w:tc>
        <w:tc>
          <w:tcPr>
            <w:tcW w:w="5811" w:type="dxa"/>
            <w:gridSpan w:val="4"/>
          </w:tcPr>
          <w:p w14:paraId="4CE9DFCE" w14:textId="77777777" w:rsidR="00DF3D92" w:rsidRDefault="00DF3D92" w:rsidP="00927ACA">
            <w:pPr>
              <w:rPr>
                <w:rFonts w:ascii="Arial" w:eastAsia="Times New Roman" w:hAnsi="Arial" w:cs="Arial"/>
                <w:sz w:val="21"/>
                <w:szCs w:val="21"/>
              </w:rPr>
            </w:pPr>
            <w:r>
              <w:rPr>
                <w:rFonts w:ascii="Arial" w:eastAsia="Times New Roman" w:hAnsi="Arial" w:cs="Arial"/>
                <w:sz w:val="21"/>
                <w:szCs w:val="21"/>
              </w:rPr>
              <w:t>4</w:t>
            </w:r>
          </w:p>
        </w:tc>
      </w:tr>
      <w:tr w:rsidR="00DF3D92" w:rsidRPr="00EC33F4" w14:paraId="414A7F74" w14:textId="77777777" w:rsidTr="00927ACA">
        <w:trPr>
          <w:trHeight w:val="370"/>
        </w:trPr>
        <w:tc>
          <w:tcPr>
            <w:tcW w:w="1702" w:type="dxa"/>
          </w:tcPr>
          <w:p w14:paraId="68590DF6" w14:textId="77777777" w:rsidR="00DF3D92" w:rsidRPr="00BB785B" w:rsidRDefault="00DF3D92" w:rsidP="00927ACA">
            <w:pPr>
              <w:rPr>
                <w:rFonts w:ascii="Arial" w:hAnsi="Arial" w:cs="Arial"/>
                <w:b/>
                <w:sz w:val="21"/>
                <w:szCs w:val="21"/>
                <w:shd w:val="clear" w:color="auto" w:fill="FFFFFF"/>
              </w:rPr>
            </w:pPr>
            <w:r w:rsidRPr="00BB785B">
              <w:rPr>
                <w:rFonts w:ascii="Arial" w:hAnsi="Arial" w:cs="Arial"/>
                <w:b/>
                <w:sz w:val="21"/>
                <w:szCs w:val="21"/>
                <w:shd w:val="clear" w:color="auto" w:fill="FFFFFF"/>
              </w:rPr>
              <w:t>Entradas de vídeo</w:t>
            </w:r>
          </w:p>
        </w:tc>
        <w:tc>
          <w:tcPr>
            <w:tcW w:w="9213" w:type="dxa"/>
            <w:gridSpan w:val="7"/>
          </w:tcPr>
          <w:p w14:paraId="3B798E07" w14:textId="77777777" w:rsidR="00DF3D92" w:rsidRDefault="00DF3D92" w:rsidP="00927ACA">
            <w:pPr>
              <w:rPr>
                <w:rFonts w:ascii="Arial" w:eastAsia="Times New Roman" w:hAnsi="Arial" w:cs="Arial"/>
                <w:sz w:val="21"/>
                <w:szCs w:val="21"/>
              </w:rPr>
            </w:pPr>
            <w:r>
              <w:rPr>
                <w:rFonts w:ascii="Arial" w:eastAsia="Times New Roman" w:hAnsi="Arial" w:cs="Arial"/>
                <w:sz w:val="21"/>
                <w:szCs w:val="21"/>
              </w:rPr>
              <w:t>Conector MIPI CSI que permite instalar un módulo de cámara desarrollado por la Fundación Raspberry Pi</w:t>
            </w:r>
          </w:p>
        </w:tc>
      </w:tr>
      <w:tr w:rsidR="00DF3D92" w:rsidRPr="00EC33F4" w14:paraId="71CD11D3" w14:textId="77777777" w:rsidTr="00927ACA">
        <w:trPr>
          <w:trHeight w:val="370"/>
        </w:trPr>
        <w:tc>
          <w:tcPr>
            <w:tcW w:w="1702" w:type="dxa"/>
          </w:tcPr>
          <w:p w14:paraId="620867F8" w14:textId="77777777" w:rsidR="00DF3D92" w:rsidRPr="00BB785B" w:rsidRDefault="00DF3D92" w:rsidP="00927ACA">
            <w:pPr>
              <w:rPr>
                <w:rFonts w:ascii="Arial" w:hAnsi="Arial" w:cs="Arial"/>
                <w:b/>
                <w:sz w:val="21"/>
                <w:szCs w:val="21"/>
                <w:shd w:val="clear" w:color="auto" w:fill="FFFFFF"/>
              </w:rPr>
            </w:pPr>
            <w:r w:rsidRPr="00BB785B">
              <w:rPr>
                <w:rFonts w:ascii="Arial" w:hAnsi="Arial" w:cs="Arial"/>
                <w:b/>
                <w:sz w:val="21"/>
                <w:szCs w:val="21"/>
                <w:shd w:val="clear" w:color="auto" w:fill="FFFFFF"/>
              </w:rPr>
              <w:t>Salidas de vídeo</w:t>
            </w:r>
          </w:p>
        </w:tc>
        <w:tc>
          <w:tcPr>
            <w:tcW w:w="9213" w:type="dxa"/>
            <w:gridSpan w:val="7"/>
          </w:tcPr>
          <w:p w14:paraId="77898555" w14:textId="77777777" w:rsidR="00DF3D92" w:rsidRDefault="00DF3D92" w:rsidP="00927ACA">
            <w:pPr>
              <w:rPr>
                <w:rFonts w:ascii="Arial" w:eastAsia="Times New Roman" w:hAnsi="Arial" w:cs="Arial"/>
                <w:sz w:val="21"/>
                <w:szCs w:val="21"/>
              </w:rPr>
            </w:pPr>
            <w:r>
              <w:rPr>
                <w:rFonts w:ascii="Arial" w:eastAsia="Times New Roman" w:hAnsi="Arial" w:cs="Arial"/>
                <w:sz w:val="21"/>
                <w:szCs w:val="21"/>
              </w:rPr>
              <w:t>Conector RCA (PAL y NTSC), HDMI (rev 1.3 y 1.4), interfaz DSI para panel LCD</w:t>
            </w:r>
          </w:p>
        </w:tc>
      </w:tr>
      <w:tr w:rsidR="00DF3D92" w:rsidRPr="00EC33F4" w14:paraId="6CAEDDE8" w14:textId="77777777" w:rsidTr="00927ACA">
        <w:trPr>
          <w:trHeight w:val="370"/>
        </w:trPr>
        <w:tc>
          <w:tcPr>
            <w:tcW w:w="1702" w:type="dxa"/>
          </w:tcPr>
          <w:p w14:paraId="6331C6E8" w14:textId="77777777" w:rsidR="00DF3D92" w:rsidRPr="00BB785B" w:rsidRDefault="00DF3D92" w:rsidP="00927ACA">
            <w:pPr>
              <w:rPr>
                <w:rFonts w:ascii="Arial" w:hAnsi="Arial" w:cs="Arial"/>
                <w:b/>
                <w:sz w:val="21"/>
                <w:szCs w:val="21"/>
                <w:shd w:val="clear" w:color="auto" w:fill="FFFFFF"/>
              </w:rPr>
            </w:pPr>
            <w:r w:rsidRPr="00BB785B">
              <w:rPr>
                <w:rFonts w:ascii="Arial" w:hAnsi="Arial" w:cs="Arial"/>
                <w:b/>
                <w:sz w:val="21"/>
                <w:szCs w:val="21"/>
                <w:shd w:val="clear" w:color="auto" w:fill="FFFFFF"/>
              </w:rPr>
              <w:t>Salidas de audio</w:t>
            </w:r>
          </w:p>
        </w:tc>
        <w:tc>
          <w:tcPr>
            <w:tcW w:w="9213" w:type="dxa"/>
            <w:gridSpan w:val="7"/>
          </w:tcPr>
          <w:p w14:paraId="07A8AAD8" w14:textId="77777777" w:rsidR="00DF3D92" w:rsidRDefault="00DF3D92" w:rsidP="00927ACA">
            <w:pPr>
              <w:rPr>
                <w:rFonts w:ascii="Arial" w:eastAsia="Times New Roman" w:hAnsi="Arial" w:cs="Arial"/>
                <w:sz w:val="21"/>
                <w:szCs w:val="21"/>
              </w:rPr>
            </w:pPr>
            <w:r>
              <w:rPr>
                <w:rFonts w:ascii="Arial" w:eastAsia="Times New Roman" w:hAnsi="Arial" w:cs="Arial"/>
                <w:sz w:val="21"/>
                <w:szCs w:val="21"/>
              </w:rPr>
              <w:t>Conector de 3.5 mm, HDMI</w:t>
            </w:r>
          </w:p>
        </w:tc>
      </w:tr>
      <w:tr w:rsidR="00DF3D92" w:rsidRPr="00EC33F4" w14:paraId="396C033C" w14:textId="77777777" w:rsidTr="00927ACA">
        <w:trPr>
          <w:trHeight w:val="370"/>
        </w:trPr>
        <w:tc>
          <w:tcPr>
            <w:tcW w:w="1702" w:type="dxa"/>
          </w:tcPr>
          <w:p w14:paraId="0B840B64" w14:textId="77777777" w:rsidR="00DF3D92" w:rsidRPr="00BB785B" w:rsidRDefault="00DF3D92" w:rsidP="00927ACA">
            <w:pPr>
              <w:rPr>
                <w:rFonts w:ascii="Arial" w:hAnsi="Arial" w:cs="Arial"/>
                <w:b/>
                <w:sz w:val="21"/>
                <w:szCs w:val="21"/>
                <w:shd w:val="clear" w:color="auto" w:fill="FFFFFF"/>
              </w:rPr>
            </w:pPr>
            <w:r w:rsidRPr="00BB785B">
              <w:rPr>
                <w:rFonts w:ascii="Arial" w:hAnsi="Arial" w:cs="Arial"/>
                <w:b/>
                <w:sz w:val="21"/>
                <w:szCs w:val="21"/>
                <w:shd w:val="clear" w:color="auto" w:fill="FFFFFF"/>
              </w:rPr>
              <w:t>Almacenamiento integrado</w:t>
            </w:r>
          </w:p>
        </w:tc>
        <w:tc>
          <w:tcPr>
            <w:tcW w:w="3402" w:type="dxa"/>
            <w:gridSpan w:val="3"/>
          </w:tcPr>
          <w:p w14:paraId="63B5A36A" w14:textId="77777777" w:rsidR="00DF3D92" w:rsidRDefault="00DF3D92" w:rsidP="00927ACA">
            <w:pPr>
              <w:rPr>
                <w:rFonts w:ascii="Arial" w:eastAsia="Times New Roman" w:hAnsi="Arial" w:cs="Arial"/>
                <w:sz w:val="21"/>
                <w:szCs w:val="21"/>
              </w:rPr>
            </w:pPr>
            <w:r>
              <w:rPr>
                <w:rFonts w:ascii="Arial" w:eastAsia="Times New Roman" w:hAnsi="Arial" w:cs="Arial"/>
                <w:sz w:val="21"/>
                <w:szCs w:val="21"/>
              </w:rPr>
              <w:t>SD, MMC, ranura para SDIO</w:t>
            </w:r>
          </w:p>
        </w:tc>
        <w:tc>
          <w:tcPr>
            <w:tcW w:w="5811" w:type="dxa"/>
            <w:gridSpan w:val="4"/>
          </w:tcPr>
          <w:p w14:paraId="4A4AFA2A" w14:textId="77777777" w:rsidR="00DF3D92" w:rsidRDefault="00DF3D92" w:rsidP="00927ACA">
            <w:pPr>
              <w:rPr>
                <w:rFonts w:ascii="Arial" w:eastAsia="Times New Roman" w:hAnsi="Arial" w:cs="Arial"/>
                <w:sz w:val="21"/>
                <w:szCs w:val="21"/>
              </w:rPr>
            </w:pPr>
            <w:r>
              <w:rPr>
                <w:rFonts w:ascii="Arial" w:eastAsia="Times New Roman" w:hAnsi="Arial" w:cs="Arial"/>
                <w:sz w:val="21"/>
                <w:szCs w:val="21"/>
              </w:rPr>
              <w:t>MicroSD</w:t>
            </w:r>
          </w:p>
        </w:tc>
      </w:tr>
      <w:tr w:rsidR="00DF3D92" w:rsidRPr="000B7602" w14:paraId="5AC0D3E2" w14:textId="77777777" w:rsidTr="00927ACA">
        <w:trPr>
          <w:trHeight w:val="370"/>
        </w:trPr>
        <w:tc>
          <w:tcPr>
            <w:tcW w:w="1702" w:type="dxa"/>
          </w:tcPr>
          <w:p w14:paraId="7FC4F6CD" w14:textId="77777777" w:rsidR="00DF3D92" w:rsidRPr="00BB785B" w:rsidRDefault="00DF3D92" w:rsidP="00927ACA">
            <w:pPr>
              <w:rPr>
                <w:rFonts w:ascii="Arial" w:hAnsi="Arial" w:cs="Arial"/>
                <w:b/>
                <w:sz w:val="21"/>
                <w:szCs w:val="21"/>
                <w:shd w:val="clear" w:color="auto" w:fill="FFFFFF"/>
              </w:rPr>
            </w:pPr>
            <w:r w:rsidRPr="00BB785B">
              <w:rPr>
                <w:rFonts w:ascii="Arial" w:hAnsi="Arial" w:cs="Arial"/>
                <w:b/>
                <w:sz w:val="21"/>
                <w:szCs w:val="21"/>
                <w:shd w:val="clear" w:color="auto" w:fill="FFFFFF"/>
              </w:rPr>
              <w:t>Conectividad de red</w:t>
            </w:r>
          </w:p>
        </w:tc>
        <w:tc>
          <w:tcPr>
            <w:tcW w:w="1701" w:type="dxa"/>
          </w:tcPr>
          <w:p w14:paraId="423D06CA" w14:textId="77777777" w:rsidR="00DF3D92" w:rsidRDefault="00DF3D92" w:rsidP="00927ACA">
            <w:pPr>
              <w:rPr>
                <w:rFonts w:ascii="Arial" w:eastAsia="Times New Roman" w:hAnsi="Arial" w:cs="Arial"/>
                <w:sz w:val="21"/>
                <w:szCs w:val="21"/>
              </w:rPr>
            </w:pPr>
            <w:r>
              <w:rPr>
                <w:rFonts w:ascii="Arial" w:eastAsia="Times New Roman" w:hAnsi="Arial" w:cs="Arial"/>
                <w:sz w:val="21"/>
                <w:szCs w:val="21"/>
              </w:rPr>
              <w:t>Ninguna</w:t>
            </w:r>
          </w:p>
        </w:tc>
        <w:tc>
          <w:tcPr>
            <w:tcW w:w="5670" w:type="dxa"/>
            <w:gridSpan w:val="5"/>
          </w:tcPr>
          <w:p w14:paraId="3A3A5803" w14:textId="77777777" w:rsidR="00DF3D92" w:rsidRPr="003652EF" w:rsidRDefault="00DF3D92" w:rsidP="00927ACA">
            <w:pPr>
              <w:rPr>
                <w:rFonts w:ascii="Arial" w:eastAsia="Times New Roman" w:hAnsi="Arial" w:cs="Arial"/>
                <w:sz w:val="21"/>
                <w:szCs w:val="21"/>
                <w:lang w:val="en-US"/>
              </w:rPr>
            </w:pPr>
            <w:r w:rsidRPr="003652EF">
              <w:rPr>
                <w:rFonts w:ascii="Arial" w:eastAsia="Times New Roman" w:hAnsi="Arial" w:cs="Arial"/>
                <w:sz w:val="21"/>
                <w:szCs w:val="21"/>
                <w:lang w:val="en-US"/>
              </w:rPr>
              <w:t>10/100 Ethernet (RJ45) via hub USB</w:t>
            </w:r>
          </w:p>
        </w:tc>
        <w:tc>
          <w:tcPr>
            <w:tcW w:w="1842" w:type="dxa"/>
          </w:tcPr>
          <w:p w14:paraId="6B4F42C1" w14:textId="77777777" w:rsidR="00DF3D92" w:rsidRPr="003652EF" w:rsidRDefault="00DF3D92" w:rsidP="00927ACA">
            <w:pPr>
              <w:rPr>
                <w:rFonts w:ascii="Arial" w:eastAsia="Times New Roman" w:hAnsi="Arial" w:cs="Arial"/>
                <w:sz w:val="21"/>
                <w:szCs w:val="21"/>
                <w:lang w:val="en-US"/>
              </w:rPr>
            </w:pPr>
            <w:r>
              <w:rPr>
                <w:rFonts w:ascii="Arial" w:eastAsia="Times New Roman" w:hAnsi="Arial" w:cs="Arial"/>
                <w:sz w:val="21"/>
                <w:szCs w:val="21"/>
                <w:lang w:val="en-US"/>
              </w:rPr>
              <w:t>10/100 Ethernet (RJ45) vía hub USB, Wifi 802.11n, Bluetooth 4.1</w:t>
            </w:r>
          </w:p>
        </w:tc>
      </w:tr>
      <w:tr w:rsidR="00DF3D92" w:rsidRPr="003652EF" w14:paraId="03D84956" w14:textId="77777777" w:rsidTr="00927ACA">
        <w:trPr>
          <w:trHeight w:val="370"/>
        </w:trPr>
        <w:tc>
          <w:tcPr>
            <w:tcW w:w="1702" w:type="dxa"/>
          </w:tcPr>
          <w:p w14:paraId="328D62FD" w14:textId="77777777" w:rsidR="00DF3D92" w:rsidRPr="00BB785B" w:rsidRDefault="00DF3D92" w:rsidP="00927ACA">
            <w:pPr>
              <w:rPr>
                <w:rFonts w:ascii="Arial" w:hAnsi="Arial" w:cs="Arial"/>
                <w:b/>
                <w:sz w:val="21"/>
                <w:szCs w:val="21"/>
                <w:shd w:val="clear" w:color="auto" w:fill="FFFFFF"/>
                <w:lang w:val="en-US"/>
              </w:rPr>
            </w:pPr>
            <w:r w:rsidRPr="00BB785B">
              <w:rPr>
                <w:rFonts w:ascii="Arial" w:hAnsi="Arial" w:cs="Arial"/>
                <w:b/>
                <w:sz w:val="21"/>
                <w:szCs w:val="21"/>
                <w:shd w:val="clear" w:color="auto" w:fill="FFFFFF"/>
                <w:lang w:val="en-US"/>
              </w:rPr>
              <w:t xml:space="preserve">Periféricos de bajo nivel </w:t>
            </w:r>
          </w:p>
        </w:tc>
        <w:tc>
          <w:tcPr>
            <w:tcW w:w="5244" w:type="dxa"/>
            <w:gridSpan w:val="5"/>
          </w:tcPr>
          <w:p w14:paraId="751B4E3C" w14:textId="77777777" w:rsidR="00DF3D92" w:rsidRPr="003652EF" w:rsidRDefault="00DF3D92" w:rsidP="00927ACA">
            <w:pPr>
              <w:rPr>
                <w:rFonts w:ascii="Arial" w:eastAsia="Times New Roman" w:hAnsi="Arial" w:cs="Arial"/>
                <w:sz w:val="21"/>
                <w:szCs w:val="21"/>
                <w:lang w:val="en-US"/>
              </w:rPr>
            </w:pPr>
            <w:r>
              <w:rPr>
                <w:rFonts w:ascii="Arial" w:eastAsia="Times New Roman" w:hAnsi="Arial" w:cs="Arial"/>
                <w:sz w:val="21"/>
                <w:szCs w:val="21"/>
                <w:lang w:val="en-US"/>
              </w:rPr>
              <w:t>8 x GPIO, SPI, I</w:t>
            </w:r>
            <w:r>
              <w:rPr>
                <w:rFonts w:ascii="Arial" w:eastAsia="Times New Roman" w:hAnsi="Arial" w:cs="Arial"/>
                <w:sz w:val="21"/>
                <w:szCs w:val="21"/>
                <w:vertAlign w:val="superscript"/>
                <w:lang w:val="en-US"/>
              </w:rPr>
              <w:t>2</w:t>
            </w:r>
            <w:r>
              <w:rPr>
                <w:rFonts w:ascii="Arial" w:eastAsia="Times New Roman" w:hAnsi="Arial" w:cs="Arial"/>
                <w:sz w:val="21"/>
                <w:szCs w:val="21"/>
                <w:lang w:val="en-US"/>
              </w:rPr>
              <w:t>C, UART</w:t>
            </w:r>
          </w:p>
        </w:tc>
        <w:tc>
          <w:tcPr>
            <w:tcW w:w="3969" w:type="dxa"/>
            <w:gridSpan w:val="2"/>
          </w:tcPr>
          <w:p w14:paraId="33955B32" w14:textId="77777777" w:rsidR="00DF3D92" w:rsidRPr="003652EF" w:rsidRDefault="00DF3D92" w:rsidP="00927ACA">
            <w:pPr>
              <w:rPr>
                <w:rFonts w:ascii="Arial" w:eastAsia="Times New Roman" w:hAnsi="Arial" w:cs="Arial"/>
                <w:sz w:val="21"/>
                <w:szCs w:val="21"/>
              </w:rPr>
            </w:pPr>
            <w:r w:rsidRPr="003652EF">
              <w:rPr>
                <w:rFonts w:ascii="Arial" w:eastAsia="Times New Roman" w:hAnsi="Arial" w:cs="Arial"/>
                <w:sz w:val="21"/>
                <w:szCs w:val="21"/>
              </w:rPr>
              <w:t>17 x GPIO y un bus HAT ID</w:t>
            </w:r>
          </w:p>
        </w:tc>
      </w:tr>
      <w:tr w:rsidR="00DF3D92" w:rsidRPr="003652EF" w14:paraId="4B11AA2E" w14:textId="77777777" w:rsidTr="00927ACA">
        <w:trPr>
          <w:trHeight w:val="370"/>
        </w:trPr>
        <w:tc>
          <w:tcPr>
            <w:tcW w:w="1702" w:type="dxa"/>
          </w:tcPr>
          <w:p w14:paraId="1B821640" w14:textId="77777777" w:rsidR="00DF3D92" w:rsidRPr="00BB785B" w:rsidRDefault="00DF3D92" w:rsidP="00927ACA">
            <w:pPr>
              <w:rPr>
                <w:rFonts w:ascii="Arial" w:hAnsi="Arial" w:cs="Arial"/>
                <w:b/>
                <w:sz w:val="21"/>
                <w:szCs w:val="21"/>
                <w:shd w:val="clear" w:color="auto" w:fill="FFFFFF"/>
              </w:rPr>
            </w:pPr>
            <w:r w:rsidRPr="00BB785B">
              <w:rPr>
                <w:rFonts w:ascii="Arial" w:hAnsi="Arial" w:cs="Arial"/>
                <w:b/>
                <w:sz w:val="21"/>
                <w:szCs w:val="21"/>
                <w:shd w:val="clear" w:color="auto" w:fill="FFFFFF"/>
              </w:rPr>
              <w:t>Consumo energético</w:t>
            </w:r>
          </w:p>
        </w:tc>
        <w:tc>
          <w:tcPr>
            <w:tcW w:w="1701" w:type="dxa"/>
          </w:tcPr>
          <w:p w14:paraId="689C5CF4" w14:textId="77777777" w:rsidR="00DF3D92" w:rsidRPr="003652EF" w:rsidRDefault="00DF3D92" w:rsidP="00927ACA">
            <w:pPr>
              <w:rPr>
                <w:rFonts w:ascii="Arial" w:eastAsia="Times New Roman" w:hAnsi="Arial" w:cs="Arial"/>
                <w:sz w:val="21"/>
                <w:szCs w:val="21"/>
              </w:rPr>
            </w:pPr>
            <w:r>
              <w:rPr>
                <w:rFonts w:ascii="Arial" w:eastAsia="Times New Roman" w:hAnsi="Arial" w:cs="Arial"/>
                <w:sz w:val="21"/>
                <w:szCs w:val="21"/>
              </w:rPr>
              <w:t>500 mA (2.5 W)</w:t>
            </w:r>
          </w:p>
        </w:tc>
        <w:tc>
          <w:tcPr>
            <w:tcW w:w="1701" w:type="dxa"/>
            <w:gridSpan w:val="2"/>
          </w:tcPr>
          <w:p w14:paraId="51A6F653" w14:textId="77777777" w:rsidR="00DF3D92" w:rsidRPr="003652EF" w:rsidRDefault="00DF3D92" w:rsidP="00927ACA">
            <w:pPr>
              <w:rPr>
                <w:rFonts w:ascii="Arial" w:eastAsia="Times New Roman" w:hAnsi="Arial" w:cs="Arial"/>
                <w:sz w:val="21"/>
                <w:szCs w:val="21"/>
              </w:rPr>
            </w:pPr>
            <w:r>
              <w:rPr>
                <w:rFonts w:ascii="Arial" w:eastAsia="Times New Roman" w:hAnsi="Arial" w:cs="Arial"/>
                <w:sz w:val="21"/>
                <w:szCs w:val="21"/>
              </w:rPr>
              <w:t>700 mA (3.5 W)</w:t>
            </w:r>
          </w:p>
        </w:tc>
        <w:tc>
          <w:tcPr>
            <w:tcW w:w="1842" w:type="dxa"/>
            <w:gridSpan w:val="2"/>
          </w:tcPr>
          <w:p w14:paraId="0D44A765" w14:textId="77777777" w:rsidR="00DF3D92" w:rsidRPr="003652EF" w:rsidRDefault="00DF3D92" w:rsidP="00927ACA">
            <w:pPr>
              <w:rPr>
                <w:rFonts w:ascii="Arial" w:eastAsia="Times New Roman" w:hAnsi="Arial" w:cs="Arial"/>
                <w:sz w:val="21"/>
                <w:szCs w:val="21"/>
              </w:rPr>
            </w:pPr>
            <w:r>
              <w:rPr>
                <w:rFonts w:ascii="Arial" w:eastAsia="Times New Roman" w:hAnsi="Arial" w:cs="Arial"/>
                <w:sz w:val="21"/>
                <w:szCs w:val="21"/>
              </w:rPr>
              <w:t>600 mA (3.0 W)</w:t>
            </w:r>
          </w:p>
        </w:tc>
        <w:tc>
          <w:tcPr>
            <w:tcW w:w="3969" w:type="dxa"/>
            <w:gridSpan w:val="2"/>
          </w:tcPr>
          <w:p w14:paraId="1DD68DFB" w14:textId="77777777" w:rsidR="00DF3D92" w:rsidRPr="003652EF" w:rsidRDefault="00DF3D92" w:rsidP="00927ACA">
            <w:pPr>
              <w:rPr>
                <w:rFonts w:ascii="Arial" w:eastAsia="Times New Roman" w:hAnsi="Arial" w:cs="Arial"/>
                <w:sz w:val="21"/>
                <w:szCs w:val="21"/>
              </w:rPr>
            </w:pPr>
            <w:r>
              <w:rPr>
                <w:rFonts w:ascii="Arial" w:eastAsia="Times New Roman" w:hAnsi="Arial" w:cs="Arial"/>
                <w:sz w:val="21"/>
                <w:szCs w:val="21"/>
              </w:rPr>
              <w:t>800 mA (4.0 W)</w:t>
            </w:r>
          </w:p>
        </w:tc>
      </w:tr>
      <w:tr w:rsidR="00DF3D92" w:rsidRPr="003652EF" w14:paraId="7ABBEBF9" w14:textId="77777777" w:rsidTr="00927ACA">
        <w:trPr>
          <w:trHeight w:val="370"/>
        </w:trPr>
        <w:tc>
          <w:tcPr>
            <w:tcW w:w="1702" w:type="dxa"/>
          </w:tcPr>
          <w:p w14:paraId="7FBA71EF" w14:textId="77777777" w:rsidR="00DF3D92" w:rsidRPr="00BB785B" w:rsidRDefault="00DF3D92" w:rsidP="00927ACA">
            <w:pPr>
              <w:rPr>
                <w:rFonts w:ascii="Arial" w:hAnsi="Arial" w:cs="Arial"/>
                <w:b/>
                <w:sz w:val="21"/>
                <w:szCs w:val="21"/>
                <w:shd w:val="clear" w:color="auto" w:fill="FFFFFF"/>
              </w:rPr>
            </w:pPr>
            <w:r w:rsidRPr="00BB785B">
              <w:rPr>
                <w:rFonts w:ascii="Arial" w:hAnsi="Arial" w:cs="Arial"/>
                <w:b/>
                <w:sz w:val="21"/>
                <w:szCs w:val="21"/>
                <w:shd w:val="clear" w:color="auto" w:fill="FFFFFF"/>
              </w:rPr>
              <w:t>Fuente de alimentación</w:t>
            </w:r>
          </w:p>
        </w:tc>
        <w:tc>
          <w:tcPr>
            <w:tcW w:w="9213" w:type="dxa"/>
            <w:gridSpan w:val="7"/>
          </w:tcPr>
          <w:p w14:paraId="2EB1EC1D" w14:textId="77777777" w:rsidR="00DF3D92" w:rsidRDefault="00DF3D92" w:rsidP="00927ACA">
            <w:pPr>
              <w:rPr>
                <w:rFonts w:ascii="Arial" w:eastAsia="Times New Roman" w:hAnsi="Arial" w:cs="Arial"/>
                <w:sz w:val="21"/>
                <w:szCs w:val="21"/>
              </w:rPr>
            </w:pPr>
            <w:r>
              <w:rPr>
                <w:rFonts w:ascii="Arial" w:eastAsia="Times New Roman" w:hAnsi="Arial" w:cs="Arial"/>
                <w:sz w:val="21"/>
                <w:szCs w:val="21"/>
              </w:rPr>
              <w:t>5 V vía Micro USB o GPIO header</w:t>
            </w:r>
          </w:p>
        </w:tc>
      </w:tr>
      <w:tr w:rsidR="00DF3D92" w:rsidRPr="003652EF" w14:paraId="1DAF9CBB" w14:textId="77777777" w:rsidTr="00927ACA">
        <w:trPr>
          <w:trHeight w:val="370"/>
        </w:trPr>
        <w:tc>
          <w:tcPr>
            <w:tcW w:w="1702" w:type="dxa"/>
          </w:tcPr>
          <w:p w14:paraId="1658AEB0" w14:textId="77777777" w:rsidR="00DF3D92" w:rsidRPr="00BB785B" w:rsidRDefault="00DF3D92" w:rsidP="00927ACA">
            <w:pPr>
              <w:rPr>
                <w:rFonts w:ascii="Arial" w:hAnsi="Arial" w:cs="Arial"/>
                <w:b/>
                <w:sz w:val="21"/>
                <w:szCs w:val="21"/>
                <w:shd w:val="clear" w:color="auto" w:fill="FFFFFF"/>
              </w:rPr>
            </w:pPr>
            <w:r w:rsidRPr="00BB785B">
              <w:rPr>
                <w:rFonts w:ascii="Arial" w:hAnsi="Arial" w:cs="Arial"/>
                <w:b/>
                <w:sz w:val="21"/>
                <w:szCs w:val="21"/>
                <w:shd w:val="clear" w:color="auto" w:fill="FFFFFF"/>
              </w:rPr>
              <w:t>Dimensiones</w:t>
            </w:r>
          </w:p>
        </w:tc>
        <w:tc>
          <w:tcPr>
            <w:tcW w:w="9213" w:type="dxa"/>
            <w:gridSpan w:val="7"/>
          </w:tcPr>
          <w:p w14:paraId="633259E5" w14:textId="77777777" w:rsidR="00DF3D92" w:rsidRDefault="00DF3D92" w:rsidP="00927ACA">
            <w:pPr>
              <w:rPr>
                <w:rFonts w:ascii="Arial" w:eastAsia="Times New Roman" w:hAnsi="Arial" w:cs="Arial"/>
                <w:sz w:val="21"/>
                <w:szCs w:val="21"/>
              </w:rPr>
            </w:pPr>
            <w:r w:rsidRPr="004A7D18">
              <w:rPr>
                <w:rFonts w:ascii="Arial" w:eastAsia="Times New Roman" w:hAnsi="Arial" w:cs="Arial"/>
                <w:sz w:val="21"/>
                <w:szCs w:val="21"/>
              </w:rPr>
              <w:t>85.60mm × 53.98mm</w:t>
            </w:r>
          </w:p>
        </w:tc>
      </w:tr>
      <w:tr w:rsidR="00DF3D92" w:rsidRPr="003652EF" w14:paraId="28C1438E" w14:textId="77777777" w:rsidTr="00927ACA">
        <w:trPr>
          <w:trHeight w:val="370"/>
        </w:trPr>
        <w:tc>
          <w:tcPr>
            <w:tcW w:w="1702" w:type="dxa"/>
          </w:tcPr>
          <w:p w14:paraId="751C730B" w14:textId="77777777" w:rsidR="00DF3D92" w:rsidRPr="00BB785B" w:rsidRDefault="00DF3D92" w:rsidP="00927ACA">
            <w:pPr>
              <w:rPr>
                <w:rFonts w:ascii="Arial" w:hAnsi="Arial" w:cs="Arial"/>
                <w:b/>
                <w:sz w:val="21"/>
                <w:szCs w:val="21"/>
                <w:shd w:val="clear" w:color="auto" w:fill="FFFFFF"/>
              </w:rPr>
            </w:pPr>
            <w:r w:rsidRPr="00BB785B">
              <w:rPr>
                <w:rFonts w:ascii="Arial" w:hAnsi="Arial" w:cs="Arial"/>
                <w:b/>
                <w:sz w:val="21"/>
                <w:szCs w:val="21"/>
                <w:shd w:val="clear" w:color="auto" w:fill="FFFFFF"/>
              </w:rPr>
              <w:t>SO soportados</w:t>
            </w:r>
          </w:p>
        </w:tc>
        <w:tc>
          <w:tcPr>
            <w:tcW w:w="9213" w:type="dxa"/>
            <w:gridSpan w:val="7"/>
            <w:vAlign w:val="center"/>
          </w:tcPr>
          <w:p w14:paraId="5F766747" w14:textId="77777777" w:rsidR="00DF3D92" w:rsidRPr="002B013D" w:rsidRDefault="00DF3D92" w:rsidP="00927ACA">
            <w:pPr>
              <w:spacing w:before="240" w:after="240"/>
              <w:rPr>
                <w:rFonts w:ascii="Arial" w:eastAsia="Times New Roman" w:hAnsi="Arial" w:cs="Arial"/>
                <w:sz w:val="21"/>
                <w:szCs w:val="21"/>
                <w:lang w:val="en-US"/>
              </w:rPr>
            </w:pPr>
            <w:r w:rsidRPr="002B013D">
              <w:rPr>
                <w:rFonts w:ascii="Arial" w:eastAsia="Times New Roman" w:hAnsi="Arial" w:cs="Arial"/>
                <w:sz w:val="21"/>
                <w:szCs w:val="21"/>
                <w:lang w:val="en-US"/>
              </w:rPr>
              <w:t>GNU/Linux: Debian (Raspbian), Fedora (Pidora), Arch Linux (Arch Linux ARM), Slackware Linux, SUSE Linux Enterprise Server for ARM.</w:t>
            </w:r>
          </w:p>
          <w:p w14:paraId="5C64F96A" w14:textId="77777777" w:rsidR="00DF3D92" w:rsidRPr="002B013D" w:rsidRDefault="00DF3D92" w:rsidP="00927ACA">
            <w:pPr>
              <w:spacing w:before="120" w:after="120"/>
              <w:rPr>
                <w:rFonts w:ascii="Arial" w:eastAsia="Times New Roman" w:hAnsi="Arial" w:cs="Arial"/>
                <w:sz w:val="21"/>
                <w:szCs w:val="21"/>
              </w:rPr>
            </w:pPr>
            <w:r w:rsidRPr="002B013D">
              <w:rPr>
                <w:rFonts w:ascii="Arial" w:eastAsia="Times New Roman" w:hAnsi="Arial" w:cs="Arial"/>
                <w:sz w:val="21"/>
                <w:szCs w:val="21"/>
              </w:rPr>
              <w:t>RISC OS</w:t>
            </w:r>
          </w:p>
        </w:tc>
      </w:tr>
    </w:tbl>
    <w:p w14:paraId="19497595" w14:textId="77777777" w:rsidR="00DF3D92" w:rsidRDefault="00DF3D92" w:rsidP="00DF3D92">
      <w:pPr>
        <w:rPr>
          <w:rFonts w:ascii="Arial" w:eastAsia="Times New Roman" w:hAnsi="Arial" w:cs="Arial"/>
          <w:color w:val="222222"/>
          <w:sz w:val="21"/>
          <w:szCs w:val="21"/>
        </w:rPr>
      </w:pPr>
    </w:p>
    <w:p w14:paraId="3230842F" w14:textId="77777777" w:rsidR="00DF3D92" w:rsidRDefault="00DF3D92" w:rsidP="00DF3D92">
      <w:pPr>
        <w:pStyle w:val="Ttulo2"/>
        <w:ind w:left="720" w:hanging="720"/>
        <w:rPr>
          <w:b/>
          <w:sz w:val="32"/>
          <w:szCs w:val="32"/>
        </w:rPr>
      </w:pPr>
      <w:bookmarkStart w:id="172" w:name="_Toc504153917"/>
      <w:bookmarkStart w:id="173" w:name="_Toc508729692"/>
      <w:r>
        <w:rPr>
          <w:b/>
          <w:sz w:val="32"/>
          <w:szCs w:val="32"/>
        </w:rPr>
        <w:t xml:space="preserve">4.3 </w:t>
      </w:r>
      <w:r w:rsidRPr="00157DFC">
        <w:rPr>
          <w:b/>
          <w:sz w:val="32"/>
          <w:szCs w:val="32"/>
        </w:rPr>
        <w:t>Entrada/Salida de propósito general (GPIO)</w:t>
      </w:r>
      <w:bookmarkEnd w:id="172"/>
      <w:bookmarkEnd w:id="173"/>
    </w:p>
    <w:p w14:paraId="0A4BDB9D" w14:textId="77777777" w:rsidR="00DF3D92" w:rsidRDefault="00DF3D92" w:rsidP="00DF3D92"/>
    <w:p w14:paraId="1B34D607" w14:textId="77777777" w:rsidR="00DF3D92" w:rsidRPr="004C7DEA" w:rsidRDefault="00DF3D92" w:rsidP="00DF3D92">
      <w:pPr>
        <w:rPr>
          <w:rFonts w:ascii="Arial" w:hAnsi="Arial" w:cs="Arial"/>
          <w:sz w:val="24"/>
          <w:szCs w:val="24"/>
        </w:rPr>
      </w:pPr>
      <w:r w:rsidRPr="004C7DEA">
        <w:rPr>
          <w:rFonts w:ascii="Arial" w:hAnsi="Arial" w:cs="Arial"/>
          <w:sz w:val="24"/>
          <w:szCs w:val="24"/>
        </w:rPr>
        <w:t xml:space="preserve">Se le llama GPIO (En inglés, </w:t>
      </w:r>
      <w:r w:rsidRPr="004C7DEA">
        <w:rPr>
          <w:rFonts w:ascii="Arial" w:hAnsi="Arial" w:cs="Arial"/>
          <w:i/>
          <w:sz w:val="24"/>
          <w:szCs w:val="24"/>
        </w:rPr>
        <w:t>General Purpose Input/Output</w:t>
      </w:r>
      <w:r w:rsidRPr="004C7DEA">
        <w:rPr>
          <w:rFonts w:ascii="Arial" w:hAnsi="Arial" w:cs="Arial"/>
          <w:sz w:val="24"/>
          <w:szCs w:val="24"/>
        </w:rPr>
        <w:t>)</w:t>
      </w:r>
      <w:r>
        <w:rPr>
          <w:rFonts w:ascii="Arial" w:hAnsi="Arial" w:cs="Arial"/>
          <w:sz w:val="24"/>
          <w:szCs w:val="24"/>
        </w:rPr>
        <w:t xml:space="preserve"> a un conjunto de pines genéricos integrados a una placa o chip electrónico sin un fin específico, sino que, su “comportamiento” queda sujeto al usuario de dicha placa según algún tipo de lógica previamente cargada.</w:t>
      </w:r>
    </w:p>
    <w:p w14:paraId="550382AA" w14:textId="36F373AE" w:rsidR="00DF3D92" w:rsidRDefault="00DF3D92" w:rsidP="00DF3D92">
      <w:pPr>
        <w:rPr>
          <w:rFonts w:ascii="Arial" w:hAnsi="Arial" w:cs="Arial"/>
          <w:sz w:val="24"/>
          <w:szCs w:val="24"/>
        </w:rPr>
      </w:pPr>
      <w:r w:rsidRPr="00286527">
        <w:rPr>
          <w:noProof/>
          <w:sz w:val="24"/>
          <w:szCs w:val="24"/>
          <w:lang w:val="en-US" w:eastAsia="en-US"/>
        </w:rPr>
        <w:lastRenderedPageBreak/>
        <w:drawing>
          <wp:anchor distT="0" distB="0" distL="114300" distR="114300" simplePos="0" relativeHeight="251814912" behindDoc="0" locked="0" layoutInCell="1" allowOverlap="1" wp14:anchorId="59411DBE" wp14:editId="321EF0EB">
            <wp:simplePos x="0" y="0"/>
            <wp:positionH relativeFrom="margin">
              <wp:posOffset>405765</wp:posOffset>
            </wp:positionH>
            <wp:positionV relativeFrom="paragraph">
              <wp:posOffset>167640</wp:posOffset>
            </wp:positionV>
            <wp:extent cx="4578985" cy="3998595"/>
            <wp:effectExtent l="0" t="0" r="0" b="1905"/>
            <wp:wrapTopAndBottom/>
            <wp:docPr id="56" name="Imagen 56" descr="https://i1.wp.com/www.jameco.com/Jameco/workshop/circuitnotes/raspberry_pi_circuit_note_fig2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1.wp.com/www.jameco.com/Jameco/workshop/circuitnotes/raspberry_pi_circuit_note_fig2a.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578985" cy="399859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eastAsia="en-US"/>
        </w:rPr>
        <mc:AlternateContent>
          <mc:Choice Requires="wps">
            <w:drawing>
              <wp:anchor distT="0" distB="0" distL="114300" distR="114300" simplePos="0" relativeHeight="251834368" behindDoc="0" locked="0" layoutInCell="1" allowOverlap="1" wp14:anchorId="680D3A9D" wp14:editId="5E8E91AB">
                <wp:simplePos x="0" y="0"/>
                <wp:positionH relativeFrom="column">
                  <wp:posOffset>-3810</wp:posOffset>
                </wp:positionH>
                <wp:positionV relativeFrom="paragraph">
                  <wp:posOffset>4223385</wp:posOffset>
                </wp:positionV>
                <wp:extent cx="4578985" cy="635"/>
                <wp:effectExtent l="0" t="0" r="0" b="0"/>
                <wp:wrapTopAndBottom/>
                <wp:docPr id="247" name="Cuadro de texto 247"/>
                <wp:cNvGraphicFramePr/>
                <a:graphic xmlns:a="http://schemas.openxmlformats.org/drawingml/2006/main">
                  <a:graphicData uri="http://schemas.microsoft.com/office/word/2010/wordprocessingShape">
                    <wps:wsp>
                      <wps:cNvSpPr txBox="1"/>
                      <wps:spPr>
                        <a:xfrm>
                          <a:off x="0" y="0"/>
                          <a:ext cx="4578985" cy="635"/>
                        </a:xfrm>
                        <a:prstGeom prst="rect">
                          <a:avLst/>
                        </a:prstGeom>
                        <a:solidFill>
                          <a:prstClr val="white"/>
                        </a:solidFill>
                        <a:ln>
                          <a:noFill/>
                        </a:ln>
                      </wps:spPr>
                      <wps:txbx>
                        <w:txbxContent>
                          <w:p w14:paraId="70CC1F1E" w14:textId="4FBC277B" w:rsidR="00C66DD5" w:rsidRPr="003E29C7" w:rsidRDefault="00C66DD5" w:rsidP="00DF3D92">
                            <w:pPr>
                              <w:pStyle w:val="Descripcin"/>
                              <w:jc w:val="center"/>
                              <w:rPr>
                                <w:rFonts w:ascii="Calibri" w:eastAsia="Calibri" w:hAnsi="Calibri" w:cs="Calibri"/>
                                <w:noProof/>
                                <w:color w:val="000000"/>
                                <w:sz w:val="24"/>
                                <w:szCs w:val="24"/>
                                <w:lang w:val="es-ES_tradnl" w:eastAsia="es-ES_tradnl"/>
                              </w:rPr>
                            </w:pPr>
                            <w:bookmarkStart w:id="174" w:name="_Ref502094669"/>
                            <w:bookmarkStart w:id="175" w:name="_Toc504153987"/>
                            <w:bookmarkStart w:id="176" w:name="_Toc508729907"/>
                            <w:r>
                              <w:t xml:space="preserve">Ilustración </w:t>
                            </w:r>
                            <w:fldSimple w:instr=" SEQ Ilustración \* ARABIC ">
                              <w:r>
                                <w:rPr>
                                  <w:noProof/>
                                </w:rPr>
                                <w:t>23</w:t>
                              </w:r>
                            </w:fldSimple>
                            <w:r>
                              <w:t xml:space="preserve"> - Raspberry Pi 2 y sus GPIOs</w:t>
                            </w:r>
                            <w:bookmarkEnd w:id="174"/>
                            <w:bookmarkEnd w:id="175"/>
                            <w:bookmarkEnd w:id="1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0D3A9D" id="Cuadro de texto 247" o:spid="_x0000_s1034" type="#_x0000_t202" style="position:absolute;left:0;text-align:left;margin-left:-.3pt;margin-top:332.55pt;width:360.55pt;height:.05pt;z-index:251834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" stroked="f">
                <v:textbox style="mso-fit-shape-to-text:t" inset="0,0,0,0">
                  <w:txbxContent>
                    <w:p w14:paraId="70CC1F1E" w14:textId="4FBC277B" w:rsidR="00C66DD5" w:rsidRPr="003E29C7" w:rsidRDefault="00C66DD5" w:rsidP="00DF3D92">
                      <w:pPr>
                        <w:pStyle w:val="Descripcin"/>
                        <w:jc w:val="center"/>
                        <w:rPr>
                          <w:rFonts w:ascii="Calibri" w:eastAsia="Calibri" w:hAnsi="Calibri" w:cs="Calibri"/>
                          <w:noProof/>
                          <w:color w:val="000000"/>
                          <w:sz w:val="24"/>
                          <w:szCs w:val="24"/>
                          <w:lang w:val="es-ES_tradnl" w:eastAsia="es-ES_tradnl"/>
                        </w:rPr>
                      </w:pPr>
                      <w:bookmarkStart w:id="177" w:name="_Ref502094669"/>
                      <w:bookmarkStart w:id="178" w:name="_Toc504153987"/>
                      <w:bookmarkStart w:id="179" w:name="_Toc508729907"/>
                      <w:r>
                        <w:t xml:space="preserve">Ilustración </w:t>
                      </w:r>
                      <w:fldSimple w:instr=" SEQ Ilustración \* ARABIC ">
                        <w:r>
                          <w:rPr>
                            <w:noProof/>
                          </w:rPr>
                          <w:t>23</w:t>
                        </w:r>
                      </w:fldSimple>
                      <w:r>
                        <w:t xml:space="preserve"> - Raspberry Pi 2 y sus GPIOs</w:t>
                      </w:r>
                      <w:bookmarkEnd w:id="177"/>
                      <w:bookmarkEnd w:id="178"/>
                      <w:bookmarkEnd w:id="179"/>
                    </w:p>
                  </w:txbxContent>
                </v:textbox>
                <w10:wrap type="topAndBottom"/>
              </v:shape>
            </w:pict>
          </mc:Fallback>
        </mc:AlternateContent>
      </w:r>
      <w:r>
        <w:rPr>
          <w:rFonts w:ascii="Arial" w:hAnsi="Arial" w:cs="Arial"/>
          <w:sz w:val="24"/>
          <w:szCs w:val="24"/>
        </w:rPr>
        <w:t>En la imagen (</w:t>
      </w:r>
      <w:r w:rsidRPr="00030E3C">
        <w:rPr>
          <w:rFonts w:ascii="Arial" w:hAnsi="Arial" w:cs="Arial"/>
          <w:b/>
          <w:sz w:val="24"/>
          <w:szCs w:val="24"/>
        </w:rPr>
        <w:fldChar w:fldCharType="begin"/>
      </w:r>
      <w:r w:rsidRPr="00030E3C">
        <w:rPr>
          <w:rFonts w:ascii="Arial" w:hAnsi="Arial" w:cs="Arial"/>
          <w:b/>
          <w:sz w:val="24"/>
          <w:szCs w:val="24"/>
        </w:rPr>
        <w:instrText xml:space="preserve"> REF _Ref502094669 \h </w:instrText>
      </w:r>
      <w:r w:rsidRPr="00030E3C">
        <w:rPr>
          <w:rFonts w:ascii="Arial" w:hAnsi="Arial" w:cs="Arial"/>
          <w:b/>
          <w:sz w:val="24"/>
          <w:szCs w:val="24"/>
        </w:rPr>
      </w:r>
      <w:r w:rsidR="00030E3C" w:rsidRPr="00030E3C">
        <w:rPr>
          <w:rFonts w:ascii="Arial" w:hAnsi="Arial" w:cs="Arial"/>
          <w:b/>
          <w:sz w:val="24"/>
          <w:szCs w:val="24"/>
        </w:rPr>
        <w:instrText xml:space="preserve"> \* MERGEFORMAT </w:instrText>
      </w:r>
      <w:r w:rsidRPr="00030E3C">
        <w:rPr>
          <w:rFonts w:ascii="Arial" w:hAnsi="Arial" w:cs="Arial"/>
          <w:b/>
          <w:sz w:val="24"/>
          <w:szCs w:val="24"/>
        </w:rPr>
        <w:fldChar w:fldCharType="separate"/>
      </w:r>
      <w:r w:rsidR="00030E3C" w:rsidRPr="00030E3C">
        <w:rPr>
          <w:rFonts w:ascii="Arial" w:hAnsi="Arial" w:cs="Arial"/>
          <w:b/>
          <w:sz w:val="24"/>
          <w:szCs w:val="24"/>
        </w:rPr>
        <w:t xml:space="preserve">Ilustración </w:t>
      </w:r>
      <w:r w:rsidR="00030E3C" w:rsidRPr="00030E3C">
        <w:rPr>
          <w:rFonts w:ascii="Arial" w:hAnsi="Arial" w:cs="Arial"/>
          <w:b/>
          <w:noProof/>
          <w:sz w:val="24"/>
          <w:szCs w:val="24"/>
        </w:rPr>
        <w:t>23</w:t>
      </w:r>
      <w:r w:rsidR="00030E3C" w:rsidRPr="00030E3C">
        <w:rPr>
          <w:rFonts w:ascii="Arial" w:hAnsi="Arial" w:cs="Arial"/>
          <w:b/>
          <w:sz w:val="24"/>
          <w:szCs w:val="24"/>
        </w:rPr>
        <w:t xml:space="preserve"> - Raspberry Pi 2 y sus GPIOs</w:t>
      </w:r>
      <w:r w:rsidRPr="00030E3C">
        <w:rPr>
          <w:rFonts w:ascii="Arial" w:hAnsi="Arial" w:cs="Arial"/>
          <w:b/>
          <w:sz w:val="24"/>
          <w:szCs w:val="24"/>
        </w:rPr>
        <w:fldChar w:fldCharType="end"/>
      </w:r>
      <w:r>
        <w:rPr>
          <w:rFonts w:ascii="Arial" w:hAnsi="Arial" w:cs="Arial"/>
          <w:sz w:val="24"/>
          <w:szCs w:val="24"/>
        </w:rPr>
        <w:t>) se puede ver la Raspberry Pi 2 Modelo B de características bastante similares, en general, a la versión 3 de esta plataforma (utilizada en el desarrollo de esta tesina) y en detalle sus diversas interfaces. Un poco más arriba se pueden apreciar los distintos pines del tipo GPIO con los que cuenta esta plataforma (40 pines en total tanto la versión 2 como la 3).</w:t>
      </w:r>
      <w:sdt>
        <w:sdtPr>
          <w:rPr>
            <w:rFonts w:ascii="Arial" w:hAnsi="Arial" w:cs="Arial"/>
            <w:sz w:val="24"/>
            <w:szCs w:val="24"/>
          </w:rPr>
          <w:id w:val="-1365747396"/>
          <w:citation/>
        </w:sdtPr>
        <w:sdtContent>
          <w:r w:rsidR="00C927D7">
            <w:rPr>
              <w:rFonts w:ascii="Arial" w:hAnsi="Arial" w:cs="Arial"/>
              <w:sz w:val="24"/>
              <w:szCs w:val="24"/>
            </w:rPr>
            <w:fldChar w:fldCharType="begin"/>
          </w:r>
          <w:r w:rsidR="00C927D7">
            <w:rPr>
              <w:rFonts w:ascii="Arial" w:hAnsi="Arial" w:cs="Arial"/>
              <w:sz w:val="24"/>
              <w:szCs w:val="24"/>
            </w:rPr>
            <w:instrText xml:space="preserve"> CITATION Ras17 \l 11274 </w:instrText>
          </w:r>
          <w:r w:rsidR="00C927D7">
            <w:rPr>
              <w:rFonts w:ascii="Arial" w:hAnsi="Arial" w:cs="Arial"/>
              <w:sz w:val="24"/>
              <w:szCs w:val="24"/>
            </w:rPr>
            <w:fldChar w:fldCharType="separate"/>
          </w:r>
          <w:r w:rsidR="00C66DD5">
            <w:rPr>
              <w:rFonts w:ascii="Arial" w:hAnsi="Arial" w:cs="Arial"/>
              <w:noProof/>
              <w:sz w:val="24"/>
              <w:szCs w:val="24"/>
            </w:rPr>
            <w:t xml:space="preserve"> </w:t>
          </w:r>
          <w:r w:rsidR="00C66DD5" w:rsidRPr="00C66DD5">
            <w:rPr>
              <w:rFonts w:ascii="Arial" w:hAnsi="Arial" w:cs="Arial"/>
              <w:noProof/>
              <w:sz w:val="24"/>
              <w:szCs w:val="24"/>
            </w:rPr>
            <w:t>[13]</w:t>
          </w:r>
          <w:r w:rsidR="00C927D7">
            <w:rPr>
              <w:rFonts w:ascii="Arial" w:hAnsi="Arial" w:cs="Arial"/>
              <w:sz w:val="24"/>
              <w:szCs w:val="24"/>
            </w:rPr>
            <w:fldChar w:fldCharType="end"/>
          </w:r>
        </w:sdtContent>
      </w:sdt>
    </w:p>
    <w:p w14:paraId="02B88F79" w14:textId="7B36B039" w:rsidR="00DF3D92" w:rsidRPr="00834D14" w:rsidRDefault="00DF3D92" w:rsidP="00DF3D92">
      <w:pPr>
        <w:rPr>
          <w:rFonts w:ascii="Arial" w:hAnsi="Arial" w:cs="Arial"/>
          <w:sz w:val="24"/>
          <w:szCs w:val="24"/>
        </w:rPr>
      </w:pPr>
      <w:r>
        <w:rPr>
          <w:noProof/>
          <w:lang w:val="en-US" w:eastAsia="en-US"/>
        </w:rPr>
        <w:lastRenderedPageBreak/>
        <mc:AlternateContent>
          <mc:Choice Requires="wps">
            <w:drawing>
              <wp:anchor distT="0" distB="0" distL="114300" distR="114300" simplePos="0" relativeHeight="251871232" behindDoc="0" locked="0" layoutInCell="1" allowOverlap="1" wp14:anchorId="1E7737E5" wp14:editId="5EA81FCF">
                <wp:simplePos x="0" y="0"/>
                <wp:positionH relativeFrom="column">
                  <wp:posOffset>777923</wp:posOffset>
                </wp:positionH>
                <wp:positionV relativeFrom="paragraph">
                  <wp:posOffset>5455114</wp:posOffset>
                </wp:positionV>
                <wp:extent cx="3829050" cy="635"/>
                <wp:effectExtent l="0" t="0" r="0" b="0"/>
                <wp:wrapTopAndBottom/>
                <wp:docPr id="248" name="Cuadro de texto 248"/>
                <wp:cNvGraphicFramePr/>
                <a:graphic xmlns:a="http://schemas.openxmlformats.org/drawingml/2006/main">
                  <a:graphicData uri="http://schemas.microsoft.com/office/word/2010/wordprocessingShape">
                    <wps:wsp>
                      <wps:cNvSpPr txBox="1"/>
                      <wps:spPr>
                        <a:xfrm>
                          <a:off x="0" y="0"/>
                          <a:ext cx="3829050" cy="635"/>
                        </a:xfrm>
                        <a:prstGeom prst="rect">
                          <a:avLst/>
                        </a:prstGeom>
                        <a:solidFill>
                          <a:prstClr val="white"/>
                        </a:solidFill>
                        <a:ln>
                          <a:noFill/>
                        </a:ln>
                      </wps:spPr>
                      <wps:txbx>
                        <w:txbxContent>
                          <w:p w14:paraId="6D05B5D8" w14:textId="511FE828" w:rsidR="00C66DD5" w:rsidRPr="008718C0" w:rsidRDefault="00C66DD5" w:rsidP="00DF3D92">
                            <w:pPr>
                              <w:pStyle w:val="Descripcin"/>
                              <w:jc w:val="center"/>
                              <w:rPr>
                                <w:rFonts w:ascii="Calibri" w:eastAsia="Calibri" w:hAnsi="Calibri" w:cs="Calibri"/>
                                <w:noProof/>
                                <w:color w:val="000000"/>
                                <w:lang w:val="es-ES_tradnl" w:eastAsia="es-ES_tradnl"/>
                              </w:rPr>
                            </w:pPr>
                            <w:bookmarkStart w:id="180" w:name="_Ref502096104"/>
                            <w:bookmarkStart w:id="181" w:name="_Toc504153988"/>
                            <w:bookmarkStart w:id="182" w:name="_Toc508729908"/>
                            <w:r>
                              <w:t xml:space="preserve">Ilustración </w:t>
                            </w:r>
                            <w:fldSimple w:instr=" SEQ Ilustración \* ARABIC ">
                              <w:r>
                                <w:rPr>
                                  <w:noProof/>
                                </w:rPr>
                                <w:t>24</w:t>
                              </w:r>
                            </w:fldSimple>
                            <w:r>
                              <w:t xml:space="preserve"> - Interfaces de Raspberry Pi</w:t>
                            </w:r>
                            <w:bookmarkEnd w:id="180"/>
                            <w:bookmarkEnd w:id="181"/>
                            <w:bookmarkEnd w:id="1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7737E5" id="Cuadro de texto 248" o:spid="_x0000_s1035" type="#_x0000_t202" style="position:absolute;left:0;text-align:left;margin-left:61.25pt;margin-top:429.55pt;width:301.5pt;height:.05pt;z-index:251871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" stroked="f">
                <v:textbox style="mso-fit-shape-to-text:t" inset="0,0,0,0">
                  <w:txbxContent>
                    <w:p w14:paraId="6D05B5D8" w14:textId="511FE828" w:rsidR="00C66DD5" w:rsidRPr="008718C0" w:rsidRDefault="00C66DD5" w:rsidP="00DF3D92">
                      <w:pPr>
                        <w:pStyle w:val="Descripcin"/>
                        <w:jc w:val="center"/>
                        <w:rPr>
                          <w:rFonts w:ascii="Calibri" w:eastAsia="Calibri" w:hAnsi="Calibri" w:cs="Calibri"/>
                          <w:noProof/>
                          <w:color w:val="000000"/>
                          <w:lang w:val="es-ES_tradnl" w:eastAsia="es-ES_tradnl"/>
                        </w:rPr>
                      </w:pPr>
                      <w:bookmarkStart w:id="183" w:name="_Ref502096104"/>
                      <w:bookmarkStart w:id="184" w:name="_Toc504153988"/>
                      <w:bookmarkStart w:id="185" w:name="_Toc508729908"/>
                      <w:r>
                        <w:t xml:space="preserve">Ilustración </w:t>
                      </w:r>
                      <w:fldSimple w:instr=" SEQ Ilustración \* ARABIC ">
                        <w:r>
                          <w:rPr>
                            <w:noProof/>
                          </w:rPr>
                          <w:t>24</w:t>
                        </w:r>
                      </w:fldSimple>
                      <w:r>
                        <w:t xml:space="preserve"> - Interfaces de Raspberry Pi</w:t>
                      </w:r>
                      <w:bookmarkEnd w:id="183"/>
                      <w:bookmarkEnd w:id="184"/>
                      <w:bookmarkEnd w:id="185"/>
                    </w:p>
                  </w:txbxContent>
                </v:textbox>
                <w10:wrap type="topAndBottom"/>
              </v:shape>
            </w:pict>
          </mc:Fallback>
        </mc:AlternateContent>
      </w:r>
      <w:r>
        <w:rPr>
          <w:noProof/>
          <w:lang w:val="en-US" w:eastAsia="en-US"/>
        </w:rPr>
        <w:drawing>
          <wp:anchor distT="0" distB="0" distL="114300" distR="114300" simplePos="0" relativeHeight="251852800" behindDoc="0" locked="0" layoutInCell="1" allowOverlap="1" wp14:anchorId="72D93D4F" wp14:editId="1311FC3C">
            <wp:simplePos x="0" y="0"/>
            <wp:positionH relativeFrom="margin">
              <wp:posOffset>-29845</wp:posOffset>
            </wp:positionH>
            <wp:positionV relativeFrom="paragraph">
              <wp:posOffset>593725</wp:posOffset>
            </wp:positionV>
            <wp:extent cx="5426710" cy="4799965"/>
            <wp:effectExtent l="0" t="0" r="2540" b="635"/>
            <wp:wrapTopAndBottom/>
            <wp:docPr id="57" name="Imagen 57" descr="Tutoriales Raspberry 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Tutoriales Raspberry Pi"/>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26710" cy="479996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sz w:val="24"/>
          <w:szCs w:val="24"/>
        </w:rPr>
        <w:t>La siguiente imagen (</w:t>
      </w:r>
      <w:r w:rsidRPr="00030E3C">
        <w:rPr>
          <w:rFonts w:ascii="Arial" w:hAnsi="Arial" w:cs="Arial"/>
          <w:b/>
          <w:sz w:val="24"/>
          <w:szCs w:val="24"/>
        </w:rPr>
        <w:fldChar w:fldCharType="begin"/>
      </w:r>
      <w:r w:rsidRPr="00030E3C">
        <w:rPr>
          <w:rFonts w:ascii="Arial" w:hAnsi="Arial" w:cs="Arial"/>
          <w:b/>
          <w:sz w:val="24"/>
          <w:szCs w:val="24"/>
        </w:rPr>
        <w:instrText xml:space="preserve"> REF _Ref502096104 \h </w:instrText>
      </w:r>
      <w:r w:rsidRPr="00030E3C">
        <w:rPr>
          <w:rFonts w:ascii="Arial" w:hAnsi="Arial" w:cs="Arial"/>
          <w:b/>
          <w:sz w:val="24"/>
          <w:szCs w:val="24"/>
        </w:rPr>
      </w:r>
      <w:r w:rsidR="00030E3C" w:rsidRPr="00030E3C">
        <w:rPr>
          <w:rFonts w:ascii="Arial" w:hAnsi="Arial" w:cs="Arial"/>
          <w:b/>
          <w:sz w:val="24"/>
          <w:szCs w:val="24"/>
        </w:rPr>
        <w:instrText xml:space="preserve"> \* MERGEFORMAT </w:instrText>
      </w:r>
      <w:r w:rsidRPr="00030E3C">
        <w:rPr>
          <w:rFonts w:ascii="Arial" w:hAnsi="Arial" w:cs="Arial"/>
          <w:b/>
          <w:sz w:val="24"/>
          <w:szCs w:val="24"/>
        </w:rPr>
        <w:fldChar w:fldCharType="separate"/>
      </w:r>
      <w:r w:rsidR="00030E3C" w:rsidRPr="00030E3C">
        <w:rPr>
          <w:rFonts w:ascii="Arial" w:hAnsi="Arial" w:cs="Arial"/>
          <w:b/>
          <w:sz w:val="24"/>
          <w:szCs w:val="24"/>
        </w:rPr>
        <w:t xml:space="preserve">Ilustración </w:t>
      </w:r>
      <w:r w:rsidR="00030E3C" w:rsidRPr="00030E3C">
        <w:rPr>
          <w:rFonts w:ascii="Arial" w:hAnsi="Arial" w:cs="Arial"/>
          <w:b/>
          <w:noProof/>
          <w:sz w:val="24"/>
          <w:szCs w:val="24"/>
        </w:rPr>
        <w:t>24</w:t>
      </w:r>
      <w:r w:rsidR="00030E3C" w:rsidRPr="00030E3C">
        <w:rPr>
          <w:rFonts w:ascii="Arial" w:hAnsi="Arial" w:cs="Arial"/>
          <w:b/>
          <w:sz w:val="24"/>
          <w:szCs w:val="24"/>
        </w:rPr>
        <w:t xml:space="preserve"> - Interfaces de Raspberry Pi</w:t>
      </w:r>
      <w:r w:rsidRPr="00030E3C">
        <w:rPr>
          <w:rFonts w:ascii="Arial" w:hAnsi="Arial" w:cs="Arial"/>
          <w:b/>
          <w:sz w:val="24"/>
          <w:szCs w:val="24"/>
        </w:rPr>
        <w:fldChar w:fldCharType="end"/>
      </w:r>
      <w:r>
        <w:rPr>
          <w:rFonts w:ascii="Arial" w:hAnsi="Arial" w:cs="Arial"/>
          <w:sz w:val="24"/>
          <w:szCs w:val="24"/>
        </w:rPr>
        <w:t>) ilustra los distintos periféricos que se pueden conectar a este computador.</w:t>
      </w:r>
    </w:p>
    <w:p w14:paraId="7D64D504" w14:textId="77777777" w:rsidR="00DF3D92" w:rsidRPr="00646568" w:rsidRDefault="00DF3D92" w:rsidP="00DF3D92">
      <w:pPr>
        <w:pStyle w:val="Ttulo2"/>
        <w:rPr>
          <w:b/>
          <w:sz w:val="32"/>
          <w:szCs w:val="32"/>
        </w:rPr>
      </w:pPr>
      <w:bookmarkStart w:id="186" w:name="_Toc504153918"/>
      <w:bookmarkStart w:id="187" w:name="_Toc508729693"/>
      <w:r>
        <w:rPr>
          <w:b/>
          <w:sz w:val="32"/>
          <w:szCs w:val="32"/>
        </w:rPr>
        <w:t xml:space="preserve">4.4 </w:t>
      </w:r>
      <w:r w:rsidRPr="00646568">
        <w:rPr>
          <w:b/>
          <w:sz w:val="32"/>
          <w:szCs w:val="32"/>
        </w:rPr>
        <w:t>Sistemas Operativos compatibles</w:t>
      </w:r>
      <w:bookmarkEnd w:id="186"/>
      <w:bookmarkEnd w:id="187"/>
    </w:p>
    <w:p w14:paraId="204D0646" w14:textId="77777777" w:rsidR="00DF3D92" w:rsidRPr="005709F8" w:rsidRDefault="00DF3D92" w:rsidP="00DF3D92">
      <w:pPr>
        <w:shd w:val="clear" w:color="auto" w:fill="FFFFFF"/>
        <w:spacing w:before="120" w:after="120"/>
        <w:rPr>
          <w:rFonts w:ascii="Arial" w:eastAsia="Times New Roman" w:hAnsi="Arial" w:cs="Arial"/>
          <w:color w:val="222222"/>
          <w:sz w:val="24"/>
          <w:szCs w:val="24"/>
        </w:rPr>
      </w:pPr>
      <w:r w:rsidRPr="005709F8">
        <w:rPr>
          <w:rFonts w:ascii="Arial" w:eastAsia="Times New Roman" w:hAnsi="Arial" w:cs="Arial"/>
          <w:color w:val="222222"/>
          <w:sz w:val="24"/>
          <w:szCs w:val="24"/>
        </w:rPr>
        <w:t>Los computadores Raspberry Pi utilizan en su mayoría sistemas operativos basados en GNU/Linux compatibles con el mismo, alguno de ellos son los siguientes:</w:t>
      </w:r>
    </w:p>
    <w:p w14:paraId="45F673BC" w14:textId="77777777" w:rsidR="00DF3D92" w:rsidRPr="005709F8" w:rsidRDefault="00DF3D92" w:rsidP="00DF3D92">
      <w:pPr>
        <w:pStyle w:val="Prrafodelista"/>
        <w:numPr>
          <w:ilvl w:val="0"/>
          <w:numId w:val="13"/>
        </w:numPr>
        <w:shd w:val="clear" w:color="auto" w:fill="FFFFFF"/>
        <w:spacing w:before="120" w:after="120" w:line="240" w:lineRule="auto"/>
        <w:jc w:val="both"/>
        <w:rPr>
          <w:rFonts w:ascii="Arial" w:eastAsia="Times New Roman" w:hAnsi="Arial" w:cs="Arial"/>
          <w:color w:val="222222"/>
          <w:sz w:val="24"/>
          <w:szCs w:val="24"/>
          <w:lang w:eastAsia="es-AR"/>
        </w:rPr>
      </w:pPr>
      <w:r w:rsidRPr="005709F8">
        <w:rPr>
          <w:rFonts w:ascii="Arial" w:eastAsia="Times New Roman" w:hAnsi="Arial" w:cs="Arial"/>
          <w:color w:val="222222"/>
          <w:sz w:val="24"/>
          <w:szCs w:val="24"/>
          <w:lang w:eastAsia="es-AR"/>
        </w:rPr>
        <w:t>Arch Linux</w:t>
      </w:r>
    </w:p>
    <w:p w14:paraId="1AC2D801" w14:textId="77777777" w:rsidR="00DF3D92" w:rsidRPr="005709F8" w:rsidRDefault="00DF3D92" w:rsidP="00DF3D92">
      <w:pPr>
        <w:pStyle w:val="Prrafodelista"/>
        <w:numPr>
          <w:ilvl w:val="0"/>
          <w:numId w:val="13"/>
        </w:numPr>
        <w:shd w:val="clear" w:color="auto" w:fill="FFFFFF"/>
        <w:spacing w:before="120" w:after="120" w:line="240" w:lineRule="auto"/>
        <w:jc w:val="both"/>
        <w:rPr>
          <w:rFonts w:ascii="Arial" w:eastAsia="Times New Roman" w:hAnsi="Arial" w:cs="Arial"/>
          <w:color w:val="222222"/>
          <w:sz w:val="24"/>
          <w:szCs w:val="24"/>
          <w:lang w:eastAsia="es-AR"/>
        </w:rPr>
      </w:pPr>
      <w:r w:rsidRPr="005709F8">
        <w:rPr>
          <w:rFonts w:ascii="Arial" w:eastAsia="Times New Roman" w:hAnsi="Arial" w:cs="Arial"/>
          <w:color w:val="222222"/>
          <w:sz w:val="24"/>
          <w:szCs w:val="24"/>
          <w:lang w:eastAsia="es-AR"/>
        </w:rPr>
        <w:t>Android</w:t>
      </w:r>
    </w:p>
    <w:p w14:paraId="3FE556A2" w14:textId="77777777" w:rsidR="00DF3D92" w:rsidRPr="005709F8" w:rsidRDefault="00DF3D92" w:rsidP="00DF3D92">
      <w:pPr>
        <w:pStyle w:val="Prrafodelista"/>
        <w:numPr>
          <w:ilvl w:val="0"/>
          <w:numId w:val="13"/>
        </w:numPr>
        <w:shd w:val="clear" w:color="auto" w:fill="FFFFFF"/>
        <w:spacing w:before="120" w:after="120" w:line="240" w:lineRule="auto"/>
        <w:jc w:val="both"/>
        <w:rPr>
          <w:rFonts w:ascii="Arial" w:eastAsia="Times New Roman" w:hAnsi="Arial" w:cs="Arial"/>
          <w:color w:val="222222"/>
          <w:sz w:val="24"/>
          <w:szCs w:val="24"/>
          <w:lang w:eastAsia="es-AR"/>
        </w:rPr>
      </w:pPr>
      <w:r w:rsidRPr="005709F8">
        <w:rPr>
          <w:rFonts w:ascii="Arial" w:eastAsia="Times New Roman" w:hAnsi="Arial" w:cs="Arial"/>
          <w:color w:val="222222"/>
          <w:sz w:val="24"/>
          <w:szCs w:val="24"/>
          <w:lang w:eastAsia="es-AR"/>
        </w:rPr>
        <w:t>Debian Whezzy</w:t>
      </w:r>
    </w:p>
    <w:p w14:paraId="5C396E80" w14:textId="77777777" w:rsidR="00DF3D92" w:rsidRPr="005709F8" w:rsidRDefault="00DF3D92" w:rsidP="00DF3D92">
      <w:pPr>
        <w:pStyle w:val="Prrafodelista"/>
        <w:numPr>
          <w:ilvl w:val="0"/>
          <w:numId w:val="13"/>
        </w:numPr>
        <w:shd w:val="clear" w:color="auto" w:fill="FFFFFF"/>
        <w:spacing w:before="120" w:after="120" w:line="240" w:lineRule="auto"/>
        <w:jc w:val="both"/>
        <w:rPr>
          <w:rFonts w:ascii="Arial" w:eastAsia="Times New Roman" w:hAnsi="Arial" w:cs="Arial"/>
          <w:color w:val="222222"/>
          <w:sz w:val="24"/>
          <w:szCs w:val="24"/>
          <w:lang w:eastAsia="es-AR"/>
        </w:rPr>
      </w:pPr>
      <w:r w:rsidRPr="005709F8">
        <w:rPr>
          <w:rFonts w:ascii="Arial" w:eastAsia="Times New Roman" w:hAnsi="Arial" w:cs="Arial"/>
          <w:color w:val="222222"/>
          <w:sz w:val="24"/>
          <w:szCs w:val="24"/>
          <w:lang w:eastAsia="es-AR"/>
        </w:rPr>
        <w:t>Ubuntu Mate</w:t>
      </w:r>
    </w:p>
    <w:p w14:paraId="225102B0" w14:textId="77777777" w:rsidR="00DF3D92" w:rsidRPr="005709F8" w:rsidRDefault="00DF3D92" w:rsidP="00DF3D92">
      <w:pPr>
        <w:pStyle w:val="Prrafodelista"/>
        <w:numPr>
          <w:ilvl w:val="0"/>
          <w:numId w:val="13"/>
        </w:numPr>
        <w:shd w:val="clear" w:color="auto" w:fill="FFFFFF"/>
        <w:spacing w:before="120" w:after="120" w:line="240" w:lineRule="auto"/>
        <w:jc w:val="both"/>
        <w:rPr>
          <w:rFonts w:ascii="Arial" w:eastAsia="Times New Roman" w:hAnsi="Arial" w:cs="Arial"/>
          <w:color w:val="222222"/>
          <w:sz w:val="24"/>
          <w:szCs w:val="24"/>
          <w:lang w:eastAsia="es-AR"/>
        </w:rPr>
      </w:pPr>
      <w:r w:rsidRPr="005709F8">
        <w:rPr>
          <w:rFonts w:ascii="Arial" w:eastAsia="Times New Roman" w:hAnsi="Arial" w:cs="Arial"/>
          <w:color w:val="222222"/>
          <w:sz w:val="24"/>
          <w:szCs w:val="24"/>
          <w:lang w:eastAsia="es-AR"/>
        </w:rPr>
        <w:t>Google Chromium OS</w:t>
      </w:r>
    </w:p>
    <w:p w14:paraId="18E0D9C7" w14:textId="77777777" w:rsidR="00DF3D92" w:rsidRPr="005709F8" w:rsidRDefault="00DF3D92" w:rsidP="00DF3D92">
      <w:pPr>
        <w:pStyle w:val="Prrafodelista"/>
        <w:numPr>
          <w:ilvl w:val="0"/>
          <w:numId w:val="13"/>
        </w:numPr>
        <w:shd w:val="clear" w:color="auto" w:fill="FFFFFF"/>
        <w:spacing w:before="120" w:after="120" w:line="240" w:lineRule="auto"/>
        <w:jc w:val="both"/>
        <w:rPr>
          <w:rFonts w:ascii="Arial" w:eastAsia="Times New Roman" w:hAnsi="Arial" w:cs="Arial"/>
          <w:color w:val="222222"/>
          <w:sz w:val="24"/>
          <w:szCs w:val="24"/>
          <w:lang w:eastAsia="es-AR"/>
        </w:rPr>
      </w:pPr>
      <w:r w:rsidRPr="005709F8">
        <w:rPr>
          <w:rFonts w:ascii="Arial" w:eastAsia="Times New Roman" w:hAnsi="Arial" w:cs="Arial"/>
          <w:color w:val="222222"/>
          <w:sz w:val="24"/>
          <w:szCs w:val="24"/>
          <w:lang w:eastAsia="es-AR"/>
        </w:rPr>
        <w:t>Raspbian</w:t>
      </w:r>
    </w:p>
    <w:p w14:paraId="050F77D8" w14:textId="77777777" w:rsidR="00DF3D92" w:rsidRPr="005709F8" w:rsidRDefault="00DF3D92" w:rsidP="00DF3D92">
      <w:pPr>
        <w:shd w:val="clear" w:color="auto" w:fill="FFFFFF"/>
        <w:spacing w:before="120" w:after="120"/>
        <w:rPr>
          <w:rFonts w:ascii="Arial" w:eastAsia="Times New Roman" w:hAnsi="Arial" w:cs="Arial"/>
          <w:color w:val="222222"/>
          <w:sz w:val="24"/>
          <w:szCs w:val="24"/>
        </w:rPr>
      </w:pPr>
      <w:r w:rsidRPr="005709F8">
        <w:rPr>
          <w:rFonts w:ascii="Arial" w:eastAsia="Times New Roman" w:hAnsi="Arial" w:cs="Arial"/>
          <w:color w:val="222222"/>
          <w:sz w:val="24"/>
          <w:szCs w:val="24"/>
        </w:rPr>
        <w:t>Este último (Raspbian), es una distribución derivada del sistema operativo Debian, la cual fue modificada y optimizada para el hardware de Raspberry Pi. Es la distribución por defecto recomendada por la Fundación Raspberry Pi para utilizarse en dicho computador.</w:t>
      </w:r>
    </w:p>
    <w:p w14:paraId="3D75570F" w14:textId="77777777" w:rsidR="00DF3D92" w:rsidRPr="005709F8" w:rsidRDefault="00DF3D92" w:rsidP="00DF3D92">
      <w:pPr>
        <w:shd w:val="clear" w:color="auto" w:fill="FFFFFF"/>
        <w:spacing w:before="120" w:after="120"/>
        <w:rPr>
          <w:rFonts w:ascii="Arial" w:eastAsia="Times New Roman" w:hAnsi="Arial" w:cs="Arial"/>
          <w:color w:val="222222"/>
          <w:sz w:val="24"/>
          <w:szCs w:val="24"/>
        </w:rPr>
      </w:pPr>
      <w:r w:rsidRPr="005709F8">
        <w:rPr>
          <w:rFonts w:ascii="Arial" w:eastAsia="Times New Roman" w:hAnsi="Arial" w:cs="Arial"/>
          <w:color w:val="222222"/>
          <w:sz w:val="24"/>
          <w:szCs w:val="24"/>
        </w:rPr>
        <w:lastRenderedPageBreak/>
        <w:t xml:space="preserve">Por otro lado, también existe una versión de Windows 10 desarrollada específicamente para sistemas embebidos, denominada </w:t>
      </w:r>
      <w:r>
        <w:rPr>
          <w:rFonts w:ascii="Arial" w:eastAsia="Times New Roman" w:hAnsi="Arial" w:cs="Arial"/>
          <w:color w:val="222222"/>
          <w:sz w:val="24"/>
          <w:szCs w:val="24"/>
        </w:rPr>
        <w:t>IoT</w:t>
      </w:r>
      <w:r w:rsidRPr="005709F8">
        <w:rPr>
          <w:rFonts w:ascii="Arial" w:eastAsia="Times New Roman" w:hAnsi="Arial" w:cs="Arial"/>
          <w:color w:val="222222"/>
          <w:sz w:val="24"/>
          <w:szCs w:val="24"/>
        </w:rPr>
        <w:t xml:space="preserve"> C</w:t>
      </w:r>
      <w:r>
        <w:rPr>
          <w:rFonts w:ascii="Arial" w:eastAsia="Times New Roman" w:hAnsi="Arial" w:cs="Arial"/>
          <w:color w:val="222222"/>
          <w:sz w:val="24"/>
          <w:szCs w:val="24"/>
        </w:rPr>
        <w:t>ore</w:t>
      </w:r>
      <w:r w:rsidRPr="005709F8">
        <w:rPr>
          <w:rFonts w:ascii="Arial" w:eastAsia="Times New Roman" w:hAnsi="Arial" w:cs="Arial"/>
          <w:color w:val="222222"/>
          <w:sz w:val="24"/>
          <w:szCs w:val="24"/>
        </w:rPr>
        <w:t>, compatible con esta plataforma</w:t>
      </w:r>
      <w:r>
        <w:rPr>
          <w:rFonts w:ascii="Arial" w:eastAsia="Times New Roman" w:hAnsi="Arial" w:cs="Arial"/>
          <w:color w:val="222222"/>
          <w:sz w:val="24"/>
          <w:szCs w:val="24"/>
        </w:rPr>
        <w:t xml:space="preserve"> (en particular con las Raspberrys Pi 2 y 3)</w:t>
      </w:r>
      <w:r w:rsidRPr="005709F8">
        <w:rPr>
          <w:rFonts w:ascii="Arial" w:eastAsia="Times New Roman" w:hAnsi="Arial" w:cs="Arial"/>
          <w:color w:val="222222"/>
          <w:sz w:val="24"/>
          <w:szCs w:val="24"/>
        </w:rPr>
        <w:t>.</w:t>
      </w:r>
    </w:p>
    <w:p w14:paraId="5999C020" w14:textId="77777777" w:rsidR="00DF3D92" w:rsidRDefault="00DF3D92" w:rsidP="00DF3D92">
      <w:pPr>
        <w:pStyle w:val="Ttulo2"/>
        <w:rPr>
          <w:b/>
          <w:sz w:val="32"/>
          <w:szCs w:val="32"/>
        </w:rPr>
      </w:pPr>
      <w:bookmarkStart w:id="188" w:name="_Ref503901366"/>
      <w:bookmarkStart w:id="189" w:name="_Toc504153921"/>
      <w:bookmarkStart w:id="190" w:name="_Toc508729694"/>
      <w:r>
        <w:rPr>
          <w:b/>
          <w:sz w:val="32"/>
          <w:szCs w:val="32"/>
        </w:rPr>
        <w:t xml:space="preserve">4.5 </w:t>
      </w:r>
      <w:r w:rsidRPr="00646568">
        <w:rPr>
          <w:b/>
          <w:sz w:val="32"/>
          <w:szCs w:val="32"/>
        </w:rPr>
        <w:t>Accesorios para Raspberry Pi</w:t>
      </w:r>
      <w:bookmarkEnd w:id="188"/>
      <w:bookmarkEnd w:id="189"/>
      <w:bookmarkEnd w:id="190"/>
    </w:p>
    <w:p w14:paraId="7A6C781E" w14:textId="77777777" w:rsidR="00DF3D92" w:rsidRPr="006F3399" w:rsidRDefault="00DF3D92" w:rsidP="00DF3D92"/>
    <w:p w14:paraId="2E4917B4" w14:textId="2578CD5F" w:rsidR="00DF3D92" w:rsidRPr="005709F8" w:rsidRDefault="00DF3D92" w:rsidP="00DF3D92">
      <w:pPr>
        <w:shd w:val="clear" w:color="auto" w:fill="FFFFFF"/>
        <w:spacing w:before="120" w:after="120"/>
        <w:rPr>
          <w:rFonts w:ascii="Arial" w:eastAsia="Times New Roman" w:hAnsi="Arial" w:cs="Arial"/>
          <w:color w:val="222222"/>
          <w:sz w:val="24"/>
          <w:szCs w:val="24"/>
        </w:rPr>
      </w:pPr>
      <w:r>
        <w:rPr>
          <w:rFonts w:ascii="Arial" w:eastAsia="Times New Roman" w:hAnsi="Arial" w:cs="Arial"/>
          <w:color w:val="222222"/>
          <w:sz w:val="24"/>
          <w:szCs w:val="24"/>
        </w:rPr>
        <w:t>Para poder operar l</w:t>
      </w:r>
      <w:r w:rsidRPr="005709F8">
        <w:rPr>
          <w:rFonts w:ascii="Arial" w:eastAsia="Times New Roman" w:hAnsi="Arial" w:cs="Arial"/>
          <w:color w:val="222222"/>
          <w:sz w:val="24"/>
          <w:szCs w:val="24"/>
        </w:rPr>
        <w:t xml:space="preserve">a placa </w:t>
      </w:r>
      <w:r w:rsidRPr="005709F8">
        <w:rPr>
          <w:rFonts w:ascii="Arial" w:eastAsia="Times New Roman" w:hAnsi="Arial" w:cs="Arial"/>
          <w:b/>
          <w:bCs/>
          <w:color w:val="222222"/>
          <w:sz w:val="24"/>
          <w:szCs w:val="24"/>
        </w:rPr>
        <w:t>Raspberry Pi</w:t>
      </w:r>
      <w:r>
        <w:rPr>
          <w:rFonts w:ascii="Arial" w:eastAsia="Times New Roman" w:hAnsi="Arial" w:cs="Arial"/>
          <w:bCs/>
          <w:color w:val="222222"/>
          <w:sz w:val="24"/>
          <w:szCs w:val="24"/>
        </w:rPr>
        <w:t xml:space="preserve">, es </w:t>
      </w:r>
      <w:r w:rsidRPr="005709F8">
        <w:rPr>
          <w:rFonts w:ascii="Arial" w:eastAsia="Times New Roman" w:hAnsi="Arial" w:cs="Arial"/>
          <w:color w:val="222222"/>
          <w:sz w:val="24"/>
          <w:szCs w:val="24"/>
        </w:rPr>
        <w:t>neces</w:t>
      </w:r>
      <w:r>
        <w:rPr>
          <w:rFonts w:ascii="Arial" w:eastAsia="Times New Roman" w:hAnsi="Arial" w:cs="Arial"/>
          <w:color w:val="222222"/>
          <w:sz w:val="24"/>
          <w:szCs w:val="24"/>
        </w:rPr>
        <w:t>ario contar</w:t>
      </w:r>
      <w:r w:rsidRPr="005709F8">
        <w:rPr>
          <w:rFonts w:ascii="Arial" w:eastAsia="Times New Roman" w:hAnsi="Arial" w:cs="Arial"/>
          <w:color w:val="222222"/>
          <w:sz w:val="24"/>
          <w:szCs w:val="24"/>
        </w:rPr>
        <w:t xml:space="preserve"> </w:t>
      </w:r>
      <w:r>
        <w:rPr>
          <w:rFonts w:ascii="Arial" w:eastAsia="Times New Roman" w:hAnsi="Arial" w:cs="Arial"/>
          <w:color w:val="222222"/>
          <w:sz w:val="24"/>
          <w:szCs w:val="24"/>
        </w:rPr>
        <w:t>con</w:t>
      </w:r>
      <w:r w:rsidRPr="005709F8">
        <w:rPr>
          <w:rFonts w:ascii="Arial" w:eastAsia="Times New Roman" w:hAnsi="Arial" w:cs="Arial"/>
          <w:color w:val="222222"/>
          <w:sz w:val="24"/>
          <w:szCs w:val="24"/>
        </w:rPr>
        <w:t xml:space="preserve"> ciertos accesorios, como una fuente de alimentación de al menos </w:t>
      </w:r>
      <w:r>
        <w:rPr>
          <w:rFonts w:ascii="Arial" w:eastAsia="Times New Roman" w:hAnsi="Arial" w:cs="Arial"/>
          <w:color w:val="222222"/>
          <w:sz w:val="24"/>
          <w:szCs w:val="24"/>
        </w:rPr>
        <w:t>1A</w:t>
      </w:r>
      <w:r w:rsidR="009263C0">
        <w:rPr>
          <w:rFonts w:ascii="Arial" w:eastAsia="Times New Roman" w:hAnsi="Arial" w:cs="Arial"/>
          <w:color w:val="222222"/>
          <w:sz w:val="24"/>
          <w:szCs w:val="24"/>
        </w:rPr>
        <w:t xml:space="preserve"> (</w:t>
      </w:r>
      <w:r w:rsidR="00CC5B4B" w:rsidRPr="00CC5B4B">
        <w:rPr>
          <w:rFonts w:ascii="Arial" w:eastAsia="Times New Roman" w:hAnsi="Arial" w:cs="Arial"/>
          <w:b/>
          <w:color w:val="222222"/>
          <w:sz w:val="24"/>
          <w:szCs w:val="24"/>
          <w:highlight w:val="yellow"/>
        </w:rPr>
        <w:fldChar w:fldCharType="begin"/>
      </w:r>
      <w:r w:rsidR="00CC5B4B" w:rsidRPr="00CC5B4B">
        <w:rPr>
          <w:rFonts w:ascii="Arial" w:eastAsia="Times New Roman" w:hAnsi="Arial" w:cs="Arial"/>
          <w:b/>
          <w:color w:val="222222"/>
          <w:sz w:val="24"/>
          <w:szCs w:val="24"/>
        </w:rPr>
        <w:instrText xml:space="preserve"> REF _Ref508729438 \h </w:instrText>
      </w:r>
      <w:r w:rsidR="00CC5B4B" w:rsidRPr="00CC5B4B">
        <w:rPr>
          <w:rFonts w:ascii="Arial" w:eastAsia="Times New Roman" w:hAnsi="Arial" w:cs="Arial"/>
          <w:b/>
          <w:color w:val="222222"/>
          <w:sz w:val="24"/>
          <w:szCs w:val="24"/>
          <w:highlight w:val="yellow"/>
        </w:rPr>
      </w:r>
      <w:r w:rsidR="00CC5B4B" w:rsidRPr="00CC5B4B">
        <w:rPr>
          <w:rFonts w:ascii="Arial" w:eastAsia="Times New Roman" w:hAnsi="Arial" w:cs="Arial"/>
          <w:b/>
          <w:color w:val="222222"/>
          <w:sz w:val="24"/>
          <w:szCs w:val="24"/>
          <w:highlight w:val="yellow"/>
        </w:rPr>
        <w:instrText xml:space="preserve"> \* MERGEFORMAT </w:instrText>
      </w:r>
      <w:r w:rsidR="00CC5B4B" w:rsidRPr="00CC5B4B">
        <w:rPr>
          <w:rFonts w:ascii="Arial" w:eastAsia="Times New Roman" w:hAnsi="Arial" w:cs="Arial"/>
          <w:b/>
          <w:color w:val="222222"/>
          <w:sz w:val="24"/>
          <w:szCs w:val="24"/>
          <w:highlight w:val="yellow"/>
        </w:rPr>
        <w:fldChar w:fldCharType="separate"/>
      </w:r>
      <w:r w:rsidR="00CC5B4B" w:rsidRPr="00CC5B4B">
        <w:rPr>
          <w:rFonts w:ascii="Arial" w:hAnsi="Arial" w:cs="Arial"/>
          <w:b/>
          <w:sz w:val="24"/>
          <w:szCs w:val="24"/>
        </w:rPr>
        <w:t>Ampere</w:t>
      </w:r>
      <w:r w:rsidR="00CC5B4B" w:rsidRPr="00CC5B4B">
        <w:rPr>
          <w:rFonts w:ascii="Arial" w:eastAsia="Times New Roman" w:hAnsi="Arial" w:cs="Arial"/>
          <w:b/>
          <w:color w:val="222222"/>
          <w:sz w:val="24"/>
          <w:szCs w:val="24"/>
          <w:highlight w:val="yellow"/>
        </w:rPr>
        <w:fldChar w:fldCharType="end"/>
      </w:r>
      <w:r w:rsidR="009263C0">
        <w:rPr>
          <w:rFonts w:ascii="Arial" w:eastAsia="Times New Roman" w:hAnsi="Arial" w:cs="Arial"/>
          <w:color w:val="222222"/>
          <w:sz w:val="24"/>
          <w:szCs w:val="24"/>
        </w:rPr>
        <w:t>)</w:t>
      </w:r>
      <w:r w:rsidRPr="005709F8">
        <w:rPr>
          <w:rFonts w:ascii="Arial" w:eastAsia="Times New Roman" w:hAnsi="Arial" w:cs="Arial"/>
          <w:color w:val="222222"/>
          <w:sz w:val="24"/>
          <w:szCs w:val="24"/>
        </w:rPr>
        <w:t xml:space="preserve">, un cable HDMI, una tarjeta de memoria microSD con el Sistema Operativo y un adaptador WIFI o un cable RJ45 para poder conectarla en red. Además, </w:t>
      </w:r>
      <w:r>
        <w:rPr>
          <w:rFonts w:ascii="Arial" w:eastAsia="Times New Roman" w:hAnsi="Arial" w:cs="Arial"/>
          <w:color w:val="222222"/>
          <w:sz w:val="24"/>
          <w:szCs w:val="24"/>
        </w:rPr>
        <w:t xml:space="preserve">ya sea </w:t>
      </w:r>
      <w:r w:rsidRPr="005709F8">
        <w:rPr>
          <w:rFonts w:ascii="Arial" w:eastAsia="Times New Roman" w:hAnsi="Arial" w:cs="Arial"/>
          <w:color w:val="222222"/>
          <w:sz w:val="24"/>
          <w:szCs w:val="24"/>
        </w:rPr>
        <w:t>por estética o por protección existen variad</w:t>
      </w:r>
      <w:r>
        <w:rPr>
          <w:rFonts w:ascii="Arial" w:eastAsia="Times New Roman" w:hAnsi="Arial" w:cs="Arial"/>
          <w:color w:val="222222"/>
          <w:sz w:val="24"/>
          <w:szCs w:val="24"/>
        </w:rPr>
        <w:t>o</w:t>
      </w:r>
      <w:r w:rsidRPr="005709F8">
        <w:rPr>
          <w:rFonts w:ascii="Arial" w:eastAsia="Times New Roman" w:hAnsi="Arial" w:cs="Arial"/>
          <w:color w:val="222222"/>
          <w:sz w:val="24"/>
          <w:szCs w:val="24"/>
        </w:rPr>
        <w:t xml:space="preserve">s </w:t>
      </w:r>
      <w:r>
        <w:rPr>
          <w:rFonts w:ascii="Arial" w:eastAsia="Times New Roman" w:hAnsi="Arial" w:cs="Arial"/>
          <w:color w:val="222222"/>
          <w:sz w:val="24"/>
          <w:szCs w:val="24"/>
        </w:rPr>
        <w:t xml:space="preserve">gabinetes </w:t>
      </w:r>
      <w:r w:rsidRPr="005709F8">
        <w:rPr>
          <w:rFonts w:ascii="Arial" w:eastAsia="Times New Roman" w:hAnsi="Arial" w:cs="Arial"/>
          <w:color w:val="222222"/>
          <w:sz w:val="24"/>
          <w:szCs w:val="24"/>
        </w:rPr>
        <w:t>o carcasas para su resguardo.</w:t>
      </w:r>
    </w:p>
    <w:p w14:paraId="451F1128" w14:textId="77777777" w:rsidR="00DF3D92" w:rsidRDefault="00DF3D92" w:rsidP="00DF3D92">
      <w:pPr>
        <w:shd w:val="clear" w:color="auto" w:fill="FFFFFF"/>
        <w:spacing w:before="120" w:after="120"/>
        <w:rPr>
          <w:rFonts w:ascii="Arial" w:eastAsia="Times New Roman" w:hAnsi="Arial" w:cs="Arial"/>
          <w:color w:val="222222"/>
          <w:sz w:val="24"/>
          <w:szCs w:val="24"/>
        </w:rPr>
      </w:pPr>
      <w:r w:rsidRPr="005709F8">
        <w:rPr>
          <w:rFonts w:ascii="Arial" w:eastAsia="Times New Roman" w:hAnsi="Arial" w:cs="Arial"/>
          <w:color w:val="222222"/>
          <w:sz w:val="24"/>
          <w:szCs w:val="24"/>
        </w:rPr>
        <w:t>Algunos de los accesorios más comunes compatibles para esta plataforma son los siguientes:</w:t>
      </w:r>
    </w:p>
    <w:p w14:paraId="53E21148" w14:textId="3B4F098F" w:rsidR="00DF3D92" w:rsidRPr="005709F8" w:rsidRDefault="00DF3D92" w:rsidP="00DF3D92">
      <w:pPr>
        <w:pStyle w:val="Prrafodelista"/>
        <w:numPr>
          <w:ilvl w:val="0"/>
          <w:numId w:val="14"/>
        </w:numPr>
        <w:shd w:val="clear" w:color="auto" w:fill="FFFFFF"/>
        <w:spacing w:before="120" w:after="120" w:line="240" w:lineRule="auto"/>
        <w:jc w:val="both"/>
        <w:rPr>
          <w:rFonts w:ascii="Arial" w:eastAsia="Times New Roman" w:hAnsi="Arial" w:cs="Arial"/>
          <w:color w:val="222222"/>
          <w:sz w:val="24"/>
          <w:szCs w:val="24"/>
          <w:lang w:eastAsia="es-AR"/>
        </w:rPr>
      </w:pPr>
      <w:r w:rsidRPr="005709F8">
        <w:rPr>
          <w:noProof/>
          <w:sz w:val="24"/>
          <w:szCs w:val="24"/>
          <w:lang w:val="en-US"/>
        </w:rPr>
        <mc:AlternateContent>
          <mc:Choice Requires="wps">
            <w:drawing>
              <wp:anchor distT="0" distB="0" distL="114300" distR="114300" simplePos="0" relativeHeight="251664384" behindDoc="0" locked="0" layoutInCell="1" allowOverlap="1" wp14:anchorId="34063914" wp14:editId="6DC87F57">
                <wp:simplePos x="0" y="0"/>
                <wp:positionH relativeFrom="margin">
                  <wp:posOffset>4251960</wp:posOffset>
                </wp:positionH>
                <wp:positionV relativeFrom="paragraph">
                  <wp:posOffset>933450</wp:posOffset>
                </wp:positionV>
                <wp:extent cx="922655" cy="554990"/>
                <wp:effectExtent l="0" t="0" r="0" b="0"/>
                <wp:wrapSquare wrapText="bothSides"/>
                <wp:docPr id="54" name="Cuadro de texto 54"/>
                <wp:cNvGraphicFramePr/>
                <a:graphic xmlns:a="http://schemas.openxmlformats.org/drawingml/2006/main">
                  <a:graphicData uri="http://schemas.microsoft.com/office/word/2010/wordprocessingShape">
                    <wps:wsp>
                      <wps:cNvSpPr txBox="1"/>
                      <wps:spPr>
                        <a:xfrm>
                          <a:off x="0" y="0"/>
                          <a:ext cx="922655" cy="554990"/>
                        </a:xfrm>
                        <a:prstGeom prst="rect">
                          <a:avLst/>
                        </a:prstGeom>
                        <a:solidFill>
                          <a:prstClr val="white"/>
                        </a:solidFill>
                        <a:ln>
                          <a:noFill/>
                        </a:ln>
                      </wps:spPr>
                      <wps:txbx>
                        <w:txbxContent>
                          <w:p w14:paraId="11E878DA" w14:textId="65B60C8D" w:rsidR="00C66DD5" w:rsidRPr="00331E92" w:rsidRDefault="00C66DD5" w:rsidP="00DF3D92">
                            <w:pPr>
                              <w:pStyle w:val="Descripcin"/>
                              <w:rPr>
                                <w:noProof/>
                              </w:rPr>
                            </w:pPr>
                            <w:bookmarkStart w:id="191" w:name="_Ref501797791"/>
                            <w:bookmarkStart w:id="192" w:name="_Toc504153991"/>
                            <w:bookmarkStart w:id="193" w:name="_Toc508729909"/>
                            <w:r>
                              <w:t xml:space="preserve">Ilustración </w:t>
                            </w:r>
                            <w:fldSimple w:instr=" SEQ Ilustración \* ARABIC ">
                              <w:r>
                                <w:rPr>
                                  <w:noProof/>
                                </w:rPr>
                                <w:t>25</w:t>
                              </w:r>
                            </w:fldSimple>
                            <w:r>
                              <w:t xml:space="preserve"> - Cámara Raspberry Pi V2</w:t>
                            </w:r>
                            <w:bookmarkEnd w:id="191"/>
                            <w:bookmarkEnd w:id="192"/>
                            <w:bookmarkEnd w:id="19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063914" id="Cuadro de texto 54" o:spid="_x0000_s1036" type="#_x0000_t202" style="position:absolute;left:0;text-align:left;margin-left:334.8pt;margin-top:73.5pt;width:72.65pt;height:43.7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" stroked="f">
                <v:textbox inset="0,0,0,0">
                  <w:txbxContent>
                    <w:p w14:paraId="11E878DA" w14:textId="65B60C8D" w:rsidR="00C66DD5" w:rsidRPr="00331E92" w:rsidRDefault="00C66DD5" w:rsidP="00DF3D92">
                      <w:pPr>
                        <w:pStyle w:val="Descripcin"/>
                        <w:rPr>
                          <w:noProof/>
                        </w:rPr>
                      </w:pPr>
                      <w:bookmarkStart w:id="194" w:name="_Ref501797791"/>
                      <w:bookmarkStart w:id="195" w:name="_Toc504153991"/>
                      <w:bookmarkStart w:id="196" w:name="_Toc508729909"/>
                      <w:r>
                        <w:t xml:space="preserve">Ilustración </w:t>
                      </w:r>
                      <w:fldSimple w:instr=" SEQ Ilustración \* ARABIC ">
                        <w:r>
                          <w:rPr>
                            <w:noProof/>
                          </w:rPr>
                          <w:t>25</w:t>
                        </w:r>
                      </w:fldSimple>
                      <w:r>
                        <w:t xml:space="preserve"> - Cámara Raspberry Pi V2</w:t>
                      </w:r>
                      <w:bookmarkEnd w:id="194"/>
                      <w:bookmarkEnd w:id="195"/>
                      <w:bookmarkEnd w:id="196"/>
                    </w:p>
                  </w:txbxContent>
                </v:textbox>
                <w10:wrap type="square" anchorx="margin"/>
              </v:shape>
            </w:pict>
          </mc:Fallback>
        </mc:AlternateContent>
      </w:r>
      <w:r w:rsidRPr="005709F8">
        <w:rPr>
          <w:i/>
          <w:noProof/>
          <w:sz w:val="24"/>
          <w:szCs w:val="24"/>
          <w:u w:val="single"/>
          <w:lang w:val="en-US"/>
        </w:rPr>
        <w:drawing>
          <wp:anchor distT="0" distB="0" distL="114300" distR="114300" simplePos="0" relativeHeight="251645952" behindDoc="0" locked="0" layoutInCell="1" allowOverlap="1" wp14:anchorId="3FCA2CF5" wp14:editId="4A2B92B0">
            <wp:simplePos x="0" y="0"/>
            <wp:positionH relativeFrom="column">
              <wp:posOffset>4286785</wp:posOffset>
            </wp:positionH>
            <wp:positionV relativeFrom="paragraph">
              <wp:posOffset>27827</wp:posOffset>
            </wp:positionV>
            <wp:extent cx="940435" cy="854075"/>
            <wp:effectExtent l="0" t="0" r="0" b="3175"/>
            <wp:wrapSquare wrapText="bothSides"/>
            <wp:docPr id="58" name="Imagen 58" descr="Resultado de imagen para Cámara Raspberry Pi 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Cámara Raspberry Pi V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940435" cy="8540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709F8">
        <w:rPr>
          <w:rFonts w:ascii="Arial" w:eastAsia="Times New Roman" w:hAnsi="Arial" w:cs="Arial"/>
          <w:i/>
          <w:color w:val="222222"/>
          <w:sz w:val="24"/>
          <w:szCs w:val="24"/>
          <w:u w:val="single"/>
          <w:lang w:eastAsia="es-AR"/>
        </w:rPr>
        <w:t>Cámara para Raspberry Pi V2</w:t>
      </w:r>
      <w:r w:rsidRPr="005709F8">
        <w:rPr>
          <w:rFonts w:ascii="Arial" w:eastAsia="Times New Roman" w:hAnsi="Arial" w:cs="Arial"/>
          <w:color w:val="222222"/>
          <w:sz w:val="24"/>
          <w:szCs w:val="24"/>
          <w:lang w:eastAsia="es-AR"/>
        </w:rPr>
        <w:t>: Es una cámara de alta definición (HD) que se puede conectar a cualquier modelo de Raspberry para la captura de imágenes o videos en HD. Esta cámara posee un sensor de imagen IMX219PQ de Sony</w:t>
      </w:r>
      <w:r>
        <w:rPr>
          <w:rFonts w:ascii="Arial" w:eastAsia="Times New Roman" w:hAnsi="Arial" w:cs="Arial"/>
          <w:color w:val="222222"/>
          <w:sz w:val="24"/>
          <w:szCs w:val="24"/>
          <w:lang w:eastAsia="es-AR"/>
        </w:rPr>
        <w:t>,</w:t>
      </w:r>
      <w:r w:rsidRPr="005709F8">
        <w:rPr>
          <w:rFonts w:ascii="Arial" w:eastAsia="Times New Roman" w:hAnsi="Arial" w:cs="Arial"/>
          <w:color w:val="222222"/>
          <w:sz w:val="24"/>
          <w:szCs w:val="24"/>
          <w:lang w:eastAsia="es-AR"/>
        </w:rPr>
        <w:t xml:space="preserve"> el cual ofrece imágenes de video de alta velocidad y alta sensibilidad, además </w:t>
      </w:r>
      <w:r>
        <w:rPr>
          <w:rFonts w:ascii="Arial" w:eastAsia="Times New Roman" w:hAnsi="Arial" w:cs="Arial"/>
          <w:color w:val="222222"/>
          <w:sz w:val="24"/>
          <w:szCs w:val="24"/>
          <w:lang w:eastAsia="es-AR"/>
        </w:rPr>
        <w:t xml:space="preserve">con </w:t>
      </w:r>
      <w:r w:rsidRPr="005709F8">
        <w:rPr>
          <w:rFonts w:ascii="Arial" w:eastAsia="Times New Roman" w:hAnsi="Arial" w:cs="Arial"/>
          <w:color w:val="222222"/>
          <w:sz w:val="24"/>
          <w:szCs w:val="24"/>
          <w:lang w:eastAsia="es-AR"/>
        </w:rPr>
        <w:t xml:space="preserve">enfoque fijo </w:t>
      </w:r>
      <w:r>
        <w:rPr>
          <w:rFonts w:ascii="Arial" w:eastAsia="Times New Roman" w:hAnsi="Arial" w:cs="Arial"/>
          <w:color w:val="222222"/>
          <w:sz w:val="24"/>
          <w:szCs w:val="24"/>
          <w:lang w:eastAsia="es-AR"/>
        </w:rPr>
        <w:t xml:space="preserve">puede llegar a una resolución de </w:t>
      </w:r>
      <w:r w:rsidRPr="005709F8">
        <w:rPr>
          <w:rFonts w:ascii="Arial" w:eastAsia="Times New Roman" w:hAnsi="Arial" w:cs="Arial"/>
          <w:color w:val="222222"/>
          <w:sz w:val="24"/>
          <w:szCs w:val="24"/>
          <w:lang w:eastAsia="es-AR"/>
        </w:rPr>
        <w:t>hasta 8 megapíxeles.</w:t>
      </w:r>
      <w:r>
        <w:rPr>
          <w:rFonts w:ascii="Arial" w:eastAsia="Times New Roman" w:hAnsi="Arial" w:cs="Arial"/>
          <w:color w:val="222222"/>
          <w:sz w:val="24"/>
          <w:szCs w:val="24"/>
          <w:lang w:eastAsia="es-AR"/>
        </w:rPr>
        <w:t xml:space="preserve"> En la imagen (</w:t>
      </w:r>
      <w:r w:rsidRPr="00030E3C">
        <w:rPr>
          <w:rFonts w:ascii="Arial" w:eastAsia="Times New Roman" w:hAnsi="Arial" w:cs="Arial"/>
          <w:b/>
          <w:color w:val="222222"/>
          <w:sz w:val="24"/>
          <w:szCs w:val="24"/>
          <w:lang w:eastAsia="es-AR"/>
        </w:rPr>
        <w:fldChar w:fldCharType="begin"/>
      </w:r>
      <w:r w:rsidRPr="00030E3C">
        <w:rPr>
          <w:rFonts w:ascii="Arial" w:eastAsia="Times New Roman" w:hAnsi="Arial" w:cs="Arial"/>
          <w:b/>
          <w:color w:val="222222"/>
          <w:sz w:val="24"/>
          <w:szCs w:val="24"/>
          <w:lang w:eastAsia="es-AR"/>
        </w:rPr>
        <w:instrText xml:space="preserve"> REF _Ref501797791 \h </w:instrText>
      </w:r>
      <w:r w:rsidRPr="00030E3C">
        <w:rPr>
          <w:rFonts w:ascii="Arial" w:eastAsia="Times New Roman" w:hAnsi="Arial" w:cs="Arial"/>
          <w:b/>
          <w:color w:val="222222"/>
          <w:sz w:val="24"/>
          <w:szCs w:val="24"/>
          <w:lang w:eastAsia="es-AR"/>
        </w:rPr>
      </w:r>
      <w:r w:rsidR="00030E3C" w:rsidRPr="00030E3C">
        <w:rPr>
          <w:rFonts w:ascii="Arial" w:eastAsia="Times New Roman" w:hAnsi="Arial" w:cs="Arial"/>
          <w:b/>
          <w:color w:val="222222"/>
          <w:sz w:val="24"/>
          <w:szCs w:val="24"/>
          <w:lang w:eastAsia="es-AR"/>
        </w:rPr>
        <w:instrText xml:space="preserve"> \* MERGEFORMAT </w:instrText>
      </w:r>
      <w:r w:rsidRPr="00030E3C">
        <w:rPr>
          <w:rFonts w:ascii="Arial" w:eastAsia="Times New Roman" w:hAnsi="Arial" w:cs="Arial"/>
          <w:b/>
          <w:color w:val="222222"/>
          <w:sz w:val="24"/>
          <w:szCs w:val="24"/>
          <w:lang w:eastAsia="es-AR"/>
        </w:rPr>
        <w:fldChar w:fldCharType="separate"/>
      </w:r>
      <w:r w:rsidRPr="00030E3C">
        <w:rPr>
          <w:rFonts w:ascii="Arial" w:hAnsi="Arial" w:cs="Arial"/>
          <w:b/>
          <w:sz w:val="24"/>
          <w:szCs w:val="24"/>
        </w:rPr>
        <w:t xml:space="preserve">Ilustración </w:t>
      </w:r>
      <w:r w:rsidRPr="00030E3C">
        <w:rPr>
          <w:rFonts w:ascii="Arial" w:hAnsi="Arial" w:cs="Arial"/>
          <w:b/>
          <w:noProof/>
          <w:sz w:val="24"/>
          <w:szCs w:val="24"/>
        </w:rPr>
        <w:t>25</w:t>
      </w:r>
      <w:r w:rsidRPr="00030E3C">
        <w:rPr>
          <w:rFonts w:ascii="Arial" w:hAnsi="Arial" w:cs="Arial"/>
          <w:b/>
          <w:sz w:val="24"/>
          <w:szCs w:val="24"/>
        </w:rPr>
        <w:t xml:space="preserve"> - Cámara Raspberry Pi V2</w:t>
      </w:r>
      <w:r w:rsidRPr="00030E3C">
        <w:rPr>
          <w:rFonts w:ascii="Arial" w:eastAsia="Times New Roman" w:hAnsi="Arial" w:cs="Arial"/>
          <w:b/>
          <w:color w:val="222222"/>
          <w:sz w:val="24"/>
          <w:szCs w:val="24"/>
          <w:lang w:eastAsia="es-AR"/>
        </w:rPr>
        <w:fldChar w:fldCharType="end"/>
      </w:r>
      <w:r>
        <w:rPr>
          <w:rFonts w:ascii="Arial" w:eastAsia="Times New Roman" w:hAnsi="Arial" w:cs="Arial"/>
          <w:color w:val="222222"/>
          <w:sz w:val="24"/>
          <w:szCs w:val="24"/>
          <w:lang w:eastAsia="es-AR"/>
        </w:rPr>
        <w:t>) se puede apreciar esta cámara.</w:t>
      </w:r>
    </w:p>
    <w:p w14:paraId="22BDEA9F" w14:textId="77777777" w:rsidR="00DF3D92" w:rsidRPr="005709F8" w:rsidRDefault="00DF3D92" w:rsidP="00DF3D92">
      <w:pPr>
        <w:shd w:val="clear" w:color="auto" w:fill="FFFFFF"/>
        <w:spacing w:before="120" w:after="120"/>
        <w:rPr>
          <w:rFonts w:ascii="Arial" w:eastAsia="Times New Roman" w:hAnsi="Arial" w:cs="Arial"/>
          <w:color w:val="222222"/>
          <w:sz w:val="24"/>
          <w:szCs w:val="24"/>
        </w:rPr>
      </w:pPr>
    </w:p>
    <w:p w14:paraId="6ADEAC14" w14:textId="2FD7BF43" w:rsidR="00DF3D92" w:rsidRPr="0070449D" w:rsidRDefault="00DF3D92" w:rsidP="00DF3D92">
      <w:pPr>
        <w:pStyle w:val="Prrafodelista"/>
        <w:numPr>
          <w:ilvl w:val="0"/>
          <w:numId w:val="14"/>
        </w:numPr>
        <w:shd w:val="clear" w:color="auto" w:fill="FFFFFF"/>
        <w:spacing w:before="120" w:after="120" w:line="240" w:lineRule="auto"/>
        <w:jc w:val="both"/>
        <w:rPr>
          <w:rFonts w:ascii="Arial" w:eastAsia="Times New Roman" w:hAnsi="Arial" w:cs="Arial"/>
          <w:i/>
          <w:color w:val="222222"/>
          <w:sz w:val="24"/>
          <w:szCs w:val="24"/>
          <w:u w:val="single"/>
          <w:lang w:eastAsia="es-AR"/>
        </w:rPr>
      </w:pPr>
      <w:r>
        <w:rPr>
          <w:noProof/>
          <w:lang w:val="en-US"/>
        </w:rPr>
        <w:drawing>
          <wp:anchor distT="0" distB="0" distL="114300" distR="114300" simplePos="0" relativeHeight="251627520" behindDoc="0" locked="0" layoutInCell="1" allowOverlap="1" wp14:anchorId="04A7420F" wp14:editId="1F9DDDF1">
            <wp:simplePos x="0" y="0"/>
            <wp:positionH relativeFrom="column">
              <wp:posOffset>3892550</wp:posOffset>
            </wp:positionH>
            <wp:positionV relativeFrom="paragraph">
              <wp:posOffset>128798</wp:posOffset>
            </wp:positionV>
            <wp:extent cx="1504950" cy="1129665"/>
            <wp:effectExtent l="0" t="0" r="0" b="0"/>
            <wp:wrapSquare wrapText="bothSides"/>
            <wp:docPr id="59" name="Imagen 59"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n relacionada"/>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504950" cy="112966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en-US"/>
        </w:rPr>
        <mc:AlternateContent>
          <mc:Choice Requires="wps">
            <w:drawing>
              <wp:anchor distT="0" distB="0" distL="114300" distR="114300" simplePos="0" relativeHeight="251738112" behindDoc="0" locked="0" layoutInCell="1" allowOverlap="1" wp14:anchorId="06582BA3" wp14:editId="7F8ED1D2">
                <wp:simplePos x="0" y="0"/>
                <wp:positionH relativeFrom="column">
                  <wp:posOffset>3892550</wp:posOffset>
                </wp:positionH>
                <wp:positionV relativeFrom="paragraph">
                  <wp:posOffset>1281430</wp:posOffset>
                </wp:positionV>
                <wp:extent cx="1504950" cy="405765"/>
                <wp:effectExtent l="0" t="0" r="0" b="0"/>
                <wp:wrapSquare wrapText="bothSides"/>
                <wp:docPr id="60" name="Cuadro de texto 60"/>
                <wp:cNvGraphicFramePr/>
                <a:graphic xmlns:a="http://schemas.openxmlformats.org/drawingml/2006/main">
                  <a:graphicData uri="http://schemas.microsoft.com/office/word/2010/wordprocessingShape">
                    <wps:wsp>
                      <wps:cNvSpPr txBox="1"/>
                      <wps:spPr>
                        <a:xfrm>
                          <a:off x="0" y="0"/>
                          <a:ext cx="1504950" cy="405765"/>
                        </a:xfrm>
                        <a:prstGeom prst="rect">
                          <a:avLst/>
                        </a:prstGeom>
                        <a:solidFill>
                          <a:prstClr val="white"/>
                        </a:solidFill>
                        <a:ln>
                          <a:noFill/>
                        </a:ln>
                      </wps:spPr>
                      <wps:txbx>
                        <w:txbxContent>
                          <w:p w14:paraId="707D0197" w14:textId="25B6CA82" w:rsidR="00C66DD5" w:rsidRPr="00947DFE" w:rsidRDefault="00C66DD5" w:rsidP="00DF3D92">
                            <w:pPr>
                              <w:pStyle w:val="Descripcin"/>
                              <w:rPr>
                                <w:noProof/>
                              </w:rPr>
                            </w:pPr>
                            <w:bookmarkStart w:id="197" w:name="_Ref501803112"/>
                            <w:bookmarkStart w:id="198" w:name="_Toc504153992"/>
                            <w:bookmarkStart w:id="199" w:name="_Toc508729910"/>
                            <w:r>
                              <w:t xml:space="preserve">Ilustración </w:t>
                            </w:r>
                            <w:fldSimple w:instr=" SEQ Ilustración \* ARABIC ">
                              <w:r>
                                <w:rPr>
                                  <w:noProof/>
                                </w:rPr>
                                <w:t>26</w:t>
                              </w:r>
                            </w:fldSimple>
                            <w:r>
                              <w:t xml:space="preserve"> - Pantalla táctil de Raspberry Pi</w:t>
                            </w:r>
                            <w:bookmarkEnd w:id="197"/>
                            <w:bookmarkEnd w:id="198"/>
                            <w:bookmarkEnd w:id="1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582BA3" id="Cuadro de texto 60" o:spid="_x0000_s1037" type="#_x0000_t202" style="position:absolute;left:0;text-align:left;margin-left:306.5pt;margin-top:100.9pt;width:118.5pt;height:31.95pt;z-index:25173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" stroked="f">
                <v:textbox style="mso-fit-shape-to-text:t" inset="0,0,0,0">
                  <w:txbxContent>
                    <w:p w14:paraId="707D0197" w14:textId="25B6CA82" w:rsidR="00C66DD5" w:rsidRPr="00947DFE" w:rsidRDefault="00C66DD5" w:rsidP="00DF3D92">
                      <w:pPr>
                        <w:pStyle w:val="Descripcin"/>
                        <w:rPr>
                          <w:noProof/>
                        </w:rPr>
                      </w:pPr>
                      <w:bookmarkStart w:id="200" w:name="_Ref501803112"/>
                      <w:bookmarkStart w:id="201" w:name="_Toc504153992"/>
                      <w:bookmarkStart w:id="202" w:name="_Toc508729910"/>
                      <w:r>
                        <w:t xml:space="preserve">Ilustración </w:t>
                      </w:r>
                      <w:fldSimple w:instr=" SEQ Ilustración \* ARABIC ">
                        <w:r>
                          <w:rPr>
                            <w:noProof/>
                          </w:rPr>
                          <w:t>26</w:t>
                        </w:r>
                      </w:fldSimple>
                      <w:r>
                        <w:t xml:space="preserve"> - Pantalla táctil de Raspberry Pi</w:t>
                      </w:r>
                      <w:bookmarkEnd w:id="200"/>
                      <w:bookmarkEnd w:id="201"/>
                      <w:bookmarkEnd w:id="202"/>
                    </w:p>
                  </w:txbxContent>
                </v:textbox>
                <w10:wrap type="square"/>
              </v:shape>
            </w:pict>
          </mc:Fallback>
        </mc:AlternateContent>
      </w:r>
      <w:r w:rsidRPr="005709F8">
        <w:rPr>
          <w:rFonts w:ascii="Arial" w:eastAsia="Times New Roman" w:hAnsi="Arial" w:cs="Arial"/>
          <w:i/>
          <w:color w:val="222222"/>
          <w:sz w:val="24"/>
          <w:szCs w:val="24"/>
          <w:u w:val="single"/>
          <w:lang w:eastAsia="es-AR"/>
        </w:rPr>
        <w:t>Pantalla táctil LCD para Raspberry Pi de 7”:</w:t>
      </w:r>
      <w:r w:rsidRPr="005709F8">
        <w:rPr>
          <w:rFonts w:ascii="Arial" w:eastAsia="Times New Roman" w:hAnsi="Arial" w:cs="Arial"/>
          <w:color w:val="222222"/>
          <w:sz w:val="24"/>
          <w:szCs w:val="24"/>
          <w:lang w:eastAsia="es-AR"/>
        </w:rPr>
        <w:t xml:space="preserve"> </w:t>
      </w:r>
      <w:r>
        <w:rPr>
          <w:rFonts w:ascii="Arial" w:eastAsia="Times New Roman" w:hAnsi="Arial" w:cs="Arial"/>
          <w:color w:val="222222"/>
          <w:sz w:val="24"/>
          <w:szCs w:val="24"/>
          <w:lang w:eastAsia="es-AR"/>
        </w:rPr>
        <w:t>Es la pantalla táctil oficial de la plataforma (</w:t>
      </w:r>
      <w:r w:rsidRPr="00030E3C">
        <w:rPr>
          <w:rFonts w:ascii="Arial" w:eastAsia="Times New Roman" w:hAnsi="Arial" w:cs="Arial"/>
          <w:b/>
          <w:color w:val="222222"/>
          <w:sz w:val="24"/>
          <w:szCs w:val="24"/>
          <w:lang w:eastAsia="es-AR"/>
        </w:rPr>
        <w:fldChar w:fldCharType="begin"/>
      </w:r>
      <w:r w:rsidRPr="00030E3C">
        <w:rPr>
          <w:rFonts w:ascii="Arial" w:eastAsia="Times New Roman" w:hAnsi="Arial" w:cs="Arial"/>
          <w:b/>
          <w:color w:val="222222"/>
          <w:sz w:val="24"/>
          <w:szCs w:val="24"/>
          <w:lang w:eastAsia="es-AR"/>
        </w:rPr>
        <w:instrText xml:space="preserve"> REF _Ref501803112 \h </w:instrText>
      </w:r>
      <w:r w:rsidRPr="00030E3C">
        <w:rPr>
          <w:rFonts w:ascii="Arial" w:eastAsia="Times New Roman" w:hAnsi="Arial" w:cs="Arial"/>
          <w:b/>
          <w:color w:val="222222"/>
          <w:sz w:val="24"/>
          <w:szCs w:val="24"/>
          <w:lang w:eastAsia="es-AR"/>
        </w:rPr>
      </w:r>
      <w:r w:rsidR="00030E3C" w:rsidRPr="00030E3C">
        <w:rPr>
          <w:rFonts w:ascii="Arial" w:eastAsia="Times New Roman" w:hAnsi="Arial" w:cs="Arial"/>
          <w:b/>
          <w:color w:val="222222"/>
          <w:sz w:val="24"/>
          <w:szCs w:val="24"/>
          <w:lang w:eastAsia="es-AR"/>
        </w:rPr>
        <w:instrText xml:space="preserve"> \* MERGEFORMAT </w:instrText>
      </w:r>
      <w:r w:rsidRPr="00030E3C">
        <w:rPr>
          <w:rFonts w:ascii="Arial" w:eastAsia="Times New Roman" w:hAnsi="Arial" w:cs="Arial"/>
          <w:b/>
          <w:color w:val="222222"/>
          <w:sz w:val="24"/>
          <w:szCs w:val="24"/>
          <w:lang w:eastAsia="es-AR"/>
        </w:rPr>
        <w:fldChar w:fldCharType="separate"/>
      </w:r>
      <w:r w:rsidRPr="00030E3C">
        <w:rPr>
          <w:rFonts w:ascii="Arial" w:hAnsi="Arial" w:cs="Arial"/>
          <w:b/>
          <w:sz w:val="24"/>
          <w:szCs w:val="24"/>
        </w:rPr>
        <w:t xml:space="preserve">Ilustración </w:t>
      </w:r>
      <w:r w:rsidRPr="00030E3C">
        <w:rPr>
          <w:rFonts w:ascii="Arial" w:hAnsi="Arial" w:cs="Arial"/>
          <w:b/>
          <w:noProof/>
          <w:sz w:val="24"/>
          <w:szCs w:val="24"/>
        </w:rPr>
        <w:t>26</w:t>
      </w:r>
      <w:r w:rsidRPr="00030E3C">
        <w:rPr>
          <w:rFonts w:ascii="Arial" w:hAnsi="Arial" w:cs="Arial"/>
          <w:b/>
          <w:sz w:val="24"/>
          <w:szCs w:val="24"/>
        </w:rPr>
        <w:t xml:space="preserve"> - Pantalla táctil de Raspberry Pi</w:t>
      </w:r>
      <w:r w:rsidRPr="00030E3C">
        <w:rPr>
          <w:rFonts w:ascii="Arial" w:eastAsia="Times New Roman" w:hAnsi="Arial" w:cs="Arial"/>
          <w:b/>
          <w:color w:val="222222"/>
          <w:sz w:val="24"/>
          <w:szCs w:val="24"/>
          <w:lang w:eastAsia="es-AR"/>
        </w:rPr>
        <w:fldChar w:fldCharType="end"/>
      </w:r>
      <w:r>
        <w:rPr>
          <w:rFonts w:ascii="Arial" w:eastAsia="Times New Roman" w:hAnsi="Arial" w:cs="Arial"/>
          <w:color w:val="222222"/>
          <w:sz w:val="24"/>
          <w:szCs w:val="24"/>
          <w:lang w:eastAsia="es-AR"/>
        </w:rPr>
        <w:t>). Se trata de una pantalla táctil LCD capacitiva multitáctil (de hasta 10 puntos de contacto). El display de 7 pulgadas posee una resolución de 800x480 píxeles con una velocidad de refresco de 60 fps (fotogramas por segundo) y color RGB de 24 bits.</w:t>
      </w:r>
      <w:r w:rsidRPr="0070449D">
        <w:rPr>
          <w:rFonts w:ascii="Arial" w:eastAsia="Times New Roman" w:hAnsi="Arial" w:cs="Arial"/>
          <w:color w:val="222222"/>
          <w:sz w:val="24"/>
          <w:szCs w:val="24"/>
          <w:lang w:eastAsia="es-AR"/>
        </w:rPr>
        <w:t xml:space="preserve"> Se conecta a través de una placa adaptadora que se ocupa de la conversión de potencia y señal. Sólo se requieren dos conexiones a la Pi; la de energía a través del puerto GPIO del Pi y un cable de cinta que se</w:t>
      </w:r>
      <w:r>
        <w:rPr>
          <w:rFonts w:ascii="Arial" w:eastAsia="Times New Roman" w:hAnsi="Arial" w:cs="Arial"/>
          <w:color w:val="222222"/>
          <w:sz w:val="24"/>
          <w:szCs w:val="24"/>
          <w:lang w:eastAsia="es-AR"/>
        </w:rPr>
        <w:t xml:space="preserve"> conecta al puerto DSI (Display Serial Interface) presente</w:t>
      </w:r>
      <w:r w:rsidRPr="0070449D">
        <w:rPr>
          <w:rFonts w:ascii="Arial" w:eastAsia="Times New Roman" w:hAnsi="Arial" w:cs="Arial"/>
          <w:color w:val="222222"/>
          <w:sz w:val="24"/>
          <w:szCs w:val="24"/>
          <w:lang w:eastAsia="es-AR"/>
        </w:rPr>
        <w:t xml:space="preserve"> en todo</w:t>
      </w:r>
      <w:r>
        <w:rPr>
          <w:rFonts w:ascii="Arial" w:eastAsia="Times New Roman" w:hAnsi="Arial" w:cs="Arial"/>
          <w:color w:val="222222"/>
          <w:sz w:val="24"/>
          <w:szCs w:val="24"/>
          <w:lang w:eastAsia="es-AR"/>
        </w:rPr>
        <w:t xml:space="preserve"> modelo de</w:t>
      </w:r>
      <w:r w:rsidRPr="0070449D">
        <w:rPr>
          <w:rFonts w:ascii="Arial" w:eastAsia="Times New Roman" w:hAnsi="Arial" w:cs="Arial"/>
          <w:color w:val="222222"/>
          <w:sz w:val="24"/>
          <w:szCs w:val="24"/>
          <w:lang w:eastAsia="es-AR"/>
        </w:rPr>
        <w:t xml:space="preserve"> Raspberry Pi.</w:t>
      </w:r>
    </w:p>
    <w:p w14:paraId="7B7C5EB1" w14:textId="77777777" w:rsidR="00DF3D92" w:rsidRPr="0070449D" w:rsidRDefault="00DF3D92" w:rsidP="00DF3D92">
      <w:pPr>
        <w:pStyle w:val="Prrafodelista"/>
        <w:rPr>
          <w:rFonts w:ascii="Arial" w:eastAsia="Times New Roman" w:hAnsi="Arial" w:cs="Arial"/>
          <w:i/>
          <w:color w:val="222222"/>
          <w:sz w:val="24"/>
          <w:szCs w:val="24"/>
          <w:u w:val="single"/>
          <w:lang w:eastAsia="es-AR"/>
        </w:rPr>
      </w:pPr>
      <w:r>
        <w:rPr>
          <w:noProof/>
          <w:lang w:val="en-US"/>
        </w:rPr>
        <w:drawing>
          <wp:anchor distT="0" distB="0" distL="114300" distR="114300" simplePos="0" relativeHeight="251682816" behindDoc="0" locked="0" layoutInCell="1" allowOverlap="1" wp14:anchorId="25145BAD" wp14:editId="190DD564">
            <wp:simplePos x="0" y="0"/>
            <wp:positionH relativeFrom="margin">
              <wp:align>right</wp:align>
            </wp:positionH>
            <wp:positionV relativeFrom="paragraph">
              <wp:posOffset>3175</wp:posOffset>
            </wp:positionV>
            <wp:extent cx="1508760" cy="1148080"/>
            <wp:effectExtent l="0" t="0" r="0" b="0"/>
            <wp:wrapSquare wrapText="bothSides"/>
            <wp:docPr id="1025" name="Imagen 1025"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n relacionada"/>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508760" cy="11480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D49AE00" w14:textId="4BE9CE7C" w:rsidR="00DF3D92" w:rsidRDefault="00DF3D92" w:rsidP="00DF3D92">
      <w:pPr>
        <w:pStyle w:val="Prrafodelista"/>
        <w:numPr>
          <w:ilvl w:val="0"/>
          <w:numId w:val="14"/>
        </w:numPr>
        <w:shd w:val="clear" w:color="auto" w:fill="FFFFFF"/>
        <w:spacing w:before="120" w:after="120" w:line="240" w:lineRule="auto"/>
        <w:jc w:val="both"/>
        <w:rPr>
          <w:rFonts w:ascii="Arial" w:eastAsia="Times New Roman" w:hAnsi="Arial" w:cs="Arial"/>
          <w:color w:val="222222"/>
          <w:sz w:val="24"/>
          <w:szCs w:val="24"/>
          <w:lang w:eastAsia="es-AR"/>
        </w:rPr>
      </w:pPr>
      <w:r>
        <w:rPr>
          <w:noProof/>
          <w:lang w:val="en-US"/>
        </w:rPr>
        <mc:AlternateContent>
          <mc:Choice Requires="wps">
            <w:drawing>
              <wp:anchor distT="0" distB="0" distL="114300" distR="114300" simplePos="0" relativeHeight="251774976" behindDoc="0" locked="0" layoutInCell="1" allowOverlap="1" wp14:anchorId="42C01320" wp14:editId="5DAA9C7F">
                <wp:simplePos x="0" y="0"/>
                <wp:positionH relativeFrom="margin">
                  <wp:align>right</wp:align>
                </wp:positionH>
                <wp:positionV relativeFrom="paragraph">
                  <wp:posOffset>876935</wp:posOffset>
                </wp:positionV>
                <wp:extent cx="1508760" cy="405765"/>
                <wp:effectExtent l="0" t="0" r="0" b="0"/>
                <wp:wrapSquare wrapText="bothSides"/>
                <wp:docPr id="61" name="Cuadro de texto 61"/>
                <wp:cNvGraphicFramePr/>
                <a:graphic xmlns:a="http://schemas.openxmlformats.org/drawingml/2006/main">
                  <a:graphicData uri="http://schemas.microsoft.com/office/word/2010/wordprocessingShape">
                    <wps:wsp>
                      <wps:cNvSpPr txBox="1"/>
                      <wps:spPr>
                        <a:xfrm>
                          <a:off x="0" y="0"/>
                          <a:ext cx="1508760" cy="405765"/>
                        </a:xfrm>
                        <a:prstGeom prst="rect">
                          <a:avLst/>
                        </a:prstGeom>
                        <a:solidFill>
                          <a:prstClr val="white"/>
                        </a:solidFill>
                        <a:ln>
                          <a:noFill/>
                        </a:ln>
                      </wps:spPr>
                      <wps:txbx>
                        <w:txbxContent>
                          <w:p w14:paraId="1B423D34" w14:textId="6FFE5C0E" w:rsidR="00C66DD5" w:rsidRPr="003A5C10" w:rsidRDefault="00C66DD5" w:rsidP="00DF3D92">
                            <w:pPr>
                              <w:pStyle w:val="Descripcin"/>
                              <w:rPr>
                                <w:noProof/>
                              </w:rPr>
                            </w:pPr>
                            <w:bookmarkStart w:id="203" w:name="_Ref501827051"/>
                            <w:bookmarkStart w:id="204" w:name="_Toc504153993"/>
                            <w:bookmarkStart w:id="205" w:name="_Toc508729911"/>
                            <w:r>
                              <w:t xml:space="preserve">Ilustración </w:t>
                            </w:r>
                            <w:fldSimple w:instr=" SEQ Ilustración \* ARABIC ">
                              <w:r>
                                <w:rPr>
                                  <w:noProof/>
                                </w:rPr>
                                <w:t>27</w:t>
                              </w:r>
                            </w:fldSimple>
                            <w:r>
                              <w:t xml:space="preserve"> - Adafruit Prototyping Pi</w:t>
                            </w:r>
                            <w:bookmarkEnd w:id="203"/>
                            <w:bookmarkEnd w:id="204"/>
                            <w:bookmarkEnd w:id="2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C01320" id="Cuadro de texto 61" o:spid="_x0000_s1038" type="#_x0000_t202" style="position:absolute;left:0;text-align:left;margin-left:67.6pt;margin-top:69.05pt;width:118.8pt;height:31.95pt;z-index:25177497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" stroked="f">
                <v:textbox style="mso-fit-shape-to-text:t" inset="0,0,0,0">
                  <w:txbxContent>
                    <w:p w14:paraId="1B423D34" w14:textId="6FFE5C0E" w:rsidR="00C66DD5" w:rsidRPr="003A5C10" w:rsidRDefault="00C66DD5" w:rsidP="00DF3D92">
                      <w:pPr>
                        <w:pStyle w:val="Descripcin"/>
                        <w:rPr>
                          <w:noProof/>
                        </w:rPr>
                      </w:pPr>
                      <w:bookmarkStart w:id="206" w:name="_Ref501827051"/>
                      <w:bookmarkStart w:id="207" w:name="_Toc504153993"/>
                      <w:bookmarkStart w:id="208" w:name="_Toc508729911"/>
                      <w:r>
                        <w:t xml:space="preserve">Ilustración </w:t>
                      </w:r>
                      <w:fldSimple w:instr=" SEQ Ilustración \* ARABIC ">
                        <w:r>
                          <w:rPr>
                            <w:noProof/>
                          </w:rPr>
                          <w:t>27</w:t>
                        </w:r>
                      </w:fldSimple>
                      <w:r>
                        <w:t xml:space="preserve"> - Adafruit Prototyping Pi</w:t>
                      </w:r>
                      <w:bookmarkEnd w:id="206"/>
                      <w:bookmarkEnd w:id="207"/>
                      <w:bookmarkEnd w:id="208"/>
                    </w:p>
                  </w:txbxContent>
                </v:textbox>
                <w10:wrap type="square" anchorx="margin"/>
              </v:shape>
            </w:pict>
          </mc:Fallback>
        </mc:AlternateContent>
      </w:r>
      <w:r>
        <w:rPr>
          <w:rFonts w:ascii="Arial" w:eastAsia="Times New Roman" w:hAnsi="Arial" w:cs="Arial"/>
          <w:i/>
          <w:color w:val="222222"/>
          <w:sz w:val="24"/>
          <w:szCs w:val="24"/>
          <w:u w:val="single"/>
          <w:lang w:eastAsia="es-AR"/>
        </w:rPr>
        <w:t xml:space="preserve">Kit de Placa de prototipado de Pi de </w:t>
      </w:r>
      <w:r w:rsidRPr="00387BC2">
        <w:rPr>
          <w:rFonts w:ascii="Arial" w:eastAsia="Times New Roman" w:hAnsi="Arial" w:cs="Arial"/>
          <w:i/>
          <w:color w:val="222222"/>
          <w:sz w:val="24"/>
          <w:szCs w:val="24"/>
          <w:u w:val="single"/>
          <w:lang w:eastAsia="es-AR"/>
        </w:rPr>
        <w:t xml:space="preserve">Adafruit </w:t>
      </w:r>
      <w:r>
        <w:rPr>
          <w:rFonts w:ascii="Arial" w:eastAsia="Times New Roman" w:hAnsi="Arial" w:cs="Arial"/>
          <w:i/>
          <w:color w:val="222222"/>
          <w:sz w:val="24"/>
          <w:szCs w:val="24"/>
          <w:u w:val="single"/>
          <w:lang w:eastAsia="es-AR"/>
        </w:rPr>
        <w:t xml:space="preserve">(Adafruit </w:t>
      </w:r>
      <w:r w:rsidRPr="00387BC2">
        <w:rPr>
          <w:rFonts w:ascii="Arial" w:eastAsia="Times New Roman" w:hAnsi="Arial" w:cs="Arial"/>
          <w:i/>
          <w:color w:val="222222"/>
          <w:sz w:val="24"/>
          <w:szCs w:val="24"/>
          <w:u w:val="single"/>
          <w:lang w:eastAsia="es-AR"/>
        </w:rPr>
        <w:t>Prototyping Pi Plate Kit</w:t>
      </w:r>
      <w:r>
        <w:rPr>
          <w:rFonts w:ascii="Arial" w:eastAsia="Times New Roman" w:hAnsi="Arial" w:cs="Arial"/>
          <w:i/>
          <w:color w:val="222222"/>
          <w:sz w:val="24"/>
          <w:szCs w:val="24"/>
          <w:u w:val="single"/>
          <w:lang w:eastAsia="es-AR"/>
        </w:rPr>
        <w:t>)</w:t>
      </w:r>
      <w:r w:rsidRPr="00387BC2">
        <w:rPr>
          <w:rFonts w:ascii="Arial" w:eastAsia="Times New Roman" w:hAnsi="Arial" w:cs="Arial"/>
          <w:i/>
          <w:color w:val="222222"/>
          <w:sz w:val="24"/>
          <w:szCs w:val="24"/>
          <w:u w:val="single"/>
          <w:lang w:eastAsia="es-AR"/>
        </w:rPr>
        <w:t>:</w:t>
      </w:r>
      <w:r w:rsidRPr="00387BC2">
        <w:rPr>
          <w:rFonts w:ascii="Arial" w:eastAsia="Times New Roman" w:hAnsi="Arial" w:cs="Arial"/>
          <w:color w:val="222222"/>
          <w:sz w:val="24"/>
          <w:szCs w:val="24"/>
          <w:lang w:eastAsia="es-AR"/>
        </w:rPr>
        <w:t xml:space="preserve"> Se trata de una placa</w:t>
      </w:r>
      <w:r>
        <w:rPr>
          <w:rFonts w:ascii="Arial" w:eastAsia="Times New Roman" w:hAnsi="Arial" w:cs="Arial"/>
          <w:color w:val="222222"/>
          <w:sz w:val="24"/>
          <w:szCs w:val="24"/>
          <w:lang w:eastAsia="es-AR"/>
        </w:rPr>
        <w:t xml:space="preserve"> que se encastra en la parte superior de las Raspberry Pi, en la cual se pueden soldar componentes en su área de GPIO (entrada/salida de propósito general) y además cuenta en su centro con un área de </w:t>
      </w:r>
      <w:r w:rsidR="009263C0" w:rsidRPr="009263C0">
        <w:rPr>
          <w:rFonts w:ascii="Arial" w:eastAsia="Times New Roman" w:hAnsi="Arial" w:cs="Arial"/>
          <w:color w:val="222222"/>
          <w:sz w:val="24"/>
          <w:szCs w:val="24"/>
          <w:lang w:eastAsia="es-AR"/>
        </w:rPr>
        <w:fldChar w:fldCharType="begin"/>
      </w:r>
      <w:r w:rsidR="009263C0" w:rsidRPr="009263C0">
        <w:rPr>
          <w:rFonts w:ascii="Arial" w:eastAsia="Times New Roman" w:hAnsi="Arial" w:cs="Arial"/>
          <w:color w:val="222222"/>
          <w:sz w:val="24"/>
          <w:szCs w:val="24"/>
          <w:lang w:eastAsia="es-AR"/>
        </w:rPr>
        <w:instrText xml:space="preserve"> REF _Ref508728943 \h </w:instrText>
      </w:r>
      <w:r w:rsidR="009263C0" w:rsidRPr="009263C0">
        <w:rPr>
          <w:rFonts w:ascii="Arial" w:eastAsia="Times New Roman" w:hAnsi="Arial" w:cs="Arial"/>
          <w:color w:val="222222"/>
          <w:sz w:val="24"/>
          <w:szCs w:val="24"/>
          <w:lang w:eastAsia="es-AR"/>
        </w:rPr>
      </w:r>
      <w:r w:rsidR="009263C0" w:rsidRPr="009263C0">
        <w:rPr>
          <w:rFonts w:ascii="Arial" w:eastAsia="Times New Roman" w:hAnsi="Arial" w:cs="Arial"/>
          <w:color w:val="222222"/>
          <w:sz w:val="24"/>
          <w:szCs w:val="24"/>
          <w:lang w:eastAsia="es-AR"/>
        </w:rPr>
        <w:instrText xml:space="preserve"> \* MERGEFORMAT </w:instrText>
      </w:r>
      <w:r w:rsidR="009263C0" w:rsidRPr="009263C0">
        <w:rPr>
          <w:rFonts w:ascii="Arial" w:eastAsia="Times New Roman" w:hAnsi="Arial" w:cs="Arial"/>
          <w:color w:val="222222"/>
          <w:sz w:val="24"/>
          <w:szCs w:val="24"/>
          <w:lang w:eastAsia="es-AR"/>
        </w:rPr>
        <w:fldChar w:fldCharType="separate"/>
      </w:r>
      <w:r w:rsidR="00DC03CC">
        <w:rPr>
          <w:rFonts w:ascii="Arial" w:hAnsi="Arial" w:cs="Arial"/>
          <w:b/>
          <w:sz w:val="24"/>
          <w:szCs w:val="24"/>
        </w:rPr>
        <w:t>p</w:t>
      </w:r>
      <w:r w:rsidR="009263C0" w:rsidRPr="009263C0">
        <w:rPr>
          <w:rFonts w:ascii="Arial" w:hAnsi="Arial" w:cs="Arial"/>
          <w:b/>
          <w:sz w:val="24"/>
          <w:szCs w:val="24"/>
        </w:rPr>
        <w:t>rotoboard</w:t>
      </w:r>
      <w:r w:rsidR="009263C0" w:rsidRPr="009263C0">
        <w:rPr>
          <w:rFonts w:ascii="Arial" w:eastAsia="Times New Roman" w:hAnsi="Arial" w:cs="Arial"/>
          <w:color w:val="222222"/>
          <w:sz w:val="24"/>
          <w:szCs w:val="24"/>
          <w:lang w:eastAsia="es-AR"/>
        </w:rPr>
        <w:fldChar w:fldCharType="end"/>
      </w:r>
      <w:r>
        <w:rPr>
          <w:rFonts w:ascii="Arial" w:eastAsia="Times New Roman" w:hAnsi="Arial" w:cs="Arial"/>
          <w:color w:val="222222"/>
          <w:sz w:val="24"/>
          <w:szCs w:val="24"/>
          <w:lang w:eastAsia="es-AR"/>
        </w:rPr>
        <w:t xml:space="preserve">. </w:t>
      </w:r>
      <w:r>
        <w:rPr>
          <w:rFonts w:ascii="Arial" w:eastAsia="Times New Roman" w:hAnsi="Arial" w:cs="Arial"/>
          <w:color w:val="222222"/>
          <w:sz w:val="24"/>
          <w:szCs w:val="24"/>
          <w:lang w:eastAsia="es-AR"/>
        </w:rPr>
        <w:lastRenderedPageBreak/>
        <w:t>En la imagen (</w:t>
      </w:r>
      <w:r w:rsidRPr="00030E3C">
        <w:rPr>
          <w:rFonts w:ascii="Arial" w:eastAsia="Times New Roman" w:hAnsi="Arial" w:cs="Arial"/>
          <w:b/>
          <w:color w:val="222222"/>
          <w:sz w:val="24"/>
          <w:szCs w:val="24"/>
          <w:lang w:eastAsia="es-AR"/>
        </w:rPr>
        <w:fldChar w:fldCharType="begin"/>
      </w:r>
      <w:r w:rsidRPr="00030E3C">
        <w:rPr>
          <w:rFonts w:ascii="Arial" w:eastAsia="Times New Roman" w:hAnsi="Arial" w:cs="Arial"/>
          <w:b/>
          <w:color w:val="222222"/>
          <w:sz w:val="24"/>
          <w:szCs w:val="24"/>
          <w:lang w:eastAsia="es-AR"/>
        </w:rPr>
        <w:instrText xml:space="preserve"> REF _Ref501827051 \h </w:instrText>
      </w:r>
      <w:r w:rsidRPr="00030E3C">
        <w:rPr>
          <w:rFonts w:ascii="Arial" w:eastAsia="Times New Roman" w:hAnsi="Arial" w:cs="Arial"/>
          <w:b/>
          <w:color w:val="222222"/>
          <w:sz w:val="24"/>
          <w:szCs w:val="24"/>
          <w:lang w:eastAsia="es-AR"/>
        </w:rPr>
      </w:r>
      <w:r w:rsidR="00030E3C" w:rsidRPr="00030E3C">
        <w:rPr>
          <w:rFonts w:ascii="Arial" w:eastAsia="Times New Roman" w:hAnsi="Arial" w:cs="Arial"/>
          <w:b/>
          <w:color w:val="222222"/>
          <w:sz w:val="24"/>
          <w:szCs w:val="24"/>
          <w:lang w:eastAsia="es-AR"/>
        </w:rPr>
        <w:instrText xml:space="preserve"> \* MERGEFORMAT </w:instrText>
      </w:r>
      <w:r w:rsidRPr="00030E3C">
        <w:rPr>
          <w:rFonts w:ascii="Arial" w:eastAsia="Times New Roman" w:hAnsi="Arial" w:cs="Arial"/>
          <w:b/>
          <w:color w:val="222222"/>
          <w:sz w:val="24"/>
          <w:szCs w:val="24"/>
          <w:lang w:eastAsia="es-AR"/>
        </w:rPr>
        <w:fldChar w:fldCharType="separate"/>
      </w:r>
      <w:r w:rsidRPr="00030E3C">
        <w:rPr>
          <w:rFonts w:ascii="Arial" w:hAnsi="Arial" w:cs="Arial"/>
          <w:b/>
          <w:sz w:val="24"/>
          <w:szCs w:val="24"/>
        </w:rPr>
        <w:t xml:space="preserve">Ilustración </w:t>
      </w:r>
      <w:r w:rsidRPr="00030E3C">
        <w:rPr>
          <w:rFonts w:ascii="Arial" w:hAnsi="Arial" w:cs="Arial"/>
          <w:b/>
          <w:noProof/>
          <w:sz w:val="24"/>
          <w:szCs w:val="24"/>
        </w:rPr>
        <w:t>27</w:t>
      </w:r>
      <w:r w:rsidRPr="00030E3C">
        <w:rPr>
          <w:rFonts w:ascii="Arial" w:hAnsi="Arial" w:cs="Arial"/>
          <w:b/>
          <w:sz w:val="24"/>
          <w:szCs w:val="24"/>
        </w:rPr>
        <w:t xml:space="preserve"> - Adafruit Prototyping Pi</w:t>
      </w:r>
      <w:r w:rsidRPr="00030E3C">
        <w:rPr>
          <w:rFonts w:ascii="Arial" w:eastAsia="Times New Roman" w:hAnsi="Arial" w:cs="Arial"/>
          <w:b/>
          <w:color w:val="222222"/>
          <w:sz w:val="24"/>
          <w:szCs w:val="24"/>
          <w:lang w:eastAsia="es-AR"/>
        </w:rPr>
        <w:fldChar w:fldCharType="end"/>
      </w:r>
      <w:r>
        <w:rPr>
          <w:rFonts w:ascii="Arial" w:eastAsia="Times New Roman" w:hAnsi="Arial" w:cs="Arial"/>
          <w:color w:val="222222"/>
          <w:sz w:val="24"/>
          <w:szCs w:val="24"/>
          <w:lang w:eastAsia="es-AR"/>
        </w:rPr>
        <w:t>) se puede ver esta placa empalmada sobre una Raspberry Pi</w:t>
      </w:r>
    </w:p>
    <w:p w14:paraId="3EA52006" w14:textId="77777777" w:rsidR="00DF3D92" w:rsidRPr="004C7DEA" w:rsidRDefault="00DF3D92" w:rsidP="00DF3D92">
      <w:pPr>
        <w:shd w:val="clear" w:color="auto" w:fill="FFFFFF"/>
        <w:spacing w:before="120" w:after="120"/>
        <w:rPr>
          <w:rFonts w:ascii="Arial" w:eastAsia="Times New Roman" w:hAnsi="Arial" w:cs="Arial"/>
          <w:color w:val="222222"/>
          <w:sz w:val="24"/>
          <w:szCs w:val="24"/>
        </w:rPr>
      </w:pPr>
    </w:p>
    <w:p w14:paraId="5FCA60EB" w14:textId="77777777" w:rsidR="00DF3D92" w:rsidRPr="00761CD9" w:rsidRDefault="00DF3D92" w:rsidP="00DF3D92">
      <w:pPr>
        <w:pStyle w:val="Prrafodelista"/>
        <w:numPr>
          <w:ilvl w:val="0"/>
          <w:numId w:val="14"/>
        </w:numPr>
        <w:shd w:val="clear" w:color="auto" w:fill="FFFFFF"/>
        <w:spacing w:before="120" w:after="120"/>
        <w:jc w:val="both"/>
        <w:rPr>
          <w:rFonts w:ascii="Arial" w:eastAsia="Times New Roman" w:hAnsi="Arial" w:cs="Arial"/>
          <w:i/>
          <w:color w:val="222222"/>
          <w:sz w:val="24"/>
          <w:szCs w:val="24"/>
          <w:u w:val="single"/>
        </w:rPr>
      </w:pPr>
      <w:r>
        <w:rPr>
          <w:noProof/>
          <w:lang w:val="en-US"/>
        </w:rPr>
        <w:drawing>
          <wp:anchor distT="0" distB="0" distL="114300" distR="114300" simplePos="0" relativeHeight="251719680" behindDoc="0" locked="0" layoutInCell="1" allowOverlap="1" wp14:anchorId="7542A739" wp14:editId="191635E9">
            <wp:simplePos x="0" y="0"/>
            <wp:positionH relativeFrom="column">
              <wp:posOffset>3785870</wp:posOffset>
            </wp:positionH>
            <wp:positionV relativeFrom="paragraph">
              <wp:posOffset>6350</wp:posOffset>
            </wp:positionV>
            <wp:extent cx="1610995" cy="1218565"/>
            <wp:effectExtent l="0" t="0" r="8255" b="635"/>
            <wp:wrapSquare wrapText="bothSides"/>
            <wp:docPr id="1027" name="Imagen 1027" descr="Resultado de imagen para western digital pidr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esultado de imagen para western digital pidrive"/>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t="8002" b="16344"/>
                    <a:stretch/>
                  </pic:blipFill>
                  <pic:spPr bwMode="auto">
                    <a:xfrm>
                      <a:off x="0" y="0"/>
                      <a:ext cx="1610995" cy="12185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61CD9">
        <w:rPr>
          <w:rFonts w:ascii="Arial" w:eastAsia="Times New Roman" w:hAnsi="Arial" w:cs="Arial"/>
          <w:i/>
          <w:color w:val="222222"/>
          <w:sz w:val="24"/>
          <w:szCs w:val="24"/>
          <w:u w:val="single"/>
        </w:rPr>
        <w:t xml:space="preserve">Western digital Pidrive: </w:t>
      </w:r>
      <w:r w:rsidRPr="00761CD9">
        <w:rPr>
          <w:rFonts w:ascii="Arial" w:eastAsia="Times New Roman" w:hAnsi="Arial" w:cs="Arial"/>
          <w:color w:val="222222"/>
          <w:sz w:val="24"/>
          <w:szCs w:val="24"/>
        </w:rPr>
        <w:t>Es un disco rígido</w:t>
      </w:r>
      <w:r>
        <w:rPr>
          <w:rFonts w:ascii="Arial" w:eastAsia="Times New Roman" w:hAnsi="Arial" w:cs="Arial"/>
          <w:color w:val="222222"/>
          <w:sz w:val="24"/>
          <w:szCs w:val="24"/>
        </w:rPr>
        <w:t xml:space="preserve"> (</w:t>
      </w:r>
      <w:r w:rsidRPr="00030E3C">
        <w:rPr>
          <w:rFonts w:ascii="Arial" w:eastAsia="Times New Roman" w:hAnsi="Arial" w:cs="Arial"/>
          <w:b/>
          <w:color w:val="222222"/>
          <w:sz w:val="24"/>
          <w:szCs w:val="24"/>
        </w:rPr>
        <w:fldChar w:fldCharType="begin"/>
      </w:r>
      <w:r w:rsidRPr="00030E3C">
        <w:rPr>
          <w:rFonts w:ascii="Arial" w:eastAsia="Times New Roman" w:hAnsi="Arial" w:cs="Arial"/>
          <w:b/>
          <w:color w:val="222222"/>
          <w:sz w:val="24"/>
          <w:szCs w:val="24"/>
        </w:rPr>
        <w:instrText xml:space="preserve"> REF _Ref501828737 \h  \* MERGEFORMAT </w:instrText>
      </w:r>
      <w:r w:rsidRPr="00030E3C">
        <w:rPr>
          <w:rFonts w:ascii="Arial" w:eastAsia="Times New Roman" w:hAnsi="Arial" w:cs="Arial"/>
          <w:b/>
          <w:color w:val="222222"/>
          <w:sz w:val="24"/>
          <w:szCs w:val="24"/>
        </w:rPr>
      </w:r>
      <w:r w:rsidRPr="00030E3C">
        <w:rPr>
          <w:rFonts w:ascii="Arial" w:eastAsia="Times New Roman" w:hAnsi="Arial" w:cs="Arial"/>
          <w:b/>
          <w:color w:val="222222"/>
          <w:sz w:val="24"/>
          <w:szCs w:val="24"/>
        </w:rPr>
        <w:fldChar w:fldCharType="separate"/>
      </w:r>
      <w:r w:rsidRPr="00030E3C">
        <w:rPr>
          <w:rFonts w:ascii="Arial" w:hAnsi="Arial" w:cs="Arial"/>
          <w:b/>
          <w:sz w:val="24"/>
          <w:szCs w:val="24"/>
        </w:rPr>
        <w:t xml:space="preserve">Ilustración </w:t>
      </w:r>
      <w:r w:rsidRPr="00030E3C">
        <w:rPr>
          <w:rFonts w:ascii="Arial" w:hAnsi="Arial" w:cs="Arial"/>
          <w:b/>
          <w:noProof/>
          <w:sz w:val="24"/>
          <w:szCs w:val="24"/>
        </w:rPr>
        <w:t>28</w:t>
      </w:r>
      <w:r w:rsidRPr="00030E3C">
        <w:rPr>
          <w:rFonts w:ascii="Arial" w:hAnsi="Arial" w:cs="Arial"/>
          <w:b/>
          <w:sz w:val="24"/>
          <w:szCs w:val="24"/>
        </w:rPr>
        <w:t xml:space="preserve"> - Pidrive</w:t>
      </w:r>
      <w:r w:rsidRPr="00030E3C">
        <w:rPr>
          <w:rFonts w:ascii="Arial" w:eastAsia="Times New Roman" w:hAnsi="Arial" w:cs="Arial"/>
          <w:b/>
          <w:color w:val="222222"/>
          <w:sz w:val="24"/>
          <w:szCs w:val="24"/>
        </w:rPr>
        <w:fldChar w:fldCharType="end"/>
      </w:r>
      <w:r>
        <w:rPr>
          <w:rFonts w:ascii="Arial" w:eastAsia="Times New Roman" w:hAnsi="Arial" w:cs="Arial"/>
          <w:color w:val="222222"/>
          <w:sz w:val="24"/>
          <w:szCs w:val="24"/>
        </w:rPr>
        <w:t>)</w:t>
      </w:r>
      <w:r w:rsidRPr="00761CD9">
        <w:rPr>
          <w:rFonts w:ascii="Arial" w:eastAsia="Times New Roman" w:hAnsi="Arial" w:cs="Arial"/>
          <w:color w:val="222222"/>
          <w:sz w:val="24"/>
          <w:szCs w:val="24"/>
        </w:rPr>
        <w:t xml:space="preserve"> exclusivo para esta plataforma, de una capacidad de 314 GB, creado por la marca homónima. Cuenta con una interfaz de conexión USB para comunicarse con la Raspberry Pi.</w:t>
      </w:r>
    </w:p>
    <w:p w14:paraId="71F4EFEF" w14:textId="77777777" w:rsidR="00DF3D92" w:rsidRPr="00651D66" w:rsidRDefault="00DF3D92" w:rsidP="00DF3D92">
      <w:pPr>
        <w:shd w:val="clear" w:color="auto" w:fill="FFFFFF"/>
        <w:spacing w:before="120" w:after="120"/>
        <w:rPr>
          <w:rFonts w:ascii="Arial" w:eastAsia="Times New Roman" w:hAnsi="Arial" w:cs="Arial"/>
          <w:i/>
          <w:color w:val="222222"/>
          <w:sz w:val="24"/>
          <w:szCs w:val="24"/>
          <w:u w:val="single"/>
        </w:rPr>
      </w:pPr>
      <w:r>
        <w:rPr>
          <w:noProof/>
          <w:lang w:val="en-US" w:eastAsia="en-US"/>
        </w:rPr>
        <mc:AlternateContent>
          <mc:Choice Requires="wps">
            <w:drawing>
              <wp:anchor distT="0" distB="0" distL="114300" distR="114300" simplePos="0" relativeHeight="251756544" behindDoc="0" locked="0" layoutInCell="1" allowOverlap="1" wp14:anchorId="041EFD65" wp14:editId="6964DDA0">
                <wp:simplePos x="0" y="0"/>
                <wp:positionH relativeFrom="column">
                  <wp:posOffset>4088130</wp:posOffset>
                </wp:positionH>
                <wp:positionV relativeFrom="paragraph">
                  <wp:posOffset>7620</wp:posOffset>
                </wp:positionV>
                <wp:extent cx="1309370" cy="190500"/>
                <wp:effectExtent l="0" t="0" r="5080" b="0"/>
                <wp:wrapSquare wrapText="bothSides"/>
                <wp:docPr id="62" name="Cuadro de texto 62"/>
                <wp:cNvGraphicFramePr/>
                <a:graphic xmlns:a="http://schemas.openxmlformats.org/drawingml/2006/main">
                  <a:graphicData uri="http://schemas.microsoft.com/office/word/2010/wordprocessingShape">
                    <wps:wsp>
                      <wps:cNvSpPr txBox="1"/>
                      <wps:spPr>
                        <a:xfrm>
                          <a:off x="0" y="0"/>
                          <a:ext cx="1309370" cy="190500"/>
                        </a:xfrm>
                        <a:prstGeom prst="rect">
                          <a:avLst/>
                        </a:prstGeom>
                        <a:solidFill>
                          <a:prstClr val="white"/>
                        </a:solidFill>
                        <a:ln>
                          <a:noFill/>
                        </a:ln>
                      </wps:spPr>
                      <wps:txbx>
                        <w:txbxContent>
                          <w:p w14:paraId="4D82305D" w14:textId="7E8603D5" w:rsidR="00C66DD5" w:rsidRPr="000E068D" w:rsidRDefault="00C66DD5" w:rsidP="00DF3D92">
                            <w:pPr>
                              <w:pStyle w:val="Descripcin"/>
                              <w:rPr>
                                <w:noProof/>
                              </w:rPr>
                            </w:pPr>
                            <w:bookmarkStart w:id="209" w:name="_Ref501828737"/>
                            <w:bookmarkStart w:id="210" w:name="_Toc504153994"/>
                            <w:bookmarkStart w:id="211" w:name="_Toc508729912"/>
                            <w:r>
                              <w:t xml:space="preserve">Ilustración </w:t>
                            </w:r>
                            <w:fldSimple w:instr=" SEQ Ilustración \* ARABIC ">
                              <w:r>
                                <w:rPr>
                                  <w:noProof/>
                                </w:rPr>
                                <w:t>28</w:t>
                              </w:r>
                            </w:fldSimple>
                            <w:r>
                              <w:t xml:space="preserve"> - Pidrive</w:t>
                            </w:r>
                            <w:bookmarkEnd w:id="209"/>
                            <w:bookmarkEnd w:id="210"/>
                            <w:bookmarkEnd w:id="21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41EFD65" id="Cuadro de texto 62" o:spid="_x0000_s1039" type="#_x0000_t202" style="position:absolute;left:0;text-align:left;margin-left:321.9pt;margin-top:.6pt;width:103.1pt;height:15pt;z-index:251756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" stroked="f">
                <v:textbox inset="0,0,0,0">
                  <w:txbxContent>
                    <w:p w14:paraId="4D82305D" w14:textId="7E8603D5" w:rsidR="00C66DD5" w:rsidRPr="000E068D" w:rsidRDefault="00C66DD5" w:rsidP="00DF3D92">
                      <w:pPr>
                        <w:pStyle w:val="Descripcin"/>
                        <w:rPr>
                          <w:noProof/>
                        </w:rPr>
                      </w:pPr>
                      <w:bookmarkStart w:id="212" w:name="_Ref501828737"/>
                      <w:bookmarkStart w:id="213" w:name="_Toc504153994"/>
                      <w:bookmarkStart w:id="214" w:name="_Toc508729912"/>
                      <w:r>
                        <w:t xml:space="preserve">Ilustración </w:t>
                      </w:r>
                      <w:fldSimple w:instr=" SEQ Ilustración \* ARABIC ">
                        <w:r>
                          <w:rPr>
                            <w:noProof/>
                          </w:rPr>
                          <w:t>28</w:t>
                        </w:r>
                      </w:fldSimple>
                      <w:r>
                        <w:t xml:space="preserve"> - Pidrive</w:t>
                      </w:r>
                      <w:bookmarkEnd w:id="212"/>
                      <w:bookmarkEnd w:id="213"/>
                      <w:bookmarkEnd w:id="214"/>
                    </w:p>
                  </w:txbxContent>
                </v:textbox>
                <w10:wrap type="square"/>
              </v:shape>
            </w:pict>
          </mc:Fallback>
        </mc:AlternateContent>
      </w:r>
    </w:p>
    <w:p w14:paraId="5CA5987C" w14:textId="53CAC676" w:rsidR="00DF3D92" w:rsidRPr="00387BC2" w:rsidRDefault="00DF3D92" w:rsidP="00DF3D92">
      <w:pPr>
        <w:pStyle w:val="Prrafodelista"/>
        <w:numPr>
          <w:ilvl w:val="0"/>
          <w:numId w:val="14"/>
        </w:numPr>
        <w:shd w:val="clear" w:color="auto" w:fill="FFFFFF"/>
        <w:spacing w:before="120" w:after="120" w:line="240" w:lineRule="auto"/>
        <w:jc w:val="both"/>
        <w:rPr>
          <w:rFonts w:ascii="Arial" w:eastAsia="Times New Roman" w:hAnsi="Arial" w:cs="Arial"/>
          <w:i/>
          <w:color w:val="222222"/>
          <w:sz w:val="24"/>
          <w:szCs w:val="24"/>
          <w:u w:val="single"/>
          <w:lang w:eastAsia="es-AR"/>
        </w:rPr>
      </w:pPr>
      <w:r>
        <w:rPr>
          <w:noProof/>
          <w:lang w:val="en-US"/>
        </w:rPr>
        <w:drawing>
          <wp:anchor distT="0" distB="0" distL="114300" distR="114300" simplePos="0" relativeHeight="251701248" behindDoc="0" locked="0" layoutInCell="1" allowOverlap="1" wp14:anchorId="770BBB0A" wp14:editId="18136120">
            <wp:simplePos x="0" y="0"/>
            <wp:positionH relativeFrom="column">
              <wp:posOffset>3769995</wp:posOffset>
            </wp:positionH>
            <wp:positionV relativeFrom="paragraph">
              <wp:posOffset>6985</wp:posOffset>
            </wp:positionV>
            <wp:extent cx="1624330" cy="1503680"/>
            <wp:effectExtent l="0" t="0" r="0" b="1270"/>
            <wp:wrapSquare wrapText="bothSides"/>
            <wp:docPr id="1029" name="Imagen 1029" descr="Pi TFT para Raspberry 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i TFT para Raspberry Pi"/>
                    <pic:cNvPicPr>
                      <a:picLocks noChangeAspect="1" noChangeArrowheads="1"/>
                    </pic:cNvPicPr>
                  </pic:nvPicPr>
                  <pic:blipFill rotWithShape="1">
                    <a:blip r:embed="rId57">
                      <a:extLst>
                        <a:ext uri="{28A0092B-C50C-407E-A947-70E740481C1C}">
                          <a14:useLocalDpi xmlns:a14="http://schemas.microsoft.com/office/drawing/2010/main" val="0"/>
                        </a:ext>
                      </a:extLst>
                    </a:blip>
                    <a:srcRect l="7477" t="7062" r="5468" b="4099"/>
                    <a:stretch/>
                  </pic:blipFill>
                  <pic:spPr bwMode="auto">
                    <a:xfrm>
                      <a:off x="0" y="0"/>
                      <a:ext cx="1624330" cy="15036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eastAsia="Times New Roman" w:hAnsi="Arial" w:cs="Arial"/>
          <w:i/>
          <w:color w:val="222222"/>
          <w:sz w:val="24"/>
          <w:szCs w:val="24"/>
          <w:u w:val="single"/>
          <w:lang w:eastAsia="es-AR"/>
        </w:rPr>
        <w:t>Pi TFT:</w:t>
      </w:r>
      <w:r>
        <w:rPr>
          <w:rFonts w:ascii="Arial" w:eastAsia="Times New Roman" w:hAnsi="Arial" w:cs="Arial"/>
          <w:color w:val="222222"/>
          <w:sz w:val="24"/>
          <w:szCs w:val="24"/>
          <w:lang w:eastAsia="es-AR"/>
        </w:rPr>
        <w:t xml:space="preserve"> Es una pequeña pantalla táctil de 2.8 pulgadas del tipo resistiva (</w:t>
      </w:r>
      <w:r w:rsidRPr="00030E3C">
        <w:rPr>
          <w:rFonts w:ascii="Arial" w:eastAsia="Times New Roman" w:hAnsi="Arial" w:cs="Arial"/>
          <w:b/>
          <w:color w:val="222222"/>
          <w:sz w:val="24"/>
          <w:szCs w:val="24"/>
          <w:lang w:eastAsia="es-AR"/>
        </w:rPr>
        <w:fldChar w:fldCharType="begin"/>
      </w:r>
      <w:r w:rsidRPr="00030E3C">
        <w:rPr>
          <w:rFonts w:ascii="Arial" w:eastAsia="Times New Roman" w:hAnsi="Arial" w:cs="Arial"/>
          <w:b/>
          <w:color w:val="222222"/>
          <w:sz w:val="24"/>
          <w:szCs w:val="24"/>
          <w:lang w:eastAsia="es-AR"/>
        </w:rPr>
        <w:instrText xml:space="preserve"> REF _Ref501828785 \h </w:instrText>
      </w:r>
      <w:r w:rsidRPr="00030E3C">
        <w:rPr>
          <w:rFonts w:ascii="Arial" w:eastAsia="Times New Roman" w:hAnsi="Arial" w:cs="Arial"/>
          <w:b/>
          <w:color w:val="222222"/>
          <w:sz w:val="24"/>
          <w:szCs w:val="24"/>
          <w:lang w:eastAsia="es-AR"/>
        </w:rPr>
      </w:r>
      <w:r w:rsidR="00030E3C" w:rsidRPr="00030E3C">
        <w:rPr>
          <w:rFonts w:ascii="Arial" w:eastAsia="Times New Roman" w:hAnsi="Arial" w:cs="Arial"/>
          <w:b/>
          <w:color w:val="222222"/>
          <w:sz w:val="24"/>
          <w:szCs w:val="24"/>
          <w:lang w:eastAsia="es-AR"/>
        </w:rPr>
        <w:instrText xml:space="preserve"> \* MERGEFORMAT </w:instrText>
      </w:r>
      <w:r w:rsidRPr="00030E3C">
        <w:rPr>
          <w:rFonts w:ascii="Arial" w:eastAsia="Times New Roman" w:hAnsi="Arial" w:cs="Arial"/>
          <w:b/>
          <w:color w:val="222222"/>
          <w:sz w:val="24"/>
          <w:szCs w:val="24"/>
          <w:lang w:eastAsia="es-AR"/>
        </w:rPr>
        <w:fldChar w:fldCharType="separate"/>
      </w:r>
      <w:r w:rsidRPr="00030E3C">
        <w:rPr>
          <w:rFonts w:ascii="Arial" w:hAnsi="Arial" w:cs="Arial"/>
          <w:b/>
          <w:sz w:val="24"/>
          <w:szCs w:val="24"/>
        </w:rPr>
        <w:t xml:space="preserve">Ilustración </w:t>
      </w:r>
      <w:r w:rsidRPr="00030E3C">
        <w:rPr>
          <w:rFonts w:ascii="Arial" w:hAnsi="Arial" w:cs="Arial"/>
          <w:b/>
          <w:noProof/>
          <w:sz w:val="24"/>
          <w:szCs w:val="24"/>
        </w:rPr>
        <w:t>29</w:t>
      </w:r>
      <w:r w:rsidRPr="00030E3C">
        <w:rPr>
          <w:rFonts w:ascii="Arial" w:hAnsi="Arial" w:cs="Arial"/>
          <w:b/>
          <w:sz w:val="24"/>
          <w:szCs w:val="24"/>
        </w:rPr>
        <w:t xml:space="preserve"> - Pi TFT</w:t>
      </w:r>
      <w:r w:rsidRPr="00030E3C">
        <w:rPr>
          <w:rFonts w:ascii="Arial" w:eastAsia="Times New Roman" w:hAnsi="Arial" w:cs="Arial"/>
          <w:b/>
          <w:color w:val="222222"/>
          <w:sz w:val="24"/>
          <w:szCs w:val="24"/>
          <w:lang w:eastAsia="es-AR"/>
        </w:rPr>
        <w:fldChar w:fldCharType="end"/>
      </w:r>
      <w:r>
        <w:rPr>
          <w:rFonts w:ascii="Arial" w:eastAsia="Times New Roman" w:hAnsi="Arial" w:cs="Arial"/>
          <w:color w:val="222222"/>
          <w:sz w:val="24"/>
          <w:szCs w:val="24"/>
          <w:lang w:eastAsia="es-AR"/>
        </w:rPr>
        <w:t xml:space="preserve">), que se encastra en la parte superior del Raspberry. Su </w:t>
      </w:r>
      <w:r w:rsidR="009263C0" w:rsidRPr="00DC03CC">
        <w:rPr>
          <w:rFonts w:ascii="Arial" w:eastAsia="Times New Roman" w:hAnsi="Arial" w:cs="Arial"/>
          <w:color w:val="222222"/>
          <w:sz w:val="24"/>
          <w:szCs w:val="24"/>
          <w:lang w:eastAsia="es-AR"/>
        </w:rPr>
        <w:fldChar w:fldCharType="begin"/>
      </w:r>
      <w:r w:rsidR="009263C0" w:rsidRPr="00DC03CC">
        <w:rPr>
          <w:rFonts w:ascii="Arial" w:eastAsia="Times New Roman" w:hAnsi="Arial" w:cs="Arial"/>
          <w:color w:val="222222"/>
          <w:sz w:val="24"/>
          <w:szCs w:val="24"/>
          <w:lang w:eastAsia="es-AR"/>
        </w:rPr>
        <w:instrText xml:space="preserve"> REF _Ref508729026 \h </w:instrText>
      </w:r>
      <w:r w:rsidR="009263C0" w:rsidRPr="00DC03CC">
        <w:rPr>
          <w:rFonts w:ascii="Arial" w:eastAsia="Times New Roman" w:hAnsi="Arial" w:cs="Arial"/>
          <w:color w:val="222222"/>
          <w:sz w:val="24"/>
          <w:szCs w:val="24"/>
          <w:lang w:eastAsia="es-AR"/>
        </w:rPr>
      </w:r>
      <w:r w:rsidR="00DC03CC" w:rsidRPr="00DC03CC">
        <w:rPr>
          <w:rFonts w:ascii="Arial" w:eastAsia="Times New Roman" w:hAnsi="Arial" w:cs="Arial"/>
          <w:color w:val="222222"/>
          <w:sz w:val="24"/>
          <w:szCs w:val="24"/>
          <w:lang w:eastAsia="es-AR"/>
        </w:rPr>
        <w:instrText xml:space="preserve"> \* MERGEFORMAT </w:instrText>
      </w:r>
      <w:r w:rsidR="009263C0" w:rsidRPr="00DC03CC">
        <w:rPr>
          <w:rFonts w:ascii="Arial" w:eastAsia="Times New Roman" w:hAnsi="Arial" w:cs="Arial"/>
          <w:color w:val="222222"/>
          <w:sz w:val="24"/>
          <w:szCs w:val="24"/>
          <w:lang w:eastAsia="es-AR"/>
        </w:rPr>
        <w:fldChar w:fldCharType="separate"/>
      </w:r>
      <w:r w:rsidR="009263C0" w:rsidRPr="00DC03CC">
        <w:rPr>
          <w:rFonts w:ascii="Arial" w:hAnsi="Arial" w:cs="Arial"/>
          <w:b/>
          <w:sz w:val="24"/>
          <w:szCs w:val="24"/>
        </w:rPr>
        <w:t>resolució</w:t>
      </w:r>
      <w:r w:rsidR="009263C0" w:rsidRPr="00DC03CC">
        <w:rPr>
          <w:rFonts w:ascii="Arial" w:hAnsi="Arial" w:cs="Arial"/>
          <w:b/>
          <w:sz w:val="24"/>
          <w:szCs w:val="24"/>
        </w:rPr>
        <w:t>n</w:t>
      </w:r>
      <w:r w:rsidR="009263C0" w:rsidRPr="00DC03CC">
        <w:rPr>
          <w:rFonts w:ascii="Arial" w:hAnsi="Arial" w:cs="Arial"/>
          <w:b/>
          <w:sz w:val="24"/>
          <w:szCs w:val="24"/>
        </w:rPr>
        <w:t xml:space="preserve"> de pantalla</w:t>
      </w:r>
      <w:r w:rsidR="009263C0" w:rsidRPr="00DC03CC">
        <w:rPr>
          <w:rFonts w:ascii="Arial" w:eastAsia="Times New Roman" w:hAnsi="Arial" w:cs="Arial"/>
          <w:color w:val="222222"/>
          <w:sz w:val="24"/>
          <w:szCs w:val="24"/>
          <w:lang w:eastAsia="es-AR"/>
        </w:rPr>
        <w:fldChar w:fldCharType="end"/>
      </w:r>
      <w:r w:rsidR="009263C0">
        <w:rPr>
          <w:rFonts w:ascii="Arial" w:eastAsia="Times New Roman" w:hAnsi="Arial" w:cs="Arial"/>
          <w:color w:val="222222"/>
          <w:sz w:val="24"/>
          <w:szCs w:val="24"/>
          <w:lang w:eastAsia="es-AR"/>
        </w:rPr>
        <w:t xml:space="preserve"> </w:t>
      </w:r>
      <w:r>
        <w:rPr>
          <w:rFonts w:ascii="Arial" w:eastAsia="Times New Roman" w:hAnsi="Arial" w:cs="Arial"/>
          <w:color w:val="222222"/>
          <w:sz w:val="24"/>
          <w:szCs w:val="24"/>
          <w:lang w:eastAsia="es-AR"/>
        </w:rPr>
        <w:t>es de 320x240 y color de 16 bits. Se le pueden soldar 4 botones de forma opcional para su manipulación.</w:t>
      </w:r>
      <w:r w:rsidRPr="003D5D3C">
        <w:t xml:space="preserve"> </w:t>
      </w:r>
    </w:p>
    <w:p w14:paraId="57D7C634" w14:textId="77777777" w:rsidR="00DF3D92" w:rsidRDefault="00DF3D92" w:rsidP="00DF3D92">
      <w:pPr>
        <w:rPr>
          <w:rFonts w:ascii="Arial" w:hAnsi="Arial" w:cs="Arial"/>
          <w:b/>
          <w:bCs/>
          <w:color w:val="222222"/>
          <w:sz w:val="28"/>
          <w:szCs w:val="28"/>
          <w:shd w:val="clear" w:color="auto" w:fill="FFFFFF"/>
        </w:rPr>
      </w:pPr>
    </w:p>
    <w:p w14:paraId="0BDBAE15" w14:textId="77777777" w:rsidR="00DF3D92" w:rsidRDefault="00DF3D92" w:rsidP="00DF3D92">
      <w:pPr>
        <w:rPr>
          <w:rFonts w:ascii="Arial" w:hAnsi="Arial" w:cs="Arial"/>
          <w:b/>
          <w:bCs/>
          <w:color w:val="222222"/>
          <w:sz w:val="28"/>
          <w:szCs w:val="28"/>
          <w:shd w:val="clear" w:color="auto" w:fill="FFFFFF"/>
        </w:rPr>
      </w:pPr>
    </w:p>
    <w:p w14:paraId="05B21268" w14:textId="77777777" w:rsidR="00DF3D92" w:rsidRDefault="00DF3D92" w:rsidP="00DF3D92">
      <w:pPr>
        <w:rPr>
          <w:b/>
          <w:color w:val="666666"/>
          <w:sz w:val="32"/>
          <w:szCs w:val="32"/>
        </w:rPr>
      </w:pPr>
      <w:r>
        <w:rPr>
          <w:noProof/>
          <w:lang w:val="en-US" w:eastAsia="en-US"/>
        </w:rPr>
        <mc:AlternateContent>
          <mc:Choice Requires="wps">
            <w:drawing>
              <wp:anchor distT="0" distB="0" distL="114300" distR="114300" simplePos="0" relativeHeight="251889664" behindDoc="0" locked="0" layoutInCell="1" allowOverlap="1" wp14:anchorId="3A81D115" wp14:editId="213EDEE8">
                <wp:simplePos x="0" y="0"/>
                <wp:positionH relativeFrom="column">
                  <wp:posOffset>3943571</wp:posOffset>
                </wp:positionH>
                <wp:positionV relativeFrom="paragraph">
                  <wp:posOffset>4141</wp:posOffset>
                </wp:positionV>
                <wp:extent cx="1210945" cy="266700"/>
                <wp:effectExtent l="0" t="0" r="0" b="0"/>
                <wp:wrapSquare wrapText="bothSides"/>
                <wp:docPr id="63" name="Cuadro de texto 63"/>
                <wp:cNvGraphicFramePr/>
                <a:graphic xmlns:a="http://schemas.openxmlformats.org/drawingml/2006/main">
                  <a:graphicData uri="http://schemas.microsoft.com/office/word/2010/wordprocessingShape">
                    <wps:wsp>
                      <wps:cNvSpPr txBox="1"/>
                      <wps:spPr>
                        <a:xfrm>
                          <a:off x="0" y="0"/>
                          <a:ext cx="1210945" cy="266700"/>
                        </a:xfrm>
                        <a:prstGeom prst="rect">
                          <a:avLst/>
                        </a:prstGeom>
                        <a:solidFill>
                          <a:prstClr val="white"/>
                        </a:solidFill>
                        <a:ln>
                          <a:noFill/>
                        </a:ln>
                      </wps:spPr>
                      <wps:txbx>
                        <w:txbxContent>
                          <w:p w14:paraId="360FE44A" w14:textId="29983E10" w:rsidR="00C66DD5" w:rsidRPr="00D82251" w:rsidRDefault="00C66DD5" w:rsidP="00DF3D92">
                            <w:pPr>
                              <w:pStyle w:val="Descripcin"/>
                              <w:rPr>
                                <w:noProof/>
                              </w:rPr>
                            </w:pPr>
                            <w:bookmarkStart w:id="215" w:name="_Ref501828785"/>
                            <w:bookmarkStart w:id="216" w:name="_Toc504153995"/>
                            <w:bookmarkStart w:id="217" w:name="_Toc508729913"/>
                            <w:r>
                              <w:t xml:space="preserve">Ilustración </w:t>
                            </w:r>
                            <w:fldSimple w:instr=" SEQ Ilustración \* ARABIC ">
                              <w:r>
                                <w:rPr>
                                  <w:noProof/>
                                </w:rPr>
                                <w:t>29</w:t>
                              </w:r>
                            </w:fldSimple>
                            <w:r>
                              <w:t xml:space="preserve"> - Pi TFT</w:t>
                            </w:r>
                            <w:bookmarkEnd w:id="215"/>
                            <w:bookmarkEnd w:id="216"/>
                            <w:bookmarkEnd w:id="2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81D115" id="Cuadro de texto 63" o:spid="_x0000_s1040" type="#_x0000_t202" style="position:absolute;left:0;text-align:left;margin-left:310.5pt;margin-top:.35pt;width:95.35pt;height:21pt;z-index:251889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" stroked="f">
                <v:textbox style="mso-fit-shape-to-text:t" inset="0,0,0,0">
                  <w:txbxContent>
                    <w:p w14:paraId="360FE44A" w14:textId="29983E10" w:rsidR="00C66DD5" w:rsidRPr="00D82251" w:rsidRDefault="00C66DD5" w:rsidP="00DF3D92">
                      <w:pPr>
                        <w:pStyle w:val="Descripcin"/>
                        <w:rPr>
                          <w:noProof/>
                        </w:rPr>
                      </w:pPr>
                      <w:bookmarkStart w:id="218" w:name="_Ref501828785"/>
                      <w:bookmarkStart w:id="219" w:name="_Toc504153995"/>
                      <w:bookmarkStart w:id="220" w:name="_Toc508729913"/>
                      <w:r>
                        <w:t xml:space="preserve">Ilustración </w:t>
                      </w:r>
                      <w:fldSimple w:instr=" SEQ Ilustración \* ARABIC ">
                        <w:r>
                          <w:rPr>
                            <w:noProof/>
                          </w:rPr>
                          <w:t>29</w:t>
                        </w:r>
                      </w:fldSimple>
                      <w:r>
                        <w:t xml:space="preserve"> - Pi TFT</w:t>
                      </w:r>
                      <w:bookmarkEnd w:id="218"/>
                      <w:bookmarkEnd w:id="219"/>
                      <w:bookmarkEnd w:id="220"/>
                    </w:p>
                  </w:txbxContent>
                </v:textbox>
                <w10:wrap type="square"/>
              </v:shape>
            </w:pict>
          </mc:Fallback>
        </mc:AlternateContent>
      </w:r>
    </w:p>
    <w:p w14:paraId="1B78CACB" w14:textId="77777777" w:rsidR="00DF3D92" w:rsidRPr="00646568" w:rsidRDefault="00DF3D92" w:rsidP="00DF3D92">
      <w:pPr>
        <w:pStyle w:val="Ttulo2"/>
        <w:rPr>
          <w:b/>
          <w:sz w:val="32"/>
          <w:szCs w:val="32"/>
        </w:rPr>
      </w:pPr>
      <w:bookmarkStart w:id="221" w:name="_Toc504153922"/>
      <w:bookmarkStart w:id="222" w:name="_Toc508729695"/>
      <w:r>
        <w:rPr>
          <w:b/>
          <w:sz w:val="32"/>
          <w:szCs w:val="32"/>
        </w:rPr>
        <w:t>4.6 Ventajas del uso de</w:t>
      </w:r>
      <w:r w:rsidRPr="00646568">
        <w:rPr>
          <w:b/>
          <w:sz w:val="32"/>
          <w:szCs w:val="32"/>
        </w:rPr>
        <w:t xml:space="preserve"> Raspberry Pi</w:t>
      </w:r>
      <w:bookmarkEnd w:id="221"/>
      <w:bookmarkEnd w:id="222"/>
    </w:p>
    <w:p w14:paraId="04088B44" w14:textId="77777777" w:rsidR="00DF3D92" w:rsidRPr="00286527" w:rsidRDefault="00DF3D92" w:rsidP="00DF3D92">
      <w:pPr>
        <w:shd w:val="clear" w:color="auto" w:fill="FFFFFF"/>
        <w:spacing w:before="120" w:after="120"/>
        <w:rPr>
          <w:rFonts w:ascii="Arial" w:eastAsia="Times New Roman" w:hAnsi="Arial" w:cs="Arial"/>
          <w:color w:val="222222"/>
          <w:sz w:val="24"/>
          <w:szCs w:val="24"/>
        </w:rPr>
      </w:pPr>
      <w:r w:rsidRPr="00286527">
        <w:rPr>
          <w:rFonts w:ascii="Arial" w:eastAsia="Times New Roman" w:hAnsi="Arial" w:cs="Arial"/>
          <w:color w:val="222222"/>
          <w:sz w:val="24"/>
          <w:szCs w:val="24"/>
        </w:rPr>
        <w:t>Al igual que lo que se mencionó en el capítulo 3 con respecto a Arduino, la plataforma Raspberry Pi presenta una serie de ventajas, con respecto a otras arquitecturas similares, que se describen a continuación:</w:t>
      </w:r>
    </w:p>
    <w:p w14:paraId="56D3680C" w14:textId="77777777" w:rsidR="00DF3D92" w:rsidRPr="00286527" w:rsidRDefault="00DF3D92" w:rsidP="00DF3D92">
      <w:pPr>
        <w:pStyle w:val="Prrafodelista"/>
        <w:numPr>
          <w:ilvl w:val="0"/>
          <w:numId w:val="15"/>
        </w:numPr>
        <w:shd w:val="clear" w:color="auto" w:fill="FFFFFF"/>
        <w:spacing w:before="120" w:after="120" w:line="240" w:lineRule="auto"/>
        <w:jc w:val="both"/>
        <w:rPr>
          <w:rFonts w:ascii="Arial" w:eastAsia="Times New Roman" w:hAnsi="Arial" w:cs="Arial"/>
          <w:color w:val="222222"/>
          <w:sz w:val="24"/>
          <w:szCs w:val="24"/>
          <w:lang w:eastAsia="es-AR"/>
        </w:rPr>
      </w:pPr>
      <w:r w:rsidRPr="00286527">
        <w:rPr>
          <w:rFonts w:ascii="Arial" w:eastAsia="Times New Roman" w:hAnsi="Arial" w:cs="Arial"/>
          <w:b/>
          <w:color w:val="222222"/>
          <w:sz w:val="24"/>
          <w:szCs w:val="24"/>
          <w:lang w:eastAsia="es-AR"/>
        </w:rPr>
        <w:t>Comunidad</w:t>
      </w:r>
      <w:r w:rsidRPr="00286527">
        <w:rPr>
          <w:rFonts w:ascii="Arial" w:eastAsia="Times New Roman" w:hAnsi="Arial" w:cs="Arial"/>
          <w:color w:val="222222"/>
          <w:sz w:val="24"/>
          <w:szCs w:val="24"/>
          <w:lang w:eastAsia="es-AR"/>
        </w:rPr>
        <w:t>: Existe una vasta comunidad en variadas partes del mundo que trabaja, da soporte y utiliza esta plataforma para diversos proyectos</w:t>
      </w:r>
      <w:r>
        <w:rPr>
          <w:rStyle w:val="Refdenotaalpie"/>
          <w:rFonts w:ascii="Arial" w:eastAsia="Times New Roman" w:hAnsi="Arial" w:cs="Arial"/>
          <w:color w:val="222222"/>
          <w:sz w:val="24"/>
          <w:szCs w:val="24"/>
          <w:lang w:eastAsia="es-AR"/>
        </w:rPr>
        <w:footnoteReference w:id="4"/>
      </w:r>
      <w:r w:rsidRPr="00286527">
        <w:rPr>
          <w:rFonts w:ascii="Arial" w:eastAsia="Times New Roman" w:hAnsi="Arial" w:cs="Arial"/>
          <w:color w:val="222222"/>
          <w:sz w:val="24"/>
          <w:szCs w:val="24"/>
          <w:lang w:eastAsia="es-AR"/>
        </w:rPr>
        <w:t>, que dado esto, se expande</w:t>
      </w:r>
      <w:r>
        <w:rPr>
          <w:rFonts w:ascii="Arial" w:eastAsia="Times New Roman" w:hAnsi="Arial" w:cs="Arial"/>
          <w:color w:val="222222"/>
          <w:sz w:val="24"/>
          <w:szCs w:val="24"/>
          <w:lang w:eastAsia="es-AR"/>
        </w:rPr>
        <w:t>n</w:t>
      </w:r>
      <w:r w:rsidRPr="00286527">
        <w:rPr>
          <w:rFonts w:ascii="Arial" w:eastAsia="Times New Roman" w:hAnsi="Arial" w:cs="Arial"/>
          <w:color w:val="222222"/>
          <w:sz w:val="24"/>
          <w:szCs w:val="24"/>
          <w:lang w:eastAsia="es-AR"/>
        </w:rPr>
        <w:t xml:space="preserve"> con él tiempo. A su vez, como se mostró en el apartado anterior, se cuenta con una serie de accesorios que facilitan su uso.</w:t>
      </w:r>
    </w:p>
    <w:p w14:paraId="074B84FB" w14:textId="77777777" w:rsidR="00DF3D92" w:rsidRDefault="00DF3D92" w:rsidP="00DF3D92">
      <w:pPr>
        <w:pStyle w:val="Prrafodelista"/>
        <w:numPr>
          <w:ilvl w:val="0"/>
          <w:numId w:val="15"/>
        </w:numPr>
        <w:shd w:val="clear" w:color="auto" w:fill="FFFFFF"/>
        <w:spacing w:before="120" w:after="120" w:line="240" w:lineRule="auto"/>
        <w:jc w:val="both"/>
        <w:rPr>
          <w:rFonts w:ascii="Arial" w:eastAsia="Times New Roman" w:hAnsi="Arial" w:cs="Arial"/>
          <w:color w:val="222222"/>
          <w:sz w:val="24"/>
          <w:szCs w:val="24"/>
          <w:lang w:eastAsia="es-AR"/>
        </w:rPr>
      </w:pPr>
      <w:r w:rsidRPr="00286527">
        <w:rPr>
          <w:rFonts w:ascii="Arial" w:eastAsia="Times New Roman" w:hAnsi="Arial" w:cs="Arial"/>
          <w:b/>
          <w:color w:val="222222"/>
          <w:sz w:val="24"/>
          <w:szCs w:val="24"/>
          <w:lang w:eastAsia="es-AR"/>
        </w:rPr>
        <w:t>Bajo costo</w:t>
      </w:r>
      <w:r w:rsidRPr="00286527">
        <w:rPr>
          <w:rFonts w:ascii="Arial" w:eastAsia="Times New Roman" w:hAnsi="Arial" w:cs="Arial"/>
          <w:color w:val="222222"/>
          <w:sz w:val="24"/>
          <w:szCs w:val="24"/>
          <w:lang w:eastAsia="es-AR"/>
        </w:rPr>
        <w:t>: Como se mencionó con anterioridad</w:t>
      </w:r>
      <w:r>
        <w:rPr>
          <w:rFonts w:ascii="Arial" w:eastAsia="Times New Roman" w:hAnsi="Arial" w:cs="Arial"/>
          <w:color w:val="222222"/>
          <w:sz w:val="24"/>
          <w:szCs w:val="24"/>
          <w:lang w:eastAsia="es-AR"/>
        </w:rPr>
        <w:t>,</w:t>
      </w:r>
      <w:r w:rsidRPr="00286527">
        <w:rPr>
          <w:rFonts w:ascii="Arial" w:eastAsia="Times New Roman" w:hAnsi="Arial" w:cs="Arial"/>
          <w:color w:val="222222"/>
          <w:sz w:val="24"/>
          <w:szCs w:val="24"/>
          <w:lang w:eastAsia="es-AR"/>
        </w:rPr>
        <w:t xml:space="preserve"> esta SBC</w:t>
      </w:r>
      <w:r>
        <w:rPr>
          <w:rFonts w:ascii="Arial" w:eastAsia="Times New Roman" w:hAnsi="Arial" w:cs="Arial"/>
          <w:color w:val="222222"/>
          <w:sz w:val="24"/>
          <w:szCs w:val="24"/>
          <w:lang w:eastAsia="es-AR"/>
        </w:rPr>
        <w:t xml:space="preserve"> </w:t>
      </w:r>
      <w:r w:rsidRPr="00286527">
        <w:rPr>
          <w:rFonts w:ascii="Arial" w:eastAsia="Times New Roman" w:hAnsi="Arial" w:cs="Arial"/>
          <w:color w:val="222222"/>
          <w:sz w:val="24"/>
          <w:szCs w:val="24"/>
          <w:lang w:eastAsia="es-AR"/>
        </w:rPr>
        <w:t xml:space="preserve">se puede conseguir a un bajo costo teniendo en cuenta las prestaciones que posee. </w:t>
      </w:r>
    </w:p>
    <w:p w14:paraId="773944E2" w14:textId="77777777" w:rsidR="00DF3D92" w:rsidRPr="0042630B" w:rsidRDefault="00DF3D92" w:rsidP="00DF3D92">
      <w:pPr>
        <w:pStyle w:val="Prrafodelista"/>
        <w:numPr>
          <w:ilvl w:val="0"/>
          <w:numId w:val="15"/>
        </w:numPr>
        <w:shd w:val="clear" w:color="auto" w:fill="FFFFFF"/>
        <w:spacing w:before="120" w:after="120" w:line="240" w:lineRule="auto"/>
        <w:jc w:val="both"/>
        <w:rPr>
          <w:rFonts w:ascii="Arial" w:eastAsia="Times New Roman" w:hAnsi="Arial" w:cs="Arial"/>
          <w:color w:val="222222"/>
          <w:sz w:val="24"/>
          <w:szCs w:val="24"/>
          <w:lang w:eastAsia="es-AR"/>
        </w:rPr>
      </w:pPr>
      <w:r w:rsidRPr="001E43E1">
        <w:rPr>
          <w:rFonts w:ascii="Arial" w:eastAsia="Times New Roman" w:hAnsi="Arial" w:cs="Arial"/>
          <w:b/>
          <w:color w:val="222222"/>
          <w:sz w:val="24"/>
          <w:szCs w:val="24"/>
          <w:lang w:eastAsia="es-AR"/>
        </w:rPr>
        <w:t>Desarrollada con finalidad educativa</w:t>
      </w:r>
      <w:r>
        <w:rPr>
          <w:rFonts w:ascii="Arial" w:eastAsia="Times New Roman" w:hAnsi="Arial" w:cs="Arial"/>
          <w:color w:val="222222"/>
          <w:sz w:val="24"/>
          <w:szCs w:val="24"/>
          <w:lang w:eastAsia="es-AR"/>
        </w:rPr>
        <w:t>: Como ya se comentó anteriormente, según sus creadores, esta plataforma fue desarrollada con fines educativos y existe una comunidad que constantemente aporta lo necesario para trabajar con ella en el aula.</w:t>
      </w:r>
    </w:p>
    <w:p w14:paraId="6B1478AD" w14:textId="77777777" w:rsidR="00DF3D92" w:rsidRPr="00582294" w:rsidRDefault="00DF3D92" w:rsidP="00DF3D92">
      <w:pPr>
        <w:pStyle w:val="Prrafodelista"/>
        <w:numPr>
          <w:ilvl w:val="0"/>
          <w:numId w:val="15"/>
        </w:numPr>
        <w:shd w:val="clear" w:color="auto" w:fill="FFFFFF"/>
        <w:spacing w:before="120" w:after="120" w:line="240" w:lineRule="auto"/>
        <w:jc w:val="both"/>
        <w:rPr>
          <w:rFonts w:ascii="Arial" w:eastAsia="Times New Roman" w:hAnsi="Arial" w:cs="Arial"/>
          <w:color w:val="222222"/>
          <w:sz w:val="24"/>
          <w:szCs w:val="24"/>
          <w:lang w:eastAsia="es-AR"/>
        </w:rPr>
      </w:pPr>
      <w:r w:rsidRPr="00286527">
        <w:rPr>
          <w:rFonts w:ascii="Arial" w:eastAsia="Times New Roman" w:hAnsi="Arial" w:cs="Arial"/>
          <w:b/>
          <w:color w:val="222222"/>
          <w:sz w:val="24"/>
          <w:szCs w:val="24"/>
          <w:lang w:eastAsia="es-AR"/>
        </w:rPr>
        <w:lastRenderedPageBreak/>
        <w:t xml:space="preserve">Interfaces y GPIO: </w:t>
      </w:r>
      <w:r w:rsidRPr="00286527">
        <w:rPr>
          <w:rFonts w:ascii="Arial" w:eastAsia="Times New Roman" w:hAnsi="Arial" w:cs="Arial"/>
          <w:color w:val="222222"/>
          <w:sz w:val="24"/>
          <w:szCs w:val="24"/>
          <w:lang w:eastAsia="es-AR"/>
        </w:rPr>
        <w:t xml:space="preserve">Cuenta con una variedad de interfaces para la conexión de distintos periféricos (HDMI, USB, Ethernet, Wifi, </w:t>
      </w:r>
      <w:r>
        <w:rPr>
          <w:rFonts w:ascii="Arial" w:eastAsia="Times New Roman" w:hAnsi="Arial" w:cs="Arial"/>
          <w:color w:val="222222"/>
          <w:sz w:val="24"/>
          <w:szCs w:val="24"/>
          <w:lang w:eastAsia="es-AR"/>
        </w:rPr>
        <w:t>B</w:t>
      </w:r>
      <w:r w:rsidRPr="00286527">
        <w:rPr>
          <w:rFonts w:ascii="Arial" w:eastAsia="Times New Roman" w:hAnsi="Arial" w:cs="Arial"/>
          <w:color w:val="222222"/>
          <w:sz w:val="24"/>
          <w:szCs w:val="24"/>
          <w:lang w:eastAsia="es-AR"/>
        </w:rPr>
        <w:t>luetooth) y a su vez, los modelos más actuales (la versión 3), vienen con 40 pines del tipo GPIO</w:t>
      </w:r>
      <w:r>
        <w:rPr>
          <w:rFonts w:ascii="Arial" w:eastAsia="Times New Roman" w:hAnsi="Arial" w:cs="Arial"/>
          <w:color w:val="222222"/>
          <w:sz w:val="24"/>
          <w:szCs w:val="24"/>
          <w:lang w:eastAsia="es-AR"/>
        </w:rPr>
        <w:t>,</w:t>
      </w:r>
      <w:r w:rsidRPr="00286527">
        <w:rPr>
          <w:rFonts w:ascii="Arial" w:eastAsia="Times New Roman" w:hAnsi="Arial" w:cs="Arial"/>
          <w:color w:val="222222"/>
          <w:sz w:val="24"/>
          <w:szCs w:val="24"/>
          <w:lang w:eastAsia="es-AR"/>
        </w:rPr>
        <w:t xml:space="preserve"> lo que lo convierte en un SBC muy versátil en cuanto a su utilidad.</w:t>
      </w:r>
    </w:p>
    <w:p w14:paraId="0B667851" w14:textId="77777777" w:rsidR="00DF3D92" w:rsidRPr="00582294" w:rsidRDefault="00DF3D92" w:rsidP="00DF3D92">
      <w:pPr>
        <w:pStyle w:val="Prrafodelista"/>
        <w:numPr>
          <w:ilvl w:val="0"/>
          <w:numId w:val="15"/>
        </w:numPr>
        <w:shd w:val="clear" w:color="auto" w:fill="FFFFFF"/>
        <w:spacing w:before="120" w:after="120" w:line="240" w:lineRule="auto"/>
        <w:jc w:val="both"/>
        <w:rPr>
          <w:rFonts w:ascii="Arial" w:eastAsia="Times New Roman" w:hAnsi="Arial" w:cs="Arial"/>
          <w:color w:val="222222"/>
          <w:sz w:val="24"/>
          <w:szCs w:val="24"/>
          <w:lang w:eastAsia="es-AR"/>
        </w:rPr>
      </w:pPr>
      <w:r w:rsidRPr="00286527">
        <w:rPr>
          <w:rFonts w:ascii="Arial" w:eastAsia="Times New Roman" w:hAnsi="Arial" w:cs="Arial"/>
          <w:b/>
          <w:color w:val="222222"/>
          <w:sz w:val="24"/>
          <w:szCs w:val="24"/>
          <w:lang w:eastAsia="es-AR"/>
        </w:rPr>
        <w:t>Prestaciones</w:t>
      </w:r>
      <w:r w:rsidRPr="00286527">
        <w:rPr>
          <w:rFonts w:ascii="Arial" w:eastAsia="Times New Roman" w:hAnsi="Arial" w:cs="Arial"/>
          <w:color w:val="222222"/>
          <w:sz w:val="24"/>
          <w:szCs w:val="24"/>
          <w:lang w:eastAsia="es-AR"/>
        </w:rPr>
        <w:t>:</w:t>
      </w:r>
      <w:r>
        <w:rPr>
          <w:rFonts w:ascii="Arial" w:eastAsia="Times New Roman" w:hAnsi="Arial" w:cs="Arial"/>
          <w:color w:val="222222"/>
          <w:sz w:val="24"/>
          <w:szCs w:val="24"/>
          <w:lang w:eastAsia="es-AR"/>
        </w:rPr>
        <w:t xml:space="preserve"> Explicado todo lo anterior en este capítulo, podemos concluir que esta plataforma cumple con las prestaciones necesarias pretendidas en el desarrollo de esta tesina.</w:t>
      </w:r>
    </w:p>
    <w:p w14:paraId="75226B74" w14:textId="77777777" w:rsidR="00DF3D92" w:rsidRDefault="00DF3D92" w:rsidP="00DF3D92">
      <w:pPr>
        <w:rPr>
          <w:rFonts w:ascii="Arial" w:eastAsia="Times New Roman" w:hAnsi="Arial" w:cs="Arial"/>
          <w:sz w:val="21"/>
          <w:szCs w:val="21"/>
        </w:rPr>
      </w:pPr>
    </w:p>
    <w:p w14:paraId="44812B8A" w14:textId="77777777" w:rsidR="00DF3D92" w:rsidRDefault="00DF3D92" w:rsidP="00DF3D92">
      <w:pPr>
        <w:rPr>
          <w:rFonts w:ascii="Arial" w:eastAsia="Times New Roman" w:hAnsi="Arial" w:cs="Arial"/>
          <w:sz w:val="21"/>
          <w:szCs w:val="21"/>
        </w:rPr>
      </w:pPr>
    </w:p>
    <w:p w14:paraId="2A702447" w14:textId="77777777" w:rsidR="00DF3D92" w:rsidRDefault="00DF3D92" w:rsidP="00DF3D92">
      <w:pPr>
        <w:spacing w:after="160" w:line="259" w:lineRule="auto"/>
        <w:jc w:val="left"/>
        <w:rPr>
          <w:rFonts w:ascii="Arial" w:eastAsia="Times New Roman" w:hAnsi="Arial" w:cs="Arial"/>
          <w:sz w:val="21"/>
          <w:szCs w:val="21"/>
        </w:rPr>
      </w:pPr>
      <w:r>
        <w:rPr>
          <w:rFonts w:ascii="Arial" w:eastAsia="Times New Roman" w:hAnsi="Arial" w:cs="Arial"/>
          <w:sz w:val="21"/>
          <w:szCs w:val="21"/>
        </w:rPr>
        <w:br w:type="page"/>
      </w:r>
    </w:p>
    <w:p w14:paraId="2B2C74C9" w14:textId="77777777" w:rsidR="00DF3D92" w:rsidRDefault="00DF3D92" w:rsidP="00DF3D92">
      <w:pPr>
        <w:pStyle w:val="Ttulo2"/>
        <w:rPr>
          <w:b/>
          <w:sz w:val="32"/>
          <w:szCs w:val="32"/>
        </w:rPr>
      </w:pPr>
      <w:bookmarkStart w:id="223" w:name="_Toc508729696"/>
      <w:r w:rsidRPr="00372DAB">
        <w:rPr>
          <w:b/>
          <w:sz w:val="32"/>
          <w:szCs w:val="32"/>
        </w:rPr>
        <w:lastRenderedPageBreak/>
        <w:t>Resumen</w:t>
      </w:r>
      <w:bookmarkEnd w:id="223"/>
    </w:p>
    <w:p w14:paraId="63891750" w14:textId="77777777" w:rsidR="00DF3D92" w:rsidRPr="00A844B6" w:rsidRDefault="00DF3D92" w:rsidP="00DF3D92">
      <w:pPr>
        <w:shd w:val="clear" w:color="auto" w:fill="FFFFFF"/>
        <w:spacing w:before="120" w:after="120"/>
        <w:rPr>
          <w:rFonts w:ascii="Arial" w:eastAsia="Times New Roman" w:hAnsi="Arial" w:cs="Arial"/>
          <w:color w:val="222222"/>
          <w:sz w:val="24"/>
          <w:szCs w:val="24"/>
        </w:rPr>
      </w:pPr>
      <w:r w:rsidRPr="00A844B6">
        <w:rPr>
          <w:rFonts w:ascii="Arial" w:eastAsia="Times New Roman" w:hAnsi="Arial" w:cs="Arial"/>
          <w:color w:val="222222"/>
          <w:sz w:val="24"/>
          <w:szCs w:val="24"/>
        </w:rPr>
        <w:t>En este capítulo se habló sobre el computador de placa reducida (SBC) Raspberry Pi, especificando las fichas técnicas de las versiones más populares de la plataforma. Además, se explicó el concepto de GPIO detallando los que integran a las Raspberry.</w:t>
      </w:r>
    </w:p>
    <w:p w14:paraId="1D503F2B" w14:textId="77777777" w:rsidR="00DF3D92" w:rsidRDefault="00DF3D92" w:rsidP="00DF3D92">
      <w:pPr>
        <w:shd w:val="clear" w:color="auto" w:fill="FFFFFF"/>
        <w:spacing w:before="120" w:after="120"/>
        <w:rPr>
          <w:rFonts w:ascii="Arial" w:eastAsia="Times New Roman" w:hAnsi="Arial" w:cs="Arial"/>
          <w:color w:val="222222"/>
          <w:sz w:val="24"/>
          <w:szCs w:val="24"/>
        </w:rPr>
      </w:pPr>
      <w:r w:rsidRPr="00A844B6">
        <w:rPr>
          <w:rFonts w:ascii="Arial" w:eastAsia="Times New Roman" w:hAnsi="Arial" w:cs="Arial"/>
          <w:color w:val="222222"/>
          <w:sz w:val="24"/>
          <w:szCs w:val="24"/>
        </w:rPr>
        <w:t>Por otro lado</w:t>
      </w:r>
      <w:r>
        <w:rPr>
          <w:rFonts w:ascii="Arial" w:eastAsia="Times New Roman" w:hAnsi="Arial" w:cs="Arial"/>
          <w:color w:val="222222"/>
          <w:sz w:val="24"/>
          <w:szCs w:val="24"/>
        </w:rPr>
        <w:t>, se revisaron diversos sistemas operativos que funcionan en esta plataforma, además de variados accesorios que sirven de complemento para la utilización más “amigable” de la misma.</w:t>
      </w:r>
    </w:p>
    <w:p w14:paraId="2A9405B3" w14:textId="77777777" w:rsidR="00DF3D92" w:rsidRPr="00A844B6" w:rsidRDefault="00DF3D92" w:rsidP="00DF3D92">
      <w:pPr>
        <w:shd w:val="clear" w:color="auto" w:fill="FFFFFF"/>
        <w:spacing w:before="120" w:after="120"/>
        <w:rPr>
          <w:rFonts w:ascii="Arial" w:hAnsi="Arial" w:cs="Arial"/>
          <w:sz w:val="24"/>
          <w:szCs w:val="24"/>
        </w:rPr>
      </w:pPr>
      <w:r w:rsidRPr="001A346A">
        <w:rPr>
          <w:rFonts w:ascii="Arial" w:eastAsia="Times New Roman" w:hAnsi="Arial" w:cs="Arial"/>
          <w:color w:val="222222"/>
          <w:sz w:val="24"/>
          <w:szCs w:val="24"/>
        </w:rPr>
        <w:t>Finalmente se describen ventajas del uso de la Raspberry Pi, en relación con otras plataformas destinadas al mismo objetivo</w:t>
      </w:r>
      <w:r>
        <w:rPr>
          <w:rFonts w:ascii="Arial" w:eastAsia="Times New Roman" w:hAnsi="Arial" w:cs="Arial"/>
          <w:color w:val="222222"/>
          <w:sz w:val="24"/>
          <w:szCs w:val="24"/>
        </w:rPr>
        <w:t>.</w:t>
      </w:r>
      <w:r w:rsidRPr="00372DAB">
        <w:rPr>
          <w:b/>
          <w:sz w:val="32"/>
          <w:szCs w:val="32"/>
        </w:rPr>
        <w:br w:type="page"/>
      </w:r>
    </w:p>
    <w:p w14:paraId="526D3CA9" w14:textId="3ECDEB81" w:rsidR="00285D66" w:rsidRPr="000D161B" w:rsidRDefault="00285D66" w:rsidP="000D161B">
      <w:pPr>
        <w:pStyle w:val="Ttulo1"/>
        <w:rPr>
          <w:sz w:val="36"/>
          <w:szCs w:val="36"/>
        </w:rPr>
      </w:pPr>
      <w:bookmarkStart w:id="224" w:name="_Toc508729697"/>
      <w:r w:rsidRPr="000D161B">
        <w:rPr>
          <w:sz w:val="36"/>
          <w:szCs w:val="36"/>
        </w:rPr>
        <w:lastRenderedPageBreak/>
        <w:t>Anexo de casos de pruebas</w:t>
      </w:r>
      <w:bookmarkEnd w:id="158"/>
      <w:bookmarkEnd w:id="224"/>
    </w:p>
    <w:p w14:paraId="463EC71D" w14:textId="77777777" w:rsidR="00285D66" w:rsidRPr="000D161B" w:rsidRDefault="00285D66" w:rsidP="000D161B">
      <w:pPr>
        <w:pStyle w:val="Ttulo2"/>
        <w:rPr>
          <w:b/>
          <w:sz w:val="32"/>
          <w:szCs w:val="32"/>
        </w:rPr>
      </w:pPr>
      <w:bookmarkStart w:id="225" w:name="_Toc508729698"/>
      <w:r w:rsidRPr="000D161B">
        <w:rPr>
          <w:b/>
          <w:sz w:val="32"/>
          <w:szCs w:val="32"/>
        </w:rPr>
        <w:t>Servomotor SG90</w:t>
      </w:r>
      <w:bookmarkEnd w:id="225"/>
    </w:p>
    <w:p w14:paraId="71696E29" w14:textId="77777777" w:rsidR="00285D66" w:rsidRDefault="00285D66" w:rsidP="00285D66"/>
    <w:tbl>
      <w:tblPr>
        <w:tblW w:w="8910" w:type="dxa"/>
        <w:tblInd w:w="1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070"/>
        <w:gridCol w:w="6840"/>
      </w:tblGrid>
      <w:tr w:rsidR="00285D66" w14:paraId="2FCEF543" w14:textId="77777777" w:rsidTr="00285D66">
        <w:tc>
          <w:tcPr>
            <w:tcW w:w="2070" w:type="dxa"/>
            <w:tcBorders>
              <w:top w:val="single" w:sz="8" w:space="0" w:color="999999"/>
              <w:left w:val="single" w:sz="8" w:space="0" w:color="999999"/>
              <w:bottom w:val="single" w:sz="12" w:space="0" w:color="666666"/>
              <w:right w:val="single" w:sz="8" w:space="0" w:color="999999"/>
            </w:tcBorders>
            <w:shd w:val="clear" w:color="auto" w:fill="auto"/>
            <w:tcMar>
              <w:top w:w="100" w:type="dxa"/>
              <w:left w:w="100" w:type="dxa"/>
              <w:bottom w:w="100" w:type="dxa"/>
              <w:right w:w="100" w:type="dxa"/>
            </w:tcMar>
          </w:tcPr>
          <w:p w14:paraId="74B417CC" w14:textId="77777777" w:rsidR="00285D66" w:rsidRDefault="00285D66" w:rsidP="00285D66">
            <w:pPr>
              <w:jc w:val="center"/>
              <w:rPr>
                <w:b/>
              </w:rPr>
            </w:pPr>
            <w:r>
              <w:rPr>
                <w:b/>
              </w:rPr>
              <w:t>Caso de prueba</w:t>
            </w:r>
          </w:p>
        </w:tc>
        <w:tc>
          <w:tcPr>
            <w:tcW w:w="6840" w:type="dxa"/>
            <w:tcBorders>
              <w:top w:val="single" w:sz="8" w:space="0" w:color="999999"/>
              <w:bottom w:val="single" w:sz="12" w:space="0" w:color="666666"/>
              <w:right w:val="single" w:sz="8" w:space="0" w:color="999999"/>
            </w:tcBorders>
            <w:shd w:val="clear" w:color="auto" w:fill="auto"/>
            <w:tcMar>
              <w:top w:w="100" w:type="dxa"/>
              <w:left w:w="100" w:type="dxa"/>
              <w:bottom w:w="100" w:type="dxa"/>
              <w:right w:w="100" w:type="dxa"/>
            </w:tcMar>
          </w:tcPr>
          <w:p w14:paraId="3C01E585" w14:textId="77777777" w:rsidR="00285D66" w:rsidRDefault="00285D66" w:rsidP="00285D66">
            <w:pPr>
              <w:jc w:val="center"/>
            </w:pPr>
            <w:r>
              <w:t>Probar el funcionamiento del servomotor SG90</w:t>
            </w:r>
          </w:p>
        </w:tc>
      </w:tr>
      <w:tr w:rsidR="00285D66" w14:paraId="08570ED7"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31A3CBEE" w14:textId="77777777" w:rsidR="00285D66" w:rsidRDefault="00285D66" w:rsidP="00285D66">
            <w:pPr>
              <w:jc w:val="center"/>
              <w:rPr>
                <w:b/>
              </w:rPr>
            </w:pPr>
            <w:r>
              <w:rPr>
                <w:b/>
              </w:rPr>
              <w:t>Identificador caso de prueba/s</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73D332F6" w14:textId="77777777" w:rsidR="00285D66" w:rsidRDefault="00285D66" w:rsidP="00285D66">
            <w:pPr>
              <w:jc w:val="center"/>
            </w:pPr>
            <w:r>
              <w:t>SG90-01-funcionamiento</w:t>
            </w:r>
          </w:p>
        </w:tc>
      </w:tr>
      <w:tr w:rsidR="00285D66" w14:paraId="530AD51F"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0EE1112B" w14:textId="77777777" w:rsidR="00285D66" w:rsidRDefault="00285D66" w:rsidP="00285D66">
            <w:pPr>
              <w:jc w:val="center"/>
              <w:rPr>
                <w:b/>
              </w:rPr>
            </w:pPr>
            <w:r>
              <w:rPr>
                <w:b/>
              </w:rPr>
              <w:t>Función probar</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6B5C67E6" w14:textId="77777777" w:rsidR="00285D66" w:rsidRDefault="00285D66" w:rsidP="00285D66">
            <w:pPr>
              <w:jc w:val="center"/>
            </w:pPr>
            <w:r>
              <w:t>Funcionamiento del servomotor SG90</w:t>
            </w:r>
          </w:p>
        </w:tc>
      </w:tr>
      <w:tr w:rsidR="00285D66" w14:paraId="0A769E61"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619ED5C2" w14:textId="77777777" w:rsidR="00285D66" w:rsidRDefault="00285D66" w:rsidP="00285D66">
            <w:pPr>
              <w:jc w:val="center"/>
              <w:rPr>
                <w:b/>
              </w:rPr>
            </w:pPr>
            <w:r>
              <w:rPr>
                <w:b/>
              </w:rPr>
              <w:t>Objetivo</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257B68F7" w14:textId="77777777" w:rsidR="00285D66" w:rsidRDefault="00285D66" w:rsidP="00285D66">
            <w:pPr>
              <w:jc w:val="center"/>
            </w:pPr>
            <w:r>
              <w:t>Determinar el funcionamiento del servomotor</w:t>
            </w:r>
          </w:p>
        </w:tc>
      </w:tr>
      <w:tr w:rsidR="00285D66" w14:paraId="4E9073FC"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03A6B021" w14:textId="77777777" w:rsidR="00285D66" w:rsidRDefault="00285D66" w:rsidP="00285D66">
            <w:pPr>
              <w:jc w:val="center"/>
              <w:rPr>
                <w:b/>
              </w:rPr>
            </w:pPr>
            <w:r>
              <w:rPr>
                <w:b/>
              </w:rPr>
              <w:t>Descripción</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2CBFA101" w14:textId="77777777" w:rsidR="00285D66" w:rsidRDefault="00285D66" w:rsidP="00285D66">
            <w:pPr>
              <w:jc w:val="center"/>
            </w:pPr>
            <w:r>
              <w:t>Se desea conectar el servomotor SG90 a un Arduino UNO para determinar su correcto funcionamiento y ángulos de rotación con la precisión de 1° cada 20 ms (de fabrica)</w:t>
            </w:r>
          </w:p>
        </w:tc>
      </w:tr>
      <w:tr w:rsidR="00285D66" w14:paraId="4D01C4AD"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16BE7579" w14:textId="77777777" w:rsidR="00285D66" w:rsidRDefault="00285D66" w:rsidP="00285D66">
            <w:pPr>
              <w:jc w:val="center"/>
              <w:rPr>
                <w:b/>
              </w:rPr>
            </w:pPr>
            <w:r>
              <w:rPr>
                <w:b/>
              </w:rPr>
              <w:t>Criterios de éxito</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23AD5E27" w14:textId="77777777" w:rsidR="00285D66" w:rsidRDefault="00285D66" w:rsidP="00285D66">
            <w:pPr>
              <w:jc w:val="center"/>
            </w:pPr>
            <w:r>
              <w:t>Funcionamiento correcto del servomotor en sus posibles ángulos de giro (90° a - 90°) con la precisión deseada</w:t>
            </w:r>
          </w:p>
        </w:tc>
      </w:tr>
      <w:tr w:rsidR="00285D66" w14:paraId="16B52F54"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57E2F7C3" w14:textId="77777777" w:rsidR="00285D66" w:rsidRDefault="00285D66" w:rsidP="00285D66">
            <w:pPr>
              <w:jc w:val="center"/>
              <w:rPr>
                <w:b/>
              </w:rPr>
            </w:pPr>
            <w:r>
              <w:rPr>
                <w:b/>
              </w:rPr>
              <w:t>Criterios de falla</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3947E8A7" w14:textId="77777777" w:rsidR="00285D66" w:rsidRDefault="00285D66" w:rsidP="00285D66">
            <w:pPr>
              <w:jc w:val="center"/>
            </w:pPr>
            <w:r>
              <w:t>No alcanzar ángulos de giros correctos, fallas en conexiones</w:t>
            </w:r>
          </w:p>
        </w:tc>
      </w:tr>
      <w:tr w:rsidR="00285D66" w14:paraId="69F33D68"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3FE56921" w14:textId="77777777" w:rsidR="00285D66" w:rsidRDefault="00285D66" w:rsidP="00285D66">
            <w:pPr>
              <w:jc w:val="center"/>
              <w:rPr>
                <w:b/>
              </w:rPr>
            </w:pPr>
            <w:r>
              <w:rPr>
                <w:b/>
              </w:rPr>
              <w:t>Precondiciones</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5EFEF8FE" w14:textId="77777777" w:rsidR="00285D66" w:rsidRDefault="00285D66" w:rsidP="00285D66">
            <w:pPr>
              <w:jc w:val="center"/>
            </w:pPr>
            <w:r>
              <w:t>Probar sin obstruir el servomotor con objetos</w:t>
            </w:r>
          </w:p>
          <w:p w14:paraId="76A31897" w14:textId="77777777" w:rsidR="00285D66" w:rsidRDefault="00285D66" w:rsidP="00285D66">
            <w:pPr>
              <w:jc w:val="center"/>
            </w:pPr>
          </w:p>
        </w:tc>
      </w:tr>
      <w:tr w:rsidR="00285D66" w14:paraId="12F73E45"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3387B5FE" w14:textId="77777777" w:rsidR="00285D66" w:rsidRDefault="00285D66" w:rsidP="00285D66">
            <w:pPr>
              <w:jc w:val="center"/>
              <w:rPr>
                <w:b/>
              </w:rPr>
            </w:pPr>
            <w:r>
              <w:rPr>
                <w:b/>
              </w:rPr>
              <w:t>Necesidades para el caso de prueba</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785DAABC" w14:textId="77777777" w:rsidR="00285D66" w:rsidRDefault="00285D66" w:rsidP="00285D66">
            <w:pPr>
              <w:jc w:val="center"/>
            </w:pPr>
            <w:r>
              <w:t>Módulo Arduino UNO</w:t>
            </w:r>
          </w:p>
          <w:p w14:paraId="3C6BE9DB" w14:textId="77777777" w:rsidR="00285D66" w:rsidRDefault="00285D66" w:rsidP="00285D66">
            <w:pPr>
              <w:jc w:val="center"/>
            </w:pPr>
            <w:r>
              <w:t>SG90</w:t>
            </w:r>
          </w:p>
        </w:tc>
      </w:tr>
      <w:tr w:rsidR="00285D66" w14:paraId="59BFAC86"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321C8A06" w14:textId="77777777" w:rsidR="00285D66" w:rsidRDefault="00285D66" w:rsidP="00285D66">
            <w:pPr>
              <w:jc w:val="center"/>
              <w:rPr>
                <w:b/>
              </w:rPr>
            </w:pPr>
            <w:r>
              <w:rPr>
                <w:b/>
              </w:rPr>
              <w:t>Autor</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0BE7E16C" w14:textId="77777777" w:rsidR="00285D66" w:rsidRDefault="00285D66" w:rsidP="00285D66">
            <w:pPr>
              <w:jc w:val="center"/>
            </w:pPr>
            <w:r>
              <w:t>Schlapp-Mansilla</w:t>
            </w:r>
          </w:p>
        </w:tc>
      </w:tr>
      <w:tr w:rsidR="00285D66" w14:paraId="2AAD1CD4"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294A64AD" w14:textId="77777777" w:rsidR="00285D66" w:rsidRDefault="00285D66" w:rsidP="00285D66">
            <w:pPr>
              <w:jc w:val="center"/>
              <w:rPr>
                <w:b/>
              </w:rPr>
            </w:pPr>
            <w:r>
              <w:rPr>
                <w:b/>
              </w:rPr>
              <w:t>Fecha de creación</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26050C14" w14:textId="77777777" w:rsidR="00285D66" w:rsidRDefault="00285D66" w:rsidP="00285D66">
            <w:pPr>
              <w:jc w:val="center"/>
            </w:pPr>
            <w:r>
              <w:t>25-04-2017</w:t>
            </w:r>
          </w:p>
        </w:tc>
      </w:tr>
      <w:tr w:rsidR="00285D66" w14:paraId="7D69F32F"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4E37C862" w14:textId="77777777" w:rsidR="00285D66" w:rsidRDefault="00285D66" w:rsidP="00285D66">
            <w:pPr>
              <w:jc w:val="center"/>
              <w:rPr>
                <w:b/>
              </w:rPr>
            </w:pPr>
            <w:r>
              <w:rPr>
                <w:b/>
              </w:rPr>
              <w:t>Resultados</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4D0F297F" w14:textId="77777777" w:rsidR="00285D66" w:rsidRDefault="00285D66" w:rsidP="00285D66">
            <w:pPr>
              <w:jc w:val="center"/>
            </w:pPr>
            <w:r>
              <w:t>[1] Se obtienen los ángulos de giros con la precisión correspondiente</w:t>
            </w:r>
          </w:p>
          <w:p w14:paraId="59B7DB6E" w14:textId="77777777" w:rsidR="00285D66" w:rsidRDefault="00285D66" w:rsidP="00285D66">
            <w:pPr>
              <w:jc w:val="center"/>
            </w:pPr>
          </w:p>
        </w:tc>
      </w:tr>
      <w:tr w:rsidR="00285D66" w14:paraId="2E37C247"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64A34550" w14:textId="77777777" w:rsidR="00285D66" w:rsidRDefault="00285D66" w:rsidP="00285D66">
            <w:pPr>
              <w:jc w:val="center"/>
              <w:rPr>
                <w:b/>
              </w:rPr>
            </w:pPr>
            <w:r>
              <w:rPr>
                <w:b/>
              </w:rPr>
              <w:t>Código fuente/s</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66A6F5FC" w14:textId="77777777" w:rsidR="00285D66" w:rsidRDefault="00285D66" w:rsidP="00285D66">
            <w:pPr>
              <w:jc w:val="center"/>
            </w:pPr>
            <w:r>
              <w:t>[1] sg90-01-funcionamiento.ino</w:t>
            </w:r>
          </w:p>
        </w:tc>
      </w:tr>
      <w:tr w:rsidR="00285D66" w14:paraId="0C63BCAA"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2C24EFB1" w14:textId="77777777" w:rsidR="00285D66" w:rsidRDefault="00285D66" w:rsidP="00285D66">
            <w:pPr>
              <w:jc w:val="center"/>
              <w:rPr>
                <w:b/>
              </w:rPr>
            </w:pPr>
            <w:r>
              <w:rPr>
                <w:b/>
              </w:rPr>
              <w:t>Imágenes</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200C213C" w14:textId="77777777" w:rsidR="00285D66" w:rsidRDefault="00285D66" w:rsidP="00285D66">
            <w:pPr>
              <w:rPr>
                <w:i/>
                <w:color w:val="2E74B5"/>
              </w:rPr>
            </w:pPr>
            <w:r>
              <w:rPr>
                <w:noProof/>
              </w:rPr>
              <w:drawing>
                <wp:anchor distT="114300" distB="114300" distL="114300" distR="114300" simplePos="0" relativeHeight="251609088" behindDoc="0" locked="0" layoutInCell="1" hidden="0" allowOverlap="1" wp14:anchorId="6C951225" wp14:editId="2DE6035D">
                  <wp:simplePos x="0" y="0"/>
                  <wp:positionH relativeFrom="margin">
                    <wp:posOffset>1143000</wp:posOffset>
                  </wp:positionH>
                  <wp:positionV relativeFrom="paragraph">
                    <wp:posOffset>-47624</wp:posOffset>
                  </wp:positionV>
                  <wp:extent cx="1566863" cy="1425588"/>
                  <wp:effectExtent l="0" t="0" r="0" b="0"/>
                  <wp:wrapSquare wrapText="bothSides" distT="114300" distB="114300" distL="114300" distR="114300"/>
                  <wp:docPr id="3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8"/>
                          <a:srcRect l="12101" t="18471" r="10191" b="10828"/>
                          <a:stretch>
                            <a:fillRect/>
                          </a:stretch>
                        </pic:blipFill>
                        <pic:spPr>
                          <a:xfrm>
                            <a:off x="0" y="0"/>
                            <a:ext cx="1566863" cy="1425588"/>
                          </a:xfrm>
                          <a:prstGeom prst="rect">
                            <a:avLst/>
                          </a:prstGeom>
                          <a:ln/>
                        </pic:spPr>
                      </pic:pic>
                    </a:graphicData>
                  </a:graphic>
                </wp:anchor>
              </w:drawing>
            </w:r>
          </w:p>
        </w:tc>
      </w:tr>
      <w:tr w:rsidR="00285D66" w14:paraId="593479E6"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69496C45" w14:textId="77777777" w:rsidR="00285D66" w:rsidRDefault="00285D66" w:rsidP="00285D66">
            <w:pPr>
              <w:jc w:val="center"/>
              <w:rPr>
                <w:b/>
              </w:rPr>
            </w:pPr>
            <w:r>
              <w:rPr>
                <w:b/>
              </w:rPr>
              <w:lastRenderedPageBreak/>
              <w:t>Sketch</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40CB7AD8" w14:textId="77777777" w:rsidR="00285D66" w:rsidRDefault="00285D66" w:rsidP="00285D66">
            <w:pPr>
              <w:rPr>
                <w:i/>
                <w:color w:val="2E74B5"/>
              </w:rPr>
            </w:pPr>
            <w:r>
              <w:rPr>
                <w:i/>
                <w:noProof/>
                <w:color w:val="2E74B5"/>
              </w:rPr>
              <w:drawing>
                <wp:inline distT="114300" distB="114300" distL="114300" distR="114300" wp14:anchorId="6C1BCC3E" wp14:editId="01774EFA">
                  <wp:extent cx="4210050" cy="2159000"/>
                  <wp:effectExtent l="0" t="0" r="0" b="0"/>
                  <wp:docPr id="3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9"/>
                          <a:srcRect/>
                          <a:stretch>
                            <a:fillRect/>
                          </a:stretch>
                        </pic:blipFill>
                        <pic:spPr>
                          <a:xfrm>
                            <a:off x="0" y="0"/>
                            <a:ext cx="4210050" cy="2159000"/>
                          </a:xfrm>
                          <a:prstGeom prst="rect">
                            <a:avLst/>
                          </a:prstGeom>
                          <a:ln/>
                        </pic:spPr>
                      </pic:pic>
                    </a:graphicData>
                  </a:graphic>
                </wp:inline>
              </w:drawing>
            </w:r>
          </w:p>
        </w:tc>
      </w:tr>
    </w:tbl>
    <w:p w14:paraId="4D3546B1" w14:textId="77777777" w:rsidR="00285D66" w:rsidRDefault="00285D66" w:rsidP="00285D66"/>
    <w:p w14:paraId="0FE5E1D9" w14:textId="77777777" w:rsidR="00285D66" w:rsidRDefault="00285D66" w:rsidP="00285D66"/>
    <w:p w14:paraId="01160ABE" w14:textId="77777777" w:rsidR="00285D66" w:rsidRPr="000D161B" w:rsidRDefault="00285D66" w:rsidP="000D161B">
      <w:pPr>
        <w:pStyle w:val="Ttulo2"/>
        <w:rPr>
          <w:b/>
          <w:i/>
          <w:sz w:val="32"/>
          <w:szCs w:val="32"/>
        </w:rPr>
      </w:pPr>
      <w:bookmarkStart w:id="226" w:name="_Toc508729699"/>
      <w:r w:rsidRPr="000D161B">
        <w:rPr>
          <w:b/>
          <w:i/>
          <w:sz w:val="32"/>
          <w:szCs w:val="32"/>
        </w:rPr>
        <w:t>Código sg90-01-funcionamiento</w:t>
      </w:r>
      <w:bookmarkEnd w:id="226"/>
    </w:p>
    <w:p w14:paraId="45A6C462" w14:textId="77777777" w:rsidR="00285D66" w:rsidRPr="008B416B" w:rsidRDefault="00285D66" w:rsidP="00285D66">
      <w:pPr>
        <w:shd w:val="clear" w:color="auto" w:fill="1E1E1E"/>
        <w:spacing w:line="285" w:lineRule="atLeast"/>
        <w:rPr>
          <w:rFonts w:ascii="Consolas" w:eastAsia="Times New Roman" w:hAnsi="Consolas" w:cs="Times New Roman"/>
          <w:color w:val="D4D4D4"/>
          <w:sz w:val="21"/>
          <w:szCs w:val="21"/>
        </w:rPr>
      </w:pPr>
      <w:r w:rsidRPr="008B416B">
        <w:rPr>
          <w:rFonts w:ascii="Consolas" w:eastAsia="Times New Roman" w:hAnsi="Consolas" w:cs="Times New Roman"/>
          <w:color w:val="C586C0"/>
          <w:sz w:val="21"/>
          <w:szCs w:val="21"/>
        </w:rPr>
        <w:t>#include</w:t>
      </w:r>
      <w:r w:rsidRPr="008B416B">
        <w:rPr>
          <w:rFonts w:ascii="Consolas" w:eastAsia="Times New Roman" w:hAnsi="Consolas" w:cs="Times New Roman"/>
          <w:color w:val="569CD6"/>
          <w:sz w:val="21"/>
          <w:szCs w:val="21"/>
        </w:rPr>
        <w:t xml:space="preserve"> </w:t>
      </w:r>
      <w:r w:rsidRPr="008B416B">
        <w:rPr>
          <w:rFonts w:ascii="Consolas" w:eastAsia="Times New Roman" w:hAnsi="Consolas" w:cs="Times New Roman"/>
          <w:color w:val="CE9178"/>
          <w:sz w:val="21"/>
          <w:szCs w:val="21"/>
        </w:rPr>
        <w:t>&lt;Servo.h&gt;</w:t>
      </w:r>
      <w:r w:rsidRPr="008B416B">
        <w:rPr>
          <w:rFonts w:ascii="Consolas" w:eastAsia="Times New Roman" w:hAnsi="Consolas" w:cs="Times New Roman"/>
          <w:color w:val="569CD6"/>
          <w:sz w:val="21"/>
          <w:szCs w:val="21"/>
        </w:rPr>
        <w:t xml:space="preserve"> </w:t>
      </w:r>
    </w:p>
    <w:p w14:paraId="29C8C7A2" w14:textId="77777777" w:rsidR="00285D66" w:rsidRPr="008B416B" w:rsidRDefault="00285D66" w:rsidP="00285D66">
      <w:pPr>
        <w:shd w:val="clear" w:color="auto" w:fill="1E1E1E"/>
        <w:spacing w:line="285" w:lineRule="atLeast"/>
        <w:rPr>
          <w:rFonts w:ascii="Consolas" w:eastAsia="Times New Roman" w:hAnsi="Consolas" w:cs="Times New Roman"/>
          <w:color w:val="D4D4D4"/>
          <w:sz w:val="21"/>
          <w:szCs w:val="21"/>
        </w:rPr>
      </w:pPr>
      <w:r w:rsidRPr="008B416B">
        <w:rPr>
          <w:rFonts w:ascii="Consolas" w:eastAsia="Times New Roman" w:hAnsi="Consolas" w:cs="Times New Roman"/>
          <w:color w:val="D4D4D4"/>
          <w:sz w:val="21"/>
          <w:szCs w:val="21"/>
        </w:rPr>
        <w:t xml:space="preserve"> </w:t>
      </w:r>
    </w:p>
    <w:p w14:paraId="169F639A"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1436FE">
        <w:rPr>
          <w:rFonts w:ascii="Consolas" w:eastAsia="Times New Roman" w:hAnsi="Consolas" w:cs="Times New Roman"/>
          <w:color w:val="D4D4D4"/>
          <w:sz w:val="21"/>
          <w:szCs w:val="21"/>
          <w:lang w:val="en-US"/>
        </w:rPr>
        <w:t xml:space="preserve">Servo myservo;  </w:t>
      </w:r>
      <w:r w:rsidRPr="001436FE">
        <w:rPr>
          <w:rFonts w:ascii="Consolas" w:eastAsia="Times New Roman" w:hAnsi="Consolas" w:cs="Times New Roman"/>
          <w:color w:val="608B4E"/>
          <w:sz w:val="21"/>
          <w:szCs w:val="21"/>
          <w:lang w:val="en-US"/>
        </w:rPr>
        <w:t xml:space="preserve">// create servo object to control a servo </w:t>
      </w:r>
    </w:p>
    <w:p w14:paraId="7BBCC4F0"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1436FE">
        <w:rPr>
          <w:rFonts w:ascii="Consolas" w:eastAsia="Times New Roman" w:hAnsi="Consolas" w:cs="Times New Roman"/>
          <w:color w:val="D4D4D4"/>
          <w:sz w:val="21"/>
          <w:szCs w:val="21"/>
          <w:lang w:val="en-US"/>
        </w:rPr>
        <w:t xml:space="preserve">                </w:t>
      </w:r>
      <w:r w:rsidRPr="001436FE">
        <w:rPr>
          <w:rFonts w:ascii="Consolas" w:eastAsia="Times New Roman" w:hAnsi="Consolas" w:cs="Times New Roman"/>
          <w:color w:val="608B4E"/>
          <w:sz w:val="21"/>
          <w:szCs w:val="21"/>
          <w:lang w:val="en-US"/>
        </w:rPr>
        <w:t>// twelve servo objects can be created on most boards</w:t>
      </w:r>
    </w:p>
    <w:p w14:paraId="13DC1BA8"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1436FE">
        <w:rPr>
          <w:rFonts w:ascii="Consolas" w:eastAsia="Times New Roman" w:hAnsi="Consolas" w:cs="Times New Roman"/>
          <w:color w:val="D4D4D4"/>
          <w:sz w:val="21"/>
          <w:szCs w:val="21"/>
          <w:lang w:val="en-US"/>
        </w:rPr>
        <w:t xml:space="preserve"> </w:t>
      </w:r>
    </w:p>
    <w:p w14:paraId="7E1DC83B"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1436FE">
        <w:rPr>
          <w:rFonts w:ascii="Consolas" w:eastAsia="Times New Roman" w:hAnsi="Consolas" w:cs="Times New Roman"/>
          <w:color w:val="569CD6"/>
          <w:sz w:val="21"/>
          <w:szCs w:val="21"/>
          <w:lang w:val="en-US"/>
        </w:rPr>
        <w:t>int</w:t>
      </w:r>
      <w:r w:rsidRPr="001436FE">
        <w:rPr>
          <w:rFonts w:ascii="Consolas" w:eastAsia="Times New Roman" w:hAnsi="Consolas" w:cs="Times New Roman"/>
          <w:color w:val="D4D4D4"/>
          <w:sz w:val="21"/>
          <w:szCs w:val="21"/>
          <w:lang w:val="en-US"/>
        </w:rPr>
        <w:t xml:space="preserve"> pos = </w:t>
      </w:r>
      <w:r w:rsidRPr="001436FE">
        <w:rPr>
          <w:rFonts w:ascii="Consolas" w:eastAsia="Times New Roman" w:hAnsi="Consolas" w:cs="Times New Roman"/>
          <w:color w:val="B5CEA8"/>
          <w:sz w:val="21"/>
          <w:szCs w:val="21"/>
          <w:lang w:val="en-US"/>
        </w:rPr>
        <w:t>0</w:t>
      </w:r>
      <w:r w:rsidRPr="001436FE">
        <w:rPr>
          <w:rFonts w:ascii="Consolas" w:eastAsia="Times New Roman" w:hAnsi="Consolas" w:cs="Times New Roman"/>
          <w:color w:val="D4D4D4"/>
          <w:sz w:val="21"/>
          <w:szCs w:val="21"/>
          <w:lang w:val="en-US"/>
        </w:rPr>
        <w:t xml:space="preserve">;    </w:t>
      </w:r>
      <w:r w:rsidRPr="001436FE">
        <w:rPr>
          <w:rFonts w:ascii="Consolas" w:eastAsia="Times New Roman" w:hAnsi="Consolas" w:cs="Times New Roman"/>
          <w:color w:val="608B4E"/>
          <w:sz w:val="21"/>
          <w:szCs w:val="21"/>
          <w:lang w:val="en-US"/>
        </w:rPr>
        <w:t xml:space="preserve">// variable to store the servo position </w:t>
      </w:r>
    </w:p>
    <w:p w14:paraId="57977538"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1436FE">
        <w:rPr>
          <w:rFonts w:ascii="Consolas" w:eastAsia="Times New Roman" w:hAnsi="Consolas" w:cs="Times New Roman"/>
          <w:color w:val="D4D4D4"/>
          <w:sz w:val="21"/>
          <w:szCs w:val="21"/>
          <w:lang w:val="en-US"/>
        </w:rPr>
        <w:t xml:space="preserve"> </w:t>
      </w:r>
    </w:p>
    <w:p w14:paraId="6878D3DC"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1436FE">
        <w:rPr>
          <w:rFonts w:ascii="Consolas" w:eastAsia="Times New Roman" w:hAnsi="Consolas" w:cs="Times New Roman"/>
          <w:color w:val="569CD6"/>
          <w:sz w:val="21"/>
          <w:szCs w:val="21"/>
          <w:lang w:val="en-US"/>
        </w:rPr>
        <w:t>void</w:t>
      </w:r>
      <w:r w:rsidRPr="001436FE">
        <w:rPr>
          <w:rFonts w:ascii="Consolas" w:eastAsia="Times New Roman" w:hAnsi="Consolas" w:cs="Times New Roman"/>
          <w:color w:val="D4D4D4"/>
          <w:sz w:val="21"/>
          <w:szCs w:val="21"/>
          <w:lang w:val="en-US"/>
        </w:rPr>
        <w:t xml:space="preserve"> </w:t>
      </w:r>
      <w:r w:rsidRPr="001436FE">
        <w:rPr>
          <w:rFonts w:ascii="Consolas" w:eastAsia="Times New Roman" w:hAnsi="Consolas" w:cs="Times New Roman"/>
          <w:color w:val="DCDCAA"/>
          <w:sz w:val="21"/>
          <w:szCs w:val="21"/>
          <w:lang w:val="en-US"/>
        </w:rPr>
        <w:t>setup</w:t>
      </w:r>
      <w:r w:rsidRPr="001436FE">
        <w:rPr>
          <w:rFonts w:ascii="Consolas" w:eastAsia="Times New Roman" w:hAnsi="Consolas" w:cs="Times New Roman"/>
          <w:color w:val="D4D4D4"/>
          <w:sz w:val="21"/>
          <w:szCs w:val="21"/>
          <w:lang w:val="en-US"/>
        </w:rPr>
        <w:t xml:space="preserve">() </w:t>
      </w:r>
    </w:p>
    <w:p w14:paraId="7E649C0C"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1436FE">
        <w:rPr>
          <w:rFonts w:ascii="Consolas" w:eastAsia="Times New Roman" w:hAnsi="Consolas" w:cs="Times New Roman"/>
          <w:color w:val="D4D4D4"/>
          <w:sz w:val="21"/>
          <w:szCs w:val="21"/>
          <w:lang w:val="en-US"/>
        </w:rPr>
        <w:t xml:space="preserve">{ </w:t>
      </w:r>
    </w:p>
    <w:p w14:paraId="74C38599"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1436FE">
        <w:rPr>
          <w:rFonts w:ascii="Consolas" w:eastAsia="Times New Roman" w:hAnsi="Consolas" w:cs="Times New Roman"/>
          <w:color w:val="D4D4D4"/>
          <w:sz w:val="21"/>
          <w:szCs w:val="21"/>
          <w:lang w:val="en-US"/>
        </w:rPr>
        <w:t xml:space="preserve">  myservo.</w:t>
      </w:r>
      <w:r w:rsidRPr="001436FE">
        <w:rPr>
          <w:rFonts w:ascii="Consolas" w:eastAsia="Times New Roman" w:hAnsi="Consolas" w:cs="Times New Roman"/>
          <w:color w:val="DCDCAA"/>
          <w:sz w:val="21"/>
          <w:szCs w:val="21"/>
          <w:lang w:val="en-US"/>
        </w:rPr>
        <w:t>attach</w:t>
      </w:r>
      <w:r w:rsidRPr="001436FE">
        <w:rPr>
          <w:rFonts w:ascii="Consolas" w:eastAsia="Times New Roman" w:hAnsi="Consolas" w:cs="Times New Roman"/>
          <w:color w:val="D4D4D4"/>
          <w:sz w:val="21"/>
          <w:szCs w:val="21"/>
          <w:lang w:val="en-US"/>
        </w:rPr>
        <w:t>(</w:t>
      </w:r>
      <w:r w:rsidRPr="001436FE">
        <w:rPr>
          <w:rFonts w:ascii="Consolas" w:eastAsia="Times New Roman" w:hAnsi="Consolas" w:cs="Times New Roman"/>
          <w:color w:val="B5CEA8"/>
          <w:sz w:val="21"/>
          <w:szCs w:val="21"/>
          <w:lang w:val="en-US"/>
        </w:rPr>
        <w:t>9</w:t>
      </w:r>
      <w:r w:rsidRPr="001436FE">
        <w:rPr>
          <w:rFonts w:ascii="Consolas" w:eastAsia="Times New Roman" w:hAnsi="Consolas" w:cs="Times New Roman"/>
          <w:color w:val="D4D4D4"/>
          <w:sz w:val="21"/>
          <w:szCs w:val="21"/>
          <w:lang w:val="en-US"/>
        </w:rPr>
        <w:t xml:space="preserve">);  </w:t>
      </w:r>
      <w:r w:rsidRPr="001436FE">
        <w:rPr>
          <w:rFonts w:ascii="Consolas" w:eastAsia="Times New Roman" w:hAnsi="Consolas" w:cs="Times New Roman"/>
          <w:color w:val="608B4E"/>
          <w:sz w:val="21"/>
          <w:szCs w:val="21"/>
          <w:lang w:val="en-US"/>
        </w:rPr>
        <w:t xml:space="preserve">// attaches the servo on pin 9 to the servo object </w:t>
      </w:r>
    </w:p>
    <w:p w14:paraId="0BE9278F"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1436FE">
        <w:rPr>
          <w:rFonts w:ascii="Consolas" w:eastAsia="Times New Roman" w:hAnsi="Consolas" w:cs="Times New Roman"/>
          <w:color w:val="D4D4D4"/>
          <w:sz w:val="21"/>
          <w:szCs w:val="21"/>
          <w:lang w:val="en-US"/>
        </w:rPr>
        <w:t xml:space="preserve">} </w:t>
      </w:r>
    </w:p>
    <w:p w14:paraId="0A9F5EDC"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1436FE">
        <w:rPr>
          <w:rFonts w:ascii="Consolas" w:eastAsia="Times New Roman" w:hAnsi="Consolas" w:cs="Times New Roman"/>
          <w:color w:val="D4D4D4"/>
          <w:sz w:val="21"/>
          <w:szCs w:val="21"/>
          <w:lang w:val="en-US"/>
        </w:rPr>
        <w:t xml:space="preserve"> </w:t>
      </w:r>
    </w:p>
    <w:p w14:paraId="1F06E375"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1436FE">
        <w:rPr>
          <w:rFonts w:ascii="Consolas" w:eastAsia="Times New Roman" w:hAnsi="Consolas" w:cs="Times New Roman"/>
          <w:color w:val="569CD6"/>
          <w:sz w:val="21"/>
          <w:szCs w:val="21"/>
          <w:lang w:val="en-US"/>
        </w:rPr>
        <w:t>void</w:t>
      </w:r>
      <w:r w:rsidRPr="001436FE">
        <w:rPr>
          <w:rFonts w:ascii="Consolas" w:eastAsia="Times New Roman" w:hAnsi="Consolas" w:cs="Times New Roman"/>
          <w:color w:val="D4D4D4"/>
          <w:sz w:val="21"/>
          <w:szCs w:val="21"/>
          <w:lang w:val="en-US"/>
        </w:rPr>
        <w:t xml:space="preserve"> </w:t>
      </w:r>
      <w:r w:rsidRPr="001436FE">
        <w:rPr>
          <w:rFonts w:ascii="Consolas" w:eastAsia="Times New Roman" w:hAnsi="Consolas" w:cs="Times New Roman"/>
          <w:color w:val="DCDCAA"/>
          <w:sz w:val="21"/>
          <w:szCs w:val="21"/>
          <w:lang w:val="en-US"/>
        </w:rPr>
        <w:t>loop</w:t>
      </w:r>
      <w:r w:rsidRPr="001436FE">
        <w:rPr>
          <w:rFonts w:ascii="Consolas" w:eastAsia="Times New Roman" w:hAnsi="Consolas" w:cs="Times New Roman"/>
          <w:color w:val="D4D4D4"/>
          <w:sz w:val="21"/>
          <w:szCs w:val="21"/>
          <w:lang w:val="en-US"/>
        </w:rPr>
        <w:t xml:space="preserve">() </w:t>
      </w:r>
    </w:p>
    <w:p w14:paraId="6650C88F"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1436FE">
        <w:rPr>
          <w:rFonts w:ascii="Consolas" w:eastAsia="Times New Roman" w:hAnsi="Consolas" w:cs="Times New Roman"/>
          <w:color w:val="D4D4D4"/>
          <w:sz w:val="21"/>
          <w:szCs w:val="21"/>
          <w:lang w:val="en-US"/>
        </w:rPr>
        <w:t xml:space="preserve">{ </w:t>
      </w:r>
    </w:p>
    <w:p w14:paraId="442AF39C"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1436FE">
        <w:rPr>
          <w:rFonts w:ascii="Consolas" w:eastAsia="Times New Roman" w:hAnsi="Consolas" w:cs="Times New Roman"/>
          <w:color w:val="D4D4D4"/>
          <w:sz w:val="21"/>
          <w:szCs w:val="21"/>
          <w:lang w:val="en-US"/>
        </w:rPr>
        <w:t xml:space="preserve">  </w:t>
      </w:r>
      <w:r w:rsidRPr="001436FE">
        <w:rPr>
          <w:rFonts w:ascii="Consolas" w:eastAsia="Times New Roman" w:hAnsi="Consolas" w:cs="Times New Roman"/>
          <w:color w:val="C586C0"/>
          <w:sz w:val="21"/>
          <w:szCs w:val="21"/>
          <w:lang w:val="en-US"/>
        </w:rPr>
        <w:t>for</w:t>
      </w:r>
      <w:r w:rsidRPr="001436FE">
        <w:rPr>
          <w:rFonts w:ascii="Consolas" w:eastAsia="Times New Roman" w:hAnsi="Consolas" w:cs="Times New Roman"/>
          <w:color w:val="D4D4D4"/>
          <w:sz w:val="21"/>
          <w:szCs w:val="21"/>
          <w:lang w:val="en-US"/>
        </w:rPr>
        <w:t xml:space="preserve">(pos = </w:t>
      </w:r>
      <w:r w:rsidRPr="001436FE">
        <w:rPr>
          <w:rFonts w:ascii="Consolas" w:eastAsia="Times New Roman" w:hAnsi="Consolas" w:cs="Times New Roman"/>
          <w:color w:val="B5CEA8"/>
          <w:sz w:val="21"/>
          <w:szCs w:val="21"/>
          <w:lang w:val="en-US"/>
        </w:rPr>
        <w:t>0</w:t>
      </w:r>
      <w:r w:rsidRPr="001436FE">
        <w:rPr>
          <w:rFonts w:ascii="Consolas" w:eastAsia="Times New Roman" w:hAnsi="Consolas" w:cs="Times New Roman"/>
          <w:color w:val="D4D4D4"/>
          <w:sz w:val="21"/>
          <w:szCs w:val="21"/>
          <w:lang w:val="en-US"/>
        </w:rPr>
        <w:t>; pos &lt;= -</w:t>
      </w:r>
      <w:r w:rsidRPr="001436FE">
        <w:rPr>
          <w:rFonts w:ascii="Consolas" w:eastAsia="Times New Roman" w:hAnsi="Consolas" w:cs="Times New Roman"/>
          <w:color w:val="B5CEA8"/>
          <w:sz w:val="21"/>
          <w:szCs w:val="21"/>
          <w:lang w:val="en-US"/>
        </w:rPr>
        <w:t>180</w:t>
      </w:r>
      <w:r w:rsidRPr="001436FE">
        <w:rPr>
          <w:rFonts w:ascii="Consolas" w:eastAsia="Times New Roman" w:hAnsi="Consolas" w:cs="Times New Roman"/>
          <w:color w:val="D4D4D4"/>
          <w:sz w:val="21"/>
          <w:szCs w:val="21"/>
          <w:lang w:val="en-US"/>
        </w:rPr>
        <w:t xml:space="preserve">; pos -= </w:t>
      </w:r>
      <w:r w:rsidRPr="001436FE">
        <w:rPr>
          <w:rFonts w:ascii="Consolas" w:eastAsia="Times New Roman" w:hAnsi="Consolas" w:cs="Times New Roman"/>
          <w:color w:val="B5CEA8"/>
          <w:sz w:val="21"/>
          <w:szCs w:val="21"/>
          <w:lang w:val="en-US"/>
        </w:rPr>
        <w:t>1</w:t>
      </w:r>
      <w:r w:rsidRPr="001436FE">
        <w:rPr>
          <w:rFonts w:ascii="Consolas" w:eastAsia="Times New Roman" w:hAnsi="Consolas" w:cs="Times New Roman"/>
          <w:color w:val="D4D4D4"/>
          <w:sz w:val="21"/>
          <w:szCs w:val="21"/>
          <w:lang w:val="en-US"/>
        </w:rPr>
        <w:t xml:space="preserve">) </w:t>
      </w:r>
      <w:r w:rsidRPr="001436FE">
        <w:rPr>
          <w:rFonts w:ascii="Consolas" w:eastAsia="Times New Roman" w:hAnsi="Consolas" w:cs="Times New Roman"/>
          <w:color w:val="608B4E"/>
          <w:sz w:val="21"/>
          <w:szCs w:val="21"/>
          <w:lang w:val="en-US"/>
        </w:rPr>
        <w:t xml:space="preserve">// goes from 0 degrees to 180 degrees </w:t>
      </w:r>
    </w:p>
    <w:p w14:paraId="3ED08376"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1436FE">
        <w:rPr>
          <w:rFonts w:ascii="Consolas" w:eastAsia="Times New Roman" w:hAnsi="Consolas" w:cs="Times New Roman"/>
          <w:color w:val="D4D4D4"/>
          <w:sz w:val="21"/>
          <w:szCs w:val="21"/>
          <w:lang w:val="en-US"/>
        </w:rPr>
        <w:t xml:space="preserve">  {                                  </w:t>
      </w:r>
      <w:r w:rsidRPr="001436FE">
        <w:rPr>
          <w:rFonts w:ascii="Consolas" w:eastAsia="Times New Roman" w:hAnsi="Consolas" w:cs="Times New Roman"/>
          <w:color w:val="608B4E"/>
          <w:sz w:val="21"/>
          <w:szCs w:val="21"/>
          <w:lang w:val="en-US"/>
        </w:rPr>
        <w:t xml:space="preserve">// in steps of 1 degree </w:t>
      </w:r>
    </w:p>
    <w:p w14:paraId="60500CE6"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1436FE">
        <w:rPr>
          <w:rFonts w:ascii="Consolas" w:eastAsia="Times New Roman" w:hAnsi="Consolas" w:cs="Times New Roman"/>
          <w:color w:val="D4D4D4"/>
          <w:sz w:val="21"/>
          <w:szCs w:val="21"/>
          <w:lang w:val="en-US"/>
        </w:rPr>
        <w:t xml:space="preserve">    myservo.</w:t>
      </w:r>
      <w:r w:rsidRPr="001436FE">
        <w:rPr>
          <w:rFonts w:ascii="Consolas" w:eastAsia="Times New Roman" w:hAnsi="Consolas" w:cs="Times New Roman"/>
          <w:color w:val="DCDCAA"/>
          <w:sz w:val="21"/>
          <w:szCs w:val="21"/>
          <w:lang w:val="en-US"/>
        </w:rPr>
        <w:t>write</w:t>
      </w:r>
      <w:r w:rsidRPr="001436FE">
        <w:rPr>
          <w:rFonts w:ascii="Consolas" w:eastAsia="Times New Roman" w:hAnsi="Consolas" w:cs="Times New Roman"/>
          <w:color w:val="D4D4D4"/>
          <w:sz w:val="21"/>
          <w:szCs w:val="21"/>
          <w:lang w:val="en-US"/>
        </w:rPr>
        <w:t xml:space="preserve">(pos);              </w:t>
      </w:r>
      <w:r w:rsidRPr="001436FE">
        <w:rPr>
          <w:rFonts w:ascii="Consolas" w:eastAsia="Times New Roman" w:hAnsi="Consolas" w:cs="Times New Roman"/>
          <w:color w:val="608B4E"/>
          <w:sz w:val="21"/>
          <w:szCs w:val="21"/>
          <w:lang w:val="en-US"/>
        </w:rPr>
        <w:t xml:space="preserve">// tell servo to go to position in variable 'pos' </w:t>
      </w:r>
    </w:p>
    <w:p w14:paraId="7A0BB4E2"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1436FE">
        <w:rPr>
          <w:rFonts w:ascii="Consolas" w:eastAsia="Times New Roman" w:hAnsi="Consolas" w:cs="Times New Roman"/>
          <w:color w:val="D4D4D4"/>
          <w:sz w:val="21"/>
          <w:szCs w:val="21"/>
          <w:lang w:val="en-US"/>
        </w:rPr>
        <w:t xml:space="preserve">    </w:t>
      </w:r>
      <w:r w:rsidRPr="001436FE">
        <w:rPr>
          <w:rFonts w:ascii="Consolas" w:eastAsia="Times New Roman" w:hAnsi="Consolas" w:cs="Times New Roman"/>
          <w:color w:val="DCDCAA"/>
          <w:sz w:val="21"/>
          <w:szCs w:val="21"/>
          <w:lang w:val="en-US"/>
        </w:rPr>
        <w:t>delay</w:t>
      </w:r>
      <w:r w:rsidRPr="001436FE">
        <w:rPr>
          <w:rFonts w:ascii="Consolas" w:eastAsia="Times New Roman" w:hAnsi="Consolas" w:cs="Times New Roman"/>
          <w:color w:val="D4D4D4"/>
          <w:sz w:val="21"/>
          <w:szCs w:val="21"/>
          <w:lang w:val="en-US"/>
        </w:rPr>
        <w:t>(</w:t>
      </w:r>
      <w:r w:rsidRPr="001436FE">
        <w:rPr>
          <w:rFonts w:ascii="Consolas" w:eastAsia="Times New Roman" w:hAnsi="Consolas" w:cs="Times New Roman"/>
          <w:color w:val="B5CEA8"/>
          <w:sz w:val="21"/>
          <w:szCs w:val="21"/>
          <w:lang w:val="en-US"/>
        </w:rPr>
        <w:t>15</w:t>
      </w:r>
      <w:r w:rsidRPr="001436FE">
        <w:rPr>
          <w:rFonts w:ascii="Consolas" w:eastAsia="Times New Roman" w:hAnsi="Consolas" w:cs="Times New Roman"/>
          <w:color w:val="D4D4D4"/>
          <w:sz w:val="21"/>
          <w:szCs w:val="21"/>
          <w:lang w:val="en-US"/>
        </w:rPr>
        <w:t xml:space="preserve">);                       </w:t>
      </w:r>
      <w:r w:rsidRPr="001436FE">
        <w:rPr>
          <w:rFonts w:ascii="Consolas" w:eastAsia="Times New Roman" w:hAnsi="Consolas" w:cs="Times New Roman"/>
          <w:color w:val="608B4E"/>
          <w:sz w:val="21"/>
          <w:szCs w:val="21"/>
          <w:lang w:val="en-US"/>
        </w:rPr>
        <w:t xml:space="preserve">// waits 15ms for the servo to reach the position </w:t>
      </w:r>
    </w:p>
    <w:p w14:paraId="2E27406F"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rPr>
      </w:pPr>
      <w:r w:rsidRPr="001436FE">
        <w:rPr>
          <w:rFonts w:ascii="Consolas" w:eastAsia="Times New Roman" w:hAnsi="Consolas" w:cs="Times New Roman"/>
          <w:color w:val="D4D4D4"/>
          <w:sz w:val="21"/>
          <w:szCs w:val="21"/>
          <w:lang w:val="en-US"/>
        </w:rPr>
        <w:t xml:space="preserve">  </w:t>
      </w:r>
      <w:r w:rsidRPr="001436FE">
        <w:rPr>
          <w:rFonts w:ascii="Consolas" w:eastAsia="Times New Roman" w:hAnsi="Consolas" w:cs="Times New Roman"/>
          <w:color w:val="D4D4D4"/>
          <w:sz w:val="21"/>
          <w:szCs w:val="21"/>
        </w:rPr>
        <w:t xml:space="preserve">} </w:t>
      </w:r>
    </w:p>
    <w:p w14:paraId="32DF9F64"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rPr>
      </w:pPr>
    </w:p>
    <w:p w14:paraId="47F29A97"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rPr>
      </w:pPr>
      <w:r w:rsidRPr="001436FE">
        <w:rPr>
          <w:rFonts w:ascii="Consolas" w:eastAsia="Times New Roman" w:hAnsi="Consolas" w:cs="Times New Roman"/>
          <w:color w:val="D4D4D4"/>
          <w:sz w:val="21"/>
          <w:szCs w:val="21"/>
        </w:rPr>
        <w:t xml:space="preserve">} </w:t>
      </w:r>
    </w:p>
    <w:p w14:paraId="412175D6" w14:textId="77777777" w:rsidR="00285D66" w:rsidRDefault="00285D66" w:rsidP="00285D66">
      <w:r>
        <w:br w:type="page"/>
      </w:r>
    </w:p>
    <w:p w14:paraId="3BB26A8F" w14:textId="77777777" w:rsidR="00285D66" w:rsidRPr="000D161B" w:rsidRDefault="00285D66" w:rsidP="000D161B">
      <w:pPr>
        <w:pStyle w:val="Ttulo2"/>
        <w:rPr>
          <w:b/>
          <w:sz w:val="32"/>
          <w:szCs w:val="32"/>
        </w:rPr>
      </w:pPr>
      <w:bookmarkStart w:id="227" w:name="_Toc508729700"/>
      <w:r w:rsidRPr="000D161B">
        <w:rPr>
          <w:b/>
          <w:sz w:val="32"/>
          <w:szCs w:val="32"/>
        </w:rPr>
        <w:lastRenderedPageBreak/>
        <w:t>Pruebas en el sensor de Monóxido de Carbono</w:t>
      </w:r>
      <w:bookmarkEnd w:id="227"/>
    </w:p>
    <w:p w14:paraId="46AEC54B" w14:textId="77777777" w:rsidR="00285D66" w:rsidRDefault="00285D66" w:rsidP="00285D66"/>
    <w:tbl>
      <w:tblPr>
        <w:tblW w:w="8910" w:type="dxa"/>
        <w:tblInd w:w="1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070"/>
        <w:gridCol w:w="6840"/>
      </w:tblGrid>
      <w:tr w:rsidR="00285D66" w14:paraId="48D83061" w14:textId="77777777" w:rsidTr="00285D66">
        <w:tc>
          <w:tcPr>
            <w:tcW w:w="2070" w:type="dxa"/>
            <w:tcBorders>
              <w:top w:val="single" w:sz="8" w:space="0" w:color="999999"/>
              <w:left w:val="single" w:sz="8" w:space="0" w:color="999999"/>
              <w:bottom w:val="single" w:sz="12" w:space="0" w:color="666666"/>
              <w:right w:val="single" w:sz="8" w:space="0" w:color="999999"/>
            </w:tcBorders>
            <w:shd w:val="clear" w:color="auto" w:fill="auto"/>
            <w:tcMar>
              <w:top w:w="100" w:type="dxa"/>
              <w:left w:w="100" w:type="dxa"/>
              <w:bottom w:w="100" w:type="dxa"/>
              <w:right w:w="100" w:type="dxa"/>
            </w:tcMar>
          </w:tcPr>
          <w:p w14:paraId="39D3A3D1" w14:textId="77777777" w:rsidR="00285D66" w:rsidRDefault="00285D66" w:rsidP="00285D66">
            <w:pPr>
              <w:jc w:val="center"/>
              <w:rPr>
                <w:b/>
              </w:rPr>
            </w:pPr>
            <w:r>
              <w:rPr>
                <w:b/>
              </w:rPr>
              <w:t>Caso de prueba</w:t>
            </w:r>
          </w:p>
        </w:tc>
        <w:tc>
          <w:tcPr>
            <w:tcW w:w="6840" w:type="dxa"/>
            <w:tcBorders>
              <w:top w:val="single" w:sz="8" w:space="0" w:color="999999"/>
              <w:bottom w:val="single" w:sz="12" w:space="0" w:color="666666"/>
              <w:right w:val="single" w:sz="8" w:space="0" w:color="999999"/>
            </w:tcBorders>
            <w:shd w:val="clear" w:color="auto" w:fill="auto"/>
            <w:tcMar>
              <w:top w:w="100" w:type="dxa"/>
              <w:left w:w="100" w:type="dxa"/>
              <w:bottom w:w="100" w:type="dxa"/>
              <w:right w:w="100" w:type="dxa"/>
            </w:tcMar>
          </w:tcPr>
          <w:p w14:paraId="07404D0A" w14:textId="77777777" w:rsidR="00285D66" w:rsidRDefault="00285D66" w:rsidP="00285D66">
            <w:pPr>
              <w:jc w:val="center"/>
            </w:pPr>
            <w:r>
              <w:t>Probar la funcionalidad del sensor de monóxido de carbono MQ7</w:t>
            </w:r>
          </w:p>
        </w:tc>
      </w:tr>
      <w:tr w:rsidR="00285D66" w14:paraId="3DDF8997"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28C4D879" w14:textId="77777777" w:rsidR="00285D66" w:rsidRDefault="00285D66" w:rsidP="00285D66">
            <w:pPr>
              <w:jc w:val="center"/>
              <w:rPr>
                <w:b/>
              </w:rPr>
            </w:pPr>
            <w:r>
              <w:rPr>
                <w:b/>
              </w:rPr>
              <w:t>Identificador caso de prueba/s</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22B16EA1" w14:textId="77777777" w:rsidR="00285D66" w:rsidRDefault="00285D66" w:rsidP="00285D66">
            <w:pPr>
              <w:jc w:val="center"/>
            </w:pPr>
            <w:r>
              <w:t>MQ7-01-funcionamiento</w:t>
            </w:r>
          </w:p>
          <w:p w14:paraId="0BEDD3B5" w14:textId="77777777" w:rsidR="00285D66" w:rsidRDefault="00285D66" w:rsidP="00285D66">
            <w:pPr>
              <w:jc w:val="center"/>
            </w:pPr>
          </w:p>
        </w:tc>
      </w:tr>
      <w:tr w:rsidR="00285D66" w14:paraId="49C5F052"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43AE4098" w14:textId="77777777" w:rsidR="00285D66" w:rsidRDefault="00285D66" w:rsidP="00285D66">
            <w:pPr>
              <w:jc w:val="center"/>
              <w:rPr>
                <w:b/>
              </w:rPr>
            </w:pPr>
            <w:r>
              <w:rPr>
                <w:b/>
              </w:rPr>
              <w:t>Función probar</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0EF0DFCA" w14:textId="77777777" w:rsidR="00285D66" w:rsidRDefault="00285D66" w:rsidP="00285D66">
            <w:pPr>
              <w:jc w:val="center"/>
            </w:pPr>
            <w:r>
              <w:t>Funcionamiento del sensor MQ7</w:t>
            </w:r>
          </w:p>
        </w:tc>
      </w:tr>
      <w:tr w:rsidR="00285D66" w14:paraId="5E3AC7AB"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49A14C82" w14:textId="77777777" w:rsidR="00285D66" w:rsidRDefault="00285D66" w:rsidP="00285D66">
            <w:pPr>
              <w:jc w:val="center"/>
              <w:rPr>
                <w:b/>
              </w:rPr>
            </w:pPr>
            <w:r>
              <w:rPr>
                <w:b/>
              </w:rPr>
              <w:t>Objetivo</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4C010572" w14:textId="77777777" w:rsidR="00285D66" w:rsidRDefault="00285D66" w:rsidP="00285D66">
            <w:pPr>
              <w:jc w:val="center"/>
            </w:pPr>
            <w:r>
              <w:t>Determinar el funcionamiento correcto del sensor</w:t>
            </w:r>
          </w:p>
        </w:tc>
      </w:tr>
      <w:tr w:rsidR="00285D66" w14:paraId="5B9BC8F1"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100AE27C" w14:textId="77777777" w:rsidR="00285D66" w:rsidRDefault="00285D66" w:rsidP="00285D66">
            <w:pPr>
              <w:jc w:val="center"/>
              <w:rPr>
                <w:b/>
              </w:rPr>
            </w:pPr>
            <w:r>
              <w:rPr>
                <w:b/>
              </w:rPr>
              <w:t>Descripción</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0C9F7017" w14:textId="77777777" w:rsidR="00285D66" w:rsidRDefault="00285D66" w:rsidP="00285D66">
            <w:pPr>
              <w:jc w:val="center"/>
            </w:pPr>
            <w:r>
              <w:t>Se desea conectar el sensor de monóxido de carbono MQ7 con un Arduino UNO para verificar su correcta detección del gas CO</w:t>
            </w:r>
          </w:p>
        </w:tc>
      </w:tr>
      <w:tr w:rsidR="00285D66" w14:paraId="628FEDE3"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0278B44D" w14:textId="77777777" w:rsidR="00285D66" w:rsidRDefault="00285D66" w:rsidP="00285D66">
            <w:pPr>
              <w:jc w:val="center"/>
              <w:rPr>
                <w:b/>
              </w:rPr>
            </w:pPr>
            <w:r>
              <w:rPr>
                <w:b/>
              </w:rPr>
              <w:t>Criterios de éxito</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6BA98CEA" w14:textId="77777777" w:rsidR="00285D66" w:rsidRDefault="00285D66" w:rsidP="00285D66">
            <w:pPr>
              <w:jc w:val="center"/>
            </w:pPr>
            <w:r>
              <w:t>Obtener la correcta existencia, o no, de gas CO en un ambiente determinado</w:t>
            </w:r>
          </w:p>
        </w:tc>
      </w:tr>
      <w:tr w:rsidR="00285D66" w14:paraId="0A3745CF"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46A5F834" w14:textId="77777777" w:rsidR="00285D66" w:rsidRDefault="00285D66" w:rsidP="00285D66">
            <w:pPr>
              <w:jc w:val="center"/>
              <w:rPr>
                <w:b/>
              </w:rPr>
            </w:pPr>
            <w:r>
              <w:rPr>
                <w:b/>
              </w:rPr>
              <w:t>Criterios de falla</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682FBB74" w14:textId="77777777" w:rsidR="00285D66" w:rsidRDefault="00285D66" w:rsidP="00285D66">
            <w:pPr>
              <w:jc w:val="center"/>
            </w:pPr>
            <w:r>
              <w:t>No obtener la correcta existencia, o no, de gas CO</w:t>
            </w:r>
          </w:p>
        </w:tc>
      </w:tr>
      <w:tr w:rsidR="00285D66" w14:paraId="537690B7"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057DC290" w14:textId="77777777" w:rsidR="00285D66" w:rsidRDefault="00285D66" w:rsidP="00285D66">
            <w:pPr>
              <w:jc w:val="center"/>
              <w:rPr>
                <w:b/>
              </w:rPr>
            </w:pPr>
            <w:r>
              <w:rPr>
                <w:b/>
              </w:rPr>
              <w:t>Precondiciones</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449DAFCE" w14:textId="77777777" w:rsidR="00285D66" w:rsidRDefault="00285D66" w:rsidP="00285D66">
            <w:pPr>
              <w:jc w:val="center"/>
            </w:pPr>
            <w:r>
              <w:t>Testear en entornos donde se esté seguro que los niveles de CO sean bajos o inexistentes</w:t>
            </w:r>
          </w:p>
          <w:p w14:paraId="706E5317" w14:textId="77777777" w:rsidR="00285D66" w:rsidRDefault="00285D66" w:rsidP="00285D66">
            <w:pPr>
              <w:jc w:val="center"/>
            </w:pPr>
            <w:r>
              <w:t>Testear en entornos donde se esté seguro que existan al menos pocos niveles de CO</w:t>
            </w:r>
          </w:p>
        </w:tc>
      </w:tr>
      <w:tr w:rsidR="00285D66" w14:paraId="10A002AD"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069AA3F6" w14:textId="77777777" w:rsidR="00285D66" w:rsidRDefault="00285D66" w:rsidP="00285D66">
            <w:pPr>
              <w:jc w:val="center"/>
              <w:rPr>
                <w:b/>
              </w:rPr>
            </w:pPr>
            <w:r>
              <w:rPr>
                <w:b/>
              </w:rPr>
              <w:t>Necesidades para el caso de prueba</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7590C1EC" w14:textId="77777777" w:rsidR="00285D66" w:rsidRDefault="00285D66" w:rsidP="00285D66">
            <w:pPr>
              <w:jc w:val="center"/>
            </w:pPr>
            <w:r>
              <w:t>Módulo Arduino UNO</w:t>
            </w:r>
          </w:p>
          <w:p w14:paraId="4D6C655B" w14:textId="77777777" w:rsidR="00285D66" w:rsidRDefault="00285D66" w:rsidP="00285D66">
            <w:pPr>
              <w:jc w:val="center"/>
            </w:pPr>
            <w:r>
              <w:t>MQ7</w:t>
            </w:r>
          </w:p>
          <w:p w14:paraId="5279402E" w14:textId="77777777" w:rsidR="00285D66" w:rsidRDefault="00285D66" w:rsidP="00285D66">
            <w:pPr>
              <w:jc w:val="center"/>
            </w:pPr>
            <w:r>
              <w:t>Cables Hembra-Macho (x3)</w:t>
            </w:r>
          </w:p>
        </w:tc>
      </w:tr>
      <w:tr w:rsidR="00285D66" w14:paraId="47C79782"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659351C8" w14:textId="77777777" w:rsidR="00285D66" w:rsidRDefault="00285D66" w:rsidP="00285D66">
            <w:pPr>
              <w:jc w:val="center"/>
              <w:rPr>
                <w:b/>
              </w:rPr>
            </w:pPr>
            <w:r>
              <w:rPr>
                <w:b/>
              </w:rPr>
              <w:t>Autor</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5FB54291" w14:textId="77777777" w:rsidR="00285D66" w:rsidRDefault="00285D66" w:rsidP="00285D66">
            <w:pPr>
              <w:jc w:val="center"/>
            </w:pPr>
            <w:r>
              <w:t>Schlapp-Mansilla</w:t>
            </w:r>
          </w:p>
        </w:tc>
      </w:tr>
      <w:tr w:rsidR="00285D66" w14:paraId="56FBBC82"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4F0C201B" w14:textId="77777777" w:rsidR="00285D66" w:rsidRDefault="00285D66" w:rsidP="00285D66">
            <w:pPr>
              <w:jc w:val="center"/>
              <w:rPr>
                <w:b/>
              </w:rPr>
            </w:pPr>
            <w:r>
              <w:rPr>
                <w:b/>
              </w:rPr>
              <w:t>Fecha de creación</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1F388965" w14:textId="77777777" w:rsidR="00285D66" w:rsidRDefault="00285D66" w:rsidP="00285D66">
            <w:pPr>
              <w:jc w:val="center"/>
            </w:pPr>
            <w:r>
              <w:t>25-04-2017</w:t>
            </w:r>
          </w:p>
        </w:tc>
      </w:tr>
      <w:tr w:rsidR="00285D66" w14:paraId="67A2A901"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127BB8BF" w14:textId="77777777" w:rsidR="00285D66" w:rsidRDefault="00285D66" w:rsidP="00285D66">
            <w:pPr>
              <w:jc w:val="center"/>
              <w:rPr>
                <w:b/>
              </w:rPr>
            </w:pPr>
            <w:r>
              <w:rPr>
                <w:b/>
              </w:rPr>
              <w:t>Resultados</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2F6B31FB" w14:textId="77777777" w:rsidR="00285D66" w:rsidRDefault="00285D66" w:rsidP="00285D66">
            <w:pPr>
              <w:jc w:val="center"/>
            </w:pPr>
            <w:r>
              <w:t>[1] Se obtuvieron niveles de CO esperados según los ambientes testeados.</w:t>
            </w:r>
          </w:p>
          <w:p w14:paraId="3E6945AC" w14:textId="77777777" w:rsidR="00285D66" w:rsidRDefault="00285D66" w:rsidP="00285D66">
            <w:pPr>
              <w:jc w:val="center"/>
            </w:pPr>
          </w:p>
        </w:tc>
      </w:tr>
      <w:tr w:rsidR="00285D66" w14:paraId="1435C3B8"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663A7D2D" w14:textId="77777777" w:rsidR="00285D66" w:rsidRDefault="00285D66" w:rsidP="00285D66">
            <w:pPr>
              <w:jc w:val="center"/>
              <w:rPr>
                <w:b/>
              </w:rPr>
            </w:pPr>
            <w:r>
              <w:rPr>
                <w:b/>
              </w:rPr>
              <w:t>Código fuente/s</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6CE1242D" w14:textId="77777777" w:rsidR="00285D66" w:rsidRDefault="00285D66" w:rsidP="00285D66">
            <w:pPr>
              <w:jc w:val="center"/>
            </w:pPr>
            <w:r>
              <w:t>[1]MQ7-01-funcionamientoi.ino</w:t>
            </w:r>
          </w:p>
        </w:tc>
      </w:tr>
      <w:tr w:rsidR="00285D66" w14:paraId="4F2FE219"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6DA21693" w14:textId="77777777" w:rsidR="00285D66" w:rsidRDefault="00285D66" w:rsidP="00285D66">
            <w:pPr>
              <w:jc w:val="center"/>
              <w:rPr>
                <w:b/>
              </w:rPr>
            </w:pPr>
            <w:r>
              <w:rPr>
                <w:b/>
              </w:rPr>
              <w:t>Imágenes</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7E48F019" w14:textId="77777777" w:rsidR="00285D66" w:rsidRDefault="00285D66" w:rsidP="00285D66">
            <w:pPr>
              <w:jc w:val="center"/>
              <w:rPr>
                <w:i/>
                <w:color w:val="2E74B5"/>
              </w:rPr>
            </w:pPr>
            <w:r>
              <w:rPr>
                <w:i/>
                <w:noProof/>
                <w:color w:val="2E74B5"/>
              </w:rPr>
              <w:drawing>
                <wp:inline distT="114300" distB="114300" distL="114300" distR="114300" wp14:anchorId="591D8863" wp14:editId="5D062750">
                  <wp:extent cx="2109788" cy="1734072"/>
                  <wp:effectExtent l="0" t="0" r="0" b="0"/>
                  <wp:docPr id="4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0"/>
                          <a:srcRect l="5203" t="10835" r="7013" b="17155"/>
                          <a:stretch>
                            <a:fillRect/>
                          </a:stretch>
                        </pic:blipFill>
                        <pic:spPr>
                          <a:xfrm>
                            <a:off x="0" y="0"/>
                            <a:ext cx="2109788" cy="1734072"/>
                          </a:xfrm>
                          <a:prstGeom prst="rect">
                            <a:avLst/>
                          </a:prstGeom>
                          <a:ln/>
                        </pic:spPr>
                      </pic:pic>
                    </a:graphicData>
                  </a:graphic>
                </wp:inline>
              </w:drawing>
            </w:r>
          </w:p>
        </w:tc>
      </w:tr>
      <w:tr w:rsidR="00285D66" w14:paraId="24083662"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7B01AC06" w14:textId="77777777" w:rsidR="00285D66" w:rsidRDefault="00285D66" w:rsidP="00285D66">
            <w:pPr>
              <w:jc w:val="center"/>
              <w:rPr>
                <w:b/>
              </w:rPr>
            </w:pPr>
            <w:r>
              <w:rPr>
                <w:b/>
              </w:rPr>
              <w:lastRenderedPageBreak/>
              <w:t>Sketch</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0A31654F" w14:textId="77777777" w:rsidR="00285D66" w:rsidRDefault="00285D66" w:rsidP="00285D66">
            <w:pPr>
              <w:rPr>
                <w:i/>
                <w:color w:val="2E74B5"/>
              </w:rPr>
            </w:pPr>
            <w:r>
              <w:rPr>
                <w:i/>
                <w:noProof/>
                <w:color w:val="2E74B5"/>
              </w:rPr>
              <w:drawing>
                <wp:inline distT="114300" distB="114300" distL="114300" distR="114300" wp14:anchorId="501F1C33" wp14:editId="5489BF32">
                  <wp:extent cx="4210050" cy="2886075"/>
                  <wp:effectExtent l="0" t="0" r="0" b="0"/>
                  <wp:docPr id="4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61"/>
                          <a:srcRect b="5015"/>
                          <a:stretch>
                            <a:fillRect/>
                          </a:stretch>
                        </pic:blipFill>
                        <pic:spPr>
                          <a:xfrm>
                            <a:off x="0" y="0"/>
                            <a:ext cx="4210050" cy="2886075"/>
                          </a:xfrm>
                          <a:prstGeom prst="rect">
                            <a:avLst/>
                          </a:prstGeom>
                          <a:ln/>
                        </pic:spPr>
                      </pic:pic>
                    </a:graphicData>
                  </a:graphic>
                </wp:inline>
              </w:drawing>
            </w:r>
          </w:p>
        </w:tc>
      </w:tr>
    </w:tbl>
    <w:p w14:paraId="6A1B074B" w14:textId="77777777" w:rsidR="00285D66" w:rsidRDefault="00285D66" w:rsidP="00285D66"/>
    <w:p w14:paraId="29F3C335" w14:textId="77777777" w:rsidR="00285D66" w:rsidRDefault="00285D66" w:rsidP="00285D66"/>
    <w:p w14:paraId="07947E81" w14:textId="77777777" w:rsidR="00285D66" w:rsidRDefault="00285D66" w:rsidP="00285D66"/>
    <w:p w14:paraId="66C5E1D1" w14:textId="77777777" w:rsidR="00285D66" w:rsidRPr="000D161B" w:rsidRDefault="00285D66" w:rsidP="000D161B">
      <w:pPr>
        <w:pStyle w:val="Ttulo2"/>
        <w:rPr>
          <w:b/>
          <w:i/>
          <w:sz w:val="32"/>
          <w:szCs w:val="32"/>
        </w:rPr>
      </w:pPr>
      <w:bookmarkStart w:id="228" w:name="_Toc508729701"/>
      <w:r w:rsidRPr="000D161B">
        <w:rPr>
          <w:b/>
          <w:i/>
          <w:sz w:val="32"/>
          <w:szCs w:val="32"/>
        </w:rPr>
        <w:t>Código MQ7-01-funcionamiento</w:t>
      </w:r>
      <w:bookmarkEnd w:id="228"/>
    </w:p>
    <w:p w14:paraId="50750FA7" w14:textId="77777777" w:rsidR="00285D66" w:rsidRPr="008B416B" w:rsidRDefault="00285D66" w:rsidP="00285D66">
      <w:pPr>
        <w:shd w:val="clear" w:color="auto" w:fill="1E1E1E"/>
        <w:spacing w:line="285" w:lineRule="atLeast"/>
        <w:rPr>
          <w:rFonts w:ascii="Consolas" w:eastAsia="Times New Roman" w:hAnsi="Consolas" w:cs="Times New Roman"/>
          <w:color w:val="D4D4D4"/>
          <w:sz w:val="21"/>
          <w:szCs w:val="21"/>
        </w:rPr>
      </w:pPr>
      <w:r w:rsidRPr="008B416B">
        <w:rPr>
          <w:rFonts w:ascii="Consolas" w:eastAsia="Times New Roman" w:hAnsi="Consolas" w:cs="Times New Roman"/>
          <w:color w:val="569CD6"/>
          <w:sz w:val="21"/>
          <w:szCs w:val="21"/>
        </w:rPr>
        <w:t>void</w:t>
      </w:r>
      <w:r w:rsidRPr="008B416B">
        <w:rPr>
          <w:rFonts w:ascii="Consolas" w:eastAsia="Times New Roman" w:hAnsi="Consolas" w:cs="Times New Roman"/>
          <w:color w:val="D4D4D4"/>
          <w:sz w:val="21"/>
          <w:szCs w:val="21"/>
        </w:rPr>
        <w:t xml:space="preserve"> </w:t>
      </w:r>
      <w:r w:rsidRPr="008B416B">
        <w:rPr>
          <w:rFonts w:ascii="Consolas" w:eastAsia="Times New Roman" w:hAnsi="Consolas" w:cs="Times New Roman"/>
          <w:color w:val="DCDCAA"/>
          <w:sz w:val="21"/>
          <w:szCs w:val="21"/>
        </w:rPr>
        <w:t>setup</w:t>
      </w:r>
      <w:r w:rsidRPr="008B416B">
        <w:rPr>
          <w:rFonts w:ascii="Consolas" w:eastAsia="Times New Roman" w:hAnsi="Consolas" w:cs="Times New Roman"/>
          <w:color w:val="D4D4D4"/>
          <w:sz w:val="21"/>
          <w:szCs w:val="21"/>
        </w:rPr>
        <w:t>() {</w:t>
      </w:r>
    </w:p>
    <w:p w14:paraId="35E655C1" w14:textId="77777777" w:rsidR="00285D66" w:rsidRPr="008B416B" w:rsidRDefault="00285D66" w:rsidP="00285D66">
      <w:pPr>
        <w:shd w:val="clear" w:color="auto" w:fill="1E1E1E"/>
        <w:spacing w:line="285" w:lineRule="atLeast"/>
        <w:rPr>
          <w:rFonts w:ascii="Consolas" w:eastAsia="Times New Roman" w:hAnsi="Consolas" w:cs="Times New Roman"/>
          <w:color w:val="D4D4D4"/>
          <w:sz w:val="21"/>
          <w:szCs w:val="21"/>
        </w:rPr>
      </w:pPr>
      <w:r w:rsidRPr="008B416B">
        <w:rPr>
          <w:rFonts w:ascii="Consolas" w:eastAsia="Times New Roman" w:hAnsi="Consolas" w:cs="Times New Roman"/>
          <w:color w:val="D4D4D4"/>
          <w:sz w:val="21"/>
          <w:szCs w:val="21"/>
        </w:rPr>
        <w:t xml:space="preserve">  Serial.</w:t>
      </w:r>
      <w:r w:rsidRPr="008B416B">
        <w:rPr>
          <w:rFonts w:ascii="Consolas" w:eastAsia="Times New Roman" w:hAnsi="Consolas" w:cs="Times New Roman"/>
          <w:color w:val="DCDCAA"/>
          <w:sz w:val="21"/>
          <w:szCs w:val="21"/>
        </w:rPr>
        <w:t>begin</w:t>
      </w:r>
      <w:r w:rsidRPr="008B416B">
        <w:rPr>
          <w:rFonts w:ascii="Consolas" w:eastAsia="Times New Roman" w:hAnsi="Consolas" w:cs="Times New Roman"/>
          <w:color w:val="D4D4D4"/>
          <w:sz w:val="21"/>
          <w:szCs w:val="21"/>
        </w:rPr>
        <w:t>(</w:t>
      </w:r>
      <w:r w:rsidRPr="008B416B">
        <w:rPr>
          <w:rFonts w:ascii="Consolas" w:eastAsia="Times New Roman" w:hAnsi="Consolas" w:cs="Times New Roman"/>
          <w:color w:val="B5CEA8"/>
          <w:sz w:val="21"/>
          <w:szCs w:val="21"/>
        </w:rPr>
        <w:t>9600</w:t>
      </w:r>
      <w:r w:rsidRPr="008B416B">
        <w:rPr>
          <w:rFonts w:ascii="Consolas" w:eastAsia="Times New Roman" w:hAnsi="Consolas" w:cs="Times New Roman"/>
          <w:color w:val="D4D4D4"/>
          <w:sz w:val="21"/>
          <w:szCs w:val="21"/>
        </w:rPr>
        <w:t>);</w:t>
      </w:r>
    </w:p>
    <w:p w14:paraId="6074B004" w14:textId="77777777" w:rsidR="00285D66" w:rsidRPr="008B416B" w:rsidRDefault="00285D66" w:rsidP="00285D66">
      <w:pPr>
        <w:shd w:val="clear" w:color="auto" w:fill="1E1E1E"/>
        <w:spacing w:line="285" w:lineRule="atLeast"/>
        <w:rPr>
          <w:rFonts w:ascii="Consolas" w:eastAsia="Times New Roman" w:hAnsi="Consolas" w:cs="Times New Roman"/>
          <w:color w:val="D4D4D4"/>
          <w:sz w:val="21"/>
          <w:szCs w:val="21"/>
        </w:rPr>
      </w:pPr>
      <w:r w:rsidRPr="008B416B">
        <w:rPr>
          <w:rFonts w:ascii="Consolas" w:eastAsia="Times New Roman" w:hAnsi="Consolas" w:cs="Times New Roman"/>
          <w:color w:val="D4D4D4"/>
          <w:sz w:val="21"/>
          <w:szCs w:val="21"/>
        </w:rPr>
        <w:t>}</w:t>
      </w:r>
    </w:p>
    <w:p w14:paraId="779180A9" w14:textId="77777777" w:rsidR="00285D66" w:rsidRPr="008B416B" w:rsidRDefault="00285D66" w:rsidP="00285D66">
      <w:pPr>
        <w:shd w:val="clear" w:color="auto" w:fill="1E1E1E"/>
        <w:spacing w:line="285" w:lineRule="atLeast"/>
        <w:rPr>
          <w:rFonts w:ascii="Consolas" w:eastAsia="Times New Roman" w:hAnsi="Consolas" w:cs="Times New Roman"/>
          <w:color w:val="D4D4D4"/>
          <w:sz w:val="21"/>
          <w:szCs w:val="21"/>
        </w:rPr>
      </w:pPr>
    </w:p>
    <w:p w14:paraId="2401D339" w14:textId="77777777" w:rsidR="00285D66" w:rsidRPr="008B416B" w:rsidRDefault="00285D66" w:rsidP="00285D66">
      <w:pPr>
        <w:shd w:val="clear" w:color="auto" w:fill="1E1E1E"/>
        <w:spacing w:line="285" w:lineRule="atLeast"/>
        <w:rPr>
          <w:rFonts w:ascii="Consolas" w:eastAsia="Times New Roman" w:hAnsi="Consolas" w:cs="Times New Roman"/>
          <w:color w:val="D4D4D4"/>
          <w:sz w:val="21"/>
          <w:szCs w:val="21"/>
        </w:rPr>
      </w:pPr>
      <w:r w:rsidRPr="008B416B">
        <w:rPr>
          <w:rFonts w:ascii="Consolas" w:eastAsia="Times New Roman" w:hAnsi="Consolas" w:cs="Times New Roman"/>
          <w:color w:val="569CD6"/>
          <w:sz w:val="21"/>
          <w:szCs w:val="21"/>
        </w:rPr>
        <w:t>void</w:t>
      </w:r>
      <w:r w:rsidRPr="008B416B">
        <w:rPr>
          <w:rFonts w:ascii="Consolas" w:eastAsia="Times New Roman" w:hAnsi="Consolas" w:cs="Times New Roman"/>
          <w:color w:val="D4D4D4"/>
          <w:sz w:val="21"/>
          <w:szCs w:val="21"/>
        </w:rPr>
        <w:t xml:space="preserve"> </w:t>
      </w:r>
      <w:r w:rsidRPr="008B416B">
        <w:rPr>
          <w:rFonts w:ascii="Consolas" w:eastAsia="Times New Roman" w:hAnsi="Consolas" w:cs="Times New Roman"/>
          <w:color w:val="DCDCAA"/>
          <w:sz w:val="21"/>
          <w:szCs w:val="21"/>
        </w:rPr>
        <w:t>loop</w:t>
      </w:r>
      <w:r w:rsidRPr="008B416B">
        <w:rPr>
          <w:rFonts w:ascii="Consolas" w:eastAsia="Times New Roman" w:hAnsi="Consolas" w:cs="Times New Roman"/>
          <w:color w:val="D4D4D4"/>
          <w:sz w:val="21"/>
          <w:szCs w:val="21"/>
        </w:rPr>
        <w:t>() {</w:t>
      </w:r>
    </w:p>
    <w:p w14:paraId="7511070C" w14:textId="77777777" w:rsidR="00285D66" w:rsidRPr="008B416B" w:rsidRDefault="00285D66" w:rsidP="00285D66">
      <w:pPr>
        <w:shd w:val="clear" w:color="auto" w:fill="1E1E1E"/>
        <w:spacing w:line="285" w:lineRule="atLeast"/>
        <w:rPr>
          <w:rFonts w:ascii="Consolas" w:eastAsia="Times New Roman" w:hAnsi="Consolas" w:cs="Times New Roman"/>
          <w:color w:val="D4D4D4"/>
          <w:sz w:val="21"/>
          <w:szCs w:val="21"/>
        </w:rPr>
      </w:pPr>
      <w:r w:rsidRPr="008B416B">
        <w:rPr>
          <w:rFonts w:ascii="Consolas" w:eastAsia="Times New Roman" w:hAnsi="Consolas" w:cs="Times New Roman"/>
          <w:color w:val="D4D4D4"/>
          <w:sz w:val="21"/>
          <w:szCs w:val="21"/>
        </w:rPr>
        <w:t xml:space="preserve">  </w:t>
      </w:r>
    </w:p>
    <w:p w14:paraId="2948534B"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rPr>
      </w:pPr>
      <w:r w:rsidRPr="008B416B">
        <w:rPr>
          <w:rFonts w:ascii="Consolas" w:eastAsia="Times New Roman" w:hAnsi="Consolas" w:cs="Times New Roman"/>
          <w:color w:val="D4D4D4"/>
          <w:sz w:val="21"/>
          <w:szCs w:val="21"/>
        </w:rPr>
        <w:t xml:space="preserve">  </w:t>
      </w:r>
      <w:r w:rsidRPr="001436FE">
        <w:rPr>
          <w:rFonts w:ascii="Consolas" w:eastAsia="Times New Roman" w:hAnsi="Consolas" w:cs="Times New Roman"/>
          <w:color w:val="569CD6"/>
          <w:sz w:val="21"/>
          <w:szCs w:val="21"/>
        </w:rPr>
        <w:t>int</w:t>
      </w:r>
      <w:r w:rsidRPr="001436FE">
        <w:rPr>
          <w:rFonts w:ascii="Consolas" w:eastAsia="Times New Roman" w:hAnsi="Consolas" w:cs="Times New Roman"/>
          <w:color w:val="D4D4D4"/>
          <w:sz w:val="21"/>
          <w:szCs w:val="21"/>
        </w:rPr>
        <w:t xml:space="preserve"> adc_MQ = </w:t>
      </w:r>
      <w:r w:rsidRPr="001436FE">
        <w:rPr>
          <w:rFonts w:ascii="Consolas" w:eastAsia="Times New Roman" w:hAnsi="Consolas" w:cs="Times New Roman"/>
          <w:color w:val="DCDCAA"/>
          <w:sz w:val="21"/>
          <w:szCs w:val="21"/>
        </w:rPr>
        <w:t>analogRead</w:t>
      </w:r>
      <w:r w:rsidRPr="001436FE">
        <w:rPr>
          <w:rFonts w:ascii="Consolas" w:eastAsia="Times New Roman" w:hAnsi="Consolas" w:cs="Times New Roman"/>
          <w:color w:val="D4D4D4"/>
          <w:sz w:val="21"/>
          <w:szCs w:val="21"/>
        </w:rPr>
        <w:t xml:space="preserve">(A0); </w:t>
      </w:r>
      <w:r w:rsidRPr="001436FE">
        <w:rPr>
          <w:rFonts w:ascii="Consolas" w:eastAsia="Times New Roman" w:hAnsi="Consolas" w:cs="Times New Roman"/>
          <w:color w:val="608B4E"/>
          <w:sz w:val="21"/>
          <w:szCs w:val="21"/>
        </w:rPr>
        <w:t>//Lemos la salida analógica del MQ</w:t>
      </w:r>
    </w:p>
    <w:p w14:paraId="56B02881"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rPr>
      </w:pPr>
      <w:r w:rsidRPr="001436FE">
        <w:rPr>
          <w:rFonts w:ascii="Consolas" w:eastAsia="Times New Roman" w:hAnsi="Consolas" w:cs="Times New Roman"/>
          <w:color w:val="D4D4D4"/>
          <w:sz w:val="21"/>
          <w:szCs w:val="21"/>
        </w:rPr>
        <w:t xml:space="preserve">  </w:t>
      </w:r>
      <w:r w:rsidRPr="001436FE">
        <w:rPr>
          <w:rFonts w:ascii="Consolas" w:eastAsia="Times New Roman" w:hAnsi="Consolas" w:cs="Times New Roman"/>
          <w:color w:val="569CD6"/>
          <w:sz w:val="21"/>
          <w:szCs w:val="21"/>
        </w:rPr>
        <w:t>float</w:t>
      </w:r>
      <w:r w:rsidRPr="001436FE">
        <w:rPr>
          <w:rFonts w:ascii="Consolas" w:eastAsia="Times New Roman" w:hAnsi="Consolas" w:cs="Times New Roman"/>
          <w:color w:val="D4D4D4"/>
          <w:sz w:val="21"/>
          <w:szCs w:val="21"/>
        </w:rPr>
        <w:t xml:space="preserve"> voltaje = adc_MQ * (</w:t>
      </w:r>
      <w:r w:rsidRPr="001436FE">
        <w:rPr>
          <w:rFonts w:ascii="Consolas" w:eastAsia="Times New Roman" w:hAnsi="Consolas" w:cs="Times New Roman"/>
          <w:color w:val="B5CEA8"/>
          <w:sz w:val="21"/>
          <w:szCs w:val="21"/>
        </w:rPr>
        <w:t>5.0</w:t>
      </w:r>
      <w:r w:rsidRPr="001436FE">
        <w:rPr>
          <w:rFonts w:ascii="Consolas" w:eastAsia="Times New Roman" w:hAnsi="Consolas" w:cs="Times New Roman"/>
          <w:color w:val="D4D4D4"/>
          <w:sz w:val="21"/>
          <w:szCs w:val="21"/>
        </w:rPr>
        <w:t xml:space="preserve"> / </w:t>
      </w:r>
      <w:r w:rsidRPr="001436FE">
        <w:rPr>
          <w:rFonts w:ascii="Consolas" w:eastAsia="Times New Roman" w:hAnsi="Consolas" w:cs="Times New Roman"/>
          <w:color w:val="B5CEA8"/>
          <w:sz w:val="21"/>
          <w:szCs w:val="21"/>
        </w:rPr>
        <w:t>1023.0</w:t>
      </w:r>
      <w:r w:rsidRPr="001436FE">
        <w:rPr>
          <w:rFonts w:ascii="Consolas" w:eastAsia="Times New Roman" w:hAnsi="Consolas" w:cs="Times New Roman"/>
          <w:color w:val="D4D4D4"/>
          <w:sz w:val="21"/>
          <w:szCs w:val="21"/>
        </w:rPr>
        <w:t xml:space="preserve">); </w:t>
      </w:r>
      <w:r w:rsidRPr="001436FE">
        <w:rPr>
          <w:rFonts w:ascii="Consolas" w:eastAsia="Times New Roman" w:hAnsi="Consolas" w:cs="Times New Roman"/>
          <w:color w:val="608B4E"/>
          <w:sz w:val="21"/>
          <w:szCs w:val="21"/>
        </w:rPr>
        <w:t>//Convertimos la lectura en un valor de voltaje</w:t>
      </w:r>
    </w:p>
    <w:p w14:paraId="3F0EC8E9"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rPr>
      </w:pPr>
    </w:p>
    <w:p w14:paraId="353E69A3"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1436FE">
        <w:rPr>
          <w:rFonts w:ascii="Consolas" w:eastAsia="Times New Roman" w:hAnsi="Consolas" w:cs="Times New Roman"/>
          <w:color w:val="D4D4D4"/>
          <w:sz w:val="21"/>
          <w:szCs w:val="21"/>
        </w:rPr>
        <w:t xml:space="preserve">  </w:t>
      </w:r>
      <w:r w:rsidRPr="001436FE">
        <w:rPr>
          <w:rFonts w:ascii="Consolas" w:eastAsia="Times New Roman" w:hAnsi="Consolas" w:cs="Times New Roman"/>
          <w:color w:val="D4D4D4"/>
          <w:sz w:val="21"/>
          <w:szCs w:val="21"/>
          <w:lang w:val="en-US"/>
        </w:rPr>
        <w:t>Serial.</w:t>
      </w:r>
      <w:r w:rsidRPr="001436FE">
        <w:rPr>
          <w:rFonts w:ascii="Consolas" w:eastAsia="Times New Roman" w:hAnsi="Consolas" w:cs="Times New Roman"/>
          <w:color w:val="DCDCAA"/>
          <w:sz w:val="21"/>
          <w:szCs w:val="21"/>
          <w:lang w:val="en-US"/>
        </w:rPr>
        <w:t>print</w:t>
      </w:r>
      <w:r w:rsidRPr="001436FE">
        <w:rPr>
          <w:rFonts w:ascii="Consolas" w:eastAsia="Times New Roman" w:hAnsi="Consolas" w:cs="Times New Roman"/>
          <w:color w:val="D4D4D4"/>
          <w:sz w:val="21"/>
          <w:szCs w:val="21"/>
          <w:lang w:val="en-US"/>
        </w:rPr>
        <w:t>(</w:t>
      </w:r>
      <w:r w:rsidRPr="001436FE">
        <w:rPr>
          <w:rFonts w:ascii="Consolas" w:eastAsia="Times New Roman" w:hAnsi="Consolas" w:cs="Times New Roman"/>
          <w:color w:val="CE9178"/>
          <w:sz w:val="21"/>
          <w:szCs w:val="21"/>
          <w:lang w:val="en-US"/>
        </w:rPr>
        <w:t>"adc:"</w:t>
      </w:r>
      <w:r w:rsidRPr="001436FE">
        <w:rPr>
          <w:rFonts w:ascii="Consolas" w:eastAsia="Times New Roman" w:hAnsi="Consolas" w:cs="Times New Roman"/>
          <w:color w:val="D4D4D4"/>
          <w:sz w:val="21"/>
          <w:szCs w:val="21"/>
          <w:lang w:val="en-US"/>
        </w:rPr>
        <w:t>);</w:t>
      </w:r>
    </w:p>
    <w:p w14:paraId="366767A2"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1436FE">
        <w:rPr>
          <w:rFonts w:ascii="Consolas" w:eastAsia="Times New Roman" w:hAnsi="Consolas" w:cs="Times New Roman"/>
          <w:color w:val="D4D4D4"/>
          <w:sz w:val="21"/>
          <w:szCs w:val="21"/>
          <w:lang w:val="en-US"/>
        </w:rPr>
        <w:t xml:space="preserve">  Serial.</w:t>
      </w:r>
      <w:r w:rsidRPr="001436FE">
        <w:rPr>
          <w:rFonts w:ascii="Consolas" w:eastAsia="Times New Roman" w:hAnsi="Consolas" w:cs="Times New Roman"/>
          <w:color w:val="DCDCAA"/>
          <w:sz w:val="21"/>
          <w:szCs w:val="21"/>
          <w:lang w:val="en-US"/>
        </w:rPr>
        <w:t>print</w:t>
      </w:r>
      <w:r w:rsidRPr="001436FE">
        <w:rPr>
          <w:rFonts w:ascii="Consolas" w:eastAsia="Times New Roman" w:hAnsi="Consolas" w:cs="Times New Roman"/>
          <w:color w:val="D4D4D4"/>
          <w:sz w:val="21"/>
          <w:szCs w:val="21"/>
          <w:lang w:val="en-US"/>
        </w:rPr>
        <w:t>(adc_MQ);</w:t>
      </w:r>
    </w:p>
    <w:p w14:paraId="37FF8E64"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rPr>
      </w:pPr>
      <w:r w:rsidRPr="001436FE">
        <w:rPr>
          <w:rFonts w:ascii="Consolas" w:eastAsia="Times New Roman" w:hAnsi="Consolas" w:cs="Times New Roman"/>
          <w:color w:val="D4D4D4"/>
          <w:sz w:val="21"/>
          <w:szCs w:val="21"/>
          <w:lang w:val="en-US"/>
        </w:rPr>
        <w:t xml:space="preserve">  </w:t>
      </w:r>
      <w:r w:rsidRPr="001436FE">
        <w:rPr>
          <w:rFonts w:ascii="Consolas" w:eastAsia="Times New Roman" w:hAnsi="Consolas" w:cs="Times New Roman"/>
          <w:color w:val="D4D4D4"/>
          <w:sz w:val="21"/>
          <w:szCs w:val="21"/>
        </w:rPr>
        <w:t>Serial.</w:t>
      </w:r>
      <w:r w:rsidRPr="001436FE">
        <w:rPr>
          <w:rFonts w:ascii="Consolas" w:eastAsia="Times New Roman" w:hAnsi="Consolas" w:cs="Times New Roman"/>
          <w:color w:val="DCDCAA"/>
          <w:sz w:val="21"/>
          <w:szCs w:val="21"/>
        </w:rPr>
        <w:t>print</w:t>
      </w:r>
      <w:r w:rsidRPr="001436FE">
        <w:rPr>
          <w:rFonts w:ascii="Consolas" w:eastAsia="Times New Roman" w:hAnsi="Consolas" w:cs="Times New Roman"/>
          <w:color w:val="D4D4D4"/>
          <w:sz w:val="21"/>
          <w:szCs w:val="21"/>
        </w:rPr>
        <w:t>(</w:t>
      </w:r>
      <w:r w:rsidRPr="001436FE">
        <w:rPr>
          <w:rFonts w:ascii="Consolas" w:eastAsia="Times New Roman" w:hAnsi="Consolas" w:cs="Times New Roman"/>
          <w:color w:val="CE9178"/>
          <w:sz w:val="21"/>
          <w:szCs w:val="21"/>
        </w:rPr>
        <w:t>"    voltaje:"</w:t>
      </w:r>
      <w:r w:rsidRPr="001436FE">
        <w:rPr>
          <w:rFonts w:ascii="Consolas" w:eastAsia="Times New Roman" w:hAnsi="Consolas" w:cs="Times New Roman"/>
          <w:color w:val="D4D4D4"/>
          <w:sz w:val="21"/>
          <w:szCs w:val="21"/>
        </w:rPr>
        <w:t>);</w:t>
      </w:r>
    </w:p>
    <w:p w14:paraId="62065251"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rPr>
      </w:pPr>
      <w:r w:rsidRPr="001436FE">
        <w:rPr>
          <w:rFonts w:ascii="Consolas" w:eastAsia="Times New Roman" w:hAnsi="Consolas" w:cs="Times New Roman"/>
          <w:color w:val="D4D4D4"/>
          <w:sz w:val="21"/>
          <w:szCs w:val="21"/>
        </w:rPr>
        <w:t xml:space="preserve">  Serial.</w:t>
      </w:r>
      <w:r w:rsidRPr="001436FE">
        <w:rPr>
          <w:rFonts w:ascii="Consolas" w:eastAsia="Times New Roman" w:hAnsi="Consolas" w:cs="Times New Roman"/>
          <w:color w:val="DCDCAA"/>
          <w:sz w:val="21"/>
          <w:szCs w:val="21"/>
        </w:rPr>
        <w:t>println</w:t>
      </w:r>
      <w:r w:rsidRPr="001436FE">
        <w:rPr>
          <w:rFonts w:ascii="Consolas" w:eastAsia="Times New Roman" w:hAnsi="Consolas" w:cs="Times New Roman"/>
          <w:color w:val="D4D4D4"/>
          <w:sz w:val="21"/>
          <w:szCs w:val="21"/>
        </w:rPr>
        <w:t>(voltaje);</w:t>
      </w:r>
    </w:p>
    <w:p w14:paraId="2790CBEA"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rPr>
      </w:pPr>
      <w:r w:rsidRPr="001436FE">
        <w:rPr>
          <w:rFonts w:ascii="Consolas" w:eastAsia="Times New Roman" w:hAnsi="Consolas" w:cs="Times New Roman"/>
          <w:color w:val="D4D4D4"/>
          <w:sz w:val="21"/>
          <w:szCs w:val="21"/>
        </w:rPr>
        <w:t xml:space="preserve">  </w:t>
      </w:r>
      <w:r w:rsidRPr="001436FE">
        <w:rPr>
          <w:rFonts w:ascii="Consolas" w:eastAsia="Times New Roman" w:hAnsi="Consolas" w:cs="Times New Roman"/>
          <w:color w:val="DCDCAA"/>
          <w:sz w:val="21"/>
          <w:szCs w:val="21"/>
        </w:rPr>
        <w:t>delay</w:t>
      </w:r>
      <w:r w:rsidRPr="001436FE">
        <w:rPr>
          <w:rFonts w:ascii="Consolas" w:eastAsia="Times New Roman" w:hAnsi="Consolas" w:cs="Times New Roman"/>
          <w:color w:val="D4D4D4"/>
          <w:sz w:val="21"/>
          <w:szCs w:val="21"/>
        </w:rPr>
        <w:t>(</w:t>
      </w:r>
      <w:r w:rsidRPr="001436FE">
        <w:rPr>
          <w:rFonts w:ascii="Consolas" w:eastAsia="Times New Roman" w:hAnsi="Consolas" w:cs="Times New Roman"/>
          <w:color w:val="B5CEA8"/>
          <w:sz w:val="21"/>
          <w:szCs w:val="21"/>
        </w:rPr>
        <w:t>100</w:t>
      </w:r>
      <w:r w:rsidRPr="001436FE">
        <w:rPr>
          <w:rFonts w:ascii="Consolas" w:eastAsia="Times New Roman" w:hAnsi="Consolas" w:cs="Times New Roman"/>
          <w:color w:val="D4D4D4"/>
          <w:sz w:val="21"/>
          <w:szCs w:val="21"/>
        </w:rPr>
        <w:t>);</w:t>
      </w:r>
    </w:p>
    <w:p w14:paraId="78EB855B"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rPr>
      </w:pPr>
      <w:r w:rsidRPr="001436FE">
        <w:rPr>
          <w:rFonts w:ascii="Consolas" w:eastAsia="Times New Roman" w:hAnsi="Consolas" w:cs="Times New Roman"/>
          <w:color w:val="D4D4D4"/>
          <w:sz w:val="21"/>
          <w:szCs w:val="21"/>
        </w:rPr>
        <w:t>}</w:t>
      </w:r>
    </w:p>
    <w:p w14:paraId="7E67DA7B" w14:textId="77777777" w:rsidR="00285D66" w:rsidRDefault="00285D66" w:rsidP="00285D66">
      <w:r>
        <w:br w:type="page"/>
      </w:r>
    </w:p>
    <w:p w14:paraId="7135AC92" w14:textId="77777777" w:rsidR="00285D66" w:rsidRPr="000D161B" w:rsidRDefault="00285D66" w:rsidP="000D161B">
      <w:pPr>
        <w:pStyle w:val="Ttulo2"/>
        <w:rPr>
          <w:b/>
          <w:sz w:val="32"/>
          <w:szCs w:val="32"/>
        </w:rPr>
      </w:pPr>
      <w:bookmarkStart w:id="229" w:name="_Toc508729702"/>
      <w:r w:rsidRPr="000D161B">
        <w:rPr>
          <w:b/>
          <w:sz w:val="32"/>
          <w:szCs w:val="32"/>
        </w:rPr>
        <w:lastRenderedPageBreak/>
        <w:t>Caso de prueba N 1 Módulo WIFI ESP8266 Velocidad</w:t>
      </w:r>
      <w:bookmarkEnd w:id="229"/>
    </w:p>
    <w:tbl>
      <w:tblPr>
        <w:tblW w:w="8910" w:type="dxa"/>
        <w:tblInd w:w="1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070"/>
        <w:gridCol w:w="6840"/>
      </w:tblGrid>
      <w:tr w:rsidR="00285D66" w14:paraId="21CDE16E" w14:textId="77777777" w:rsidTr="00285D66">
        <w:tc>
          <w:tcPr>
            <w:tcW w:w="2070" w:type="dxa"/>
            <w:tcBorders>
              <w:top w:val="single" w:sz="8" w:space="0" w:color="999999"/>
              <w:left w:val="single" w:sz="8" w:space="0" w:color="999999"/>
              <w:bottom w:val="single" w:sz="12" w:space="0" w:color="666666"/>
              <w:right w:val="single" w:sz="8" w:space="0" w:color="999999"/>
            </w:tcBorders>
            <w:shd w:val="clear" w:color="auto" w:fill="auto"/>
            <w:tcMar>
              <w:top w:w="100" w:type="dxa"/>
              <w:left w:w="100" w:type="dxa"/>
              <w:bottom w:w="100" w:type="dxa"/>
              <w:right w:w="100" w:type="dxa"/>
            </w:tcMar>
          </w:tcPr>
          <w:p w14:paraId="332A620A" w14:textId="77777777" w:rsidR="00285D66" w:rsidRDefault="00285D66" w:rsidP="00285D66">
            <w:pPr>
              <w:jc w:val="center"/>
              <w:rPr>
                <w:b/>
              </w:rPr>
            </w:pPr>
            <w:r>
              <w:rPr>
                <w:b/>
              </w:rPr>
              <w:t>Caso de prueba</w:t>
            </w:r>
          </w:p>
        </w:tc>
        <w:tc>
          <w:tcPr>
            <w:tcW w:w="6840" w:type="dxa"/>
            <w:tcBorders>
              <w:top w:val="single" w:sz="8" w:space="0" w:color="999999"/>
              <w:bottom w:val="single" w:sz="12" w:space="0" w:color="666666"/>
              <w:right w:val="single" w:sz="8" w:space="0" w:color="999999"/>
            </w:tcBorders>
            <w:shd w:val="clear" w:color="auto" w:fill="auto"/>
            <w:tcMar>
              <w:top w:w="100" w:type="dxa"/>
              <w:left w:w="100" w:type="dxa"/>
              <w:bottom w:w="100" w:type="dxa"/>
              <w:right w:w="100" w:type="dxa"/>
            </w:tcMar>
          </w:tcPr>
          <w:p w14:paraId="7BFFDCFD" w14:textId="77777777" w:rsidR="00285D66" w:rsidRDefault="00285D66" w:rsidP="00285D66">
            <w:pPr>
              <w:jc w:val="center"/>
            </w:pPr>
            <w:r>
              <w:t>Probar la velocidad del módulo Wifi</w:t>
            </w:r>
          </w:p>
        </w:tc>
      </w:tr>
      <w:tr w:rsidR="00285D66" w14:paraId="7E9CB300"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724DF4D3" w14:textId="77777777" w:rsidR="00285D66" w:rsidRDefault="00285D66" w:rsidP="00285D66">
            <w:pPr>
              <w:jc w:val="center"/>
              <w:rPr>
                <w:b/>
              </w:rPr>
            </w:pPr>
            <w:r>
              <w:rPr>
                <w:b/>
              </w:rPr>
              <w:t>Identificador caso de prueba/s</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33B647E0" w14:textId="77777777" w:rsidR="00285D66" w:rsidRDefault="00285D66" w:rsidP="00285D66">
            <w:pPr>
              <w:jc w:val="center"/>
            </w:pPr>
            <w:r>
              <w:t>WifiESP8266-01-pruebaVelocidad</w:t>
            </w:r>
          </w:p>
          <w:p w14:paraId="72F034B6" w14:textId="77777777" w:rsidR="00285D66" w:rsidRDefault="00285D66" w:rsidP="00285D66">
            <w:pPr>
              <w:jc w:val="center"/>
            </w:pPr>
            <w:r>
              <w:t>WifiESP8266-02-pruebaVelocidad</w:t>
            </w:r>
          </w:p>
          <w:p w14:paraId="0423303E" w14:textId="77777777" w:rsidR="00285D66" w:rsidRDefault="00285D66" w:rsidP="00285D66">
            <w:pPr>
              <w:jc w:val="center"/>
            </w:pPr>
            <w:r>
              <w:t>WifiESP8266-03-pruebaVelocidad</w:t>
            </w:r>
          </w:p>
          <w:p w14:paraId="54FE7365" w14:textId="77777777" w:rsidR="00285D66" w:rsidRDefault="00285D66" w:rsidP="00285D66">
            <w:pPr>
              <w:jc w:val="center"/>
            </w:pPr>
            <w:r>
              <w:t>WifiESP8266-04-pruebaVelocidad</w:t>
            </w:r>
          </w:p>
          <w:p w14:paraId="409DBE5C" w14:textId="77777777" w:rsidR="00285D66" w:rsidRDefault="00285D66" w:rsidP="00285D66">
            <w:pPr>
              <w:jc w:val="center"/>
            </w:pPr>
            <w:r>
              <w:t>WifiESP8266-05-pruebaVelocidad</w:t>
            </w:r>
          </w:p>
        </w:tc>
      </w:tr>
      <w:tr w:rsidR="00285D66" w14:paraId="06729C46"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5C8BF033" w14:textId="77777777" w:rsidR="00285D66" w:rsidRDefault="00285D66" w:rsidP="00285D66">
            <w:pPr>
              <w:jc w:val="center"/>
              <w:rPr>
                <w:b/>
              </w:rPr>
            </w:pPr>
            <w:r>
              <w:rPr>
                <w:b/>
              </w:rPr>
              <w:t>Función probar</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7F8AAF43" w14:textId="77777777" w:rsidR="00285D66" w:rsidRDefault="00285D66" w:rsidP="00285D66">
            <w:pPr>
              <w:jc w:val="center"/>
            </w:pPr>
            <w:r>
              <w:t>Comunicación por Wifi</w:t>
            </w:r>
          </w:p>
        </w:tc>
      </w:tr>
      <w:tr w:rsidR="00285D66" w14:paraId="038B67CE"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75E1D183" w14:textId="77777777" w:rsidR="00285D66" w:rsidRDefault="00285D66" w:rsidP="00285D66">
            <w:pPr>
              <w:jc w:val="center"/>
              <w:rPr>
                <w:b/>
              </w:rPr>
            </w:pPr>
            <w:r>
              <w:rPr>
                <w:b/>
              </w:rPr>
              <w:t>Objetivo</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732F959C" w14:textId="77777777" w:rsidR="00285D66" w:rsidRDefault="00285D66" w:rsidP="00285D66">
            <w:pPr>
              <w:jc w:val="center"/>
            </w:pPr>
            <w:r>
              <w:t>Determinar la velocidad máxima de transferencia</w:t>
            </w:r>
          </w:p>
        </w:tc>
      </w:tr>
      <w:tr w:rsidR="00285D66" w14:paraId="6387284D"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1619ED21" w14:textId="77777777" w:rsidR="00285D66" w:rsidRDefault="00285D66" w:rsidP="00285D66">
            <w:pPr>
              <w:jc w:val="center"/>
              <w:rPr>
                <w:b/>
              </w:rPr>
            </w:pPr>
            <w:r>
              <w:rPr>
                <w:b/>
              </w:rPr>
              <w:t>Descripción</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7BAAD3AA" w14:textId="77777777" w:rsidR="00285D66" w:rsidRDefault="00285D66" w:rsidP="00285D66">
            <w:pPr>
              <w:jc w:val="center"/>
            </w:pPr>
            <w:r>
              <w:t>Se desea verificar la velocidad de conectividad que se puede alcanzar entre una computadora con Wifi y el Arduino conectado al ESP8266</w:t>
            </w:r>
          </w:p>
        </w:tc>
      </w:tr>
      <w:tr w:rsidR="00285D66" w14:paraId="3DD02E2B"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53220270" w14:textId="77777777" w:rsidR="00285D66" w:rsidRDefault="00285D66" w:rsidP="00285D66">
            <w:pPr>
              <w:jc w:val="center"/>
              <w:rPr>
                <w:b/>
              </w:rPr>
            </w:pPr>
            <w:r>
              <w:rPr>
                <w:b/>
              </w:rPr>
              <w:t>Criterios de éxito</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5AC4752D" w14:textId="77777777" w:rsidR="00285D66" w:rsidRDefault="00285D66" w:rsidP="00285D66">
            <w:pPr>
              <w:jc w:val="center"/>
            </w:pPr>
            <w:r>
              <w:t>Alcanzar una velocidad que permita transmitir 10 fps con un tamaño de 300kb por segundo, mínimamente</w:t>
            </w:r>
          </w:p>
        </w:tc>
      </w:tr>
      <w:tr w:rsidR="00285D66" w14:paraId="3CF2F263"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7687F3E5" w14:textId="77777777" w:rsidR="00285D66" w:rsidRDefault="00285D66" w:rsidP="00285D66">
            <w:pPr>
              <w:jc w:val="center"/>
              <w:rPr>
                <w:b/>
              </w:rPr>
            </w:pPr>
            <w:r>
              <w:rPr>
                <w:b/>
              </w:rPr>
              <w:t>Criterios de falla</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58A494F2" w14:textId="77777777" w:rsidR="00285D66" w:rsidRDefault="00285D66" w:rsidP="00285D66">
            <w:pPr>
              <w:jc w:val="center"/>
            </w:pPr>
            <w:r>
              <w:t>No alcanzar la velocidad requerida de fps</w:t>
            </w:r>
          </w:p>
        </w:tc>
      </w:tr>
      <w:tr w:rsidR="00285D66" w14:paraId="68AB455C"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4F499E13" w14:textId="77777777" w:rsidR="00285D66" w:rsidRDefault="00285D66" w:rsidP="00285D66">
            <w:pPr>
              <w:jc w:val="center"/>
              <w:rPr>
                <w:b/>
              </w:rPr>
            </w:pPr>
            <w:r>
              <w:rPr>
                <w:b/>
              </w:rPr>
              <w:t>Precondiciones</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56421E23" w14:textId="77777777" w:rsidR="00285D66" w:rsidRDefault="00285D66" w:rsidP="00285D66">
            <w:pPr>
              <w:jc w:val="center"/>
            </w:pPr>
            <w:r>
              <w:t>Testear un entorno sin obstáculos y línea visual.</w:t>
            </w:r>
          </w:p>
          <w:p w14:paraId="418AF962" w14:textId="77777777" w:rsidR="00285D66" w:rsidRDefault="00285D66" w:rsidP="00285D66">
            <w:pPr>
              <w:jc w:val="center"/>
            </w:pPr>
            <w:r>
              <w:t>Establecer la mayor velocidad posible de paquetes de transmisión</w:t>
            </w:r>
          </w:p>
          <w:p w14:paraId="0B8E082F" w14:textId="77777777" w:rsidR="00285D66" w:rsidRDefault="00285D66" w:rsidP="00285D66">
            <w:pPr>
              <w:jc w:val="center"/>
            </w:pPr>
            <w:r>
              <w:t>[1] ESP8266 a 115200 baudios</w:t>
            </w:r>
          </w:p>
          <w:p w14:paraId="62DCB5E9" w14:textId="77777777" w:rsidR="00285D66" w:rsidRDefault="00285D66" w:rsidP="00285D66">
            <w:pPr>
              <w:jc w:val="center"/>
            </w:pPr>
            <w:r>
              <w:t>[2] ESP8266 a 921600 baudios</w:t>
            </w:r>
          </w:p>
          <w:p w14:paraId="483B8662" w14:textId="77777777" w:rsidR="00285D66" w:rsidRDefault="00285D66" w:rsidP="00285D66">
            <w:pPr>
              <w:jc w:val="center"/>
            </w:pPr>
            <w:r>
              <w:t>[3] ESP8266 a 2500000 baudios</w:t>
            </w:r>
          </w:p>
          <w:p w14:paraId="2E9F362B" w14:textId="77777777" w:rsidR="00285D66" w:rsidRDefault="00285D66" w:rsidP="00285D66">
            <w:pPr>
              <w:jc w:val="center"/>
            </w:pPr>
            <w:r>
              <w:t>[4] ESP8266 a 5000000 baudios</w:t>
            </w:r>
          </w:p>
          <w:p w14:paraId="2CEDDDEC" w14:textId="77777777" w:rsidR="00285D66" w:rsidRDefault="00285D66" w:rsidP="00285D66">
            <w:pPr>
              <w:jc w:val="center"/>
            </w:pPr>
            <w:r>
              <w:t>[5] ESP8266 a 4500000 baudios</w:t>
            </w:r>
          </w:p>
          <w:p w14:paraId="3C677975" w14:textId="77777777" w:rsidR="00285D66" w:rsidRDefault="00285D66" w:rsidP="00285D66">
            <w:pPr>
              <w:jc w:val="center"/>
            </w:pPr>
          </w:p>
        </w:tc>
      </w:tr>
      <w:tr w:rsidR="00285D66" w14:paraId="6E11B7ED"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0D90BBAF" w14:textId="77777777" w:rsidR="00285D66" w:rsidRDefault="00285D66" w:rsidP="00285D66">
            <w:pPr>
              <w:jc w:val="center"/>
              <w:rPr>
                <w:b/>
              </w:rPr>
            </w:pPr>
            <w:r>
              <w:rPr>
                <w:b/>
              </w:rPr>
              <w:t>Necesidades para el caso de prueba</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047CD336" w14:textId="77777777" w:rsidR="00285D66" w:rsidRDefault="00285D66" w:rsidP="00285D66">
            <w:pPr>
              <w:jc w:val="center"/>
            </w:pPr>
            <w:r>
              <w:t>Módulo Arduino UNO</w:t>
            </w:r>
          </w:p>
          <w:p w14:paraId="43BF7FA8" w14:textId="77777777" w:rsidR="00285D66" w:rsidRDefault="00285D66" w:rsidP="00285D66">
            <w:pPr>
              <w:jc w:val="center"/>
            </w:pPr>
            <w:r>
              <w:t>ESP8266</w:t>
            </w:r>
          </w:p>
          <w:p w14:paraId="24911CFC" w14:textId="77777777" w:rsidR="00285D66" w:rsidRDefault="00285D66" w:rsidP="00285D66">
            <w:pPr>
              <w:jc w:val="center"/>
            </w:pPr>
            <w:r>
              <w:t>Cables Hembra-Macho (x5)</w:t>
            </w:r>
          </w:p>
        </w:tc>
      </w:tr>
      <w:tr w:rsidR="00285D66" w14:paraId="0202632A"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38C9EAC5" w14:textId="77777777" w:rsidR="00285D66" w:rsidRDefault="00285D66" w:rsidP="00285D66">
            <w:pPr>
              <w:jc w:val="center"/>
              <w:rPr>
                <w:b/>
              </w:rPr>
            </w:pPr>
            <w:r>
              <w:rPr>
                <w:b/>
              </w:rPr>
              <w:t>Autor</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35406228" w14:textId="77777777" w:rsidR="00285D66" w:rsidRDefault="00285D66" w:rsidP="00285D66">
            <w:pPr>
              <w:jc w:val="center"/>
            </w:pPr>
            <w:r>
              <w:t>Schlapp-Mansilla</w:t>
            </w:r>
          </w:p>
        </w:tc>
      </w:tr>
      <w:tr w:rsidR="00285D66" w14:paraId="645D2D4C"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30A2F270" w14:textId="77777777" w:rsidR="00285D66" w:rsidRDefault="00285D66" w:rsidP="00285D66">
            <w:pPr>
              <w:jc w:val="center"/>
              <w:rPr>
                <w:b/>
              </w:rPr>
            </w:pPr>
            <w:r>
              <w:rPr>
                <w:b/>
              </w:rPr>
              <w:t>Fecha de creación</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763B84A9" w14:textId="77777777" w:rsidR="00285D66" w:rsidRDefault="00285D66" w:rsidP="00285D66">
            <w:pPr>
              <w:jc w:val="center"/>
            </w:pPr>
            <w:r>
              <w:t>28-3-2017</w:t>
            </w:r>
          </w:p>
        </w:tc>
      </w:tr>
      <w:tr w:rsidR="00285D66" w14:paraId="44EFD09C"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659F97A5" w14:textId="77777777" w:rsidR="00285D66" w:rsidRDefault="00285D66" w:rsidP="00285D66">
            <w:pPr>
              <w:jc w:val="center"/>
              <w:rPr>
                <w:b/>
              </w:rPr>
            </w:pPr>
            <w:r>
              <w:rPr>
                <w:b/>
              </w:rPr>
              <w:t>Resultados</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36898962" w14:textId="77777777" w:rsidR="00285D66" w:rsidRDefault="00285D66" w:rsidP="00285D66">
            <w:pPr>
              <w:jc w:val="center"/>
            </w:pPr>
            <w:r>
              <w:t>[1]Se consigue una velocidad de 10kb/sg. Falla la prueba.</w:t>
            </w:r>
          </w:p>
          <w:p w14:paraId="5568326B" w14:textId="77777777" w:rsidR="00285D66" w:rsidRDefault="00285D66" w:rsidP="00285D66">
            <w:pPr>
              <w:jc w:val="center"/>
            </w:pPr>
            <w:r>
              <w:t>[2]Se consigue una velocidad de 30kb/sg. Falla la prueba.</w:t>
            </w:r>
          </w:p>
          <w:p w14:paraId="19630718" w14:textId="77777777" w:rsidR="00285D66" w:rsidRDefault="00285D66" w:rsidP="00285D66">
            <w:pPr>
              <w:jc w:val="center"/>
            </w:pPr>
            <w:r>
              <w:t>[3]Se consigue una velocidad de 54kb/sg. Falla la prueba.</w:t>
            </w:r>
          </w:p>
          <w:p w14:paraId="0713DD7E" w14:textId="77777777" w:rsidR="00285D66" w:rsidRDefault="00285D66" w:rsidP="00285D66">
            <w:pPr>
              <w:jc w:val="center"/>
            </w:pPr>
            <w:r>
              <w:t>[4] No se puede cumplir la prueba, dado que no es posible configurar la velocidad</w:t>
            </w:r>
          </w:p>
          <w:p w14:paraId="2024DFFA" w14:textId="77777777" w:rsidR="00285D66" w:rsidRDefault="00285D66" w:rsidP="00285D66">
            <w:pPr>
              <w:jc w:val="center"/>
            </w:pPr>
            <w:r>
              <w:t>[5]Se consigue una velocidad de 56kb/sg. Falla la prueba.</w:t>
            </w:r>
          </w:p>
          <w:p w14:paraId="41B12BF3" w14:textId="77777777" w:rsidR="00285D66" w:rsidRDefault="00285D66" w:rsidP="00285D66">
            <w:pPr>
              <w:jc w:val="center"/>
            </w:pPr>
          </w:p>
        </w:tc>
      </w:tr>
      <w:tr w:rsidR="00285D66" w14:paraId="79943902"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3F22C784" w14:textId="77777777" w:rsidR="00285D66" w:rsidRDefault="00285D66" w:rsidP="00285D66">
            <w:pPr>
              <w:jc w:val="center"/>
              <w:rPr>
                <w:b/>
              </w:rPr>
            </w:pPr>
            <w:r>
              <w:rPr>
                <w:b/>
              </w:rPr>
              <w:t>Código fuente/s</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344CDA70" w14:textId="77777777" w:rsidR="00285D66" w:rsidRDefault="00285D66" w:rsidP="00285D66">
            <w:pPr>
              <w:jc w:val="center"/>
            </w:pPr>
            <w:r>
              <w:t>[1]pruebaVelocidad-configuraciónWifi.ino</w:t>
            </w:r>
          </w:p>
          <w:p w14:paraId="0364B91B" w14:textId="77777777" w:rsidR="00285D66" w:rsidRDefault="00285D66" w:rsidP="00285D66">
            <w:pPr>
              <w:jc w:val="center"/>
            </w:pPr>
            <w:r>
              <w:t>[2]pruebaVelocidad2-configuraciónWifi.ino</w:t>
            </w:r>
          </w:p>
          <w:p w14:paraId="4A1E000C" w14:textId="77777777" w:rsidR="00285D66" w:rsidRDefault="00285D66" w:rsidP="00285D66">
            <w:pPr>
              <w:jc w:val="center"/>
            </w:pPr>
            <w:r>
              <w:t>[3]pruebaVelocidad3-configuraciónWifi.ino</w:t>
            </w:r>
          </w:p>
          <w:p w14:paraId="7BF4B1E2" w14:textId="77777777" w:rsidR="00285D66" w:rsidRDefault="00285D66" w:rsidP="00285D66">
            <w:pPr>
              <w:jc w:val="center"/>
            </w:pPr>
            <w:r>
              <w:t>[4]pruebaVelocidad4-configuraciónWifi.ino</w:t>
            </w:r>
          </w:p>
          <w:p w14:paraId="75593005" w14:textId="77777777" w:rsidR="00285D66" w:rsidRDefault="00285D66" w:rsidP="00285D66">
            <w:pPr>
              <w:jc w:val="center"/>
            </w:pPr>
            <w:r>
              <w:t>[5]pruebaVelocidad5-configuraciónWifi.ino</w:t>
            </w:r>
          </w:p>
        </w:tc>
      </w:tr>
      <w:tr w:rsidR="00285D66" w14:paraId="45C3F5CB"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465BF20B" w14:textId="77777777" w:rsidR="00285D66" w:rsidRDefault="00285D66" w:rsidP="00285D66">
            <w:pPr>
              <w:jc w:val="center"/>
              <w:rPr>
                <w:b/>
              </w:rPr>
            </w:pPr>
            <w:r>
              <w:rPr>
                <w:b/>
              </w:rPr>
              <w:lastRenderedPageBreak/>
              <w:t>Imágenes</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506174A0" w14:textId="77777777" w:rsidR="00285D66" w:rsidRDefault="00285D66" w:rsidP="00285D66">
            <w:pPr>
              <w:rPr>
                <w:i/>
                <w:color w:val="2E74B5"/>
              </w:rPr>
            </w:pPr>
            <w:r>
              <w:rPr>
                <w:i/>
                <w:noProof/>
                <w:color w:val="2E74B5"/>
              </w:rPr>
              <w:drawing>
                <wp:inline distT="114300" distB="114300" distL="114300" distR="114300" wp14:anchorId="4378C5DE" wp14:editId="0B4BB449">
                  <wp:extent cx="2205038" cy="1655028"/>
                  <wp:effectExtent l="0" t="0" r="0" b="0"/>
                  <wp:docPr id="4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62"/>
                          <a:srcRect/>
                          <a:stretch>
                            <a:fillRect/>
                          </a:stretch>
                        </pic:blipFill>
                        <pic:spPr>
                          <a:xfrm>
                            <a:off x="0" y="0"/>
                            <a:ext cx="2205038" cy="1655028"/>
                          </a:xfrm>
                          <a:prstGeom prst="rect">
                            <a:avLst/>
                          </a:prstGeom>
                          <a:ln/>
                        </pic:spPr>
                      </pic:pic>
                    </a:graphicData>
                  </a:graphic>
                </wp:inline>
              </w:drawing>
            </w:r>
          </w:p>
        </w:tc>
      </w:tr>
      <w:tr w:rsidR="00285D66" w14:paraId="61A9F58B"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09B93428" w14:textId="77777777" w:rsidR="00285D66" w:rsidRDefault="00285D66" w:rsidP="00285D66">
            <w:pPr>
              <w:jc w:val="center"/>
              <w:rPr>
                <w:b/>
              </w:rPr>
            </w:pPr>
            <w:r>
              <w:rPr>
                <w:b/>
              </w:rPr>
              <w:t>Sketch</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211299FB" w14:textId="77777777" w:rsidR="00285D66" w:rsidRDefault="00285D66" w:rsidP="00285D66">
            <w:pPr>
              <w:rPr>
                <w:i/>
                <w:color w:val="2E74B5"/>
              </w:rPr>
            </w:pPr>
            <w:r>
              <w:rPr>
                <w:i/>
                <w:noProof/>
                <w:color w:val="2E74B5"/>
              </w:rPr>
              <w:drawing>
                <wp:inline distT="114300" distB="114300" distL="114300" distR="114300" wp14:anchorId="725017CD" wp14:editId="05AE1806">
                  <wp:extent cx="4200525" cy="2324100"/>
                  <wp:effectExtent l="0" t="0" r="0" b="0"/>
                  <wp:docPr id="4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3"/>
                          <a:srcRect/>
                          <a:stretch>
                            <a:fillRect/>
                          </a:stretch>
                        </pic:blipFill>
                        <pic:spPr>
                          <a:xfrm>
                            <a:off x="0" y="0"/>
                            <a:ext cx="4200525" cy="2324100"/>
                          </a:xfrm>
                          <a:prstGeom prst="rect">
                            <a:avLst/>
                          </a:prstGeom>
                          <a:ln/>
                        </pic:spPr>
                      </pic:pic>
                    </a:graphicData>
                  </a:graphic>
                </wp:inline>
              </w:drawing>
            </w:r>
          </w:p>
        </w:tc>
      </w:tr>
    </w:tbl>
    <w:p w14:paraId="503DBAA6" w14:textId="77777777" w:rsidR="00285D66" w:rsidRDefault="00285D66" w:rsidP="00285D66"/>
    <w:p w14:paraId="6B2E5462" w14:textId="77777777" w:rsidR="00285D66" w:rsidRDefault="00285D66" w:rsidP="00285D66"/>
    <w:p w14:paraId="6B682AE3" w14:textId="77777777" w:rsidR="00285D66" w:rsidRDefault="00285D66" w:rsidP="00285D66"/>
    <w:p w14:paraId="164226E7" w14:textId="77777777" w:rsidR="00285D66" w:rsidRDefault="00285D66" w:rsidP="00285D66">
      <w:r>
        <w:br w:type="page"/>
      </w:r>
    </w:p>
    <w:p w14:paraId="02DB16B5" w14:textId="77777777" w:rsidR="00285D66" w:rsidRPr="000D161B" w:rsidRDefault="00285D66" w:rsidP="000D161B">
      <w:pPr>
        <w:pStyle w:val="Ttulo2"/>
        <w:rPr>
          <w:b/>
          <w:sz w:val="32"/>
          <w:szCs w:val="32"/>
        </w:rPr>
      </w:pPr>
      <w:bookmarkStart w:id="230" w:name="_Toc508729703"/>
      <w:r w:rsidRPr="000D161B">
        <w:rPr>
          <w:b/>
          <w:sz w:val="32"/>
          <w:szCs w:val="32"/>
        </w:rPr>
        <w:lastRenderedPageBreak/>
        <w:t>Caso de prueba N 2 Módulo WIFI ESP8266 Velocidad</w:t>
      </w:r>
      <w:bookmarkEnd w:id="230"/>
    </w:p>
    <w:p w14:paraId="2A02C65E" w14:textId="77777777" w:rsidR="00285D66" w:rsidRDefault="00285D66" w:rsidP="00285D66"/>
    <w:tbl>
      <w:tblPr>
        <w:tblW w:w="8910" w:type="dxa"/>
        <w:tblInd w:w="1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070"/>
        <w:gridCol w:w="6840"/>
      </w:tblGrid>
      <w:tr w:rsidR="00285D66" w14:paraId="388B74A6" w14:textId="77777777" w:rsidTr="00285D66">
        <w:tc>
          <w:tcPr>
            <w:tcW w:w="2070" w:type="dxa"/>
            <w:tcBorders>
              <w:top w:val="single" w:sz="8" w:space="0" w:color="999999"/>
              <w:left w:val="single" w:sz="8" w:space="0" w:color="999999"/>
              <w:bottom w:val="single" w:sz="12" w:space="0" w:color="666666"/>
              <w:right w:val="single" w:sz="8" w:space="0" w:color="999999"/>
            </w:tcBorders>
            <w:shd w:val="clear" w:color="auto" w:fill="auto"/>
            <w:tcMar>
              <w:top w:w="100" w:type="dxa"/>
              <w:left w:w="100" w:type="dxa"/>
              <w:bottom w:w="100" w:type="dxa"/>
              <w:right w:w="100" w:type="dxa"/>
            </w:tcMar>
          </w:tcPr>
          <w:p w14:paraId="4780C8DC" w14:textId="77777777" w:rsidR="00285D66" w:rsidRDefault="00285D66" w:rsidP="00285D66">
            <w:pPr>
              <w:jc w:val="center"/>
              <w:rPr>
                <w:b/>
              </w:rPr>
            </w:pPr>
            <w:r>
              <w:rPr>
                <w:b/>
              </w:rPr>
              <w:t>Caso de prueba</w:t>
            </w:r>
          </w:p>
        </w:tc>
        <w:tc>
          <w:tcPr>
            <w:tcW w:w="6840" w:type="dxa"/>
            <w:tcBorders>
              <w:top w:val="single" w:sz="8" w:space="0" w:color="999999"/>
              <w:bottom w:val="single" w:sz="12" w:space="0" w:color="666666"/>
              <w:right w:val="single" w:sz="8" w:space="0" w:color="999999"/>
            </w:tcBorders>
            <w:shd w:val="clear" w:color="auto" w:fill="auto"/>
            <w:tcMar>
              <w:top w:w="100" w:type="dxa"/>
              <w:left w:w="100" w:type="dxa"/>
              <w:bottom w:w="100" w:type="dxa"/>
              <w:right w:w="100" w:type="dxa"/>
            </w:tcMar>
          </w:tcPr>
          <w:p w14:paraId="32A6800E" w14:textId="77777777" w:rsidR="00285D66" w:rsidRDefault="00285D66" w:rsidP="00285D66">
            <w:pPr>
              <w:jc w:val="center"/>
            </w:pPr>
            <w:r>
              <w:t>Probar la velocidad del módulo Wifi</w:t>
            </w:r>
          </w:p>
        </w:tc>
      </w:tr>
      <w:tr w:rsidR="00285D66" w14:paraId="330C9748"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5906DCCB" w14:textId="77777777" w:rsidR="00285D66" w:rsidRDefault="00285D66" w:rsidP="00285D66">
            <w:pPr>
              <w:jc w:val="center"/>
              <w:rPr>
                <w:b/>
              </w:rPr>
            </w:pPr>
            <w:r>
              <w:rPr>
                <w:b/>
              </w:rPr>
              <w:t>Identificador caso de prueba/s</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77514570" w14:textId="77777777" w:rsidR="00285D66" w:rsidRDefault="00285D66" w:rsidP="00285D66">
            <w:pPr>
              <w:jc w:val="center"/>
            </w:pPr>
            <w:r>
              <w:t>WifiESP8266-01-pruebaVelocidad</w:t>
            </w:r>
          </w:p>
          <w:p w14:paraId="03E1D6E6" w14:textId="77777777" w:rsidR="00285D66" w:rsidRDefault="00285D66" w:rsidP="00285D66">
            <w:pPr>
              <w:jc w:val="center"/>
            </w:pPr>
            <w:r>
              <w:t>WifiESP8266-02-pruebaVelocidad</w:t>
            </w:r>
          </w:p>
          <w:p w14:paraId="09FDD6C0" w14:textId="77777777" w:rsidR="00285D66" w:rsidRDefault="00285D66" w:rsidP="00285D66">
            <w:pPr>
              <w:jc w:val="center"/>
            </w:pPr>
            <w:r>
              <w:t>WifiESP8266-03-pruebaVelocidad</w:t>
            </w:r>
          </w:p>
          <w:p w14:paraId="6A244922" w14:textId="77777777" w:rsidR="00285D66" w:rsidRDefault="00285D66" w:rsidP="00285D66">
            <w:pPr>
              <w:jc w:val="center"/>
            </w:pPr>
            <w:r>
              <w:t>WifiESP8266-04-pruebaVelocidad</w:t>
            </w:r>
          </w:p>
          <w:p w14:paraId="0D167ED6" w14:textId="77777777" w:rsidR="00285D66" w:rsidRDefault="00285D66" w:rsidP="00285D66">
            <w:pPr>
              <w:jc w:val="center"/>
            </w:pPr>
            <w:r>
              <w:t>WifiESP8266-05-pruebaVelocidad</w:t>
            </w:r>
          </w:p>
        </w:tc>
      </w:tr>
      <w:tr w:rsidR="00285D66" w14:paraId="14562458"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05148033" w14:textId="77777777" w:rsidR="00285D66" w:rsidRDefault="00285D66" w:rsidP="00285D66">
            <w:pPr>
              <w:jc w:val="center"/>
              <w:rPr>
                <w:b/>
              </w:rPr>
            </w:pPr>
            <w:r>
              <w:rPr>
                <w:b/>
              </w:rPr>
              <w:t>Función probar</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7E86CC3C" w14:textId="77777777" w:rsidR="00285D66" w:rsidRDefault="00285D66" w:rsidP="00285D66">
            <w:pPr>
              <w:jc w:val="center"/>
            </w:pPr>
            <w:r>
              <w:t>Comunicación por Wifi</w:t>
            </w:r>
          </w:p>
        </w:tc>
      </w:tr>
      <w:tr w:rsidR="00285D66" w14:paraId="2395637A"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47BCF1E6" w14:textId="77777777" w:rsidR="00285D66" w:rsidRDefault="00285D66" w:rsidP="00285D66">
            <w:pPr>
              <w:jc w:val="center"/>
              <w:rPr>
                <w:b/>
              </w:rPr>
            </w:pPr>
            <w:r>
              <w:rPr>
                <w:b/>
              </w:rPr>
              <w:t>Objetivo</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3698EBA8" w14:textId="77777777" w:rsidR="00285D66" w:rsidRDefault="00285D66" w:rsidP="00285D66">
            <w:pPr>
              <w:jc w:val="center"/>
            </w:pPr>
            <w:r>
              <w:t>Determinar la velocidad máxima de transferencia</w:t>
            </w:r>
          </w:p>
        </w:tc>
      </w:tr>
      <w:tr w:rsidR="00285D66" w14:paraId="40F16A78"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3515F1D3" w14:textId="77777777" w:rsidR="00285D66" w:rsidRDefault="00285D66" w:rsidP="00285D66">
            <w:pPr>
              <w:jc w:val="center"/>
              <w:rPr>
                <w:b/>
              </w:rPr>
            </w:pPr>
            <w:r>
              <w:rPr>
                <w:b/>
              </w:rPr>
              <w:t>Descripción</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25EAEF77" w14:textId="77777777" w:rsidR="00285D66" w:rsidRDefault="00285D66" w:rsidP="00285D66">
            <w:pPr>
              <w:jc w:val="center"/>
            </w:pPr>
            <w:r>
              <w:t>Se desea verificar la velocidad de conectividad que se puede alcanzar entre una computadora con Wifi y el Arduino conectado al ESP8266</w:t>
            </w:r>
          </w:p>
        </w:tc>
      </w:tr>
      <w:tr w:rsidR="00285D66" w14:paraId="46722615"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088E46F4" w14:textId="77777777" w:rsidR="00285D66" w:rsidRDefault="00285D66" w:rsidP="00285D66">
            <w:pPr>
              <w:jc w:val="center"/>
              <w:rPr>
                <w:b/>
              </w:rPr>
            </w:pPr>
            <w:r>
              <w:rPr>
                <w:b/>
              </w:rPr>
              <w:t>Criterios de éxito</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5544AB72" w14:textId="77777777" w:rsidR="00285D66" w:rsidRDefault="00285D66" w:rsidP="00285D66">
            <w:pPr>
              <w:jc w:val="center"/>
            </w:pPr>
            <w:r>
              <w:t>Alcanzar una velocidad que permita transmitir 10 fps con un tamaño de 300kb por segundo, mínimamente</w:t>
            </w:r>
          </w:p>
        </w:tc>
      </w:tr>
      <w:tr w:rsidR="00285D66" w14:paraId="35E8EB5A"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242BBC29" w14:textId="77777777" w:rsidR="00285D66" w:rsidRDefault="00285D66" w:rsidP="00285D66">
            <w:pPr>
              <w:jc w:val="center"/>
              <w:rPr>
                <w:b/>
              </w:rPr>
            </w:pPr>
            <w:r>
              <w:rPr>
                <w:b/>
              </w:rPr>
              <w:t>Criterios de falla</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3CDE4424" w14:textId="77777777" w:rsidR="00285D66" w:rsidRDefault="00285D66" w:rsidP="00285D66">
            <w:pPr>
              <w:jc w:val="center"/>
            </w:pPr>
            <w:r>
              <w:t>No alcanzar la velocidad requerida de fps</w:t>
            </w:r>
          </w:p>
        </w:tc>
      </w:tr>
      <w:tr w:rsidR="00285D66" w14:paraId="541EA0C2"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4399A01B" w14:textId="77777777" w:rsidR="00285D66" w:rsidRDefault="00285D66" w:rsidP="00285D66">
            <w:pPr>
              <w:jc w:val="center"/>
              <w:rPr>
                <w:b/>
              </w:rPr>
            </w:pPr>
            <w:r>
              <w:rPr>
                <w:b/>
              </w:rPr>
              <w:t>Precondiciones</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779FFF6D" w14:textId="77777777" w:rsidR="00285D66" w:rsidRDefault="00285D66" w:rsidP="00285D66">
            <w:pPr>
              <w:jc w:val="center"/>
            </w:pPr>
            <w:r>
              <w:t>Testear un entorno sin obstáculos y línea visual.</w:t>
            </w:r>
          </w:p>
          <w:p w14:paraId="5016EDB6" w14:textId="77777777" w:rsidR="00285D66" w:rsidRDefault="00285D66" w:rsidP="00285D66">
            <w:pPr>
              <w:jc w:val="center"/>
            </w:pPr>
            <w:r>
              <w:t>Establecer la mayor velocidad posible de paquetes de transmisión</w:t>
            </w:r>
          </w:p>
          <w:p w14:paraId="1AAA355D" w14:textId="77777777" w:rsidR="00285D66" w:rsidRDefault="00285D66" w:rsidP="00285D66">
            <w:pPr>
              <w:jc w:val="center"/>
            </w:pPr>
            <w:r>
              <w:t>[1] ESP8266 a 115200 baudios</w:t>
            </w:r>
          </w:p>
          <w:p w14:paraId="0ECDE6E3" w14:textId="77777777" w:rsidR="00285D66" w:rsidRDefault="00285D66" w:rsidP="00285D66">
            <w:pPr>
              <w:jc w:val="center"/>
            </w:pPr>
            <w:r>
              <w:t>[2] ESP8266 a 921600 baudios</w:t>
            </w:r>
          </w:p>
          <w:p w14:paraId="0C1F4B7D" w14:textId="77777777" w:rsidR="00285D66" w:rsidRDefault="00285D66" w:rsidP="00285D66">
            <w:pPr>
              <w:jc w:val="center"/>
            </w:pPr>
            <w:r>
              <w:t>[3] ESP8266 a 2500000 baudios</w:t>
            </w:r>
          </w:p>
          <w:p w14:paraId="279FB6A8" w14:textId="77777777" w:rsidR="00285D66" w:rsidRDefault="00285D66" w:rsidP="00285D66">
            <w:pPr>
              <w:jc w:val="center"/>
            </w:pPr>
            <w:r>
              <w:t>[4] ESP8266 a 5000000 baudios</w:t>
            </w:r>
          </w:p>
          <w:p w14:paraId="352F0002" w14:textId="77777777" w:rsidR="00285D66" w:rsidRDefault="00285D66" w:rsidP="00285D66">
            <w:pPr>
              <w:jc w:val="center"/>
            </w:pPr>
            <w:r>
              <w:t>[5] ESP8266 a 4500000 baudios</w:t>
            </w:r>
          </w:p>
          <w:p w14:paraId="6720104F" w14:textId="77777777" w:rsidR="00285D66" w:rsidRDefault="00285D66" w:rsidP="00285D66">
            <w:pPr>
              <w:jc w:val="center"/>
            </w:pPr>
          </w:p>
        </w:tc>
      </w:tr>
      <w:tr w:rsidR="00285D66" w14:paraId="278EAE89"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360A0832" w14:textId="77777777" w:rsidR="00285D66" w:rsidRDefault="00285D66" w:rsidP="00285D66">
            <w:pPr>
              <w:jc w:val="center"/>
              <w:rPr>
                <w:b/>
              </w:rPr>
            </w:pPr>
            <w:r>
              <w:rPr>
                <w:b/>
              </w:rPr>
              <w:t>Necesidades para el caso de prueba</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39E93836" w14:textId="77777777" w:rsidR="00285D66" w:rsidRDefault="00285D66" w:rsidP="00285D66">
            <w:pPr>
              <w:jc w:val="center"/>
            </w:pPr>
            <w:r>
              <w:t>Módulo arduino UNO</w:t>
            </w:r>
          </w:p>
          <w:p w14:paraId="431E457C" w14:textId="77777777" w:rsidR="00285D66" w:rsidRDefault="00285D66" w:rsidP="00285D66">
            <w:pPr>
              <w:jc w:val="center"/>
            </w:pPr>
            <w:r>
              <w:t>ESP8266</w:t>
            </w:r>
          </w:p>
          <w:p w14:paraId="7B5C8607" w14:textId="77777777" w:rsidR="00285D66" w:rsidRDefault="00285D66" w:rsidP="00285D66">
            <w:pPr>
              <w:jc w:val="center"/>
            </w:pPr>
            <w:r>
              <w:t>Cables Hembra-Macho (x5)</w:t>
            </w:r>
          </w:p>
        </w:tc>
      </w:tr>
      <w:tr w:rsidR="00285D66" w14:paraId="63B20847"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27CA7824" w14:textId="77777777" w:rsidR="00285D66" w:rsidRDefault="00285D66" w:rsidP="00285D66">
            <w:pPr>
              <w:jc w:val="center"/>
              <w:rPr>
                <w:b/>
              </w:rPr>
            </w:pPr>
            <w:r>
              <w:rPr>
                <w:b/>
              </w:rPr>
              <w:t>Autor</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1D6FC3AA" w14:textId="77777777" w:rsidR="00285D66" w:rsidRDefault="00285D66" w:rsidP="00285D66">
            <w:pPr>
              <w:jc w:val="center"/>
            </w:pPr>
            <w:r>
              <w:t>Schlapp-Mansilla</w:t>
            </w:r>
          </w:p>
        </w:tc>
      </w:tr>
      <w:tr w:rsidR="00285D66" w14:paraId="5B831BB8"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3FF47C7C" w14:textId="77777777" w:rsidR="00285D66" w:rsidRDefault="00285D66" w:rsidP="00285D66">
            <w:pPr>
              <w:jc w:val="center"/>
              <w:rPr>
                <w:b/>
              </w:rPr>
            </w:pPr>
            <w:r>
              <w:rPr>
                <w:b/>
              </w:rPr>
              <w:t>Fecha de creación</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21588215" w14:textId="77777777" w:rsidR="00285D66" w:rsidRDefault="00285D66" w:rsidP="00285D66">
            <w:pPr>
              <w:jc w:val="center"/>
            </w:pPr>
            <w:r>
              <w:t>28-3-2017</w:t>
            </w:r>
          </w:p>
        </w:tc>
      </w:tr>
      <w:tr w:rsidR="00285D66" w14:paraId="6EB6CB27"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4FCB559B" w14:textId="77777777" w:rsidR="00285D66" w:rsidRDefault="00285D66" w:rsidP="00285D66">
            <w:pPr>
              <w:jc w:val="center"/>
              <w:rPr>
                <w:b/>
              </w:rPr>
            </w:pPr>
            <w:r>
              <w:rPr>
                <w:b/>
              </w:rPr>
              <w:t>Resultados</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46A00D80" w14:textId="77777777" w:rsidR="00285D66" w:rsidRDefault="00285D66" w:rsidP="00285D66">
            <w:pPr>
              <w:jc w:val="center"/>
            </w:pPr>
            <w:r>
              <w:t>[1]Se consigue una velocidad de 10kb/sg. Falla la prueba.</w:t>
            </w:r>
          </w:p>
          <w:p w14:paraId="0532BA73" w14:textId="77777777" w:rsidR="00285D66" w:rsidRDefault="00285D66" w:rsidP="00285D66">
            <w:pPr>
              <w:jc w:val="center"/>
            </w:pPr>
            <w:r>
              <w:t>[2]Se consigue una velocidad de 30kb/sg. Falla la prueba.</w:t>
            </w:r>
          </w:p>
          <w:p w14:paraId="0627842E" w14:textId="77777777" w:rsidR="00285D66" w:rsidRDefault="00285D66" w:rsidP="00285D66">
            <w:pPr>
              <w:jc w:val="center"/>
            </w:pPr>
            <w:r>
              <w:t>[3]Se consigue una velocidad de 54kb/sg. Falla la prueba.</w:t>
            </w:r>
          </w:p>
          <w:p w14:paraId="3506873E" w14:textId="77777777" w:rsidR="00285D66" w:rsidRDefault="00285D66" w:rsidP="00285D66">
            <w:pPr>
              <w:jc w:val="center"/>
            </w:pPr>
            <w:r>
              <w:t>[4] No se puede cumplir la prueba, dado que no es posible configurar la velocidad</w:t>
            </w:r>
          </w:p>
          <w:p w14:paraId="567F27A5" w14:textId="77777777" w:rsidR="00285D66" w:rsidRDefault="00285D66" w:rsidP="00285D66">
            <w:pPr>
              <w:jc w:val="center"/>
            </w:pPr>
            <w:r>
              <w:t>[5]Se consigue una velocidad de 56kb/sg. Falla la prueba.</w:t>
            </w:r>
          </w:p>
          <w:p w14:paraId="6720C1C7" w14:textId="77777777" w:rsidR="00285D66" w:rsidRDefault="00285D66" w:rsidP="00285D66">
            <w:pPr>
              <w:jc w:val="center"/>
            </w:pPr>
          </w:p>
        </w:tc>
      </w:tr>
      <w:tr w:rsidR="00285D66" w14:paraId="13AE8266"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759C8B87" w14:textId="77777777" w:rsidR="00285D66" w:rsidRDefault="00285D66" w:rsidP="00285D66">
            <w:pPr>
              <w:jc w:val="center"/>
              <w:rPr>
                <w:b/>
              </w:rPr>
            </w:pPr>
            <w:r>
              <w:rPr>
                <w:b/>
              </w:rPr>
              <w:t>Código fuente/s</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11A1BDB2" w14:textId="77777777" w:rsidR="00285D66" w:rsidRDefault="00285D66" w:rsidP="00285D66">
            <w:pPr>
              <w:jc w:val="center"/>
            </w:pPr>
            <w:r>
              <w:t>[1]pruebaVelocidad-configuraciónWifi.ino</w:t>
            </w:r>
          </w:p>
          <w:p w14:paraId="04F70EB0" w14:textId="77777777" w:rsidR="00285D66" w:rsidRDefault="00285D66" w:rsidP="00285D66">
            <w:pPr>
              <w:jc w:val="center"/>
            </w:pPr>
            <w:r>
              <w:t>[2]pruebaVelocidad2-configuraciónWifi.ino</w:t>
            </w:r>
          </w:p>
          <w:p w14:paraId="14FB322F" w14:textId="77777777" w:rsidR="00285D66" w:rsidRDefault="00285D66" w:rsidP="00285D66">
            <w:pPr>
              <w:jc w:val="center"/>
            </w:pPr>
            <w:r>
              <w:t>[3]pruebaVelocidad3-configuraciónWifi.ino</w:t>
            </w:r>
          </w:p>
          <w:p w14:paraId="03C0EA0D" w14:textId="77777777" w:rsidR="00285D66" w:rsidRDefault="00285D66" w:rsidP="00285D66">
            <w:pPr>
              <w:jc w:val="center"/>
            </w:pPr>
            <w:r>
              <w:t>[4]pruebaVelocidad4-configuraciónWifi.ino</w:t>
            </w:r>
          </w:p>
          <w:p w14:paraId="1ADFB850" w14:textId="77777777" w:rsidR="00285D66" w:rsidRDefault="00285D66" w:rsidP="00285D66">
            <w:pPr>
              <w:jc w:val="center"/>
            </w:pPr>
            <w:r>
              <w:t>[5]pruebaVelocidad5-configuraciónWifi.ino</w:t>
            </w:r>
          </w:p>
        </w:tc>
      </w:tr>
      <w:tr w:rsidR="00285D66" w14:paraId="068E05AC"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28CD3269" w14:textId="77777777" w:rsidR="00285D66" w:rsidRDefault="00285D66" w:rsidP="00285D66">
            <w:pPr>
              <w:jc w:val="center"/>
              <w:rPr>
                <w:b/>
              </w:rPr>
            </w:pPr>
            <w:r>
              <w:rPr>
                <w:b/>
              </w:rPr>
              <w:lastRenderedPageBreak/>
              <w:t>Imágenes</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6313B830" w14:textId="77777777" w:rsidR="00285D66" w:rsidRDefault="00285D66" w:rsidP="00285D66">
            <w:pPr>
              <w:rPr>
                <w:i/>
                <w:color w:val="2E74B5"/>
              </w:rPr>
            </w:pPr>
            <w:r>
              <w:rPr>
                <w:i/>
                <w:noProof/>
                <w:color w:val="2E74B5"/>
              </w:rPr>
              <w:drawing>
                <wp:inline distT="114300" distB="114300" distL="114300" distR="114300" wp14:anchorId="02DC5E19" wp14:editId="5B12963C">
                  <wp:extent cx="2205038" cy="1655028"/>
                  <wp:effectExtent l="0" t="0" r="0" b="0"/>
                  <wp:docPr id="15"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62"/>
                          <a:srcRect/>
                          <a:stretch>
                            <a:fillRect/>
                          </a:stretch>
                        </pic:blipFill>
                        <pic:spPr>
                          <a:xfrm>
                            <a:off x="0" y="0"/>
                            <a:ext cx="2205038" cy="1655028"/>
                          </a:xfrm>
                          <a:prstGeom prst="rect">
                            <a:avLst/>
                          </a:prstGeom>
                          <a:ln/>
                        </pic:spPr>
                      </pic:pic>
                    </a:graphicData>
                  </a:graphic>
                </wp:inline>
              </w:drawing>
            </w:r>
          </w:p>
        </w:tc>
      </w:tr>
      <w:tr w:rsidR="00285D66" w14:paraId="61DAF10E"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117C511B" w14:textId="77777777" w:rsidR="00285D66" w:rsidRDefault="00285D66" w:rsidP="00285D66">
            <w:pPr>
              <w:jc w:val="center"/>
              <w:rPr>
                <w:b/>
              </w:rPr>
            </w:pPr>
            <w:r>
              <w:rPr>
                <w:b/>
              </w:rPr>
              <w:t>Sketch</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6940466F" w14:textId="77777777" w:rsidR="00285D66" w:rsidRDefault="00285D66" w:rsidP="00285D66">
            <w:pPr>
              <w:rPr>
                <w:i/>
                <w:color w:val="2E74B5"/>
              </w:rPr>
            </w:pPr>
            <w:r>
              <w:rPr>
                <w:i/>
                <w:noProof/>
                <w:color w:val="2E74B5"/>
              </w:rPr>
              <w:drawing>
                <wp:inline distT="114300" distB="114300" distL="114300" distR="114300" wp14:anchorId="731A5BA1" wp14:editId="553A2C8B">
                  <wp:extent cx="4200525" cy="2324100"/>
                  <wp:effectExtent l="0" t="0" r="0" b="0"/>
                  <wp:docPr id="2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63"/>
                          <a:srcRect/>
                          <a:stretch>
                            <a:fillRect/>
                          </a:stretch>
                        </pic:blipFill>
                        <pic:spPr>
                          <a:xfrm>
                            <a:off x="0" y="0"/>
                            <a:ext cx="4200525" cy="2324100"/>
                          </a:xfrm>
                          <a:prstGeom prst="rect">
                            <a:avLst/>
                          </a:prstGeom>
                          <a:ln/>
                        </pic:spPr>
                      </pic:pic>
                    </a:graphicData>
                  </a:graphic>
                </wp:inline>
              </w:drawing>
            </w:r>
          </w:p>
        </w:tc>
      </w:tr>
    </w:tbl>
    <w:p w14:paraId="275E9309" w14:textId="77777777" w:rsidR="00285D66" w:rsidRDefault="00285D66" w:rsidP="00285D66"/>
    <w:p w14:paraId="723B77CA" w14:textId="77777777" w:rsidR="00285D66" w:rsidRDefault="00285D66" w:rsidP="00285D66"/>
    <w:p w14:paraId="6E6F7113" w14:textId="77777777" w:rsidR="00285D66" w:rsidRDefault="00285D66" w:rsidP="00285D66">
      <w:r>
        <w:br w:type="page"/>
      </w:r>
    </w:p>
    <w:p w14:paraId="4451C6EF" w14:textId="77777777" w:rsidR="00285D66" w:rsidRPr="000D161B" w:rsidRDefault="00285D66" w:rsidP="000D161B">
      <w:pPr>
        <w:pStyle w:val="Ttulo2"/>
        <w:rPr>
          <w:b/>
          <w:sz w:val="32"/>
          <w:szCs w:val="32"/>
        </w:rPr>
      </w:pPr>
      <w:bookmarkStart w:id="231" w:name="_Toc508729704"/>
      <w:r w:rsidRPr="000D161B">
        <w:rPr>
          <w:b/>
          <w:sz w:val="32"/>
          <w:szCs w:val="32"/>
        </w:rPr>
        <w:lastRenderedPageBreak/>
        <w:t>Caso de prueba Módulo WIFI ESP8266 Velocidad y configuración AP</w:t>
      </w:r>
      <w:bookmarkEnd w:id="231"/>
    </w:p>
    <w:p w14:paraId="1049A15C" w14:textId="77777777" w:rsidR="00285D66" w:rsidRDefault="00285D66" w:rsidP="00285D66"/>
    <w:tbl>
      <w:tblPr>
        <w:tblW w:w="8910" w:type="dxa"/>
        <w:tblInd w:w="1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070"/>
        <w:gridCol w:w="6840"/>
      </w:tblGrid>
      <w:tr w:rsidR="00285D66" w14:paraId="71945E83" w14:textId="77777777" w:rsidTr="00285D66">
        <w:tc>
          <w:tcPr>
            <w:tcW w:w="2070" w:type="dxa"/>
            <w:tcBorders>
              <w:top w:val="single" w:sz="8" w:space="0" w:color="999999"/>
              <w:left w:val="single" w:sz="8" w:space="0" w:color="999999"/>
              <w:bottom w:val="single" w:sz="12" w:space="0" w:color="666666"/>
              <w:right w:val="single" w:sz="8" w:space="0" w:color="999999"/>
            </w:tcBorders>
            <w:shd w:val="clear" w:color="auto" w:fill="auto"/>
            <w:tcMar>
              <w:top w:w="100" w:type="dxa"/>
              <w:left w:w="100" w:type="dxa"/>
              <w:bottom w:w="100" w:type="dxa"/>
              <w:right w:w="100" w:type="dxa"/>
            </w:tcMar>
          </w:tcPr>
          <w:p w14:paraId="73BFF46D" w14:textId="77777777" w:rsidR="00285D66" w:rsidRDefault="00285D66" w:rsidP="00285D66">
            <w:pPr>
              <w:jc w:val="center"/>
              <w:rPr>
                <w:b/>
              </w:rPr>
            </w:pPr>
            <w:r>
              <w:rPr>
                <w:b/>
              </w:rPr>
              <w:t>Caso de prueba</w:t>
            </w:r>
          </w:p>
        </w:tc>
        <w:tc>
          <w:tcPr>
            <w:tcW w:w="6840" w:type="dxa"/>
            <w:tcBorders>
              <w:top w:val="single" w:sz="8" w:space="0" w:color="999999"/>
              <w:bottom w:val="single" w:sz="12" w:space="0" w:color="666666"/>
              <w:right w:val="single" w:sz="8" w:space="0" w:color="999999"/>
            </w:tcBorders>
            <w:shd w:val="clear" w:color="auto" w:fill="auto"/>
            <w:tcMar>
              <w:top w:w="100" w:type="dxa"/>
              <w:left w:w="100" w:type="dxa"/>
              <w:bottom w:w="100" w:type="dxa"/>
              <w:right w:w="100" w:type="dxa"/>
            </w:tcMar>
          </w:tcPr>
          <w:p w14:paraId="2610E7AB" w14:textId="77777777" w:rsidR="00285D66" w:rsidRDefault="00285D66" w:rsidP="00285D66">
            <w:pPr>
              <w:jc w:val="center"/>
            </w:pPr>
            <w:r>
              <w:t>Probar la velocidad del módulo Wifi</w:t>
            </w:r>
          </w:p>
        </w:tc>
      </w:tr>
      <w:tr w:rsidR="00285D66" w14:paraId="7ED15BCC"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63FACE29" w14:textId="77777777" w:rsidR="00285D66" w:rsidRDefault="00285D66" w:rsidP="00285D66">
            <w:pPr>
              <w:jc w:val="center"/>
              <w:rPr>
                <w:b/>
              </w:rPr>
            </w:pPr>
            <w:r>
              <w:rPr>
                <w:b/>
              </w:rPr>
              <w:t>Identificador caso de prueba/s</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27C3DD6D" w14:textId="77777777" w:rsidR="00285D66" w:rsidRDefault="00285D66" w:rsidP="00285D66">
            <w:pPr>
              <w:jc w:val="center"/>
            </w:pPr>
            <w:r>
              <w:t>WifiESP8266-01-ComandosAt-configuracionWifi</w:t>
            </w:r>
          </w:p>
          <w:p w14:paraId="201272F8" w14:textId="77777777" w:rsidR="00285D66" w:rsidRDefault="00285D66" w:rsidP="00285D66">
            <w:pPr>
              <w:jc w:val="center"/>
            </w:pPr>
          </w:p>
        </w:tc>
      </w:tr>
      <w:tr w:rsidR="00285D66" w14:paraId="20004833"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40BB9ACB" w14:textId="77777777" w:rsidR="00285D66" w:rsidRDefault="00285D66" w:rsidP="00285D66">
            <w:pPr>
              <w:jc w:val="center"/>
              <w:rPr>
                <w:b/>
              </w:rPr>
            </w:pPr>
            <w:r>
              <w:rPr>
                <w:b/>
              </w:rPr>
              <w:t>Función probar</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782E36FC" w14:textId="77777777" w:rsidR="00285D66" w:rsidRDefault="00285D66" w:rsidP="00285D66">
            <w:pPr>
              <w:jc w:val="center"/>
            </w:pPr>
            <w:r>
              <w:t>Configurar módulo ESP8266 modo AP</w:t>
            </w:r>
          </w:p>
        </w:tc>
      </w:tr>
      <w:tr w:rsidR="00285D66" w14:paraId="4BB322FD"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45DEA0AC" w14:textId="77777777" w:rsidR="00285D66" w:rsidRDefault="00285D66" w:rsidP="00285D66">
            <w:pPr>
              <w:jc w:val="center"/>
              <w:rPr>
                <w:b/>
              </w:rPr>
            </w:pPr>
            <w:r>
              <w:rPr>
                <w:b/>
              </w:rPr>
              <w:t>Objetivo</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08C6BFA7" w14:textId="77777777" w:rsidR="00285D66" w:rsidRDefault="00285D66" w:rsidP="00285D66">
            <w:pPr>
              <w:jc w:val="center"/>
            </w:pPr>
            <w:r>
              <w:t xml:space="preserve">Configurar el módulo ESP8266 para conocer la mayor velocidad alcanzable </w:t>
            </w:r>
          </w:p>
        </w:tc>
      </w:tr>
      <w:tr w:rsidR="00285D66" w14:paraId="02312525"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32521C07" w14:textId="77777777" w:rsidR="00285D66" w:rsidRDefault="00285D66" w:rsidP="00285D66">
            <w:pPr>
              <w:jc w:val="center"/>
              <w:rPr>
                <w:b/>
              </w:rPr>
            </w:pPr>
            <w:r>
              <w:rPr>
                <w:b/>
              </w:rPr>
              <w:t>Descripción</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130A0366" w14:textId="77777777" w:rsidR="00285D66" w:rsidRDefault="00285D66" w:rsidP="00285D66">
            <w:pPr>
              <w:jc w:val="center"/>
            </w:pPr>
            <w:r>
              <w:t>Se desea configurar el módulo como modo AP, con ssid:”SAR” sin contraseña y sin codificación. Aceptando 4 clientes simultáneos. Activando servidor DHCP. Habilitando el puerto 80 para el envío de caracteres entre PC&lt;-&gt;Arduino a través de Putty. Comprobar los baudios, mínimos y máximos, posibles dentro del rango del Serial y Wifi</w:t>
            </w:r>
          </w:p>
        </w:tc>
      </w:tr>
      <w:tr w:rsidR="00285D66" w14:paraId="388A93E9"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326A9BB0" w14:textId="77777777" w:rsidR="00285D66" w:rsidRDefault="00285D66" w:rsidP="00285D66">
            <w:pPr>
              <w:jc w:val="center"/>
              <w:rPr>
                <w:b/>
              </w:rPr>
            </w:pPr>
            <w:r>
              <w:rPr>
                <w:b/>
              </w:rPr>
              <w:t>Criterios de éxito</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3EE37EF7" w14:textId="77777777" w:rsidR="00285D66" w:rsidRDefault="00285D66" w:rsidP="00285D66">
            <w:pPr>
              <w:jc w:val="center"/>
            </w:pPr>
            <w:r>
              <w:t>Lograr configuración con los cambios solicitados en la descripción</w:t>
            </w:r>
          </w:p>
        </w:tc>
      </w:tr>
      <w:tr w:rsidR="00285D66" w14:paraId="38B50313"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375924BE" w14:textId="77777777" w:rsidR="00285D66" w:rsidRDefault="00285D66" w:rsidP="00285D66">
            <w:pPr>
              <w:jc w:val="center"/>
              <w:rPr>
                <w:b/>
              </w:rPr>
            </w:pPr>
            <w:r>
              <w:rPr>
                <w:b/>
              </w:rPr>
              <w:t>Criterios de falla</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71E3515B" w14:textId="77777777" w:rsidR="00285D66" w:rsidRDefault="00285D66" w:rsidP="00285D66">
            <w:pPr>
              <w:jc w:val="center"/>
            </w:pPr>
            <w:r>
              <w:t>No lograr la configuración deseada</w:t>
            </w:r>
          </w:p>
        </w:tc>
      </w:tr>
      <w:tr w:rsidR="00285D66" w14:paraId="53A93682"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1343C2DA" w14:textId="77777777" w:rsidR="00285D66" w:rsidRDefault="00285D66" w:rsidP="00285D66">
            <w:pPr>
              <w:jc w:val="center"/>
              <w:rPr>
                <w:b/>
              </w:rPr>
            </w:pPr>
            <w:r>
              <w:rPr>
                <w:b/>
              </w:rPr>
              <w:t>Precondiciones</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2996DB98" w14:textId="77777777" w:rsidR="00285D66" w:rsidRDefault="00285D66" w:rsidP="00285D66">
            <w:pPr>
              <w:jc w:val="center"/>
            </w:pPr>
            <w:r>
              <w:t>Testear un entorno sin obstáculos y línea visual.</w:t>
            </w:r>
          </w:p>
          <w:p w14:paraId="1B732B1D" w14:textId="77777777" w:rsidR="00285D66" w:rsidRDefault="00285D66" w:rsidP="00285D66">
            <w:pPr>
              <w:jc w:val="center"/>
            </w:pPr>
            <w:r>
              <w:t>Actualizar el firmware del módulo a su última versión</w:t>
            </w:r>
          </w:p>
          <w:p w14:paraId="2C49C9A8" w14:textId="77777777" w:rsidR="00285D66" w:rsidRDefault="00285D66" w:rsidP="00285D66">
            <w:pPr>
              <w:jc w:val="center"/>
            </w:pPr>
          </w:p>
          <w:p w14:paraId="25CA0EDF" w14:textId="77777777" w:rsidR="00285D66" w:rsidRDefault="00285D66" w:rsidP="00285D66">
            <w:pPr>
              <w:jc w:val="center"/>
            </w:pPr>
          </w:p>
        </w:tc>
      </w:tr>
      <w:tr w:rsidR="00285D66" w14:paraId="2E1FFCA0"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1D9D0D98" w14:textId="77777777" w:rsidR="00285D66" w:rsidRDefault="00285D66" w:rsidP="00285D66">
            <w:pPr>
              <w:jc w:val="center"/>
              <w:rPr>
                <w:b/>
              </w:rPr>
            </w:pPr>
            <w:r>
              <w:rPr>
                <w:b/>
              </w:rPr>
              <w:t>Necesidades para el caso de prueba</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2D1F3711" w14:textId="77777777" w:rsidR="00285D66" w:rsidRDefault="00285D66" w:rsidP="00285D66">
            <w:pPr>
              <w:jc w:val="center"/>
            </w:pPr>
            <w:r>
              <w:t>Módulo arduino UNO</w:t>
            </w:r>
          </w:p>
          <w:p w14:paraId="21905F85" w14:textId="77777777" w:rsidR="00285D66" w:rsidRDefault="00285D66" w:rsidP="00285D66">
            <w:pPr>
              <w:jc w:val="center"/>
            </w:pPr>
            <w:r>
              <w:t>ESP8266</w:t>
            </w:r>
          </w:p>
          <w:p w14:paraId="3AAD2AB6" w14:textId="77777777" w:rsidR="00285D66" w:rsidRDefault="00285D66" w:rsidP="00285D66">
            <w:pPr>
              <w:jc w:val="center"/>
            </w:pPr>
            <w:r>
              <w:t>Cables Hembra-Macho (x5)</w:t>
            </w:r>
          </w:p>
          <w:p w14:paraId="204C6734" w14:textId="77777777" w:rsidR="00285D66" w:rsidRDefault="00285D66" w:rsidP="00285D66">
            <w:pPr>
              <w:jc w:val="center"/>
            </w:pPr>
            <w:r>
              <w:t>Un dispositivo con terminal (Putty) para conectarse en modo RAW a la ip proporcionada por el ESP8266</w:t>
            </w:r>
          </w:p>
        </w:tc>
      </w:tr>
      <w:tr w:rsidR="00285D66" w14:paraId="3B34BE8C"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1C2B4B96" w14:textId="77777777" w:rsidR="00285D66" w:rsidRDefault="00285D66" w:rsidP="00285D66">
            <w:pPr>
              <w:jc w:val="center"/>
              <w:rPr>
                <w:b/>
              </w:rPr>
            </w:pPr>
            <w:r>
              <w:rPr>
                <w:b/>
              </w:rPr>
              <w:t>Autor</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43FF7B94" w14:textId="77777777" w:rsidR="00285D66" w:rsidRDefault="00285D66" w:rsidP="00285D66">
            <w:pPr>
              <w:jc w:val="center"/>
            </w:pPr>
            <w:r>
              <w:t>Schlapp-Mansilla</w:t>
            </w:r>
          </w:p>
        </w:tc>
      </w:tr>
      <w:tr w:rsidR="00285D66" w14:paraId="50381A32"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717EDC45" w14:textId="77777777" w:rsidR="00285D66" w:rsidRDefault="00285D66" w:rsidP="00285D66">
            <w:pPr>
              <w:jc w:val="center"/>
              <w:rPr>
                <w:b/>
              </w:rPr>
            </w:pPr>
            <w:r>
              <w:rPr>
                <w:b/>
              </w:rPr>
              <w:t>Fecha de creación</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2AD533FC" w14:textId="77777777" w:rsidR="00285D66" w:rsidRDefault="00285D66" w:rsidP="00285D66">
            <w:pPr>
              <w:jc w:val="center"/>
            </w:pPr>
            <w:r>
              <w:t>28-3-2017</w:t>
            </w:r>
          </w:p>
        </w:tc>
      </w:tr>
      <w:tr w:rsidR="00285D66" w14:paraId="4404CD62"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1351CD3A" w14:textId="77777777" w:rsidR="00285D66" w:rsidRDefault="00285D66" w:rsidP="00285D66">
            <w:pPr>
              <w:jc w:val="center"/>
              <w:rPr>
                <w:b/>
              </w:rPr>
            </w:pPr>
            <w:r>
              <w:rPr>
                <w:b/>
              </w:rPr>
              <w:t>Resultados</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443AF479" w14:textId="77777777" w:rsidR="00285D66" w:rsidRDefault="00285D66" w:rsidP="00285D66">
            <w:pPr>
              <w:jc w:val="center"/>
            </w:pPr>
          </w:p>
          <w:p w14:paraId="24C1ADF6" w14:textId="77777777" w:rsidR="00285D66" w:rsidRDefault="00285D66" w:rsidP="00285D66">
            <w:pPr>
              <w:jc w:val="center"/>
            </w:pPr>
            <w:r>
              <w:t>La configuración es posible, pero con errores en los comandos AT. El rango en baudios permitido del Serial[9600 - 115200] el más efectivo es el 19200</w:t>
            </w:r>
          </w:p>
          <w:p w14:paraId="353B6E57" w14:textId="77777777" w:rsidR="00285D66" w:rsidRDefault="00285D66" w:rsidP="00285D66">
            <w:pPr>
              <w:jc w:val="center"/>
            </w:pPr>
            <w:r>
              <w:t>El rango en baudios permitido del módulo para transmisión es [9600 - 921600] teórico. En la práctica fue posible llevarlo hasta 4.500.000</w:t>
            </w:r>
          </w:p>
        </w:tc>
      </w:tr>
      <w:tr w:rsidR="00285D66" w14:paraId="721E1A2E"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0747F0E9" w14:textId="77777777" w:rsidR="00285D66" w:rsidRDefault="00285D66" w:rsidP="00285D66">
            <w:pPr>
              <w:jc w:val="center"/>
              <w:rPr>
                <w:b/>
              </w:rPr>
            </w:pPr>
            <w:r>
              <w:rPr>
                <w:b/>
              </w:rPr>
              <w:t>Código fuente/s</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6DF1D8FB" w14:textId="77777777" w:rsidR="00285D66" w:rsidRDefault="00285D66" w:rsidP="00285D66">
            <w:pPr>
              <w:jc w:val="center"/>
            </w:pPr>
            <w:r>
              <w:t>comandosAT-configuracionWifi.ino</w:t>
            </w:r>
          </w:p>
        </w:tc>
      </w:tr>
      <w:tr w:rsidR="00285D66" w14:paraId="176F5546"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07DF4070" w14:textId="77777777" w:rsidR="00285D66" w:rsidRDefault="00285D66" w:rsidP="00285D66">
            <w:pPr>
              <w:jc w:val="center"/>
              <w:rPr>
                <w:b/>
              </w:rPr>
            </w:pPr>
            <w:r>
              <w:rPr>
                <w:b/>
              </w:rPr>
              <w:lastRenderedPageBreak/>
              <w:t>Imágenes</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1AB7C78E" w14:textId="77777777" w:rsidR="00285D66" w:rsidRDefault="00285D66" w:rsidP="00285D66">
            <w:pPr>
              <w:rPr>
                <w:i/>
                <w:color w:val="2E74B5"/>
              </w:rPr>
            </w:pPr>
            <w:r>
              <w:rPr>
                <w:i/>
                <w:noProof/>
                <w:color w:val="2E74B5"/>
              </w:rPr>
              <w:drawing>
                <wp:inline distT="114300" distB="114300" distL="114300" distR="114300" wp14:anchorId="33CBB07B" wp14:editId="283E2C50">
                  <wp:extent cx="2205038" cy="1655028"/>
                  <wp:effectExtent l="0" t="0" r="0" b="0"/>
                  <wp:docPr id="2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62"/>
                          <a:srcRect/>
                          <a:stretch>
                            <a:fillRect/>
                          </a:stretch>
                        </pic:blipFill>
                        <pic:spPr>
                          <a:xfrm>
                            <a:off x="0" y="0"/>
                            <a:ext cx="2205038" cy="1655028"/>
                          </a:xfrm>
                          <a:prstGeom prst="rect">
                            <a:avLst/>
                          </a:prstGeom>
                          <a:ln/>
                        </pic:spPr>
                      </pic:pic>
                    </a:graphicData>
                  </a:graphic>
                </wp:inline>
              </w:drawing>
            </w:r>
          </w:p>
        </w:tc>
      </w:tr>
      <w:tr w:rsidR="00285D66" w14:paraId="56C9B313"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25272B3C" w14:textId="77777777" w:rsidR="00285D66" w:rsidRDefault="00285D66" w:rsidP="00285D66">
            <w:pPr>
              <w:jc w:val="center"/>
              <w:rPr>
                <w:b/>
              </w:rPr>
            </w:pPr>
            <w:r>
              <w:rPr>
                <w:b/>
              </w:rPr>
              <w:t>Sketch</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6AB2573D" w14:textId="77777777" w:rsidR="00285D66" w:rsidRDefault="00285D66" w:rsidP="00285D66">
            <w:pPr>
              <w:rPr>
                <w:i/>
                <w:color w:val="2E74B5"/>
              </w:rPr>
            </w:pPr>
            <w:r>
              <w:rPr>
                <w:i/>
                <w:noProof/>
                <w:color w:val="2E74B5"/>
              </w:rPr>
              <w:drawing>
                <wp:inline distT="114300" distB="114300" distL="114300" distR="114300" wp14:anchorId="7436B36E" wp14:editId="718E6FE7">
                  <wp:extent cx="4200525" cy="2324100"/>
                  <wp:effectExtent l="0" t="0" r="0" b="0"/>
                  <wp:docPr id="4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63"/>
                          <a:srcRect/>
                          <a:stretch>
                            <a:fillRect/>
                          </a:stretch>
                        </pic:blipFill>
                        <pic:spPr>
                          <a:xfrm>
                            <a:off x="0" y="0"/>
                            <a:ext cx="4200525" cy="2324100"/>
                          </a:xfrm>
                          <a:prstGeom prst="rect">
                            <a:avLst/>
                          </a:prstGeom>
                          <a:ln/>
                        </pic:spPr>
                      </pic:pic>
                    </a:graphicData>
                  </a:graphic>
                </wp:inline>
              </w:drawing>
            </w:r>
          </w:p>
        </w:tc>
      </w:tr>
    </w:tbl>
    <w:p w14:paraId="12E7B9AB" w14:textId="77777777" w:rsidR="00285D66" w:rsidRDefault="00285D66" w:rsidP="00285D66"/>
    <w:p w14:paraId="5ECA9FD3" w14:textId="77777777" w:rsidR="00285D66" w:rsidRDefault="00285D66" w:rsidP="00285D66"/>
    <w:p w14:paraId="1E623F2A" w14:textId="77777777" w:rsidR="00285D66" w:rsidRDefault="00285D66" w:rsidP="00285D66"/>
    <w:p w14:paraId="3A1DFC1C" w14:textId="77777777" w:rsidR="00285D66" w:rsidRDefault="00285D66" w:rsidP="00285D66"/>
    <w:p w14:paraId="2B5D8D73" w14:textId="77777777" w:rsidR="00285D66" w:rsidRDefault="00285D66" w:rsidP="00285D66">
      <w:pPr>
        <w:rPr>
          <w:b/>
          <w:color w:val="538DD4"/>
        </w:rPr>
      </w:pPr>
      <w:r>
        <w:br w:type="page"/>
      </w:r>
    </w:p>
    <w:p w14:paraId="3F082EFF" w14:textId="77777777" w:rsidR="00285D66" w:rsidRPr="000D161B" w:rsidRDefault="00285D66" w:rsidP="000D161B">
      <w:pPr>
        <w:pStyle w:val="Ttulo2"/>
        <w:rPr>
          <w:b/>
          <w:i/>
          <w:sz w:val="32"/>
          <w:szCs w:val="32"/>
        </w:rPr>
      </w:pPr>
      <w:bookmarkStart w:id="232" w:name="_Toc508729705"/>
      <w:r w:rsidRPr="000D161B">
        <w:rPr>
          <w:b/>
          <w:i/>
          <w:sz w:val="32"/>
          <w:szCs w:val="32"/>
        </w:rPr>
        <w:lastRenderedPageBreak/>
        <w:t>Código comandosAT-configuracionWIfi.ino</w:t>
      </w:r>
      <w:bookmarkEnd w:id="232"/>
    </w:p>
    <w:p w14:paraId="37FFCBA6"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rPr>
      </w:pPr>
      <w:r w:rsidRPr="001436FE">
        <w:rPr>
          <w:rFonts w:ascii="Consolas" w:eastAsia="Times New Roman" w:hAnsi="Consolas" w:cs="Times New Roman"/>
          <w:color w:val="C586C0"/>
          <w:sz w:val="21"/>
          <w:szCs w:val="21"/>
        </w:rPr>
        <w:t>#include</w:t>
      </w:r>
      <w:r w:rsidRPr="001436FE">
        <w:rPr>
          <w:rFonts w:ascii="Consolas" w:eastAsia="Times New Roman" w:hAnsi="Consolas" w:cs="Times New Roman"/>
          <w:color w:val="569CD6"/>
          <w:sz w:val="21"/>
          <w:szCs w:val="21"/>
        </w:rPr>
        <w:t xml:space="preserve"> </w:t>
      </w:r>
      <w:r w:rsidRPr="001436FE">
        <w:rPr>
          <w:rFonts w:ascii="Consolas" w:eastAsia="Times New Roman" w:hAnsi="Consolas" w:cs="Times New Roman"/>
          <w:color w:val="CE9178"/>
          <w:sz w:val="21"/>
          <w:szCs w:val="21"/>
        </w:rPr>
        <w:t>&lt;SoftwareSerial.h&gt;</w:t>
      </w:r>
    </w:p>
    <w:p w14:paraId="6B345F11"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rPr>
      </w:pPr>
      <w:r w:rsidRPr="001436FE">
        <w:rPr>
          <w:rFonts w:ascii="Consolas" w:eastAsia="Times New Roman" w:hAnsi="Consolas" w:cs="Times New Roman"/>
          <w:color w:val="D4D4D4"/>
          <w:sz w:val="21"/>
          <w:szCs w:val="21"/>
        </w:rPr>
        <w:t xml:space="preserve">SoftwareSerial </w:t>
      </w:r>
      <w:r w:rsidRPr="001436FE">
        <w:rPr>
          <w:rFonts w:ascii="Consolas" w:eastAsia="Times New Roman" w:hAnsi="Consolas" w:cs="Times New Roman"/>
          <w:color w:val="DCDCAA"/>
          <w:sz w:val="21"/>
          <w:szCs w:val="21"/>
        </w:rPr>
        <w:t>ESP</w:t>
      </w:r>
      <w:r w:rsidRPr="001436FE">
        <w:rPr>
          <w:rFonts w:ascii="Consolas" w:eastAsia="Times New Roman" w:hAnsi="Consolas" w:cs="Times New Roman"/>
          <w:color w:val="D4D4D4"/>
          <w:sz w:val="21"/>
          <w:szCs w:val="21"/>
        </w:rPr>
        <w:t>(</w:t>
      </w:r>
      <w:r w:rsidRPr="001436FE">
        <w:rPr>
          <w:rFonts w:ascii="Consolas" w:eastAsia="Times New Roman" w:hAnsi="Consolas" w:cs="Times New Roman"/>
          <w:color w:val="B5CEA8"/>
          <w:sz w:val="21"/>
          <w:szCs w:val="21"/>
        </w:rPr>
        <w:t>9</w:t>
      </w:r>
      <w:r w:rsidRPr="001436FE">
        <w:rPr>
          <w:rFonts w:ascii="Consolas" w:eastAsia="Times New Roman" w:hAnsi="Consolas" w:cs="Times New Roman"/>
          <w:color w:val="D4D4D4"/>
          <w:sz w:val="21"/>
          <w:szCs w:val="21"/>
        </w:rPr>
        <w:t xml:space="preserve">, </w:t>
      </w:r>
      <w:r w:rsidRPr="001436FE">
        <w:rPr>
          <w:rFonts w:ascii="Consolas" w:eastAsia="Times New Roman" w:hAnsi="Consolas" w:cs="Times New Roman"/>
          <w:color w:val="B5CEA8"/>
          <w:sz w:val="21"/>
          <w:szCs w:val="21"/>
        </w:rPr>
        <w:t>10</w:t>
      </w:r>
      <w:r w:rsidRPr="001436FE">
        <w:rPr>
          <w:rFonts w:ascii="Consolas" w:eastAsia="Times New Roman" w:hAnsi="Consolas" w:cs="Times New Roman"/>
          <w:color w:val="D4D4D4"/>
          <w:sz w:val="21"/>
          <w:szCs w:val="21"/>
        </w:rPr>
        <w:t xml:space="preserve">); </w:t>
      </w:r>
      <w:r w:rsidRPr="001436FE">
        <w:rPr>
          <w:rFonts w:ascii="Consolas" w:eastAsia="Times New Roman" w:hAnsi="Consolas" w:cs="Times New Roman"/>
          <w:color w:val="608B4E"/>
          <w:sz w:val="21"/>
          <w:szCs w:val="21"/>
        </w:rPr>
        <w:t>// RX | TX</w:t>
      </w:r>
    </w:p>
    <w:p w14:paraId="532FFF1E"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rPr>
      </w:pPr>
      <w:r w:rsidRPr="001436FE">
        <w:rPr>
          <w:rFonts w:ascii="Consolas" w:eastAsia="Times New Roman" w:hAnsi="Consolas" w:cs="Times New Roman"/>
          <w:color w:val="608B4E"/>
          <w:sz w:val="21"/>
          <w:szCs w:val="21"/>
        </w:rPr>
        <w:t>/*</w:t>
      </w:r>
    </w:p>
    <w:p w14:paraId="735B0A1F"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rPr>
      </w:pPr>
      <w:r w:rsidRPr="001436FE">
        <w:rPr>
          <w:rFonts w:ascii="Consolas" w:eastAsia="Times New Roman" w:hAnsi="Consolas" w:cs="Times New Roman"/>
          <w:color w:val="608B4E"/>
          <w:sz w:val="21"/>
          <w:szCs w:val="21"/>
        </w:rPr>
        <w:t>Enviar comando al esp8266 y verificar la respuesta del módulo, todo esto dentro del tiempo timeout</w:t>
      </w:r>
    </w:p>
    <w:p w14:paraId="06A03A81"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1436FE">
        <w:rPr>
          <w:rFonts w:ascii="Consolas" w:eastAsia="Times New Roman" w:hAnsi="Consolas" w:cs="Times New Roman"/>
          <w:color w:val="608B4E"/>
          <w:sz w:val="21"/>
          <w:szCs w:val="21"/>
          <w:lang w:val="en-US"/>
        </w:rPr>
        <w:t>*/</w:t>
      </w:r>
    </w:p>
    <w:p w14:paraId="4BF1286D"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1436FE">
        <w:rPr>
          <w:rFonts w:ascii="Consolas" w:eastAsia="Times New Roman" w:hAnsi="Consolas" w:cs="Times New Roman"/>
          <w:color w:val="569CD6"/>
          <w:sz w:val="21"/>
          <w:szCs w:val="21"/>
          <w:lang w:val="en-US"/>
        </w:rPr>
        <w:t>void</w:t>
      </w:r>
      <w:r w:rsidRPr="001436FE">
        <w:rPr>
          <w:rFonts w:ascii="Consolas" w:eastAsia="Times New Roman" w:hAnsi="Consolas" w:cs="Times New Roman"/>
          <w:color w:val="D4D4D4"/>
          <w:sz w:val="21"/>
          <w:szCs w:val="21"/>
          <w:lang w:val="en-US"/>
        </w:rPr>
        <w:t xml:space="preserve"> </w:t>
      </w:r>
      <w:r w:rsidRPr="001436FE">
        <w:rPr>
          <w:rFonts w:ascii="Consolas" w:eastAsia="Times New Roman" w:hAnsi="Consolas" w:cs="Times New Roman"/>
          <w:color w:val="DCDCAA"/>
          <w:sz w:val="21"/>
          <w:szCs w:val="21"/>
          <w:lang w:val="en-US"/>
        </w:rPr>
        <w:t>sendData</w:t>
      </w:r>
      <w:r w:rsidRPr="001436FE">
        <w:rPr>
          <w:rFonts w:ascii="Consolas" w:eastAsia="Times New Roman" w:hAnsi="Consolas" w:cs="Times New Roman"/>
          <w:color w:val="D4D4D4"/>
          <w:sz w:val="21"/>
          <w:szCs w:val="21"/>
          <w:lang w:val="en-US"/>
        </w:rPr>
        <w:t xml:space="preserve">(String comando, </w:t>
      </w:r>
      <w:r w:rsidRPr="001436FE">
        <w:rPr>
          <w:rFonts w:ascii="Consolas" w:eastAsia="Times New Roman" w:hAnsi="Consolas" w:cs="Times New Roman"/>
          <w:color w:val="569CD6"/>
          <w:sz w:val="21"/>
          <w:szCs w:val="21"/>
          <w:lang w:val="en-US"/>
        </w:rPr>
        <w:t>const</w:t>
      </w:r>
      <w:r w:rsidRPr="001436FE">
        <w:rPr>
          <w:rFonts w:ascii="Consolas" w:eastAsia="Times New Roman" w:hAnsi="Consolas" w:cs="Times New Roman"/>
          <w:color w:val="D4D4D4"/>
          <w:sz w:val="21"/>
          <w:szCs w:val="21"/>
          <w:lang w:val="en-US"/>
        </w:rPr>
        <w:t xml:space="preserve"> </w:t>
      </w:r>
      <w:r w:rsidRPr="001436FE">
        <w:rPr>
          <w:rFonts w:ascii="Consolas" w:eastAsia="Times New Roman" w:hAnsi="Consolas" w:cs="Times New Roman"/>
          <w:color w:val="569CD6"/>
          <w:sz w:val="21"/>
          <w:szCs w:val="21"/>
          <w:lang w:val="en-US"/>
        </w:rPr>
        <w:t>int</w:t>
      </w:r>
      <w:r w:rsidRPr="001436FE">
        <w:rPr>
          <w:rFonts w:ascii="Consolas" w:eastAsia="Times New Roman" w:hAnsi="Consolas" w:cs="Times New Roman"/>
          <w:color w:val="D4D4D4"/>
          <w:sz w:val="21"/>
          <w:szCs w:val="21"/>
          <w:lang w:val="en-US"/>
        </w:rPr>
        <w:t xml:space="preserve"> timeout)</w:t>
      </w:r>
    </w:p>
    <w:p w14:paraId="7DA8B4F6"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rPr>
      </w:pPr>
      <w:r w:rsidRPr="001436FE">
        <w:rPr>
          <w:rFonts w:ascii="Consolas" w:eastAsia="Times New Roman" w:hAnsi="Consolas" w:cs="Times New Roman"/>
          <w:color w:val="D4D4D4"/>
          <w:sz w:val="21"/>
          <w:szCs w:val="21"/>
        </w:rPr>
        <w:t>{</w:t>
      </w:r>
    </w:p>
    <w:p w14:paraId="4C3339A0"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rPr>
      </w:pPr>
      <w:r w:rsidRPr="001436FE">
        <w:rPr>
          <w:rFonts w:ascii="Consolas" w:eastAsia="Times New Roman" w:hAnsi="Consolas" w:cs="Times New Roman"/>
          <w:color w:val="D4D4D4"/>
          <w:sz w:val="21"/>
          <w:szCs w:val="21"/>
        </w:rPr>
        <w:t xml:space="preserve"> </w:t>
      </w:r>
      <w:r w:rsidRPr="001436FE">
        <w:rPr>
          <w:rFonts w:ascii="Consolas" w:eastAsia="Times New Roman" w:hAnsi="Consolas" w:cs="Times New Roman"/>
          <w:color w:val="569CD6"/>
          <w:sz w:val="21"/>
          <w:szCs w:val="21"/>
        </w:rPr>
        <w:t>long</w:t>
      </w:r>
      <w:r w:rsidRPr="001436FE">
        <w:rPr>
          <w:rFonts w:ascii="Consolas" w:eastAsia="Times New Roman" w:hAnsi="Consolas" w:cs="Times New Roman"/>
          <w:color w:val="D4D4D4"/>
          <w:sz w:val="21"/>
          <w:szCs w:val="21"/>
        </w:rPr>
        <w:t xml:space="preserve"> </w:t>
      </w:r>
      <w:r w:rsidRPr="001436FE">
        <w:rPr>
          <w:rFonts w:ascii="Consolas" w:eastAsia="Times New Roman" w:hAnsi="Consolas" w:cs="Times New Roman"/>
          <w:color w:val="569CD6"/>
          <w:sz w:val="21"/>
          <w:szCs w:val="21"/>
        </w:rPr>
        <w:t>int</w:t>
      </w:r>
      <w:r w:rsidRPr="001436FE">
        <w:rPr>
          <w:rFonts w:ascii="Consolas" w:eastAsia="Times New Roman" w:hAnsi="Consolas" w:cs="Times New Roman"/>
          <w:color w:val="D4D4D4"/>
          <w:sz w:val="21"/>
          <w:szCs w:val="21"/>
        </w:rPr>
        <w:t xml:space="preserve"> </w:t>
      </w:r>
      <w:r w:rsidRPr="001436FE">
        <w:rPr>
          <w:rFonts w:ascii="Consolas" w:eastAsia="Times New Roman" w:hAnsi="Consolas" w:cs="Times New Roman"/>
          <w:color w:val="DCDCAA"/>
          <w:sz w:val="21"/>
          <w:szCs w:val="21"/>
        </w:rPr>
        <w:t>time</w:t>
      </w:r>
      <w:r w:rsidRPr="001436FE">
        <w:rPr>
          <w:rFonts w:ascii="Consolas" w:eastAsia="Times New Roman" w:hAnsi="Consolas" w:cs="Times New Roman"/>
          <w:color w:val="D4D4D4"/>
          <w:sz w:val="21"/>
          <w:szCs w:val="21"/>
        </w:rPr>
        <w:t xml:space="preserve"> = </w:t>
      </w:r>
      <w:r w:rsidRPr="001436FE">
        <w:rPr>
          <w:rFonts w:ascii="Consolas" w:eastAsia="Times New Roman" w:hAnsi="Consolas" w:cs="Times New Roman"/>
          <w:color w:val="DCDCAA"/>
          <w:sz w:val="21"/>
          <w:szCs w:val="21"/>
        </w:rPr>
        <w:t>millis</w:t>
      </w:r>
      <w:r w:rsidRPr="001436FE">
        <w:rPr>
          <w:rFonts w:ascii="Consolas" w:eastAsia="Times New Roman" w:hAnsi="Consolas" w:cs="Times New Roman"/>
          <w:color w:val="D4D4D4"/>
          <w:sz w:val="21"/>
          <w:szCs w:val="21"/>
        </w:rPr>
        <w:t xml:space="preserve">(); </w:t>
      </w:r>
      <w:r w:rsidRPr="001436FE">
        <w:rPr>
          <w:rFonts w:ascii="Consolas" w:eastAsia="Times New Roman" w:hAnsi="Consolas" w:cs="Times New Roman"/>
          <w:color w:val="608B4E"/>
          <w:sz w:val="21"/>
          <w:szCs w:val="21"/>
        </w:rPr>
        <w:t>// medir el tiempo actual para verificar timeout</w:t>
      </w:r>
    </w:p>
    <w:p w14:paraId="64369D7E"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rPr>
      </w:pPr>
    </w:p>
    <w:p w14:paraId="1E44D9F8"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rPr>
      </w:pPr>
      <w:r w:rsidRPr="001436FE">
        <w:rPr>
          <w:rFonts w:ascii="Consolas" w:eastAsia="Times New Roman" w:hAnsi="Consolas" w:cs="Times New Roman"/>
          <w:color w:val="D4D4D4"/>
          <w:sz w:val="21"/>
          <w:szCs w:val="21"/>
        </w:rPr>
        <w:t xml:space="preserve"> ESP.</w:t>
      </w:r>
      <w:r w:rsidRPr="001436FE">
        <w:rPr>
          <w:rFonts w:ascii="Consolas" w:eastAsia="Times New Roman" w:hAnsi="Consolas" w:cs="Times New Roman"/>
          <w:color w:val="DCDCAA"/>
          <w:sz w:val="21"/>
          <w:szCs w:val="21"/>
        </w:rPr>
        <w:t>print</w:t>
      </w:r>
      <w:r w:rsidRPr="001436FE">
        <w:rPr>
          <w:rFonts w:ascii="Consolas" w:eastAsia="Times New Roman" w:hAnsi="Consolas" w:cs="Times New Roman"/>
          <w:color w:val="D4D4D4"/>
          <w:sz w:val="21"/>
          <w:szCs w:val="21"/>
        </w:rPr>
        <w:t xml:space="preserve">(comando); </w:t>
      </w:r>
      <w:r w:rsidRPr="001436FE">
        <w:rPr>
          <w:rFonts w:ascii="Consolas" w:eastAsia="Times New Roman" w:hAnsi="Consolas" w:cs="Times New Roman"/>
          <w:color w:val="608B4E"/>
          <w:sz w:val="21"/>
          <w:szCs w:val="21"/>
        </w:rPr>
        <w:t>// enviar el comando al ESP8266</w:t>
      </w:r>
    </w:p>
    <w:p w14:paraId="526AC7D9"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rPr>
      </w:pPr>
    </w:p>
    <w:p w14:paraId="6581B7FB"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1436FE">
        <w:rPr>
          <w:rFonts w:ascii="Consolas" w:eastAsia="Times New Roman" w:hAnsi="Consolas" w:cs="Times New Roman"/>
          <w:color w:val="D4D4D4"/>
          <w:sz w:val="21"/>
          <w:szCs w:val="21"/>
        </w:rPr>
        <w:t xml:space="preserve"> </w:t>
      </w:r>
      <w:r w:rsidRPr="001436FE">
        <w:rPr>
          <w:rFonts w:ascii="Consolas" w:eastAsia="Times New Roman" w:hAnsi="Consolas" w:cs="Times New Roman"/>
          <w:color w:val="C586C0"/>
          <w:sz w:val="21"/>
          <w:szCs w:val="21"/>
          <w:lang w:val="en-US"/>
        </w:rPr>
        <w:t>while</w:t>
      </w:r>
      <w:r w:rsidRPr="001436FE">
        <w:rPr>
          <w:rFonts w:ascii="Consolas" w:eastAsia="Times New Roman" w:hAnsi="Consolas" w:cs="Times New Roman"/>
          <w:color w:val="D4D4D4"/>
          <w:sz w:val="21"/>
          <w:szCs w:val="21"/>
          <w:lang w:val="en-US"/>
        </w:rPr>
        <w:t>( (</w:t>
      </w:r>
      <w:r w:rsidRPr="001436FE">
        <w:rPr>
          <w:rFonts w:ascii="Consolas" w:eastAsia="Times New Roman" w:hAnsi="Consolas" w:cs="Times New Roman"/>
          <w:color w:val="DCDCAA"/>
          <w:sz w:val="21"/>
          <w:szCs w:val="21"/>
          <w:lang w:val="en-US"/>
        </w:rPr>
        <w:t>time</w:t>
      </w:r>
      <w:r w:rsidRPr="001436FE">
        <w:rPr>
          <w:rFonts w:ascii="Consolas" w:eastAsia="Times New Roman" w:hAnsi="Consolas" w:cs="Times New Roman"/>
          <w:color w:val="D4D4D4"/>
          <w:sz w:val="21"/>
          <w:szCs w:val="21"/>
          <w:lang w:val="en-US"/>
        </w:rPr>
        <w:t xml:space="preserve">+timeout) &gt; </w:t>
      </w:r>
      <w:r w:rsidRPr="001436FE">
        <w:rPr>
          <w:rFonts w:ascii="Consolas" w:eastAsia="Times New Roman" w:hAnsi="Consolas" w:cs="Times New Roman"/>
          <w:color w:val="DCDCAA"/>
          <w:sz w:val="21"/>
          <w:szCs w:val="21"/>
          <w:lang w:val="en-US"/>
        </w:rPr>
        <w:t>millis</w:t>
      </w:r>
      <w:r w:rsidRPr="001436FE">
        <w:rPr>
          <w:rFonts w:ascii="Consolas" w:eastAsia="Times New Roman" w:hAnsi="Consolas" w:cs="Times New Roman"/>
          <w:color w:val="D4D4D4"/>
          <w:sz w:val="21"/>
          <w:szCs w:val="21"/>
          <w:lang w:val="en-US"/>
        </w:rPr>
        <w:t xml:space="preserve">()) </w:t>
      </w:r>
      <w:r w:rsidRPr="001436FE">
        <w:rPr>
          <w:rFonts w:ascii="Consolas" w:eastAsia="Times New Roman" w:hAnsi="Consolas" w:cs="Times New Roman"/>
          <w:color w:val="608B4E"/>
          <w:sz w:val="21"/>
          <w:szCs w:val="21"/>
          <w:lang w:val="en-US"/>
        </w:rPr>
        <w:t>//mientras no haya timeout</w:t>
      </w:r>
    </w:p>
    <w:p w14:paraId="3C7C0475"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rPr>
      </w:pPr>
      <w:r w:rsidRPr="001436FE">
        <w:rPr>
          <w:rFonts w:ascii="Consolas" w:eastAsia="Times New Roman" w:hAnsi="Consolas" w:cs="Times New Roman"/>
          <w:color w:val="D4D4D4"/>
          <w:sz w:val="21"/>
          <w:szCs w:val="21"/>
          <w:lang w:val="en-US"/>
        </w:rPr>
        <w:t xml:space="preserve"> </w:t>
      </w:r>
      <w:r w:rsidRPr="001436FE">
        <w:rPr>
          <w:rFonts w:ascii="Consolas" w:eastAsia="Times New Roman" w:hAnsi="Consolas" w:cs="Times New Roman"/>
          <w:color w:val="D4D4D4"/>
          <w:sz w:val="21"/>
          <w:szCs w:val="21"/>
        </w:rPr>
        <w:t>{</w:t>
      </w:r>
    </w:p>
    <w:p w14:paraId="7CC3C209"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rPr>
      </w:pPr>
      <w:r w:rsidRPr="001436FE">
        <w:rPr>
          <w:rFonts w:ascii="Consolas" w:eastAsia="Times New Roman" w:hAnsi="Consolas" w:cs="Times New Roman"/>
          <w:color w:val="D4D4D4"/>
          <w:sz w:val="21"/>
          <w:szCs w:val="21"/>
        </w:rPr>
        <w:t xml:space="preserve"> </w:t>
      </w:r>
      <w:r w:rsidRPr="001436FE">
        <w:rPr>
          <w:rFonts w:ascii="Consolas" w:eastAsia="Times New Roman" w:hAnsi="Consolas" w:cs="Times New Roman"/>
          <w:color w:val="C586C0"/>
          <w:sz w:val="21"/>
          <w:szCs w:val="21"/>
        </w:rPr>
        <w:t>while</w:t>
      </w:r>
      <w:r w:rsidRPr="001436FE">
        <w:rPr>
          <w:rFonts w:ascii="Consolas" w:eastAsia="Times New Roman" w:hAnsi="Consolas" w:cs="Times New Roman"/>
          <w:color w:val="D4D4D4"/>
          <w:sz w:val="21"/>
          <w:szCs w:val="21"/>
        </w:rPr>
        <w:t>(ESP.</w:t>
      </w:r>
      <w:r w:rsidRPr="001436FE">
        <w:rPr>
          <w:rFonts w:ascii="Consolas" w:eastAsia="Times New Roman" w:hAnsi="Consolas" w:cs="Times New Roman"/>
          <w:color w:val="DCDCAA"/>
          <w:sz w:val="21"/>
          <w:szCs w:val="21"/>
        </w:rPr>
        <w:t>available</w:t>
      </w:r>
      <w:r w:rsidRPr="001436FE">
        <w:rPr>
          <w:rFonts w:ascii="Consolas" w:eastAsia="Times New Roman" w:hAnsi="Consolas" w:cs="Times New Roman"/>
          <w:color w:val="D4D4D4"/>
          <w:sz w:val="21"/>
          <w:szCs w:val="21"/>
        </w:rPr>
        <w:t xml:space="preserve">()) </w:t>
      </w:r>
      <w:r w:rsidRPr="001436FE">
        <w:rPr>
          <w:rFonts w:ascii="Consolas" w:eastAsia="Times New Roman" w:hAnsi="Consolas" w:cs="Times New Roman"/>
          <w:color w:val="608B4E"/>
          <w:sz w:val="21"/>
          <w:szCs w:val="21"/>
        </w:rPr>
        <w:t>//mientras haya datos por leer</w:t>
      </w:r>
    </w:p>
    <w:p w14:paraId="7CF7C2AF"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rPr>
      </w:pPr>
      <w:r w:rsidRPr="001436FE">
        <w:rPr>
          <w:rFonts w:ascii="Consolas" w:eastAsia="Times New Roman" w:hAnsi="Consolas" w:cs="Times New Roman"/>
          <w:color w:val="D4D4D4"/>
          <w:sz w:val="21"/>
          <w:szCs w:val="21"/>
        </w:rPr>
        <w:t xml:space="preserve"> {</w:t>
      </w:r>
    </w:p>
    <w:p w14:paraId="47F4B7AC"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rPr>
      </w:pPr>
      <w:r w:rsidRPr="001436FE">
        <w:rPr>
          <w:rFonts w:ascii="Consolas" w:eastAsia="Times New Roman" w:hAnsi="Consolas" w:cs="Times New Roman"/>
          <w:color w:val="D4D4D4"/>
          <w:sz w:val="21"/>
          <w:szCs w:val="21"/>
        </w:rPr>
        <w:t xml:space="preserve"> </w:t>
      </w:r>
      <w:r w:rsidRPr="001436FE">
        <w:rPr>
          <w:rFonts w:ascii="Consolas" w:eastAsia="Times New Roman" w:hAnsi="Consolas" w:cs="Times New Roman"/>
          <w:color w:val="608B4E"/>
          <w:sz w:val="21"/>
          <w:szCs w:val="21"/>
        </w:rPr>
        <w:t>// Leer los datos disponibles</w:t>
      </w:r>
    </w:p>
    <w:p w14:paraId="12372451"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rPr>
      </w:pPr>
      <w:r w:rsidRPr="001436FE">
        <w:rPr>
          <w:rFonts w:ascii="Consolas" w:eastAsia="Times New Roman" w:hAnsi="Consolas" w:cs="Times New Roman"/>
          <w:color w:val="D4D4D4"/>
          <w:sz w:val="21"/>
          <w:szCs w:val="21"/>
        </w:rPr>
        <w:t xml:space="preserve"> </w:t>
      </w:r>
      <w:r w:rsidRPr="001436FE">
        <w:rPr>
          <w:rFonts w:ascii="Consolas" w:eastAsia="Times New Roman" w:hAnsi="Consolas" w:cs="Times New Roman"/>
          <w:color w:val="569CD6"/>
          <w:sz w:val="21"/>
          <w:szCs w:val="21"/>
        </w:rPr>
        <w:t>char</w:t>
      </w:r>
      <w:r w:rsidRPr="001436FE">
        <w:rPr>
          <w:rFonts w:ascii="Consolas" w:eastAsia="Times New Roman" w:hAnsi="Consolas" w:cs="Times New Roman"/>
          <w:color w:val="D4D4D4"/>
          <w:sz w:val="21"/>
          <w:szCs w:val="21"/>
        </w:rPr>
        <w:t xml:space="preserve"> c = ESP.</w:t>
      </w:r>
      <w:r w:rsidRPr="001436FE">
        <w:rPr>
          <w:rFonts w:ascii="Consolas" w:eastAsia="Times New Roman" w:hAnsi="Consolas" w:cs="Times New Roman"/>
          <w:color w:val="DCDCAA"/>
          <w:sz w:val="21"/>
          <w:szCs w:val="21"/>
        </w:rPr>
        <w:t>read</w:t>
      </w:r>
      <w:r w:rsidRPr="001436FE">
        <w:rPr>
          <w:rFonts w:ascii="Consolas" w:eastAsia="Times New Roman" w:hAnsi="Consolas" w:cs="Times New Roman"/>
          <w:color w:val="D4D4D4"/>
          <w:sz w:val="21"/>
          <w:szCs w:val="21"/>
        </w:rPr>
        <w:t xml:space="preserve">(); </w:t>
      </w:r>
      <w:r w:rsidRPr="001436FE">
        <w:rPr>
          <w:rFonts w:ascii="Consolas" w:eastAsia="Times New Roman" w:hAnsi="Consolas" w:cs="Times New Roman"/>
          <w:color w:val="608B4E"/>
          <w:sz w:val="21"/>
          <w:szCs w:val="21"/>
        </w:rPr>
        <w:t>// leer el siguiente caracter</w:t>
      </w:r>
    </w:p>
    <w:p w14:paraId="6879014E"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1436FE">
        <w:rPr>
          <w:rFonts w:ascii="Consolas" w:eastAsia="Times New Roman" w:hAnsi="Consolas" w:cs="Times New Roman"/>
          <w:color w:val="D4D4D4"/>
          <w:sz w:val="21"/>
          <w:szCs w:val="21"/>
        </w:rPr>
        <w:t xml:space="preserve"> </w:t>
      </w:r>
      <w:r w:rsidRPr="001436FE">
        <w:rPr>
          <w:rFonts w:ascii="Consolas" w:eastAsia="Times New Roman" w:hAnsi="Consolas" w:cs="Times New Roman"/>
          <w:color w:val="D4D4D4"/>
          <w:sz w:val="21"/>
          <w:szCs w:val="21"/>
          <w:lang w:val="en-US"/>
        </w:rPr>
        <w:t>Serial.</w:t>
      </w:r>
      <w:r w:rsidRPr="001436FE">
        <w:rPr>
          <w:rFonts w:ascii="Consolas" w:eastAsia="Times New Roman" w:hAnsi="Consolas" w:cs="Times New Roman"/>
          <w:color w:val="DCDCAA"/>
          <w:sz w:val="21"/>
          <w:szCs w:val="21"/>
          <w:lang w:val="en-US"/>
        </w:rPr>
        <w:t>print</w:t>
      </w:r>
      <w:r w:rsidRPr="001436FE">
        <w:rPr>
          <w:rFonts w:ascii="Consolas" w:eastAsia="Times New Roman" w:hAnsi="Consolas" w:cs="Times New Roman"/>
          <w:color w:val="D4D4D4"/>
          <w:sz w:val="21"/>
          <w:szCs w:val="21"/>
          <w:lang w:val="en-US"/>
        </w:rPr>
        <w:t>(c);</w:t>
      </w:r>
    </w:p>
    <w:p w14:paraId="0533EAED"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1436FE">
        <w:rPr>
          <w:rFonts w:ascii="Consolas" w:eastAsia="Times New Roman" w:hAnsi="Consolas" w:cs="Times New Roman"/>
          <w:color w:val="D4D4D4"/>
          <w:sz w:val="21"/>
          <w:szCs w:val="21"/>
          <w:lang w:val="en-US"/>
        </w:rPr>
        <w:t xml:space="preserve"> }</w:t>
      </w:r>
    </w:p>
    <w:p w14:paraId="33C8348E"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1436FE">
        <w:rPr>
          <w:rFonts w:ascii="Consolas" w:eastAsia="Times New Roman" w:hAnsi="Consolas" w:cs="Times New Roman"/>
          <w:color w:val="D4D4D4"/>
          <w:sz w:val="21"/>
          <w:szCs w:val="21"/>
          <w:lang w:val="en-US"/>
        </w:rPr>
        <w:t xml:space="preserve"> }</w:t>
      </w:r>
    </w:p>
    <w:p w14:paraId="2294F6BE"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1436FE">
        <w:rPr>
          <w:rFonts w:ascii="Consolas" w:eastAsia="Times New Roman" w:hAnsi="Consolas" w:cs="Times New Roman"/>
          <w:color w:val="D4D4D4"/>
          <w:sz w:val="21"/>
          <w:szCs w:val="21"/>
          <w:lang w:val="en-US"/>
        </w:rPr>
        <w:t xml:space="preserve"> </w:t>
      </w:r>
      <w:r w:rsidRPr="001436FE">
        <w:rPr>
          <w:rFonts w:ascii="Consolas" w:eastAsia="Times New Roman" w:hAnsi="Consolas" w:cs="Times New Roman"/>
          <w:color w:val="C586C0"/>
          <w:sz w:val="21"/>
          <w:szCs w:val="21"/>
          <w:lang w:val="en-US"/>
        </w:rPr>
        <w:t>return</w:t>
      </w:r>
      <w:r w:rsidRPr="001436FE">
        <w:rPr>
          <w:rFonts w:ascii="Consolas" w:eastAsia="Times New Roman" w:hAnsi="Consolas" w:cs="Times New Roman"/>
          <w:color w:val="D4D4D4"/>
          <w:sz w:val="21"/>
          <w:szCs w:val="21"/>
          <w:lang w:val="en-US"/>
        </w:rPr>
        <w:t>;</w:t>
      </w:r>
    </w:p>
    <w:p w14:paraId="47CA919E"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1436FE">
        <w:rPr>
          <w:rFonts w:ascii="Consolas" w:eastAsia="Times New Roman" w:hAnsi="Consolas" w:cs="Times New Roman"/>
          <w:color w:val="D4D4D4"/>
          <w:sz w:val="21"/>
          <w:szCs w:val="21"/>
          <w:lang w:val="en-US"/>
        </w:rPr>
        <w:t>}</w:t>
      </w:r>
    </w:p>
    <w:p w14:paraId="414135E3"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1436FE">
        <w:rPr>
          <w:rFonts w:ascii="Consolas" w:eastAsia="Times New Roman" w:hAnsi="Consolas" w:cs="Times New Roman"/>
          <w:color w:val="569CD6"/>
          <w:sz w:val="21"/>
          <w:szCs w:val="21"/>
          <w:lang w:val="en-US"/>
        </w:rPr>
        <w:t>void</w:t>
      </w:r>
      <w:r w:rsidRPr="001436FE">
        <w:rPr>
          <w:rFonts w:ascii="Consolas" w:eastAsia="Times New Roman" w:hAnsi="Consolas" w:cs="Times New Roman"/>
          <w:color w:val="D4D4D4"/>
          <w:sz w:val="21"/>
          <w:szCs w:val="21"/>
          <w:lang w:val="en-US"/>
        </w:rPr>
        <w:t xml:space="preserve"> </w:t>
      </w:r>
      <w:r w:rsidRPr="001436FE">
        <w:rPr>
          <w:rFonts w:ascii="Consolas" w:eastAsia="Times New Roman" w:hAnsi="Consolas" w:cs="Times New Roman"/>
          <w:color w:val="DCDCAA"/>
          <w:sz w:val="21"/>
          <w:szCs w:val="21"/>
          <w:lang w:val="en-US"/>
        </w:rPr>
        <w:t>setup</w:t>
      </w:r>
      <w:r w:rsidRPr="001436FE">
        <w:rPr>
          <w:rFonts w:ascii="Consolas" w:eastAsia="Times New Roman" w:hAnsi="Consolas" w:cs="Times New Roman"/>
          <w:color w:val="D4D4D4"/>
          <w:sz w:val="21"/>
          <w:szCs w:val="21"/>
          <w:lang w:val="en-US"/>
        </w:rPr>
        <w:t>()</w:t>
      </w:r>
    </w:p>
    <w:p w14:paraId="7DBD16FC"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1436FE">
        <w:rPr>
          <w:rFonts w:ascii="Consolas" w:eastAsia="Times New Roman" w:hAnsi="Consolas" w:cs="Times New Roman"/>
          <w:color w:val="D4D4D4"/>
          <w:sz w:val="21"/>
          <w:szCs w:val="21"/>
          <w:lang w:val="en-US"/>
        </w:rPr>
        <w:t xml:space="preserve">  {  Serial.</w:t>
      </w:r>
      <w:r w:rsidRPr="001436FE">
        <w:rPr>
          <w:rFonts w:ascii="Consolas" w:eastAsia="Times New Roman" w:hAnsi="Consolas" w:cs="Times New Roman"/>
          <w:color w:val="DCDCAA"/>
          <w:sz w:val="21"/>
          <w:szCs w:val="21"/>
          <w:lang w:val="en-US"/>
        </w:rPr>
        <w:t>begin</w:t>
      </w:r>
      <w:r w:rsidRPr="001436FE">
        <w:rPr>
          <w:rFonts w:ascii="Consolas" w:eastAsia="Times New Roman" w:hAnsi="Consolas" w:cs="Times New Roman"/>
          <w:color w:val="D4D4D4"/>
          <w:sz w:val="21"/>
          <w:szCs w:val="21"/>
          <w:lang w:val="en-US"/>
        </w:rPr>
        <w:t>(</w:t>
      </w:r>
      <w:r w:rsidRPr="001436FE">
        <w:rPr>
          <w:rFonts w:ascii="Consolas" w:eastAsia="Times New Roman" w:hAnsi="Consolas" w:cs="Times New Roman"/>
          <w:color w:val="B5CEA8"/>
          <w:sz w:val="21"/>
          <w:szCs w:val="21"/>
          <w:lang w:val="en-US"/>
        </w:rPr>
        <w:t>9600</w:t>
      </w:r>
      <w:r w:rsidRPr="001436FE">
        <w:rPr>
          <w:rFonts w:ascii="Consolas" w:eastAsia="Times New Roman" w:hAnsi="Consolas" w:cs="Times New Roman"/>
          <w:color w:val="D4D4D4"/>
          <w:sz w:val="21"/>
          <w:szCs w:val="21"/>
          <w:lang w:val="en-US"/>
        </w:rPr>
        <w:t>);</w:t>
      </w:r>
    </w:p>
    <w:p w14:paraId="5A27B35D"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1436FE">
        <w:rPr>
          <w:rFonts w:ascii="Consolas" w:eastAsia="Times New Roman" w:hAnsi="Consolas" w:cs="Times New Roman"/>
          <w:color w:val="D4D4D4"/>
          <w:sz w:val="21"/>
          <w:szCs w:val="21"/>
          <w:lang w:val="en-US"/>
        </w:rPr>
        <w:t xml:space="preserve">     ESP.</w:t>
      </w:r>
      <w:r w:rsidRPr="001436FE">
        <w:rPr>
          <w:rFonts w:ascii="Consolas" w:eastAsia="Times New Roman" w:hAnsi="Consolas" w:cs="Times New Roman"/>
          <w:color w:val="DCDCAA"/>
          <w:sz w:val="21"/>
          <w:szCs w:val="21"/>
          <w:lang w:val="en-US"/>
        </w:rPr>
        <w:t>begin</w:t>
      </w:r>
      <w:r w:rsidRPr="001436FE">
        <w:rPr>
          <w:rFonts w:ascii="Consolas" w:eastAsia="Times New Roman" w:hAnsi="Consolas" w:cs="Times New Roman"/>
          <w:color w:val="D4D4D4"/>
          <w:sz w:val="21"/>
          <w:szCs w:val="21"/>
          <w:lang w:val="en-US"/>
        </w:rPr>
        <w:t>(</w:t>
      </w:r>
      <w:r w:rsidRPr="001436FE">
        <w:rPr>
          <w:rFonts w:ascii="Consolas" w:eastAsia="Times New Roman" w:hAnsi="Consolas" w:cs="Times New Roman"/>
          <w:color w:val="B5CEA8"/>
          <w:sz w:val="21"/>
          <w:szCs w:val="21"/>
          <w:lang w:val="en-US"/>
        </w:rPr>
        <w:t>19200</w:t>
      </w:r>
      <w:r w:rsidRPr="001436FE">
        <w:rPr>
          <w:rFonts w:ascii="Consolas" w:eastAsia="Times New Roman" w:hAnsi="Consolas" w:cs="Times New Roman"/>
          <w:color w:val="D4D4D4"/>
          <w:sz w:val="21"/>
          <w:szCs w:val="21"/>
          <w:lang w:val="en-US"/>
        </w:rPr>
        <w:t>);</w:t>
      </w:r>
    </w:p>
    <w:p w14:paraId="4018CD54"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1436FE">
        <w:rPr>
          <w:rFonts w:ascii="Consolas" w:eastAsia="Times New Roman" w:hAnsi="Consolas" w:cs="Times New Roman"/>
          <w:color w:val="D4D4D4"/>
          <w:sz w:val="21"/>
          <w:szCs w:val="21"/>
          <w:lang w:val="en-US"/>
        </w:rPr>
        <w:t xml:space="preserve">     </w:t>
      </w:r>
      <w:r w:rsidRPr="001436FE">
        <w:rPr>
          <w:rFonts w:ascii="Consolas" w:eastAsia="Times New Roman" w:hAnsi="Consolas" w:cs="Times New Roman"/>
          <w:color w:val="DCDCAA"/>
          <w:sz w:val="21"/>
          <w:szCs w:val="21"/>
          <w:lang w:val="en-US"/>
        </w:rPr>
        <w:t>sendData</w:t>
      </w:r>
      <w:r w:rsidRPr="001436FE">
        <w:rPr>
          <w:rFonts w:ascii="Consolas" w:eastAsia="Times New Roman" w:hAnsi="Consolas" w:cs="Times New Roman"/>
          <w:color w:val="D4D4D4"/>
          <w:sz w:val="21"/>
          <w:szCs w:val="21"/>
          <w:lang w:val="en-US"/>
        </w:rPr>
        <w:t>(</w:t>
      </w:r>
      <w:r w:rsidRPr="001436FE">
        <w:rPr>
          <w:rFonts w:ascii="Consolas" w:eastAsia="Times New Roman" w:hAnsi="Consolas" w:cs="Times New Roman"/>
          <w:color w:val="CE9178"/>
          <w:sz w:val="21"/>
          <w:szCs w:val="21"/>
          <w:lang w:val="en-US"/>
        </w:rPr>
        <w:t>"AT+CIPSTART='UDP','192.168.4.2',52485"</w:t>
      </w:r>
      <w:r w:rsidRPr="001436FE">
        <w:rPr>
          <w:rFonts w:ascii="Consolas" w:eastAsia="Times New Roman" w:hAnsi="Consolas" w:cs="Times New Roman"/>
          <w:color w:val="D4D4D4"/>
          <w:sz w:val="21"/>
          <w:szCs w:val="21"/>
          <w:lang w:val="en-US"/>
        </w:rPr>
        <w:t>,</w:t>
      </w:r>
      <w:r w:rsidRPr="001436FE">
        <w:rPr>
          <w:rFonts w:ascii="Consolas" w:eastAsia="Times New Roman" w:hAnsi="Consolas" w:cs="Times New Roman"/>
          <w:color w:val="B5CEA8"/>
          <w:sz w:val="21"/>
          <w:szCs w:val="21"/>
          <w:lang w:val="en-US"/>
        </w:rPr>
        <w:t>1000</w:t>
      </w:r>
      <w:r w:rsidRPr="001436FE">
        <w:rPr>
          <w:rFonts w:ascii="Consolas" w:eastAsia="Times New Roman" w:hAnsi="Consolas" w:cs="Times New Roman"/>
          <w:color w:val="D4D4D4"/>
          <w:sz w:val="21"/>
          <w:szCs w:val="21"/>
          <w:lang w:val="en-US"/>
        </w:rPr>
        <w:t>);</w:t>
      </w:r>
    </w:p>
    <w:p w14:paraId="1289E17E"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1436FE">
        <w:rPr>
          <w:rFonts w:ascii="Consolas" w:eastAsia="Times New Roman" w:hAnsi="Consolas" w:cs="Times New Roman"/>
          <w:color w:val="D4D4D4"/>
          <w:sz w:val="21"/>
          <w:szCs w:val="21"/>
          <w:lang w:val="en-US"/>
        </w:rPr>
        <w:t xml:space="preserve">     </w:t>
      </w:r>
      <w:r w:rsidRPr="001436FE">
        <w:rPr>
          <w:rFonts w:ascii="Consolas" w:eastAsia="Times New Roman" w:hAnsi="Consolas" w:cs="Times New Roman"/>
          <w:color w:val="DCDCAA"/>
          <w:sz w:val="21"/>
          <w:szCs w:val="21"/>
          <w:lang w:val="en-US"/>
        </w:rPr>
        <w:t>sendData</w:t>
      </w:r>
      <w:r w:rsidRPr="001436FE">
        <w:rPr>
          <w:rFonts w:ascii="Consolas" w:eastAsia="Times New Roman" w:hAnsi="Consolas" w:cs="Times New Roman"/>
          <w:color w:val="D4D4D4"/>
          <w:sz w:val="21"/>
          <w:szCs w:val="21"/>
          <w:lang w:val="en-US"/>
        </w:rPr>
        <w:t>(</w:t>
      </w:r>
      <w:r w:rsidRPr="001436FE">
        <w:rPr>
          <w:rFonts w:ascii="Consolas" w:eastAsia="Times New Roman" w:hAnsi="Consolas" w:cs="Times New Roman"/>
          <w:color w:val="CE9178"/>
          <w:sz w:val="21"/>
          <w:szCs w:val="21"/>
          <w:lang w:val="en-US"/>
        </w:rPr>
        <w:t>"AT+CIPSTATUS"</w:t>
      </w:r>
      <w:r w:rsidRPr="001436FE">
        <w:rPr>
          <w:rFonts w:ascii="Consolas" w:eastAsia="Times New Roman" w:hAnsi="Consolas" w:cs="Times New Roman"/>
          <w:color w:val="D4D4D4"/>
          <w:sz w:val="21"/>
          <w:szCs w:val="21"/>
          <w:lang w:val="en-US"/>
        </w:rPr>
        <w:t>,</w:t>
      </w:r>
      <w:r w:rsidRPr="001436FE">
        <w:rPr>
          <w:rFonts w:ascii="Consolas" w:eastAsia="Times New Roman" w:hAnsi="Consolas" w:cs="Times New Roman"/>
          <w:color w:val="B5CEA8"/>
          <w:sz w:val="21"/>
          <w:szCs w:val="21"/>
          <w:lang w:val="en-US"/>
        </w:rPr>
        <w:t>1000</w:t>
      </w:r>
      <w:r w:rsidRPr="001436FE">
        <w:rPr>
          <w:rFonts w:ascii="Consolas" w:eastAsia="Times New Roman" w:hAnsi="Consolas" w:cs="Times New Roman"/>
          <w:color w:val="D4D4D4"/>
          <w:sz w:val="21"/>
          <w:szCs w:val="21"/>
          <w:lang w:val="en-US"/>
        </w:rPr>
        <w:t>);</w:t>
      </w:r>
    </w:p>
    <w:p w14:paraId="4E9C474F"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lang w:val="en-US"/>
        </w:rPr>
      </w:pPr>
    </w:p>
    <w:p w14:paraId="5C6885CD"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1436FE">
        <w:rPr>
          <w:rFonts w:ascii="Consolas" w:eastAsia="Times New Roman" w:hAnsi="Consolas" w:cs="Times New Roman"/>
          <w:color w:val="D4D4D4"/>
          <w:sz w:val="21"/>
          <w:szCs w:val="21"/>
          <w:lang w:val="en-US"/>
        </w:rPr>
        <w:t xml:space="preserve">  {  Serial.</w:t>
      </w:r>
      <w:r w:rsidRPr="001436FE">
        <w:rPr>
          <w:rFonts w:ascii="Consolas" w:eastAsia="Times New Roman" w:hAnsi="Consolas" w:cs="Times New Roman"/>
          <w:color w:val="DCDCAA"/>
          <w:sz w:val="21"/>
          <w:szCs w:val="21"/>
          <w:lang w:val="en-US"/>
        </w:rPr>
        <w:t>begin</w:t>
      </w:r>
      <w:r w:rsidRPr="001436FE">
        <w:rPr>
          <w:rFonts w:ascii="Consolas" w:eastAsia="Times New Roman" w:hAnsi="Consolas" w:cs="Times New Roman"/>
          <w:color w:val="D4D4D4"/>
          <w:sz w:val="21"/>
          <w:szCs w:val="21"/>
          <w:lang w:val="en-US"/>
        </w:rPr>
        <w:t>(</w:t>
      </w:r>
      <w:r w:rsidRPr="001436FE">
        <w:rPr>
          <w:rFonts w:ascii="Consolas" w:eastAsia="Times New Roman" w:hAnsi="Consolas" w:cs="Times New Roman"/>
          <w:color w:val="B5CEA8"/>
          <w:sz w:val="21"/>
          <w:szCs w:val="21"/>
          <w:lang w:val="en-US"/>
        </w:rPr>
        <w:t>19200</w:t>
      </w:r>
      <w:r w:rsidRPr="001436FE">
        <w:rPr>
          <w:rFonts w:ascii="Consolas" w:eastAsia="Times New Roman" w:hAnsi="Consolas" w:cs="Times New Roman"/>
          <w:color w:val="D4D4D4"/>
          <w:sz w:val="21"/>
          <w:szCs w:val="21"/>
          <w:lang w:val="en-US"/>
        </w:rPr>
        <w:t>);</w:t>
      </w:r>
    </w:p>
    <w:p w14:paraId="30E1FD17" w14:textId="77777777" w:rsidR="00285D66" w:rsidRPr="00285D66" w:rsidRDefault="00285D66" w:rsidP="00285D66">
      <w:pPr>
        <w:shd w:val="clear" w:color="auto" w:fill="1E1E1E"/>
        <w:spacing w:line="285" w:lineRule="atLeast"/>
        <w:rPr>
          <w:rFonts w:ascii="Consolas" w:eastAsia="Times New Roman" w:hAnsi="Consolas" w:cs="Times New Roman"/>
          <w:color w:val="D4D4D4"/>
          <w:sz w:val="21"/>
          <w:szCs w:val="21"/>
        </w:rPr>
      </w:pPr>
      <w:r w:rsidRPr="001436FE">
        <w:rPr>
          <w:rFonts w:ascii="Consolas" w:eastAsia="Times New Roman" w:hAnsi="Consolas" w:cs="Times New Roman"/>
          <w:color w:val="D4D4D4"/>
          <w:sz w:val="21"/>
          <w:szCs w:val="21"/>
          <w:lang w:val="en-US"/>
        </w:rPr>
        <w:t xml:space="preserve">     </w:t>
      </w:r>
      <w:r w:rsidRPr="00285D66">
        <w:rPr>
          <w:rFonts w:ascii="Consolas" w:eastAsia="Times New Roman" w:hAnsi="Consolas" w:cs="Times New Roman"/>
          <w:color w:val="D4D4D4"/>
          <w:sz w:val="21"/>
          <w:szCs w:val="21"/>
        </w:rPr>
        <w:t>ESP.</w:t>
      </w:r>
      <w:r w:rsidRPr="00285D66">
        <w:rPr>
          <w:rFonts w:ascii="Consolas" w:eastAsia="Times New Roman" w:hAnsi="Consolas" w:cs="Times New Roman"/>
          <w:color w:val="DCDCAA"/>
          <w:sz w:val="21"/>
          <w:szCs w:val="21"/>
        </w:rPr>
        <w:t>begin</w:t>
      </w:r>
      <w:r w:rsidRPr="00285D66">
        <w:rPr>
          <w:rFonts w:ascii="Consolas" w:eastAsia="Times New Roman" w:hAnsi="Consolas" w:cs="Times New Roman"/>
          <w:color w:val="D4D4D4"/>
          <w:sz w:val="21"/>
          <w:szCs w:val="21"/>
        </w:rPr>
        <w:t>(</w:t>
      </w:r>
      <w:r w:rsidRPr="00285D66">
        <w:rPr>
          <w:rFonts w:ascii="Consolas" w:eastAsia="Times New Roman" w:hAnsi="Consolas" w:cs="Times New Roman"/>
          <w:color w:val="B5CEA8"/>
          <w:sz w:val="21"/>
          <w:szCs w:val="21"/>
        </w:rPr>
        <w:t>19200</w:t>
      </w:r>
      <w:r w:rsidRPr="00285D66">
        <w:rPr>
          <w:rFonts w:ascii="Consolas" w:eastAsia="Times New Roman" w:hAnsi="Consolas" w:cs="Times New Roman"/>
          <w:color w:val="D4D4D4"/>
          <w:sz w:val="21"/>
          <w:szCs w:val="21"/>
        </w:rPr>
        <w:t>);</w:t>
      </w:r>
    </w:p>
    <w:p w14:paraId="68B7193E"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rPr>
      </w:pPr>
      <w:r w:rsidRPr="00285D66">
        <w:rPr>
          <w:rFonts w:ascii="Consolas" w:eastAsia="Times New Roman" w:hAnsi="Consolas" w:cs="Times New Roman"/>
          <w:color w:val="D4D4D4"/>
          <w:sz w:val="21"/>
          <w:szCs w:val="21"/>
        </w:rPr>
        <w:t xml:space="preserve">     </w:t>
      </w:r>
      <w:r w:rsidRPr="001436FE">
        <w:rPr>
          <w:rFonts w:ascii="Consolas" w:eastAsia="Times New Roman" w:hAnsi="Consolas" w:cs="Times New Roman"/>
          <w:color w:val="DCDCAA"/>
          <w:sz w:val="21"/>
          <w:szCs w:val="21"/>
        </w:rPr>
        <w:t>sendData</w:t>
      </w:r>
      <w:r w:rsidRPr="001436FE">
        <w:rPr>
          <w:rFonts w:ascii="Consolas" w:eastAsia="Times New Roman" w:hAnsi="Consolas" w:cs="Times New Roman"/>
          <w:color w:val="D4D4D4"/>
          <w:sz w:val="21"/>
          <w:szCs w:val="21"/>
        </w:rPr>
        <w:t>(</w:t>
      </w:r>
      <w:r w:rsidRPr="001436FE">
        <w:rPr>
          <w:rFonts w:ascii="Consolas" w:eastAsia="Times New Roman" w:hAnsi="Consolas" w:cs="Times New Roman"/>
          <w:color w:val="CE9178"/>
          <w:sz w:val="21"/>
          <w:szCs w:val="21"/>
        </w:rPr>
        <w:t>"AT+CIPMUX=1</w:t>
      </w:r>
      <w:r w:rsidRPr="001436FE">
        <w:rPr>
          <w:rFonts w:ascii="Consolas" w:eastAsia="Times New Roman" w:hAnsi="Consolas" w:cs="Times New Roman"/>
          <w:color w:val="D7BA7D"/>
          <w:sz w:val="21"/>
          <w:szCs w:val="21"/>
        </w:rPr>
        <w:t>\r\n</w:t>
      </w:r>
      <w:r w:rsidRPr="001436FE">
        <w:rPr>
          <w:rFonts w:ascii="Consolas" w:eastAsia="Times New Roman" w:hAnsi="Consolas" w:cs="Times New Roman"/>
          <w:color w:val="CE9178"/>
          <w:sz w:val="21"/>
          <w:szCs w:val="21"/>
        </w:rPr>
        <w:t>"</w:t>
      </w:r>
      <w:r w:rsidRPr="001436FE">
        <w:rPr>
          <w:rFonts w:ascii="Consolas" w:eastAsia="Times New Roman" w:hAnsi="Consolas" w:cs="Times New Roman"/>
          <w:color w:val="D4D4D4"/>
          <w:sz w:val="21"/>
          <w:szCs w:val="21"/>
        </w:rPr>
        <w:t>,</w:t>
      </w:r>
      <w:r w:rsidRPr="001436FE">
        <w:rPr>
          <w:rFonts w:ascii="Consolas" w:eastAsia="Times New Roman" w:hAnsi="Consolas" w:cs="Times New Roman"/>
          <w:color w:val="B5CEA8"/>
          <w:sz w:val="21"/>
          <w:szCs w:val="21"/>
        </w:rPr>
        <w:t>1000</w:t>
      </w:r>
      <w:r w:rsidRPr="001436FE">
        <w:rPr>
          <w:rFonts w:ascii="Consolas" w:eastAsia="Times New Roman" w:hAnsi="Consolas" w:cs="Times New Roman"/>
          <w:color w:val="D4D4D4"/>
          <w:sz w:val="21"/>
          <w:szCs w:val="21"/>
        </w:rPr>
        <w:t xml:space="preserve">); </w:t>
      </w:r>
      <w:r w:rsidRPr="001436FE">
        <w:rPr>
          <w:rFonts w:ascii="Consolas" w:eastAsia="Times New Roman" w:hAnsi="Consolas" w:cs="Times New Roman"/>
          <w:color w:val="608B4E"/>
          <w:sz w:val="21"/>
          <w:szCs w:val="21"/>
        </w:rPr>
        <w:t>// configurar para multiples conexiones</w:t>
      </w:r>
    </w:p>
    <w:p w14:paraId="53506113"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rPr>
      </w:pPr>
      <w:r w:rsidRPr="001436FE">
        <w:rPr>
          <w:rFonts w:ascii="Consolas" w:eastAsia="Times New Roman" w:hAnsi="Consolas" w:cs="Times New Roman"/>
          <w:color w:val="D4D4D4"/>
          <w:sz w:val="21"/>
          <w:szCs w:val="21"/>
        </w:rPr>
        <w:t xml:space="preserve">     </w:t>
      </w:r>
      <w:r w:rsidRPr="001436FE">
        <w:rPr>
          <w:rFonts w:ascii="Consolas" w:eastAsia="Times New Roman" w:hAnsi="Consolas" w:cs="Times New Roman"/>
          <w:color w:val="DCDCAA"/>
          <w:sz w:val="21"/>
          <w:szCs w:val="21"/>
        </w:rPr>
        <w:t>sendData</w:t>
      </w:r>
      <w:r w:rsidRPr="001436FE">
        <w:rPr>
          <w:rFonts w:ascii="Consolas" w:eastAsia="Times New Roman" w:hAnsi="Consolas" w:cs="Times New Roman"/>
          <w:color w:val="D4D4D4"/>
          <w:sz w:val="21"/>
          <w:szCs w:val="21"/>
        </w:rPr>
        <w:t>(</w:t>
      </w:r>
      <w:r w:rsidRPr="001436FE">
        <w:rPr>
          <w:rFonts w:ascii="Consolas" w:eastAsia="Times New Roman" w:hAnsi="Consolas" w:cs="Times New Roman"/>
          <w:color w:val="CE9178"/>
          <w:sz w:val="21"/>
          <w:szCs w:val="21"/>
        </w:rPr>
        <w:t>"AT+CIPSERVER=1,80</w:t>
      </w:r>
      <w:r w:rsidRPr="001436FE">
        <w:rPr>
          <w:rFonts w:ascii="Consolas" w:eastAsia="Times New Roman" w:hAnsi="Consolas" w:cs="Times New Roman"/>
          <w:color w:val="D7BA7D"/>
          <w:sz w:val="21"/>
          <w:szCs w:val="21"/>
        </w:rPr>
        <w:t>\r\n</w:t>
      </w:r>
      <w:r w:rsidRPr="001436FE">
        <w:rPr>
          <w:rFonts w:ascii="Consolas" w:eastAsia="Times New Roman" w:hAnsi="Consolas" w:cs="Times New Roman"/>
          <w:color w:val="CE9178"/>
          <w:sz w:val="21"/>
          <w:szCs w:val="21"/>
        </w:rPr>
        <w:t>"</w:t>
      </w:r>
      <w:r w:rsidRPr="001436FE">
        <w:rPr>
          <w:rFonts w:ascii="Consolas" w:eastAsia="Times New Roman" w:hAnsi="Consolas" w:cs="Times New Roman"/>
          <w:color w:val="D4D4D4"/>
          <w:sz w:val="21"/>
          <w:szCs w:val="21"/>
        </w:rPr>
        <w:t>,</w:t>
      </w:r>
      <w:r w:rsidRPr="001436FE">
        <w:rPr>
          <w:rFonts w:ascii="Consolas" w:eastAsia="Times New Roman" w:hAnsi="Consolas" w:cs="Times New Roman"/>
          <w:color w:val="B5CEA8"/>
          <w:sz w:val="21"/>
          <w:szCs w:val="21"/>
        </w:rPr>
        <w:t>1000</w:t>
      </w:r>
      <w:r w:rsidRPr="001436FE">
        <w:rPr>
          <w:rFonts w:ascii="Consolas" w:eastAsia="Times New Roman" w:hAnsi="Consolas" w:cs="Times New Roman"/>
          <w:color w:val="D4D4D4"/>
          <w:sz w:val="21"/>
          <w:szCs w:val="21"/>
        </w:rPr>
        <w:t>);</w:t>
      </w:r>
      <w:r w:rsidRPr="001436FE">
        <w:rPr>
          <w:rFonts w:ascii="Consolas" w:eastAsia="Times New Roman" w:hAnsi="Consolas" w:cs="Times New Roman"/>
          <w:color w:val="608B4E"/>
          <w:sz w:val="21"/>
          <w:szCs w:val="21"/>
        </w:rPr>
        <w:t>// Configurar el servidor en el puerto 80</w:t>
      </w:r>
    </w:p>
    <w:p w14:paraId="4DA8F1EA"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1436FE">
        <w:rPr>
          <w:rFonts w:ascii="Consolas" w:eastAsia="Times New Roman" w:hAnsi="Consolas" w:cs="Times New Roman"/>
          <w:color w:val="D4D4D4"/>
          <w:sz w:val="21"/>
          <w:szCs w:val="21"/>
        </w:rPr>
        <w:t xml:space="preserve">  </w:t>
      </w:r>
      <w:r w:rsidRPr="001436FE">
        <w:rPr>
          <w:rFonts w:ascii="Consolas" w:eastAsia="Times New Roman" w:hAnsi="Consolas" w:cs="Times New Roman"/>
          <w:color w:val="D4D4D4"/>
          <w:sz w:val="21"/>
          <w:szCs w:val="21"/>
          <w:lang w:val="en-US"/>
        </w:rPr>
        <w:t>}</w:t>
      </w:r>
    </w:p>
    <w:p w14:paraId="655579F1"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lang w:val="en-US"/>
        </w:rPr>
      </w:pPr>
    </w:p>
    <w:p w14:paraId="1B340DE3"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1436FE">
        <w:rPr>
          <w:rFonts w:ascii="Consolas" w:eastAsia="Times New Roman" w:hAnsi="Consolas" w:cs="Times New Roman"/>
          <w:color w:val="569CD6"/>
          <w:sz w:val="21"/>
          <w:szCs w:val="21"/>
          <w:lang w:val="en-US"/>
        </w:rPr>
        <w:t>void</w:t>
      </w:r>
      <w:r w:rsidRPr="001436FE">
        <w:rPr>
          <w:rFonts w:ascii="Consolas" w:eastAsia="Times New Roman" w:hAnsi="Consolas" w:cs="Times New Roman"/>
          <w:color w:val="D4D4D4"/>
          <w:sz w:val="21"/>
          <w:szCs w:val="21"/>
          <w:lang w:val="en-US"/>
        </w:rPr>
        <w:t xml:space="preserve"> </w:t>
      </w:r>
      <w:r w:rsidRPr="001436FE">
        <w:rPr>
          <w:rFonts w:ascii="Consolas" w:eastAsia="Times New Roman" w:hAnsi="Consolas" w:cs="Times New Roman"/>
          <w:color w:val="9CDCFE"/>
          <w:sz w:val="21"/>
          <w:szCs w:val="21"/>
          <w:lang w:val="en-US"/>
        </w:rPr>
        <w:t>loop</w:t>
      </w:r>
      <w:r w:rsidRPr="001436FE">
        <w:rPr>
          <w:rFonts w:ascii="Consolas" w:eastAsia="Times New Roman" w:hAnsi="Consolas" w:cs="Times New Roman"/>
          <w:color w:val="D4D4D4"/>
          <w:sz w:val="21"/>
          <w:szCs w:val="21"/>
          <w:lang w:val="en-US"/>
        </w:rPr>
        <w:t xml:space="preserve">(){  </w:t>
      </w:r>
    </w:p>
    <w:p w14:paraId="37057031"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1436FE">
        <w:rPr>
          <w:rFonts w:ascii="Consolas" w:eastAsia="Times New Roman" w:hAnsi="Consolas" w:cs="Times New Roman"/>
          <w:color w:val="D4D4D4"/>
          <w:sz w:val="21"/>
          <w:szCs w:val="21"/>
          <w:lang w:val="en-US"/>
        </w:rPr>
        <w:t xml:space="preserve">  String B= </w:t>
      </w:r>
      <w:r w:rsidRPr="001436FE">
        <w:rPr>
          <w:rFonts w:ascii="Consolas" w:eastAsia="Times New Roman" w:hAnsi="Consolas" w:cs="Times New Roman"/>
          <w:color w:val="CE9178"/>
          <w:sz w:val="21"/>
          <w:szCs w:val="21"/>
          <w:lang w:val="en-US"/>
        </w:rPr>
        <w:t>"."</w:t>
      </w:r>
      <w:r w:rsidRPr="001436FE">
        <w:rPr>
          <w:rFonts w:ascii="Consolas" w:eastAsia="Times New Roman" w:hAnsi="Consolas" w:cs="Times New Roman"/>
          <w:color w:val="D4D4D4"/>
          <w:sz w:val="21"/>
          <w:szCs w:val="21"/>
          <w:lang w:val="en-US"/>
        </w:rPr>
        <w:t xml:space="preserve"> ;</w:t>
      </w:r>
    </w:p>
    <w:p w14:paraId="66ADE084"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1436FE">
        <w:rPr>
          <w:rFonts w:ascii="Consolas" w:eastAsia="Times New Roman" w:hAnsi="Consolas" w:cs="Times New Roman"/>
          <w:color w:val="D4D4D4"/>
          <w:sz w:val="21"/>
          <w:szCs w:val="21"/>
          <w:lang w:val="en-US"/>
        </w:rPr>
        <w:t xml:space="preserve">     </w:t>
      </w:r>
      <w:r w:rsidRPr="001436FE">
        <w:rPr>
          <w:rFonts w:ascii="Consolas" w:eastAsia="Times New Roman" w:hAnsi="Consolas" w:cs="Times New Roman"/>
          <w:color w:val="C586C0"/>
          <w:sz w:val="21"/>
          <w:szCs w:val="21"/>
          <w:lang w:val="en-US"/>
        </w:rPr>
        <w:t>if</w:t>
      </w:r>
      <w:r w:rsidRPr="001436FE">
        <w:rPr>
          <w:rFonts w:ascii="Consolas" w:eastAsia="Times New Roman" w:hAnsi="Consolas" w:cs="Times New Roman"/>
          <w:color w:val="D4D4D4"/>
          <w:sz w:val="21"/>
          <w:szCs w:val="21"/>
          <w:lang w:val="en-US"/>
        </w:rPr>
        <w:t xml:space="preserve"> (ESP.</w:t>
      </w:r>
      <w:r w:rsidRPr="001436FE">
        <w:rPr>
          <w:rFonts w:ascii="Consolas" w:eastAsia="Times New Roman" w:hAnsi="Consolas" w:cs="Times New Roman"/>
          <w:color w:val="DCDCAA"/>
          <w:sz w:val="21"/>
          <w:szCs w:val="21"/>
          <w:lang w:val="en-US"/>
        </w:rPr>
        <w:t>available</w:t>
      </w:r>
      <w:r w:rsidRPr="001436FE">
        <w:rPr>
          <w:rFonts w:ascii="Consolas" w:eastAsia="Times New Roman" w:hAnsi="Consolas" w:cs="Times New Roman"/>
          <w:color w:val="D4D4D4"/>
          <w:sz w:val="21"/>
          <w:szCs w:val="21"/>
          <w:lang w:val="en-US"/>
        </w:rPr>
        <w:t>())</w:t>
      </w:r>
    </w:p>
    <w:p w14:paraId="378B0431"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1436FE">
        <w:rPr>
          <w:rFonts w:ascii="Consolas" w:eastAsia="Times New Roman" w:hAnsi="Consolas" w:cs="Times New Roman"/>
          <w:color w:val="D4D4D4"/>
          <w:sz w:val="21"/>
          <w:szCs w:val="21"/>
          <w:lang w:val="en-US"/>
        </w:rPr>
        <w:t xml:space="preserve">         { </w:t>
      </w:r>
      <w:r w:rsidRPr="001436FE">
        <w:rPr>
          <w:rFonts w:ascii="Consolas" w:eastAsia="Times New Roman" w:hAnsi="Consolas" w:cs="Times New Roman"/>
          <w:color w:val="569CD6"/>
          <w:sz w:val="21"/>
          <w:szCs w:val="21"/>
          <w:lang w:val="en-US"/>
        </w:rPr>
        <w:t>char</w:t>
      </w:r>
      <w:r w:rsidRPr="001436FE">
        <w:rPr>
          <w:rFonts w:ascii="Consolas" w:eastAsia="Times New Roman" w:hAnsi="Consolas" w:cs="Times New Roman"/>
          <w:color w:val="D4D4D4"/>
          <w:sz w:val="21"/>
          <w:szCs w:val="21"/>
          <w:lang w:val="en-US"/>
        </w:rPr>
        <w:t xml:space="preserve"> c = ESP.</w:t>
      </w:r>
      <w:r w:rsidRPr="001436FE">
        <w:rPr>
          <w:rFonts w:ascii="Consolas" w:eastAsia="Times New Roman" w:hAnsi="Consolas" w:cs="Times New Roman"/>
          <w:color w:val="DCDCAA"/>
          <w:sz w:val="21"/>
          <w:szCs w:val="21"/>
          <w:lang w:val="en-US"/>
        </w:rPr>
        <w:t>read</w:t>
      </w:r>
      <w:r w:rsidRPr="001436FE">
        <w:rPr>
          <w:rFonts w:ascii="Consolas" w:eastAsia="Times New Roman" w:hAnsi="Consolas" w:cs="Times New Roman"/>
          <w:color w:val="D4D4D4"/>
          <w:sz w:val="21"/>
          <w:szCs w:val="21"/>
          <w:lang w:val="en-US"/>
        </w:rPr>
        <w:t>() ;</w:t>
      </w:r>
    </w:p>
    <w:p w14:paraId="6B2C9647"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1436FE">
        <w:rPr>
          <w:rFonts w:ascii="Consolas" w:eastAsia="Times New Roman" w:hAnsi="Consolas" w:cs="Times New Roman"/>
          <w:color w:val="D4D4D4"/>
          <w:sz w:val="21"/>
          <w:szCs w:val="21"/>
          <w:lang w:val="en-US"/>
        </w:rPr>
        <w:t xml:space="preserve">           Serial.</w:t>
      </w:r>
      <w:r w:rsidRPr="001436FE">
        <w:rPr>
          <w:rFonts w:ascii="Consolas" w:eastAsia="Times New Roman" w:hAnsi="Consolas" w:cs="Times New Roman"/>
          <w:color w:val="DCDCAA"/>
          <w:sz w:val="21"/>
          <w:szCs w:val="21"/>
          <w:lang w:val="en-US"/>
        </w:rPr>
        <w:t>print</w:t>
      </w:r>
      <w:r w:rsidRPr="001436FE">
        <w:rPr>
          <w:rFonts w:ascii="Consolas" w:eastAsia="Times New Roman" w:hAnsi="Consolas" w:cs="Times New Roman"/>
          <w:color w:val="D4D4D4"/>
          <w:sz w:val="21"/>
          <w:szCs w:val="21"/>
          <w:lang w:val="en-US"/>
        </w:rPr>
        <w:t>(c);</w:t>
      </w:r>
    </w:p>
    <w:p w14:paraId="288E10C3"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1436FE">
        <w:rPr>
          <w:rFonts w:ascii="Consolas" w:eastAsia="Times New Roman" w:hAnsi="Consolas" w:cs="Times New Roman"/>
          <w:color w:val="D4D4D4"/>
          <w:sz w:val="21"/>
          <w:szCs w:val="21"/>
          <w:lang w:val="en-US"/>
        </w:rPr>
        <w:t xml:space="preserve">         }</w:t>
      </w:r>
    </w:p>
    <w:p w14:paraId="6D25E320"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1436FE">
        <w:rPr>
          <w:rFonts w:ascii="Consolas" w:eastAsia="Times New Roman" w:hAnsi="Consolas" w:cs="Times New Roman"/>
          <w:color w:val="D4D4D4"/>
          <w:sz w:val="21"/>
          <w:szCs w:val="21"/>
          <w:lang w:val="en-US"/>
        </w:rPr>
        <w:t xml:space="preserve">     </w:t>
      </w:r>
      <w:r w:rsidRPr="001436FE">
        <w:rPr>
          <w:rFonts w:ascii="Consolas" w:eastAsia="Times New Roman" w:hAnsi="Consolas" w:cs="Times New Roman"/>
          <w:color w:val="C586C0"/>
          <w:sz w:val="21"/>
          <w:szCs w:val="21"/>
          <w:lang w:val="en-US"/>
        </w:rPr>
        <w:t>if</w:t>
      </w:r>
      <w:r w:rsidRPr="001436FE">
        <w:rPr>
          <w:rFonts w:ascii="Consolas" w:eastAsia="Times New Roman" w:hAnsi="Consolas" w:cs="Times New Roman"/>
          <w:color w:val="D4D4D4"/>
          <w:sz w:val="21"/>
          <w:szCs w:val="21"/>
          <w:lang w:val="en-US"/>
        </w:rPr>
        <w:t xml:space="preserve"> (Serial.</w:t>
      </w:r>
      <w:r w:rsidRPr="001436FE">
        <w:rPr>
          <w:rFonts w:ascii="Consolas" w:eastAsia="Times New Roman" w:hAnsi="Consolas" w:cs="Times New Roman"/>
          <w:color w:val="DCDCAA"/>
          <w:sz w:val="21"/>
          <w:szCs w:val="21"/>
          <w:lang w:val="en-US"/>
        </w:rPr>
        <w:t>available</w:t>
      </w:r>
      <w:r w:rsidRPr="001436FE">
        <w:rPr>
          <w:rFonts w:ascii="Consolas" w:eastAsia="Times New Roman" w:hAnsi="Consolas" w:cs="Times New Roman"/>
          <w:color w:val="D4D4D4"/>
          <w:sz w:val="21"/>
          <w:szCs w:val="21"/>
          <w:lang w:val="en-US"/>
        </w:rPr>
        <w:t>())</w:t>
      </w:r>
    </w:p>
    <w:p w14:paraId="61873E1B"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rPr>
      </w:pPr>
      <w:r w:rsidRPr="001436FE">
        <w:rPr>
          <w:rFonts w:ascii="Consolas" w:eastAsia="Times New Roman" w:hAnsi="Consolas" w:cs="Times New Roman"/>
          <w:color w:val="D4D4D4"/>
          <w:sz w:val="21"/>
          <w:szCs w:val="21"/>
          <w:lang w:val="en-US"/>
        </w:rPr>
        <w:t xml:space="preserve">         </w:t>
      </w:r>
      <w:r w:rsidRPr="001436FE">
        <w:rPr>
          <w:rFonts w:ascii="Consolas" w:eastAsia="Times New Roman" w:hAnsi="Consolas" w:cs="Times New Roman"/>
          <w:color w:val="D4D4D4"/>
          <w:sz w:val="21"/>
          <w:szCs w:val="21"/>
        </w:rPr>
        <w:t xml:space="preserve">{  </w:t>
      </w:r>
      <w:r w:rsidRPr="001436FE">
        <w:rPr>
          <w:rFonts w:ascii="Consolas" w:eastAsia="Times New Roman" w:hAnsi="Consolas" w:cs="Times New Roman"/>
          <w:color w:val="569CD6"/>
          <w:sz w:val="21"/>
          <w:szCs w:val="21"/>
        </w:rPr>
        <w:t>char</w:t>
      </w:r>
      <w:r w:rsidRPr="001436FE">
        <w:rPr>
          <w:rFonts w:ascii="Consolas" w:eastAsia="Times New Roman" w:hAnsi="Consolas" w:cs="Times New Roman"/>
          <w:color w:val="D4D4D4"/>
          <w:sz w:val="21"/>
          <w:szCs w:val="21"/>
        </w:rPr>
        <w:t xml:space="preserve"> c = Serial.</w:t>
      </w:r>
      <w:r w:rsidRPr="001436FE">
        <w:rPr>
          <w:rFonts w:ascii="Consolas" w:eastAsia="Times New Roman" w:hAnsi="Consolas" w:cs="Times New Roman"/>
          <w:color w:val="DCDCAA"/>
          <w:sz w:val="21"/>
          <w:szCs w:val="21"/>
        </w:rPr>
        <w:t>read</w:t>
      </w:r>
      <w:r w:rsidRPr="001436FE">
        <w:rPr>
          <w:rFonts w:ascii="Consolas" w:eastAsia="Times New Roman" w:hAnsi="Consolas" w:cs="Times New Roman"/>
          <w:color w:val="D4D4D4"/>
          <w:sz w:val="21"/>
          <w:szCs w:val="21"/>
        </w:rPr>
        <w:t>();</w:t>
      </w:r>
    </w:p>
    <w:p w14:paraId="1C6678D6"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rPr>
      </w:pPr>
      <w:r w:rsidRPr="001436FE">
        <w:rPr>
          <w:rFonts w:ascii="Consolas" w:eastAsia="Times New Roman" w:hAnsi="Consolas" w:cs="Times New Roman"/>
          <w:color w:val="D4D4D4"/>
          <w:sz w:val="21"/>
          <w:szCs w:val="21"/>
        </w:rPr>
        <w:lastRenderedPageBreak/>
        <w:t xml:space="preserve">            ESP.</w:t>
      </w:r>
      <w:r w:rsidRPr="001436FE">
        <w:rPr>
          <w:rFonts w:ascii="Consolas" w:eastAsia="Times New Roman" w:hAnsi="Consolas" w:cs="Times New Roman"/>
          <w:color w:val="DCDCAA"/>
          <w:sz w:val="21"/>
          <w:szCs w:val="21"/>
        </w:rPr>
        <w:t>print</w:t>
      </w:r>
      <w:r w:rsidRPr="001436FE">
        <w:rPr>
          <w:rFonts w:ascii="Consolas" w:eastAsia="Times New Roman" w:hAnsi="Consolas" w:cs="Times New Roman"/>
          <w:color w:val="D4D4D4"/>
          <w:sz w:val="21"/>
          <w:szCs w:val="21"/>
        </w:rPr>
        <w:t>(c);</w:t>
      </w:r>
    </w:p>
    <w:p w14:paraId="22367A38"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rPr>
      </w:pPr>
      <w:r w:rsidRPr="001436FE">
        <w:rPr>
          <w:rFonts w:ascii="Consolas" w:eastAsia="Times New Roman" w:hAnsi="Consolas" w:cs="Times New Roman"/>
          <w:color w:val="D4D4D4"/>
          <w:sz w:val="21"/>
          <w:szCs w:val="21"/>
        </w:rPr>
        <w:t xml:space="preserve">         }</w:t>
      </w:r>
    </w:p>
    <w:p w14:paraId="1EFB6CF8"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rPr>
      </w:pPr>
      <w:r w:rsidRPr="001436FE">
        <w:rPr>
          <w:rFonts w:ascii="Consolas" w:eastAsia="Times New Roman" w:hAnsi="Consolas" w:cs="Times New Roman"/>
          <w:color w:val="D4D4D4"/>
          <w:sz w:val="21"/>
          <w:szCs w:val="21"/>
        </w:rPr>
        <w:t xml:space="preserve">   }</w:t>
      </w:r>
    </w:p>
    <w:p w14:paraId="2E902988" w14:textId="77777777" w:rsidR="00285D66" w:rsidRPr="000D161B" w:rsidRDefault="00285D66" w:rsidP="000D161B">
      <w:pPr>
        <w:pStyle w:val="Ttulo2"/>
        <w:rPr>
          <w:b/>
          <w:sz w:val="32"/>
          <w:szCs w:val="32"/>
        </w:rPr>
      </w:pPr>
      <w:bookmarkStart w:id="233" w:name="_Toc508729706"/>
      <w:r w:rsidRPr="000D161B">
        <w:rPr>
          <w:b/>
          <w:sz w:val="32"/>
          <w:szCs w:val="32"/>
        </w:rPr>
        <w:t>Caso de prueba N 3 Módulo WIFI ESP8266 Velocidad</w:t>
      </w:r>
      <w:bookmarkEnd w:id="233"/>
    </w:p>
    <w:p w14:paraId="6B960C2A" w14:textId="77777777" w:rsidR="00285D66" w:rsidRDefault="00285D66" w:rsidP="00285D66"/>
    <w:tbl>
      <w:tblPr>
        <w:tblW w:w="8910" w:type="dxa"/>
        <w:tblInd w:w="1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070"/>
        <w:gridCol w:w="6840"/>
      </w:tblGrid>
      <w:tr w:rsidR="00285D66" w14:paraId="4D5BDE4E" w14:textId="77777777" w:rsidTr="00285D66">
        <w:tc>
          <w:tcPr>
            <w:tcW w:w="2070" w:type="dxa"/>
            <w:tcBorders>
              <w:top w:val="single" w:sz="8" w:space="0" w:color="999999"/>
              <w:left w:val="single" w:sz="8" w:space="0" w:color="999999"/>
              <w:bottom w:val="single" w:sz="12" w:space="0" w:color="666666"/>
              <w:right w:val="single" w:sz="8" w:space="0" w:color="999999"/>
            </w:tcBorders>
            <w:shd w:val="clear" w:color="auto" w:fill="auto"/>
            <w:tcMar>
              <w:top w:w="100" w:type="dxa"/>
              <w:left w:w="100" w:type="dxa"/>
              <w:bottom w:w="100" w:type="dxa"/>
              <w:right w:w="100" w:type="dxa"/>
            </w:tcMar>
          </w:tcPr>
          <w:p w14:paraId="765D8537" w14:textId="77777777" w:rsidR="00285D66" w:rsidRDefault="00285D66" w:rsidP="00285D66">
            <w:pPr>
              <w:jc w:val="center"/>
              <w:rPr>
                <w:b/>
              </w:rPr>
            </w:pPr>
            <w:r>
              <w:rPr>
                <w:b/>
              </w:rPr>
              <w:t>Caso de prueba</w:t>
            </w:r>
          </w:p>
        </w:tc>
        <w:tc>
          <w:tcPr>
            <w:tcW w:w="6840" w:type="dxa"/>
            <w:tcBorders>
              <w:top w:val="single" w:sz="8" w:space="0" w:color="999999"/>
              <w:bottom w:val="single" w:sz="12" w:space="0" w:color="666666"/>
              <w:right w:val="single" w:sz="8" w:space="0" w:color="999999"/>
            </w:tcBorders>
            <w:shd w:val="clear" w:color="auto" w:fill="auto"/>
            <w:tcMar>
              <w:top w:w="100" w:type="dxa"/>
              <w:left w:w="100" w:type="dxa"/>
              <w:bottom w:w="100" w:type="dxa"/>
              <w:right w:w="100" w:type="dxa"/>
            </w:tcMar>
          </w:tcPr>
          <w:p w14:paraId="7CCC86CA" w14:textId="77777777" w:rsidR="00285D66" w:rsidRDefault="00285D66" w:rsidP="00285D66">
            <w:pPr>
              <w:jc w:val="center"/>
            </w:pPr>
            <w:r>
              <w:t>Probar la velocidad del módulo Wifi</w:t>
            </w:r>
          </w:p>
        </w:tc>
      </w:tr>
      <w:tr w:rsidR="00285D66" w14:paraId="3E04E991"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586C37F7" w14:textId="77777777" w:rsidR="00285D66" w:rsidRDefault="00285D66" w:rsidP="00285D66">
            <w:pPr>
              <w:jc w:val="center"/>
              <w:rPr>
                <w:b/>
              </w:rPr>
            </w:pPr>
            <w:r>
              <w:rPr>
                <w:b/>
              </w:rPr>
              <w:t>Identificador caso de prueba/s</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4AABF292" w14:textId="77777777" w:rsidR="00285D66" w:rsidRDefault="00285D66" w:rsidP="00285D66">
            <w:pPr>
              <w:jc w:val="center"/>
            </w:pPr>
            <w:r>
              <w:t>WifiESP8266-02-Pruebas-configuracionWifi</w:t>
            </w:r>
          </w:p>
          <w:p w14:paraId="41859DD6" w14:textId="77777777" w:rsidR="00285D66" w:rsidRDefault="00285D66" w:rsidP="00285D66">
            <w:pPr>
              <w:jc w:val="center"/>
            </w:pPr>
          </w:p>
        </w:tc>
      </w:tr>
      <w:tr w:rsidR="00285D66" w14:paraId="19575CB5"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5D813CCF" w14:textId="77777777" w:rsidR="00285D66" w:rsidRDefault="00285D66" w:rsidP="00285D66">
            <w:pPr>
              <w:jc w:val="center"/>
              <w:rPr>
                <w:b/>
              </w:rPr>
            </w:pPr>
            <w:r>
              <w:rPr>
                <w:b/>
              </w:rPr>
              <w:t>Función probar</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4206C8EF" w14:textId="77777777" w:rsidR="00285D66" w:rsidRDefault="00285D66" w:rsidP="00285D66">
            <w:pPr>
              <w:jc w:val="center"/>
            </w:pPr>
            <w:r>
              <w:t>Configurar módulo ESP8266 modo SOF AP</w:t>
            </w:r>
          </w:p>
        </w:tc>
      </w:tr>
      <w:tr w:rsidR="00285D66" w14:paraId="6186A417"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478C441A" w14:textId="77777777" w:rsidR="00285D66" w:rsidRDefault="00285D66" w:rsidP="00285D66">
            <w:pPr>
              <w:jc w:val="center"/>
              <w:rPr>
                <w:b/>
              </w:rPr>
            </w:pPr>
            <w:r>
              <w:rPr>
                <w:b/>
              </w:rPr>
              <w:t>Objetivo</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6B1D63B2" w14:textId="77777777" w:rsidR="00285D66" w:rsidRDefault="00285D66" w:rsidP="00285D66">
            <w:pPr>
              <w:jc w:val="center"/>
            </w:pPr>
            <w:r>
              <w:t xml:space="preserve">Configurar el módulo ESP8266 para conocer la mayor velocidad alcanzable </w:t>
            </w:r>
          </w:p>
        </w:tc>
      </w:tr>
      <w:tr w:rsidR="00285D66" w14:paraId="4C3FA353"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0551ED16" w14:textId="77777777" w:rsidR="00285D66" w:rsidRDefault="00285D66" w:rsidP="00285D66">
            <w:pPr>
              <w:jc w:val="center"/>
              <w:rPr>
                <w:b/>
              </w:rPr>
            </w:pPr>
            <w:r>
              <w:rPr>
                <w:b/>
              </w:rPr>
              <w:t>Descripción</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33011998" w14:textId="77777777" w:rsidR="00285D66" w:rsidRDefault="00285D66" w:rsidP="00285D66">
            <w:pPr>
              <w:jc w:val="center"/>
            </w:pPr>
            <w:r>
              <w:t>Se desea configurar el módulo como modo AP, con ssid:”SAR” sin contraseña y sin codificación. Activando servidor DHCP. Habilitando el puerto para UDP y realizar el envío de caracteres entre PC&lt;-&gt;Arduino a través de PacketSender. Comprobar los baudios, mínimos y máximos, posibles dentro del rango del Serial y Wifi y los distintos Buffers.</w:t>
            </w:r>
          </w:p>
        </w:tc>
      </w:tr>
      <w:tr w:rsidR="00285D66" w14:paraId="237E2F34"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40698F74" w14:textId="77777777" w:rsidR="00285D66" w:rsidRDefault="00285D66" w:rsidP="00285D66">
            <w:pPr>
              <w:jc w:val="center"/>
              <w:rPr>
                <w:b/>
              </w:rPr>
            </w:pPr>
            <w:r>
              <w:rPr>
                <w:b/>
              </w:rPr>
              <w:t>Criterios de éxito</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2CB128FD" w14:textId="77777777" w:rsidR="00285D66" w:rsidRDefault="00285D66" w:rsidP="00285D66">
            <w:pPr>
              <w:jc w:val="center"/>
            </w:pPr>
            <w:r>
              <w:t>Lograr configuración con los cambios solicitados en la descripción</w:t>
            </w:r>
          </w:p>
        </w:tc>
      </w:tr>
      <w:tr w:rsidR="00285D66" w14:paraId="397F5919"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3AE5A7B2" w14:textId="77777777" w:rsidR="00285D66" w:rsidRDefault="00285D66" w:rsidP="00285D66">
            <w:pPr>
              <w:jc w:val="center"/>
              <w:rPr>
                <w:b/>
              </w:rPr>
            </w:pPr>
            <w:r>
              <w:rPr>
                <w:b/>
              </w:rPr>
              <w:t>Criterios de falla</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175F2E49" w14:textId="77777777" w:rsidR="00285D66" w:rsidRDefault="00285D66" w:rsidP="00285D66">
            <w:pPr>
              <w:jc w:val="center"/>
            </w:pPr>
            <w:r>
              <w:t>No lograr la configuración deseada</w:t>
            </w:r>
          </w:p>
        </w:tc>
      </w:tr>
      <w:tr w:rsidR="00285D66" w14:paraId="72E6E02A"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6589DEDC" w14:textId="77777777" w:rsidR="00285D66" w:rsidRDefault="00285D66" w:rsidP="00285D66">
            <w:pPr>
              <w:jc w:val="center"/>
              <w:rPr>
                <w:b/>
              </w:rPr>
            </w:pPr>
            <w:r>
              <w:rPr>
                <w:b/>
              </w:rPr>
              <w:t>Precondiciones</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75378266" w14:textId="77777777" w:rsidR="00285D66" w:rsidRDefault="00285D66" w:rsidP="00285D66">
            <w:pPr>
              <w:jc w:val="center"/>
            </w:pPr>
            <w:r>
              <w:t>Testear un entorno sin obstáculos y línea visual.</w:t>
            </w:r>
          </w:p>
          <w:p w14:paraId="6D927325" w14:textId="77777777" w:rsidR="00285D66" w:rsidRDefault="00285D66" w:rsidP="00285D66">
            <w:pPr>
              <w:jc w:val="center"/>
            </w:pPr>
          </w:p>
          <w:p w14:paraId="26584875" w14:textId="77777777" w:rsidR="00285D66" w:rsidRDefault="00285D66" w:rsidP="00285D66">
            <w:pPr>
              <w:jc w:val="center"/>
            </w:pPr>
          </w:p>
          <w:p w14:paraId="23E06747" w14:textId="77777777" w:rsidR="00285D66" w:rsidRDefault="00285D66" w:rsidP="00285D66">
            <w:pPr>
              <w:jc w:val="center"/>
            </w:pPr>
          </w:p>
        </w:tc>
      </w:tr>
      <w:tr w:rsidR="00285D66" w14:paraId="28056622"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1E328F24" w14:textId="77777777" w:rsidR="00285D66" w:rsidRDefault="00285D66" w:rsidP="00285D66">
            <w:pPr>
              <w:jc w:val="center"/>
              <w:rPr>
                <w:b/>
              </w:rPr>
            </w:pPr>
            <w:r>
              <w:rPr>
                <w:b/>
              </w:rPr>
              <w:t>Necesidades para el caso de prueba</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14AA1081" w14:textId="77777777" w:rsidR="00285D66" w:rsidRDefault="00285D66" w:rsidP="00285D66">
            <w:pPr>
              <w:jc w:val="center"/>
            </w:pPr>
            <w:r>
              <w:t>Módulo Arduino UNO</w:t>
            </w:r>
          </w:p>
          <w:p w14:paraId="5B47CFB9" w14:textId="77777777" w:rsidR="00285D66" w:rsidRDefault="00285D66" w:rsidP="00285D66">
            <w:pPr>
              <w:jc w:val="center"/>
            </w:pPr>
            <w:r>
              <w:t>ESP8266</w:t>
            </w:r>
          </w:p>
          <w:p w14:paraId="6CF8C226" w14:textId="77777777" w:rsidR="00285D66" w:rsidRDefault="00285D66" w:rsidP="00285D66">
            <w:pPr>
              <w:jc w:val="center"/>
            </w:pPr>
            <w:r>
              <w:t>Cables Hembra-Macho (x5)</w:t>
            </w:r>
          </w:p>
          <w:p w14:paraId="1E3D12C2" w14:textId="77777777" w:rsidR="00285D66" w:rsidRDefault="00285D66" w:rsidP="00285D66">
            <w:pPr>
              <w:jc w:val="center"/>
            </w:pPr>
            <w:r>
              <w:t>Un dispositivo con PacketSender para generar un servidor UDP y recibir paquetes proporcionados por el ESP8266</w:t>
            </w:r>
          </w:p>
        </w:tc>
      </w:tr>
      <w:tr w:rsidR="00285D66" w14:paraId="6B172775"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722BEF07" w14:textId="77777777" w:rsidR="00285D66" w:rsidRDefault="00285D66" w:rsidP="00285D66">
            <w:pPr>
              <w:jc w:val="center"/>
              <w:rPr>
                <w:b/>
              </w:rPr>
            </w:pPr>
            <w:r>
              <w:rPr>
                <w:b/>
              </w:rPr>
              <w:t>Autor</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1A7DE717" w14:textId="77777777" w:rsidR="00285D66" w:rsidRDefault="00285D66" w:rsidP="00285D66">
            <w:pPr>
              <w:jc w:val="center"/>
            </w:pPr>
            <w:r>
              <w:t>Mansilla</w:t>
            </w:r>
          </w:p>
        </w:tc>
      </w:tr>
      <w:tr w:rsidR="00285D66" w14:paraId="325C9512"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7251A5FE" w14:textId="77777777" w:rsidR="00285D66" w:rsidRDefault="00285D66" w:rsidP="00285D66">
            <w:pPr>
              <w:jc w:val="center"/>
              <w:rPr>
                <w:b/>
              </w:rPr>
            </w:pPr>
            <w:r>
              <w:rPr>
                <w:b/>
              </w:rPr>
              <w:t>Fecha de creación</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4159F018" w14:textId="77777777" w:rsidR="00285D66" w:rsidRDefault="00285D66" w:rsidP="00285D66">
            <w:pPr>
              <w:jc w:val="center"/>
            </w:pPr>
            <w:r>
              <w:t>30-3-2017</w:t>
            </w:r>
          </w:p>
        </w:tc>
      </w:tr>
      <w:tr w:rsidR="00285D66" w14:paraId="5BA52006"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24CFB0E7" w14:textId="77777777" w:rsidR="00285D66" w:rsidRDefault="00285D66" w:rsidP="00285D66">
            <w:pPr>
              <w:jc w:val="center"/>
              <w:rPr>
                <w:b/>
              </w:rPr>
            </w:pPr>
            <w:r>
              <w:rPr>
                <w:b/>
              </w:rPr>
              <w:t>Resultados</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4EC24DD5" w14:textId="77777777" w:rsidR="00285D66" w:rsidRDefault="00285D66" w:rsidP="00285D66">
            <w:pPr>
              <w:jc w:val="center"/>
            </w:pPr>
          </w:p>
          <w:p w14:paraId="0F30BBE6" w14:textId="77777777" w:rsidR="00285D66" w:rsidRDefault="00285D66" w:rsidP="00285D66">
            <w:pPr>
              <w:jc w:val="center"/>
            </w:pPr>
          </w:p>
        </w:tc>
      </w:tr>
      <w:tr w:rsidR="00285D66" w14:paraId="792E0DF9"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68CA6C3B" w14:textId="77777777" w:rsidR="00285D66" w:rsidRDefault="00285D66" w:rsidP="00285D66">
            <w:pPr>
              <w:jc w:val="center"/>
              <w:rPr>
                <w:b/>
              </w:rPr>
            </w:pPr>
            <w:r>
              <w:rPr>
                <w:b/>
              </w:rPr>
              <w:t>Código fuente/s</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38A6FC69" w14:textId="77777777" w:rsidR="00285D66" w:rsidRDefault="00285D66" w:rsidP="00285D66">
            <w:pPr>
              <w:jc w:val="center"/>
            </w:pPr>
            <w:r>
              <w:t>pruebaVelocidad6-configuracionWifi.ino</w:t>
            </w:r>
          </w:p>
        </w:tc>
      </w:tr>
      <w:tr w:rsidR="00285D66" w14:paraId="20BFFF55"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76DB14BF" w14:textId="77777777" w:rsidR="00285D66" w:rsidRDefault="00285D66" w:rsidP="00285D66">
            <w:pPr>
              <w:jc w:val="center"/>
              <w:rPr>
                <w:b/>
              </w:rPr>
            </w:pPr>
            <w:r>
              <w:rPr>
                <w:b/>
              </w:rPr>
              <w:lastRenderedPageBreak/>
              <w:t>Imágenes</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4DB7D700" w14:textId="77777777" w:rsidR="00285D66" w:rsidRDefault="00285D66" w:rsidP="00285D66">
            <w:pPr>
              <w:rPr>
                <w:i/>
                <w:color w:val="2E74B5"/>
              </w:rPr>
            </w:pPr>
            <w:r>
              <w:rPr>
                <w:i/>
                <w:noProof/>
                <w:color w:val="2E74B5"/>
              </w:rPr>
              <w:drawing>
                <wp:inline distT="114300" distB="114300" distL="114300" distR="114300" wp14:anchorId="0067F552" wp14:editId="2F3AFCC5">
                  <wp:extent cx="2205038" cy="1655028"/>
                  <wp:effectExtent l="0" t="0" r="0" b="0"/>
                  <wp:docPr id="4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62"/>
                          <a:srcRect/>
                          <a:stretch>
                            <a:fillRect/>
                          </a:stretch>
                        </pic:blipFill>
                        <pic:spPr>
                          <a:xfrm>
                            <a:off x="0" y="0"/>
                            <a:ext cx="2205038" cy="1655028"/>
                          </a:xfrm>
                          <a:prstGeom prst="rect">
                            <a:avLst/>
                          </a:prstGeom>
                          <a:ln/>
                        </pic:spPr>
                      </pic:pic>
                    </a:graphicData>
                  </a:graphic>
                </wp:inline>
              </w:drawing>
            </w:r>
          </w:p>
        </w:tc>
      </w:tr>
      <w:tr w:rsidR="00285D66" w14:paraId="2025D831"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00B31BAD" w14:textId="77777777" w:rsidR="00285D66" w:rsidRDefault="00285D66" w:rsidP="00285D66">
            <w:pPr>
              <w:jc w:val="center"/>
              <w:rPr>
                <w:b/>
              </w:rPr>
            </w:pPr>
            <w:r>
              <w:rPr>
                <w:b/>
              </w:rPr>
              <w:t>Sketch</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72396D5F" w14:textId="77777777" w:rsidR="00285D66" w:rsidRDefault="00285D66" w:rsidP="00285D66">
            <w:pPr>
              <w:rPr>
                <w:i/>
                <w:color w:val="2E74B5"/>
              </w:rPr>
            </w:pPr>
            <w:r>
              <w:rPr>
                <w:i/>
                <w:noProof/>
                <w:color w:val="2E74B5"/>
              </w:rPr>
              <w:drawing>
                <wp:inline distT="114300" distB="114300" distL="114300" distR="114300" wp14:anchorId="04FFCAF8" wp14:editId="641A2CD6">
                  <wp:extent cx="4200525" cy="2324100"/>
                  <wp:effectExtent l="0" t="0" r="0" b="0"/>
                  <wp:docPr id="46"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63"/>
                          <a:srcRect/>
                          <a:stretch>
                            <a:fillRect/>
                          </a:stretch>
                        </pic:blipFill>
                        <pic:spPr>
                          <a:xfrm>
                            <a:off x="0" y="0"/>
                            <a:ext cx="4200525" cy="2324100"/>
                          </a:xfrm>
                          <a:prstGeom prst="rect">
                            <a:avLst/>
                          </a:prstGeom>
                          <a:ln/>
                        </pic:spPr>
                      </pic:pic>
                    </a:graphicData>
                  </a:graphic>
                </wp:inline>
              </w:drawing>
            </w:r>
          </w:p>
        </w:tc>
      </w:tr>
      <w:tr w:rsidR="00285D66" w14:paraId="74A76229"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66E3866C" w14:textId="77777777" w:rsidR="00285D66" w:rsidRDefault="00285D66" w:rsidP="00285D66">
            <w:pPr>
              <w:jc w:val="center"/>
              <w:rPr>
                <w:b/>
              </w:rPr>
            </w:pPr>
            <w:r>
              <w:rPr>
                <w:b/>
              </w:rPr>
              <w:t>Prueba1 - Buffer 64bytes</w:t>
            </w:r>
          </w:p>
          <w:p w14:paraId="41A8C709" w14:textId="77777777" w:rsidR="00285D66" w:rsidRDefault="00285D66" w:rsidP="00285D66">
            <w:pPr>
              <w:jc w:val="center"/>
              <w:rPr>
                <w:b/>
              </w:rPr>
            </w:pPr>
            <w:r>
              <w:rPr>
                <w:b/>
              </w:rPr>
              <w:t>PacketSender recibe 98 paquetes</w:t>
            </w:r>
          </w:p>
          <w:p w14:paraId="02E86A08" w14:textId="77777777" w:rsidR="00285D66" w:rsidRDefault="00285D66" w:rsidP="00285D66">
            <w:pPr>
              <w:jc w:val="center"/>
              <w:rPr>
                <w:b/>
              </w:rPr>
            </w:pPr>
            <w:r>
              <w:rPr>
                <w:b/>
              </w:rPr>
              <w:t>CIOBAUD=115200</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29386C81" w14:textId="77777777" w:rsidR="00285D66" w:rsidRDefault="00285D66" w:rsidP="00285D66">
            <w:pPr>
              <w:rPr>
                <w:i/>
                <w:color w:val="2E74B5"/>
              </w:rPr>
            </w:pPr>
            <w:r>
              <w:rPr>
                <w:i/>
                <w:noProof/>
                <w:color w:val="2E74B5"/>
              </w:rPr>
              <w:drawing>
                <wp:inline distT="114300" distB="114300" distL="114300" distR="114300" wp14:anchorId="5B36F60B" wp14:editId="6689D7D7">
                  <wp:extent cx="4200525" cy="1244600"/>
                  <wp:effectExtent l="0" t="0" r="0" b="0"/>
                  <wp:docPr id="19"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64"/>
                          <a:srcRect/>
                          <a:stretch>
                            <a:fillRect/>
                          </a:stretch>
                        </pic:blipFill>
                        <pic:spPr>
                          <a:xfrm>
                            <a:off x="0" y="0"/>
                            <a:ext cx="4200525" cy="1244600"/>
                          </a:xfrm>
                          <a:prstGeom prst="rect">
                            <a:avLst/>
                          </a:prstGeom>
                          <a:ln/>
                        </pic:spPr>
                      </pic:pic>
                    </a:graphicData>
                  </a:graphic>
                </wp:inline>
              </w:drawing>
            </w:r>
          </w:p>
        </w:tc>
      </w:tr>
      <w:tr w:rsidR="00285D66" w14:paraId="41B2B8CC"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546DB2CF" w14:textId="77777777" w:rsidR="00285D66" w:rsidRDefault="00285D66" w:rsidP="00285D66">
            <w:pPr>
              <w:jc w:val="center"/>
              <w:rPr>
                <w:b/>
              </w:rPr>
            </w:pPr>
            <w:r>
              <w:rPr>
                <w:b/>
              </w:rPr>
              <w:t>Prueba 2 - Buffer 8 bytes</w:t>
            </w:r>
          </w:p>
          <w:p w14:paraId="0F71890B" w14:textId="77777777" w:rsidR="00285D66" w:rsidRDefault="00285D66" w:rsidP="00285D66">
            <w:pPr>
              <w:jc w:val="center"/>
              <w:rPr>
                <w:b/>
              </w:rPr>
            </w:pPr>
            <w:r>
              <w:rPr>
                <w:b/>
              </w:rPr>
              <w:t>PacketSender recibe 81 paquetes</w:t>
            </w:r>
          </w:p>
          <w:p w14:paraId="11A3164F" w14:textId="77777777" w:rsidR="00285D66" w:rsidRDefault="00285D66" w:rsidP="00285D66">
            <w:pPr>
              <w:jc w:val="center"/>
              <w:rPr>
                <w:b/>
              </w:rPr>
            </w:pPr>
            <w:r>
              <w:rPr>
                <w:b/>
              </w:rPr>
              <w:t>CIOBAUD=115200</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389B87BA" w14:textId="77777777" w:rsidR="00285D66" w:rsidRDefault="00285D66" w:rsidP="00285D66">
            <w:pPr>
              <w:rPr>
                <w:i/>
                <w:color w:val="2E74B5"/>
              </w:rPr>
            </w:pPr>
            <w:r>
              <w:rPr>
                <w:i/>
                <w:noProof/>
                <w:color w:val="2E74B5"/>
              </w:rPr>
              <w:drawing>
                <wp:inline distT="114300" distB="114300" distL="114300" distR="114300" wp14:anchorId="512A36C2" wp14:editId="5B83A0A5">
                  <wp:extent cx="4200525" cy="1066800"/>
                  <wp:effectExtent l="0" t="0" r="0" b="0"/>
                  <wp:docPr id="2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5"/>
                          <a:srcRect/>
                          <a:stretch>
                            <a:fillRect/>
                          </a:stretch>
                        </pic:blipFill>
                        <pic:spPr>
                          <a:xfrm>
                            <a:off x="0" y="0"/>
                            <a:ext cx="4200525" cy="1066800"/>
                          </a:xfrm>
                          <a:prstGeom prst="rect">
                            <a:avLst/>
                          </a:prstGeom>
                          <a:ln/>
                        </pic:spPr>
                      </pic:pic>
                    </a:graphicData>
                  </a:graphic>
                </wp:inline>
              </w:drawing>
            </w:r>
          </w:p>
        </w:tc>
      </w:tr>
      <w:tr w:rsidR="00285D66" w14:paraId="3BA99991"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006835DE" w14:textId="77777777" w:rsidR="00285D66" w:rsidRDefault="00285D66" w:rsidP="00285D66">
            <w:pPr>
              <w:jc w:val="center"/>
              <w:rPr>
                <w:b/>
              </w:rPr>
            </w:pPr>
            <w:r>
              <w:rPr>
                <w:b/>
              </w:rPr>
              <w:t>Prueba 3 - Buffer 128 bytes</w:t>
            </w:r>
          </w:p>
          <w:p w14:paraId="38E72B43" w14:textId="77777777" w:rsidR="00285D66" w:rsidRDefault="00285D66" w:rsidP="00285D66">
            <w:pPr>
              <w:jc w:val="center"/>
              <w:rPr>
                <w:b/>
              </w:rPr>
            </w:pPr>
            <w:r>
              <w:rPr>
                <w:b/>
              </w:rPr>
              <w:t>PacketSender</w:t>
            </w:r>
          </w:p>
          <w:p w14:paraId="17738A3A" w14:textId="77777777" w:rsidR="00285D66" w:rsidRDefault="00285D66" w:rsidP="00285D66">
            <w:pPr>
              <w:jc w:val="center"/>
              <w:rPr>
                <w:b/>
              </w:rPr>
            </w:pPr>
            <w:r>
              <w:rPr>
                <w:b/>
              </w:rPr>
              <w:t>recibe 78 paquetes</w:t>
            </w:r>
          </w:p>
          <w:p w14:paraId="468A8F9D" w14:textId="77777777" w:rsidR="00285D66" w:rsidRDefault="00285D66" w:rsidP="00285D66">
            <w:pPr>
              <w:jc w:val="center"/>
              <w:rPr>
                <w:b/>
              </w:rPr>
            </w:pPr>
            <w:r>
              <w:rPr>
                <w:b/>
              </w:rPr>
              <w:t>CIOBAUD=115200</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4CB44AE2" w14:textId="77777777" w:rsidR="00285D66" w:rsidRDefault="00285D66" w:rsidP="00285D66">
            <w:pPr>
              <w:rPr>
                <w:i/>
                <w:color w:val="2E74B5"/>
              </w:rPr>
            </w:pPr>
            <w:r>
              <w:rPr>
                <w:i/>
                <w:noProof/>
                <w:color w:val="2E74B5"/>
              </w:rPr>
              <w:drawing>
                <wp:inline distT="114300" distB="114300" distL="114300" distR="114300" wp14:anchorId="63B6B08F" wp14:editId="72A036E3">
                  <wp:extent cx="4200525" cy="901700"/>
                  <wp:effectExtent l="0" t="0" r="0" b="0"/>
                  <wp:docPr id="4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66"/>
                          <a:srcRect/>
                          <a:stretch>
                            <a:fillRect/>
                          </a:stretch>
                        </pic:blipFill>
                        <pic:spPr>
                          <a:xfrm>
                            <a:off x="0" y="0"/>
                            <a:ext cx="4200525" cy="901700"/>
                          </a:xfrm>
                          <a:prstGeom prst="rect">
                            <a:avLst/>
                          </a:prstGeom>
                          <a:ln/>
                        </pic:spPr>
                      </pic:pic>
                    </a:graphicData>
                  </a:graphic>
                </wp:inline>
              </w:drawing>
            </w:r>
          </w:p>
        </w:tc>
      </w:tr>
      <w:tr w:rsidR="00285D66" w14:paraId="6B442002"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747524DE" w14:textId="77777777" w:rsidR="00285D66" w:rsidRDefault="00285D66" w:rsidP="00285D66">
            <w:pPr>
              <w:jc w:val="center"/>
              <w:rPr>
                <w:b/>
              </w:rPr>
            </w:pPr>
            <w:r>
              <w:rPr>
                <w:b/>
              </w:rPr>
              <w:lastRenderedPageBreak/>
              <w:t>Prueba 4 - Buffer</w:t>
            </w:r>
          </w:p>
          <w:p w14:paraId="4D1446A5" w14:textId="77777777" w:rsidR="00285D66" w:rsidRDefault="00285D66" w:rsidP="00285D66">
            <w:pPr>
              <w:jc w:val="center"/>
              <w:rPr>
                <w:b/>
              </w:rPr>
            </w:pPr>
            <w:r>
              <w:rPr>
                <w:b/>
              </w:rPr>
              <w:t>256 bytes</w:t>
            </w:r>
          </w:p>
          <w:p w14:paraId="1DE6F44C" w14:textId="77777777" w:rsidR="00285D66" w:rsidRDefault="00285D66" w:rsidP="00285D66">
            <w:pPr>
              <w:jc w:val="center"/>
              <w:rPr>
                <w:b/>
              </w:rPr>
            </w:pPr>
            <w:r>
              <w:rPr>
                <w:b/>
              </w:rPr>
              <w:t>PacketSender</w:t>
            </w:r>
          </w:p>
          <w:p w14:paraId="4036BE9B" w14:textId="77777777" w:rsidR="00285D66" w:rsidRDefault="00285D66" w:rsidP="00285D66">
            <w:pPr>
              <w:jc w:val="center"/>
              <w:rPr>
                <w:b/>
              </w:rPr>
            </w:pPr>
            <w:r>
              <w:rPr>
                <w:b/>
              </w:rPr>
              <w:t>110 paquetes}CIOBAUD=115200</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0F3B2697" w14:textId="77777777" w:rsidR="00285D66" w:rsidRDefault="00285D66" w:rsidP="00285D66">
            <w:pPr>
              <w:rPr>
                <w:i/>
                <w:color w:val="2E74B5"/>
              </w:rPr>
            </w:pPr>
            <w:r>
              <w:rPr>
                <w:i/>
                <w:noProof/>
                <w:color w:val="2E74B5"/>
              </w:rPr>
              <w:drawing>
                <wp:inline distT="114300" distB="114300" distL="114300" distR="114300" wp14:anchorId="0766939C" wp14:editId="053985F1">
                  <wp:extent cx="4200525" cy="762000"/>
                  <wp:effectExtent l="0" t="0" r="0" b="0"/>
                  <wp:docPr id="1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67"/>
                          <a:srcRect/>
                          <a:stretch>
                            <a:fillRect/>
                          </a:stretch>
                        </pic:blipFill>
                        <pic:spPr>
                          <a:xfrm>
                            <a:off x="0" y="0"/>
                            <a:ext cx="4200525" cy="762000"/>
                          </a:xfrm>
                          <a:prstGeom prst="rect">
                            <a:avLst/>
                          </a:prstGeom>
                          <a:ln/>
                        </pic:spPr>
                      </pic:pic>
                    </a:graphicData>
                  </a:graphic>
                </wp:inline>
              </w:drawing>
            </w:r>
          </w:p>
        </w:tc>
      </w:tr>
      <w:tr w:rsidR="00285D66" w14:paraId="32A60521"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2F8CCC90" w14:textId="77777777" w:rsidR="00285D66" w:rsidRPr="0039527B" w:rsidRDefault="00285D66" w:rsidP="00285D66">
            <w:pPr>
              <w:jc w:val="center"/>
              <w:rPr>
                <w:b/>
                <w:lang w:val="en-US"/>
              </w:rPr>
            </w:pPr>
            <w:r w:rsidRPr="0039527B">
              <w:rPr>
                <w:b/>
                <w:lang w:val="en-US"/>
              </w:rPr>
              <w:t xml:space="preserve">Prueba 5 </w:t>
            </w:r>
          </w:p>
          <w:p w14:paraId="47907014" w14:textId="77777777" w:rsidR="00285D66" w:rsidRPr="0039527B" w:rsidRDefault="00285D66" w:rsidP="00285D66">
            <w:pPr>
              <w:jc w:val="center"/>
              <w:rPr>
                <w:b/>
                <w:lang w:val="en-US"/>
              </w:rPr>
            </w:pPr>
            <w:r w:rsidRPr="0039527B">
              <w:rPr>
                <w:b/>
                <w:lang w:val="en-US"/>
              </w:rPr>
              <w:t>Buffer 512 bytes</w:t>
            </w:r>
          </w:p>
          <w:p w14:paraId="0B2878D9" w14:textId="77777777" w:rsidR="00285D66" w:rsidRPr="0039527B" w:rsidRDefault="00285D66" w:rsidP="00285D66">
            <w:pPr>
              <w:jc w:val="center"/>
              <w:rPr>
                <w:b/>
                <w:lang w:val="en-US"/>
              </w:rPr>
            </w:pPr>
            <w:r w:rsidRPr="0039527B">
              <w:rPr>
                <w:b/>
                <w:lang w:val="en-US"/>
              </w:rPr>
              <w:t>PacketSender 107</w:t>
            </w:r>
          </w:p>
          <w:p w14:paraId="2AB0DE8C" w14:textId="77777777" w:rsidR="00285D66" w:rsidRPr="0039527B" w:rsidRDefault="00285D66" w:rsidP="00285D66">
            <w:pPr>
              <w:jc w:val="center"/>
              <w:rPr>
                <w:b/>
                <w:lang w:val="en-US"/>
              </w:rPr>
            </w:pPr>
            <w:r w:rsidRPr="0039527B">
              <w:rPr>
                <w:b/>
                <w:lang w:val="en-US"/>
              </w:rPr>
              <w:t>CIOBAUD=115200</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5E565FCC" w14:textId="77777777" w:rsidR="00285D66" w:rsidRDefault="00285D66" w:rsidP="00285D66">
            <w:pPr>
              <w:rPr>
                <w:i/>
                <w:color w:val="2E74B5"/>
              </w:rPr>
            </w:pPr>
            <w:r>
              <w:rPr>
                <w:i/>
                <w:noProof/>
                <w:color w:val="2E74B5"/>
              </w:rPr>
              <w:drawing>
                <wp:inline distT="114300" distB="114300" distL="114300" distR="114300" wp14:anchorId="0AD41FDB" wp14:editId="06D6DBF8">
                  <wp:extent cx="4200525" cy="901700"/>
                  <wp:effectExtent l="0" t="0" r="0" b="0"/>
                  <wp:docPr id="17"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68"/>
                          <a:srcRect/>
                          <a:stretch>
                            <a:fillRect/>
                          </a:stretch>
                        </pic:blipFill>
                        <pic:spPr>
                          <a:xfrm>
                            <a:off x="0" y="0"/>
                            <a:ext cx="4200525" cy="901700"/>
                          </a:xfrm>
                          <a:prstGeom prst="rect">
                            <a:avLst/>
                          </a:prstGeom>
                          <a:ln/>
                        </pic:spPr>
                      </pic:pic>
                    </a:graphicData>
                  </a:graphic>
                </wp:inline>
              </w:drawing>
            </w:r>
          </w:p>
        </w:tc>
      </w:tr>
      <w:tr w:rsidR="00285D66" w14:paraId="64E9B5A7"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261F8BAC" w14:textId="77777777" w:rsidR="00285D66" w:rsidRDefault="00285D66" w:rsidP="00285D66">
            <w:pPr>
              <w:jc w:val="center"/>
              <w:rPr>
                <w:b/>
              </w:rPr>
            </w:pPr>
            <w:r>
              <w:rPr>
                <w:b/>
              </w:rPr>
              <w:t>Prueba 6</w:t>
            </w:r>
          </w:p>
          <w:p w14:paraId="233E004E" w14:textId="77777777" w:rsidR="00285D66" w:rsidRDefault="00285D66" w:rsidP="00285D66">
            <w:pPr>
              <w:jc w:val="center"/>
              <w:rPr>
                <w:b/>
              </w:rPr>
            </w:pPr>
            <w:r>
              <w:rPr>
                <w:b/>
              </w:rPr>
              <w:t>Buffer 1024 bytes</w:t>
            </w:r>
          </w:p>
          <w:p w14:paraId="1C9E7A5E" w14:textId="77777777" w:rsidR="00285D66" w:rsidRDefault="00285D66" w:rsidP="00285D66">
            <w:pPr>
              <w:jc w:val="center"/>
              <w:rPr>
                <w:b/>
              </w:rPr>
            </w:pPr>
            <w:r>
              <w:rPr>
                <w:b/>
              </w:rPr>
              <w:t>PacketSender 48</w:t>
            </w:r>
          </w:p>
          <w:p w14:paraId="06C92D50" w14:textId="77777777" w:rsidR="00285D66" w:rsidRDefault="00285D66" w:rsidP="00285D66">
            <w:pPr>
              <w:jc w:val="center"/>
              <w:rPr>
                <w:b/>
              </w:rPr>
            </w:pPr>
            <w:r>
              <w:rPr>
                <w:b/>
              </w:rPr>
              <w:t>ERROR</w:t>
            </w:r>
          </w:p>
          <w:p w14:paraId="6EDBFC46" w14:textId="77777777" w:rsidR="00285D66" w:rsidRDefault="00285D66" w:rsidP="00285D66">
            <w:pPr>
              <w:jc w:val="center"/>
              <w:rPr>
                <w:b/>
              </w:rPr>
            </w:pPr>
            <w:r>
              <w:rPr>
                <w:b/>
              </w:rPr>
              <w:t>CIOBAUD=115200</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0869FBB3" w14:textId="77777777" w:rsidR="00285D66" w:rsidRDefault="00285D66" w:rsidP="00285D66">
            <w:pPr>
              <w:rPr>
                <w:i/>
                <w:color w:val="2E74B5"/>
              </w:rPr>
            </w:pPr>
            <w:r>
              <w:rPr>
                <w:i/>
                <w:noProof/>
                <w:color w:val="2E74B5"/>
              </w:rPr>
              <w:drawing>
                <wp:inline distT="114300" distB="114300" distL="114300" distR="114300" wp14:anchorId="7BC1708A" wp14:editId="470747DB">
                  <wp:extent cx="3467100" cy="2219325"/>
                  <wp:effectExtent l="0" t="0" r="0" b="0"/>
                  <wp:docPr id="49"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69"/>
                          <a:srcRect/>
                          <a:stretch>
                            <a:fillRect/>
                          </a:stretch>
                        </pic:blipFill>
                        <pic:spPr>
                          <a:xfrm>
                            <a:off x="0" y="0"/>
                            <a:ext cx="3467100" cy="2219325"/>
                          </a:xfrm>
                          <a:prstGeom prst="rect">
                            <a:avLst/>
                          </a:prstGeom>
                          <a:ln/>
                        </pic:spPr>
                      </pic:pic>
                    </a:graphicData>
                  </a:graphic>
                </wp:inline>
              </w:drawing>
            </w:r>
          </w:p>
        </w:tc>
      </w:tr>
      <w:tr w:rsidR="00285D66" w14:paraId="7B99625A"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74EAA746" w14:textId="77777777" w:rsidR="00285D66" w:rsidRPr="0039527B" w:rsidRDefault="00285D66" w:rsidP="00285D66">
            <w:pPr>
              <w:jc w:val="center"/>
              <w:rPr>
                <w:b/>
                <w:lang w:val="en-US"/>
              </w:rPr>
            </w:pPr>
            <w:r w:rsidRPr="0039527B">
              <w:rPr>
                <w:b/>
                <w:lang w:val="en-US"/>
              </w:rPr>
              <w:t>Prueba 7</w:t>
            </w:r>
          </w:p>
          <w:p w14:paraId="69201FF0" w14:textId="77777777" w:rsidR="00285D66" w:rsidRPr="0039527B" w:rsidRDefault="00285D66" w:rsidP="00285D66">
            <w:pPr>
              <w:jc w:val="center"/>
              <w:rPr>
                <w:b/>
                <w:lang w:val="en-US"/>
              </w:rPr>
            </w:pPr>
            <w:r w:rsidRPr="0039527B">
              <w:rPr>
                <w:b/>
                <w:lang w:val="en-US"/>
              </w:rPr>
              <w:t>Buffer 512 bytes</w:t>
            </w:r>
          </w:p>
          <w:p w14:paraId="10762F9A" w14:textId="77777777" w:rsidR="00285D66" w:rsidRPr="0039527B" w:rsidRDefault="00285D66" w:rsidP="00285D66">
            <w:pPr>
              <w:jc w:val="center"/>
              <w:rPr>
                <w:b/>
                <w:lang w:val="en-US"/>
              </w:rPr>
            </w:pPr>
            <w:r w:rsidRPr="0039527B">
              <w:rPr>
                <w:b/>
                <w:lang w:val="en-US"/>
              </w:rPr>
              <w:t>PacketSender 6</w:t>
            </w:r>
          </w:p>
          <w:p w14:paraId="210CF2A0" w14:textId="77777777" w:rsidR="00285D66" w:rsidRPr="0039527B" w:rsidRDefault="00285D66" w:rsidP="00285D66">
            <w:pPr>
              <w:jc w:val="center"/>
              <w:rPr>
                <w:b/>
                <w:lang w:val="en-US"/>
              </w:rPr>
            </w:pPr>
            <w:r w:rsidRPr="0039527B">
              <w:rPr>
                <w:b/>
                <w:lang w:val="en-US"/>
              </w:rPr>
              <w:t>CIOBAUD=9600</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08C4A923" w14:textId="77777777" w:rsidR="00285D66" w:rsidRDefault="00285D66" w:rsidP="00285D66">
            <w:pPr>
              <w:rPr>
                <w:i/>
                <w:color w:val="2E74B5"/>
              </w:rPr>
            </w:pPr>
            <w:r>
              <w:rPr>
                <w:i/>
                <w:noProof/>
                <w:color w:val="2E74B5"/>
              </w:rPr>
              <w:drawing>
                <wp:inline distT="114300" distB="114300" distL="114300" distR="114300" wp14:anchorId="7D5C81C9" wp14:editId="60EBE511">
                  <wp:extent cx="4200525" cy="952500"/>
                  <wp:effectExtent l="0" t="0" r="0" b="0"/>
                  <wp:docPr id="14"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70"/>
                          <a:srcRect/>
                          <a:stretch>
                            <a:fillRect/>
                          </a:stretch>
                        </pic:blipFill>
                        <pic:spPr>
                          <a:xfrm>
                            <a:off x="0" y="0"/>
                            <a:ext cx="4200525" cy="952500"/>
                          </a:xfrm>
                          <a:prstGeom prst="rect">
                            <a:avLst/>
                          </a:prstGeom>
                          <a:ln/>
                        </pic:spPr>
                      </pic:pic>
                    </a:graphicData>
                  </a:graphic>
                </wp:inline>
              </w:drawing>
            </w:r>
          </w:p>
        </w:tc>
      </w:tr>
      <w:tr w:rsidR="00285D66" w14:paraId="39725BE0"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465F1134" w14:textId="77777777" w:rsidR="00285D66" w:rsidRPr="0039527B" w:rsidRDefault="00285D66" w:rsidP="00285D66">
            <w:pPr>
              <w:jc w:val="center"/>
              <w:rPr>
                <w:b/>
                <w:lang w:val="en-US"/>
              </w:rPr>
            </w:pPr>
            <w:r w:rsidRPr="0039527B">
              <w:rPr>
                <w:b/>
                <w:lang w:val="en-US"/>
              </w:rPr>
              <w:t>Prueba 8</w:t>
            </w:r>
          </w:p>
          <w:p w14:paraId="4823D121" w14:textId="77777777" w:rsidR="00285D66" w:rsidRPr="0039527B" w:rsidRDefault="00285D66" w:rsidP="00285D66">
            <w:pPr>
              <w:jc w:val="center"/>
              <w:rPr>
                <w:b/>
                <w:lang w:val="en-US"/>
              </w:rPr>
            </w:pPr>
            <w:r w:rsidRPr="0039527B">
              <w:rPr>
                <w:b/>
                <w:lang w:val="en-US"/>
              </w:rPr>
              <w:t>Buffer 512 bytes</w:t>
            </w:r>
          </w:p>
          <w:p w14:paraId="211AC5A4" w14:textId="77777777" w:rsidR="00285D66" w:rsidRPr="0039527B" w:rsidRDefault="00285D66" w:rsidP="00285D66">
            <w:pPr>
              <w:jc w:val="center"/>
              <w:rPr>
                <w:b/>
                <w:lang w:val="en-US"/>
              </w:rPr>
            </w:pPr>
            <w:r w:rsidRPr="0039527B">
              <w:rPr>
                <w:b/>
                <w:lang w:val="en-US"/>
              </w:rPr>
              <w:t>PacketSender 140</w:t>
            </w:r>
          </w:p>
          <w:p w14:paraId="1B1CF893" w14:textId="77777777" w:rsidR="00285D66" w:rsidRPr="0039527B" w:rsidRDefault="00285D66" w:rsidP="00285D66">
            <w:pPr>
              <w:jc w:val="center"/>
              <w:rPr>
                <w:b/>
                <w:lang w:val="en-US"/>
              </w:rPr>
            </w:pPr>
            <w:r w:rsidRPr="0039527B">
              <w:rPr>
                <w:b/>
                <w:lang w:val="en-US"/>
              </w:rPr>
              <w:t>CIOBAUD=250000</w:t>
            </w:r>
          </w:p>
          <w:p w14:paraId="4178EAA1" w14:textId="77777777" w:rsidR="00285D66" w:rsidRPr="0039527B" w:rsidRDefault="00285D66" w:rsidP="00285D66">
            <w:pPr>
              <w:jc w:val="center"/>
              <w:rPr>
                <w:b/>
                <w:lang w:val="en-US"/>
              </w:rPr>
            </w:pP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56CE0A6A" w14:textId="77777777" w:rsidR="00285D66" w:rsidRDefault="00285D66" w:rsidP="00285D66">
            <w:pPr>
              <w:rPr>
                <w:i/>
                <w:color w:val="2E74B5"/>
              </w:rPr>
            </w:pPr>
            <w:r>
              <w:rPr>
                <w:i/>
                <w:noProof/>
                <w:color w:val="2E74B5"/>
              </w:rPr>
              <w:drawing>
                <wp:inline distT="114300" distB="114300" distL="114300" distR="114300" wp14:anchorId="54BFB07D" wp14:editId="58E29A27">
                  <wp:extent cx="4200525" cy="1079500"/>
                  <wp:effectExtent l="0" t="0" r="0" b="0"/>
                  <wp:docPr id="5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71"/>
                          <a:srcRect/>
                          <a:stretch>
                            <a:fillRect/>
                          </a:stretch>
                        </pic:blipFill>
                        <pic:spPr>
                          <a:xfrm>
                            <a:off x="0" y="0"/>
                            <a:ext cx="4200525" cy="1079500"/>
                          </a:xfrm>
                          <a:prstGeom prst="rect">
                            <a:avLst/>
                          </a:prstGeom>
                          <a:ln/>
                        </pic:spPr>
                      </pic:pic>
                    </a:graphicData>
                  </a:graphic>
                </wp:inline>
              </w:drawing>
            </w:r>
          </w:p>
        </w:tc>
      </w:tr>
      <w:tr w:rsidR="00285D66" w14:paraId="6DD6097C"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733B7245" w14:textId="77777777" w:rsidR="00285D66" w:rsidRDefault="00285D66" w:rsidP="00285D66">
            <w:pPr>
              <w:jc w:val="center"/>
              <w:rPr>
                <w:b/>
              </w:rPr>
            </w:pPr>
            <w:r>
              <w:rPr>
                <w:b/>
              </w:rPr>
              <w:t>Prueba 9</w:t>
            </w:r>
          </w:p>
          <w:p w14:paraId="4A9BAF5C" w14:textId="77777777" w:rsidR="00285D66" w:rsidRDefault="00285D66" w:rsidP="00285D66">
            <w:pPr>
              <w:jc w:val="center"/>
              <w:rPr>
                <w:b/>
              </w:rPr>
            </w:pPr>
            <w:r>
              <w:rPr>
                <w:b/>
              </w:rPr>
              <w:t>Buffer 512 bytes</w:t>
            </w:r>
          </w:p>
          <w:p w14:paraId="51A344A5" w14:textId="77777777" w:rsidR="00285D66" w:rsidRDefault="00285D66" w:rsidP="00285D66">
            <w:pPr>
              <w:jc w:val="center"/>
              <w:rPr>
                <w:b/>
              </w:rPr>
            </w:pPr>
            <w:r>
              <w:rPr>
                <w:b/>
              </w:rPr>
              <w:t>CIOBAUD=500000</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7F8D612D" w14:textId="77777777" w:rsidR="00285D66" w:rsidRDefault="00285D66" w:rsidP="00285D66">
            <w:pPr>
              <w:rPr>
                <w:i/>
                <w:color w:val="2E74B5"/>
              </w:rPr>
            </w:pPr>
            <w:r>
              <w:rPr>
                <w:i/>
                <w:noProof/>
                <w:color w:val="2E74B5"/>
              </w:rPr>
              <w:drawing>
                <wp:inline distT="114300" distB="114300" distL="114300" distR="114300" wp14:anchorId="0840B5D8" wp14:editId="358CD39F">
                  <wp:extent cx="4200525" cy="1371600"/>
                  <wp:effectExtent l="0" t="0" r="0" b="0"/>
                  <wp:docPr id="18"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72"/>
                          <a:srcRect/>
                          <a:stretch>
                            <a:fillRect/>
                          </a:stretch>
                        </pic:blipFill>
                        <pic:spPr>
                          <a:xfrm>
                            <a:off x="0" y="0"/>
                            <a:ext cx="4200525" cy="1371600"/>
                          </a:xfrm>
                          <a:prstGeom prst="rect">
                            <a:avLst/>
                          </a:prstGeom>
                          <a:ln/>
                        </pic:spPr>
                      </pic:pic>
                    </a:graphicData>
                  </a:graphic>
                </wp:inline>
              </w:drawing>
            </w:r>
          </w:p>
        </w:tc>
      </w:tr>
      <w:tr w:rsidR="00285D66" w14:paraId="1C4126C9"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4736C9EA" w14:textId="77777777" w:rsidR="00285D66" w:rsidRDefault="00285D66" w:rsidP="00285D66">
            <w:pPr>
              <w:jc w:val="center"/>
              <w:rPr>
                <w:b/>
              </w:rPr>
            </w:pPr>
            <w:r>
              <w:rPr>
                <w:b/>
              </w:rPr>
              <w:lastRenderedPageBreak/>
              <w:t>Prueba 10</w:t>
            </w:r>
          </w:p>
          <w:p w14:paraId="1BECF731" w14:textId="77777777" w:rsidR="00285D66" w:rsidRDefault="00285D66" w:rsidP="00285D66">
            <w:pPr>
              <w:jc w:val="center"/>
              <w:rPr>
                <w:b/>
              </w:rPr>
            </w:pPr>
            <w:r>
              <w:rPr>
                <w:b/>
              </w:rPr>
              <w:t>Buffer 512</w:t>
            </w:r>
          </w:p>
          <w:p w14:paraId="6CD3DCD4" w14:textId="77777777" w:rsidR="00285D66" w:rsidRDefault="00285D66" w:rsidP="00285D66">
            <w:pPr>
              <w:jc w:val="center"/>
              <w:rPr>
                <w:b/>
              </w:rPr>
            </w:pPr>
            <w:r>
              <w:rPr>
                <w:b/>
              </w:rPr>
              <w:t xml:space="preserve">CIOBAUD= 4000000 </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16CB9C8A" w14:textId="77777777" w:rsidR="00285D66" w:rsidRDefault="00285D66" w:rsidP="00285D66">
            <w:pPr>
              <w:rPr>
                <w:i/>
                <w:color w:val="2E74B5"/>
              </w:rPr>
            </w:pPr>
            <w:r>
              <w:rPr>
                <w:i/>
                <w:noProof/>
                <w:color w:val="2E74B5"/>
              </w:rPr>
              <w:drawing>
                <wp:inline distT="114300" distB="114300" distL="114300" distR="114300" wp14:anchorId="769F3E6B" wp14:editId="562A8FE6">
                  <wp:extent cx="4200525" cy="1066800"/>
                  <wp:effectExtent l="0" t="0" r="0" b="0"/>
                  <wp:docPr id="2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73"/>
                          <a:srcRect/>
                          <a:stretch>
                            <a:fillRect/>
                          </a:stretch>
                        </pic:blipFill>
                        <pic:spPr>
                          <a:xfrm>
                            <a:off x="0" y="0"/>
                            <a:ext cx="4200525" cy="1066800"/>
                          </a:xfrm>
                          <a:prstGeom prst="rect">
                            <a:avLst/>
                          </a:prstGeom>
                          <a:ln/>
                        </pic:spPr>
                      </pic:pic>
                    </a:graphicData>
                  </a:graphic>
                </wp:inline>
              </w:drawing>
            </w:r>
          </w:p>
        </w:tc>
      </w:tr>
      <w:tr w:rsidR="00285D66" w14:paraId="2DD3EEFE"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0A79BFE5" w14:textId="77777777" w:rsidR="00285D66" w:rsidRDefault="00285D66" w:rsidP="00285D66">
            <w:pPr>
              <w:jc w:val="center"/>
              <w:rPr>
                <w:b/>
              </w:rPr>
            </w:pPr>
            <w:r>
              <w:rPr>
                <w:b/>
              </w:rPr>
              <w:t>Prueba 11</w:t>
            </w:r>
          </w:p>
          <w:p w14:paraId="7BC3639E" w14:textId="77777777" w:rsidR="00285D66" w:rsidRDefault="00285D66" w:rsidP="00285D66">
            <w:pPr>
              <w:jc w:val="center"/>
              <w:rPr>
                <w:b/>
              </w:rPr>
            </w:pPr>
            <w:r>
              <w:rPr>
                <w:b/>
              </w:rPr>
              <w:t>4608000 baudios Buffer 512 bytes</w:t>
            </w:r>
          </w:p>
          <w:p w14:paraId="11D1A3C8" w14:textId="77777777" w:rsidR="00285D66" w:rsidRDefault="00285D66" w:rsidP="00285D66">
            <w:pPr>
              <w:jc w:val="center"/>
              <w:rPr>
                <w:b/>
              </w:rPr>
            </w:pP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3284DB0A" w14:textId="77777777" w:rsidR="00285D66" w:rsidRDefault="00285D66" w:rsidP="00285D66">
            <w:pPr>
              <w:rPr>
                <w:i/>
                <w:color w:val="2E74B5"/>
              </w:rPr>
            </w:pPr>
            <w:r>
              <w:rPr>
                <w:i/>
                <w:noProof/>
                <w:color w:val="2E74B5"/>
              </w:rPr>
              <w:drawing>
                <wp:inline distT="114300" distB="114300" distL="114300" distR="114300" wp14:anchorId="39DF3C4D" wp14:editId="44193655">
                  <wp:extent cx="4200525" cy="901700"/>
                  <wp:effectExtent l="0" t="0" r="0" b="0"/>
                  <wp:docPr id="2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74"/>
                          <a:srcRect/>
                          <a:stretch>
                            <a:fillRect/>
                          </a:stretch>
                        </pic:blipFill>
                        <pic:spPr>
                          <a:xfrm>
                            <a:off x="0" y="0"/>
                            <a:ext cx="4200525" cy="901700"/>
                          </a:xfrm>
                          <a:prstGeom prst="rect">
                            <a:avLst/>
                          </a:prstGeom>
                          <a:ln/>
                        </pic:spPr>
                      </pic:pic>
                    </a:graphicData>
                  </a:graphic>
                </wp:inline>
              </w:drawing>
            </w:r>
          </w:p>
        </w:tc>
      </w:tr>
      <w:tr w:rsidR="00285D66" w14:paraId="3F41C5E3"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36845061" w14:textId="77777777" w:rsidR="00285D66" w:rsidRDefault="00285D66" w:rsidP="00285D66">
            <w:pPr>
              <w:jc w:val="center"/>
              <w:rPr>
                <w:b/>
              </w:rPr>
            </w:pPr>
            <w:r>
              <w:rPr>
                <w:b/>
              </w:rPr>
              <w:t>Prueba 12</w:t>
            </w:r>
          </w:p>
          <w:p w14:paraId="0D0C655E" w14:textId="77777777" w:rsidR="00285D66" w:rsidRDefault="00285D66" w:rsidP="00285D66">
            <w:pPr>
              <w:jc w:val="center"/>
              <w:rPr>
                <w:b/>
              </w:rPr>
            </w:pPr>
            <w:r>
              <w:rPr>
                <w:b/>
              </w:rPr>
              <w:t>4608000 baudios y 256 bytes buffer</w:t>
            </w:r>
          </w:p>
          <w:p w14:paraId="2F998F9B" w14:textId="77777777" w:rsidR="00285D66" w:rsidRDefault="00285D66" w:rsidP="00285D66">
            <w:pPr>
              <w:jc w:val="center"/>
              <w:rPr>
                <w:b/>
              </w:rPr>
            </w:pP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3126F996" w14:textId="77777777" w:rsidR="00285D66" w:rsidRDefault="00285D66" w:rsidP="00285D66">
            <w:pPr>
              <w:rPr>
                <w:i/>
                <w:color w:val="2E74B5"/>
              </w:rPr>
            </w:pPr>
            <w:r>
              <w:rPr>
                <w:i/>
                <w:noProof/>
                <w:color w:val="2E74B5"/>
              </w:rPr>
              <w:drawing>
                <wp:inline distT="114300" distB="114300" distL="114300" distR="114300" wp14:anchorId="164624FC" wp14:editId="1C05A3AD">
                  <wp:extent cx="4200525" cy="1562100"/>
                  <wp:effectExtent l="0" t="0" r="0" b="0"/>
                  <wp:docPr id="2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75"/>
                          <a:srcRect/>
                          <a:stretch>
                            <a:fillRect/>
                          </a:stretch>
                        </pic:blipFill>
                        <pic:spPr>
                          <a:xfrm>
                            <a:off x="0" y="0"/>
                            <a:ext cx="4200525" cy="1562100"/>
                          </a:xfrm>
                          <a:prstGeom prst="rect">
                            <a:avLst/>
                          </a:prstGeom>
                          <a:ln/>
                        </pic:spPr>
                      </pic:pic>
                    </a:graphicData>
                  </a:graphic>
                </wp:inline>
              </w:drawing>
            </w:r>
          </w:p>
        </w:tc>
      </w:tr>
      <w:tr w:rsidR="00285D66" w14:paraId="2783BF00"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59515980" w14:textId="77777777" w:rsidR="00285D66" w:rsidRDefault="00285D66" w:rsidP="00285D66">
            <w:pPr>
              <w:jc w:val="center"/>
              <w:rPr>
                <w:b/>
              </w:rPr>
            </w:pPr>
            <w:r>
              <w:rPr>
                <w:b/>
              </w:rPr>
              <w:t>Prueba 13</w:t>
            </w:r>
          </w:p>
          <w:p w14:paraId="20E35AA5" w14:textId="77777777" w:rsidR="00285D66" w:rsidRDefault="00285D66" w:rsidP="00285D66">
            <w:pPr>
              <w:jc w:val="center"/>
              <w:rPr>
                <w:b/>
              </w:rPr>
            </w:pPr>
            <w:r>
              <w:rPr>
                <w:b/>
              </w:rPr>
              <w:t>4608000 baudios y 768 bytes de buffer</w:t>
            </w:r>
          </w:p>
          <w:p w14:paraId="4D1928EF" w14:textId="77777777" w:rsidR="00285D66" w:rsidRDefault="00285D66" w:rsidP="00285D66">
            <w:pPr>
              <w:jc w:val="center"/>
              <w:rPr>
                <w:b/>
              </w:rPr>
            </w:pP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59442D1E" w14:textId="77777777" w:rsidR="00285D66" w:rsidRDefault="00285D66" w:rsidP="00285D66">
            <w:pPr>
              <w:rPr>
                <w:i/>
                <w:color w:val="2E74B5"/>
              </w:rPr>
            </w:pPr>
            <w:r>
              <w:rPr>
                <w:i/>
                <w:noProof/>
                <w:color w:val="2E74B5"/>
              </w:rPr>
              <w:drawing>
                <wp:inline distT="114300" distB="114300" distL="114300" distR="114300" wp14:anchorId="1F64EC4E" wp14:editId="7DCA389C">
                  <wp:extent cx="4200525" cy="1079500"/>
                  <wp:effectExtent l="0" t="0" r="0" b="0"/>
                  <wp:docPr id="5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76"/>
                          <a:srcRect/>
                          <a:stretch>
                            <a:fillRect/>
                          </a:stretch>
                        </pic:blipFill>
                        <pic:spPr>
                          <a:xfrm>
                            <a:off x="0" y="0"/>
                            <a:ext cx="4200525" cy="1079500"/>
                          </a:xfrm>
                          <a:prstGeom prst="rect">
                            <a:avLst/>
                          </a:prstGeom>
                          <a:ln/>
                        </pic:spPr>
                      </pic:pic>
                    </a:graphicData>
                  </a:graphic>
                </wp:inline>
              </w:drawing>
            </w:r>
          </w:p>
        </w:tc>
      </w:tr>
    </w:tbl>
    <w:p w14:paraId="04433A72" w14:textId="77777777" w:rsidR="00285D66" w:rsidRDefault="00285D66" w:rsidP="00285D66"/>
    <w:p w14:paraId="2225D9EB" w14:textId="77777777" w:rsidR="00285D66" w:rsidRDefault="00285D66" w:rsidP="00285D66">
      <w:pPr>
        <w:rPr>
          <w:b/>
          <w:color w:val="538DD4"/>
        </w:rPr>
      </w:pPr>
      <w:r>
        <w:br w:type="page"/>
      </w:r>
    </w:p>
    <w:p w14:paraId="2125D02F" w14:textId="77777777" w:rsidR="00285D66" w:rsidRPr="000D161B" w:rsidRDefault="00285D66" w:rsidP="000D161B">
      <w:pPr>
        <w:pStyle w:val="Ttulo2"/>
        <w:rPr>
          <w:b/>
          <w:i/>
          <w:sz w:val="32"/>
          <w:szCs w:val="32"/>
        </w:rPr>
      </w:pPr>
      <w:bookmarkStart w:id="234" w:name="_Toc508729707"/>
      <w:r w:rsidRPr="000D161B">
        <w:rPr>
          <w:b/>
          <w:i/>
          <w:sz w:val="32"/>
          <w:szCs w:val="32"/>
        </w:rPr>
        <w:lastRenderedPageBreak/>
        <w:t>Código pruebaVelocidad6-configuracionWifi</w:t>
      </w:r>
      <w:bookmarkEnd w:id="234"/>
    </w:p>
    <w:p w14:paraId="42B05D50"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C586C0"/>
          <w:sz w:val="21"/>
          <w:szCs w:val="21"/>
        </w:rPr>
        <w:t>#include</w:t>
      </w:r>
      <w:r w:rsidRPr="000761F9">
        <w:rPr>
          <w:rFonts w:ascii="Consolas" w:eastAsia="Times New Roman" w:hAnsi="Consolas" w:cs="Times New Roman"/>
          <w:color w:val="569CD6"/>
          <w:sz w:val="21"/>
          <w:szCs w:val="21"/>
        </w:rPr>
        <w:t xml:space="preserve"> </w:t>
      </w:r>
      <w:r w:rsidRPr="000761F9">
        <w:rPr>
          <w:rFonts w:ascii="Consolas" w:eastAsia="Times New Roman" w:hAnsi="Consolas" w:cs="Times New Roman"/>
          <w:color w:val="CE9178"/>
          <w:sz w:val="21"/>
          <w:szCs w:val="21"/>
        </w:rPr>
        <w:t>&lt;SoftwareSerial.h&gt;</w:t>
      </w:r>
    </w:p>
    <w:p w14:paraId="02F88F6C"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C586C0"/>
          <w:sz w:val="21"/>
          <w:szCs w:val="21"/>
        </w:rPr>
        <w:t>#define</w:t>
      </w:r>
      <w:r w:rsidRPr="000761F9">
        <w:rPr>
          <w:rFonts w:ascii="Consolas" w:eastAsia="Times New Roman" w:hAnsi="Consolas" w:cs="Times New Roman"/>
          <w:color w:val="569CD6"/>
          <w:sz w:val="21"/>
          <w:szCs w:val="21"/>
        </w:rPr>
        <w:t xml:space="preserve"> </w:t>
      </w:r>
      <w:r w:rsidRPr="000761F9">
        <w:rPr>
          <w:rFonts w:ascii="Consolas" w:eastAsia="Times New Roman" w:hAnsi="Consolas" w:cs="Times New Roman"/>
          <w:color w:val="DCDCAA"/>
          <w:sz w:val="21"/>
          <w:szCs w:val="21"/>
        </w:rPr>
        <w:t>MAX</w:t>
      </w:r>
      <w:r w:rsidRPr="000761F9">
        <w:rPr>
          <w:rFonts w:ascii="Consolas" w:eastAsia="Times New Roman" w:hAnsi="Consolas" w:cs="Times New Roman"/>
          <w:color w:val="569CD6"/>
          <w:sz w:val="21"/>
          <w:szCs w:val="21"/>
        </w:rPr>
        <w:t xml:space="preserve"> </w:t>
      </w:r>
      <w:r w:rsidRPr="000761F9">
        <w:rPr>
          <w:rFonts w:ascii="Consolas" w:eastAsia="Times New Roman" w:hAnsi="Consolas" w:cs="Times New Roman"/>
          <w:color w:val="B5CEA8"/>
          <w:sz w:val="21"/>
          <w:szCs w:val="21"/>
        </w:rPr>
        <w:t>128</w:t>
      </w:r>
    </w:p>
    <w:p w14:paraId="14A2CF0B"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C586C0"/>
          <w:sz w:val="21"/>
          <w:szCs w:val="21"/>
        </w:rPr>
        <w:t>#define</w:t>
      </w:r>
      <w:r w:rsidRPr="000761F9">
        <w:rPr>
          <w:rFonts w:ascii="Consolas" w:eastAsia="Times New Roman" w:hAnsi="Consolas" w:cs="Times New Roman"/>
          <w:color w:val="569CD6"/>
          <w:sz w:val="21"/>
          <w:szCs w:val="21"/>
        </w:rPr>
        <w:t xml:space="preserve"> </w:t>
      </w:r>
      <w:r w:rsidRPr="000761F9">
        <w:rPr>
          <w:rFonts w:ascii="Consolas" w:eastAsia="Times New Roman" w:hAnsi="Consolas" w:cs="Times New Roman"/>
          <w:color w:val="DCDCAA"/>
          <w:sz w:val="21"/>
          <w:szCs w:val="21"/>
        </w:rPr>
        <w:t>VELORIGINAL</w:t>
      </w:r>
      <w:r w:rsidRPr="000761F9">
        <w:rPr>
          <w:rFonts w:ascii="Consolas" w:eastAsia="Times New Roman" w:hAnsi="Consolas" w:cs="Times New Roman"/>
          <w:color w:val="569CD6"/>
          <w:sz w:val="21"/>
          <w:szCs w:val="21"/>
        </w:rPr>
        <w:t xml:space="preserve"> </w:t>
      </w:r>
      <w:r w:rsidRPr="000761F9">
        <w:rPr>
          <w:rFonts w:ascii="Consolas" w:eastAsia="Times New Roman" w:hAnsi="Consolas" w:cs="Times New Roman"/>
          <w:color w:val="B5CEA8"/>
          <w:sz w:val="21"/>
          <w:szCs w:val="21"/>
        </w:rPr>
        <w:t>115200</w:t>
      </w:r>
    </w:p>
    <w:p w14:paraId="44EDA44D"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C586C0"/>
          <w:sz w:val="21"/>
          <w:szCs w:val="21"/>
        </w:rPr>
        <w:t>#define</w:t>
      </w:r>
      <w:r w:rsidRPr="000761F9">
        <w:rPr>
          <w:rFonts w:ascii="Consolas" w:eastAsia="Times New Roman" w:hAnsi="Consolas" w:cs="Times New Roman"/>
          <w:color w:val="569CD6"/>
          <w:sz w:val="21"/>
          <w:szCs w:val="21"/>
        </w:rPr>
        <w:t xml:space="preserve"> </w:t>
      </w:r>
      <w:r w:rsidRPr="000761F9">
        <w:rPr>
          <w:rFonts w:ascii="Consolas" w:eastAsia="Times New Roman" w:hAnsi="Consolas" w:cs="Times New Roman"/>
          <w:color w:val="DCDCAA"/>
          <w:sz w:val="21"/>
          <w:szCs w:val="21"/>
        </w:rPr>
        <w:t>VELNUEVA</w:t>
      </w:r>
      <w:r w:rsidRPr="000761F9">
        <w:rPr>
          <w:rFonts w:ascii="Consolas" w:eastAsia="Times New Roman" w:hAnsi="Consolas" w:cs="Times New Roman"/>
          <w:color w:val="569CD6"/>
          <w:sz w:val="21"/>
          <w:szCs w:val="21"/>
        </w:rPr>
        <w:t xml:space="preserve"> </w:t>
      </w:r>
      <w:r w:rsidRPr="000761F9">
        <w:rPr>
          <w:rFonts w:ascii="Consolas" w:eastAsia="Times New Roman" w:hAnsi="Consolas" w:cs="Times New Roman"/>
          <w:color w:val="B5CEA8"/>
          <w:sz w:val="21"/>
          <w:szCs w:val="21"/>
        </w:rPr>
        <w:t>19200</w:t>
      </w:r>
    </w:p>
    <w:p w14:paraId="6BC4FD8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608B4E"/>
          <w:sz w:val="21"/>
          <w:szCs w:val="21"/>
        </w:rPr>
        <w:t>//velocidad maxima 4608000</w:t>
      </w:r>
    </w:p>
    <w:p w14:paraId="7F3E2E67"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608B4E"/>
          <w:sz w:val="21"/>
          <w:szCs w:val="21"/>
        </w:rPr>
        <w:t>/**</w:t>
      </w:r>
    </w:p>
    <w:p w14:paraId="0F871F08"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608B4E"/>
          <w:sz w:val="21"/>
          <w:szCs w:val="21"/>
        </w:rPr>
        <w:t xml:space="preserve"> * Configuramos el BT a 4500000 y conseguimos una velocidad de 55 KB/sg</w:t>
      </w:r>
    </w:p>
    <w:p w14:paraId="4DBE21E3"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608B4E"/>
          <w:sz w:val="21"/>
          <w:szCs w:val="21"/>
        </w:rPr>
        <w:t xml:space="preserve"> */</w:t>
      </w:r>
    </w:p>
    <w:p w14:paraId="1226F33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SoftwareSerial </w:t>
      </w:r>
      <w:r w:rsidRPr="000761F9">
        <w:rPr>
          <w:rFonts w:ascii="Consolas" w:eastAsia="Times New Roman" w:hAnsi="Consolas" w:cs="Times New Roman"/>
          <w:color w:val="DCDCAA"/>
          <w:sz w:val="21"/>
          <w:szCs w:val="21"/>
        </w:rPr>
        <w:t>ESP</w:t>
      </w:r>
      <w:r w:rsidRPr="000761F9">
        <w:rPr>
          <w:rFonts w:ascii="Consolas" w:eastAsia="Times New Roman" w:hAnsi="Consolas" w:cs="Times New Roman"/>
          <w:color w:val="D4D4D4"/>
          <w:sz w:val="21"/>
          <w:szCs w:val="21"/>
        </w:rPr>
        <w:t>(</w:t>
      </w:r>
      <w:r w:rsidRPr="000761F9">
        <w:rPr>
          <w:rFonts w:ascii="Consolas" w:eastAsia="Times New Roman" w:hAnsi="Consolas" w:cs="Times New Roman"/>
          <w:color w:val="B5CEA8"/>
          <w:sz w:val="21"/>
          <w:szCs w:val="21"/>
        </w:rPr>
        <w:t>3</w:t>
      </w:r>
      <w:r w:rsidRPr="000761F9">
        <w:rPr>
          <w:rFonts w:ascii="Consolas" w:eastAsia="Times New Roman" w:hAnsi="Consolas" w:cs="Times New Roman"/>
          <w:color w:val="D4D4D4"/>
          <w:sz w:val="21"/>
          <w:szCs w:val="21"/>
        </w:rPr>
        <w:t>,</w:t>
      </w:r>
      <w:r w:rsidRPr="000761F9">
        <w:rPr>
          <w:rFonts w:ascii="Consolas" w:eastAsia="Times New Roman" w:hAnsi="Consolas" w:cs="Times New Roman"/>
          <w:color w:val="B5CEA8"/>
          <w:sz w:val="21"/>
          <w:szCs w:val="21"/>
        </w:rPr>
        <w:t>2</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608B4E"/>
          <w:sz w:val="21"/>
          <w:szCs w:val="21"/>
        </w:rPr>
        <w:t>// RX | TX</w:t>
      </w:r>
    </w:p>
    <w:p w14:paraId="7B4D07C0"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608B4E"/>
          <w:sz w:val="21"/>
          <w:szCs w:val="21"/>
        </w:rPr>
        <w:t>/*</w:t>
      </w:r>
    </w:p>
    <w:p w14:paraId="552F463D"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608B4E"/>
          <w:sz w:val="21"/>
          <w:szCs w:val="21"/>
        </w:rPr>
        <w:t>Enviar comando al esp8266 y verificar la respuesta del módulo, todo esto dentro del tiempo timeout</w:t>
      </w:r>
    </w:p>
    <w:p w14:paraId="11A664CF"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608B4E"/>
          <w:sz w:val="21"/>
          <w:szCs w:val="21"/>
          <w:lang w:val="en-US"/>
        </w:rPr>
        <w:t>*/</w:t>
      </w:r>
    </w:p>
    <w:p w14:paraId="37761A17"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569CD6"/>
          <w:sz w:val="21"/>
          <w:szCs w:val="21"/>
          <w:lang w:val="en-US"/>
        </w:rPr>
        <w:t>void</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CDCAA"/>
          <w:sz w:val="21"/>
          <w:szCs w:val="21"/>
          <w:lang w:val="en-US"/>
        </w:rPr>
        <w:t>sendData</w:t>
      </w:r>
      <w:r w:rsidRPr="000761F9">
        <w:rPr>
          <w:rFonts w:ascii="Consolas" w:eastAsia="Times New Roman" w:hAnsi="Consolas" w:cs="Times New Roman"/>
          <w:color w:val="D4D4D4"/>
          <w:sz w:val="21"/>
          <w:szCs w:val="21"/>
          <w:lang w:val="en-US"/>
        </w:rPr>
        <w:t xml:space="preserve">(String comando, </w:t>
      </w:r>
      <w:r w:rsidRPr="000761F9">
        <w:rPr>
          <w:rFonts w:ascii="Consolas" w:eastAsia="Times New Roman" w:hAnsi="Consolas" w:cs="Times New Roman"/>
          <w:color w:val="569CD6"/>
          <w:sz w:val="21"/>
          <w:szCs w:val="21"/>
          <w:lang w:val="en-US"/>
        </w:rPr>
        <w:t>const</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569CD6"/>
          <w:sz w:val="21"/>
          <w:szCs w:val="21"/>
          <w:lang w:val="en-US"/>
        </w:rPr>
        <w:t>int</w:t>
      </w:r>
      <w:r w:rsidRPr="000761F9">
        <w:rPr>
          <w:rFonts w:ascii="Consolas" w:eastAsia="Times New Roman" w:hAnsi="Consolas" w:cs="Times New Roman"/>
          <w:color w:val="D4D4D4"/>
          <w:sz w:val="21"/>
          <w:szCs w:val="21"/>
          <w:lang w:val="en-US"/>
        </w:rPr>
        <w:t xml:space="preserve"> timeout)</w:t>
      </w:r>
    </w:p>
    <w:p w14:paraId="48D3A35F"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w:t>
      </w:r>
    </w:p>
    <w:p w14:paraId="7A2F4422"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569CD6"/>
          <w:sz w:val="21"/>
          <w:szCs w:val="21"/>
        </w:rPr>
        <w:t>long</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569CD6"/>
          <w:sz w:val="21"/>
          <w:szCs w:val="21"/>
        </w:rPr>
        <w:t>int</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DCDCAA"/>
          <w:sz w:val="21"/>
          <w:szCs w:val="21"/>
        </w:rPr>
        <w:t>time</w:t>
      </w:r>
      <w:r w:rsidRPr="000761F9">
        <w:rPr>
          <w:rFonts w:ascii="Consolas" w:eastAsia="Times New Roman" w:hAnsi="Consolas" w:cs="Times New Roman"/>
          <w:color w:val="D4D4D4"/>
          <w:sz w:val="21"/>
          <w:szCs w:val="21"/>
        </w:rPr>
        <w:t xml:space="preserve"> = </w:t>
      </w:r>
      <w:r w:rsidRPr="000761F9">
        <w:rPr>
          <w:rFonts w:ascii="Consolas" w:eastAsia="Times New Roman" w:hAnsi="Consolas" w:cs="Times New Roman"/>
          <w:color w:val="DCDCAA"/>
          <w:sz w:val="21"/>
          <w:szCs w:val="21"/>
        </w:rPr>
        <w:t>millis</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608B4E"/>
          <w:sz w:val="21"/>
          <w:szCs w:val="21"/>
        </w:rPr>
        <w:t>// medir el tiempo actual para verificar timeout</w:t>
      </w:r>
    </w:p>
    <w:p w14:paraId="0255B747"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w:t>
      </w:r>
    </w:p>
    <w:p w14:paraId="2D64DA10"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ESP.</w:t>
      </w:r>
      <w:r w:rsidRPr="000761F9">
        <w:rPr>
          <w:rFonts w:ascii="Consolas" w:eastAsia="Times New Roman" w:hAnsi="Consolas" w:cs="Times New Roman"/>
          <w:color w:val="DCDCAA"/>
          <w:sz w:val="21"/>
          <w:szCs w:val="21"/>
        </w:rPr>
        <w:t>print</w:t>
      </w:r>
      <w:r w:rsidRPr="000761F9">
        <w:rPr>
          <w:rFonts w:ascii="Consolas" w:eastAsia="Times New Roman" w:hAnsi="Consolas" w:cs="Times New Roman"/>
          <w:color w:val="D4D4D4"/>
          <w:sz w:val="21"/>
          <w:szCs w:val="21"/>
        </w:rPr>
        <w:t xml:space="preserve">(comando); </w:t>
      </w:r>
      <w:r w:rsidRPr="000761F9">
        <w:rPr>
          <w:rFonts w:ascii="Consolas" w:eastAsia="Times New Roman" w:hAnsi="Consolas" w:cs="Times New Roman"/>
          <w:color w:val="608B4E"/>
          <w:sz w:val="21"/>
          <w:szCs w:val="21"/>
        </w:rPr>
        <w:t>// enviar el comando al ESP8266</w:t>
      </w:r>
    </w:p>
    <w:p w14:paraId="110E654B"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w:t>
      </w:r>
    </w:p>
    <w:p w14:paraId="7050B1AE"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C586C0"/>
          <w:sz w:val="21"/>
          <w:szCs w:val="21"/>
          <w:lang w:val="en-US"/>
        </w:rPr>
        <w:t>while</w:t>
      </w:r>
      <w:r w:rsidRPr="000761F9">
        <w:rPr>
          <w:rFonts w:ascii="Consolas" w:eastAsia="Times New Roman" w:hAnsi="Consolas" w:cs="Times New Roman"/>
          <w:color w:val="D4D4D4"/>
          <w:sz w:val="21"/>
          <w:szCs w:val="21"/>
          <w:lang w:val="en-US"/>
        </w:rPr>
        <w:t>( (</w:t>
      </w:r>
      <w:r w:rsidRPr="000761F9">
        <w:rPr>
          <w:rFonts w:ascii="Consolas" w:eastAsia="Times New Roman" w:hAnsi="Consolas" w:cs="Times New Roman"/>
          <w:color w:val="DCDCAA"/>
          <w:sz w:val="21"/>
          <w:szCs w:val="21"/>
          <w:lang w:val="en-US"/>
        </w:rPr>
        <w:t>time</w:t>
      </w:r>
      <w:r w:rsidRPr="000761F9">
        <w:rPr>
          <w:rFonts w:ascii="Consolas" w:eastAsia="Times New Roman" w:hAnsi="Consolas" w:cs="Times New Roman"/>
          <w:color w:val="D4D4D4"/>
          <w:sz w:val="21"/>
          <w:szCs w:val="21"/>
          <w:lang w:val="en-US"/>
        </w:rPr>
        <w:t xml:space="preserve">+timeout) &gt; </w:t>
      </w:r>
      <w:r w:rsidRPr="000761F9">
        <w:rPr>
          <w:rFonts w:ascii="Consolas" w:eastAsia="Times New Roman" w:hAnsi="Consolas" w:cs="Times New Roman"/>
          <w:color w:val="DCDCAA"/>
          <w:sz w:val="21"/>
          <w:szCs w:val="21"/>
          <w:lang w:val="en-US"/>
        </w:rPr>
        <w:t>millis</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608B4E"/>
          <w:sz w:val="21"/>
          <w:szCs w:val="21"/>
          <w:lang w:val="en-US"/>
        </w:rPr>
        <w:t>//mientras no haya timeout</w:t>
      </w:r>
    </w:p>
    <w:p w14:paraId="62BD4C55"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4D4D4"/>
          <w:sz w:val="21"/>
          <w:szCs w:val="21"/>
        </w:rPr>
        <w:t>{</w:t>
      </w:r>
    </w:p>
    <w:p w14:paraId="132636EB"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C586C0"/>
          <w:sz w:val="21"/>
          <w:szCs w:val="21"/>
        </w:rPr>
        <w:t>while</w:t>
      </w:r>
      <w:r w:rsidRPr="000761F9">
        <w:rPr>
          <w:rFonts w:ascii="Consolas" w:eastAsia="Times New Roman" w:hAnsi="Consolas" w:cs="Times New Roman"/>
          <w:color w:val="D4D4D4"/>
          <w:sz w:val="21"/>
          <w:szCs w:val="21"/>
        </w:rPr>
        <w:t>(ESP.</w:t>
      </w:r>
      <w:r w:rsidRPr="000761F9">
        <w:rPr>
          <w:rFonts w:ascii="Consolas" w:eastAsia="Times New Roman" w:hAnsi="Consolas" w:cs="Times New Roman"/>
          <w:color w:val="DCDCAA"/>
          <w:sz w:val="21"/>
          <w:szCs w:val="21"/>
        </w:rPr>
        <w:t>available</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608B4E"/>
          <w:sz w:val="21"/>
          <w:szCs w:val="21"/>
        </w:rPr>
        <w:t>//mientras haya datos por leer</w:t>
      </w:r>
    </w:p>
    <w:p w14:paraId="3C15874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 </w:t>
      </w:r>
    </w:p>
    <w:p w14:paraId="20F36139"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608B4E"/>
          <w:sz w:val="21"/>
          <w:szCs w:val="21"/>
        </w:rPr>
        <w:t>// Leer los datos disponibles</w:t>
      </w:r>
    </w:p>
    <w:p w14:paraId="33E5848D"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569CD6"/>
          <w:sz w:val="21"/>
          <w:szCs w:val="21"/>
        </w:rPr>
        <w:t>char</w:t>
      </w:r>
      <w:r w:rsidRPr="000761F9">
        <w:rPr>
          <w:rFonts w:ascii="Consolas" w:eastAsia="Times New Roman" w:hAnsi="Consolas" w:cs="Times New Roman"/>
          <w:color w:val="D4D4D4"/>
          <w:sz w:val="21"/>
          <w:szCs w:val="21"/>
        </w:rPr>
        <w:t xml:space="preserve"> c = ESP.</w:t>
      </w:r>
      <w:r w:rsidRPr="000761F9">
        <w:rPr>
          <w:rFonts w:ascii="Consolas" w:eastAsia="Times New Roman" w:hAnsi="Consolas" w:cs="Times New Roman"/>
          <w:color w:val="DCDCAA"/>
          <w:sz w:val="21"/>
          <w:szCs w:val="21"/>
        </w:rPr>
        <w:t>read</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608B4E"/>
          <w:sz w:val="21"/>
          <w:szCs w:val="21"/>
        </w:rPr>
        <w:t>// leer el siguiente caracter</w:t>
      </w:r>
    </w:p>
    <w:p w14:paraId="071ADB9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Serial.</w:t>
      </w:r>
      <w:r w:rsidRPr="000761F9">
        <w:rPr>
          <w:rFonts w:ascii="Consolas" w:eastAsia="Times New Roman" w:hAnsi="Consolas" w:cs="Times New Roman"/>
          <w:color w:val="DCDCAA"/>
          <w:sz w:val="21"/>
          <w:szCs w:val="21"/>
        </w:rPr>
        <w:t>print</w:t>
      </w:r>
      <w:r w:rsidRPr="000761F9">
        <w:rPr>
          <w:rFonts w:ascii="Consolas" w:eastAsia="Times New Roman" w:hAnsi="Consolas" w:cs="Times New Roman"/>
          <w:color w:val="D4D4D4"/>
          <w:sz w:val="21"/>
          <w:szCs w:val="21"/>
        </w:rPr>
        <w:t>(c);</w:t>
      </w:r>
    </w:p>
    <w:p w14:paraId="2C66AC1C"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w:t>
      </w:r>
    </w:p>
    <w:p w14:paraId="79E584DC"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 </w:t>
      </w:r>
    </w:p>
    <w:p w14:paraId="7526F23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C586C0"/>
          <w:sz w:val="21"/>
          <w:szCs w:val="21"/>
        </w:rPr>
        <w:t>return</w:t>
      </w:r>
      <w:r w:rsidRPr="000761F9">
        <w:rPr>
          <w:rFonts w:ascii="Consolas" w:eastAsia="Times New Roman" w:hAnsi="Consolas" w:cs="Times New Roman"/>
          <w:color w:val="D4D4D4"/>
          <w:sz w:val="21"/>
          <w:szCs w:val="21"/>
        </w:rPr>
        <w:t>;</w:t>
      </w:r>
    </w:p>
    <w:p w14:paraId="72262ED2"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w:t>
      </w:r>
    </w:p>
    <w:p w14:paraId="3DDF1338"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608B4E"/>
          <w:sz w:val="21"/>
          <w:szCs w:val="21"/>
        </w:rPr>
        <w:t>//Funcion para llenar un buffer con 1024 elementos</w:t>
      </w:r>
    </w:p>
    <w:p w14:paraId="31F11899"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569CD6"/>
          <w:sz w:val="21"/>
          <w:szCs w:val="21"/>
          <w:lang w:val="en-US"/>
        </w:rPr>
        <w:t>void</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CDCAA"/>
          <w:sz w:val="21"/>
          <w:szCs w:val="21"/>
          <w:lang w:val="en-US"/>
        </w:rPr>
        <w:t>armarBuffer</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569CD6"/>
          <w:sz w:val="21"/>
          <w:szCs w:val="21"/>
          <w:lang w:val="en-US"/>
        </w:rPr>
        <w:t>char</w:t>
      </w:r>
      <w:r w:rsidRPr="000761F9">
        <w:rPr>
          <w:rFonts w:ascii="Consolas" w:eastAsia="Times New Roman" w:hAnsi="Consolas" w:cs="Times New Roman"/>
          <w:color w:val="D4D4D4"/>
          <w:sz w:val="21"/>
          <w:szCs w:val="21"/>
          <w:lang w:val="en-US"/>
        </w:rPr>
        <w:t xml:space="preserve"> buf[], </w:t>
      </w:r>
      <w:r w:rsidRPr="000761F9">
        <w:rPr>
          <w:rFonts w:ascii="Consolas" w:eastAsia="Times New Roman" w:hAnsi="Consolas" w:cs="Times New Roman"/>
          <w:color w:val="569CD6"/>
          <w:sz w:val="21"/>
          <w:szCs w:val="21"/>
          <w:lang w:val="en-US"/>
        </w:rPr>
        <w:t>int</w:t>
      </w:r>
      <w:r w:rsidRPr="000761F9">
        <w:rPr>
          <w:rFonts w:ascii="Consolas" w:eastAsia="Times New Roman" w:hAnsi="Consolas" w:cs="Times New Roman"/>
          <w:color w:val="D4D4D4"/>
          <w:sz w:val="21"/>
          <w:szCs w:val="21"/>
          <w:lang w:val="en-US"/>
        </w:rPr>
        <w:t xml:space="preserve"> inicio, </w:t>
      </w:r>
      <w:r w:rsidRPr="000761F9">
        <w:rPr>
          <w:rFonts w:ascii="Consolas" w:eastAsia="Times New Roman" w:hAnsi="Consolas" w:cs="Times New Roman"/>
          <w:color w:val="569CD6"/>
          <w:sz w:val="21"/>
          <w:szCs w:val="21"/>
          <w:lang w:val="en-US"/>
        </w:rPr>
        <w:t>int</w:t>
      </w:r>
      <w:r w:rsidRPr="000761F9">
        <w:rPr>
          <w:rFonts w:ascii="Consolas" w:eastAsia="Times New Roman" w:hAnsi="Consolas" w:cs="Times New Roman"/>
          <w:color w:val="D4D4D4"/>
          <w:sz w:val="21"/>
          <w:szCs w:val="21"/>
          <w:lang w:val="en-US"/>
        </w:rPr>
        <w:t xml:space="preserve"> fin){</w:t>
      </w:r>
    </w:p>
    <w:p w14:paraId="0949637A"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C586C0"/>
          <w:sz w:val="21"/>
          <w:szCs w:val="21"/>
          <w:lang w:val="en-US"/>
        </w:rPr>
        <w:t>for</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569CD6"/>
          <w:sz w:val="21"/>
          <w:szCs w:val="21"/>
          <w:lang w:val="en-US"/>
        </w:rPr>
        <w:t>int</w:t>
      </w:r>
      <w:r w:rsidRPr="000761F9">
        <w:rPr>
          <w:rFonts w:ascii="Consolas" w:eastAsia="Times New Roman" w:hAnsi="Consolas" w:cs="Times New Roman"/>
          <w:color w:val="D4D4D4"/>
          <w:sz w:val="21"/>
          <w:szCs w:val="21"/>
          <w:lang w:val="en-US"/>
        </w:rPr>
        <w:t xml:space="preserve"> i=inicio; i&lt;=fin; i++){</w:t>
      </w:r>
    </w:p>
    <w:p w14:paraId="5F79F425"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4D4D4"/>
          <w:sz w:val="21"/>
          <w:szCs w:val="21"/>
        </w:rPr>
        <w:t>buf[i]=</w:t>
      </w:r>
      <w:r w:rsidRPr="000761F9">
        <w:rPr>
          <w:rFonts w:ascii="Consolas" w:eastAsia="Times New Roman" w:hAnsi="Consolas" w:cs="Times New Roman"/>
          <w:color w:val="CE9178"/>
          <w:sz w:val="21"/>
          <w:szCs w:val="21"/>
        </w:rPr>
        <w:t>'1'</w:t>
      </w:r>
      <w:r w:rsidRPr="000761F9">
        <w:rPr>
          <w:rFonts w:ascii="Consolas" w:eastAsia="Times New Roman" w:hAnsi="Consolas" w:cs="Times New Roman"/>
          <w:color w:val="D4D4D4"/>
          <w:sz w:val="21"/>
          <w:szCs w:val="21"/>
        </w:rPr>
        <w:t>;</w:t>
      </w:r>
    </w:p>
    <w:p w14:paraId="64980B7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w:t>
      </w:r>
    </w:p>
    <w:p w14:paraId="37FC3D1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w:t>
      </w:r>
    </w:p>
    <w:p w14:paraId="62BFFD3C"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w:t>
      </w:r>
    </w:p>
    <w:p w14:paraId="7A62BFE2"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p>
    <w:p w14:paraId="3968402E"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569CD6"/>
          <w:sz w:val="21"/>
          <w:szCs w:val="21"/>
        </w:rPr>
        <w:t>char</w:t>
      </w:r>
      <w:r w:rsidRPr="000761F9">
        <w:rPr>
          <w:rFonts w:ascii="Consolas" w:eastAsia="Times New Roman" w:hAnsi="Consolas" w:cs="Times New Roman"/>
          <w:color w:val="D4D4D4"/>
          <w:sz w:val="21"/>
          <w:szCs w:val="21"/>
        </w:rPr>
        <w:t xml:space="preserve"> frame[MAX]; </w:t>
      </w:r>
      <w:r w:rsidRPr="000761F9">
        <w:rPr>
          <w:rFonts w:ascii="Consolas" w:eastAsia="Times New Roman" w:hAnsi="Consolas" w:cs="Times New Roman"/>
          <w:color w:val="608B4E"/>
          <w:sz w:val="21"/>
          <w:szCs w:val="21"/>
        </w:rPr>
        <w:t>//En 2048 se queda con problemas Arduino UNO, por quedarse sin espacio</w:t>
      </w:r>
    </w:p>
    <w:p w14:paraId="6F7300F2"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608B4E"/>
          <w:sz w:val="21"/>
          <w:szCs w:val="21"/>
        </w:rPr>
        <w:t>//Se configura el serial para imprimir las opciones</w:t>
      </w:r>
    </w:p>
    <w:p w14:paraId="29F834C2"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608B4E"/>
          <w:sz w:val="21"/>
          <w:szCs w:val="21"/>
        </w:rPr>
        <w:t>//con un buffer de 512, y misma velo va a 20kb/sg</w:t>
      </w:r>
    </w:p>
    <w:p w14:paraId="320CBF3C"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608B4E"/>
          <w:sz w:val="21"/>
          <w:szCs w:val="21"/>
        </w:rPr>
        <w:t>//con un buffer de 256, misma velo va a 25-38kb/sg</w:t>
      </w:r>
    </w:p>
    <w:p w14:paraId="2E11229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608B4E"/>
          <w:sz w:val="21"/>
          <w:szCs w:val="21"/>
        </w:rPr>
        <w:t>//Con un buffer de 128, la misma velo va a 45-66kb/sg</w:t>
      </w:r>
    </w:p>
    <w:p w14:paraId="62689A6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608B4E"/>
          <w:sz w:val="21"/>
          <w:szCs w:val="21"/>
        </w:rPr>
        <w:t>//TODO hay que testear esto con el ESP, a otra velocidad</w:t>
      </w:r>
    </w:p>
    <w:p w14:paraId="61F826F3" w14:textId="77777777" w:rsidR="00285D66" w:rsidRPr="000761F9" w:rsidRDefault="00285D66" w:rsidP="00285D66">
      <w:pPr>
        <w:shd w:val="clear" w:color="auto" w:fill="1E1E1E"/>
        <w:spacing w:after="240" w:line="285" w:lineRule="atLeast"/>
        <w:rPr>
          <w:rFonts w:ascii="Consolas" w:eastAsia="Times New Roman" w:hAnsi="Consolas" w:cs="Times New Roman"/>
          <w:color w:val="D4D4D4"/>
          <w:sz w:val="21"/>
          <w:szCs w:val="21"/>
        </w:rPr>
      </w:pPr>
    </w:p>
    <w:p w14:paraId="07FB27B3"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608B4E"/>
          <w:sz w:val="21"/>
          <w:szCs w:val="21"/>
        </w:rPr>
        <w:t>//Probando sin CIOMUX=0, CIPMODE=1, CIPSERVER=0, TCP rafagas de 20ms buffer 2k</w:t>
      </w:r>
    </w:p>
    <w:p w14:paraId="492EB553"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569CD6"/>
          <w:sz w:val="21"/>
          <w:szCs w:val="21"/>
        </w:rPr>
        <w:t>void</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DCDCAA"/>
          <w:sz w:val="21"/>
          <w:szCs w:val="21"/>
        </w:rPr>
        <w:t>setup</w:t>
      </w:r>
      <w:r w:rsidRPr="000761F9">
        <w:rPr>
          <w:rFonts w:ascii="Consolas" w:eastAsia="Times New Roman" w:hAnsi="Consolas" w:cs="Times New Roman"/>
          <w:color w:val="D4D4D4"/>
          <w:sz w:val="21"/>
          <w:szCs w:val="21"/>
        </w:rPr>
        <w:t>()</w:t>
      </w:r>
    </w:p>
    <w:p w14:paraId="1FEF0CF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  Serial.</w:t>
      </w:r>
      <w:r w:rsidRPr="000761F9">
        <w:rPr>
          <w:rFonts w:ascii="Consolas" w:eastAsia="Times New Roman" w:hAnsi="Consolas" w:cs="Times New Roman"/>
          <w:color w:val="DCDCAA"/>
          <w:sz w:val="21"/>
          <w:szCs w:val="21"/>
        </w:rPr>
        <w:t>begin</w:t>
      </w:r>
      <w:r w:rsidRPr="000761F9">
        <w:rPr>
          <w:rFonts w:ascii="Consolas" w:eastAsia="Times New Roman" w:hAnsi="Consolas" w:cs="Times New Roman"/>
          <w:color w:val="D4D4D4"/>
          <w:sz w:val="21"/>
          <w:szCs w:val="21"/>
        </w:rPr>
        <w:t>(</w:t>
      </w:r>
      <w:r w:rsidRPr="000761F9">
        <w:rPr>
          <w:rFonts w:ascii="Consolas" w:eastAsia="Times New Roman" w:hAnsi="Consolas" w:cs="Times New Roman"/>
          <w:color w:val="B5CEA8"/>
          <w:sz w:val="21"/>
          <w:szCs w:val="21"/>
        </w:rPr>
        <w:t>9600</w:t>
      </w:r>
      <w:r w:rsidRPr="000761F9">
        <w:rPr>
          <w:rFonts w:ascii="Consolas" w:eastAsia="Times New Roman" w:hAnsi="Consolas" w:cs="Times New Roman"/>
          <w:color w:val="D4D4D4"/>
          <w:sz w:val="21"/>
          <w:szCs w:val="21"/>
        </w:rPr>
        <w:t>);</w:t>
      </w:r>
    </w:p>
    <w:p w14:paraId="30D0409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Serial.</w:t>
      </w:r>
      <w:r w:rsidRPr="000761F9">
        <w:rPr>
          <w:rFonts w:ascii="Consolas" w:eastAsia="Times New Roman" w:hAnsi="Consolas" w:cs="Times New Roman"/>
          <w:color w:val="DCDCAA"/>
          <w:sz w:val="21"/>
          <w:szCs w:val="21"/>
        </w:rPr>
        <w:t>println</w:t>
      </w:r>
      <w:r w:rsidRPr="000761F9">
        <w:rPr>
          <w:rFonts w:ascii="Consolas" w:eastAsia="Times New Roman" w:hAnsi="Consolas" w:cs="Times New Roman"/>
          <w:color w:val="D4D4D4"/>
          <w:sz w:val="21"/>
          <w:szCs w:val="21"/>
        </w:rPr>
        <w:t>(</w:t>
      </w:r>
      <w:r w:rsidRPr="000761F9">
        <w:rPr>
          <w:rFonts w:ascii="Consolas" w:eastAsia="Times New Roman" w:hAnsi="Consolas" w:cs="Times New Roman"/>
          <w:color w:val="CE9178"/>
          <w:sz w:val="21"/>
          <w:szCs w:val="21"/>
        </w:rPr>
        <w:t>"Las opciones son: 1 para comenzar y 2 para finalizar"</w:t>
      </w:r>
      <w:r w:rsidRPr="000761F9">
        <w:rPr>
          <w:rFonts w:ascii="Consolas" w:eastAsia="Times New Roman" w:hAnsi="Consolas" w:cs="Times New Roman"/>
          <w:color w:val="D4D4D4"/>
          <w:sz w:val="21"/>
          <w:szCs w:val="21"/>
        </w:rPr>
        <w:t>);</w:t>
      </w:r>
    </w:p>
    <w:p w14:paraId="404A757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D4D4D4"/>
          <w:sz w:val="21"/>
          <w:szCs w:val="21"/>
          <w:lang w:val="en-US"/>
        </w:rPr>
        <w:t>ESP.</w:t>
      </w:r>
      <w:r w:rsidRPr="000761F9">
        <w:rPr>
          <w:rFonts w:ascii="Consolas" w:eastAsia="Times New Roman" w:hAnsi="Consolas" w:cs="Times New Roman"/>
          <w:color w:val="DCDCAA"/>
          <w:sz w:val="21"/>
          <w:szCs w:val="21"/>
          <w:lang w:val="en-US"/>
        </w:rPr>
        <w:t>begin</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B5CEA8"/>
          <w:sz w:val="21"/>
          <w:szCs w:val="21"/>
          <w:lang w:val="en-US"/>
        </w:rPr>
        <w:t>115200</w:t>
      </w:r>
      <w:r w:rsidRPr="000761F9">
        <w:rPr>
          <w:rFonts w:ascii="Consolas" w:eastAsia="Times New Roman" w:hAnsi="Consolas" w:cs="Times New Roman"/>
          <w:color w:val="D4D4D4"/>
          <w:sz w:val="21"/>
          <w:szCs w:val="21"/>
          <w:lang w:val="en-US"/>
        </w:rPr>
        <w:t>);</w:t>
      </w:r>
    </w:p>
    <w:p w14:paraId="038907D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p>
    <w:p w14:paraId="3AFE59A9"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CDCAA"/>
          <w:sz w:val="21"/>
          <w:szCs w:val="21"/>
          <w:lang w:val="en-US"/>
        </w:rPr>
        <w:t>sendData</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CE9178"/>
          <w:sz w:val="21"/>
          <w:szCs w:val="21"/>
          <w:lang w:val="en-US"/>
        </w:rPr>
        <w:t>"AT+CIOBAUD="</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DCDCAA"/>
          <w:sz w:val="21"/>
          <w:szCs w:val="21"/>
          <w:lang w:val="en-US"/>
        </w:rPr>
        <w:t>String</w:t>
      </w:r>
      <w:r w:rsidRPr="000761F9">
        <w:rPr>
          <w:rFonts w:ascii="Consolas" w:eastAsia="Times New Roman" w:hAnsi="Consolas" w:cs="Times New Roman"/>
          <w:color w:val="D4D4D4"/>
          <w:sz w:val="21"/>
          <w:szCs w:val="21"/>
          <w:lang w:val="en-US"/>
        </w:rPr>
        <w:t>(VELNUEVA)+</w:t>
      </w:r>
      <w:r w:rsidRPr="000761F9">
        <w:rPr>
          <w:rFonts w:ascii="Consolas" w:eastAsia="Times New Roman" w:hAnsi="Consolas" w:cs="Times New Roman"/>
          <w:color w:val="CE9178"/>
          <w:sz w:val="21"/>
          <w:szCs w:val="21"/>
          <w:lang w:val="en-US"/>
        </w:rPr>
        <w:t>"</w:t>
      </w:r>
      <w:r w:rsidRPr="000761F9">
        <w:rPr>
          <w:rFonts w:ascii="Consolas" w:eastAsia="Times New Roman" w:hAnsi="Consolas" w:cs="Times New Roman"/>
          <w:color w:val="D7BA7D"/>
          <w:sz w:val="21"/>
          <w:szCs w:val="21"/>
          <w:lang w:val="en-US"/>
        </w:rPr>
        <w:t>\r\n</w:t>
      </w:r>
      <w:r w:rsidRPr="000761F9">
        <w:rPr>
          <w:rFonts w:ascii="Consolas" w:eastAsia="Times New Roman" w:hAnsi="Consolas" w:cs="Times New Roman"/>
          <w:color w:val="CE9178"/>
          <w:sz w:val="21"/>
          <w:szCs w:val="21"/>
          <w:lang w:val="en-US"/>
        </w:rPr>
        <w:t>"</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3000</w:t>
      </w:r>
      <w:r w:rsidRPr="000761F9">
        <w:rPr>
          <w:rFonts w:ascii="Consolas" w:eastAsia="Times New Roman" w:hAnsi="Consolas" w:cs="Times New Roman"/>
          <w:color w:val="D4D4D4"/>
          <w:sz w:val="21"/>
          <w:szCs w:val="21"/>
          <w:lang w:val="en-US"/>
        </w:rPr>
        <w:t>);</w:t>
      </w:r>
    </w:p>
    <w:p w14:paraId="4AC275B8"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4D4D4"/>
          <w:sz w:val="21"/>
          <w:szCs w:val="21"/>
        </w:rPr>
        <w:t>Serial.</w:t>
      </w:r>
      <w:r w:rsidRPr="000761F9">
        <w:rPr>
          <w:rFonts w:ascii="Consolas" w:eastAsia="Times New Roman" w:hAnsi="Consolas" w:cs="Times New Roman"/>
          <w:color w:val="DCDCAA"/>
          <w:sz w:val="21"/>
          <w:szCs w:val="21"/>
        </w:rPr>
        <w:t>println</w:t>
      </w:r>
      <w:r w:rsidRPr="000761F9">
        <w:rPr>
          <w:rFonts w:ascii="Consolas" w:eastAsia="Times New Roman" w:hAnsi="Consolas" w:cs="Times New Roman"/>
          <w:color w:val="D4D4D4"/>
          <w:sz w:val="21"/>
          <w:szCs w:val="21"/>
        </w:rPr>
        <w:t>(</w:t>
      </w:r>
      <w:r w:rsidRPr="000761F9">
        <w:rPr>
          <w:rFonts w:ascii="Consolas" w:eastAsia="Times New Roman" w:hAnsi="Consolas" w:cs="Times New Roman"/>
          <w:color w:val="CE9178"/>
          <w:sz w:val="21"/>
          <w:szCs w:val="21"/>
        </w:rPr>
        <w:t>"-------FIN CONFIG VELNUEVA------"</w:t>
      </w:r>
      <w:r w:rsidRPr="000761F9">
        <w:rPr>
          <w:rFonts w:ascii="Consolas" w:eastAsia="Times New Roman" w:hAnsi="Consolas" w:cs="Times New Roman"/>
          <w:color w:val="D4D4D4"/>
          <w:sz w:val="21"/>
          <w:szCs w:val="21"/>
        </w:rPr>
        <w:t>);</w:t>
      </w:r>
    </w:p>
    <w:p w14:paraId="212AFF1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D4D4D4"/>
          <w:sz w:val="21"/>
          <w:szCs w:val="21"/>
          <w:lang w:val="en-US"/>
        </w:rPr>
        <w:t>ESP.</w:t>
      </w:r>
      <w:r w:rsidRPr="000761F9">
        <w:rPr>
          <w:rFonts w:ascii="Consolas" w:eastAsia="Times New Roman" w:hAnsi="Consolas" w:cs="Times New Roman"/>
          <w:color w:val="DCDCAA"/>
          <w:sz w:val="21"/>
          <w:szCs w:val="21"/>
          <w:lang w:val="en-US"/>
        </w:rPr>
        <w:t>begin</w:t>
      </w:r>
      <w:r w:rsidRPr="000761F9">
        <w:rPr>
          <w:rFonts w:ascii="Consolas" w:eastAsia="Times New Roman" w:hAnsi="Consolas" w:cs="Times New Roman"/>
          <w:color w:val="D4D4D4"/>
          <w:sz w:val="21"/>
          <w:szCs w:val="21"/>
          <w:lang w:val="en-US"/>
        </w:rPr>
        <w:t>(VELNUEVA);</w:t>
      </w:r>
    </w:p>
    <w:p w14:paraId="0988063F"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p>
    <w:p w14:paraId="426454E9"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CDCAA"/>
          <w:sz w:val="21"/>
          <w:szCs w:val="21"/>
          <w:lang w:val="en-US"/>
        </w:rPr>
        <w:t>sendData</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CE9178"/>
          <w:sz w:val="21"/>
          <w:szCs w:val="21"/>
          <w:lang w:val="en-US"/>
        </w:rPr>
        <w:t>"AT+CIPSTART='UDP','192.168.4.2',56011"</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B5CEA8"/>
          <w:sz w:val="21"/>
          <w:szCs w:val="21"/>
          <w:lang w:val="en-US"/>
        </w:rPr>
        <w:t>1000</w:t>
      </w:r>
      <w:r w:rsidRPr="000761F9">
        <w:rPr>
          <w:rFonts w:ascii="Consolas" w:eastAsia="Times New Roman" w:hAnsi="Consolas" w:cs="Times New Roman"/>
          <w:color w:val="D4D4D4"/>
          <w:sz w:val="21"/>
          <w:szCs w:val="21"/>
          <w:lang w:val="en-US"/>
        </w:rPr>
        <w:t>);</w:t>
      </w:r>
    </w:p>
    <w:p w14:paraId="1E1A4710"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Serial.</w:t>
      </w:r>
      <w:r w:rsidRPr="000761F9">
        <w:rPr>
          <w:rFonts w:ascii="Consolas" w:eastAsia="Times New Roman" w:hAnsi="Consolas" w:cs="Times New Roman"/>
          <w:color w:val="DCDCAA"/>
          <w:sz w:val="21"/>
          <w:szCs w:val="21"/>
          <w:lang w:val="en-US"/>
        </w:rPr>
        <w:t>println</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CE9178"/>
          <w:sz w:val="21"/>
          <w:szCs w:val="21"/>
          <w:lang w:val="en-US"/>
        </w:rPr>
        <w:t>"-------conexion UDP------"</w:t>
      </w:r>
      <w:r w:rsidRPr="000761F9">
        <w:rPr>
          <w:rFonts w:ascii="Consolas" w:eastAsia="Times New Roman" w:hAnsi="Consolas" w:cs="Times New Roman"/>
          <w:color w:val="D4D4D4"/>
          <w:sz w:val="21"/>
          <w:szCs w:val="21"/>
          <w:lang w:val="en-US"/>
        </w:rPr>
        <w:t>);</w:t>
      </w:r>
    </w:p>
    <w:p w14:paraId="7124F12C"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CDCAA"/>
          <w:sz w:val="21"/>
          <w:szCs w:val="21"/>
          <w:lang w:val="en-US"/>
        </w:rPr>
        <w:t>sendData</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CE9178"/>
          <w:sz w:val="21"/>
          <w:szCs w:val="21"/>
          <w:lang w:val="en-US"/>
        </w:rPr>
        <w:t>"AT+CIPSTATUS"</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B5CEA8"/>
          <w:sz w:val="21"/>
          <w:szCs w:val="21"/>
          <w:lang w:val="en-US"/>
        </w:rPr>
        <w:t>1000</w:t>
      </w:r>
      <w:r w:rsidRPr="000761F9">
        <w:rPr>
          <w:rFonts w:ascii="Consolas" w:eastAsia="Times New Roman" w:hAnsi="Consolas" w:cs="Times New Roman"/>
          <w:color w:val="D4D4D4"/>
          <w:sz w:val="21"/>
          <w:szCs w:val="21"/>
          <w:lang w:val="en-US"/>
        </w:rPr>
        <w:t>);</w:t>
      </w:r>
    </w:p>
    <w:p w14:paraId="31452650" w14:textId="77777777" w:rsidR="00285D66" w:rsidRPr="008B416B"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8B416B">
        <w:rPr>
          <w:rFonts w:ascii="Consolas" w:eastAsia="Times New Roman" w:hAnsi="Consolas" w:cs="Times New Roman"/>
          <w:color w:val="D4D4D4"/>
          <w:sz w:val="21"/>
          <w:szCs w:val="21"/>
          <w:lang w:val="en-US"/>
        </w:rPr>
        <w:t>Serial.</w:t>
      </w:r>
      <w:r w:rsidRPr="008B416B">
        <w:rPr>
          <w:rFonts w:ascii="Consolas" w:eastAsia="Times New Roman" w:hAnsi="Consolas" w:cs="Times New Roman"/>
          <w:color w:val="DCDCAA"/>
          <w:sz w:val="21"/>
          <w:szCs w:val="21"/>
          <w:lang w:val="en-US"/>
        </w:rPr>
        <w:t>println</w:t>
      </w:r>
      <w:r w:rsidRPr="008B416B">
        <w:rPr>
          <w:rFonts w:ascii="Consolas" w:eastAsia="Times New Roman" w:hAnsi="Consolas" w:cs="Times New Roman"/>
          <w:color w:val="D4D4D4"/>
          <w:sz w:val="21"/>
          <w:szCs w:val="21"/>
          <w:lang w:val="en-US"/>
        </w:rPr>
        <w:t>(</w:t>
      </w:r>
      <w:r w:rsidRPr="008B416B">
        <w:rPr>
          <w:rFonts w:ascii="Consolas" w:eastAsia="Times New Roman" w:hAnsi="Consolas" w:cs="Times New Roman"/>
          <w:color w:val="CE9178"/>
          <w:sz w:val="21"/>
          <w:szCs w:val="21"/>
          <w:lang w:val="en-US"/>
        </w:rPr>
        <w:t>"-------STATUS------"</w:t>
      </w:r>
      <w:r w:rsidRPr="008B416B">
        <w:rPr>
          <w:rFonts w:ascii="Consolas" w:eastAsia="Times New Roman" w:hAnsi="Consolas" w:cs="Times New Roman"/>
          <w:color w:val="D4D4D4"/>
          <w:sz w:val="21"/>
          <w:szCs w:val="21"/>
          <w:lang w:val="en-US"/>
        </w:rPr>
        <w:t>);</w:t>
      </w:r>
    </w:p>
    <w:p w14:paraId="44DB9252" w14:textId="77777777" w:rsidR="00285D66" w:rsidRPr="008B416B"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8B416B">
        <w:rPr>
          <w:rFonts w:ascii="Consolas" w:eastAsia="Times New Roman" w:hAnsi="Consolas" w:cs="Times New Roman"/>
          <w:color w:val="D4D4D4"/>
          <w:sz w:val="21"/>
          <w:szCs w:val="21"/>
          <w:lang w:val="en-US"/>
        </w:rPr>
        <w:t xml:space="preserve">     </w:t>
      </w:r>
      <w:r w:rsidRPr="008B416B">
        <w:rPr>
          <w:rFonts w:ascii="Consolas" w:eastAsia="Times New Roman" w:hAnsi="Consolas" w:cs="Times New Roman"/>
          <w:color w:val="DCDCAA"/>
          <w:sz w:val="21"/>
          <w:szCs w:val="21"/>
          <w:lang w:val="en-US"/>
        </w:rPr>
        <w:t>armarBuffer</w:t>
      </w:r>
      <w:r w:rsidRPr="008B416B">
        <w:rPr>
          <w:rFonts w:ascii="Consolas" w:eastAsia="Times New Roman" w:hAnsi="Consolas" w:cs="Times New Roman"/>
          <w:color w:val="D4D4D4"/>
          <w:sz w:val="21"/>
          <w:szCs w:val="21"/>
          <w:lang w:val="en-US"/>
        </w:rPr>
        <w:t>(frame,</w:t>
      </w:r>
      <w:r w:rsidRPr="008B416B">
        <w:rPr>
          <w:rFonts w:ascii="Consolas" w:eastAsia="Times New Roman" w:hAnsi="Consolas" w:cs="Times New Roman"/>
          <w:color w:val="B5CEA8"/>
          <w:sz w:val="21"/>
          <w:szCs w:val="21"/>
          <w:lang w:val="en-US"/>
        </w:rPr>
        <w:t>0</w:t>
      </w:r>
      <w:r w:rsidRPr="008B416B">
        <w:rPr>
          <w:rFonts w:ascii="Consolas" w:eastAsia="Times New Roman" w:hAnsi="Consolas" w:cs="Times New Roman"/>
          <w:color w:val="D4D4D4"/>
          <w:sz w:val="21"/>
          <w:szCs w:val="21"/>
          <w:lang w:val="en-US"/>
        </w:rPr>
        <w:t>,MAX-</w:t>
      </w:r>
      <w:r w:rsidRPr="008B416B">
        <w:rPr>
          <w:rFonts w:ascii="Consolas" w:eastAsia="Times New Roman" w:hAnsi="Consolas" w:cs="Times New Roman"/>
          <w:color w:val="B5CEA8"/>
          <w:sz w:val="21"/>
          <w:szCs w:val="21"/>
          <w:lang w:val="en-US"/>
        </w:rPr>
        <w:t>1</w:t>
      </w:r>
      <w:r w:rsidRPr="008B416B">
        <w:rPr>
          <w:rFonts w:ascii="Consolas" w:eastAsia="Times New Roman" w:hAnsi="Consolas" w:cs="Times New Roman"/>
          <w:color w:val="D4D4D4"/>
          <w:sz w:val="21"/>
          <w:szCs w:val="21"/>
          <w:lang w:val="en-US"/>
        </w:rPr>
        <w:t>);</w:t>
      </w:r>
    </w:p>
    <w:p w14:paraId="368923AA" w14:textId="77777777" w:rsidR="00285D66" w:rsidRPr="00285D66" w:rsidRDefault="00285D66" w:rsidP="00285D66">
      <w:pPr>
        <w:shd w:val="clear" w:color="auto" w:fill="1E1E1E"/>
        <w:spacing w:line="285" w:lineRule="atLeast"/>
        <w:rPr>
          <w:rFonts w:ascii="Consolas" w:eastAsia="Times New Roman" w:hAnsi="Consolas" w:cs="Times New Roman"/>
          <w:color w:val="D4D4D4"/>
          <w:sz w:val="21"/>
          <w:szCs w:val="21"/>
        </w:rPr>
      </w:pPr>
      <w:r w:rsidRPr="008B416B">
        <w:rPr>
          <w:rFonts w:ascii="Consolas" w:eastAsia="Times New Roman" w:hAnsi="Consolas" w:cs="Times New Roman"/>
          <w:color w:val="D4D4D4"/>
          <w:sz w:val="21"/>
          <w:szCs w:val="21"/>
          <w:lang w:val="en-US"/>
        </w:rPr>
        <w:t xml:space="preserve">  </w:t>
      </w:r>
      <w:r w:rsidRPr="00285D66">
        <w:rPr>
          <w:rFonts w:ascii="Consolas" w:eastAsia="Times New Roman" w:hAnsi="Consolas" w:cs="Times New Roman"/>
          <w:color w:val="D4D4D4"/>
          <w:sz w:val="21"/>
          <w:szCs w:val="21"/>
        </w:rPr>
        <w:t>}</w:t>
      </w:r>
    </w:p>
    <w:p w14:paraId="4629FC5C" w14:textId="77777777" w:rsidR="00285D66" w:rsidRPr="00285D66" w:rsidRDefault="00285D66" w:rsidP="00285D66">
      <w:pPr>
        <w:shd w:val="clear" w:color="auto" w:fill="1E1E1E"/>
        <w:spacing w:line="285" w:lineRule="atLeast"/>
        <w:rPr>
          <w:rFonts w:ascii="Consolas" w:eastAsia="Times New Roman" w:hAnsi="Consolas" w:cs="Times New Roman"/>
          <w:color w:val="D4D4D4"/>
          <w:sz w:val="21"/>
          <w:szCs w:val="21"/>
        </w:rPr>
      </w:pPr>
    </w:p>
    <w:p w14:paraId="53C339D3"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608B4E"/>
          <w:sz w:val="21"/>
          <w:szCs w:val="21"/>
        </w:rPr>
        <w:t>//Este toma de la entrada estandar un 1 para comenzar la prueba de transmitir un buffer de 1kb, en 1 sg, por medio del wifi.</w:t>
      </w:r>
    </w:p>
    <w:p w14:paraId="038E3CC8"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608B4E"/>
          <w:sz w:val="21"/>
          <w:szCs w:val="21"/>
        </w:rPr>
        <w:t>//De esta forma, se puede terminar la máxima velocidad reduciendo el timeout.</w:t>
      </w:r>
    </w:p>
    <w:p w14:paraId="02BE721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569CD6"/>
          <w:sz w:val="21"/>
          <w:szCs w:val="21"/>
        </w:rPr>
        <w:t>long</w:t>
      </w:r>
      <w:r w:rsidRPr="000761F9">
        <w:rPr>
          <w:rFonts w:ascii="Consolas" w:eastAsia="Times New Roman" w:hAnsi="Consolas" w:cs="Times New Roman"/>
          <w:color w:val="D4D4D4"/>
          <w:sz w:val="21"/>
          <w:szCs w:val="21"/>
        </w:rPr>
        <w:t xml:space="preserve"> minimo=</w:t>
      </w:r>
      <w:r w:rsidRPr="000761F9">
        <w:rPr>
          <w:rFonts w:ascii="Consolas" w:eastAsia="Times New Roman" w:hAnsi="Consolas" w:cs="Times New Roman"/>
          <w:color w:val="B5CEA8"/>
          <w:sz w:val="21"/>
          <w:szCs w:val="21"/>
        </w:rPr>
        <w:t>0</w:t>
      </w:r>
      <w:r w:rsidRPr="000761F9">
        <w:rPr>
          <w:rFonts w:ascii="Consolas" w:eastAsia="Times New Roman" w:hAnsi="Consolas" w:cs="Times New Roman"/>
          <w:color w:val="D4D4D4"/>
          <w:sz w:val="21"/>
          <w:szCs w:val="21"/>
        </w:rPr>
        <w:t>;</w:t>
      </w:r>
    </w:p>
    <w:p w14:paraId="5F2AAC7F"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569CD6"/>
          <w:sz w:val="21"/>
          <w:szCs w:val="21"/>
        </w:rPr>
        <w:t>long</w:t>
      </w:r>
      <w:r w:rsidRPr="000761F9">
        <w:rPr>
          <w:rFonts w:ascii="Consolas" w:eastAsia="Times New Roman" w:hAnsi="Consolas" w:cs="Times New Roman"/>
          <w:color w:val="D4D4D4"/>
          <w:sz w:val="21"/>
          <w:szCs w:val="21"/>
        </w:rPr>
        <w:t xml:space="preserve"> maximo=</w:t>
      </w:r>
      <w:r w:rsidRPr="000761F9">
        <w:rPr>
          <w:rFonts w:ascii="Consolas" w:eastAsia="Times New Roman" w:hAnsi="Consolas" w:cs="Times New Roman"/>
          <w:color w:val="B5CEA8"/>
          <w:sz w:val="21"/>
          <w:szCs w:val="21"/>
        </w:rPr>
        <w:t>0</w:t>
      </w:r>
      <w:r w:rsidRPr="000761F9">
        <w:rPr>
          <w:rFonts w:ascii="Consolas" w:eastAsia="Times New Roman" w:hAnsi="Consolas" w:cs="Times New Roman"/>
          <w:color w:val="D4D4D4"/>
          <w:sz w:val="21"/>
          <w:szCs w:val="21"/>
        </w:rPr>
        <w:t>;</w:t>
      </w:r>
    </w:p>
    <w:p w14:paraId="0328786F"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569CD6"/>
          <w:sz w:val="21"/>
          <w:szCs w:val="21"/>
        </w:rPr>
        <w:t>long</w:t>
      </w:r>
      <w:r w:rsidRPr="000761F9">
        <w:rPr>
          <w:rFonts w:ascii="Consolas" w:eastAsia="Times New Roman" w:hAnsi="Consolas" w:cs="Times New Roman"/>
          <w:color w:val="D4D4D4"/>
          <w:sz w:val="21"/>
          <w:szCs w:val="21"/>
        </w:rPr>
        <w:t xml:space="preserve"> paquetesEnviados;</w:t>
      </w:r>
    </w:p>
    <w:p w14:paraId="42A0DAD8"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569CD6"/>
          <w:sz w:val="21"/>
          <w:szCs w:val="21"/>
        </w:rPr>
        <w:t>long</w:t>
      </w:r>
      <w:r w:rsidRPr="000761F9">
        <w:rPr>
          <w:rFonts w:ascii="Consolas" w:eastAsia="Times New Roman" w:hAnsi="Consolas" w:cs="Times New Roman"/>
          <w:color w:val="D4D4D4"/>
          <w:sz w:val="21"/>
          <w:szCs w:val="21"/>
        </w:rPr>
        <w:t xml:space="preserve"> tiempoInicio;</w:t>
      </w:r>
    </w:p>
    <w:p w14:paraId="2FF863DE"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569CD6"/>
          <w:sz w:val="21"/>
          <w:szCs w:val="21"/>
        </w:rPr>
        <w:t>long</w:t>
      </w:r>
      <w:r w:rsidRPr="000761F9">
        <w:rPr>
          <w:rFonts w:ascii="Consolas" w:eastAsia="Times New Roman" w:hAnsi="Consolas" w:cs="Times New Roman"/>
          <w:color w:val="D4D4D4"/>
          <w:sz w:val="21"/>
          <w:szCs w:val="21"/>
        </w:rPr>
        <w:t xml:space="preserve"> tiempoFinal;</w:t>
      </w:r>
    </w:p>
    <w:p w14:paraId="671C0C7E"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569CD6"/>
          <w:sz w:val="21"/>
          <w:szCs w:val="21"/>
        </w:rPr>
        <w:t>bool</w:t>
      </w:r>
      <w:r w:rsidRPr="000761F9">
        <w:rPr>
          <w:rFonts w:ascii="Consolas" w:eastAsia="Times New Roman" w:hAnsi="Consolas" w:cs="Times New Roman"/>
          <w:color w:val="D4D4D4"/>
          <w:sz w:val="21"/>
          <w:szCs w:val="21"/>
        </w:rPr>
        <w:t xml:space="preserve"> primero=</w:t>
      </w:r>
      <w:r w:rsidRPr="000761F9">
        <w:rPr>
          <w:rFonts w:ascii="Consolas" w:eastAsia="Times New Roman" w:hAnsi="Consolas" w:cs="Times New Roman"/>
          <w:color w:val="569CD6"/>
          <w:sz w:val="21"/>
          <w:szCs w:val="21"/>
        </w:rPr>
        <w:t>true</w:t>
      </w:r>
      <w:r w:rsidRPr="000761F9">
        <w:rPr>
          <w:rFonts w:ascii="Consolas" w:eastAsia="Times New Roman" w:hAnsi="Consolas" w:cs="Times New Roman"/>
          <w:color w:val="D4D4D4"/>
          <w:sz w:val="21"/>
          <w:szCs w:val="21"/>
        </w:rPr>
        <w:t>;</w:t>
      </w:r>
    </w:p>
    <w:p w14:paraId="3A183D9A"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569CD6"/>
          <w:sz w:val="21"/>
          <w:szCs w:val="21"/>
        </w:rPr>
        <w:t>void</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DCDCAA"/>
          <w:sz w:val="21"/>
          <w:szCs w:val="21"/>
        </w:rPr>
        <w:t>loop</w:t>
      </w:r>
      <w:r w:rsidRPr="000761F9">
        <w:rPr>
          <w:rFonts w:ascii="Consolas" w:eastAsia="Times New Roman" w:hAnsi="Consolas" w:cs="Times New Roman"/>
          <w:color w:val="D4D4D4"/>
          <w:sz w:val="21"/>
          <w:szCs w:val="21"/>
        </w:rPr>
        <w:t>()</w:t>
      </w:r>
    </w:p>
    <w:p w14:paraId="4F001223"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  </w:t>
      </w:r>
    </w:p>
    <w:p w14:paraId="50C4B6B5"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C586C0"/>
          <w:sz w:val="21"/>
          <w:szCs w:val="21"/>
        </w:rPr>
        <w:t>if</w:t>
      </w:r>
      <w:r w:rsidRPr="000761F9">
        <w:rPr>
          <w:rFonts w:ascii="Consolas" w:eastAsia="Times New Roman" w:hAnsi="Consolas" w:cs="Times New Roman"/>
          <w:color w:val="D4D4D4"/>
          <w:sz w:val="21"/>
          <w:szCs w:val="21"/>
        </w:rPr>
        <w:t>(Serial.</w:t>
      </w:r>
      <w:r w:rsidRPr="000761F9">
        <w:rPr>
          <w:rFonts w:ascii="Consolas" w:eastAsia="Times New Roman" w:hAnsi="Consolas" w:cs="Times New Roman"/>
          <w:color w:val="DCDCAA"/>
          <w:sz w:val="21"/>
          <w:szCs w:val="21"/>
        </w:rPr>
        <w:t>available</w:t>
      </w:r>
      <w:r w:rsidRPr="000761F9">
        <w:rPr>
          <w:rFonts w:ascii="Consolas" w:eastAsia="Times New Roman" w:hAnsi="Consolas" w:cs="Times New Roman"/>
          <w:color w:val="D4D4D4"/>
          <w:sz w:val="21"/>
          <w:szCs w:val="21"/>
        </w:rPr>
        <w:t>()){</w:t>
      </w:r>
    </w:p>
    <w:p w14:paraId="25A23079"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w:t>
      </w:r>
    </w:p>
    <w:p w14:paraId="5A2A48F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608B4E"/>
          <w:sz w:val="21"/>
          <w:szCs w:val="21"/>
        </w:rPr>
        <w:t>//Si esta disponible leo del buffer</w:t>
      </w:r>
    </w:p>
    <w:p w14:paraId="233D9EEB"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569CD6"/>
          <w:sz w:val="21"/>
          <w:szCs w:val="21"/>
          <w:lang w:val="en-US"/>
        </w:rPr>
        <w:t>char</w:t>
      </w:r>
      <w:r w:rsidRPr="000761F9">
        <w:rPr>
          <w:rFonts w:ascii="Consolas" w:eastAsia="Times New Roman" w:hAnsi="Consolas" w:cs="Times New Roman"/>
          <w:color w:val="D4D4D4"/>
          <w:sz w:val="21"/>
          <w:szCs w:val="21"/>
          <w:lang w:val="en-US"/>
        </w:rPr>
        <w:t xml:space="preserve"> opc = Serial.</w:t>
      </w:r>
      <w:r w:rsidRPr="000761F9">
        <w:rPr>
          <w:rFonts w:ascii="Consolas" w:eastAsia="Times New Roman" w:hAnsi="Consolas" w:cs="Times New Roman"/>
          <w:color w:val="DCDCAA"/>
          <w:sz w:val="21"/>
          <w:szCs w:val="21"/>
          <w:lang w:val="en-US"/>
        </w:rPr>
        <w:t>read</w:t>
      </w:r>
      <w:r w:rsidRPr="000761F9">
        <w:rPr>
          <w:rFonts w:ascii="Consolas" w:eastAsia="Times New Roman" w:hAnsi="Consolas" w:cs="Times New Roman"/>
          <w:color w:val="D4D4D4"/>
          <w:sz w:val="21"/>
          <w:szCs w:val="21"/>
          <w:lang w:val="en-US"/>
        </w:rPr>
        <w:t>();</w:t>
      </w:r>
    </w:p>
    <w:p w14:paraId="0E0674E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C586C0"/>
          <w:sz w:val="21"/>
          <w:szCs w:val="21"/>
          <w:lang w:val="en-US"/>
        </w:rPr>
        <w:t>if</w:t>
      </w:r>
      <w:r w:rsidRPr="000761F9">
        <w:rPr>
          <w:rFonts w:ascii="Consolas" w:eastAsia="Times New Roman" w:hAnsi="Consolas" w:cs="Times New Roman"/>
          <w:color w:val="D4D4D4"/>
          <w:sz w:val="21"/>
          <w:szCs w:val="21"/>
          <w:lang w:val="en-US"/>
        </w:rPr>
        <w:t xml:space="preserve">(opc == </w:t>
      </w:r>
      <w:r w:rsidRPr="000761F9">
        <w:rPr>
          <w:rFonts w:ascii="Consolas" w:eastAsia="Times New Roman" w:hAnsi="Consolas" w:cs="Times New Roman"/>
          <w:color w:val="CE9178"/>
          <w:sz w:val="21"/>
          <w:szCs w:val="21"/>
          <w:lang w:val="en-US"/>
        </w:rPr>
        <w:t>'1'</w:t>
      </w:r>
      <w:r w:rsidRPr="000761F9">
        <w:rPr>
          <w:rFonts w:ascii="Consolas" w:eastAsia="Times New Roman" w:hAnsi="Consolas" w:cs="Times New Roman"/>
          <w:color w:val="D4D4D4"/>
          <w:sz w:val="21"/>
          <w:szCs w:val="21"/>
          <w:lang w:val="en-US"/>
        </w:rPr>
        <w:t>){</w:t>
      </w:r>
    </w:p>
    <w:p w14:paraId="28BF084D" w14:textId="77777777" w:rsidR="00285D66" w:rsidRPr="00285D66"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lang w:val="en-US"/>
        </w:rPr>
        <w:t xml:space="preserve">        </w:t>
      </w:r>
      <w:r w:rsidRPr="00285D66">
        <w:rPr>
          <w:rFonts w:ascii="Consolas" w:eastAsia="Times New Roman" w:hAnsi="Consolas" w:cs="Times New Roman"/>
          <w:color w:val="569CD6"/>
          <w:sz w:val="21"/>
          <w:szCs w:val="21"/>
        </w:rPr>
        <w:t>bool</w:t>
      </w:r>
      <w:r w:rsidRPr="00285D66">
        <w:rPr>
          <w:rFonts w:ascii="Consolas" w:eastAsia="Times New Roman" w:hAnsi="Consolas" w:cs="Times New Roman"/>
          <w:color w:val="D4D4D4"/>
          <w:sz w:val="21"/>
          <w:szCs w:val="21"/>
        </w:rPr>
        <w:t xml:space="preserve"> detener=</w:t>
      </w:r>
      <w:r w:rsidRPr="00285D66">
        <w:rPr>
          <w:rFonts w:ascii="Consolas" w:eastAsia="Times New Roman" w:hAnsi="Consolas" w:cs="Times New Roman"/>
          <w:color w:val="569CD6"/>
          <w:sz w:val="21"/>
          <w:szCs w:val="21"/>
        </w:rPr>
        <w:t>false</w:t>
      </w:r>
      <w:r w:rsidRPr="00285D66">
        <w:rPr>
          <w:rFonts w:ascii="Consolas" w:eastAsia="Times New Roman" w:hAnsi="Consolas" w:cs="Times New Roman"/>
          <w:color w:val="D4D4D4"/>
          <w:sz w:val="21"/>
          <w:szCs w:val="21"/>
        </w:rPr>
        <w:t>;</w:t>
      </w:r>
    </w:p>
    <w:p w14:paraId="43AE31A9"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285D66">
        <w:rPr>
          <w:rFonts w:ascii="Consolas" w:eastAsia="Times New Roman" w:hAnsi="Consolas" w:cs="Times New Roman"/>
          <w:color w:val="D4D4D4"/>
          <w:sz w:val="21"/>
          <w:szCs w:val="21"/>
        </w:rPr>
        <w:t xml:space="preserve">        </w:t>
      </w:r>
      <w:r w:rsidRPr="000761F9">
        <w:rPr>
          <w:rFonts w:ascii="Consolas" w:eastAsia="Times New Roman" w:hAnsi="Consolas" w:cs="Times New Roman"/>
          <w:color w:val="D4D4D4"/>
          <w:sz w:val="21"/>
          <w:szCs w:val="21"/>
        </w:rPr>
        <w:t>tiempoInicio=</w:t>
      </w:r>
      <w:r w:rsidRPr="000761F9">
        <w:rPr>
          <w:rFonts w:ascii="Consolas" w:eastAsia="Times New Roman" w:hAnsi="Consolas" w:cs="Times New Roman"/>
          <w:color w:val="DCDCAA"/>
          <w:sz w:val="21"/>
          <w:szCs w:val="21"/>
        </w:rPr>
        <w:t>millis</w:t>
      </w:r>
      <w:r w:rsidRPr="000761F9">
        <w:rPr>
          <w:rFonts w:ascii="Consolas" w:eastAsia="Times New Roman" w:hAnsi="Consolas" w:cs="Times New Roman"/>
          <w:color w:val="D4D4D4"/>
          <w:sz w:val="21"/>
          <w:szCs w:val="21"/>
        </w:rPr>
        <w:t>();</w:t>
      </w:r>
    </w:p>
    <w:p w14:paraId="0CB4095F"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paquetesEnviados=</w:t>
      </w:r>
      <w:r w:rsidRPr="000761F9">
        <w:rPr>
          <w:rFonts w:ascii="Consolas" w:eastAsia="Times New Roman" w:hAnsi="Consolas" w:cs="Times New Roman"/>
          <w:color w:val="B5CEA8"/>
          <w:sz w:val="21"/>
          <w:szCs w:val="21"/>
        </w:rPr>
        <w:t>0</w:t>
      </w:r>
      <w:r w:rsidRPr="000761F9">
        <w:rPr>
          <w:rFonts w:ascii="Consolas" w:eastAsia="Times New Roman" w:hAnsi="Consolas" w:cs="Times New Roman"/>
          <w:color w:val="D4D4D4"/>
          <w:sz w:val="21"/>
          <w:szCs w:val="21"/>
        </w:rPr>
        <w:t>;</w:t>
      </w:r>
    </w:p>
    <w:p w14:paraId="71D84758" w14:textId="77777777" w:rsidR="00285D66" w:rsidRPr="00285D66"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w:t>
      </w:r>
      <w:r w:rsidRPr="00285D66">
        <w:rPr>
          <w:rFonts w:ascii="Consolas" w:eastAsia="Times New Roman" w:hAnsi="Consolas" w:cs="Times New Roman"/>
          <w:color w:val="C586C0"/>
          <w:sz w:val="21"/>
          <w:szCs w:val="21"/>
        </w:rPr>
        <w:t>while</w:t>
      </w:r>
      <w:r w:rsidRPr="00285D66">
        <w:rPr>
          <w:rFonts w:ascii="Consolas" w:eastAsia="Times New Roman" w:hAnsi="Consolas" w:cs="Times New Roman"/>
          <w:color w:val="D4D4D4"/>
          <w:sz w:val="21"/>
          <w:szCs w:val="21"/>
        </w:rPr>
        <w:t>(!detener){</w:t>
      </w:r>
    </w:p>
    <w:p w14:paraId="1135DFE6" w14:textId="77777777" w:rsidR="00285D66" w:rsidRPr="00285D66" w:rsidRDefault="00285D66" w:rsidP="00285D66">
      <w:pPr>
        <w:shd w:val="clear" w:color="auto" w:fill="1E1E1E"/>
        <w:spacing w:line="285" w:lineRule="atLeast"/>
        <w:rPr>
          <w:rFonts w:ascii="Consolas" w:eastAsia="Times New Roman" w:hAnsi="Consolas" w:cs="Times New Roman"/>
          <w:color w:val="D4D4D4"/>
          <w:sz w:val="21"/>
          <w:szCs w:val="21"/>
        </w:rPr>
      </w:pPr>
      <w:r w:rsidRPr="00285D66">
        <w:rPr>
          <w:rFonts w:ascii="Consolas" w:eastAsia="Times New Roman" w:hAnsi="Consolas" w:cs="Times New Roman"/>
          <w:color w:val="D4D4D4"/>
          <w:sz w:val="21"/>
          <w:szCs w:val="21"/>
        </w:rPr>
        <w:t xml:space="preserve">          </w:t>
      </w:r>
    </w:p>
    <w:p w14:paraId="5ADB47CE" w14:textId="77777777" w:rsidR="00285D66" w:rsidRPr="00285D66" w:rsidRDefault="00285D66" w:rsidP="00285D66">
      <w:pPr>
        <w:shd w:val="clear" w:color="auto" w:fill="1E1E1E"/>
        <w:spacing w:line="285" w:lineRule="atLeast"/>
        <w:rPr>
          <w:rFonts w:ascii="Consolas" w:eastAsia="Times New Roman" w:hAnsi="Consolas" w:cs="Times New Roman"/>
          <w:color w:val="D4D4D4"/>
          <w:sz w:val="21"/>
          <w:szCs w:val="21"/>
        </w:rPr>
      </w:pPr>
      <w:r w:rsidRPr="00285D66">
        <w:rPr>
          <w:rFonts w:ascii="Consolas" w:eastAsia="Times New Roman" w:hAnsi="Consolas" w:cs="Times New Roman"/>
          <w:color w:val="D4D4D4"/>
          <w:sz w:val="21"/>
          <w:szCs w:val="21"/>
        </w:rPr>
        <w:t xml:space="preserve">          </w:t>
      </w:r>
      <w:r w:rsidRPr="00285D66">
        <w:rPr>
          <w:rFonts w:ascii="Consolas" w:eastAsia="Times New Roman" w:hAnsi="Consolas" w:cs="Times New Roman"/>
          <w:color w:val="569CD6"/>
          <w:sz w:val="21"/>
          <w:szCs w:val="21"/>
        </w:rPr>
        <w:t>long</w:t>
      </w:r>
      <w:r w:rsidRPr="00285D66">
        <w:rPr>
          <w:rFonts w:ascii="Consolas" w:eastAsia="Times New Roman" w:hAnsi="Consolas" w:cs="Times New Roman"/>
          <w:color w:val="D4D4D4"/>
          <w:sz w:val="21"/>
          <w:szCs w:val="21"/>
        </w:rPr>
        <w:t xml:space="preserve"> tiempoAnterior=</w:t>
      </w:r>
      <w:r w:rsidRPr="00285D66">
        <w:rPr>
          <w:rFonts w:ascii="Consolas" w:eastAsia="Times New Roman" w:hAnsi="Consolas" w:cs="Times New Roman"/>
          <w:color w:val="DCDCAA"/>
          <w:sz w:val="21"/>
          <w:szCs w:val="21"/>
        </w:rPr>
        <w:t>millis</w:t>
      </w:r>
      <w:r w:rsidRPr="00285D66">
        <w:rPr>
          <w:rFonts w:ascii="Consolas" w:eastAsia="Times New Roman" w:hAnsi="Consolas" w:cs="Times New Roman"/>
          <w:color w:val="D4D4D4"/>
          <w:sz w:val="21"/>
          <w:szCs w:val="21"/>
        </w:rPr>
        <w:t>();</w:t>
      </w:r>
    </w:p>
    <w:p w14:paraId="295E8E17"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285D66">
        <w:rPr>
          <w:rFonts w:ascii="Consolas" w:eastAsia="Times New Roman" w:hAnsi="Consolas" w:cs="Times New Roman"/>
          <w:color w:val="D4D4D4"/>
          <w:sz w:val="21"/>
          <w:szCs w:val="21"/>
        </w:rPr>
        <w:t xml:space="preserve">          </w:t>
      </w:r>
      <w:r w:rsidRPr="000761F9">
        <w:rPr>
          <w:rFonts w:ascii="Consolas" w:eastAsia="Times New Roman" w:hAnsi="Consolas" w:cs="Times New Roman"/>
          <w:color w:val="DCDCAA"/>
          <w:sz w:val="21"/>
          <w:szCs w:val="21"/>
          <w:lang w:val="en-US"/>
        </w:rPr>
        <w:t>sendData</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CE9178"/>
          <w:sz w:val="21"/>
          <w:szCs w:val="21"/>
          <w:lang w:val="en-US"/>
        </w:rPr>
        <w:t>"AT+CIPSEND="</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DCDCAA"/>
          <w:sz w:val="21"/>
          <w:szCs w:val="21"/>
          <w:lang w:val="en-US"/>
        </w:rPr>
        <w:t>String</w:t>
      </w:r>
      <w:r w:rsidRPr="000761F9">
        <w:rPr>
          <w:rFonts w:ascii="Consolas" w:eastAsia="Times New Roman" w:hAnsi="Consolas" w:cs="Times New Roman"/>
          <w:color w:val="D4D4D4"/>
          <w:sz w:val="21"/>
          <w:szCs w:val="21"/>
          <w:lang w:val="en-US"/>
        </w:rPr>
        <w:t>(MAX)+</w:t>
      </w:r>
      <w:r w:rsidRPr="000761F9">
        <w:rPr>
          <w:rFonts w:ascii="Consolas" w:eastAsia="Times New Roman" w:hAnsi="Consolas" w:cs="Times New Roman"/>
          <w:color w:val="CE9178"/>
          <w:sz w:val="21"/>
          <w:szCs w:val="21"/>
          <w:lang w:val="en-US"/>
        </w:rPr>
        <w:t>"</w:t>
      </w:r>
      <w:r w:rsidRPr="000761F9">
        <w:rPr>
          <w:rFonts w:ascii="Consolas" w:eastAsia="Times New Roman" w:hAnsi="Consolas" w:cs="Times New Roman"/>
          <w:color w:val="D7BA7D"/>
          <w:sz w:val="21"/>
          <w:szCs w:val="21"/>
          <w:lang w:val="en-US"/>
        </w:rPr>
        <w:t>\r\n</w:t>
      </w:r>
      <w:r w:rsidRPr="000761F9">
        <w:rPr>
          <w:rFonts w:ascii="Consolas" w:eastAsia="Times New Roman" w:hAnsi="Consolas" w:cs="Times New Roman"/>
          <w:color w:val="CE9178"/>
          <w:sz w:val="21"/>
          <w:szCs w:val="21"/>
          <w:lang w:val="en-US"/>
        </w:rPr>
        <w:t>"</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B5CEA8"/>
          <w:sz w:val="21"/>
          <w:szCs w:val="21"/>
          <w:lang w:val="en-US"/>
        </w:rPr>
        <w:t>0</w:t>
      </w:r>
      <w:r w:rsidRPr="000761F9">
        <w:rPr>
          <w:rFonts w:ascii="Consolas" w:eastAsia="Times New Roman" w:hAnsi="Consolas" w:cs="Times New Roman"/>
          <w:color w:val="D4D4D4"/>
          <w:sz w:val="21"/>
          <w:szCs w:val="21"/>
          <w:lang w:val="en-US"/>
        </w:rPr>
        <w:t>);</w:t>
      </w:r>
    </w:p>
    <w:p w14:paraId="2B7DE38B"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4D4D4"/>
          <w:sz w:val="21"/>
          <w:szCs w:val="21"/>
        </w:rPr>
        <w:t>ESP.</w:t>
      </w:r>
      <w:r w:rsidRPr="000761F9">
        <w:rPr>
          <w:rFonts w:ascii="Consolas" w:eastAsia="Times New Roman" w:hAnsi="Consolas" w:cs="Times New Roman"/>
          <w:color w:val="DCDCAA"/>
          <w:sz w:val="21"/>
          <w:szCs w:val="21"/>
        </w:rPr>
        <w:t>print</w:t>
      </w:r>
      <w:r w:rsidRPr="000761F9">
        <w:rPr>
          <w:rFonts w:ascii="Consolas" w:eastAsia="Times New Roman" w:hAnsi="Consolas" w:cs="Times New Roman"/>
          <w:color w:val="D4D4D4"/>
          <w:sz w:val="21"/>
          <w:szCs w:val="21"/>
        </w:rPr>
        <w:t>(frame);</w:t>
      </w:r>
    </w:p>
    <w:p w14:paraId="178F2783"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paquetesEnviados++;</w:t>
      </w:r>
    </w:p>
    <w:p w14:paraId="69EB8229"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569CD6"/>
          <w:sz w:val="21"/>
          <w:szCs w:val="21"/>
        </w:rPr>
        <w:t>long</w:t>
      </w:r>
      <w:r w:rsidRPr="000761F9">
        <w:rPr>
          <w:rFonts w:ascii="Consolas" w:eastAsia="Times New Roman" w:hAnsi="Consolas" w:cs="Times New Roman"/>
          <w:color w:val="D4D4D4"/>
          <w:sz w:val="21"/>
          <w:szCs w:val="21"/>
        </w:rPr>
        <w:t xml:space="preserve"> tiempoActual = </w:t>
      </w:r>
      <w:r w:rsidRPr="000761F9">
        <w:rPr>
          <w:rFonts w:ascii="Consolas" w:eastAsia="Times New Roman" w:hAnsi="Consolas" w:cs="Times New Roman"/>
          <w:color w:val="DCDCAA"/>
          <w:sz w:val="21"/>
          <w:szCs w:val="21"/>
        </w:rPr>
        <w:t>millis</w:t>
      </w:r>
      <w:r w:rsidRPr="000761F9">
        <w:rPr>
          <w:rFonts w:ascii="Consolas" w:eastAsia="Times New Roman" w:hAnsi="Consolas" w:cs="Times New Roman"/>
          <w:color w:val="D4D4D4"/>
          <w:sz w:val="21"/>
          <w:szCs w:val="21"/>
        </w:rPr>
        <w:t>()-tiempoAnterior;</w:t>
      </w:r>
    </w:p>
    <w:p w14:paraId="0AED5A3B"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lastRenderedPageBreak/>
        <w:t xml:space="preserve">          Serial.</w:t>
      </w:r>
      <w:r w:rsidRPr="000761F9">
        <w:rPr>
          <w:rFonts w:ascii="Consolas" w:eastAsia="Times New Roman" w:hAnsi="Consolas" w:cs="Times New Roman"/>
          <w:color w:val="DCDCAA"/>
          <w:sz w:val="21"/>
          <w:szCs w:val="21"/>
        </w:rPr>
        <w:t>println</w:t>
      </w:r>
      <w:r w:rsidRPr="000761F9">
        <w:rPr>
          <w:rFonts w:ascii="Consolas" w:eastAsia="Times New Roman" w:hAnsi="Consolas" w:cs="Times New Roman"/>
          <w:color w:val="D4D4D4"/>
          <w:sz w:val="21"/>
          <w:szCs w:val="21"/>
        </w:rPr>
        <w:t>(</w:t>
      </w:r>
      <w:r w:rsidRPr="000761F9">
        <w:rPr>
          <w:rFonts w:ascii="Consolas" w:eastAsia="Times New Roman" w:hAnsi="Consolas" w:cs="Times New Roman"/>
          <w:color w:val="CE9178"/>
          <w:sz w:val="21"/>
          <w:szCs w:val="21"/>
        </w:rPr>
        <w:t>"---------El tiempo de transmisión es:"</w:t>
      </w:r>
      <w:r w:rsidRPr="000761F9">
        <w:rPr>
          <w:rFonts w:ascii="Consolas" w:eastAsia="Times New Roman" w:hAnsi="Consolas" w:cs="Times New Roman"/>
          <w:color w:val="D4D4D4"/>
          <w:sz w:val="21"/>
          <w:szCs w:val="21"/>
        </w:rPr>
        <w:t>+</w:t>
      </w:r>
      <w:r w:rsidRPr="000761F9">
        <w:rPr>
          <w:rFonts w:ascii="Consolas" w:eastAsia="Times New Roman" w:hAnsi="Consolas" w:cs="Times New Roman"/>
          <w:color w:val="DCDCAA"/>
          <w:sz w:val="21"/>
          <w:szCs w:val="21"/>
        </w:rPr>
        <w:t>String</w:t>
      </w:r>
      <w:r w:rsidRPr="000761F9">
        <w:rPr>
          <w:rFonts w:ascii="Consolas" w:eastAsia="Times New Roman" w:hAnsi="Consolas" w:cs="Times New Roman"/>
          <w:color w:val="D4D4D4"/>
          <w:sz w:val="21"/>
          <w:szCs w:val="21"/>
        </w:rPr>
        <w:t>(((</w:t>
      </w:r>
      <w:r w:rsidRPr="000761F9">
        <w:rPr>
          <w:rFonts w:ascii="Consolas" w:eastAsia="Times New Roman" w:hAnsi="Consolas" w:cs="Times New Roman"/>
          <w:color w:val="B5CEA8"/>
          <w:sz w:val="21"/>
          <w:szCs w:val="21"/>
        </w:rPr>
        <w:t>1000</w:t>
      </w:r>
      <w:r w:rsidRPr="000761F9">
        <w:rPr>
          <w:rFonts w:ascii="Consolas" w:eastAsia="Times New Roman" w:hAnsi="Consolas" w:cs="Times New Roman"/>
          <w:color w:val="D4D4D4"/>
          <w:sz w:val="21"/>
          <w:szCs w:val="21"/>
        </w:rPr>
        <w:t>/tiempoActual)*MAX)/</w:t>
      </w:r>
      <w:r w:rsidRPr="000761F9">
        <w:rPr>
          <w:rFonts w:ascii="Consolas" w:eastAsia="Times New Roman" w:hAnsi="Consolas" w:cs="Times New Roman"/>
          <w:color w:val="B5CEA8"/>
          <w:sz w:val="21"/>
          <w:szCs w:val="21"/>
        </w:rPr>
        <w:t>1024</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CE9178"/>
          <w:sz w:val="21"/>
          <w:szCs w:val="21"/>
        </w:rPr>
        <w:t>"KB/sg"</w:t>
      </w:r>
      <w:r w:rsidRPr="000761F9">
        <w:rPr>
          <w:rFonts w:ascii="Consolas" w:eastAsia="Times New Roman" w:hAnsi="Consolas" w:cs="Times New Roman"/>
          <w:color w:val="D4D4D4"/>
          <w:sz w:val="21"/>
          <w:szCs w:val="21"/>
        </w:rPr>
        <w:t>);</w:t>
      </w:r>
    </w:p>
    <w:p w14:paraId="4EAB3C29"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C586C0"/>
          <w:sz w:val="21"/>
          <w:szCs w:val="21"/>
        </w:rPr>
        <w:t>if</w:t>
      </w:r>
      <w:r w:rsidRPr="000761F9">
        <w:rPr>
          <w:rFonts w:ascii="Consolas" w:eastAsia="Times New Roman" w:hAnsi="Consolas" w:cs="Times New Roman"/>
          <w:color w:val="D4D4D4"/>
          <w:sz w:val="21"/>
          <w:szCs w:val="21"/>
        </w:rPr>
        <w:t xml:space="preserve"> (primero){</w:t>
      </w:r>
    </w:p>
    <w:p w14:paraId="1A2FC99D"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primero=</w:t>
      </w:r>
      <w:r w:rsidRPr="000761F9">
        <w:rPr>
          <w:rFonts w:ascii="Consolas" w:eastAsia="Times New Roman" w:hAnsi="Consolas" w:cs="Times New Roman"/>
          <w:color w:val="569CD6"/>
          <w:sz w:val="21"/>
          <w:szCs w:val="21"/>
        </w:rPr>
        <w:t>false</w:t>
      </w:r>
      <w:r w:rsidRPr="000761F9">
        <w:rPr>
          <w:rFonts w:ascii="Consolas" w:eastAsia="Times New Roman" w:hAnsi="Consolas" w:cs="Times New Roman"/>
          <w:color w:val="D4D4D4"/>
          <w:sz w:val="21"/>
          <w:szCs w:val="21"/>
        </w:rPr>
        <w:t>;</w:t>
      </w:r>
    </w:p>
    <w:p w14:paraId="365641E9"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minimo=tiempoActual;</w:t>
      </w:r>
    </w:p>
    <w:p w14:paraId="262B5220"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maximo=tiempoActual;</w:t>
      </w:r>
    </w:p>
    <w:p w14:paraId="66FA5E3A"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C586C0"/>
          <w:sz w:val="21"/>
          <w:szCs w:val="21"/>
        </w:rPr>
        <w:t>else</w:t>
      </w:r>
      <w:r w:rsidRPr="000761F9">
        <w:rPr>
          <w:rFonts w:ascii="Consolas" w:eastAsia="Times New Roman" w:hAnsi="Consolas" w:cs="Times New Roman"/>
          <w:color w:val="D4D4D4"/>
          <w:sz w:val="21"/>
          <w:szCs w:val="21"/>
        </w:rPr>
        <w:t>{</w:t>
      </w:r>
    </w:p>
    <w:p w14:paraId="2DFDD7A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C586C0"/>
          <w:sz w:val="21"/>
          <w:szCs w:val="21"/>
        </w:rPr>
        <w:t>if</w:t>
      </w:r>
      <w:r w:rsidRPr="000761F9">
        <w:rPr>
          <w:rFonts w:ascii="Consolas" w:eastAsia="Times New Roman" w:hAnsi="Consolas" w:cs="Times New Roman"/>
          <w:color w:val="D4D4D4"/>
          <w:sz w:val="21"/>
          <w:szCs w:val="21"/>
        </w:rPr>
        <w:t xml:space="preserve"> (minimo&gt;tiempoActual){</w:t>
      </w:r>
    </w:p>
    <w:p w14:paraId="7E46C97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minimo= tiempoActual;</w:t>
      </w:r>
    </w:p>
    <w:p w14:paraId="7CAB5249"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w:t>
      </w:r>
    </w:p>
    <w:p w14:paraId="5380B12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C586C0"/>
          <w:sz w:val="21"/>
          <w:szCs w:val="21"/>
        </w:rPr>
        <w:t>if</w:t>
      </w:r>
      <w:r w:rsidRPr="000761F9">
        <w:rPr>
          <w:rFonts w:ascii="Consolas" w:eastAsia="Times New Roman" w:hAnsi="Consolas" w:cs="Times New Roman"/>
          <w:color w:val="D4D4D4"/>
          <w:sz w:val="21"/>
          <w:szCs w:val="21"/>
        </w:rPr>
        <w:t>(maximo&lt; tiempoActual){</w:t>
      </w:r>
    </w:p>
    <w:p w14:paraId="0B182D83"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maximo= tiempoActual;</w:t>
      </w:r>
    </w:p>
    <w:p w14:paraId="3996AAFF" w14:textId="77777777" w:rsidR="00285D66" w:rsidRPr="00285D66"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w:t>
      </w:r>
      <w:r w:rsidRPr="00285D66">
        <w:rPr>
          <w:rFonts w:ascii="Consolas" w:eastAsia="Times New Roman" w:hAnsi="Consolas" w:cs="Times New Roman"/>
          <w:color w:val="D4D4D4"/>
          <w:sz w:val="21"/>
          <w:szCs w:val="21"/>
        </w:rPr>
        <w:t>}</w:t>
      </w:r>
    </w:p>
    <w:p w14:paraId="642AB926" w14:textId="77777777" w:rsidR="00285D66" w:rsidRPr="00285D66" w:rsidRDefault="00285D66" w:rsidP="00285D66">
      <w:pPr>
        <w:shd w:val="clear" w:color="auto" w:fill="1E1E1E"/>
        <w:spacing w:line="285" w:lineRule="atLeast"/>
        <w:rPr>
          <w:rFonts w:ascii="Consolas" w:eastAsia="Times New Roman" w:hAnsi="Consolas" w:cs="Times New Roman"/>
          <w:color w:val="D4D4D4"/>
          <w:sz w:val="21"/>
          <w:szCs w:val="21"/>
        </w:rPr>
      </w:pPr>
      <w:r w:rsidRPr="00285D66">
        <w:rPr>
          <w:rFonts w:ascii="Consolas" w:eastAsia="Times New Roman" w:hAnsi="Consolas" w:cs="Times New Roman"/>
          <w:color w:val="D4D4D4"/>
          <w:sz w:val="21"/>
          <w:szCs w:val="21"/>
        </w:rPr>
        <w:t xml:space="preserve">          }</w:t>
      </w:r>
    </w:p>
    <w:p w14:paraId="560DCFB4" w14:textId="77777777" w:rsidR="00285D66" w:rsidRPr="00285D66" w:rsidRDefault="00285D66" w:rsidP="00285D66">
      <w:pPr>
        <w:shd w:val="clear" w:color="auto" w:fill="1E1E1E"/>
        <w:spacing w:line="285" w:lineRule="atLeast"/>
        <w:rPr>
          <w:rFonts w:ascii="Consolas" w:eastAsia="Times New Roman" w:hAnsi="Consolas" w:cs="Times New Roman"/>
          <w:color w:val="D4D4D4"/>
          <w:sz w:val="21"/>
          <w:szCs w:val="21"/>
        </w:rPr>
      </w:pPr>
      <w:r w:rsidRPr="00285D66">
        <w:rPr>
          <w:rFonts w:ascii="Consolas" w:eastAsia="Times New Roman" w:hAnsi="Consolas" w:cs="Times New Roman"/>
          <w:color w:val="D4D4D4"/>
          <w:sz w:val="21"/>
          <w:szCs w:val="21"/>
        </w:rPr>
        <w:t xml:space="preserve">          opc = Serial.</w:t>
      </w:r>
      <w:r w:rsidRPr="00285D66">
        <w:rPr>
          <w:rFonts w:ascii="Consolas" w:eastAsia="Times New Roman" w:hAnsi="Consolas" w:cs="Times New Roman"/>
          <w:color w:val="DCDCAA"/>
          <w:sz w:val="21"/>
          <w:szCs w:val="21"/>
        </w:rPr>
        <w:t>read</w:t>
      </w:r>
      <w:r w:rsidRPr="00285D66">
        <w:rPr>
          <w:rFonts w:ascii="Consolas" w:eastAsia="Times New Roman" w:hAnsi="Consolas" w:cs="Times New Roman"/>
          <w:color w:val="D4D4D4"/>
          <w:sz w:val="21"/>
          <w:szCs w:val="21"/>
        </w:rPr>
        <w:t>();</w:t>
      </w:r>
    </w:p>
    <w:p w14:paraId="6AE6119E"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285D66">
        <w:rPr>
          <w:rFonts w:ascii="Consolas" w:eastAsia="Times New Roman" w:hAnsi="Consolas" w:cs="Times New Roman"/>
          <w:color w:val="D4D4D4"/>
          <w:sz w:val="21"/>
          <w:szCs w:val="21"/>
        </w:rPr>
        <w:t xml:space="preserve">          </w:t>
      </w:r>
      <w:r w:rsidRPr="000761F9">
        <w:rPr>
          <w:rFonts w:ascii="Consolas" w:eastAsia="Times New Roman" w:hAnsi="Consolas" w:cs="Times New Roman"/>
          <w:color w:val="C586C0"/>
          <w:sz w:val="21"/>
          <w:szCs w:val="21"/>
          <w:lang w:val="en-US"/>
        </w:rPr>
        <w:t>if</w:t>
      </w:r>
      <w:r w:rsidRPr="000761F9">
        <w:rPr>
          <w:rFonts w:ascii="Consolas" w:eastAsia="Times New Roman" w:hAnsi="Consolas" w:cs="Times New Roman"/>
          <w:color w:val="D4D4D4"/>
          <w:sz w:val="21"/>
          <w:szCs w:val="21"/>
          <w:lang w:val="en-US"/>
        </w:rPr>
        <w:t xml:space="preserve"> (opc==</w:t>
      </w:r>
      <w:r w:rsidRPr="000761F9">
        <w:rPr>
          <w:rFonts w:ascii="Consolas" w:eastAsia="Times New Roman" w:hAnsi="Consolas" w:cs="Times New Roman"/>
          <w:color w:val="CE9178"/>
          <w:sz w:val="21"/>
          <w:szCs w:val="21"/>
          <w:lang w:val="en-US"/>
        </w:rPr>
        <w:t>'2'</w:t>
      </w:r>
      <w:r w:rsidRPr="000761F9">
        <w:rPr>
          <w:rFonts w:ascii="Consolas" w:eastAsia="Times New Roman" w:hAnsi="Consolas" w:cs="Times New Roman"/>
          <w:color w:val="D4D4D4"/>
          <w:sz w:val="21"/>
          <w:szCs w:val="21"/>
          <w:lang w:val="en-US"/>
        </w:rPr>
        <w:t>){</w:t>
      </w:r>
    </w:p>
    <w:p w14:paraId="173EC373"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detener = </w:t>
      </w:r>
      <w:r w:rsidRPr="000761F9">
        <w:rPr>
          <w:rFonts w:ascii="Consolas" w:eastAsia="Times New Roman" w:hAnsi="Consolas" w:cs="Times New Roman"/>
          <w:color w:val="569CD6"/>
          <w:sz w:val="21"/>
          <w:szCs w:val="21"/>
          <w:lang w:val="en-US"/>
        </w:rPr>
        <w:t>true</w:t>
      </w:r>
      <w:r w:rsidRPr="000761F9">
        <w:rPr>
          <w:rFonts w:ascii="Consolas" w:eastAsia="Times New Roman" w:hAnsi="Consolas" w:cs="Times New Roman"/>
          <w:color w:val="D4D4D4"/>
          <w:sz w:val="21"/>
          <w:szCs w:val="21"/>
          <w:lang w:val="en-US"/>
        </w:rPr>
        <w:t>;</w:t>
      </w:r>
    </w:p>
    <w:p w14:paraId="5DDCDFBA"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4D4D4"/>
          <w:sz w:val="21"/>
          <w:szCs w:val="21"/>
        </w:rPr>
        <w:t xml:space="preserve">tiempoFinal = </w:t>
      </w:r>
      <w:r w:rsidRPr="000761F9">
        <w:rPr>
          <w:rFonts w:ascii="Consolas" w:eastAsia="Times New Roman" w:hAnsi="Consolas" w:cs="Times New Roman"/>
          <w:color w:val="DCDCAA"/>
          <w:sz w:val="21"/>
          <w:szCs w:val="21"/>
        </w:rPr>
        <w:t>millis</w:t>
      </w:r>
      <w:r w:rsidRPr="000761F9">
        <w:rPr>
          <w:rFonts w:ascii="Consolas" w:eastAsia="Times New Roman" w:hAnsi="Consolas" w:cs="Times New Roman"/>
          <w:color w:val="D4D4D4"/>
          <w:sz w:val="21"/>
          <w:szCs w:val="21"/>
        </w:rPr>
        <w:t>();</w:t>
      </w:r>
    </w:p>
    <w:p w14:paraId="7D7FD150"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primero=</w:t>
      </w:r>
      <w:r w:rsidRPr="000761F9">
        <w:rPr>
          <w:rFonts w:ascii="Consolas" w:eastAsia="Times New Roman" w:hAnsi="Consolas" w:cs="Times New Roman"/>
          <w:color w:val="569CD6"/>
          <w:sz w:val="21"/>
          <w:szCs w:val="21"/>
        </w:rPr>
        <w:t>true</w:t>
      </w:r>
      <w:r w:rsidRPr="000761F9">
        <w:rPr>
          <w:rFonts w:ascii="Consolas" w:eastAsia="Times New Roman" w:hAnsi="Consolas" w:cs="Times New Roman"/>
          <w:color w:val="D4D4D4"/>
          <w:sz w:val="21"/>
          <w:szCs w:val="21"/>
        </w:rPr>
        <w:t>;</w:t>
      </w:r>
    </w:p>
    <w:p w14:paraId="2B8DD5BC"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Serial.</w:t>
      </w:r>
      <w:r w:rsidRPr="000761F9">
        <w:rPr>
          <w:rFonts w:ascii="Consolas" w:eastAsia="Times New Roman" w:hAnsi="Consolas" w:cs="Times New Roman"/>
          <w:color w:val="DCDCAA"/>
          <w:sz w:val="21"/>
          <w:szCs w:val="21"/>
        </w:rPr>
        <w:t>println</w:t>
      </w:r>
      <w:r w:rsidRPr="000761F9">
        <w:rPr>
          <w:rFonts w:ascii="Consolas" w:eastAsia="Times New Roman" w:hAnsi="Consolas" w:cs="Times New Roman"/>
          <w:color w:val="D4D4D4"/>
          <w:sz w:val="21"/>
          <w:szCs w:val="21"/>
        </w:rPr>
        <w:t>(</w:t>
      </w:r>
      <w:r w:rsidRPr="000761F9">
        <w:rPr>
          <w:rFonts w:ascii="Consolas" w:eastAsia="Times New Roman" w:hAnsi="Consolas" w:cs="Times New Roman"/>
          <w:color w:val="CE9178"/>
          <w:sz w:val="21"/>
          <w:szCs w:val="21"/>
        </w:rPr>
        <w:t>"Rango de velocidad medido con Buffer="</w:t>
      </w:r>
      <w:r w:rsidRPr="000761F9">
        <w:rPr>
          <w:rFonts w:ascii="Consolas" w:eastAsia="Times New Roman" w:hAnsi="Consolas" w:cs="Times New Roman"/>
          <w:color w:val="D4D4D4"/>
          <w:sz w:val="21"/>
          <w:szCs w:val="21"/>
        </w:rPr>
        <w:t>+</w:t>
      </w:r>
      <w:r w:rsidRPr="000761F9">
        <w:rPr>
          <w:rFonts w:ascii="Consolas" w:eastAsia="Times New Roman" w:hAnsi="Consolas" w:cs="Times New Roman"/>
          <w:color w:val="DCDCAA"/>
          <w:sz w:val="21"/>
          <w:szCs w:val="21"/>
        </w:rPr>
        <w:t>String</w:t>
      </w:r>
      <w:r w:rsidRPr="000761F9">
        <w:rPr>
          <w:rFonts w:ascii="Consolas" w:eastAsia="Times New Roman" w:hAnsi="Consolas" w:cs="Times New Roman"/>
          <w:color w:val="D4D4D4"/>
          <w:sz w:val="21"/>
          <w:szCs w:val="21"/>
        </w:rPr>
        <w:t>(MAX)+</w:t>
      </w:r>
      <w:r w:rsidRPr="000761F9">
        <w:rPr>
          <w:rFonts w:ascii="Consolas" w:eastAsia="Times New Roman" w:hAnsi="Consolas" w:cs="Times New Roman"/>
          <w:color w:val="CE9178"/>
          <w:sz w:val="21"/>
          <w:szCs w:val="21"/>
        </w:rPr>
        <w:t>"KB Tiempo minimo entre paquetes:"</w:t>
      </w:r>
      <w:r w:rsidRPr="000761F9">
        <w:rPr>
          <w:rFonts w:ascii="Consolas" w:eastAsia="Times New Roman" w:hAnsi="Consolas" w:cs="Times New Roman"/>
          <w:color w:val="D4D4D4"/>
          <w:sz w:val="21"/>
          <w:szCs w:val="21"/>
        </w:rPr>
        <w:t>+</w:t>
      </w:r>
      <w:r w:rsidRPr="000761F9">
        <w:rPr>
          <w:rFonts w:ascii="Consolas" w:eastAsia="Times New Roman" w:hAnsi="Consolas" w:cs="Times New Roman"/>
          <w:color w:val="DCDCAA"/>
          <w:sz w:val="21"/>
          <w:szCs w:val="21"/>
        </w:rPr>
        <w:t>String</w:t>
      </w:r>
      <w:r w:rsidRPr="000761F9">
        <w:rPr>
          <w:rFonts w:ascii="Consolas" w:eastAsia="Times New Roman" w:hAnsi="Consolas" w:cs="Times New Roman"/>
          <w:color w:val="D4D4D4"/>
          <w:sz w:val="21"/>
          <w:szCs w:val="21"/>
        </w:rPr>
        <w:t>(minimo)+</w:t>
      </w:r>
      <w:r w:rsidRPr="000761F9">
        <w:rPr>
          <w:rFonts w:ascii="Consolas" w:eastAsia="Times New Roman" w:hAnsi="Consolas" w:cs="Times New Roman"/>
          <w:color w:val="CE9178"/>
          <w:sz w:val="21"/>
          <w:szCs w:val="21"/>
        </w:rPr>
        <w:t>"ms&lt;-&gt;Tiempo maximo entre paquetes:"</w:t>
      </w:r>
      <w:r w:rsidRPr="000761F9">
        <w:rPr>
          <w:rFonts w:ascii="Consolas" w:eastAsia="Times New Roman" w:hAnsi="Consolas" w:cs="Times New Roman"/>
          <w:color w:val="D4D4D4"/>
          <w:sz w:val="21"/>
          <w:szCs w:val="21"/>
        </w:rPr>
        <w:t>+</w:t>
      </w:r>
      <w:r w:rsidRPr="000761F9">
        <w:rPr>
          <w:rFonts w:ascii="Consolas" w:eastAsia="Times New Roman" w:hAnsi="Consolas" w:cs="Times New Roman"/>
          <w:color w:val="DCDCAA"/>
          <w:sz w:val="21"/>
          <w:szCs w:val="21"/>
        </w:rPr>
        <w:t>String</w:t>
      </w:r>
      <w:r w:rsidRPr="000761F9">
        <w:rPr>
          <w:rFonts w:ascii="Consolas" w:eastAsia="Times New Roman" w:hAnsi="Consolas" w:cs="Times New Roman"/>
          <w:color w:val="D4D4D4"/>
          <w:sz w:val="21"/>
          <w:szCs w:val="21"/>
        </w:rPr>
        <w:t>(maximo)+</w:t>
      </w:r>
      <w:r w:rsidRPr="000761F9">
        <w:rPr>
          <w:rFonts w:ascii="Consolas" w:eastAsia="Times New Roman" w:hAnsi="Consolas" w:cs="Times New Roman"/>
          <w:color w:val="CE9178"/>
          <w:sz w:val="21"/>
          <w:szCs w:val="21"/>
        </w:rPr>
        <w:t>"ms"</w:t>
      </w:r>
      <w:r w:rsidRPr="000761F9">
        <w:rPr>
          <w:rFonts w:ascii="Consolas" w:eastAsia="Times New Roman" w:hAnsi="Consolas" w:cs="Times New Roman"/>
          <w:color w:val="D4D4D4"/>
          <w:sz w:val="21"/>
          <w:szCs w:val="21"/>
        </w:rPr>
        <w:t>);</w:t>
      </w:r>
    </w:p>
    <w:p w14:paraId="7B4D67E2"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Serial.</w:t>
      </w:r>
      <w:r w:rsidRPr="000761F9">
        <w:rPr>
          <w:rFonts w:ascii="Consolas" w:eastAsia="Times New Roman" w:hAnsi="Consolas" w:cs="Times New Roman"/>
          <w:color w:val="DCDCAA"/>
          <w:sz w:val="21"/>
          <w:szCs w:val="21"/>
        </w:rPr>
        <w:t>println</w:t>
      </w:r>
      <w:r w:rsidRPr="000761F9">
        <w:rPr>
          <w:rFonts w:ascii="Consolas" w:eastAsia="Times New Roman" w:hAnsi="Consolas" w:cs="Times New Roman"/>
          <w:color w:val="D4D4D4"/>
          <w:sz w:val="21"/>
          <w:szCs w:val="21"/>
        </w:rPr>
        <w:t>(</w:t>
      </w:r>
      <w:r w:rsidRPr="000761F9">
        <w:rPr>
          <w:rFonts w:ascii="Consolas" w:eastAsia="Times New Roman" w:hAnsi="Consolas" w:cs="Times New Roman"/>
          <w:color w:val="CE9178"/>
          <w:sz w:val="21"/>
          <w:szCs w:val="21"/>
        </w:rPr>
        <w:t>"Tiempo total de prueba:"</w:t>
      </w:r>
      <w:r w:rsidRPr="000761F9">
        <w:rPr>
          <w:rFonts w:ascii="Consolas" w:eastAsia="Times New Roman" w:hAnsi="Consolas" w:cs="Times New Roman"/>
          <w:color w:val="D4D4D4"/>
          <w:sz w:val="21"/>
          <w:szCs w:val="21"/>
        </w:rPr>
        <w:t>+</w:t>
      </w:r>
      <w:r w:rsidRPr="000761F9">
        <w:rPr>
          <w:rFonts w:ascii="Consolas" w:eastAsia="Times New Roman" w:hAnsi="Consolas" w:cs="Times New Roman"/>
          <w:color w:val="DCDCAA"/>
          <w:sz w:val="21"/>
          <w:szCs w:val="21"/>
        </w:rPr>
        <w:t>String</w:t>
      </w:r>
      <w:r w:rsidRPr="000761F9">
        <w:rPr>
          <w:rFonts w:ascii="Consolas" w:eastAsia="Times New Roman" w:hAnsi="Consolas" w:cs="Times New Roman"/>
          <w:color w:val="D4D4D4"/>
          <w:sz w:val="21"/>
          <w:szCs w:val="21"/>
        </w:rPr>
        <w:t>((tiempoFinal-tiempoInicio)/</w:t>
      </w:r>
      <w:r w:rsidRPr="000761F9">
        <w:rPr>
          <w:rFonts w:ascii="Consolas" w:eastAsia="Times New Roman" w:hAnsi="Consolas" w:cs="Times New Roman"/>
          <w:color w:val="B5CEA8"/>
          <w:sz w:val="21"/>
          <w:szCs w:val="21"/>
        </w:rPr>
        <w:t>1000</w:t>
      </w:r>
      <w:r w:rsidRPr="000761F9">
        <w:rPr>
          <w:rFonts w:ascii="Consolas" w:eastAsia="Times New Roman" w:hAnsi="Consolas" w:cs="Times New Roman"/>
          <w:color w:val="D4D4D4"/>
          <w:sz w:val="21"/>
          <w:szCs w:val="21"/>
        </w:rPr>
        <w:t>)+</w:t>
      </w:r>
      <w:r w:rsidRPr="000761F9">
        <w:rPr>
          <w:rFonts w:ascii="Consolas" w:eastAsia="Times New Roman" w:hAnsi="Consolas" w:cs="Times New Roman"/>
          <w:color w:val="CE9178"/>
          <w:sz w:val="21"/>
          <w:szCs w:val="21"/>
        </w:rPr>
        <w:t>" segundos"</w:t>
      </w:r>
      <w:r w:rsidRPr="000761F9">
        <w:rPr>
          <w:rFonts w:ascii="Consolas" w:eastAsia="Times New Roman" w:hAnsi="Consolas" w:cs="Times New Roman"/>
          <w:color w:val="D4D4D4"/>
          <w:sz w:val="21"/>
          <w:szCs w:val="21"/>
        </w:rPr>
        <w:t>);</w:t>
      </w:r>
    </w:p>
    <w:p w14:paraId="63973A17"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Serial.</w:t>
      </w:r>
      <w:r w:rsidRPr="000761F9">
        <w:rPr>
          <w:rFonts w:ascii="Consolas" w:eastAsia="Times New Roman" w:hAnsi="Consolas" w:cs="Times New Roman"/>
          <w:color w:val="DCDCAA"/>
          <w:sz w:val="21"/>
          <w:szCs w:val="21"/>
        </w:rPr>
        <w:t>println</w:t>
      </w:r>
      <w:r w:rsidRPr="000761F9">
        <w:rPr>
          <w:rFonts w:ascii="Consolas" w:eastAsia="Times New Roman" w:hAnsi="Consolas" w:cs="Times New Roman"/>
          <w:color w:val="D4D4D4"/>
          <w:sz w:val="21"/>
          <w:szCs w:val="21"/>
        </w:rPr>
        <w:t>(</w:t>
      </w:r>
      <w:r w:rsidRPr="000761F9">
        <w:rPr>
          <w:rFonts w:ascii="Consolas" w:eastAsia="Times New Roman" w:hAnsi="Consolas" w:cs="Times New Roman"/>
          <w:color w:val="CE9178"/>
          <w:sz w:val="21"/>
          <w:szCs w:val="21"/>
        </w:rPr>
        <w:t>"Paquetes enviados"</w:t>
      </w:r>
      <w:r w:rsidRPr="000761F9">
        <w:rPr>
          <w:rFonts w:ascii="Consolas" w:eastAsia="Times New Roman" w:hAnsi="Consolas" w:cs="Times New Roman"/>
          <w:color w:val="D4D4D4"/>
          <w:sz w:val="21"/>
          <w:szCs w:val="21"/>
        </w:rPr>
        <w:t>+</w:t>
      </w:r>
      <w:r w:rsidRPr="000761F9">
        <w:rPr>
          <w:rFonts w:ascii="Consolas" w:eastAsia="Times New Roman" w:hAnsi="Consolas" w:cs="Times New Roman"/>
          <w:color w:val="DCDCAA"/>
          <w:sz w:val="21"/>
          <w:szCs w:val="21"/>
        </w:rPr>
        <w:t>String</w:t>
      </w:r>
      <w:r w:rsidRPr="000761F9">
        <w:rPr>
          <w:rFonts w:ascii="Consolas" w:eastAsia="Times New Roman" w:hAnsi="Consolas" w:cs="Times New Roman"/>
          <w:color w:val="D4D4D4"/>
          <w:sz w:val="21"/>
          <w:szCs w:val="21"/>
        </w:rPr>
        <w:t>(paquetesEnviados));</w:t>
      </w:r>
    </w:p>
    <w:p w14:paraId="3B9C8143"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569CD6"/>
          <w:sz w:val="21"/>
          <w:szCs w:val="21"/>
        </w:rPr>
        <w:t>float</w:t>
      </w:r>
      <w:r w:rsidRPr="000761F9">
        <w:rPr>
          <w:rFonts w:ascii="Consolas" w:eastAsia="Times New Roman" w:hAnsi="Consolas" w:cs="Times New Roman"/>
          <w:color w:val="D4D4D4"/>
          <w:sz w:val="21"/>
          <w:szCs w:val="21"/>
        </w:rPr>
        <w:t xml:space="preserve"> paqTiem=paquetesEnviados/((tiempoFinal-tiempoInicio)/</w:t>
      </w:r>
      <w:r w:rsidRPr="000761F9">
        <w:rPr>
          <w:rFonts w:ascii="Consolas" w:eastAsia="Times New Roman" w:hAnsi="Consolas" w:cs="Times New Roman"/>
          <w:color w:val="B5CEA8"/>
          <w:sz w:val="21"/>
          <w:szCs w:val="21"/>
        </w:rPr>
        <w:t>1000</w:t>
      </w:r>
      <w:r w:rsidRPr="000761F9">
        <w:rPr>
          <w:rFonts w:ascii="Consolas" w:eastAsia="Times New Roman" w:hAnsi="Consolas" w:cs="Times New Roman"/>
          <w:color w:val="D4D4D4"/>
          <w:sz w:val="21"/>
          <w:szCs w:val="21"/>
        </w:rPr>
        <w:t>);</w:t>
      </w:r>
    </w:p>
    <w:p w14:paraId="7E17B94F"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D4D4D4"/>
          <w:sz w:val="21"/>
          <w:szCs w:val="21"/>
          <w:lang w:val="en-US"/>
        </w:rPr>
        <w:t>Serial.</w:t>
      </w:r>
      <w:r w:rsidRPr="000761F9">
        <w:rPr>
          <w:rFonts w:ascii="Consolas" w:eastAsia="Times New Roman" w:hAnsi="Consolas" w:cs="Times New Roman"/>
          <w:color w:val="DCDCAA"/>
          <w:sz w:val="21"/>
          <w:szCs w:val="21"/>
          <w:lang w:val="en-US"/>
        </w:rPr>
        <w:t>println</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CE9178"/>
          <w:sz w:val="21"/>
          <w:szCs w:val="21"/>
          <w:lang w:val="en-US"/>
        </w:rPr>
        <w:t>"Media:"</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DCDCAA"/>
          <w:sz w:val="21"/>
          <w:szCs w:val="21"/>
          <w:lang w:val="en-US"/>
        </w:rPr>
        <w:t>String</w:t>
      </w:r>
      <w:r w:rsidRPr="000761F9">
        <w:rPr>
          <w:rFonts w:ascii="Consolas" w:eastAsia="Times New Roman" w:hAnsi="Consolas" w:cs="Times New Roman"/>
          <w:color w:val="D4D4D4"/>
          <w:sz w:val="21"/>
          <w:szCs w:val="21"/>
          <w:lang w:val="en-US"/>
        </w:rPr>
        <w:t>(paqTiem)+</w:t>
      </w:r>
      <w:r w:rsidRPr="000761F9">
        <w:rPr>
          <w:rFonts w:ascii="Consolas" w:eastAsia="Times New Roman" w:hAnsi="Consolas" w:cs="Times New Roman"/>
          <w:color w:val="CE9178"/>
          <w:sz w:val="21"/>
          <w:szCs w:val="21"/>
          <w:lang w:val="en-US"/>
        </w:rPr>
        <w:t>"paq/sg"</w:t>
      </w:r>
      <w:r w:rsidRPr="000761F9">
        <w:rPr>
          <w:rFonts w:ascii="Consolas" w:eastAsia="Times New Roman" w:hAnsi="Consolas" w:cs="Times New Roman"/>
          <w:color w:val="D4D4D4"/>
          <w:sz w:val="21"/>
          <w:szCs w:val="21"/>
          <w:lang w:val="en-US"/>
        </w:rPr>
        <w:t>);</w:t>
      </w:r>
    </w:p>
    <w:p w14:paraId="6F2D00F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Serial.</w:t>
      </w:r>
      <w:r w:rsidRPr="000761F9">
        <w:rPr>
          <w:rFonts w:ascii="Consolas" w:eastAsia="Times New Roman" w:hAnsi="Consolas" w:cs="Times New Roman"/>
          <w:color w:val="DCDCAA"/>
          <w:sz w:val="21"/>
          <w:szCs w:val="21"/>
          <w:lang w:val="en-US"/>
        </w:rPr>
        <w:t>println</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CE9178"/>
          <w:sz w:val="21"/>
          <w:szCs w:val="21"/>
          <w:lang w:val="en-US"/>
        </w:rPr>
        <w:t>"Transf:"</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DCDCAA"/>
          <w:sz w:val="21"/>
          <w:szCs w:val="21"/>
          <w:lang w:val="en-US"/>
        </w:rPr>
        <w:t>String</w:t>
      </w:r>
      <w:r w:rsidRPr="000761F9">
        <w:rPr>
          <w:rFonts w:ascii="Consolas" w:eastAsia="Times New Roman" w:hAnsi="Consolas" w:cs="Times New Roman"/>
          <w:color w:val="D4D4D4"/>
          <w:sz w:val="21"/>
          <w:szCs w:val="21"/>
          <w:lang w:val="en-US"/>
        </w:rPr>
        <w:t>((paqTiem*MAX)/</w:t>
      </w:r>
      <w:r w:rsidRPr="000761F9">
        <w:rPr>
          <w:rFonts w:ascii="Consolas" w:eastAsia="Times New Roman" w:hAnsi="Consolas" w:cs="Times New Roman"/>
          <w:color w:val="B5CEA8"/>
          <w:sz w:val="21"/>
          <w:szCs w:val="21"/>
          <w:lang w:val="en-US"/>
        </w:rPr>
        <w:t>1024</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CE9178"/>
          <w:sz w:val="21"/>
          <w:szCs w:val="21"/>
          <w:lang w:val="en-US"/>
        </w:rPr>
        <w:t>"KB/SG"</w:t>
      </w:r>
      <w:r w:rsidRPr="000761F9">
        <w:rPr>
          <w:rFonts w:ascii="Consolas" w:eastAsia="Times New Roman" w:hAnsi="Consolas" w:cs="Times New Roman"/>
          <w:color w:val="D4D4D4"/>
          <w:sz w:val="21"/>
          <w:szCs w:val="21"/>
          <w:lang w:val="en-US"/>
        </w:rPr>
        <w:t>);</w:t>
      </w:r>
    </w:p>
    <w:p w14:paraId="2C8AC18C"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p>
    <w:p w14:paraId="622FEC27"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CDCAA"/>
          <w:sz w:val="21"/>
          <w:szCs w:val="21"/>
          <w:lang w:val="en-US"/>
        </w:rPr>
        <w:t>sendData</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CE9178"/>
          <w:sz w:val="21"/>
          <w:szCs w:val="21"/>
          <w:lang w:val="en-US"/>
        </w:rPr>
        <w:t>"AT+CIOBAUD="</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DCDCAA"/>
          <w:sz w:val="21"/>
          <w:szCs w:val="21"/>
          <w:lang w:val="en-US"/>
        </w:rPr>
        <w:t>String</w:t>
      </w:r>
      <w:r w:rsidRPr="000761F9">
        <w:rPr>
          <w:rFonts w:ascii="Consolas" w:eastAsia="Times New Roman" w:hAnsi="Consolas" w:cs="Times New Roman"/>
          <w:color w:val="D4D4D4"/>
          <w:sz w:val="21"/>
          <w:szCs w:val="21"/>
          <w:lang w:val="en-US"/>
        </w:rPr>
        <w:t>(VELORIGINAL)+</w:t>
      </w:r>
      <w:r w:rsidRPr="000761F9">
        <w:rPr>
          <w:rFonts w:ascii="Consolas" w:eastAsia="Times New Roman" w:hAnsi="Consolas" w:cs="Times New Roman"/>
          <w:color w:val="CE9178"/>
          <w:sz w:val="21"/>
          <w:szCs w:val="21"/>
          <w:lang w:val="en-US"/>
        </w:rPr>
        <w:t>"</w:t>
      </w:r>
      <w:r w:rsidRPr="000761F9">
        <w:rPr>
          <w:rFonts w:ascii="Consolas" w:eastAsia="Times New Roman" w:hAnsi="Consolas" w:cs="Times New Roman"/>
          <w:color w:val="D7BA7D"/>
          <w:sz w:val="21"/>
          <w:szCs w:val="21"/>
          <w:lang w:val="en-US"/>
        </w:rPr>
        <w:t>\r\n</w:t>
      </w:r>
      <w:r w:rsidRPr="000761F9">
        <w:rPr>
          <w:rFonts w:ascii="Consolas" w:eastAsia="Times New Roman" w:hAnsi="Consolas" w:cs="Times New Roman"/>
          <w:color w:val="CE9178"/>
          <w:sz w:val="21"/>
          <w:szCs w:val="21"/>
          <w:lang w:val="en-US"/>
        </w:rPr>
        <w:t>"</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3000</w:t>
      </w:r>
      <w:r w:rsidRPr="000761F9">
        <w:rPr>
          <w:rFonts w:ascii="Consolas" w:eastAsia="Times New Roman" w:hAnsi="Consolas" w:cs="Times New Roman"/>
          <w:color w:val="D4D4D4"/>
          <w:sz w:val="21"/>
          <w:szCs w:val="21"/>
          <w:lang w:val="en-US"/>
        </w:rPr>
        <w:t>);</w:t>
      </w:r>
    </w:p>
    <w:p w14:paraId="63837B4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p>
    <w:p w14:paraId="461CDD82"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4D4D4"/>
          <w:sz w:val="21"/>
          <w:szCs w:val="21"/>
        </w:rPr>
        <w:t>ESP.</w:t>
      </w:r>
      <w:r w:rsidRPr="000761F9">
        <w:rPr>
          <w:rFonts w:ascii="Consolas" w:eastAsia="Times New Roman" w:hAnsi="Consolas" w:cs="Times New Roman"/>
          <w:color w:val="DCDCAA"/>
          <w:sz w:val="21"/>
          <w:szCs w:val="21"/>
        </w:rPr>
        <w:t>begin</w:t>
      </w:r>
      <w:r w:rsidRPr="000761F9">
        <w:rPr>
          <w:rFonts w:ascii="Consolas" w:eastAsia="Times New Roman" w:hAnsi="Consolas" w:cs="Times New Roman"/>
          <w:color w:val="D4D4D4"/>
          <w:sz w:val="21"/>
          <w:szCs w:val="21"/>
        </w:rPr>
        <w:t>(VELORIGINAL);</w:t>
      </w:r>
    </w:p>
    <w:p w14:paraId="5C6A9D17"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w:t>
      </w:r>
    </w:p>
    <w:p w14:paraId="01196588"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w:t>
      </w:r>
    </w:p>
    <w:p w14:paraId="4658D4A5"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w:t>
      </w:r>
    </w:p>
    <w:p w14:paraId="58E2874C"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w:t>
      </w:r>
    </w:p>
    <w:p w14:paraId="056D4D3F"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C586C0"/>
          <w:sz w:val="21"/>
          <w:szCs w:val="21"/>
        </w:rPr>
        <w:t>if</w:t>
      </w:r>
      <w:r w:rsidRPr="000761F9">
        <w:rPr>
          <w:rFonts w:ascii="Consolas" w:eastAsia="Times New Roman" w:hAnsi="Consolas" w:cs="Times New Roman"/>
          <w:color w:val="D4D4D4"/>
          <w:sz w:val="21"/>
          <w:szCs w:val="21"/>
        </w:rPr>
        <w:t>(ESP.</w:t>
      </w:r>
      <w:r w:rsidRPr="000761F9">
        <w:rPr>
          <w:rFonts w:ascii="Consolas" w:eastAsia="Times New Roman" w:hAnsi="Consolas" w:cs="Times New Roman"/>
          <w:color w:val="DCDCAA"/>
          <w:sz w:val="21"/>
          <w:szCs w:val="21"/>
        </w:rPr>
        <w:t>available</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608B4E"/>
          <w:sz w:val="21"/>
          <w:szCs w:val="21"/>
        </w:rPr>
        <w:t>//Hay algo en el buffer del wifi</w:t>
      </w:r>
    </w:p>
    <w:p w14:paraId="4D392D2C"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C586C0"/>
          <w:sz w:val="21"/>
          <w:szCs w:val="21"/>
          <w:lang w:val="en-US"/>
        </w:rPr>
        <w:t>while</w:t>
      </w:r>
      <w:r w:rsidRPr="000761F9">
        <w:rPr>
          <w:rFonts w:ascii="Consolas" w:eastAsia="Times New Roman" w:hAnsi="Consolas" w:cs="Times New Roman"/>
          <w:color w:val="D4D4D4"/>
          <w:sz w:val="21"/>
          <w:szCs w:val="21"/>
          <w:lang w:val="en-US"/>
        </w:rPr>
        <w:t>(ESP.</w:t>
      </w:r>
      <w:r w:rsidRPr="000761F9">
        <w:rPr>
          <w:rFonts w:ascii="Consolas" w:eastAsia="Times New Roman" w:hAnsi="Consolas" w:cs="Times New Roman"/>
          <w:color w:val="DCDCAA"/>
          <w:sz w:val="21"/>
          <w:szCs w:val="21"/>
          <w:lang w:val="en-US"/>
        </w:rPr>
        <w:t>available</w:t>
      </w:r>
      <w:r w:rsidRPr="000761F9">
        <w:rPr>
          <w:rFonts w:ascii="Consolas" w:eastAsia="Times New Roman" w:hAnsi="Consolas" w:cs="Times New Roman"/>
          <w:color w:val="D4D4D4"/>
          <w:sz w:val="21"/>
          <w:szCs w:val="21"/>
          <w:lang w:val="en-US"/>
        </w:rPr>
        <w:t>()){</w:t>
      </w:r>
    </w:p>
    <w:p w14:paraId="2586CF2C"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569CD6"/>
          <w:sz w:val="21"/>
          <w:szCs w:val="21"/>
          <w:lang w:val="en-US"/>
        </w:rPr>
        <w:t>char</w:t>
      </w:r>
      <w:r w:rsidRPr="000761F9">
        <w:rPr>
          <w:rFonts w:ascii="Consolas" w:eastAsia="Times New Roman" w:hAnsi="Consolas" w:cs="Times New Roman"/>
          <w:color w:val="D4D4D4"/>
          <w:sz w:val="21"/>
          <w:szCs w:val="21"/>
          <w:lang w:val="en-US"/>
        </w:rPr>
        <w:t xml:space="preserve"> c= ESP.</w:t>
      </w:r>
      <w:r w:rsidRPr="000761F9">
        <w:rPr>
          <w:rFonts w:ascii="Consolas" w:eastAsia="Times New Roman" w:hAnsi="Consolas" w:cs="Times New Roman"/>
          <w:color w:val="DCDCAA"/>
          <w:sz w:val="21"/>
          <w:szCs w:val="21"/>
          <w:lang w:val="en-US"/>
        </w:rPr>
        <w:t>read</w:t>
      </w:r>
      <w:r w:rsidRPr="000761F9">
        <w:rPr>
          <w:rFonts w:ascii="Consolas" w:eastAsia="Times New Roman" w:hAnsi="Consolas" w:cs="Times New Roman"/>
          <w:color w:val="D4D4D4"/>
          <w:sz w:val="21"/>
          <w:szCs w:val="21"/>
          <w:lang w:val="en-US"/>
        </w:rPr>
        <w:t>();</w:t>
      </w:r>
    </w:p>
    <w:p w14:paraId="3FC68AD3"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4D4D4"/>
          <w:sz w:val="21"/>
          <w:szCs w:val="21"/>
        </w:rPr>
        <w:t>Serial.</w:t>
      </w:r>
      <w:r w:rsidRPr="000761F9">
        <w:rPr>
          <w:rFonts w:ascii="Consolas" w:eastAsia="Times New Roman" w:hAnsi="Consolas" w:cs="Times New Roman"/>
          <w:color w:val="DCDCAA"/>
          <w:sz w:val="21"/>
          <w:szCs w:val="21"/>
        </w:rPr>
        <w:t>print</w:t>
      </w:r>
      <w:r w:rsidRPr="000761F9">
        <w:rPr>
          <w:rFonts w:ascii="Consolas" w:eastAsia="Times New Roman" w:hAnsi="Consolas" w:cs="Times New Roman"/>
          <w:color w:val="D4D4D4"/>
          <w:sz w:val="21"/>
          <w:szCs w:val="21"/>
        </w:rPr>
        <w:t>(c);</w:t>
      </w:r>
    </w:p>
    <w:p w14:paraId="3EC89133"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w:t>
      </w:r>
    </w:p>
    <w:p w14:paraId="2F77357C"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w:t>
      </w:r>
    </w:p>
    <w:p w14:paraId="0B4B955D"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w:t>
      </w:r>
    </w:p>
    <w:p w14:paraId="6DADD6EA" w14:textId="77777777" w:rsidR="00285D66" w:rsidRDefault="00285D66" w:rsidP="00285D66">
      <w:pPr>
        <w:pStyle w:val="Ttulo1"/>
      </w:pPr>
      <w:r>
        <w:br w:type="page"/>
      </w:r>
    </w:p>
    <w:p w14:paraId="411ACFCF" w14:textId="77777777" w:rsidR="00285D66" w:rsidRPr="000D161B" w:rsidRDefault="00285D66" w:rsidP="000D161B">
      <w:pPr>
        <w:pStyle w:val="Ttulo2"/>
        <w:rPr>
          <w:b/>
          <w:sz w:val="32"/>
          <w:szCs w:val="32"/>
        </w:rPr>
      </w:pPr>
      <w:bookmarkStart w:id="235" w:name="_Toc508729708"/>
      <w:r w:rsidRPr="000D161B">
        <w:rPr>
          <w:b/>
          <w:sz w:val="32"/>
          <w:szCs w:val="32"/>
        </w:rPr>
        <w:lastRenderedPageBreak/>
        <w:t>Caso de prueba Módulo GPS</w:t>
      </w:r>
      <w:bookmarkEnd w:id="235"/>
      <w:r w:rsidRPr="000D161B">
        <w:rPr>
          <w:b/>
          <w:sz w:val="32"/>
          <w:szCs w:val="32"/>
        </w:rPr>
        <w:t xml:space="preserve"> </w:t>
      </w:r>
    </w:p>
    <w:p w14:paraId="3CA31B54" w14:textId="77777777" w:rsidR="00285D66" w:rsidRDefault="00285D66" w:rsidP="00285D66"/>
    <w:tbl>
      <w:tblPr>
        <w:tblW w:w="8910" w:type="dxa"/>
        <w:tblInd w:w="1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070"/>
        <w:gridCol w:w="6840"/>
      </w:tblGrid>
      <w:tr w:rsidR="00285D66" w14:paraId="5AA93EF0" w14:textId="77777777" w:rsidTr="00285D66">
        <w:tc>
          <w:tcPr>
            <w:tcW w:w="2070" w:type="dxa"/>
            <w:tcBorders>
              <w:top w:val="single" w:sz="8" w:space="0" w:color="999999"/>
              <w:left w:val="single" w:sz="8" w:space="0" w:color="999999"/>
              <w:bottom w:val="single" w:sz="12" w:space="0" w:color="666666"/>
              <w:right w:val="single" w:sz="8" w:space="0" w:color="999999"/>
            </w:tcBorders>
            <w:shd w:val="clear" w:color="auto" w:fill="auto"/>
            <w:tcMar>
              <w:top w:w="100" w:type="dxa"/>
              <w:left w:w="100" w:type="dxa"/>
              <w:bottom w:w="100" w:type="dxa"/>
              <w:right w:w="100" w:type="dxa"/>
            </w:tcMar>
          </w:tcPr>
          <w:p w14:paraId="585C4B44" w14:textId="77777777" w:rsidR="00285D66" w:rsidRDefault="00285D66" w:rsidP="00285D66">
            <w:pPr>
              <w:jc w:val="center"/>
              <w:rPr>
                <w:b/>
              </w:rPr>
            </w:pPr>
            <w:r>
              <w:rPr>
                <w:b/>
              </w:rPr>
              <w:t>Caso de prueba</w:t>
            </w:r>
          </w:p>
        </w:tc>
        <w:tc>
          <w:tcPr>
            <w:tcW w:w="6840" w:type="dxa"/>
            <w:tcBorders>
              <w:top w:val="single" w:sz="8" w:space="0" w:color="999999"/>
              <w:bottom w:val="single" w:sz="12" w:space="0" w:color="666666"/>
              <w:right w:val="single" w:sz="8" w:space="0" w:color="999999"/>
            </w:tcBorders>
            <w:shd w:val="clear" w:color="auto" w:fill="auto"/>
            <w:tcMar>
              <w:top w:w="100" w:type="dxa"/>
              <w:left w:w="100" w:type="dxa"/>
              <w:bottom w:w="100" w:type="dxa"/>
              <w:right w:w="100" w:type="dxa"/>
            </w:tcMar>
          </w:tcPr>
          <w:p w14:paraId="67C0632A" w14:textId="77777777" w:rsidR="00285D66" w:rsidRDefault="00285D66" w:rsidP="00285D66">
            <w:pPr>
              <w:jc w:val="center"/>
            </w:pPr>
            <w:r>
              <w:t>Probar la conectividad del módulo GPS</w:t>
            </w:r>
          </w:p>
        </w:tc>
      </w:tr>
      <w:tr w:rsidR="00285D66" w14:paraId="0BA6FE61"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29E0609E" w14:textId="77777777" w:rsidR="00285D66" w:rsidRDefault="00285D66" w:rsidP="00285D66">
            <w:pPr>
              <w:jc w:val="center"/>
              <w:rPr>
                <w:b/>
              </w:rPr>
            </w:pPr>
            <w:r>
              <w:rPr>
                <w:b/>
              </w:rPr>
              <w:t>Identificador caso de prueba/s</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1FE768AA" w14:textId="77777777" w:rsidR="00285D66" w:rsidRDefault="00285D66" w:rsidP="00285D66">
            <w:pPr>
              <w:jc w:val="center"/>
            </w:pPr>
            <w:r>
              <w:t>GPS-NEO6-01-conectividad</w:t>
            </w:r>
          </w:p>
        </w:tc>
      </w:tr>
      <w:tr w:rsidR="00285D66" w14:paraId="02D91E83"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207980B1" w14:textId="77777777" w:rsidR="00285D66" w:rsidRDefault="00285D66" w:rsidP="00285D66">
            <w:pPr>
              <w:jc w:val="center"/>
              <w:rPr>
                <w:b/>
              </w:rPr>
            </w:pPr>
            <w:r>
              <w:rPr>
                <w:b/>
              </w:rPr>
              <w:t>Función probar</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704ADBA4" w14:textId="77777777" w:rsidR="00285D66" w:rsidRDefault="00285D66" w:rsidP="00285D66">
            <w:pPr>
              <w:jc w:val="center"/>
            </w:pPr>
            <w:r>
              <w:t>Recepción por GPS</w:t>
            </w:r>
          </w:p>
        </w:tc>
      </w:tr>
      <w:tr w:rsidR="00285D66" w14:paraId="32FE38BC"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5E744BD9" w14:textId="77777777" w:rsidR="00285D66" w:rsidRDefault="00285D66" w:rsidP="00285D66">
            <w:pPr>
              <w:jc w:val="center"/>
              <w:rPr>
                <w:b/>
              </w:rPr>
            </w:pPr>
            <w:r>
              <w:rPr>
                <w:b/>
              </w:rPr>
              <w:t>Objetivo</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2E8EAFE2" w14:textId="77777777" w:rsidR="00285D66" w:rsidRDefault="00285D66" w:rsidP="00285D66">
            <w:pPr>
              <w:jc w:val="center"/>
            </w:pPr>
            <w:r>
              <w:t>Determinar la recepción</w:t>
            </w:r>
          </w:p>
        </w:tc>
      </w:tr>
      <w:tr w:rsidR="00285D66" w14:paraId="6EE3D908"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5DD350A6" w14:textId="77777777" w:rsidR="00285D66" w:rsidRDefault="00285D66" w:rsidP="00285D66">
            <w:pPr>
              <w:jc w:val="center"/>
              <w:rPr>
                <w:b/>
              </w:rPr>
            </w:pPr>
            <w:r>
              <w:rPr>
                <w:b/>
              </w:rPr>
              <w:t>Descripción</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0EC9CDAB" w14:textId="77777777" w:rsidR="00285D66" w:rsidRDefault="00285D66" w:rsidP="00285D66">
            <w:pPr>
              <w:jc w:val="center"/>
            </w:pPr>
            <w:r>
              <w:t>Se desea conectar el módulo NEO6 con el Arduino UNO, para probar la recepción de datos desde los satélites.</w:t>
            </w:r>
          </w:p>
        </w:tc>
      </w:tr>
      <w:tr w:rsidR="00285D66" w14:paraId="6A0EC43F"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360A05C9" w14:textId="77777777" w:rsidR="00285D66" w:rsidRDefault="00285D66" w:rsidP="00285D66">
            <w:pPr>
              <w:jc w:val="center"/>
              <w:rPr>
                <w:b/>
              </w:rPr>
            </w:pPr>
            <w:r>
              <w:rPr>
                <w:b/>
              </w:rPr>
              <w:t>Criterios de éxito</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398CCFDB" w14:textId="77777777" w:rsidR="00285D66" w:rsidRDefault="00285D66" w:rsidP="00285D66">
            <w:pPr>
              <w:jc w:val="center"/>
            </w:pPr>
            <w:r>
              <w:t>Obtener una trama correctamente</w:t>
            </w:r>
          </w:p>
        </w:tc>
      </w:tr>
      <w:tr w:rsidR="00285D66" w14:paraId="1D3FECD4"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538B8DDC" w14:textId="77777777" w:rsidR="00285D66" w:rsidRDefault="00285D66" w:rsidP="00285D66">
            <w:pPr>
              <w:jc w:val="center"/>
              <w:rPr>
                <w:b/>
              </w:rPr>
            </w:pPr>
            <w:r>
              <w:rPr>
                <w:b/>
              </w:rPr>
              <w:t>Criterios de falla</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2BCE1D1F" w14:textId="77777777" w:rsidR="00285D66" w:rsidRDefault="00285D66" w:rsidP="00285D66">
            <w:pPr>
              <w:jc w:val="center"/>
            </w:pPr>
            <w:r>
              <w:t xml:space="preserve">No obtener una trama </w:t>
            </w:r>
          </w:p>
        </w:tc>
      </w:tr>
      <w:tr w:rsidR="00285D66" w14:paraId="23ADAA4E"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386D4E31" w14:textId="77777777" w:rsidR="00285D66" w:rsidRDefault="00285D66" w:rsidP="00285D66">
            <w:pPr>
              <w:jc w:val="center"/>
              <w:rPr>
                <w:b/>
              </w:rPr>
            </w:pPr>
            <w:r>
              <w:rPr>
                <w:b/>
              </w:rPr>
              <w:t>Precondiciones</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545D8B16" w14:textId="77777777" w:rsidR="00285D66" w:rsidRDefault="00285D66" w:rsidP="00285D66">
            <w:pPr>
              <w:jc w:val="center"/>
            </w:pPr>
            <w:r>
              <w:t>Testear un entorno sin obstáculos y campo abierto</w:t>
            </w:r>
          </w:p>
        </w:tc>
      </w:tr>
      <w:tr w:rsidR="00285D66" w14:paraId="2D190E5E"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586B279C" w14:textId="77777777" w:rsidR="00285D66" w:rsidRDefault="00285D66" w:rsidP="00285D66">
            <w:pPr>
              <w:jc w:val="center"/>
              <w:rPr>
                <w:b/>
              </w:rPr>
            </w:pPr>
            <w:r>
              <w:rPr>
                <w:b/>
              </w:rPr>
              <w:t>Necesidades para el caso de prueba</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21DB6B22" w14:textId="77777777" w:rsidR="00285D66" w:rsidRDefault="00285D66" w:rsidP="00285D66">
            <w:pPr>
              <w:jc w:val="center"/>
            </w:pPr>
            <w:r>
              <w:t>Módulo arduino UNO</w:t>
            </w:r>
          </w:p>
          <w:p w14:paraId="79A9BA8F" w14:textId="77777777" w:rsidR="00285D66" w:rsidRDefault="00285D66" w:rsidP="00285D66">
            <w:pPr>
              <w:jc w:val="center"/>
            </w:pPr>
            <w:r>
              <w:t>NEO6-GPS</w:t>
            </w:r>
          </w:p>
          <w:p w14:paraId="7F66FD87" w14:textId="77777777" w:rsidR="00285D66" w:rsidRDefault="00285D66" w:rsidP="00285D66">
            <w:pPr>
              <w:jc w:val="center"/>
            </w:pPr>
            <w:r>
              <w:t>Cables Hembra-Macho (x4)</w:t>
            </w:r>
          </w:p>
        </w:tc>
      </w:tr>
      <w:tr w:rsidR="00285D66" w14:paraId="5B241783"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3548FC66" w14:textId="77777777" w:rsidR="00285D66" w:rsidRDefault="00285D66" w:rsidP="00285D66">
            <w:pPr>
              <w:jc w:val="center"/>
              <w:rPr>
                <w:b/>
              </w:rPr>
            </w:pPr>
            <w:r>
              <w:rPr>
                <w:b/>
              </w:rPr>
              <w:t>Autor</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4C079D23" w14:textId="77777777" w:rsidR="00285D66" w:rsidRDefault="00285D66" w:rsidP="00285D66">
            <w:pPr>
              <w:jc w:val="center"/>
            </w:pPr>
            <w:r>
              <w:t>Schlapp-Mansilla</w:t>
            </w:r>
          </w:p>
        </w:tc>
      </w:tr>
      <w:tr w:rsidR="00285D66" w14:paraId="6E30D833"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12A6E797" w14:textId="77777777" w:rsidR="00285D66" w:rsidRDefault="00285D66" w:rsidP="00285D66">
            <w:pPr>
              <w:jc w:val="center"/>
              <w:rPr>
                <w:b/>
              </w:rPr>
            </w:pPr>
            <w:r>
              <w:rPr>
                <w:b/>
              </w:rPr>
              <w:t>Fecha de creación</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280F4E05" w14:textId="77777777" w:rsidR="00285D66" w:rsidRDefault="00285D66" w:rsidP="00285D66">
            <w:pPr>
              <w:jc w:val="center"/>
            </w:pPr>
            <w:r>
              <w:t>25-3-2017</w:t>
            </w:r>
          </w:p>
        </w:tc>
      </w:tr>
      <w:tr w:rsidR="00285D66" w14:paraId="5B1DB605"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62E31A2E" w14:textId="77777777" w:rsidR="00285D66" w:rsidRDefault="00285D66" w:rsidP="00285D66">
            <w:pPr>
              <w:jc w:val="center"/>
              <w:rPr>
                <w:b/>
              </w:rPr>
            </w:pPr>
            <w:r>
              <w:rPr>
                <w:b/>
              </w:rPr>
              <w:t>Resultados</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3D704814" w14:textId="77777777" w:rsidR="00285D66" w:rsidRDefault="00285D66" w:rsidP="00285D66">
            <w:pPr>
              <w:jc w:val="center"/>
            </w:pPr>
            <w:r>
              <w:t>[1]Se consigue la trama con el posicionamiento correspondiente en un tiempo prudente.</w:t>
            </w:r>
          </w:p>
          <w:p w14:paraId="1789FA4A" w14:textId="77777777" w:rsidR="00285D66" w:rsidRDefault="00285D66" w:rsidP="00285D66">
            <w:pPr>
              <w:jc w:val="center"/>
            </w:pPr>
          </w:p>
          <w:p w14:paraId="2353A640" w14:textId="77777777" w:rsidR="00285D66" w:rsidRDefault="00285D66" w:rsidP="00285D66">
            <w:pPr>
              <w:jc w:val="center"/>
            </w:pPr>
          </w:p>
        </w:tc>
      </w:tr>
      <w:tr w:rsidR="00285D66" w14:paraId="6FD9C5D3"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1DDCD6AE" w14:textId="77777777" w:rsidR="00285D66" w:rsidRDefault="00285D66" w:rsidP="00285D66">
            <w:pPr>
              <w:jc w:val="center"/>
              <w:rPr>
                <w:b/>
              </w:rPr>
            </w:pPr>
            <w:r>
              <w:rPr>
                <w:b/>
              </w:rPr>
              <w:t>Código fuente/s</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3C24842A" w14:textId="77777777" w:rsidR="00285D66" w:rsidRDefault="00285D66" w:rsidP="00285D66">
            <w:pPr>
              <w:jc w:val="center"/>
            </w:pPr>
            <w:r>
              <w:t>[1]GPS-NEO6-01-conectividad.ino</w:t>
            </w:r>
          </w:p>
          <w:p w14:paraId="5FEF0683" w14:textId="77777777" w:rsidR="00285D66" w:rsidRDefault="00285D66" w:rsidP="00285D66">
            <w:pPr>
              <w:jc w:val="center"/>
            </w:pPr>
          </w:p>
        </w:tc>
      </w:tr>
      <w:tr w:rsidR="00285D66" w14:paraId="41731778"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1087219F" w14:textId="77777777" w:rsidR="00285D66" w:rsidRDefault="00285D66" w:rsidP="00285D66">
            <w:pPr>
              <w:jc w:val="center"/>
              <w:rPr>
                <w:b/>
              </w:rPr>
            </w:pPr>
            <w:r>
              <w:rPr>
                <w:b/>
              </w:rPr>
              <w:lastRenderedPageBreak/>
              <w:t>Imágenes</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2B218EE1" w14:textId="77777777" w:rsidR="00285D66" w:rsidRDefault="00285D66" w:rsidP="00285D66">
            <w:pPr>
              <w:rPr>
                <w:i/>
                <w:color w:val="2E74B5"/>
              </w:rPr>
            </w:pPr>
            <w:r>
              <w:rPr>
                <w:i/>
                <w:noProof/>
                <w:color w:val="2E74B5"/>
              </w:rPr>
              <w:drawing>
                <wp:inline distT="114300" distB="114300" distL="114300" distR="114300" wp14:anchorId="51EAB56D" wp14:editId="343F0112">
                  <wp:extent cx="4210050" cy="4216400"/>
                  <wp:effectExtent l="0" t="0" r="0" b="0"/>
                  <wp:docPr id="2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77"/>
                          <a:srcRect/>
                          <a:stretch>
                            <a:fillRect/>
                          </a:stretch>
                        </pic:blipFill>
                        <pic:spPr>
                          <a:xfrm>
                            <a:off x="0" y="0"/>
                            <a:ext cx="4210050" cy="4216400"/>
                          </a:xfrm>
                          <a:prstGeom prst="rect">
                            <a:avLst/>
                          </a:prstGeom>
                          <a:ln/>
                        </pic:spPr>
                      </pic:pic>
                    </a:graphicData>
                  </a:graphic>
                </wp:inline>
              </w:drawing>
            </w:r>
          </w:p>
        </w:tc>
      </w:tr>
      <w:tr w:rsidR="00285D66" w14:paraId="5E3D460B"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7758263D" w14:textId="77777777" w:rsidR="00285D66" w:rsidRDefault="00285D66" w:rsidP="00285D66">
            <w:pPr>
              <w:jc w:val="center"/>
              <w:rPr>
                <w:b/>
              </w:rPr>
            </w:pPr>
            <w:r>
              <w:rPr>
                <w:b/>
              </w:rPr>
              <w:t>Sketch</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0BBFF597" w14:textId="77777777" w:rsidR="00285D66" w:rsidRDefault="00285D66" w:rsidP="00285D66">
            <w:pPr>
              <w:rPr>
                <w:i/>
                <w:color w:val="2E74B5"/>
              </w:rPr>
            </w:pPr>
            <w:r>
              <w:rPr>
                <w:i/>
                <w:noProof/>
                <w:color w:val="2E74B5"/>
              </w:rPr>
              <w:drawing>
                <wp:inline distT="114300" distB="114300" distL="114300" distR="114300" wp14:anchorId="7018EDA5" wp14:editId="0761D88B">
                  <wp:extent cx="4210050" cy="4216400"/>
                  <wp:effectExtent l="0" t="0" r="0" b="0"/>
                  <wp:docPr id="2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8"/>
                          <a:srcRect/>
                          <a:stretch>
                            <a:fillRect/>
                          </a:stretch>
                        </pic:blipFill>
                        <pic:spPr>
                          <a:xfrm>
                            <a:off x="0" y="0"/>
                            <a:ext cx="4210050" cy="4216400"/>
                          </a:xfrm>
                          <a:prstGeom prst="rect">
                            <a:avLst/>
                          </a:prstGeom>
                          <a:ln/>
                        </pic:spPr>
                      </pic:pic>
                    </a:graphicData>
                  </a:graphic>
                </wp:inline>
              </w:drawing>
            </w:r>
          </w:p>
        </w:tc>
      </w:tr>
    </w:tbl>
    <w:p w14:paraId="6FB509EE" w14:textId="77777777" w:rsidR="00285D66" w:rsidRPr="000D161B" w:rsidRDefault="00285D66" w:rsidP="000D161B">
      <w:pPr>
        <w:pStyle w:val="Ttulo2"/>
        <w:rPr>
          <w:b/>
          <w:i/>
          <w:sz w:val="32"/>
          <w:szCs w:val="32"/>
        </w:rPr>
      </w:pPr>
      <w:bookmarkStart w:id="236" w:name="_Toc508729709"/>
      <w:r w:rsidRPr="000D161B">
        <w:rPr>
          <w:b/>
          <w:i/>
          <w:sz w:val="32"/>
          <w:szCs w:val="32"/>
        </w:rPr>
        <w:lastRenderedPageBreak/>
        <w:t>Código GPS-NEO6-01Conectividad</w:t>
      </w:r>
      <w:bookmarkEnd w:id="236"/>
    </w:p>
    <w:p w14:paraId="0F4AEBEC"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C586C0"/>
          <w:sz w:val="21"/>
          <w:szCs w:val="21"/>
        </w:rPr>
        <w:t>#include</w:t>
      </w:r>
      <w:r w:rsidRPr="000761F9">
        <w:rPr>
          <w:rFonts w:ascii="Consolas" w:eastAsia="Times New Roman" w:hAnsi="Consolas" w:cs="Times New Roman"/>
          <w:color w:val="569CD6"/>
          <w:sz w:val="21"/>
          <w:szCs w:val="21"/>
        </w:rPr>
        <w:t xml:space="preserve"> </w:t>
      </w:r>
      <w:r w:rsidRPr="000761F9">
        <w:rPr>
          <w:rFonts w:ascii="Consolas" w:eastAsia="Times New Roman" w:hAnsi="Consolas" w:cs="Times New Roman"/>
          <w:color w:val="CE9178"/>
          <w:sz w:val="21"/>
          <w:szCs w:val="21"/>
        </w:rPr>
        <w:t>&lt;SoftwareSerial.h&gt;</w:t>
      </w:r>
    </w:p>
    <w:p w14:paraId="484964F8"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p>
    <w:p w14:paraId="42B36CB0"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SoftwareSerial </w:t>
      </w:r>
      <w:r w:rsidRPr="000761F9">
        <w:rPr>
          <w:rFonts w:ascii="Consolas" w:eastAsia="Times New Roman" w:hAnsi="Consolas" w:cs="Times New Roman"/>
          <w:color w:val="DCDCAA"/>
          <w:sz w:val="21"/>
          <w:szCs w:val="21"/>
          <w:lang w:val="en-US"/>
        </w:rPr>
        <w:t>gps</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B5CEA8"/>
          <w:sz w:val="21"/>
          <w:szCs w:val="21"/>
          <w:lang w:val="en-US"/>
        </w:rPr>
        <w:t>4</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B5CEA8"/>
          <w:sz w:val="21"/>
          <w:szCs w:val="21"/>
          <w:lang w:val="en-US"/>
        </w:rPr>
        <w:t>3</w:t>
      </w:r>
      <w:r w:rsidRPr="000761F9">
        <w:rPr>
          <w:rFonts w:ascii="Consolas" w:eastAsia="Times New Roman" w:hAnsi="Consolas" w:cs="Times New Roman"/>
          <w:color w:val="D4D4D4"/>
          <w:sz w:val="21"/>
          <w:szCs w:val="21"/>
          <w:lang w:val="en-US"/>
        </w:rPr>
        <w:t>);</w:t>
      </w:r>
    </w:p>
    <w:p w14:paraId="785D79AB"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p>
    <w:p w14:paraId="35119E3E"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569CD6"/>
          <w:sz w:val="21"/>
          <w:szCs w:val="21"/>
          <w:lang w:val="en-US"/>
        </w:rPr>
        <w:t>char</w:t>
      </w:r>
      <w:r w:rsidRPr="000761F9">
        <w:rPr>
          <w:rFonts w:ascii="Consolas" w:eastAsia="Times New Roman" w:hAnsi="Consolas" w:cs="Times New Roman"/>
          <w:color w:val="D4D4D4"/>
          <w:sz w:val="21"/>
          <w:szCs w:val="21"/>
          <w:lang w:val="en-US"/>
        </w:rPr>
        <w:t xml:space="preserve"> dato=</w:t>
      </w:r>
      <w:r w:rsidRPr="000761F9">
        <w:rPr>
          <w:rFonts w:ascii="Consolas" w:eastAsia="Times New Roman" w:hAnsi="Consolas" w:cs="Times New Roman"/>
          <w:color w:val="CE9178"/>
          <w:sz w:val="21"/>
          <w:szCs w:val="21"/>
          <w:lang w:val="en-US"/>
        </w:rPr>
        <w:t>' '</w:t>
      </w:r>
      <w:r w:rsidRPr="000761F9">
        <w:rPr>
          <w:rFonts w:ascii="Consolas" w:eastAsia="Times New Roman" w:hAnsi="Consolas" w:cs="Times New Roman"/>
          <w:color w:val="D4D4D4"/>
          <w:sz w:val="21"/>
          <w:szCs w:val="21"/>
          <w:lang w:val="en-US"/>
        </w:rPr>
        <w:t>;</w:t>
      </w:r>
    </w:p>
    <w:p w14:paraId="7FF07395"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p>
    <w:p w14:paraId="468F0AC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569CD6"/>
          <w:sz w:val="21"/>
          <w:szCs w:val="21"/>
          <w:lang w:val="en-US"/>
        </w:rPr>
        <w:t>void</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CDCAA"/>
          <w:sz w:val="21"/>
          <w:szCs w:val="21"/>
          <w:lang w:val="en-US"/>
        </w:rPr>
        <w:t>setup</w:t>
      </w:r>
      <w:r w:rsidRPr="000761F9">
        <w:rPr>
          <w:rFonts w:ascii="Consolas" w:eastAsia="Times New Roman" w:hAnsi="Consolas" w:cs="Times New Roman"/>
          <w:color w:val="D4D4D4"/>
          <w:sz w:val="21"/>
          <w:szCs w:val="21"/>
          <w:lang w:val="en-US"/>
        </w:rPr>
        <w:t>()</w:t>
      </w:r>
    </w:p>
    <w:p w14:paraId="789D1A47"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w:t>
      </w:r>
    </w:p>
    <w:p w14:paraId="3E06198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Serial.</w:t>
      </w:r>
      <w:r w:rsidRPr="000761F9">
        <w:rPr>
          <w:rFonts w:ascii="Consolas" w:eastAsia="Times New Roman" w:hAnsi="Consolas" w:cs="Times New Roman"/>
          <w:color w:val="DCDCAA"/>
          <w:sz w:val="21"/>
          <w:szCs w:val="21"/>
          <w:lang w:val="en-US"/>
        </w:rPr>
        <w:t>begin</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B5CEA8"/>
          <w:sz w:val="21"/>
          <w:szCs w:val="21"/>
          <w:lang w:val="en-US"/>
        </w:rPr>
        <w:t>9600</w:t>
      </w:r>
      <w:r w:rsidRPr="000761F9">
        <w:rPr>
          <w:rFonts w:ascii="Consolas" w:eastAsia="Times New Roman" w:hAnsi="Consolas" w:cs="Times New Roman"/>
          <w:color w:val="D4D4D4"/>
          <w:sz w:val="21"/>
          <w:szCs w:val="21"/>
          <w:lang w:val="en-US"/>
        </w:rPr>
        <w:t>);</w:t>
      </w:r>
    </w:p>
    <w:p w14:paraId="0B0DC362"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gps.</w:t>
      </w:r>
      <w:r w:rsidRPr="000761F9">
        <w:rPr>
          <w:rFonts w:ascii="Consolas" w:eastAsia="Times New Roman" w:hAnsi="Consolas" w:cs="Times New Roman"/>
          <w:color w:val="DCDCAA"/>
          <w:sz w:val="21"/>
          <w:szCs w:val="21"/>
          <w:lang w:val="en-US"/>
        </w:rPr>
        <w:t>begin</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B5CEA8"/>
          <w:sz w:val="21"/>
          <w:szCs w:val="21"/>
          <w:lang w:val="en-US"/>
        </w:rPr>
        <w:t>9600</w:t>
      </w:r>
      <w:r w:rsidRPr="000761F9">
        <w:rPr>
          <w:rFonts w:ascii="Consolas" w:eastAsia="Times New Roman" w:hAnsi="Consolas" w:cs="Times New Roman"/>
          <w:color w:val="D4D4D4"/>
          <w:sz w:val="21"/>
          <w:szCs w:val="21"/>
          <w:lang w:val="en-US"/>
        </w:rPr>
        <w:t>);</w:t>
      </w:r>
    </w:p>
    <w:p w14:paraId="2A0D45B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w:t>
      </w:r>
    </w:p>
    <w:p w14:paraId="5A376EE4" w14:textId="77777777" w:rsidR="00285D66" w:rsidRPr="000761F9" w:rsidRDefault="00285D66" w:rsidP="00285D66">
      <w:pPr>
        <w:shd w:val="clear" w:color="auto" w:fill="1E1E1E"/>
        <w:spacing w:after="240" w:line="285" w:lineRule="atLeast"/>
        <w:rPr>
          <w:rFonts w:ascii="Consolas" w:eastAsia="Times New Roman" w:hAnsi="Consolas" w:cs="Times New Roman"/>
          <w:color w:val="D4D4D4"/>
          <w:sz w:val="21"/>
          <w:szCs w:val="21"/>
          <w:lang w:val="en-US"/>
        </w:rPr>
      </w:pPr>
    </w:p>
    <w:p w14:paraId="1BA607A2"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569CD6"/>
          <w:sz w:val="21"/>
          <w:szCs w:val="21"/>
          <w:lang w:val="en-US"/>
        </w:rPr>
        <w:t>void</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CDCAA"/>
          <w:sz w:val="21"/>
          <w:szCs w:val="21"/>
          <w:lang w:val="en-US"/>
        </w:rPr>
        <w:t>loop</w:t>
      </w:r>
      <w:r w:rsidRPr="000761F9">
        <w:rPr>
          <w:rFonts w:ascii="Consolas" w:eastAsia="Times New Roman" w:hAnsi="Consolas" w:cs="Times New Roman"/>
          <w:color w:val="D4D4D4"/>
          <w:sz w:val="21"/>
          <w:szCs w:val="21"/>
          <w:lang w:val="en-US"/>
        </w:rPr>
        <w:t>()</w:t>
      </w:r>
    </w:p>
    <w:p w14:paraId="4B7F8D6B"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w:t>
      </w:r>
    </w:p>
    <w:p w14:paraId="77612B38"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C586C0"/>
          <w:sz w:val="21"/>
          <w:szCs w:val="21"/>
          <w:lang w:val="en-US"/>
        </w:rPr>
        <w:t>if</w:t>
      </w:r>
      <w:r w:rsidRPr="000761F9">
        <w:rPr>
          <w:rFonts w:ascii="Consolas" w:eastAsia="Times New Roman" w:hAnsi="Consolas" w:cs="Times New Roman"/>
          <w:color w:val="D4D4D4"/>
          <w:sz w:val="21"/>
          <w:szCs w:val="21"/>
          <w:lang w:val="en-US"/>
        </w:rPr>
        <w:t>(gps.</w:t>
      </w:r>
      <w:r w:rsidRPr="000761F9">
        <w:rPr>
          <w:rFonts w:ascii="Consolas" w:eastAsia="Times New Roman" w:hAnsi="Consolas" w:cs="Times New Roman"/>
          <w:color w:val="DCDCAA"/>
          <w:sz w:val="21"/>
          <w:szCs w:val="21"/>
          <w:lang w:val="en-US"/>
        </w:rPr>
        <w:t>available</w:t>
      </w:r>
      <w:r w:rsidRPr="000761F9">
        <w:rPr>
          <w:rFonts w:ascii="Consolas" w:eastAsia="Times New Roman" w:hAnsi="Consolas" w:cs="Times New Roman"/>
          <w:color w:val="D4D4D4"/>
          <w:sz w:val="21"/>
          <w:szCs w:val="21"/>
          <w:lang w:val="en-US"/>
        </w:rPr>
        <w:t>())</w:t>
      </w:r>
    </w:p>
    <w:p w14:paraId="65C3EC0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p>
    <w:p w14:paraId="28424C37"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dato=gps.</w:t>
      </w:r>
      <w:r w:rsidRPr="000761F9">
        <w:rPr>
          <w:rFonts w:ascii="Consolas" w:eastAsia="Times New Roman" w:hAnsi="Consolas" w:cs="Times New Roman"/>
          <w:color w:val="DCDCAA"/>
          <w:sz w:val="21"/>
          <w:szCs w:val="21"/>
          <w:lang w:val="en-US"/>
        </w:rPr>
        <w:t>read</w:t>
      </w:r>
      <w:r w:rsidRPr="000761F9">
        <w:rPr>
          <w:rFonts w:ascii="Consolas" w:eastAsia="Times New Roman" w:hAnsi="Consolas" w:cs="Times New Roman"/>
          <w:color w:val="D4D4D4"/>
          <w:sz w:val="21"/>
          <w:szCs w:val="21"/>
          <w:lang w:val="en-US"/>
        </w:rPr>
        <w:t>();</w:t>
      </w:r>
    </w:p>
    <w:p w14:paraId="1272B000" w14:textId="77777777" w:rsidR="00285D66" w:rsidRPr="00285D66"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lang w:val="en-US"/>
        </w:rPr>
        <w:t xml:space="preserve">    </w:t>
      </w:r>
      <w:r w:rsidRPr="00285D66">
        <w:rPr>
          <w:rFonts w:ascii="Consolas" w:eastAsia="Times New Roman" w:hAnsi="Consolas" w:cs="Times New Roman"/>
          <w:color w:val="D4D4D4"/>
          <w:sz w:val="21"/>
          <w:szCs w:val="21"/>
        </w:rPr>
        <w:t>Serial.</w:t>
      </w:r>
      <w:r w:rsidRPr="00285D66">
        <w:rPr>
          <w:rFonts w:ascii="Consolas" w:eastAsia="Times New Roman" w:hAnsi="Consolas" w:cs="Times New Roman"/>
          <w:color w:val="DCDCAA"/>
          <w:sz w:val="21"/>
          <w:szCs w:val="21"/>
        </w:rPr>
        <w:t>print</w:t>
      </w:r>
      <w:r w:rsidRPr="00285D66">
        <w:rPr>
          <w:rFonts w:ascii="Consolas" w:eastAsia="Times New Roman" w:hAnsi="Consolas" w:cs="Times New Roman"/>
          <w:color w:val="D4D4D4"/>
          <w:sz w:val="21"/>
          <w:szCs w:val="21"/>
        </w:rPr>
        <w:t>(dato);</w:t>
      </w:r>
    </w:p>
    <w:p w14:paraId="54D6B78E"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285D66">
        <w:rPr>
          <w:rFonts w:ascii="Consolas" w:eastAsia="Times New Roman" w:hAnsi="Consolas" w:cs="Times New Roman"/>
          <w:color w:val="D4D4D4"/>
          <w:sz w:val="21"/>
          <w:szCs w:val="21"/>
        </w:rPr>
        <w:t xml:space="preserve">  </w:t>
      </w:r>
      <w:r w:rsidRPr="000761F9">
        <w:rPr>
          <w:rFonts w:ascii="Consolas" w:eastAsia="Times New Roman" w:hAnsi="Consolas" w:cs="Times New Roman"/>
          <w:color w:val="D4D4D4"/>
          <w:sz w:val="21"/>
          <w:szCs w:val="21"/>
        </w:rPr>
        <w:t>}</w:t>
      </w:r>
    </w:p>
    <w:p w14:paraId="4C4CAE55"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w:t>
      </w:r>
    </w:p>
    <w:p w14:paraId="34C8D45D" w14:textId="77777777" w:rsidR="00285D66" w:rsidRPr="000761F9" w:rsidRDefault="00285D66" w:rsidP="00285D66"/>
    <w:p w14:paraId="1787B354" w14:textId="77777777" w:rsidR="00285D66" w:rsidRDefault="00285D66" w:rsidP="00285D66">
      <w:pPr>
        <w:rPr>
          <w:b/>
          <w:color w:val="538DD4"/>
        </w:rPr>
      </w:pPr>
      <w:r>
        <w:br w:type="page"/>
      </w:r>
    </w:p>
    <w:p w14:paraId="4BF75231" w14:textId="77777777" w:rsidR="00285D66" w:rsidRPr="000D161B" w:rsidRDefault="00285D66" w:rsidP="000D161B">
      <w:pPr>
        <w:pStyle w:val="Ttulo2"/>
        <w:rPr>
          <w:b/>
          <w:sz w:val="32"/>
          <w:szCs w:val="32"/>
        </w:rPr>
      </w:pPr>
      <w:bookmarkStart w:id="237" w:name="_Toc508729710"/>
      <w:r w:rsidRPr="000D161B">
        <w:rPr>
          <w:b/>
          <w:sz w:val="32"/>
          <w:szCs w:val="32"/>
        </w:rPr>
        <w:lastRenderedPageBreak/>
        <w:t>Caso de prueba Módulo microSD Card Adapter</w:t>
      </w:r>
      <w:bookmarkEnd w:id="237"/>
    </w:p>
    <w:p w14:paraId="6A18EFE0" w14:textId="77777777" w:rsidR="00285D66" w:rsidRDefault="00285D66" w:rsidP="00285D66"/>
    <w:tbl>
      <w:tblPr>
        <w:tblW w:w="8910" w:type="dxa"/>
        <w:tblInd w:w="1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070"/>
        <w:gridCol w:w="6840"/>
      </w:tblGrid>
      <w:tr w:rsidR="00285D66" w14:paraId="7FA115F7" w14:textId="77777777" w:rsidTr="00285D66">
        <w:tc>
          <w:tcPr>
            <w:tcW w:w="2070" w:type="dxa"/>
            <w:tcBorders>
              <w:top w:val="single" w:sz="8" w:space="0" w:color="999999"/>
              <w:left w:val="single" w:sz="8" w:space="0" w:color="999999"/>
              <w:bottom w:val="single" w:sz="12" w:space="0" w:color="666666"/>
              <w:right w:val="single" w:sz="8" w:space="0" w:color="999999"/>
            </w:tcBorders>
            <w:shd w:val="clear" w:color="auto" w:fill="auto"/>
            <w:tcMar>
              <w:top w:w="100" w:type="dxa"/>
              <w:left w:w="100" w:type="dxa"/>
              <w:bottom w:w="100" w:type="dxa"/>
              <w:right w:w="100" w:type="dxa"/>
            </w:tcMar>
          </w:tcPr>
          <w:p w14:paraId="59B7488E" w14:textId="77777777" w:rsidR="00285D66" w:rsidRDefault="00285D66" w:rsidP="00285D66">
            <w:pPr>
              <w:jc w:val="center"/>
              <w:rPr>
                <w:b/>
              </w:rPr>
            </w:pPr>
            <w:r>
              <w:rPr>
                <w:b/>
              </w:rPr>
              <w:t>Caso de prueba</w:t>
            </w:r>
          </w:p>
        </w:tc>
        <w:tc>
          <w:tcPr>
            <w:tcW w:w="6840" w:type="dxa"/>
            <w:tcBorders>
              <w:top w:val="single" w:sz="8" w:space="0" w:color="999999"/>
              <w:bottom w:val="single" w:sz="12" w:space="0" w:color="666666"/>
              <w:right w:val="single" w:sz="8" w:space="0" w:color="999999"/>
            </w:tcBorders>
            <w:shd w:val="clear" w:color="auto" w:fill="auto"/>
            <w:tcMar>
              <w:top w:w="100" w:type="dxa"/>
              <w:left w:w="100" w:type="dxa"/>
              <w:bottom w:w="100" w:type="dxa"/>
              <w:right w:w="100" w:type="dxa"/>
            </w:tcMar>
          </w:tcPr>
          <w:p w14:paraId="676743CE" w14:textId="77777777" w:rsidR="00285D66" w:rsidRDefault="00285D66" w:rsidP="00285D66">
            <w:pPr>
              <w:jc w:val="center"/>
            </w:pPr>
            <w:r>
              <w:t>Probar el funcionamiento del microSD Card Adapter</w:t>
            </w:r>
          </w:p>
        </w:tc>
      </w:tr>
      <w:tr w:rsidR="00285D66" w14:paraId="4538C2C1"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61D4A6A8" w14:textId="77777777" w:rsidR="00285D66" w:rsidRDefault="00285D66" w:rsidP="00285D66">
            <w:pPr>
              <w:jc w:val="center"/>
              <w:rPr>
                <w:b/>
              </w:rPr>
            </w:pPr>
            <w:r>
              <w:rPr>
                <w:b/>
              </w:rPr>
              <w:t>Identificador caso de prueba/s</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360A53AC" w14:textId="77777777" w:rsidR="00285D66" w:rsidRDefault="00285D66" w:rsidP="00285D66">
            <w:pPr>
              <w:jc w:val="center"/>
            </w:pPr>
            <w:r>
              <w:t>microSD-01-leerEscribir</w:t>
            </w:r>
          </w:p>
        </w:tc>
      </w:tr>
      <w:tr w:rsidR="00285D66" w14:paraId="703BDBDA"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2D9434B7" w14:textId="77777777" w:rsidR="00285D66" w:rsidRDefault="00285D66" w:rsidP="00285D66">
            <w:pPr>
              <w:jc w:val="center"/>
              <w:rPr>
                <w:b/>
              </w:rPr>
            </w:pPr>
            <w:r>
              <w:rPr>
                <w:b/>
              </w:rPr>
              <w:t>Función probar</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29B718B7" w14:textId="77777777" w:rsidR="00285D66" w:rsidRDefault="00285D66" w:rsidP="00285D66">
            <w:pPr>
              <w:jc w:val="center"/>
            </w:pPr>
            <w:r>
              <w:t>Almacenar y recuperar información en microsd de 16GB</w:t>
            </w:r>
          </w:p>
        </w:tc>
      </w:tr>
      <w:tr w:rsidR="00285D66" w14:paraId="7B6BC3D5"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436E1CF3" w14:textId="77777777" w:rsidR="00285D66" w:rsidRDefault="00285D66" w:rsidP="00285D66">
            <w:pPr>
              <w:jc w:val="center"/>
              <w:rPr>
                <w:b/>
              </w:rPr>
            </w:pPr>
            <w:r>
              <w:rPr>
                <w:b/>
              </w:rPr>
              <w:t>Objetivo</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72597FB3" w14:textId="77777777" w:rsidR="00285D66" w:rsidRDefault="00285D66" w:rsidP="00285D66">
            <w:pPr>
              <w:jc w:val="center"/>
            </w:pPr>
            <w:r>
              <w:t>Determinar velocidad de lectura y escritura desde Arduino</w:t>
            </w:r>
          </w:p>
          <w:p w14:paraId="6E84E5AB" w14:textId="77777777" w:rsidR="00285D66" w:rsidRDefault="00285D66" w:rsidP="00285D66">
            <w:pPr>
              <w:jc w:val="center"/>
            </w:pPr>
          </w:p>
        </w:tc>
      </w:tr>
      <w:tr w:rsidR="00285D66" w14:paraId="02DB0F90"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7044C62D" w14:textId="77777777" w:rsidR="00285D66" w:rsidRDefault="00285D66" w:rsidP="00285D66">
            <w:pPr>
              <w:jc w:val="center"/>
              <w:rPr>
                <w:b/>
              </w:rPr>
            </w:pPr>
            <w:r>
              <w:rPr>
                <w:b/>
              </w:rPr>
              <w:t>Descripción</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197399AC" w14:textId="77777777" w:rsidR="00285D66" w:rsidRDefault="00285D66" w:rsidP="00285D66">
            <w:pPr>
              <w:jc w:val="center"/>
            </w:pPr>
            <w:r>
              <w:t>Se desea almacenar y recuperar datos almacenados en una memoria microSD de 16GB conectada a un Arduino UNO. Además, tomar almacenar datos en ésta para visualizarlos en una PC</w:t>
            </w:r>
          </w:p>
        </w:tc>
      </w:tr>
      <w:tr w:rsidR="00285D66" w14:paraId="7F494F07"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28F0C402" w14:textId="77777777" w:rsidR="00285D66" w:rsidRDefault="00285D66" w:rsidP="00285D66">
            <w:pPr>
              <w:jc w:val="center"/>
              <w:rPr>
                <w:b/>
              </w:rPr>
            </w:pPr>
            <w:r>
              <w:rPr>
                <w:b/>
              </w:rPr>
              <w:t>Criterios de éxito</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379C3927" w14:textId="77777777" w:rsidR="00285D66" w:rsidRDefault="00285D66" w:rsidP="00285D66">
            <w:pPr>
              <w:jc w:val="center"/>
            </w:pPr>
            <w:r>
              <w:t>Poder almacenar un/varios archivos/s y leerlos desde la PC</w:t>
            </w:r>
          </w:p>
        </w:tc>
      </w:tr>
      <w:tr w:rsidR="00285D66" w14:paraId="0A5D4D80"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3A69B2C9" w14:textId="77777777" w:rsidR="00285D66" w:rsidRDefault="00285D66" w:rsidP="00285D66">
            <w:pPr>
              <w:jc w:val="center"/>
              <w:rPr>
                <w:b/>
              </w:rPr>
            </w:pPr>
            <w:r>
              <w:rPr>
                <w:b/>
              </w:rPr>
              <w:t>Criterios de falla</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03FC8A96" w14:textId="77777777" w:rsidR="00285D66" w:rsidRDefault="00285D66" w:rsidP="00285D66">
            <w:pPr>
              <w:jc w:val="center"/>
            </w:pPr>
            <w:r>
              <w:t>No poder almacenar y/o recuperar datos/archivos</w:t>
            </w:r>
          </w:p>
        </w:tc>
      </w:tr>
      <w:tr w:rsidR="00285D66" w14:paraId="01F39CFE"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3872D309" w14:textId="77777777" w:rsidR="00285D66" w:rsidRDefault="00285D66" w:rsidP="00285D66">
            <w:pPr>
              <w:jc w:val="center"/>
              <w:rPr>
                <w:b/>
              </w:rPr>
            </w:pPr>
            <w:r>
              <w:rPr>
                <w:b/>
              </w:rPr>
              <w:t>Precondiciones</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2816C834" w14:textId="77777777" w:rsidR="00285D66" w:rsidRDefault="00285D66" w:rsidP="00285D66">
            <w:pPr>
              <w:jc w:val="center"/>
            </w:pPr>
            <w:r>
              <w:t>Se trabajará con el protocolo SPI</w:t>
            </w:r>
          </w:p>
          <w:p w14:paraId="0D0B34C2" w14:textId="77777777" w:rsidR="00285D66" w:rsidRDefault="00285D66" w:rsidP="00285D66">
            <w:pPr>
              <w:jc w:val="center"/>
            </w:pPr>
          </w:p>
        </w:tc>
      </w:tr>
      <w:tr w:rsidR="00285D66" w14:paraId="5433AB68"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79DA7DAF" w14:textId="77777777" w:rsidR="00285D66" w:rsidRDefault="00285D66" w:rsidP="00285D66">
            <w:pPr>
              <w:jc w:val="center"/>
              <w:rPr>
                <w:b/>
              </w:rPr>
            </w:pPr>
            <w:r>
              <w:rPr>
                <w:b/>
              </w:rPr>
              <w:t>Necesidades para el caso de prueba</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4E14925E" w14:textId="77777777" w:rsidR="00285D66" w:rsidRDefault="00285D66" w:rsidP="00285D66">
            <w:pPr>
              <w:jc w:val="center"/>
            </w:pPr>
            <w:r>
              <w:t>Módulo arduino UNO</w:t>
            </w:r>
          </w:p>
          <w:p w14:paraId="0640115E" w14:textId="77777777" w:rsidR="00285D66" w:rsidRDefault="00285D66" w:rsidP="00285D66">
            <w:pPr>
              <w:jc w:val="center"/>
            </w:pPr>
            <w:r>
              <w:t>microSD Card Adapter</w:t>
            </w:r>
          </w:p>
          <w:p w14:paraId="62E7083B" w14:textId="77777777" w:rsidR="00285D66" w:rsidRDefault="00285D66" w:rsidP="00285D66">
            <w:pPr>
              <w:jc w:val="center"/>
            </w:pPr>
            <w:r>
              <w:t>Cables Hembra-Macho (x6)</w:t>
            </w:r>
          </w:p>
        </w:tc>
      </w:tr>
      <w:tr w:rsidR="00285D66" w14:paraId="05C3BB0A"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5D4384CE" w14:textId="77777777" w:rsidR="00285D66" w:rsidRDefault="00285D66" w:rsidP="00285D66">
            <w:pPr>
              <w:jc w:val="center"/>
              <w:rPr>
                <w:b/>
              </w:rPr>
            </w:pPr>
            <w:r>
              <w:rPr>
                <w:b/>
              </w:rPr>
              <w:t>Autor</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024AAC61" w14:textId="77777777" w:rsidR="00285D66" w:rsidRDefault="00285D66" w:rsidP="00285D66">
            <w:pPr>
              <w:jc w:val="center"/>
            </w:pPr>
            <w:r>
              <w:t>Schlapp-Mansilla</w:t>
            </w:r>
          </w:p>
        </w:tc>
      </w:tr>
      <w:tr w:rsidR="00285D66" w14:paraId="17D3A1BF"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40EB3225" w14:textId="77777777" w:rsidR="00285D66" w:rsidRDefault="00285D66" w:rsidP="00285D66">
            <w:pPr>
              <w:jc w:val="center"/>
              <w:rPr>
                <w:b/>
              </w:rPr>
            </w:pPr>
            <w:r>
              <w:rPr>
                <w:b/>
              </w:rPr>
              <w:t>Fecha de creación</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19EF992A" w14:textId="77777777" w:rsidR="00285D66" w:rsidRDefault="00285D66" w:rsidP="00285D66">
            <w:pPr>
              <w:jc w:val="center"/>
            </w:pPr>
            <w:r>
              <w:t>25-4-2017</w:t>
            </w:r>
          </w:p>
        </w:tc>
      </w:tr>
      <w:tr w:rsidR="00285D66" w14:paraId="017DE130"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2CF0ECC9" w14:textId="77777777" w:rsidR="00285D66" w:rsidRDefault="00285D66" w:rsidP="00285D66">
            <w:pPr>
              <w:jc w:val="center"/>
              <w:rPr>
                <w:b/>
              </w:rPr>
            </w:pPr>
            <w:r>
              <w:rPr>
                <w:b/>
              </w:rPr>
              <w:t>Resultados</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31B8B10A" w14:textId="77777777" w:rsidR="00285D66" w:rsidRDefault="00285D66" w:rsidP="00285D66">
            <w:pPr>
              <w:jc w:val="center"/>
            </w:pPr>
            <w:r>
              <w:t>[1]Se consigue almacenar y escribir a una microSD de 8GB</w:t>
            </w:r>
          </w:p>
          <w:p w14:paraId="156C9431" w14:textId="77777777" w:rsidR="00285D66" w:rsidRDefault="00285D66" w:rsidP="00285D66">
            <w:pPr>
              <w:jc w:val="center"/>
            </w:pPr>
          </w:p>
        </w:tc>
      </w:tr>
      <w:tr w:rsidR="00285D66" w14:paraId="5CB0F610"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5534A98E" w14:textId="77777777" w:rsidR="00285D66" w:rsidRDefault="00285D66" w:rsidP="00285D66">
            <w:pPr>
              <w:jc w:val="center"/>
              <w:rPr>
                <w:b/>
              </w:rPr>
            </w:pPr>
            <w:r>
              <w:rPr>
                <w:b/>
              </w:rPr>
              <w:t>Código fuente/s</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6059927D" w14:textId="77777777" w:rsidR="00285D66" w:rsidRDefault="00285D66" w:rsidP="00285D66">
            <w:pPr>
              <w:jc w:val="center"/>
            </w:pPr>
            <w:r>
              <w:t>[1]microSD-01-leerEscribir.ino</w:t>
            </w:r>
          </w:p>
          <w:p w14:paraId="6755ABE9" w14:textId="77777777" w:rsidR="00285D66" w:rsidRDefault="00285D66" w:rsidP="00285D66">
            <w:pPr>
              <w:jc w:val="center"/>
            </w:pPr>
          </w:p>
        </w:tc>
      </w:tr>
      <w:tr w:rsidR="00285D66" w14:paraId="587C3F4F"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0BDCBDA6" w14:textId="77777777" w:rsidR="00285D66" w:rsidRDefault="00285D66" w:rsidP="00285D66">
            <w:pPr>
              <w:jc w:val="center"/>
              <w:rPr>
                <w:b/>
              </w:rPr>
            </w:pPr>
            <w:r>
              <w:rPr>
                <w:b/>
              </w:rPr>
              <w:t>Imágenes</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2E644A1E" w14:textId="77777777" w:rsidR="00285D66" w:rsidRDefault="00285D66" w:rsidP="00285D66">
            <w:pPr>
              <w:jc w:val="center"/>
              <w:rPr>
                <w:i/>
                <w:color w:val="2E74B5"/>
              </w:rPr>
            </w:pPr>
            <w:r>
              <w:rPr>
                <w:i/>
                <w:noProof/>
                <w:color w:val="2E74B5"/>
              </w:rPr>
              <w:drawing>
                <wp:inline distT="114300" distB="114300" distL="114300" distR="114300" wp14:anchorId="4FBCFAE0" wp14:editId="1FF14DED">
                  <wp:extent cx="2185988" cy="1366242"/>
                  <wp:effectExtent l="0" t="0" r="0" b="0"/>
                  <wp:docPr id="2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79"/>
                          <a:srcRect/>
                          <a:stretch>
                            <a:fillRect/>
                          </a:stretch>
                        </pic:blipFill>
                        <pic:spPr>
                          <a:xfrm>
                            <a:off x="0" y="0"/>
                            <a:ext cx="2185988" cy="1366242"/>
                          </a:xfrm>
                          <a:prstGeom prst="rect">
                            <a:avLst/>
                          </a:prstGeom>
                          <a:ln/>
                        </pic:spPr>
                      </pic:pic>
                    </a:graphicData>
                  </a:graphic>
                </wp:inline>
              </w:drawing>
            </w:r>
          </w:p>
        </w:tc>
      </w:tr>
      <w:tr w:rsidR="00285D66" w14:paraId="2D7425A9"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31958E72" w14:textId="77777777" w:rsidR="00285D66" w:rsidRDefault="00285D66" w:rsidP="00285D66">
            <w:pPr>
              <w:jc w:val="center"/>
              <w:rPr>
                <w:b/>
              </w:rPr>
            </w:pPr>
            <w:r>
              <w:rPr>
                <w:b/>
              </w:rPr>
              <w:lastRenderedPageBreak/>
              <w:t>Sketch</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51866F99" w14:textId="77777777" w:rsidR="00285D66" w:rsidRDefault="00285D66" w:rsidP="00285D66">
            <w:pPr>
              <w:jc w:val="center"/>
              <w:rPr>
                <w:i/>
                <w:color w:val="2E74B5"/>
              </w:rPr>
            </w:pPr>
            <w:r>
              <w:rPr>
                <w:i/>
                <w:noProof/>
                <w:color w:val="2E74B5"/>
              </w:rPr>
              <w:drawing>
                <wp:inline distT="114300" distB="114300" distL="114300" distR="114300" wp14:anchorId="07473BD1" wp14:editId="52CE75AD">
                  <wp:extent cx="2571750" cy="1781175"/>
                  <wp:effectExtent l="0" t="0" r="0" b="0"/>
                  <wp:docPr id="2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80"/>
                          <a:srcRect/>
                          <a:stretch>
                            <a:fillRect/>
                          </a:stretch>
                        </pic:blipFill>
                        <pic:spPr>
                          <a:xfrm>
                            <a:off x="0" y="0"/>
                            <a:ext cx="2571750" cy="1781175"/>
                          </a:xfrm>
                          <a:prstGeom prst="rect">
                            <a:avLst/>
                          </a:prstGeom>
                          <a:ln/>
                        </pic:spPr>
                      </pic:pic>
                    </a:graphicData>
                  </a:graphic>
                </wp:inline>
              </w:drawing>
            </w:r>
          </w:p>
        </w:tc>
      </w:tr>
    </w:tbl>
    <w:p w14:paraId="5BD59F82" w14:textId="77777777" w:rsidR="00285D66" w:rsidRDefault="00285D66" w:rsidP="00285D66"/>
    <w:p w14:paraId="2D551346" w14:textId="77777777" w:rsidR="00285D66" w:rsidRDefault="00285D66" w:rsidP="00285D66"/>
    <w:p w14:paraId="33D11E20" w14:textId="77777777" w:rsidR="00285D66" w:rsidRDefault="00285D66" w:rsidP="00285D66"/>
    <w:p w14:paraId="787D8637" w14:textId="77777777" w:rsidR="00285D66" w:rsidRDefault="00285D66" w:rsidP="00285D66">
      <w:r>
        <w:br w:type="page"/>
      </w:r>
    </w:p>
    <w:p w14:paraId="0292EEF6" w14:textId="77777777" w:rsidR="00285D66" w:rsidRPr="000D161B" w:rsidRDefault="00285D66" w:rsidP="000D161B">
      <w:pPr>
        <w:pStyle w:val="Ttulo2"/>
        <w:rPr>
          <w:b/>
          <w:i/>
          <w:sz w:val="32"/>
          <w:szCs w:val="32"/>
        </w:rPr>
      </w:pPr>
      <w:bookmarkStart w:id="238" w:name="_Toc508729711"/>
      <w:r w:rsidRPr="000D161B">
        <w:rPr>
          <w:b/>
          <w:i/>
          <w:sz w:val="32"/>
          <w:szCs w:val="32"/>
        </w:rPr>
        <w:lastRenderedPageBreak/>
        <w:t>Código microSD-01-LeerEscribir</w:t>
      </w:r>
      <w:bookmarkEnd w:id="238"/>
    </w:p>
    <w:p w14:paraId="59E5F3F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p>
    <w:p w14:paraId="65CCFEBB" w14:textId="77777777" w:rsidR="00285D66" w:rsidRPr="008B416B" w:rsidRDefault="00285D66" w:rsidP="00285D66">
      <w:pPr>
        <w:shd w:val="clear" w:color="auto" w:fill="1E1E1E"/>
        <w:spacing w:line="285" w:lineRule="atLeast"/>
        <w:rPr>
          <w:rFonts w:ascii="Consolas" w:eastAsia="Times New Roman" w:hAnsi="Consolas" w:cs="Times New Roman"/>
          <w:color w:val="D4D4D4"/>
          <w:sz w:val="21"/>
          <w:szCs w:val="21"/>
        </w:rPr>
      </w:pPr>
      <w:r w:rsidRPr="008B416B">
        <w:rPr>
          <w:rFonts w:ascii="Consolas" w:eastAsia="Times New Roman" w:hAnsi="Consolas" w:cs="Times New Roman"/>
          <w:color w:val="C586C0"/>
          <w:sz w:val="21"/>
          <w:szCs w:val="21"/>
        </w:rPr>
        <w:t>#include</w:t>
      </w:r>
      <w:r w:rsidRPr="008B416B">
        <w:rPr>
          <w:rFonts w:ascii="Consolas" w:eastAsia="Times New Roman" w:hAnsi="Consolas" w:cs="Times New Roman"/>
          <w:color w:val="569CD6"/>
          <w:sz w:val="21"/>
          <w:szCs w:val="21"/>
        </w:rPr>
        <w:t xml:space="preserve"> </w:t>
      </w:r>
      <w:r w:rsidRPr="008B416B">
        <w:rPr>
          <w:rFonts w:ascii="Consolas" w:eastAsia="Times New Roman" w:hAnsi="Consolas" w:cs="Times New Roman"/>
          <w:color w:val="CE9178"/>
          <w:sz w:val="21"/>
          <w:szCs w:val="21"/>
        </w:rPr>
        <w:t>&lt;SPI.h&gt;</w:t>
      </w:r>
    </w:p>
    <w:p w14:paraId="04553F07"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#include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CE9178"/>
          <w:sz w:val="21"/>
          <w:szCs w:val="21"/>
          <w:lang w:val="en-US"/>
        </w:rPr>
        <w:t>&lt;SD.h&gt;</w:t>
      </w:r>
    </w:p>
    <w:p w14:paraId="555FA305"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p>
    <w:p w14:paraId="50FDC87D"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File myFile;</w:t>
      </w:r>
    </w:p>
    <w:p w14:paraId="33013CCD"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p>
    <w:p w14:paraId="518652B2"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569CD6"/>
          <w:sz w:val="21"/>
          <w:szCs w:val="21"/>
          <w:lang w:val="en-US"/>
        </w:rPr>
        <w:t>void</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CDCAA"/>
          <w:sz w:val="21"/>
          <w:szCs w:val="21"/>
          <w:lang w:val="en-US"/>
        </w:rPr>
        <w:t>setup</w:t>
      </w:r>
      <w:r w:rsidRPr="000761F9">
        <w:rPr>
          <w:rFonts w:ascii="Consolas" w:eastAsia="Times New Roman" w:hAnsi="Consolas" w:cs="Times New Roman"/>
          <w:color w:val="D4D4D4"/>
          <w:sz w:val="21"/>
          <w:szCs w:val="21"/>
          <w:lang w:val="en-US"/>
        </w:rPr>
        <w:t>() {</w:t>
      </w:r>
    </w:p>
    <w:p w14:paraId="291F68C8"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608B4E"/>
          <w:sz w:val="21"/>
          <w:szCs w:val="21"/>
          <w:lang w:val="en-US"/>
        </w:rPr>
        <w:t>// Open serial communications and wait for port to open:</w:t>
      </w:r>
    </w:p>
    <w:p w14:paraId="35038CA2"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Serial.</w:t>
      </w:r>
      <w:r w:rsidRPr="000761F9">
        <w:rPr>
          <w:rFonts w:ascii="Consolas" w:eastAsia="Times New Roman" w:hAnsi="Consolas" w:cs="Times New Roman"/>
          <w:color w:val="DCDCAA"/>
          <w:sz w:val="21"/>
          <w:szCs w:val="21"/>
          <w:lang w:val="en-US"/>
        </w:rPr>
        <w:t>begin</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B5CEA8"/>
          <w:sz w:val="21"/>
          <w:szCs w:val="21"/>
          <w:lang w:val="en-US"/>
        </w:rPr>
        <w:t>9600</w:t>
      </w:r>
      <w:r w:rsidRPr="000761F9">
        <w:rPr>
          <w:rFonts w:ascii="Consolas" w:eastAsia="Times New Roman" w:hAnsi="Consolas" w:cs="Times New Roman"/>
          <w:color w:val="D4D4D4"/>
          <w:sz w:val="21"/>
          <w:szCs w:val="21"/>
          <w:lang w:val="en-US"/>
        </w:rPr>
        <w:t>);</w:t>
      </w:r>
    </w:p>
    <w:p w14:paraId="643703BB"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C586C0"/>
          <w:sz w:val="21"/>
          <w:szCs w:val="21"/>
          <w:lang w:val="en-US"/>
        </w:rPr>
        <w:t>while</w:t>
      </w:r>
      <w:r w:rsidRPr="000761F9">
        <w:rPr>
          <w:rFonts w:ascii="Consolas" w:eastAsia="Times New Roman" w:hAnsi="Consolas" w:cs="Times New Roman"/>
          <w:color w:val="D4D4D4"/>
          <w:sz w:val="21"/>
          <w:szCs w:val="21"/>
          <w:lang w:val="en-US"/>
        </w:rPr>
        <w:t xml:space="preserve"> (!Serial) {</w:t>
      </w:r>
    </w:p>
    <w:p w14:paraId="2D9717D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608B4E"/>
          <w:sz w:val="21"/>
          <w:szCs w:val="21"/>
          <w:lang w:val="en-US"/>
        </w:rPr>
        <w:t>// wait for serial port to connect. Needed for native USB port only</w:t>
      </w:r>
    </w:p>
    <w:p w14:paraId="18798292"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p>
    <w:p w14:paraId="0892E61F" w14:textId="77777777" w:rsidR="00285D66" w:rsidRPr="000761F9" w:rsidRDefault="00285D66" w:rsidP="00285D66">
      <w:pPr>
        <w:shd w:val="clear" w:color="auto" w:fill="1E1E1E"/>
        <w:spacing w:after="240" w:line="285" w:lineRule="atLeast"/>
        <w:rPr>
          <w:rFonts w:ascii="Consolas" w:eastAsia="Times New Roman" w:hAnsi="Consolas" w:cs="Times New Roman"/>
          <w:color w:val="D4D4D4"/>
          <w:sz w:val="21"/>
          <w:szCs w:val="21"/>
          <w:lang w:val="en-US"/>
        </w:rPr>
      </w:pPr>
    </w:p>
    <w:p w14:paraId="0692E6E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Serial.</w:t>
      </w:r>
      <w:r w:rsidRPr="000761F9">
        <w:rPr>
          <w:rFonts w:ascii="Consolas" w:eastAsia="Times New Roman" w:hAnsi="Consolas" w:cs="Times New Roman"/>
          <w:color w:val="DCDCAA"/>
          <w:sz w:val="21"/>
          <w:szCs w:val="21"/>
          <w:lang w:val="en-US"/>
        </w:rPr>
        <w:t>print</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CE9178"/>
          <w:sz w:val="21"/>
          <w:szCs w:val="21"/>
          <w:lang w:val="en-US"/>
        </w:rPr>
        <w:t>"Initializing SD card..."</w:t>
      </w:r>
      <w:r w:rsidRPr="000761F9">
        <w:rPr>
          <w:rFonts w:ascii="Consolas" w:eastAsia="Times New Roman" w:hAnsi="Consolas" w:cs="Times New Roman"/>
          <w:color w:val="D4D4D4"/>
          <w:sz w:val="21"/>
          <w:szCs w:val="21"/>
          <w:lang w:val="en-US"/>
        </w:rPr>
        <w:t>);</w:t>
      </w:r>
    </w:p>
    <w:p w14:paraId="4CB07213"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p>
    <w:p w14:paraId="2815140D"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C586C0"/>
          <w:sz w:val="21"/>
          <w:szCs w:val="21"/>
          <w:lang w:val="en-US"/>
        </w:rPr>
        <w:t>if</w:t>
      </w:r>
      <w:r w:rsidRPr="000761F9">
        <w:rPr>
          <w:rFonts w:ascii="Consolas" w:eastAsia="Times New Roman" w:hAnsi="Consolas" w:cs="Times New Roman"/>
          <w:color w:val="D4D4D4"/>
          <w:sz w:val="21"/>
          <w:szCs w:val="21"/>
          <w:lang w:val="en-US"/>
        </w:rPr>
        <w:t xml:space="preserve"> (!SD.</w:t>
      </w:r>
      <w:r w:rsidRPr="000761F9">
        <w:rPr>
          <w:rFonts w:ascii="Consolas" w:eastAsia="Times New Roman" w:hAnsi="Consolas" w:cs="Times New Roman"/>
          <w:color w:val="DCDCAA"/>
          <w:sz w:val="21"/>
          <w:szCs w:val="21"/>
          <w:lang w:val="en-US"/>
        </w:rPr>
        <w:t>begin</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B5CEA8"/>
          <w:sz w:val="21"/>
          <w:szCs w:val="21"/>
          <w:lang w:val="en-US"/>
        </w:rPr>
        <w:t>4</w:t>
      </w:r>
      <w:r w:rsidRPr="000761F9">
        <w:rPr>
          <w:rFonts w:ascii="Consolas" w:eastAsia="Times New Roman" w:hAnsi="Consolas" w:cs="Times New Roman"/>
          <w:color w:val="D4D4D4"/>
          <w:sz w:val="21"/>
          <w:szCs w:val="21"/>
          <w:lang w:val="en-US"/>
        </w:rPr>
        <w:t>)) {</w:t>
      </w:r>
    </w:p>
    <w:p w14:paraId="4BAF05B2"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Serial.</w:t>
      </w:r>
      <w:r w:rsidRPr="000761F9">
        <w:rPr>
          <w:rFonts w:ascii="Consolas" w:eastAsia="Times New Roman" w:hAnsi="Consolas" w:cs="Times New Roman"/>
          <w:color w:val="DCDCAA"/>
          <w:sz w:val="21"/>
          <w:szCs w:val="21"/>
          <w:lang w:val="en-US"/>
        </w:rPr>
        <w:t>println</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CE9178"/>
          <w:sz w:val="21"/>
          <w:szCs w:val="21"/>
          <w:lang w:val="en-US"/>
        </w:rPr>
        <w:t>"initialization failed!"</w:t>
      </w:r>
      <w:r w:rsidRPr="000761F9">
        <w:rPr>
          <w:rFonts w:ascii="Consolas" w:eastAsia="Times New Roman" w:hAnsi="Consolas" w:cs="Times New Roman"/>
          <w:color w:val="D4D4D4"/>
          <w:sz w:val="21"/>
          <w:szCs w:val="21"/>
          <w:lang w:val="en-US"/>
        </w:rPr>
        <w:t>);</w:t>
      </w:r>
    </w:p>
    <w:p w14:paraId="147A68BD"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C586C0"/>
          <w:sz w:val="21"/>
          <w:szCs w:val="21"/>
          <w:lang w:val="en-US"/>
        </w:rPr>
        <w:t>return</w:t>
      </w:r>
      <w:r w:rsidRPr="000761F9">
        <w:rPr>
          <w:rFonts w:ascii="Consolas" w:eastAsia="Times New Roman" w:hAnsi="Consolas" w:cs="Times New Roman"/>
          <w:color w:val="D4D4D4"/>
          <w:sz w:val="21"/>
          <w:szCs w:val="21"/>
          <w:lang w:val="en-US"/>
        </w:rPr>
        <w:t>;</w:t>
      </w:r>
    </w:p>
    <w:p w14:paraId="3710E3CB"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p>
    <w:p w14:paraId="1DFFA10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Serial.</w:t>
      </w:r>
      <w:r w:rsidRPr="000761F9">
        <w:rPr>
          <w:rFonts w:ascii="Consolas" w:eastAsia="Times New Roman" w:hAnsi="Consolas" w:cs="Times New Roman"/>
          <w:color w:val="DCDCAA"/>
          <w:sz w:val="21"/>
          <w:szCs w:val="21"/>
          <w:lang w:val="en-US"/>
        </w:rPr>
        <w:t>println</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CE9178"/>
          <w:sz w:val="21"/>
          <w:szCs w:val="21"/>
          <w:lang w:val="en-US"/>
        </w:rPr>
        <w:t>"initialization done."</w:t>
      </w:r>
      <w:r w:rsidRPr="000761F9">
        <w:rPr>
          <w:rFonts w:ascii="Consolas" w:eastAsia="Times New Roman" w:hAnsi="Consolas" w:cs="Times New Roman"/>
          <w:color w:val="D4D4D4"/>
          <w:sz w:val="21"/>
          <w:szCs w:val="21"/>
          <w:lang w:val="en-US"/>
        </w:rPr>
        <w:t>);</w:t>
      </w:r>
    </w:p>
    <w:p w14:paraId="72D0C7C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p>
    <w:p w14:paraId="4E8C24E2"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608B4E"/>
          <w:sz w:val="21"/>
          <w:szCs w:val="21"/>
          <w:lang w:val="en-US"/>
        </w:rPr>
        <w:t>// open the file. note that only one file can be open at a time,</w:t>
      </w:r>
    </w:p>
    <w:p w14:paraId="716FCFFC"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608B4E"/>
          <w:sz w:val="21"/>
          <w:szCs w:val="21"/>
          <w:lang w:val="en-US"/>
        </w:rPr>
        <w:t>// so you have to close this one before opening another.</w:t>
      </w:r>
    </w:p>
    <w:p w14:paraId="698AE73D"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myFile = SD.</w:t>
      </w:r>
      <w:r w:rsidRPr="000761F9">
        <w:rPr>
          <w:rFonts w:ascii="Consolas" w:eastAsia="Times New Roman" w:hAnsi="Consolas" w:cs="Times New Roman"/>
          <w:color w:val="DCDCAA"/>
          <w:sz w:val="21"/>
          <w:szCs w:val="21"/>
          <w:lang w:val="en-US"/>
        </w:rPr>
        <w:t>open</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CE9178"/>
          <w:sz w:val="21"/>
          <w:szCs w:val="21"/>
          <w:lang w:val="en-US"/>
        </w:rPr>
        <w:t>"test.txt"</w:t>
      </w:r>
      <w:r w:rsidRPr="000761F9">
        <w:rPr>
          <w:rFonts w:ascii="Consolas" w:eastAsia="Times New Roman" w:hAnsi="Consolas" w:cs="Times New Roman"/>
          <w:color w:val="D4D4D4"/>
          <w:sz w:val="21"/>
          <w:szCs w:val="21"/>
          <w:lang w:val="en-US"/>
        </w:rPr>
        <w:t>, FILE_WRITE);</w:t>
      </w:r>
    </w:p>
    <w:p w14:paraId="10D5F032"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p>
    <w:p w14:paraId="7A6C6A4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608B4E"/>
          <w:sz w:val="21"/>
          <w:szCs w:val="21"/>
          <w:lang w:val="en-US"/>
        </w:rPr>
        <w:t>// if the file opened okay, write to it:</w:t>
      </w:r>
    </w:p>
    <w:p w14:paraId="2C35336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C586C0"/>
          <w:sz w:val="21"/>
          <w:szCs w:val="21"/>
          <w:lang w:val="en-US"/>
        </w:rPr>
        <w:t>if</w:t>
      </w:r>
      <w:r w:rsidRPr="000761F9">
        <w:rPr>
          <w:rFonts w:ascii="Consolas" w:eastAsia="Times New Roman" w:hAnsi="Consolas" w:cs="Times New Roman"/>
          <w:color w:val="D4D4D4"/>
          <w:sz w:val="21"/>
          <w:szCs w:val="21"/>
          <w:lang w:val="en-US"/>
        </w:rPr>
        <w:t xml:space="preserve"> (myFile) {</w:t>
      </w:r>
    </w:p>
    <w:p w14:paraId="1000DC25"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Serial.</w:t>
      </w:r>
      <w:r w:rsidRPr="000761F9">
        <w:rPr>
          <w:rFonts w:ascii="Consolas" w:eastAsia="Times New Roman" w:hAnsi="Consolas" w:cs="Times New Roman"/>
          <w:color w:val="DCDCAA"/>
          <w:sz w:val="21"/>
          <w:szCs w:val="21"/>
          <w:lang w:val="en-US"/>
        </w:rPr>
        <w:t>print</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CE9178"/>
          <w:sz w:val="21"/>
          <w:szCs w:val="21"/>
          <w:lang w:val="en-US"/>
        </w:rPr>
        <w:t>"Writing to test.txt..."</w:t>
      </w:r>
      <w:r w:rsidRPr="000761F9">
        <w:rPr>
          <w:rFonts w:ascii="Consolas" w:eastAsia="Times New Roman" w:hAnsi="Consolas" w:cs="Times New Roman"/>
          <w:color w:val="D4D4D4"/>
          <w:sz w:val="21"/>
          <w:szCs w:val="21"/>
          <w:lang w:val="en-US"/>
        </w:rPr>
        <w:t>);</w:t>
      </w:r>
    </w:p>
    <w:p w14:paraId="0C0A2AFF"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myFile.</w:t>
      </w:r>
      <w:r w:rsidRPr="000761F9">
        <w:rPr>
          <w:rFonts w:ascii="Consolas" w:eastAsia="Times New Roman" w:hAnsi="Consolas" w:cs="Times New Roman"/>
          <w:color w:val="DCDCAA"/>
          <w:sz w:val="21"/>
          <w:szCs w:val="21"/>
          <w:lang w:val="en-US"/>
        </w:rPr>
        <w:t>println</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CE9178"/>
          <w:sz w:val="21"/>
          <w:szCs w:val="21"/>
          <w:lang w:val="en-US"/>
        </w:rPr>
        <w:t>"testing 1, 2, 3."</w:t>
      </w:r>
      <w:r w:rsidRPr="000761F9">
        <w:rPr>
          <w:rFonts w:ascii="Consolas" w:eastAsia="Times New Roman" w:hAnsi="Consolas" w:cs="Times New Roman"/>
          <w:color w:val="D4D4D4"/>
          <w:sz w:val="21"/>
          <w:szCs w:val="21"/>
          <w:lang w:val="en-US"/>
        </w:rPr>
        <w:t>);</w:t>
      </w:r>
    </w:p>
    <w:p w14:paraId="7D202AE9"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608B4E"/>
          <w:sz w:val="21"/>
          <w:szCs w:val="21"/>
          <w:lang w:val="en-US"/>
        </w:rPr>
        <w:t>// close the file:</w:t>
      </w:r>
    </w:p>
    <w:p w14:paraId="561B284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myFile.</w:t>
      </w:r>
      <w:r w:rsidRPr="000761F9">
        <w:rPr>
          <w:rFonts w:ascii="Consolas" w:eastAsia="Times New Roman" w:hAnsi="Consolas" w:cs="Times New Roman"/>
          <w:color w:val="DCDCAA"/>
          <w:sz w:val="21"/>
          <w:szCs w:val="21"/>
          <w:lang w:val="en-US"/>
        </w:rPr>
        <w:t>close</w:t>
      </w:r>
      <w:r w:rsidRPr="000761F9">
        <w:rPr>
          <w:rFonts w:ascii="Consolas" w:eastAsia="Times New Roman" w:hAnsi="Consolas" w:cs="Times New Roman"/>
          <w:color w:val="D4D4D4"/>
          <w:sz w:val="21"/>
          <w:szCs w:val="21"/>
          <w:lang w:val="en-US"/>
        </w:rPr>
        <w:t>();</w:t>
      </w:r>
    </w:p>
    <w:p w14:paraId="6AE4FA8A"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Serial.</w:t>
      </w:r>
      <w:r w:rsidRPr="000761F9">
        <w:rPr>
          <w:rFonts w:ascii="Consolas" w:eastAsia="Times New Roman" w:hAnsi="Consolas" w:cs="Times New Roman"/>
          <w:color w:val="DCDCAA"/>
          <w:sz w:val="21"/>
          <w:szCs w:val="21"/>
          <w:lang w:val="en-US"/>
        </w:rPr>
        <w:t>println</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CE9178"/>
          <w:sz w:val="21"/>
          <w:szCs w:val="21"/>
          <w:lang w:val="en-US"/>
        </w:rPr>
        <w:t>"done."</w:t>
      </w:r>
      <w:r w:rsidRPr="000761F9">
        <w:rPr>
          <w:rFonts w:ascii="Consolas" w:eastAsia="Times New Roman" w:hAnsi="Consolas" w:cs="Times New Roman"/>
          <w:color w:val="D4D4D4"/>
          <w:sz w:val="21"/>
          <w:szCs w:val="21"/>
          <w:lang w:val="en-US"/>
        </w:rPr>
        <w:t>);</w:t>
      </w:r>
    </w:p>
    <w:p w14:paraId="6D6C7CA9"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C586C0"/>
          <w:sz w:val="21"/>
          <w:szCs w:val="21"/>
          <w:lang w:val="en-US"/>
        </w:rPr>
        <w:t>else</w:t>
      </w:r>
      <w:r w:rsidRPr="000761F9">
        <w:rPr>
          <w:rFonts w:ascii="Consolas" w:eastAsia="Times New Roman" w:hAnsi="Consolas" w:cs="Times New Roman"/>
          <w:color w:val="D4D4D4"/>
          <w:sz w:val="21"/>
          <w:szCs w:val="21"/>
          <w:lang w:val="en-US"/>
        </w:rPr>
        <w:t xml:space="preserve"> {</w:t>
      </w:r>
    </w:p>
    <w:p w14:paraId="75F75B6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608B4E"/>
          <w:sz w:val="21"/>
          <w:szCs w:val="21"/>
          <w:lang w:val="en-US"/>
        </w:rPr>
        <w:t>// if the file didn't open, print an error:</w:t>
      </w:r>
    </w:p>
    <w:p w14:paraId="2D7A4993"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Serial.</w:t>
      </w:r>
      <w:r w:rsidRPr="000761F9">
        <w:rPr>
          <w:rFonts w:ascii="Consolas" w:eastAsia="Times New Roman" w:hAnsi="Consolas" w:cs="Times New Roman"/>
          <w:color w:val="DCDCAA"/>
          <w:sz w:val="21"/>
          <w:szCs w:val="21"/>
          <w:lang w:val="en-US"/>
        </w:rPr>
        <w:t>println</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CE9178"/>
          <w:sz w:val="21"/>
          <w:szCs w:val="21"/>
          <w:lang w:val="en-US"/>
        </w:rPr>
        <w:t>"error opening test.txt"</w:t>
      </w:r>
      <w:r w:rsidRPr="000761F9">
        <w:rPr>
          <w:rFonts w:ascii="Consolas" w:eastAsia="Times New Roman" w:hAnsi="Consolas" w:cs="Times New Roman"/>
          <w:color w:val="D4D4D4"/>
          <w:sz w:val="21"/>
          <w:szCs w:val="21"/>
          <w:lang w:val="en-US"/>
        </w:rPr>
        <w:t>);</w:t>
      </w:r>
    </w:p>
    <w:p w14:paraId="47654712"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p>
    <w:p w14:paraId="13645FFF"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p>
    <w:p w14:paraId="0CC3870B"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608B4E"/>
          <w:sz w:val="21"/>
          <w:szCs w:val="21"/>
          <w:lang w:val="en-US"/>
        </w:rPr>
        <w:t>// re-open the file for reading:</w:t>
      </w:r>
    </w:p>
    <w:p w14:paraId="4420567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myFile = SD.</w:t>
      </w:r>
      <w:r w:rsidRPr="000761F9">
        <w:rPr>
          <w:rFonts w:ascii="Consolas" w:eastAsia="Times New Roman" w:hAnsi="Consolas" w:cs="Times New Roman"/>
          <w:color w:val="DCDCAA"/>
          <w:sz w:val="21"/>
          <w:szCs w:val="21"/>
          <w:lang w:val="en-US"/>
        </w:rPr>
        <w:t>open</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CE9178"/>
          <w:sz w:val="21"/>
          <w:szCs w:val="21"/>
          <w:lang w:val="en-US"/>
        </w:rPr>
        <w:t>"test.txt"</w:t>
      </w:r>
      <w:r w:rsidRPr="000761F9">
        <w:rPr>
          <w:rFonts w:ascii="Consolas" w:eastAsia="Times New Roman" w:hAnsi="Consolas" w:cs="Times New Roman"/>
          <w:color w:val="D4D4D4"/>
          <w:sz w:val="21"/>
          <w:szCs w:val="21"/>
          <w:lang w:val="en-US"/>
        </w:rPr>
        <w:t>);</w:t>
      </w:r>
    </w:p>
    <w:p w14:paraId="27A1BFD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C586C0"/>
          <w:sz w:val="21"/>
          <w:szCs w:val="21"/>
          <w:lang w:val="en-US"/>
        </w:rPr>
        <w:t>if</w:t>
      </w:r>
      <w:r w:rsidRPr="000761F9">
        <w:rPr>
          <w:rFonts w:ascii="Consolas" w:eastAsia="Times New Roman" w:hAnsi="Consolas" w:cs="Times New Roman"/>
          <w:color w:val="D4D4D4"/>
          <w:sz w:val="21"/>
          <w:szCs w:val="21"/>
          <w:lang w:val="en-US"/>
        </w:rPr>
        <w:t xml:space="preserve"> (myFile) {</w:t>
      </w:r>
    </w:p>
    <w:p w14:paraId="03486B5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Serial.</w:t>
      </w:r>
      <w:r w:rsidRPr="000761F9">
        <w:rPr>
          <w:rFonts w:ascii="Consolas" w:eastAsia="Times New Roman" w:hAnsi="Consolas" w:cs="Times New Roman"/>
          <w:color w:val="DCDCAA"/>
          <w:sz w:val="21"/>
          <w:szCs w:val="21"/>
          <w:lang w:val="en-US"/>
        </w:rPr>
        <w:t>println</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CE9178"/>
          <w:sz w:val="21"/>
          <w:szCs w:val="21"/>
          <w:lang w:val="en-US"/>
        </w:rPr>
        <w:t>"test.txt:"</w:t>
      </w:r>
      <w:r w:rsidRPr="000761F9">
        <w:rPr>
          <w:rFonts w:ascii="Consolas" w:eastAsia="Times New Roman" w:hAnsi="Consolas" w:cs="Times New Roman"/>
          <w:color w:val="D4D4D4"/>
          <w:sz w:val="21"/>
          <w:szCs w:val="21"/>
          <w:lang w:val="en-US"/>
        </w:rPr>
        <w:t>);</w:t>
      </w:r>
    </w:p>
    <w:p w14:paraId="0C4A240D"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p>
    <w:p w14:paraId="1355B27C"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608B4E"/>
          <w:sz w:val="21"/>
          <w:szCs w:val="21"/>
          <w:lang w:val="en-US"/>
        </w:rPr>
        <w:t>// read from the file until there's nothing else in it:</w:t>
      </w:r>
    </w:p>
    <w:p w14:paraId="59AD0C83" w14:textId="77777777" w:rsidR="00285D66" w:rsidRPr="008B416B"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8B416B">
        <w:rPr>
          <w:rFonts w:ascii="Consolas" w:eastAsia="Times New Roman" w:hAnsi="Consolas" w:cs="Times New Roman"/>
          <w:color w:val="C586C0"/>
          <w:sz w:val="21"/>
          <w:szCs w:val="21"/>
          <w:lang w:val="en-US"/>
        </w:rPr>
        <w:t>while</w:t>
      </w:r>
      <w:r w:rsidRPr="008B416B">
        <w:rPr>
          <w:rFonts w:ascii="Consolas" w:eastAsia="Times New Roman" w:hAnsi="Consolas" w:cs="Times New Roman"/>
          <w:color w:val="D4D4D4"/>
          <w:sz w:val="21"/>
          <w:szCs w:val="21"/>
          <w:lang w:val="en-US"/>
        </w:rPr>
        <w:t xml:space="preserve"> (myFile.</w:t>
      </w:r>
      <w:r w:rsidRPr="008B416B">
        <w:rPr>
          <w:rFonts w:ascii="Consolas" w:eastAsia="Times New Roman" w:hAnsi="Consolas" w:cs="Times New Roman"/>
          <w:color w:val="DCDCAA"/>
          <w:sz w:val="21"/>
          <w:szCs w:val="21"/>
          <w:lang w:val="en-US"/>
        </w:rPr>
        <w:t>available</w:t>
      </w:r>
      <w:r w:rsidRPr="008B416B">
        <w:rPr>
          <w:rFonts w:ascii="Consolas" w:eastAsia="Times New Roman" w:hAnsi="Consolas" w:cs="Times New Roman"/>
          <w:color w:val="D4D4D4"/>
          <w:sz w:val="21"/>
          <w:szCs w:val="21"/>
          <w:lang w:val="en-US"/>
        </w:rPr>
        <w:t>()) {</w:t>
      </w:r>
    </w:p>
    <w:p w14:paraId="5EC5E780"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Serial.</w:t>
      </w:r>
      <w:r w:rsidRPr="000761F9">
        <w:rPr>
          <w:rFonts w:ascii="Consolas" w:eastAsia="Times New Roman" w:hAnsi="Consolas" w:cs="Times New Roman"/>
          <w:color w:val="DCDCAA"/>
          <w:sz w:val="21"/>
          <w:szCs w:val="21"/>
          <w:lang w:val="en-US"/>
        </w:rPr>
        <w:t>write</w:t>
      </w:r>
      <w:r w:rsidRPr="000761F9">
        <w:rPr>
          <w:rFonts w:ascii="Consolas" w:eastAsia="Times New Roman" w:hAnsi="Consolas" w:cs="Times New Roman"/>
          <w:color w:val="D4D4D4"/>
          <w:sz w:val="21"/>
          <w:szCs w:val="21"/>
          <w:lang w:val="en-US"/>
        </w:rPr>
        <w:t>(myFile.</w:t>
      </w:r>
      <w:r w:rsidRPr="000761F9">
        <w:rPr>
          <w:rFonts w:ascii="Consolas" w:eastAsia="Times New Roman" w:hAnsi="Consolas" w:cs="Times New Roman"/>
          <w:color w:val="DCDCAA"/>
          <w:sz w:val="21"/>
          <w:szCs w:val="21"/>
          <w:lang w:val="en-US"/>
        </w:rPr>
        <w:t>read</w:t>
      </w:r>
      <w:r w:rsidRPr="000761F9">
        <w:rPr>
          <w:rFonts w:ascii="Consolas" w:eastAsia="Times New Roman" w:hAnsi="Consolas" w:cs="Times New Roman"/>
          <w:color w:val="D4D4D4"/>
          <w:sz w:val="21"/>
          <w:szCs w:val="21"/>
          <w:lang w:val="en-US"/>
        </w:rPr>
        <w:t>());</w:t>
      </w:r>
    </w:p>
    <w:p w14:paraId="694EFCDA"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p>
    <w:p w14:paraId="164731DB"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lastRenderedPageBreak/>
        <w:t xml:space="preserve">    </w:t>
      </w:r>
      <w:r w:rsidRPr="000761F9">
        <w:rPr>
          <w:rFonts w:ascii="Consolas" w:eastAsia="Times New Roman" w:hAnsi="Consolas" w:cs="Times New Roman"/>
          <w:color w:val="608B4E"/>
          <w:sz w:val="21"/>
          <w:szCs w:val="21"/>
          <w:lang w:val="en-US"/>
        </w:rPr>
        <w:t>// close the file:</w:t>
      </w:r>
    </w:p>
    <w:p w14:paraId="44505F4C"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myFile.</w:t>
      </w:r>
      <w:r w:rsidRPr="000761F9">
        <w:rPr>
          <w:rFonts w:ascii="Consolas" w:eastAsia="Times New Roman" w:hAnsi="Consolas" w:cs="Times New Roman"/>
          <w:color w:val="DCDCAA"/>
          <w:sz w:val="21"/>
          <w:szCs w:val="21"/>
          <w:lang w:val="en-US"/>
        </w:rPr>
        <w:t>close</w:t>
      </w:r>
      <w:r w:rsidRPr="000761F9">
        <w:rPr>
          <w:rFonts w:ascii="Consolas" w:eastAsia="Times New Roman" w:hAnsi="Consolas" w:cs="Times New Roman"/>
          <w:color w:val="D4D4D4"/>
          <w:sz w:val="21"/>
          <w:szCs w:val="21"/>
          <w:lang w:val="en-US"/>
        </w:rPr>
        <w:t>();</w:t>
      </w:r>
    </w:p>
    <w:p w14:paraId="5A64BE0D"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C586C0"/>
          <w:sz w:val="21"/>
          <w:szCs w:val="21"/>
          <w:lang w:val="en-US"/>
        </w:rPr>
        <w:t>else</w:t>
      </w:r>
      <w:r w:rsidRPr="000761F9">
        <w:rPr>
          <w:rFonts w:ascii="Consolas" w:eastAsia="Times New Roman" w:hAnsi="Consolas" w:cs="Times New Roman"/>
          <w:color w:val="D4D4D4"/>
          <w:sz w:val="21"/>
          <w:szCs w:val="21"/>
          <w:lang w:val="en-US"/>
        </w:rPr>
        <w:t xml:space="preserve"> {</w:t>
      </w:r>
    </w:p>
    <w:p w14:paraId="65DBD19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608B4E"/>
          <w:sz w:val="21"/>
          <w:szCs w:val="21"/>
          <w:lang w:val="en-US"/>
        </w:rPr>
        <w:t>// if the file didn't open, print an error:</w:t>
      </w:r>
    </w:p>
    <w:p w14:paraId="3D0451AB"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Serial.</w:t>
      </w:r>
      <w:r w:rsidRPr="000761F9">
        <w:rPr>
          <w:rFonts w:ascii="Consolas" w:eastAsia="Times New Roman" w:hAnsi="Consolas" w:cs="Times New Roman"/>
          <w:color w:val="DCDCAA"/>
          <w:sz w:val="21"/>
          <w:szCs w:val="21"/>
          <w:lang w:val="en-US"/>
        </w:rPr>
        <w:t>println</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CE9178"/>
          <w:sz w:val="21"/>
          <w:szCs w:val="21"/>
          <w:lang w:val="en-US"/>
        </w:rPr>
        <w:t>"error opening test.txt"</w:t>
      </w:r>
      <w:r w:rsidRPr="000761F9">
        <w:rPr>
          <w:rFonts w:ascii="Consolas" w:eastAsia="Times New Roman" w:hAnsi="Consolas" w:cs="Times New Roman"/>
          <w:color w:val="D4D4D4"/>
          <w:sz w:val="21"/>
          <w:szCs w:val="21"/>
          <w:lang w:val="en-US"/>
        </w:rPr>
        <w:t>);</w:t>
      </w:r>
    </w:p>
    <w:p w14:paraId="69BDCF5B"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p>
    <w:p w14:paraId="31C8C5C7"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w:t>
      </w:r>
    </w:p>
    <w:p w14:paraId="7E58367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p>
    <w:p w14:paraId="192E3E89"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569CD6"/>
          <w:sz w:val="21"/>
          <w:szCs w:val="21"/>
          <w:lang w:val="en-US"/>
        </w:rPr>
        <w:t>void</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CDCAA"/>
          <w:sz w:val="21"/>
          <w:szCs w:val="21"/>
          <w:lang w:val="en-US"/>
        </w:rPr>
        <w:t>loop</w:t>
      </w:r>
      <w:r w:rsidRPr="000761F9">
        <w:rPr>
          <w:rFonts w:ascii="Consolas" w:eastAsia="Times New Roman" w:hAnsi="Consolas" w:cs="Times New Roman"/>
          <w:color w:val="D4D4D4"/>
          <w:sz w:val="21"/>
          <w:szCs w:val="21"/>
          <w:lang w:val="en-US"/>
        </w:rPr>
        <w:t>() {</w:t>
      </w:r>
    </w:p>
    <w:p w14:paraId="1E21D66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608B4E"/>
          <w:sz w:val="21"/>
          <w:szCs w:val="21"/>
          <w:lang w:val="en-US"/>
        </w:rPr>
        <w:t>// nothing happens after setup</w:t>
      </w:r>
    </w:p>
    <w:p w14:paraId="1329FB17"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w:t>
      </w:r>
    </w:p>
    <w:p w14:paraId="4C926F81" w14:textId="77777777" w:rsidR="00285D66" w:rsidRPr="000761F9" w:rsidRDefault="00285D66" w:rsidP="00285D66"/>
    <w:p w14:paraId="28CC9303" w14:textId="77777777" w:rsidR="00285D66" w:rsidRDefault="00285D66" w:rsidP="00285D66">
      <w:pPr>
        <w:rPr>
          <w:b/>
          <w:color w:val="538DD4"/>
        </w:rPr>
      </w:pPr>
      <w:r>
        <w:br w:type="page"/>
      </w:r>
    </w:p>
    <w:p w14:paraId="4B30AA30" w14:textId="77777777" w:rsidR="00285D66" w:rsidRPr="000D161B" w:rsidRDefault="00285D66" w:rsidP="000D161B">
      <w:pPr>
        <w:pStyle w:val="Ttulo2"/>
        <w:rPr>
          <w:b/>
          <w:sz w:val="32"/>
          <w:szCs w:val="32"/>
        </w:rPr>
      </w:pPr>
      <w:bookmarkStart w:id="239" w:name="_Toc508729712"/>
      <w:r w:rsidRPr="000D161B">
        <w:rPr>
          <w:b/>
          <w:sz w:val="32"/>
          <w:szCs w:val="32"/>
        </w:rPr>
        <w:lastRenderedPageBreak/>
        <w:t>Caso de prueba Integración WIFI y Cámara</w:t>
      </w:r>
      <w:bookmarkEnd w:id="239"/>
    </w:p>
    <w:p w14:paraId="24FDD3F2" w14:textId="77777777" w:rsidR="00285D66" w:rsidRDefault="00285D66" w:rsidP="00285D66"/>
    <w:tbl>
      <w:tblPr>
        <w:tblW w:w="8910" w:type="dxa"/>
        <w:tblInd w:w="1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070"/>
        <w:gridCol w:w="6840"/>
      </w:tblGrid>
      <w:tr w:rsidR="00285D66" w14:paraId="028E980A" w14:textId="77777777" w:rsidTr="00285D66">
        <w:tc>
          <w:tcPr>
            <w:tcW w:w="2070" w:type="dxa"/>
            <w:tcBorders>
              <w:top w:val="single" w:sz="8" w:space="0" w:color="999999"/>
              <w:left w:val="single" w:sz="8" w:space="0" w:color="999999"/>
              <w:bottom w:val="single" w:sz="12" w:space="0" w:color="666666"/>
              <w:right w:val="single" w:sz="8" w:space="0" w:color="999999"/>
            </w:tcBorders>
            <w:shd w:val="clear" w:color="auto" w:fill="auto"/>
            <w:tcMar>
              <w:top w:w="100" w:type="dxa"/>
              <w:left w:w="100" w:type="dxa"/>
              <w:bottom w:w="100" w:type="dxa"/>
              <w:right w:w="100" w:type="dxa"/>
            </w:tcMar>
          </w:tcPr>
          <w:p w14:paraId="38B8C2F5" w14:textId="77777777" w:rsidR="00285D66" w:rsidRDefault="00285D66" w:rsidP="00285D66">
            <w:pPr>
              <w:jc w:val="center"/>
              <w:rPr>
                <w:b/>
              </w:rPr>
            </w:pPr>
            <w:r>
              <w:rPr>
                <w:b/>
              </w:rPr>
              <w:t>Caso de prueba</w:t>
            </w:r>
          </w:p>
        </w:tc>
        <w:tc>
          <w:tcPr>
            <w:tcW w:w="6840" w:type="dxa"/>
            <w:tcBorders>
              <w:top w:val="single" w:sz="8" w:space="0" w:color="999999"/>
              <w:bottom w:val="single" w:sz="12" w:space="0" w:color="666666"/>
              <w:right w:val="single" w:sz="8" w:space="0" w:color="999999"/>
            </w:tcBorders>
            <w:shd w:val="clear" w:color="auto" w:fill="auto"/>
            <w:tcMar>
              <w:top w:w="100" w:type="dxa"/>
              <w:left w:w="100" w:type="dxa"/>
              <w:bottom w:w="100" w:type="dxa"/>
              <w:right w:w="100" w:type="dxa"/>
            </w:tcMar>
          </w:tcPr>
          <w:p w14:paraId="231BF4E4" w14:textId="77777777" w:rsidR="00285D66" w:rsidRDefault="00285D66" w:rsidP="00285D66">
            <w:pPr>
              <w:jc w:val="center"/>
            </w:pPr>
            <w:r>
              <w:t>Fase 1 - Módulo WIFI ESP8266 y Cámara OV7670</w:t>
            </w:r>
          </w:p>
        </w:tc>
      </w:tr>
      <w:tr w:rsidR="00285D66" w14:paraId="037FA8EF"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336B5681" w14:textId="77777777" w:rsidR="00285D66" w:rsidRDefault="00285D66" w:rsidP="00285D66">
            <w:pPr>
              <w:jc w:val="center"/>
              <w:rPr>
                <w:b/>
              </w:rPr>
            </w:pPr>
            <w:r>
              <w:rPr>
                <w:b/>
              </w:rPr>
              <w:t>Identificador caso de prueba/s</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37E26669" w14:textId="77777777" w:rsidR="00285D66" w:rsidRDefault="00285D66" w:rsidP="00285D66">
            <w:pPr>
              <w:jc w:val="center"/>
            </w:pPr>
            <w:r>
              <w:t>integración-fase1-transmisión</w:t>
            </w:r>
          </w:p>
        </w:tc>
      </w:tr>
      <w:tr w:rsidR="00285D66" w14:paraId="7228FCE7"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538083AF" w14:textId="77777777" w:rsidR="00285D66" w:rsidRDefault="00285D66" w:rsidP="00285D66">
            <w:pPr>
              <w:jc w:val="center"/>
              <w:rPr>
                <w:b/>
              </w:rPr>
            </w:pPr>
            <w:r>
              <w:rPr>
                <w:b/>
              </w:rPr>
              <w:t>Función probar</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0448A685" w14:textId="77777777" w:rsidR="00285D66" w:rsidRDefault="00285D66" w:rsidP="00285D66">
            <w:pPr>
              <w:jc w:val="center"/>
            </w:pPr>
            <w:r>
              <w:t>Transmisión de imágenes a la PC</w:t>
            </w:r>
          </w:p>
        </w:tc>
      </w:tr>
      <w:tr w:rsidR="00285D66" w14:paraId="75CF35EB"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297B19CA" w14:textId="77777777" w:rsidR="00285D66" w:rsidRDefault="00285D66" w:rsidP="00285D66">
            <w:pPr>
              <w:jc w:val="center"/>
              <w:rPr>
                <w:b/>
              </w:rPr>
            </w:pPr>
            <w:r>
              <w:rPr>
                <w:b/>
              </w:rPr>
              <w:t>Objetivo</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72991533" w14:textId="77777777" w:rsidR="00285D66" w:rsidRDefault="00285D66" w:rsidP="00285D66">
            <w:pPr>
              <w:jc w:val="center"/>
            </w:pPr>
            <w:r>
              <w:t>Determinar desempeño en la transmisión de imágenes y correcta comunicación entre el ESP8266 y OV7670 mediante un Arduino UNO.</w:t>
            </w:r>
          </w:p>
        </w:tc>
      </w:tr>
      <w:tr w:rsidR="00285D66" w14:paraId="16F17558"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295463E5" w14:textId="77777777" w:rsidR="00285D66" w:rsidRDefault="00285D66" w:rsidP="00285D66">
            <w:pPr>
              <w:jc w:val="center"/>
              <w:rPr>
                <w:b/>
              </w:rPr>
            </w:pPr>
            <w:r>
              <w:rPr>
                <w:b/>
              </w:rPr>
              <w:t>Descripción</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258914D8" w14:textId="77777777" w:rsidR="00285D66" w:rsidRDefault="00285D66" w:rsidP="00285D66">
            <w:pPr>
              <w:jc w:val="center"/>
            </w:pPr>
            <w:r>
              <w:t xml:space="preserve">Se desea conectar el módulo ESP8266, y el OV7670 a un mismo Arduino UNO, para probar la transmisión, vía Wifi, de una imágen a la PC. </w:t>
            </w:r>
          </w:p>
        </w:tc>
      </w:tr>
      <w:tr w:rsidR="00285D66" w14:paraId="68663E49"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482F6066" w14:textId="77777777" w:rsidR="00285D66" w:rsidRDefault="00285D66" w:rsidP="00285D66">
            <w:pPr>
              <w:jc w:val="center"/>
              <w:rPr>
                <w:b/>
              </w:rPr>
            </w:pPr>
            <w:r>
              <w:rPr>
                <w:b/>
              </w:rPr>
              <w:t>Criterios de éxito</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5C920211" w14:textId="77777777" w:rsidR="00285D66" w:rsidRDefault="00285D66" w:rsidP="00285D66">
            <w:pPr>
              <w:jc w:val="center"/>
            </w:pPr>
            <w:r>
              <w:t xml:space="preserve">Poder enviar al menos una imagen desde el Arduino UNO, a la PC. </w:t>
            </w:r>
          </w:p>
        </w:tc>
      </w:tr>
      <w:tr w:rsidR="00285D66" w14:paraId="70E98D98"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357056E1" w14:textId="77777777" w:rsidR="00285D66" w:rsidRDefault="00285D66" w:rsidP="00285D66">
            <w:pPr>
              <w:jc w:val="center"/>
              <w:rPr>
                <w:b/>
              </w:rPr>
            </w:pPr>
            <w:r>
              <w:rPr>
                <w:b/>
              </w:rPr>
              <w:t>Criterios de falla</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31C1BFD8" w14:textId="77777777" w:rsidR="00285D66" w:rsidRDefault="00285D66" w:rsidP="00285D66">
            <w:pPr>
              <w:jc w:val="center"/>
            </w:pPr>
            <w:r>
              <w:t>Mala conexión o ensamblado, errores en transmisión</w:t>
            </w:r>
          </w:p>
        </w:tc>
      </w:tr>
      <w:tr w:rsidR="00285D66" w14:paraId="7735588E"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4AE9EF0A" w14:textId="77777777" w:rsidR="00285D66" w:rsidRDefault="00285D66" w:rsidP="00285D66">
            <w:pPr>
              <w:jc w:val="center"/>
              <w:rPr>
                <w:b/>
              </w:rPr>
            </w:pPr>
            <w:r>
              <w:rPr>
                <w:b/>
              </w:rPr>
              <w:t>Precondiciones</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0B841EFD" w14:textId="77777777" w:rsidR="00285D66" w:rsidRDefault="00285D66" w:rsidP="00285D66">
            <w:pPr>
              <w:jc w:val="center"/>
            </w:pPr>
            <w:r>
              <w:t>Es necesario alimentar el ESP8266 por separado con 3.5V</w:t>
            </w:r>
          </w:p>
          <w:p w14:paraId="66A586E8" w14:textId="77777777" w:rsidR="00285D66" w:rsidRDefault="00285D66" w:rsidP="00285D66">
            <w:pPr>
              <w:jc w:val="center"/>
            </w:pPr>
          </w:p>
        </w:tc>
      </w:tr>
      <w:tr w:rsidR="00285D66" w14:paraId="7AB8E89E"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54933D77" w14:textId="77777777" w:rsidR="00285D66" w:rsidRDefault="00285D66" w:rsidP="00285D66">
            <w:pPr>
              <w:jc w:val="center"/>
              <w:rPr>
                <w:b/>
              </w:rPr>
            </w:pPr>
            <w:r>
              <w:rPr>
                <w:b/>
              </w:rPr>
              <w:t>Necesidades para el caso de prueba</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2FA9DE11" w14:textId="77777777" w:rsidR="00285D66" w:rsidRDefault="00285D66" w:rsidP="00285D66">
            <w:pPr>
              <w:jc w:val="center"/>
            </w:pPr>
            <w:r>
              <w:t>Módulo Arduino UNO</w:t>
            </w:r>
          </w:p>
          <w:p w14:paraId="22B8F1DE" w14:textId="77777777" w:rsidR="00285D66" w:rsidRDefault="00285D66" w:rsidP="00285D66">
            <w:pPr>
              <w:jc w:val="center"/>
            </w:pPr>
            <w:r>
              <w:t>OV7670</w:t>
            </w:r>
          </w:p>
          <w:p w14:paraId="2C239443" w14:textId="77777777" w:rsidR="00285D66" w:rsidRDefault="00285D66" w:rsidP="00285D66">
            <w:pPr>
              <w:jc w:val="center"/>
            </w:pPr>
            <w:r>
              <w:t>ESP8266</w:t>
            </w:r>
          </w:p>
          <w:p w14:paraId="6BFB942C" w14:textId="77777777" w:rsidR="00285D66" w:rsidRDefault="00285D66" w:rsidP="00285D66">
            <w:pPr>
              <w:jc w:val="center"/>
            </w:pPr>
            <w:r>
              <w:t>Cables Hembra-Macho (18 pines)</w:t>
            </w:r>
          </w:p>
          <w:p w14:paraId="2D7040EA" w14:textId="77777777" w:rsidR="00285D66" w:rsidRDefault="00285D66" w:rsidP="00285D66">
            <w:pPr>
              <w:jc w:val="center"/>
            </w:pPr>
            <w:r>
              <w:t>PC</w:t>
            </w:r>
          </w:p>
          <w:p w14:paraId="46771E42" w14:textId="77777777" w:rsidR="00285D66" w:rsidRDefault="00285D66" w:rsidP="00285D66">
            <w:pPr>
              <w:jc w:val="center"/>
            </w:pPr>
            <w:r>
              <w:t>Portapilas 3 x AA</w:t>
            </w:r>
          </w:p>
          <w:p w14:paraId="62D0AE3B" w14:textId="77777777" w:rsidR="00285D66" w:rsidRDefault="00285D66" w:rsidP="00285D66">
            <w:pPr>
              <w:jc w:val="center"/>
            </w:pPr>
            <w:r>
              <w:t>Protoboard</w:t>
            </w:r>
          </w:p>
        </w:tc>
      </w:tr>
      <w:tr w:rsidR="00285D66" w14:paraId="5288139E"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22C0F7C7" w14:textId="77777777" w:rsidR="00285D66" w:rsidRDefault="00285D66" w:rsidP="00285D66">
            <w:pPr>
              <w:jc w:val="center"/>
              <w:rPr>
                <w:b/>
              </w:rPr>
            </w:pPr>
            <w:r>
              <w:rPr>
                <w:b/>
              </w:rPr>
              <w:t>Autor</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5FEE42DD" w14:textId="77777777" w:rsidR="00285D66" w:rsidRDefault="00285D66" w:rsidP="00285D66">
            <w:pPr>
              <w:jc w:val="center"/>
            </w:pPr>
            <w:r>
              <w:t>Schlapp-Mansilla</w:t>
            </w:r>
          </w:p>
        </w:tc>
      </w:tr>
      <w:tr w:rsidR="00285D66" w14:paraId="7A9E00DC"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49656D7D" w14:textId="77777777" w:rsidR="00285D66" w:rsidRDefault="00285D66" w:rsidP="00285D66">
            <w:pPr>
              <w:jc w:val="center"/>
              <w:rPr>
                <w:b/>
              </w:rPr>
            </w:pPr>
            <w:r>
              <w:rPr>
                <w:b/>
              </w:rPr>
              <w:t>Fecha de creación</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53262D20" w14:textId="77777777" w:rsidR="00285D66" w:rsidRDefault="00285D66" w:rsidP="00285D66">
            <w:pPr>
              <w:jc w:val="center"/>
            </w:pPr>
            <w:r>
              <w:t>14-04-2017</w:t>
            </w:r>
          </w:p>
        </w:tc>
      </w:tr>
      <w:tr w:rsidR="00285D66" w14:paraId="63B4F227"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1A93E8C4" w14:textId="77777777" w:rsidR="00285D66" w:rsidRDefault="00285D66" w:rsidP="00285D66">
            <w:pPr>
              <w:jc w:val="center"/>
              <w:rPr>
                <w:b/>
              </w:rPr>
            </w:pPr>
            <w:r>
              <w:rPr>
                <w:b/>
              </w:rPr>
              <w:t>Resultados</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37556FF6" w14:textId="77777777" w:rsidR="00285D66" w:rsidRDefault="00285D66" w:rsidP="00285D66">
            <w:pPr>
              <w:jc w:val="center"/>
            </w:pPr>
            <w:r>
              <w:t xml:space="preserve">[1]Falla, se supone que uno de los motivos es el alto procesamiento que efectúa el Arduino UNO, haciendo buffering de la OV7670, la cual no cuenta con chip propio. Además para optimizar la velocidad se utilizan los registros a bajo nivel del Arduino UNO, lo que genera problemas en la transmisión al ESP8266, de esta forma éste no puede cumplir la entrega de los paquetes por WIFI. </w:t>
            </w:r>
          </w:p>
        </w:tc>
      </w:tr>
      <w:tr w:rsidR="00285D66" w14:paraId="3C416F41"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2FBAAE71" w14:textId="77777777" w:rsidR="00285D66" w:rsidRDefault="00285D66" w:rsidP="00285D66">
            <w:pPr>
              <w:jc w:val="center"/>
              <w:rPr>
                <w:b/>
              </w:rPr>
            </w:pPr>
            <w:r>
              <w:rPr>
                <w:b/>
              </w:rPr>
              <w:t>Código fuente/s</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27C2EA96" w14:textId="77777777" w:rsidR="00285D66" w:rsidRDefault="00285D66" w:rsidP="00285D66">
            <w:pPr>
              <w:jc w:val="center"/>
            </w:pPr>
            <w:r>
              <w:t>[1]integración-fase1-transmisión.ino</w:t>
            </w:r>
          </w:p>
          <w:p w14:paraId="7BAE458B" w14:textId="77777777" w:rsidR="00285D66" w:rsidRDefault="00285D66" w:rsidP="00285D66">
            <w:pPr>
              <w:jc w:val="center"/>
            </w:pPr>
          </w:p>
          <w:p w14:paraId="67AEE985" w14:textId="77777777" w:rsidR="00285D66" w:rsidRDefault="00285D66" w:rsidP="00285D66">
            <w:pPr>
              <w:jc w:val="center"/>
            </w:pPr>
          </w:p>
        </w:tc>
      </w:tr>
      <w:tr w:rsidR="00285D66" w14:paraId="550C630F"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3555E595" w14:textId="77777777" w:rsidR="00285D66" w:rsidRDefault="00285D66" w:rsidP="00285D66">
            <w:pPr>
              <w:jc w:val="center"/>
              <w:rPr>
                <w:b/>
              </w:rPr>
            </w:pPr>
            <w:r>
              <w:rPr>
                <w:b/>
              </w:rPr>
              <w:lastRenderedPageBreak/>
              <w:t>Imágenes</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3B555E38" w14:textId="77777777" w:rsidR="00285D66" w:rsidRDefault="00285D66" w:rsidP="00285D66">
            <w:pPr>
              <w:jc w:val="center"/>
              <w:rPr>
                <w:i/>
                <w:color w:val="2E74B5"/>
              </w:rPr>
            </w:pPr>
            <w:r>
              <w:rPr>
                <w:i/>
                <w:noProof/>
                <w:color w:val="2E74B5"/>
              </w:rPr>
              <w:drawing>
                <wp:inline distT="114300" distB="114300" distL="114300" distR="114300" wp14:anchorId="558542E4" wp14:editId="746404E2">
                  <wp:extent cx="2514600" cy="1819275"/>
                  <wp:effectExtent l="0" t="0" r="0" b="0"/>
                  <wp:docPr id="3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81"/>
                          <a:srcRect/>
                          <a:stretch>
                            <a:fillRect/>
                          </a:stretch>
                        </pic:blipFill>
                        <pic:spPr>
                          <a:xfrm>
                            <a:off x="0" y="0"/>
                            <a:ext cx="2514600" cy="1819275"/>
                          </a:xfrm>
                          <a:prstGeom prst="rect">
                            <a:avLst/>
                          </a:prstGeom>
                          <a:ln/>
                        </pic:spPr>
                      </pic:pic>
                    </a:graphicData>
                  </a:graphic>
                </wp:inline>
              </w:drawing>
            </w:r>
            <w:r>
              <w:rPr>
                <w:i/>
                <w:noProof/>
                <w:color w:val="2E74B5"/>
              </w:rPr>
              <w:drawing>
                <wp:inline distT="114300" distB="114300" distL="114300" distR="114300" wp14:anchorId="3C1C4D0F" wp14:editId="24C51523">
                  <wp:extent cx="2376488" cy="1785054"/>
                  <wp:effectExtent l="0" t="0" r="0" b="0"/>
                  <wp:docPr id="3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62"/>
                          <a:srcRect/>
                          <a:stretch>
                            <a:fillRect/>
                          </a:stretch>
                        </pic:blipFill>
                        <pic:spPr>
                          <a:xfrm>
                            <a:off x="0" y="0"/>
                            <a:ext cx="2376488" cy="1785054"/>
                          </a:xfrm>
                          <a:prstGeom prst="rect">
                            <a:avLst/>
                          </a:prstGeom>
                          <a:ln/>
                        </pic:spPr>
                      </pic:pic>
                    </a:graphicData>
                  </a:graphic>
                </wp:inline>
              </w:drawing>
            </w:r>
          </w:p>
        </w:tc>
      </w:tr>
      <w:tr w:rsidR="00285D66" w14:paraId="2DB4639C"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574112AF" w14:textId="77777777" w:rsidR="00285D66" w:rsidRDefault="00285D66" w:rsidP="00285D66">
            <w:pPr>
              <w:jc w:val="center"/>
              <w:rPr>
                <w:b/>
              </w:rPr>
            </w:pPr>
            <w:r>
              <w:rPr>
                <w:b/>
              </w:rPr>
              <w:t>Sketch</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7676B46A" w14:textId="77777777" w:rsidR="00285D66" w:rsidRDefault="00285D66" w:rsidP="00285D66">
            <w:pPr>
              <w:rPr>
                <w:i/>
                <w:color w:val="2E74B5"/>
              </w:rPr>
            </w:pPr>
            <w:r>
              <w:rPr>
                <w:i/>
                <w:noProof/>
                <w:color w:val="2E74B5"/>
              </w:rPr>
              <w:drawing>
                <wp:inline distT="114300" distB="114300" distL="114300" distR="114300" wp14:anchorId="37C8ADA4" wp14:editId="28BA42D3">
                  <wp:extent cx="4210050" cy="3200400"/>
                  <wp:effectExtent l="0" t="0" r="0" b="0"/>
                  <wp:docPr id="3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2"/>
                          <a:srcRect/>
                          <a:stretch>
                            <a:fillRect/>
                          </a:stretch>
                        </pic:blipFill>
                        <pic:spPr>
                          <a:xfrm>
                            <a:off x="0" y="0"/>
                            <a:ext cx="4210050" cy="3200400"/>
                          </a:xfrm>
                          <a:prstGeom prst="rect">
                            <a:avLst/>
                          </a:prstGeom>
                          <a:ln/>
                        </pic:spPr>
                      </pic:pic>
                    </a:graphicData>
                  </a:graphic>
                </wp:inline>
              </w:drawing>
            </w:r>
          </w:p>
          <w:p w14:paraId="42F4357A" w14:textId="77777777" w:rsidR="00285D66" w:rsidRDefault="00285D66" w:rsidP="00285D66">
            <w:pPr>
              <w:rPr>
                <w:i/>
                <w:color w:val="2E74B5"/>
              </w:rPr>
            </w:pPr>
            <w:r>
              <w:rPr>
                <w:i/>
                <w:noProof/>
                <w:color w:val="2E74B5"/>
              </w:rPr>
              <w:drawing>
                <wp:inline distT="114300" distB="114300" distL="114300" distR="114300" wp14:anchorId="0CA24EC1" wp14:editId="49B3FB22">
                  <wp:extent cx="3105150" cy="1466850"/>
                  <wp:effectExtent l="0" t="0" r="0" b="0"/>
                  <wp:docPr id="3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83"/>
                          <a:srcRect/>
                          <a:stretch>
                            <a:fillRect/>
                          </a:stretch>
                        </pic:blipFill>
                        <pic:spPr>
                          <a:xfrm>
                            <a:off x="0" y="0"/>
                            <a:ext cx="3105150" cy="1466850"/>
                          </a:xfrm>
                          <a:prstGeom prst="rect">
                            <a:avLst/>
                          </a:prstGeom>
                          <a:ln/>
                        </pic:spPr>
                      </pic:pic>
                    </a:graphicData>
                  </a:graphic>
                </wp:inline>
              </w:drawing>
            </w:r>
          </w:p>
        </w:tc>
      </w:tr>
    </w:tbl>
    <w:p w14:paraId="7C5E2CC9" w14:textId="77777777" w:rsidR="00285D66" w:rsidRDefault="00285D66" w:rsidP="00285D66"/>
    <w:p w14:paraId="43E92869" w14:textId="77777777" w:rsidR="00285D66" w:rsidRPr="000D161B" w:rsidRDefault="00285D66" w:rsidP="000D161B">
      <w:pPr>
        <w:pStyle w:val="Ttulo2"/>
        <w:rPr>
          <w:b/>
          <w:sz w:val="32"/>
          <w:szCs w:val="32"/>
        </w:rPr>
      </w:pPr>
      <w:bookmarkStart w:id="240" w:name="_Toc508729713"/>
      <w:r w:rsidRPr="000D161B">
        <w:rPr>
          <w:b/>
          <w:sz w:val="32"/>
          <w:szCs w:val="32"/>
        </w:rPr>
        <w:lastRenderedPageBreak/>
        <w:t>Caso de prueba Cámara OV 7670</w:t>
      </w:r>
      <w:bookmarkEnd w:id="240"/>
    </w:p>
    <w:p w14:paraId="62C014B1" w14:textId="77777777" w:rsidR="00285D66" w:rsidRDefault="00285D66" w:rsidP="00285D66"/>
    <w:tbl>
      <w:tblPr>
        <w:tblW w:w="8910" w:type="dxa"/>
        <w:tblInd w:w="1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070"/>
        <w:gridCol w:w="6840"/>
      </w:tblGrid>
      <w:tr w:rsidR="00285D66" w14:paraId="4917D874" w14:textId="77777777" w:rsidTr="00285D66">
        <w:tc>
          <w:tcPr>
            <w:tcW w:w="2070" w:type="dxa"/>
            <w:tcBorders>
              <w:top w:val="single" w:sz="8" w:space="0" w:color="999999"/>
              <w:left w:val="single" w:sz="8" w:space="0" w:color="999999"/>
              <w:bottom w:val="single" w:sz="12" w:space="0" w:color="666666"/>
              <w:right w:val="single" w:sz="8" w:space="0" w:color="999999"/>
            </w:tcBorders>
            <w:shd w:val="clear" w:color="auto" w:fill="auto"/>
            <w:tcMar>
              <w:top w:w="100" w:type="dxa"/>
              <w:left w:w="100" w:type="dxa"/>
              <w:bottom w:w="100" w:type="dxa"/>
              <w:right w:w="100" w:type="dxa"/>
            </w:tcMar>
          </w:tcPr>
          <w:p w14:paraId="7DE6AE40" w14:textId="77777777" w:rsidR="00285D66" w:rsidRDefault="00285D66" w:rsidP="00285D66">
            <w:pPr>
              <w:jc w:val="center"/>
              <w:rPr>
                <w:b/>
              </w:rPr>
            </w:pPr>
            <w:r>
              <w:rPr>
                <w:b/>
              </w:rPr>
              <w:t>Caso de prueba</w:t>
            </w:r>
          </w:p>
        </w:tc>
        <w:tc>
          <w:tcPr>
            <w:tcW w:w="6840" w:type="dxa"/>
            <w:tcBorders>
              <w:top w:val="single" w:sz="8" w:space="0" w:color="999999"/>
              <w:bottom w:val="single" w:sz="12" w:space="0" w:color="666666"/>
              <w:right w:val="single" w:sz="8" w:space="0" w:color="999999"/>
            </w:tcBorders>
            <w:shd w:val="clear" w:color="auto" w:fill="auto"/>
            <w:tcMar>
              <w:top w:w="100" w:type="dxa"/>
              <w:left w:w="100" w:type="dxa"/>
              <w:bottom w:w="100" w:type="dxa"/>
              <w:right w:w="100" w:type="dxa"/>
            </w:tcMar>
          </w:tcPr>
          <w:p w14:paraId="15B7D94B" w14:textId="77777777" w:rsidR="00285D66" w:rsidRDefault="00285D66" w:rsidP="00285D66">
            <w:pPr>
              <w:jc w:val="center"/>
            </w:pPr>
            <w:r>
              <w:t>Probar la conectividad de la Cámara OV 7670 con un Arduino Uno</w:t>
            </w:r>
          </w:p>
        </w:tc>
      </w:tr>
      <w:tr w:rsidR="00285D66" w14:paraId="321DF2E8"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32D7BB8C" w14:textId="77777777" w:rsidR="00285D66" w:rsidRDefault="00285D66" w:rsidP="00285D66">
            <w:pPr>
              <w:jc w:val="center"/>
              <w:rPr>
                <w:b/>
              </w:rPr>
            </w:pPr>
            <w:r>
              <w:rPr>
                <w:b/>
              </w:rPr>
              <w:t>Identificador caso de prueba/s</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1942C8CC" w14:textId="77777777" w:rsidR="00285D66" w:rsidRDefault="00285D66" w:rsidP="00285D66">
            <w:pPr>
              <w:jc w:val="center"/>
            </w:pPr>
            <w:r>
              <w:t>CAMOV7670-01-conectividad</w:t>
            </w:r>
          </w:p>
        </w:tc>
      </w:tr>
      <w:tr w:rsidR="00285D66" w14:paraId="772C4DEC"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41FC7BFB" w14:textId="77777777" w:rsidR="00285D66" w:rsidRDefault="00285D66" w:rsidP="00285D66">
            <w:pPr>
              <w:jc w:val="center"/>
              <w:rPr>
                <w:b/>
              </w:rPr>
            </w:pPr>
            <w:r>
              <w:rPr>
                <w:b/>
              </w:rPr>
              <w:t>Función probar</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0E2D33E3" w14:textId="77777777" w:rsidR="00285D66" w:rsidRDefault="00285D66" w:rsidP="00285D66">
            <w:pPr>
              <w:jc w:val="center"/>
            </w:pPr>
            <w:r>
              <w:t>Comunicación del Arduino UNO con la Cámara</w:t>
            </w:r>
          </w:p>
        </w:tc>
      </w:tr>
      <w:tr w:rsidR="00285D66" w14:paraId="7B7E26AC"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79B65B5B" w14:textId="77777777" w:rsidR="00285D66" w:rsidRDefault="00285D66" w:rsidP="00285D66">
            <w:pPr>
              <w:jc w:val="center"/>
              <w:rPr>
                <w:b/>
              </w:rPr>
            </w:pPr>
            <w:r>
              <w:rPr>
                <w:b/>
              </w:rPr>
              <w:t>Objetivo</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63DB9F61" w14:textId="77777777" w:rsidR="00285D66" w:rsidRDefault="00285D66" w:rsidP="00285D66">
            <w:pPr>
              <w:jc w:val="center"/>
            </w:pPr>
            <w:r>
              <w:t>Determinar el funcionamiento del módulo</w:t>
            </w:r>
          </w:p>
        </w:tc>
      </w:tr>
      <w:tr w:rsidR="00285D66" w14:paraId="3A47DB5B"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319E9DE7" w14:textId="77777777" w:rsidR="00285D66" w:rsidRDefault="00285D66" w:rsidP="00285D66">
            <w:pPr>
              <w:jc w:val="center"/>
              <w:rPr>
                <w:b/>
              </w:rPr>
            </w:pPr>
            <w:r>
              <w:rPr>
                <w:b/>
              </w:rPr>
              <w:t>Descripción</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2D1C85DB" w14:textId="77777777" w:rsidR="00285D66" w:rsidRDefault="00285D66" w:rsidP="00285D66">
            <w:pPr>
              <w:jc w:val="center"/>
            </w:pPr>
            <w:r>
              <w:t xml:space="preserve">Se desea conectar el módulo OV7670 por medio de un módulo Arduino UNO a la PC. </w:t>
            </w:r>
          </w:p>
        </w:tc>
      </w:tr>
      <w:tr w:rsidR="00285D66" w14:paraId="5860B02C"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71B6FFC2" w14:textId="77777777" w:rsidR="00285D66" w:rsidRDefault="00285D66" w:rsidP="00285D66">
            <w:pPr>
              <w:jc w:val="center"/>
              <w:rPr>
                <w:b/>
              </w:rPr>
            </w:pPr>
            <w:r>
              <w:rPr>
                <w:b/>
              </w:rPr>
              <w:t>Criterios de éxito</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147E9D2E" w14:textId="77777777" w:rsidR="00285D66" w:rsidRDefault="00285D66" w:rsidP="00285D66">
            <w:pPr>
              <w:jc w:val="center"/>
            </w:pPr>
            <w:r>
              <w:t xml:space="preserve">Poder enviar al menos una imagen desde el módulo, a través del Arduino UNO, a la PC. </w:t>
            </w:r>
          </w:p>
        </w:tc>
      </w:tr>
      <w:tr w:rsidR="00285D66" w14:paraId="3C2C8A17"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1053663F" w14:textId="77777777" w:rsidR="00285D66" w:rsidRDefault="00285D66" w:rsidP="00285D66">
            <w:pPr>
              <w:jc w:val="center"/>
              <w:rPr>
                <w:b/>
              </w:rPr>
            </w:pPr>
            <w:r>
              <w:rPr>
                <w:b/>
              </w:rPr>
              <w:t>Criterios de falla</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6A8645B1" w14:textId="77777777" w:rsidR="00285D66" w:rsidRDefault="00285D66" w:rsidP="00285D66">
            <w:pPr>
              <w:jc w:val="center"/>
            </w:pPr>
            <w:r>
              <w:t>Mala conexión o ensamblado, errores en transmisión</w:t>
            </w:r>
          </w:p>
        </w:tc>
      </w:tr>
      <w:tr w:rsidR="00285D66" w14:paraId="281291F5"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13BA78B0" w14:textId="77777777" w:rsidR="00285D66" w:rsidRDefault="00285D66" w:rsidP="00285D66">
            <w:pPr>
              <w:jc w:val="center"/>
              <w:rPr>
                <w:b/>
              </w:rPr>
            </w:pPr>
            <w:r>
              <w:rPr>
                <w:b/>
              </w:rPr>
              <w:t>Precondiciones</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73B4B3BA" w14:textId="77777777" w:rsidR="00285D66" w:rsidRDefault="00285D66" w:rsidP="00285D66">
            <w:pPr>
              <w:jc w:val="center"/>
            </w:pPr>
            <w:r>
              <w:t xml:space="preserve">Testear la transferencia de imágenes con una velocidad en el puerto serie de </w:t>
            </w:r>
          </w:p>
          <w:p w14:paraId="765FE4D2" w14:textId="77777777" w:rsidR="00285D66" w:rsidRDefault="00285D66" w:rsidP="00285D66">
            <w:pPr>
              <w:jc w:val="center"/>
            </w:pPr>
            <w:r>
              <w:t xml:space="preserve">[1]CAM=OV7670 a 9200 baudios </w:t>
            </w:r>
          </w:p>
          <w:p w14:paraId="57DA4F0A" w14:textId="77777777" w:rsidR="00285D66" w:rsidRDefault="00285D66" w:rsidP="00285D66">
            <w:pPr>
              <w:jc w:val="center"/>
            </w:pPr>
          </w:p>
          <w:p w14:paraId="6D170B1F" w14:textId="77777777" w:rsidR="00285D66" w:rsidRDefault="00285D66" w:rsidP="00285D66">
            <w:pPr>
              <w:jc w:val="center"/>
            </w:pPr>
          </w:p>
        </w:tc>
      </w:tr>
      <w:tr w:rsidR="00285D66" w14:paraId="46AC021F"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6B763AD8" w14:textId="77777777" w:rsidR="00285D66" w:rsidRDefault="00285D66" w:rsidP="00285D66">
            <w:pPr>
              <w:jc w:val="center"/>
              <w:rPr>
                <w:b/>
              </w:rPr>
            </w:pPr>
            <w:r>
              <w:rPr>
                <w:b/>
              </w:rPr>
              <w:t>Necesidades para el caso de prueba</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31BC5E51" w14:textId="77777777" w:rsidR="00285D66" w:rsidRDefault="00285D66" w:rsidP="00285D66">
            <w:pPr>
              <w:jc w:val="center"/>
            </w:pPr>
            <w:r>
              <w:t>Módulo Arduino UNO</w:t>
            </w:r>
          </w:p>
          <w:p w14:paraId="227B07FE" w14:textId="77777777" w:rsidR="00285D66" w:rsidRDefault="00285D66" w:rsidP="00285D66">
            <w:pPr>
              <w:jc w:val="center"/>
            </w:pPr>
            <w:r>
              <w:t>OV7670</w:t>
            </w:r>
          </w:p>
          <w:p w14:paraId="64EE6873" w14:textId="77777777" w:rsidR="00285D66" w:rsidRDefault="00285D66" w:rsidP="00285D66">
            <w:pPr>
              <w:jc w:val="center"/>
            </w:pPr>
            <w:r>
              <w:t>Cables Hembra-Macho (18 pines)</w:t>
            </w:r>
          </w:p>
          <w:p w14:paraId="2929E111" w14:textId="77777777" w:rsidR="00285D66" w:rsidRDefault="00285D66" w:rsidP="00285D66">
            <w:pPr>
              <w:jc w:val="center"/>
            </w:pPr>
            <w:r>
              <w:t>PC</w:t>
            </w:r>
          </w:p>
        </w:tc>
      </w:tr>
      <w:tr w:rsidR="00285D66" w14:paraId="175381AB"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4FDA3AE6" w14:textId="77777777" w:rsidR="00285D66" w:rsidRDefault="00285D66" w:rsidP="00285D66">
            <w:pPr>
              <w:jc w:val="center"/>
              <w:rPr>
                <w:b/>
              </w:rPr>
            </w:pPr>
            <w:r>
              <w:rPr>
                <w:b/>
              </w:rPr>
              <w:t>Autor</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02126904" w14:textId="77777777" w:rsidR="00285D66" w:rsidRDefault="00285D66" w:rsidP="00285D66">
            <w:pPr>
              <w:jc w:val="center"/>
            </w:pPr>
            <w:r>
              <w:t>Schlapp-Mansilla</w:t>
            </w:r>
          </w:p>
        </w:tc>
      </w:tr>
      <w:tr w:rsidR="00285D66" w14:paraId="4306A847"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79A22DF9" w14:textId="77777777" w:rsidR="00285D66" w:rsidRDefault="00285D66" w:rsidP="00285D66">
            <w:pPr>
              <w:jc w:val="center"/>
              <w:rPr>
                <w:b/>
              </w:rPr>
            </w:pPr>
            <w:r>
              <w:rPr>
                <w:b/>
              </w:rPr>
              <w:t>Fecha de creación</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5DCAAAC8" w14:textId="77777777" w:rsidR="00285D66" w:rsidRDefault="00285D66" w:rsidP="00285D66">
            <w:pPr>
              <w:jc w:val="center"/>
            </w:pPr>
            <w:r>
              <w:t>8-3-2017</w:t>
            </w:r>
          </w:p>
        </w:tc>
      </w:tr>
      <w:tr w:rsidR="00285D66" w14:paraId="08B10FB1"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71727BAA" w14:textId="77777777" w:rsidR="00285D66" w:rsidRDefault="00285D66" w:rsidP="00285D66">
            <w:pPr>
              <w:jc w:val="center"/>
              <w:rPr>
                <w:b/>
              </w:rPr>
            </w:pPr>
            <w:r>
              <w:rPr>
                <w:b/>
              </w:rPr>
              <w:t>Resultados</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4FFF1AB9" w14:textId="77777777" w:rsidR="00285D66" w:rsidRDefault="00285D66" w:rsidP="00285D66">
            <w:pPr>
              <w:jc w:val="center"/>
            </w:pPr>
            <w:r>
              <w:t xml:space="preserve">[1]Se consigue transmitir una imagen con éxito. </w:t>
            </w:r>
          </w:p>
        </w:tc>
      </w:tr>
      <w:tr w:rsidR="00285D66" w14:paraId="4DF4DC5A"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0BB39CAC" w14:textId="77777777" w:rsidR="00285D66" w:rsidRDefault="00285D66" w:rsidP="00285D66">
            <w:pPr>
              <w:jc w:val="center"/>
              <w:rPr>
                <w:b/>
              </w:rPr>
            </w:pPr>
            <w:r>
              <w:rPr>
                <w:b/>
              </w:rPr>
              <w:t>Código fuente/s</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048E1BC6" w14:textId="77777777" w:rsidR="00285D66" w:rsidRDefault="00285D66" w:rsidP="00285D66">
            <w:pPr>
              <w:jc w:val="center"/>
            </w:pPr>
            <w:r>
              <w:rPr>
                <w:rFonts w:ascii="Arial Unicode MS" w:eastAsia="Arial Unicode MS" w:hAnsi="Arial Unicode MS" w:cs="Arial Unicode MS"/>
              </w:rPr>
              <w:t>[1]camaraOV7670.ino → En Arduino</w:t>
            </w:r>
          </w:p>
          <w:p w14:paraId="5ACC31A0" w14:textId="77777777" w:rsidR="00285D66" w:rsidRDefault="00285D66" w:rsidP="00285D66">
            <w:pPr>
              <w:jc w:val="center"/>
            </w:pPr>
            <w:r>
              <w:rPr>
                <w:rFonts w:ascii="Arial Unicode MS" w:eastAsia="Arial Unicode MS" w:hAnsi="Arial Unicode MS" w:cs="Arial Unicode MS"/>
              </w:rPr>
              <w:t>BMP.java, SimpleRead.java→ En PC (Capturar y armar la imagen)</w:t>
            </w:r>
          </w:p>
          <w:p w14:paraId="6698B7E4" w14:textId="77777777" w:rsidR="00285D66" w:rsidRDefault="00285D66" w:rsidP="00285D66">
            <w:pPr>
              <w:jc w:val="center"/>
            </w:pPr>
          </w:p>
          <w:p w14:paraId="0BD38DD5" w14:textId="77777777" w:rsidR="00285D66" w:rsidRDefault="00285D66" w:rsidP="00285D66">
            <w:pPr>
              <w:jc w:val="center"/>
            </w:pPr>
          </w:p>
        </w:tc>
      </w:tr>
      <w:tr w:rsidR="00285D66" w14:paraId="17FC570C"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45B63679" w14:textId="77777777" w:rsidR="00285D66" w:rsidRDefault="00285D66" w:rsidP="00285D66">
            <w:pPr>
              <w:jc w:val="center"/>
              <w:rPr>
                <w:b/>
              </w:rPr>
            </w:pPr>
            <w:r>
              <w:rPr>
                <w:b/>
              </w:rPr>
              <w:t>Imágenes</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7A548842" w14:textId="77777777" w:rsidR="00285D66" w:rsidRDefault="00285D66" w:rsidP="00285D66">
            <w:pPr>
              <w:jc w:val="center"/>
              <w:rPr>
                <w:i/>
                <w:color w:val="2E74B5"/>
              </w:rPr>
            </w:pPr>
            <w:r>
              <w:rPr>
                <w:i/>
                <w:noProof/>
                <w:color w:val="2E74B5"/>
              </w:rPr>
              <w:drawing>
                <wp:inline distT="114300" distB="114300" distL="114300" distR="114300" wp14:anchorId="18B629F6" wp14:editId="1F747758">
                  <wp:extent cx="2514600" cy="1819275"/>
                  <wp:effectExtent l="0" t="0" r="0" b="0"/>
                  <wp:docPr id="3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81"/>
                          <a:srcRect/>
                          <a:stretch>
                            <a:fillRect/>
                          </a:stretch>
                        </pic:blipFill>
                        <pic:spPr>
                          <a:xfrm>
                            <a:off x="0" y="0"/>
                            <a:ext cx="2514600" cy="1819275"/>
                          </a:xfrm>
                          <a:prstGeom prst="rect">
                            <a:avLst/>
                          </a:prstGeom>
                          <a:ln/>
                        </pic:spPr>
                      </pic:pic>
                    </a:graphicData>
                  </a:graphic>
                </wp:inline>
              </w:drawing>
            </w:r>
          </w:p>
        </w:tc>
      </w:tr>
      <w:tr w:rsidR="00285D66" w14:paraId="39C215E7"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46A41FA1" w14:textId="77777777" w:rsidR="00285D66" w:rsidRDefault="00285D66" w:rsidP="00285D66">
            <w:pPr>
              <w:jc w:val="center"/>
              <w:rPr>
                <w:b/>
              </w:rPr>
            </w:pPr>
            <w:r>
              <w:rPr>
                <w:b/>
              </w:rPr>
              <w:lastRenderedPageBreak/>
              <w:t>Sketch</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215E4D24" w14:textId="77777777" w:rsidR="00285D66" w:rsidRDefault="00285D66" w:rsidP="00285D66">
            <w:pPr>
              <w:rPr>
                <w:i/>
                <w:color w:val="2E74B5"/>
              </w:rPr>
            </w:pPr>
            <w:r>
              <w:rPr>
                <w:i/>
                <w:noProof/>
                <w:color w:val="2E74B5"/>
              </w:rPr>
              <w:drawing>
                <wp:inline distT="114300" distB="114300" distL="114300" distR="114300" wp14:anchorId="52132E8E" wp14:editId="44EDD148">
                  <wp:extent cx="4210050" cy="3200400"/>
                  <wp:effectExtent l="0" t="0" r="0" b="0"/>
                  <wp:docPr id="3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82"/>
                          <a:srcRect/>
                          <a:stretch>
                            <a:fillRect/>
                          </a:stretch>
                        </pic:blipFill>
                        <pic:spPr>
                          <a:xfrm>
                            <a:off x="0" y="0"/>
                            <a:ext cx="4210050" cy="3200400"/>
                          </a:xfrm>
                          <a:prstGeom prst="rect">
                            <a:avLst/>
                          </a:prstGeom>
                          <a:ln/>
                        </pic:spPr>
                      </pic:pic>
                    </a:graphicData>
                  </a:graphic>
                </wp:inline>
              </w:drawing>
            </w:r>
          </w:p>
        </w:tc>
      </w:tr>
    </w:tbl>
    <w:p w14:paraId="65CEFEC1" w14:textId="77777777" w:rsidR="00285D66" w:rsidRDefault="00285D66" w:rsidP="00285D66"/>
    <w:p w14:paraId="51102906" w14:textId="77777777" w:rsidR="00285D66" w:rsidRDefault="00285D66" w:rsidP="00285D66"/>
    <w:p w14:paraId="7402AF22" w14:textId="77777777" w:rsidR="00285D66" w:rsidRDefault="00285D66" w:rsidP="00285D66">
      <w:r>
        <w:br w:type="page"/>
      </w:r>
    </w:p>
    <w:p w14:paraId="26059108" w14:textId="77777777" w:rsidR="00285D66" w:rsidRPr="00927ACA" w:rsidRDefault="00285D66" w:rsidP="000D161B">
      <w:pPr>
        <w:pStyle w:val="Ttulo2"/>
        <w:rPr>
          <w:b/>
          <w:i/>
          <w:sz w:val="32"/>
          <w:szCs w:val="32"/>
          <w:lang w:val="en-US"/>
        </w:rPr>
      </w:pPr>
      <w:bookmarkStart w:id="241" w:name="_Toc508729714"/>
      <w:r w:rsidRPr="00927ACA">
        <w:rPr>
          <w:b/>
          <w:i/>
          <w:sz w:val="32"/>
          <w:szCs w:val="32"/>
          <w:lang w:val="en-US"/>
        </w:rPr>
        <w:lastRenderedPageBreak/>
        <w:t>Código OV7670</w:t>
      </w:r>
      <w:bookmarkEnd w:id="241"/>
    </w:p>
    <w:p w14:paraId="3E99A61D" w14:textId="77777777" w:rsidR="00285D66" w:rsidRPr="008B416B" w:rsidRDefault="00285D66" w:rsidP="00285D66">
      <w:pPr>
        <w:rPr>
          <w:lang w:val="en-US"/>
        </w:rPr>
      </w:pPr>
    </w:p>
    <w:p w14:paraId="278687F2" w14:textId="77777777" w:rsidR="00285D66" w:rsidRPr="008B416B" w:rsidRDefault="00285D66" w:rsidP="00285D66">
      <w:pPr>
        <w:shd w:val="clear" w:color="auto" w:fill="1E1E1E"/>
        <w:spacing w:line="285" w:lineRule="atLeast"/>
        <w:rPr>
          <w:rFonts w:ascii="Consolas" w:eastAsia="Times New Roman" w:hAnsi="Consolas" w:cs="Times New Roman"/>
          <w:color w:val="D4D4D4"/>
          <w:sz w:val="21"/>
          <w:szCs w:val="21"/>
          <w:lang w:val="en-US"/>
        </w:rPr>
      </w:pPr>
      <w:bookmarkStart w:id="242" w:name="_kch2a665yib5" w:colFirst="0" w:colLast="0"/>
      <w:bookmarkEnd w:id="242"/>
    </w:p>
    <w:p w14:paraId="6F1A077B"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#include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CE9178"/>
          <w:sz w:val="21"/>
          <w:szCs w:val="21"/>
          <w:lang w:val="en-US"/>
        </w:rPr>
        <w:t>&lt;stdint.h&gt;</w:t>
      </w:r>
    </w:p>
    <w:p w14:paraId="549DFF3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#include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CE9178"/>
          <w:sz w:val="21"/>
          <w:szCs w:val="21"/>
          <w:lang w:val="en-US"/>
        </w:rPr>
        <w:t>&lt;avr/io.h&gt;</w:t>
      </w:r>
    </w:p>
    <w:p w14:paraId="4C54621B"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#include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CE9178"/>
          <w:sz w:val="21"/>
          <w:szCs w:val="21"/>
          <w:lang w:val="en-US"/>
        </w:rPr>
        <w:t>&lt;util/twi.h&gt;</w:t>
      </w:r>
    </w:p>
    <w:p w14:paraId="5C447515"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#include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CE9178"/>
          <w:sz w:val="21"/>
          <w:szCs w:val="21"/>
          <w:lang w:val="en-US"/>
        </w:rPr>
        <w:t>&lt;util/delay.h&gt;</w:t>
      </w:r>
    </w:p>
    <w:p w14:paraId="494C873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#include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CE9178"/>
          <w:sz w:val="21"/>
          <w:szCs w:val="21"/>
          <w:lang w:val="en-US"/>
        </w:rPr>
        <w:t>&lt;avr/pgmspace.h&gt;</w:t>
      </w:r>
    </w:p>
    <w:p w14:paraId="17EC01A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#include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CE9178"/>
          <w:sz w:val="21"/>
          <w:szCs w:val="21"/>
          <w:lang w:val="en-US"/>
        </w:rPr>
        <w:t>&lt;SoftwareSerial.h&gt;</w:t>
      </w:r>
    </w:p>
    <w:p w14:paraId="54073D40"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p>
    <w:p w14:paraId="34C5B032"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C586C0"/>
          <w:sz w:val="21"/>
          <w:szCs w:val="21"/>
        </w:rPr>
        <w:t>#define</w:t>
      </w:r>
      <w:r w:rsidRPr="000761F9">
        <w:rPr>
          <w:rFonts w:ascii="Consolas" w:eastAsia="Times New Roman" w:hAnsi="Consolas" w:cs="Times New Roman"/>
          <w:color w:val="569CD6"/>
          <w:sz w:val="21"/>
          <w:szCs w:val="21"/>
        </w:rPr>
        <w:t xml:space="preserve"> </w:t>
      </w:r>
      <w:r w:rsidRPr="000761F9">
        <w:rPr>
          <w:rFonts w:ascii="Consolas" w:eastAsia="Times New Roman" w:hAnsi="Consolas" w:cs="Times New Roman"/>
          <w:color w:val="DCDCAA"/>
          <w:sz w:val="21"/>
          <w:szCs w:val="21"/>
        </w:rPr>
        <w:t>MAX</w:t>
      </w:r>
      <w:r w:rsidRPr="000761F9">
        <w:rPr>
          <w:rFonts w:ascii="Consolas" w:eastAsia="Times New Roman" w:hAnsi="Consolas" w:cs="Times New Roman"/>
          <w:color w:val="569CD6"/>
          <w:sz w:val="21"/>
          <w:szCs w:val="21"/>
        </w:rPr>
        <w:t xml:space="preserve"> </w:t>
      </w:r>
      <w:r w:rsidRPr="000761F9">
        <w:rPr>
          <w:rFonts w:ascii="Consolas" w:eastAsia="Times New Roman" w:hAnsi="Consolas" w:cs="Times New Roman"/>
          <w:color w:val="B5CEA8"/>
          <w:sz w:val="21"/>
          <w:szCs w:val="21"/>
        </w:rPr>
        <w:t>8</w:t>
      </w:r>
    </w:p>
    <w:p w14:paraId="1F052FE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C586C0"/>
          <w:sz w:val="21"/>
          <w:szCs w:val="21"/>
        </w:rPr>
        <w:t>#define</w:t>
      </w:r>
      <w:r w:rsidRPr="000761F9">
        <w:rPr>
          <w:rFonts w:ascii="Consolas" w:eastAsia="Times New Roman" w:hAnsi="Consolas" w:cs="Times New Roman"/>
          <w:color w:val="569CD6"/>
          <w:sz w:val="21"/>
          <w:szCs w:val="21"/>
        </w:rPr>
        <w:t xml:space="preserve"> </w:t>
      </w:r>
      <w:r w:rsidRPr="000761F9">
        <w:rPr>
          <w:rFonts w:ascii="Consolas" w:eastAsia="Times New Roman" w:hAnsi="Consolas" w:cs="Times New Roman"/>
          <w:color w:val="DCDCAA"/>
          <w:sz w:val="21"/>
          <w:szCs w:val="21"/>
        </w:rPr>
        <w:t>VELORIGINAL</w:t>
      </w:r>
      <w:r w:rsidRPr="000761F9">
        <w:rPr>
          <w:rFonts w:ascii="Consolas" w:eastAsia="Times New Roman" w:hAnsi="Consolas" w:cs="Times New Roman"/>
          <w:color w:val="569CD6"/>
          <w:sz w:val="21"/>
          <w:szCs w:val="21"/>
        </w:rPr>
        <w:t xml:space="preserve"> </w:t>
      </w:r>
      <w:r w:rsidRPr="000761F9">
        <w:rPr>
          <w:rFonts w:ascii="Consolas" w:eastAsia="Times New Roman" w:hAnsi="Consolas" w:cs="Times New Roman"/>
          <w:color w:val="B5CEA8"/>
          <w:sz w:val="21"/>
          <w:szCs w:val="21"/>
        </w:rPr>
        <w:t>115200</w:t>
      </w:r>
    </w:p>
    <w:p w14:paraId="250A89AE"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C586C0"/>
          <w:sz w:val="21"/>
          <w:szCs w:val="21"/>
        </w:rPr>
        <w:t>#define</w:t>
      </w:r>
      <w:r w:rsidRPr="000761F9">
        <w:rPr>
          <w:rFonts w:ascii="Consolas" w:eastAsia="Times New Roman" w:hAnsi="Consolas" w:cs="Times New Roman"/>
          <w:color w:val="569CD6"/>
          <w:sz w:val="21"/>
          <w:szCs w:val="21"/>
        </w:rPr>
        <w:t xml:space="preserve"> </w:t>
      </w:r>
      <w:r w:rsidRPr="000761F9">
        <w:rPr>
          <w:rFonts w:ascii="Consolas" w:eastAsia="Times New Roman" w:hAnsi="Consolas" w:cs="Times New Roman"/>
          <w:color w:val="DCDCAA"/>
          <w:sz w:val="21"/>
          <w:szCs w:val="21"/>
        </w:rPr>
        <w:t>VELNUEVA</w:t>
      </w:r>
      <w:r w:rsidRPr="000761F9">
        <w:rPr>
          <w:rFonts w:ascii="Consolas" w:eastAsia="Times New Roman" w:hAnsi="Consolas" w:cs="Times New Roman"/>
          <w:color w:val="569CD6"/>
          <w:sz w:val="21"/>
          <w:szCs w:val="21"/>
        </w:rPr>
        <w:t xml:space="preserve"> </w:t>
      </w:r>
      <w:r w:rsidRPr="000761F9">
        <w:rPr>
          <w:rFonts w:ascii="Consolas" w:eastAsia="Times New Roman" w:hAnsi="Consolas" w:cs="Times New Roman"/>
          <w:color w:val="B5CEA8"/>
          <w:sz w:val="21"/>
          <w:szCs w:val="21"/>
        </w:rPr>
        <w:t>19200</w:t>
      </w:r>
    </w:p>
    <w:p w14:paraId="2050A1DE"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p>
    <w:p w14:paraId="505E8A5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C586C0"/>
          <w:sz w:val="21"/>
          <w:szCs w:val="21"/>
        </w:rPr>
        <w:t>#define</w:t>
      </w:r>
      <w:r w:rsidRPr="000761F9">
        <w:rPr>
          <w:rFonts w:ascii="Consolas" w:eastAsia="Times New Roman" w:hAnsi="Consolas" w:cs="Times New Roman"/>
          <w:color w:val="569CD6"/>
          <w:sz w:val="21"/>
          <w:szCs w:val="21"/>
        </w:rPr>
        <w:t xml:space="preserve"> </w:t>
      </w:r>
      <w:r w:rsidRPr="000761F9">
        <w:rPr>
          <w:rFonts w:ascii="Consolas" w:eastAsia="Times New Roman" w:hAnsi="Consolas" w:cs="Times New Roman"/>
          <w:color w:val="DCDCAA"/>
          <w:sz w:val="21"/>
          <w:szCs w:val="21"/>
        </w:rPr>
        <w:t>F_CPU</w:t>
      </w:r>
      <w:r w:rsidRPr="000761F9">
        <w:rPr>
          <w:rFonts w:ascii="Consolas" w:eastAsia="Times New Roman" w:hAnsi="Consolas" w:cs="Times New Roman"/>
          <w:color w:val="569CD6"/>
          <w:sz w:val="21"/>
          <w:szCs w:val="21"/>
        </w:rPr>
        <w:t xml:space="preserve"> </w:t>
      </w:r>
      <w:r w:rsidRPr="000761F9">
        <w:rPr>
          <w:rFonts w:ascii="Consolas" w:eastAsia="Times New Roman" w:hAnsi="Consolas" w:cs="Times New Roman"/>
          <w:color w:val="B5CEA8"/>
          <w:sz w:val="21"/>
          <w:szCs w:val="21"/>
        </w:rPr>
        <w:t>16000000UL</w:t>
      </w:r>
    </w:p>
    <w:p w14:paraId="55ED99B2"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C586C0"/>
          <w:sz w:val="21"/>
          <w:szCs w:val="21"/>
        </w:rPr>
        <w:t>#define</w:t>
      </w:r>
      <w:r w:rsidRPr="000761F9">
        <w:rPr>
          <w:rFonts w:ascii="Consolas" w:eastAsia="Times New Roman" w:hAnsi="Consolas" w:cs="Times New Roman"/>
          <w:color w:val="569CD6"/>
          <w:sz w:val="21"/>
          <w:szCs w:val="21"/>
        </w:rPr>
        <w:t xml:space="preserve"> </w:t>
      </w:r>
      <w:r w:rsidRPr="000761F9">
        <w:rPr>
          <w:rFonts w:ascii="Consolas" w:eastAsia="Times New Roman" w:hAnsi="Consolas" w:cs="Times New Roman"/>
          <w:color w:val="DCDCAA"/>
          <w:sz w:val="21"/>
          <w:szCs w:val="21"/>
        </w:rPr>
        <w:t>vga</w:t>
      </w:r>
      <w:r w:rsidRPr="000761F9">
        <w:rPr>
          <w:rFonts w:ascii="Consolas" w:eastAsia="Times New Roman" w:hAnsi="Consolas" w:cs="Times New Roman"/>
          <w:color w:val="569CD6"/>
          <w:sz w:val="21"/>
          <w:szCs w:val="21"/>
        </w:rPr>
        <w:t xml:space="preserve">   </w:t>
      </w:r>
      <w:r w:rsidRPr="000761F9">
        <w:rPr>
          <w:rFonts w:ascii="Consolas" w:eastAsia="Times New Roman" w:hAnsi="Consolas" w:cs="Times New Roman"/>
          <w:color w:val="B5CEA8"/>
          <w:sz w:val="21"/>
          <w:szCs w:val="21"/>
        </w:rPr>
        <w:t>0</w:t>
      </w:r>
    </w:p>
    <w:p w14:paraId="172E320F"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C586C0"/>
          <w:sz w:val="21"/>
          <w:szCs w:val="21"/>
        </w:rPr>
        <w:t>#define</w:t>
      </w:r>
      <w:r w:rsidRPr="000761F9">
        <w:rPr>
          <w:rFonts w:ascii="Consolas" w:eastAsia="Times New Roman" w:hAnsi="Consolas" w:cs="Times New Roman"/>
          <w:color w:val="569CD6"/>
          <w:sz w:val="21"/>
          <w:szCs w:val="21"/>
        </w:rPr>
        <w:t xml:space="preserve"> </w:t>
      </w:r>
      <w:r w:rsidRPr="000761F9">
        <w:rPr>
          <w:rFonts w:ascii="Consolas" w:eastAsia="Times New Roman" w:hAnsi="Consolas" w:cs="Times New Roman"/>
          <w:color w:val="DCDCAA"/>
          <w:sz w:val="21"/>
          <w:szCs w:val="21"/>
        </w:rPr>
        <w:t>qvga</w:t>
      </w:r>
      <w:r w:rsidRPr="000761F9">
        <w:rPr>
          <w:rFonts w:ascii="Consolas" w:eastAsia="Times New Roman" w:hAnsi="Consolas" w:cs="Times New Roman"/>
          <w:color w:val="569CD6"/>
          <w:sz w:val="21"/>
          <w:szCs w:val="21"/>
        </w:rPr>
        <w:t xml:space="preserve">  </w:t>
      </w:r>
      <w:r w:rsidRPr="000761F9">
        <w:rPr>
          <w:rFonts w:ascii="Consolas" w:eastAsia="Times New Roman" w:hAnsi="Consolas" w:cs="Times New Roman"/>
          <w:color w:val="B5CEA8"/>
          <w:sz w:val="21"/>
          <w:szCs w:val="21"/>
        </w:rPr>
        <w:t>1</w:t>
      </w:r>
    </w:p>
    <w:p w14:paraId="62432E9B"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C586C0"/>
          <w:sz w:val="21"/>
          <w:szCs w:val="21"/>
        </w:rPr>
        <w:t>#define</w:t>
      </w:r>
      <w:r w:rsidRPr="000761F9">
        <w:rPr>
          <w:rFonts w:ascii="Consolas" w:eastAsia="Times New Roman" w:hAnsi="Consolas" w:cs="Times New Roman"/>
          <w:color w:val="569CD6"/>
          <w:sz w:val="21"/>
          <w:szCs w:val="21"/>
        </w:rPr>
        <w:t xml:space="preserve"> </w:t>
      </w:r>
      <w:r w:rsidRPr="000761F9">
        <w:rPr>
          <w:rFonts w:ascii="Consolas" w:eastAsia="Times New Roman" w:hAnsi="Consolas" w:cs="Times New Roman"/>
          <w:color w:val="DCDCAA"/>
          <w:sz w:val="21"/>
          <w:szCs w:val="21"/>
        </w:rPr>
        <w:t>qqvga</w:t>
      </w:r>
      <w:r w:rsidRPr="000761F9">
        <w:rPr>
          <w:rFonts w:ascii="Consolas" w:eastAsia="Times New Roman" w:hAnsi="Consolas" w:cs="Times New Roman"/>
          <w:color w:val="569CD6"/>
          <w:sz w:val="21"/>
          <w:szCs w:val="21"/>
        </w:rPr>
        <w:t xml:space="preserve">   </w:t>
      </w:r>
      <w:r w:rsidRPr="000761F9">
        <w:rPr>
          <w:rFonts w:ascii="Consolas" w:eastAsia="Times New Roman" w:hAnsi="Consolas" w:cs="Times New Roman"/>
          <w:color w:val="B5CEA8"/>
          <w:sz w:val="21"/>
          <w:szCs w:val="21"/>
        </w:rPr>
        <w:t>2</w:t>
      </w:r>
    </w:p>
    <w:p w14:paraId="465FE340"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C586C0"/>
          <w:sz w:val="21"/>
          <w:szCs w:val="21"/>
        </w:rPr>
        <w:t>#define</w:t>
      </w:r>
      <w:r w:rsidRPr="000761F9">
        <w:rPr>
          <w:rFonts w:ascii="Consolas" w:eastAsia="Times New Roman" w:hAnsi="Consolas" w:cs="Times New Roman"/>
          <w:color w:val="569CD6"/>
          <w:sz w:val="21"/>
          <w:szCs w:val="21"/>
        </w:rPr>
        <w:t xml:space="preserve"> </w:t>
      </w:r>
      <w:r w:rsidRPr="000761F9">
        <w:rPr>
          <w:rFonts w:ascii="Consolas" w:eastAsia="Times New Roman" w:hAnsi="Consolas" w:cs="Times New Roman"/>
          <w:color w:val="DCDCAA"/>
          <w:sz w:val="21"/>
          <w:szCs w:val="21"/>
        </w:rPr>
        <w:t>yuv422</w:t>
      </w:r>
      <w:r w:rsidRPr="000761F9">
        <w:rPr>
          <w:rFonts w:ascii="Consolas" w:eastAsia="Times New Roman" w:hAnsi="Consolas" w:cs="Times New Roman"/>
          <w:color w:val="569CD6"/>
          <w:sz w:val="21"/>
          <w:szCs w:val="21"/>
        </w:rPr>
        <w:t xml:space="preserve">  </w:t>
      </w:r>
      <w:r w:rsidRPr="000761F9">
        <w:rPr>
          <w:rFonts w:ascii="Consolas" w:eastAsia="Times New Roman" w:hAnsi="Consolas" w:cs="Times New Roman"/>
          <w:color w:val="B5CEA8"/>
          <w:sz w:val="21"/>
          <w:szCs w:val="21"/>
        </w:rPr>
        <w:t>0</w:t>
      </w:r>
    </w:p>
    <w:p w14:paraId="679DDA2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C586C0"/>
          <w:sz w:val="21"/>
          <w:szCs w:val="21"/>
        </w:rPr>
        <w:t>#define</w:t>
      </w:r>
      <w:r w:rsidRPr="000761F9">
        <w:rPr>
          <w:rFonts w:ascii="Consolas" w:eastAsia="Times New Roman" w:hAnsi="Consolas" w:cs="Times New Roman"/>
          <w:color w:val="569CD6"/>
          <w:sz w:val="21"/>
          <w:szCs w:val="21"/>
        </w:rPr>
        <w:t xml:space="preserve"> </w:t>
      </w:r>
      <w:r w:rsidRPr="000761F9">
        <w:rPr>
          <w:rFonts w:ascii="Consolas" w:eastAsia="Times New Roman" w:hAnsi="Consolas" w:cs="Times New Roman"/>
          <w:color w:val="DCDCAA"/>
          <w:sz w:val="21"/>
          <w:szCs w:val="21"/>
        </w:rPr>
        <w:t>rgb565</w:t>
      </w:r>
      <w:r w:rsidRPr="000761F9">
        <w:rPr>
          <w:rFonts w:ascii="Consolas" w:eastAsia="Times New Roman" w:hAnsi="Consolas" w:cs="Times New Roman"/>
          <w:color w:val="569CD6"/>
          <w:sz w:val="21"/>
          <w:szCs w:val="21"/>
        </w:rPr>
        <w:t xml:space="preserve">  </w:t>
      </w:r>
      <w:r w:rsidRPr="000761F9">
        <w:rPr>
          <w:rFonts w:ascii="Consolas" w:eastAsia="Times New Roman" w:hAnsi="Consolas" w:cs="Times New Roman"/>
          <w:color w:val="B5CEA8"/>
          <w:sz w:val="21"/>
          <w:szCs w:val="21"/>
        </w:rPr>
        <w:t>1</w:t>
      </w:r>
    </w:p>
    <w:p w14:paraId="2DC6E415"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bayerRGB</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2</w:t>
      </w:r>
    </w:p>
    <w:p w14:paraId="4228D245"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camAddr_WR</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0x42</w:t>
      </w:r>
    </w:p>
    <w:p w14:paraId="3317765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camAddr_RD</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0x43</w:t>
      </w:r>
    </w:p>
    <w:p w14:paraId="26238FD8"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p>
    <w:p w14:paraId="3D5219B3"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608B4E"/>
          <w:sz w:val="21"/>
          <w:szCs w:val="21"/>
          <w:lang w:val="en-US"/>
        </w:rPr>
        <w:t>/* Registers */</w:t>
      </w:r>
    </w:p>
    <w:p w14:paraId="11B0C5C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REG_GAIN</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Gain lower 8 bits (rest in vref) */</w:t>
      </w:r>
    </w:p>
    <w:p w14:paraId="459FAC98"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REG_BLUE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0x01</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blue gain */</w:t>
      </w:r>
    </w:p>
    <w:p w14:paraId="19AD2C7F"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REG_RED</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0x02</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red gain */</w:t>
      </w:r>
    </w:p>
    <w:p w14:paraId="2390BF7B"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REG_VREF</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0x03</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Pieces of GAIN, VSTART, VSTOP */</w:t>
      </w:r>
    </w:p>
    <w:p w14:paraId="030EA622"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REG_COM1</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0x04</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Control 1 */</w:t>
      </w:r>
    </w:p>
    <w:p w14:paraId="64080EA9"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COM1_CCIR656</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0x40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CCIR656 enable */</w:t>
      </w:r>
    </w:p>
    <w:p w14:paraId="24275EF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p>
    <w:p w14:paraId="1572CDA0"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REG_BAVE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0x05</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U/B Average level */</w:t>
      </w:r>
    </w:p>
    <w:p w14:paraId="704726D3"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REG_GbAVE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0x06</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Y/Gb Average level */</w:t>
      </w:r>
    </w:p>
    <w:p w14:paraId="74A9533A"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REG_AECHH</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0x07</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AEC MS 5 bits */</w:t>
      </w:r>
    </w:p>
    <w:p w14:paraId="1EEACB8A"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REG_RAVE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0x08</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V/R Average level */</w:t>
      </w:r>
    </w:p>
    <w:p w14:paraId="308F1D2A"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REG_COM2</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0x09</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Control 2 */</w:t>
      </w:r>
    </w:p>
    <w:p w14:paraId="7D5E984A"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COM2_SSLEEP</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0x10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Soft sleep mode */</w:t>
      </w:r>
    </w:p>
    <w:p w14:paraId="31054C6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REG_PID</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0x0a</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Product ID MSB */</w:t>
      </w:r>
    </w:p>
    <w:p w14:paraId="33505565"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REG_VER</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0x0b</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Product ID LSB */</w:t>
      </w:r>
    </w:p>
    <w:p w14:paraId="2BE8DEF5"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REG_COM3</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0x0c</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Control 3 */</w:t>
      </w:r>
    </w:p>
    <w:p w14:paraId="1FBE19A0"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COM3_SWAP</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0x40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Byte swap */</w:t>
      </w:r>
    </w:p>
    <w:p w14:paraId="5AE9C09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COM3_SCALEEN</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0x08</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Enable scaling */</w:t>
      </w:r>
    </w:p>
    <w:p w14:paraId="548DC31C"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COM3_DCWEN</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0x04</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Enable downsamp/crop/window */</w:t>
      </w:r>
    </w:p>
    <w:p w14:paraId="5D82DEBD"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REG_COM4</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0x0d</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Control 4 */</w:t>
      </w:r>
    </w:p>
    <w:p w14:paraId="00A7E323"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REG_COM5</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All "reserved" */</w:t>
      </w:r>
    </w:p>
    <w:p w14:paraId="43C16D7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REG_COM6</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0x0f</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Control 6 */</w:t>
      </w:r>
    </w:p>
    <w:p w14:paraId="6E91271A"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REG_AECH</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0x10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More bits of AEC value */</w:t>
      </w:r>
    </w:p>
    <w:p w14:paraId="5195F09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lastRenderedPageBreak/>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REG_CLKRC</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0x11</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Clocl control */</w:t>
      </w:r>
    </w:p>
    <w:p w14:paraId="003B3968"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CLK_EXT</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0x40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Use external clock directly */</w:t>
      </w:r>
    </w:p>
    <w:p w14:paraId="7B1603E0"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CLK_SCALE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0x3f</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Mask for internal clock scale */</w:t>
      </w:r>
    </w:p>
    <w:p w14:paraId="169F91F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REG_COM7</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0x12</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Control 7 */</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608B4E"/>
          <w:sz w:val="21"/>
          <w:szCs w:val="21"/>
          <w:lang w:val="en-US"/>
        </w:rPr>
        <w:t>//REG mean address.</w:t>
      </w:r>
    </w:p>
    <w:p w14:paraId="02AEFCF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COM7_RESET</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0x80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Register reset */</w:t>
      </w:r>
    </w:p>
    <w:p w14:paraId="0E2B092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COM7_FMT_MASK</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0x38</w:t>
      </w:r>
    </w:p>
    <w:p w14:paraId="240A5E28"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COM7_FMT_VGA</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0x00</w:t>
      </w:r>
    </w:p>
    <w:p w14:paraId="3CCAF83A"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COM7_FMT_CIF</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0x20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CIF format */</w:t>
      </w:r>
    </w:p>
    <w:p w14:paraId="51A19ECA"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COM7_FMT_QVGA</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0x10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QVGA format */</w:t>
      </w:r>
    </w:p>
    <w:p w14:paraId="40557D6E"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COM7_FMT_QCIF</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0x08</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QCIF format */</w:t>
      </w:r>
    </w:p>
    <w:p w14:paraId="2AB9BAD5"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COM7_RGB</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0x04</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bits 0 and 2 - RGB format */</w:t>
      </w:r>
    </w:p>
    <w:p w14:paraId="32413700"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COM7_YUV</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YUV */</w:t>
      </w:r>
    </w:p>
    <w:p w14:paraId="0AE7C8A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COM7_BAYER</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0x01</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Bayer format */</w:t>
      </w:r>
    </w:p>
    <w:p w14:paraId="790882DB"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COM7_PBAYER</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0x05</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"Processed bayer" */</w:t>
      </w:r>
    </w:p>
    <w:p w14:paraId="5690F88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REG_COM8</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0x13</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Control 8 */</w:t>
      </w:r>
    </w:p>
    <w:p w14:paraId="129A4AE7"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COM8_FASTAEC</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0x80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Enable fast AGC/AEC */</w:t>
      </w:r>
    </w:p>
    <w:p w14:paraId="443831D2"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COM8_AECSTEP</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0x40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Unlimited AEC step size */</w:t>
      </w:r>
    </w:p>
    <w:p w14:paraId="3ADC1E1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COM8_BFILT</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0x20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Band filter enable */</w:t>
      </w:r>
    </w:p>
    <w:p w14:paraId="297AC879"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COM8_AGC</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0x04</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Auto gain enable */</w:t>
      </w:r>
    </w:p>
    <w:p w14:paraId="66699050"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COM8_AWB</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0x02</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White balance enable */</w:t>
      </w:r>
    </w:p>
    <w:p w14:paraId="7AD23C67"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COM8_AEC</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0x01</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Auto exposure enable */</w:t>
      </w:r>
    </w:p>
    <w:p w14:paraId="6E643879"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REG_COM9</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0x14</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Control 9- gain ceiling */</w:t>
      </w:r>
    </w:p>
    <w:p w14:paraId="15D759F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REG_COM10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0x15</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Control 10 */</w:t>
      </w:r>
    </w:p>
    <w:p w14:paraId="01A2404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COM10_HSYNC</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0x40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HSYNC instead of HREF */</w:t>
      </w:r>
    </w:p>
    <w:p w14:paraId="4887BEF3"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COM10_PCLK_HB</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0x20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Suppress PCLK on horiz blank */</w:t>
      </w:r>
    </w:p>
    <w:p w14:paraId="1AB5591B"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COM10_HREF_REV</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0x08</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Reverse HREF */</w:t>
      </w:r>
    </w:p>
    <w:p w14:paraId="3A28242B"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COM10_VS_LEAD</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0x04</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VSYNC on clock leading edge */</w:t>
      </w:r>
    </w:p>
    <w:p w14:paraId="31006AC7"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COM10_VS_NEG</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0x02</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VSYNC negative */</w:t>
      </w:r>
    </w:p>
    <w:p w14:paraId="780D1002"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COM10_HS_NEG</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0x01</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HSYNC negative */</w:t>
      </w:r>
    </w:p>
    <w:p w14:paraId="282C140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REG_HSTART</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0x17</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Horiz start high bits */</w:t>
      </w:r>
    </w:p>
    <w:p w14:paraId="3E08978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REG_HSTOP</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0x18</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Horiz stop high bits */</w:t>
      </w:r>
    </w:p>
    <w:p w14:paraId="6AA9C0C0"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REG_VSTART</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0x19</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Vert start high bits */</w:t>
      </w:r>
    </w:p>
    <w:p w14:paraId="0D54741F"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REG_VSTOP</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0x1a</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Vert stop high bits */</w:t>
      </w:r>
    </w:p>
    <w:p w14:paraId="7BF79217"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REG_PSHFT</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0x1b</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Pixel delay after HREF */</w:t>
      </w:r>
    </w:p>
    <w:p w14:paraId="63AC6B79"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REG_MIDH</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0x1c</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Manuf. ID high */</w:t>
      </w:r>
    </w:p>
    <w:p w14:paraId="68A3E92E"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REG_MIDL</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0x1d</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Manuf. ID low */</w:t>
      </w:r>
    </w:p>
    <w:p w14:paraId="73357CF3" w14:textId="77777777" w:rsidR="00285D66" w:rsidRPr="00285D66"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285D66">
        <w:rPr>
          <w:rFonts w:ascii="Consolas" w:eastAsia="Times New Roman" w:hAnsi="Consolas" w:cs="Times New Roman"/>
          <w:color w:val="C586C0"/>
          <w:sz w:val="21"/>
          <w:szCs w:val="21"/>
          <w:lang w:val="en-US"/>
        </w:rPr>
        <w:t>#define</w:t>
      </w:r>
      <w:r w:rsidRPr="00285D66">
        <w:rPr>
          <w:rFonts w:ascii="Consolas" w:eastAsia="Times New Roman" w:hAnsi="Consolas" w:cs="Times New Roman"/>
          <w:color w:val="569CD6"/>
          <w:sz w:val="21"/>
          <w:szCs w:val="21"/>
          <w:lang w:val="en-US"/>
        </w:rPr>
        <w:t xml:space="preserve"> </w:t>
      </w:r>
      <w:r w:rsidRPr="00285D66">
        <w:rPr>
          <w:rFonts w:ascii="Consolas" w:eastAsia="Times New Roman" w:hAnsi="Consolas" w:cs="Times New Roman"/>
          <w:color w:val="DCDCAA"/>
          <w:sz w:val="21"/>
          <w:szCs w:val="21"/>
          <w:lang w:val="en-US"/>
        </w:rPr>
        <w:t>REG_MVFP</w:t>
      </w:r>
      <w:r w:rsidRPr="00285D66">
        <w:rPr>
          <w:rFonts w:ascii="Consolas" w:eastAsia="Times New Roman" w:hAnsi="Consolas" w:cs="Times New Roman"/>
          <w:color w:val="569CD6"/>
          <w:sz w:val="21"/>
          <w:szCs w:val="21"/>
          <w:lang w:val="en-US"/>
        </w:rPr>
        <w:t xml:space="preserve">    </w:t>
      </w:r>
      <w:r w:rsidRPr="00285D66">
        <w:rPr>
          <w:rFonts w:ascii="Consolas" w:eastAsia="Times New Roman" w:hAnsi="Consolas" w:cs="Times New Roman"/>
          <w:color w:val="B5CEA8"/>
          <w:sz w:val="21"/>
          <w:szCs w:val="21"/>
          <w:lang w:val="en-US"/>
        </w:rPr>
        <w:t>0x1e</w:t>
      </w:r>
      <w:r w:rsidRPr="00285D66">
        <w:rPr>
          <w:rFonts w:ascii="Consolas" w:eastAsia="Times New Roman" w:hAnsi="Consolas" w:cs="Times New Roman"/>
          <w:color w:val="569CD6"/>
          <w:sz w:val="21"/>
          <w:szCs w:val="21"/>
          <w:lang w:val="en-US"/>
        </w:rPr>
        <w:t xml:space="preserve">  </w:t>
      </w:r>
      <w:r w:rsidRPr="00285D66">
        <w:rPr>
          <w:rFonts w:ascii="Consolas" w:eastAsia="Times New Roman" w:hAnsi="Consolas" w:cs="Times New Roman"/>
          <w:color w:val="608B4E"/>
          <w:sz w:val="21"/>
          <w:szCs w:val="21"/>
          <w:lang w:val="en-US"/>
        </w:rPr>
        <w:t>/* Mirror / vflip */</w:t>
      </w:r>
    </w:p>
    <w:p w14:paraId="66075E0D"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MVFP_MIRROR</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0x20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Mirror image */</w:t>
      </w:r>
    </w:p>
    <w:p w14:paraId="43B00897"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MVFP_FLIP</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0x10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Vertical flip */</w:t>
      </w:r>
    </w:p>
    <w:p w14:paraId="534669F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p>
    <w:p w14:paraId="4F5BEBCA"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REG_AEW</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0x24</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AGC upper limit */</w:t>
      </w:r>
    </w:p>
    <w:p w14:paraId="14719407"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REG_AEB</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0x25</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AGC lower limit */</w:t>
      </w:r>
    </w:p>
    <w:p w14:paraId="64489CBE"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REG_VPT</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0x26</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AGC/AEC fast mode op region */</w:t>
      </w:r>
    </w:p>
    <w:p w14:paraId="50B21ACF"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REG_HSYST</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0x30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HSYNC rising edge delay */</w:t>
      </w:r>
    </w:p>
    <w:p w14:paraId="5BBB65B8"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REG_HSYEN</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0x31</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HSYNC falling edge delay */</w:t>
      </w:r>
    </w:p>
    <w:p w14:paraId="3F3A1A9C"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REG_HREF</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0x32</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HREF pieces */</w:t>
      </w:r>
    </w:p>
    <w:p w14:paraId="331BB98D"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REG_TSLB</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0x3a</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lots of stuff */</w:t>
      </w:r>
    </w:p>
    <w:p w14:paraId="49AA18C2"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TSLB_YLAST</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0x04</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UYVY or VYUY - see com13 */</w:t>
      </w:r>
    </w:p>
    <w:p w14:paraId="1D84AFB5"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lastRenderedPageBreak/>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REG_COM11</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0x3b</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Control 11 */</w:t>
      </w:r>
    </w:p>
    <w:p w14:paraId="06557572"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COM11_NIGHT</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0x80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NIght mode enable */</w:t>
      </w:r>
    </w:p>
    <w:p w14:paraId="17873CDB"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COM11_NMFR</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0x60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Two bit NM frame rate */</w:t>
      </w:r>
    </w:p>
    <w:p w14:paraId="3A36580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COM11_HZAUTO</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0x10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Auto detect 50/60 Hz */</w:t>
      </w:r>
    </w:p>
    <w:p w14:paraId="51DAEBEA"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COM11_50HZ</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0x08</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Manual 50Hz select */</w:t>
      </w:r>
    </w:p>
    <w:p w14:paraId="569949C5"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COM11_EXP</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0x02</w:t>
      </w:r>
    </w:p>
    <w:p w14:paraId="51AFFBA2"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REG_COM12</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0x3c</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Control 12 */</w:t>
      </w:r>
    </w:p>
    <w:p w14:paraId="6755535C"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COM12_HREF</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0x80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HREF always */</w:t>
      </w:r>
    </w:p>
    <w:p w14:paraId="4F6BE4A3"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REG_COM13</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0x3d</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Control 13 */</w:t>
      </w:r>
    </w:p>
    <w:p w14:paraId="792F107C"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COM13_GAMMA</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0x80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Gamma enable */</w:t>
      </w:r>
    </w:p>
    <w:p w14:paraId="1D986BFF"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COM13_UVSAT</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0x40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UV saturation auto adjustment */</w:t>
      </w:r>
    </w:p>
    <w:p w14:paraId="7B73CE5B"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COM13_UVSWAP</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0x01</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V before U - w/TSLB */</w:t>
      </w:r>
    </w:p>
    <w:p w14:paraId="24C06628"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REG_COM14</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0x3e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Control 14 */</w:t>
      </w:r>
    </w:p>
    <w:p w14:paraId="041BD1FE"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COM14_DCWEN</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0x10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DCW/PCLK-scale enable */</w:t>
      </w:r>
    </w:p>
    <w:p w14:paraId="3A53BF5C"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REG_EDGE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0x3f</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Edge enhancement factor */</w:t>
      </w:r>
    </w:p>
    <w:p w14:paraId="39E10E3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REG_COM15</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0x40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Control 15 */</w:t>
      </w:r>
    </w:p>
    <w:p w14:paraId="09EABC4F"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COM15_R10F0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Data range 10 to F0 */</w:t>
      </w:r>
    </w:p>
    <w:p w14:paraId="0D46C6E5"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COM15_R01FE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0x80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01 to FE */</w:t>
      </w:r>
    </w:p>
    <w:p w14:paraId="6F48E86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COM15_R00FF</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0xc0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00 to FF */</w:t>
      </w:r>
    </w:p>
    <w:p w14:paraId="5B088D82"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COM15_RGB565</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0x10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RGB565 output */</w:t>
      </w:r>
    </w:p>
    <w:p w14:paraId="7229A930"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COM15_RGB555</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0x30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RGB555 output */</w:t>
      </w:r>
    </w:p>
    <w:p w14:paraId="434C8508"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REG_COM16</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0x41</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Control 16 */</w:t>
      </w:r>
    </w:p>
    <w:p w14:paraId="699861A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COM16_AWBGAIN</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0x08</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AWB gain enable */</w:t>
      </w:r>
    </w:p>
    <w:p w14:paraId="15E6B35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REG_COM17</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0x42</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Control 17 */</w:t>
      </w:r>
    </w:p>
    <w:p w14:paraId="4E7AAD27"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COM17_AECWIN</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0xc0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AEC window - must match COM4 */</w:t>
      </w:r>
    </w:p>
    <w:p w14:paraId="535192E0"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COM17_CBAR</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0x08</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DSP Color bar */</w:t>
      </w:r>
    </w:p>
    <w:p w14:paraId="7B7C6FD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608B4E"/>
          <w:sz w:val="21"/>
          <w:szCs w:val="21"/>
          <w:lang w:val="en-US"/>
        </w:rPr>
        <w:t>/*</w:t>
      </w:r>
    </w:p>
    <w:p w14:paraId="6FDA99F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608B4E"/>
          <w:sz w:val="21"/>
          <w:szCs w:val="21"/>
          <w:lang w:val="en-US"/>
        </w:rPr>
        <w:t>* This matrix defines how the colors are generated, must be</w:t>
      </w:r>
    </w:p>
    <w:p w14:paraId="30516815"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608B4E"/>
          <w:sz w:val="21"/>
          <w:szCs w:val="21"/>
          <w:lang w:val="en-US"/>
        </w:rPr>
        <w:t>* tweaked to adjust hue and saturation.</w:t>
      </w:r>
    </w:p>
    <w:p w14:paraId="3E12AEE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608B4E"/>
          <w:sz w:val="21"/>
          <w:szCs w:val="21"/>
          <w:lang w:val="en-US"/>
        </w:rPr>
        <w:t>*</w:t>
      </w:r>
    </w:p>
    <w:p w14:paraId="6DCC42AF"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608B4E"/>
          <w:sz w:val="21"/>
          <w:szCs w:val="21"/>
          <w:lang w:val="en-US"/>
        </w:rPr>
        <w:t>* Order: v-red, v-green, v-blue, u-red, u-green, u-blue</w:t>
      </w:r>
    </w:p>
    <w:p w14:paraId="502715F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608B4E"/>
          <w:sz w:val="21"/>
          <w:szCs w:val="21"/>
          <w:lang w:val="en-US"/>
        </w:rPr>
        <w:t>* They are nine-bit signed quantities, with the sign bit</w:t>
      </w:r>
    </w:p>
    <w:p w14:paraId="06821E8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608B4E"/>
          <w:sz w:val="21"/>
          <w:szCs w:val="21"/>
          <w:lang w:val="en-US"/>
        </w:rPr>
        <w:t>* stored in0x58.Sign for v-red is bit 0, and up from there.</w:t>
      </w:r>
    </w:p>
    <w:p w14:paraId="48D95E82"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608B4E"/>
          <w:sz w:val="21"/>
          <w:szCs w:val="21"/>
          <w:lang w:val="en-US"/>
        </w:rPr>
        <w:t>*/</w:t>
      </w:r>
    </w:p>
    <w:p w14:paraId="560B6FAD"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REG_CMATRIX_BASE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0x4f</w:t>
      </w:r>
    </w:p>
    <w:p w14:paraId="0FC82082"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CMATRIX_LEN</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6</w:t>
      </w:r>
    </w:p>
    <w:p w14:paraId="0B93DAD8"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REG_CMATRIX_SIGN</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0x58</w:t>
      </w:r>
    </w:p>
    <w:p w14:paraId="423F4C1D"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REG_BRIGHT</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0x55</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Brightness */</w:t>
      </w:r>
    </w:p>
    <w:p w14:paraId="1157BE7E"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REG_CONTRAS</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0x56</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Contrast control */</w:t>
      </w:r>
    </w:p>
    <w:p w14:paraId="6E33A5F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REG_GFIX</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0x69</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Fix gain control */</w:t>
      </w:r>
    </w:p>
    <w:p w14:paraId="4E72C56D"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REG_REG76</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0x76</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OV's name */</w:t>
      </w:r>
    </w:p>
    <w:p w14:paraId="240CD89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R76_BLKPCOR</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0x80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Black pixel correction enable */</w:t>
      </w:r>
    </w:p>
    <w:p w14:paraId="1BDCF0B8"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R76_WHTPCOR</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0x40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White pixel correction enable */</w:t>
      </w:r>
    </w:p>
    <w:p w14:paraId="060B859C"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REG_RGB444</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0x8c</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RGB 444 control */</w:t>
      </w:r>
    </w:p>
    <w:p w14:paraId="03115F15"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R444_ENABLE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0x02</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Turn on RGB444, overrides 5x5 */</w:t>
      </w:r>
    </w:p>
    <w:p w14:paraId="4C795EF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R444_RGBX</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0x01</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Empty nibble at end */</w:t>
      </w:r>
    </w:p>
    <w:p w14:paraId="673C849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REG_HAECC1</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0x9f</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Hist AEC/AGC control 1 */</w:t>
      </w:r>
    </w:p>
    <w:p w14:paraId="17B69BED"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REG_HAECC2</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0xa0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Hist AEC/AGC control 2 */</w:t>
      </w:r>
    </w:p>
    <w:p w14:paraId="5388802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lastRenderedPageBreak/>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REG_BD50MAX</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0xa5</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50hz banding step limit */</w:t>
      </w:r>
    </w:p>
    <w:p w14:paraId="36A85232"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REG_HAECC3</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0xa6</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Hist AEC/AGC control 3 */</w:t>
      </w:r>
    </w:p>
    <w:p w14:paraId="72662AB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REG_HAECC4</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0xa7</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Hist AEC/AGC control 4 */</w:t>
      </w:r>
    </w:p>
    <w:p w14:paraId="5480C308"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REG_HAECC5</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0xa8</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Hist AEC/AGC control 5 */</w:t>
      </w:r>
    </w:p>
    <w:p w14:paraId="6AC6F820"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REG_HAECC6</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0xa9</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Hist AEC/AGC control 6 */</w:t>
      </w:r>
    </w:p>
    <w:p w14:paraId="6E29C4E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REG_HAECC7</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0xaa</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Hist AEC/AGC control 7 */</w:t>
      </w:r>
    </w:p>
    <w:p w14:paraId="5372E340"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REG_BD60MAX</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0xab</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60hz banding step limit */</w:t>
      </w:r>
    </w:p>
    <w:p w14:paraId="7984DD4C"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REG_GAIN</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Gain lower 8 bits (rest in vref) */</w:t>
      </w:r>
    </w:p>
    <w:p w14:paraId="792A9EA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REG_BLUE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0x01</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blue gain */</w:t>
      </w:r>
    </w:p>
    <w:p w14:paraId="731531D3"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REG_RED</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0x02</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red gain */</w:t>
      </w:r>
    </w:p>
    <w:p w14:paraId="0F255EAC"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REG_VREF</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0x03</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Pieces of GAIN, VSTART, VSTOP */</w:t>
      </w:r>
    </w:p>
    <w:p w14:paraId="27AD9912"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REG_COM1</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0x04</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Control 1 */</w:t>
      </w:r>
    </w:p>
    <w:p w14:paraId="49D5FDF0"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COM1_CCIR656</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0x40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CCIR656 enable */</w:t>
      </w:r>
    </w:p>
    <w:p w14:paraId="317BB515"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REG_BAVE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0x05</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U/B Average level */</w:t>
      </w:r>
    </w:p>
    <w:p w14:paraId="71DEB8BF"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REG_GbAVE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0x06</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Y/Gb Average level */</w:t>
      </w:r>
    </w:p>
    <w:p w14:paraId="08627A97"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REG_AECHH</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0x07</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AEC MS 5 bits */</w:t>
      </w:r>
    </w:p>
    <w:p w14:paraId="4505A86E"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REG_RAVE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0x08</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V/R Average level */</w:t>
      </w:r>
    </w:p>
    <w:p w14:paraId="051B58EF"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REG_COM2</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0x09</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Control 2 */</w:t>
      </w:r>
    </w:p>
    <w:p w14:paraId="052F7B8E"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COM2_SSLEEP</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0x10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Soft sleep mode */</w:t>
      </w:r>
    </w:p>
    <w:p w14:paraId="09A3A8F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REG_PID</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0x0a</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Product ID MSB */</w:t>
      </w:r>
    </w:p>
    <w:p w14:paraId="6694DB6C"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REG_VER</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0x0b</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Product ID LSB */</w:t>
      </w:r>
    </w:p>
    <w:p w14:paraId="77B2AF13"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REG_COM3</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0x0c</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Control 3 */</w:t>
      </w:r>
    </w:p>
    <w:p w14:paraId="1CF35AE0"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COM3_SWAP</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0x40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Byte swap */</w:t>
      </w:r>
    </w:p>
    <w:p w14:paraId="3EF1F74D"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COM3_SCALEEN</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0x08</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Enable scaling */</w:t>
      </w:r>
    </w:p>
    <w:p w14:paraId="63A91A17"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COM3_DCWEN</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0x04</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Enable downsamp/crop/window */</w:t>
      </w:r>
    </w:p>
    <w:p w14:paraId="695ACB6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REG_COM4</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0x0d</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Control 4 */</w:t>
      </w:r>
    </w:p>
    <w:p w14:paraId="5B393F13"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REG_COM5</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All "reserved" */</w:t>
      </w:r>
    </w:p>
    <w:p w14:paraId="3E3598E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REG_COM6</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0x0f</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Control 6 */</w:t>
      </w:r>
    </w:p>
    <w:p w14:paraId="2937264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REG_AECH</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0x10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More bits of AEC value */</w:t>
      </w:r>
    </w:p>
    <w:p w14:paraId="43C3C47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REG_CLKRC</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0x11</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Clocl control */</w:t>
      </w:r>
    </w:p>
    <w:p w14:paraId="4854C0D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CLK_EXT</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0x40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Use external clock directly */</w:t>
      </w:r>
    </w:p>
    <w:p w14:paraId="7676564F"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CLK_SCALE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0x3f</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Mask for internal clock scale */</w:t>
      </w:r>
    </w:p>
    <w:p w14:paraId="34DA17F9"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REG_COM7</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0x12</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Control 7 */</w:t>
      </w:r>
    </w:p>
    <w:p w14:paraId="2DD68E4A"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COM7_RESET</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0x80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Register reset */</w:t>
      </w:r>
    </w:p>
    <w:p w14:paraId="1B1D76C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COM7_FMT_MASK</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0x38</w:t>
      </w:r>
    </w:p>
    <w:p w14:paraId="5461F46D"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COM7_FMT_VGA</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0x00</w:t>
      </w:r>
    </w:p>
    <w:p w14:paraId="4CEACE6B"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COM7_FMT_CIF</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0x20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CIF format */</w:t>
      </w:r>
    </w:p>
    <w:p w14:paraId="66FDAA0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COM7_FMT_QVGA</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0x10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QVGA format */</w:t>
      </w:r>
    </w:p>
    <w:p w14:paraId="2C708923"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COM7_FMT_QCIF</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0x08</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QCIF format */</w:t>
      </w:r>
    </w:p>
    <w:p w14:paraId="7449DF33"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COM7_RGB</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0x04</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bits 0 and 2 - RGB format */</w:t>
      </w:r>
    </w:p>
    <w:p w14:paraId="51049F69"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COM7_YUV</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YUV */</w:t>
      </w:r>
    </w:p>
    <w:p w14:paraId="396470F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COM7_BAYER</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0x01</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Bayer format */</w:t>
      </w:r>
    </w:p>
    <w:p w14:paraId="5D4E63D5"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COM7_PBAYER</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0x05</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"Processed bayer" */</w:t>
      </w:r>
    </w:p>
    <w:p w14:paraId="2358D3BF"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REG_COM8</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0x13</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Control 8 */</w:t>
      </w:r>
    </w:p>
    <w:p w14:paraId="21C01969"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COM8_FASTAEC</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0x80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Enable fast AGC/AEC */</w:t>
      </w:r>
    </w:p>
    <w:p w14:paraId="619B8E82"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COM8_AECSTEP</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0x40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Unlimited AEC step size */</w:t>
      </w:r>
    </w:p>
    <w:p w14:paraId="27B7085D"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COM8_BFILT</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0x20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Band filter enable */</w:t>
      </w:r>
    </w:p>
    <w:p w14:paraId="33C8AA48"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COM8_AGC</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0x04</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Auto gain enable */</w:t>
      </w:r>
    </w:p>
    <w:p w14:paraId="34396579"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lastRenderedPageBreak/>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COM8_AWB</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0x02</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White balance enable */</w:t>
      </w:r>
    </w:p>
    <w:p w14:paraId="18F69A37"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COM8_AEC</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0x01</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Auto exposure enable */</w:t>
      </w:r>
    </w:p>
    <w:p w14:paraId="4786FFDB"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REG_COM9</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0x14</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Control 9- gain ceiling */</w:t>
      </w:r>
    </w:p>
    <w:p w14:paraId="2112402A"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REG_COM10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0x15</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Control 10 */</w:t>
      </w:r>
    </w:p>
    <w:p w14:paraId="5434494C"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COM10_HSYNC</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0x40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HSYNC instead of HREF */</w:t>
      </w:r>
    </w:p>
    <w:p w14:paraId="74ECD1BB"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COM10_PCLK_HB</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0x20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Suppress PCLK on horiz blank */</w:t>
      </w:r>
    </w:p>
    <w:p w14:paraId="3C36ED1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COM10_HREF_REV</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0x08</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Reverse HREF */</w:t>
      </w:r>
    </w:p>
    <w:p w14:paraId="2231820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COM10_VS_LEAD</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0x04</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VSYNC on clock leading edge */</w:t>
      </w:r>
    </w:p>
    <w:p w14:paraId="605588F3"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COM10_VS_NEG</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0x02</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VSYNC negative */</w:t>
      </w:r>
    </w:p>
    <w:p w14:paraId="4C73C6A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COM10_HS_NEG</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0x01</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HSYNC negative */</w:t>
      </w:r>
    </w:p>
    <w:p w14:paraId="10985ECB"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REG_HSTART</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0x17</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Horiz start high bits */</w:t>
      </w:r>
    </w:p>
    <w:p w14:paraId="407943B9"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REG_HSTOP</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0x18</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Horiz stop high bits */</w:t>
      </w:r>
    </w:p>
    <w:p w14:paraId="0727EFF8"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REG_VSTART</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0x19</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Vert start high bits */</w:t>
      </w:r>
    </w:p>
    <w:p w14:paraId="222DB5D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REG_VSTOP</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0x1a</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Vert stop high bits */</w:t>
      </w:r>
    </w:p>
    <w:p w14:paraId="4EA4D9A8"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REG_PSHFT</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0x1b</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Pixel delay after HREF */</w:t>
      </w:r>
    </w:p>
    <w:p w14:paraId="253EEDDB"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REG_MIDH</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0x1c</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Manuf. ID high */</w:t>
      </w:r>
    </w:p>
    <w:p w14:paraId="7A37ACA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REG_MIDL</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0x1d</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Manuf. ID low */</w:t>
      </w:r>
    </w:p>
    <w:p w14:paraId="44E717B9"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REG_MVFP</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0x1e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Mirror / vflip */</w:t>
      </w:r>
    </w:p>
    <w:p w14:paraId="7085EFB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MVFP_MIRROR</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0x20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Mirror image */</w:t>
      </w:r>
    </w:p>
    <w:p w14:paraId="5D49512F"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MVFP_FLIP</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0x10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Vertical flip */</w:t>
      </w:r>
    </w:p>
    <w:p w14:paraId="60BC69E3"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REG_AEW</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0x24</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AGC upper limit */</w:t>
      </w:r>
    </w:p>
    <w:p w14:paraId="3737264C"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REG_AEB</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0x25</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AGC lower limit */</w:t>
      </w:r>
    </w:p>
    <w:p w14:paraId="59C4FC9D"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REG_VPT</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0x26</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AGC/AEC fast mode op region */</w:t>
      </w:r>
    </w:p>
    <w:p w14:paraId="751BE60E"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REG_HSYST</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0x30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HSYNC rising edge delay */</w:t>
      </w:r>
    </w:p>
    <w:p w14:paraId="4A558AD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REG_HSYEN</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0x31</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HSYNC falling edge delay */</w:t>
      </w:r>
    </w:p>
    <w:p w14:paraId="4EBB44C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REG_HREF</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0x32</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HREF pieces */</w:t>
      </w:r>
    </w:p>
    <w:p w14:paraId="014A396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REG_TSLB</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0x3a</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lots of stuff */</w:t>
      </w:r>
    </w:p>
    <w:p w14:paraId="1788ACE3"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TSLB_YLAST</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0x04</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UYVY or VYUY - see com13 */</w:t>
      </w:r>
    </w:p>
    <w:p w14:paraId="715D4818"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REG_COM11</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0x3b</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Control 11 */</w:t>
      </w:r>
    </w:p>
    <w:p w14:paraId="22A3BEF0"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COM11_NIGHT</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0x80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NIght mode enable */</w:t>
      </w:r>
    </w:p>
    <w:p w14:paraId="7EE0C2F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COM11_NMFR</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0x60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Two bit NM frame rate */</w:t>
      </w:r>
    </w:p>
    <w:p w14:paraId="0FA39BE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COM11_HZAUTO</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0x10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Auto detect 50/60 Hz */</w:t>
      </w:r>
    </w:p>
    <w:p w14:paraId="129FB1D3"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COM11_50HZ</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0x08</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Manual 50Hz select */</w:t>
      </w:r>
    </w:p>
    <w:p w14:paraId="1375B02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COM11_EXP</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0x02</w:t>
      </w:r>
    </w:p>
    <w:p w14:paraId="24F3094E"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REG_COM12</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0x3c</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Control 12 */</w:t>
      </w:r>
    </w:p>
    <w:p w14:paraId="1AB8BFF8"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COM12_HREF</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0x80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HREF always */</w:t>
      </w:r>
    </w:p>
    <w:p w14:paraId="3CA93D4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REG_COM13</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0x3d</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Control 13 */</w:t>
      </w:r>
    </w:p>
    <w:p w14:paraId="43A07867"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COM13_GAMMA</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0x80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Gamma enable */</w:t>
      </w:r>
    </w:p>
    <w:p w14:paraId="7E37D650"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COM13_UVSAT</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0x40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UV saturation auto adjustment */</w:t>
      </w:r>
    </w:p>
    <w:p w14:paraId="3F25C588"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COM13_UVSWAP</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0x01</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V before U - w/TSLB */</w:t>
      </w:r>
    </w:p>
    <w:p w14:paraId="2717BFA9"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REG_COM14</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0x3e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Control 14 */</w:t>
      </w:r>
    </w:p>
    <w:p w14:paraId="55207449"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COM14_DCWEN</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0x10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DCW/PCLK-scale enable */</w:t>
      </w:r>
    </w:p>
    <w:p w14:paraId="5919EFB5"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REG_EDGE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0x3f</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Edge enhancement factor */</w:t>
      </w:r>
    </w:p>
    <w:p w14:paraId="530DCEC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REG_COM15</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0x40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Control 15 */</w:t>
      </w:r>
    </w:p>
    <w:p w14:paraId="53C2112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COM15_R10F0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Data range 10 to F0 */</w:t>
      </w:r>
    </w:p>
    <w:p w14:paraId="5718670C"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COM15_R01FE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0x80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01 to FE */</w:t>
      </w:r>
    </w:p>
    <w:p w14:paraId="5E361073"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COM15_R00FF</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0xc0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00 to FF */</w:t>
      </w:r>
    </w:p>
    <w:p w14:paraId="5B21E47E"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COM15_RGB565</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0x10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RGB565 output */</w:t>
      </w:r>
    </w:p>
    <w:p w14:paraId="3E479203"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lastRenderedPageBreak/>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COM15_RGB555</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0x30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RGB555 output */</w:t>
      </w:r>
    </w:p>
    <w:p w14:paraId="5AB9479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REG_COM16</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0x41</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Control 16 */</w:t>
      </w:r>
    </w:p>
    <w:p w14:paraId="10FB74A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COM16_AWBGAIN</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0x08</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AWB gain enable */</w:t>
      </w:r>
    </w:p>
    <w:p w14:paraId="19B6B828"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REG_COM17</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0x42</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Control 17 */</w:t>
      </w:r>
    </w:p>
    <w:p w14:paraId="11C3A4AF"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COM17_AECWIN</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0xc0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AEC window - must match COM4 */</w:t>
      </w:r>
    </w:p>
    <w:p w14:paraId="1991925C"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COM17_CBAR</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0x08</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DSP Color bar */</w:t>
      </w:r>
    </w:p>
    <w:p w14:paraId="00A8A38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p>
    <w:p w14:paraId="609605D3"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CMATRIX_LEN</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6</w:t>
      </w:r>
    </w:p>
    <w:p w14:paraId="766A47B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REG_BRIGHT</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0x55</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Brightness */</w:t>
      </w:r>
    </w:p>
    <w:p w14:paraId="664D4703"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REG_REG76</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0x76</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OV's name */</w:t>
      </w:r>
    </w:p>
    <w:p w14:paraId="3DAA25B7"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R76_BLKPCOR</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0x80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Black pixel correction enable */</w:t>
      </w:r>
    </w:p>
    <w:p w14:paraId="4375BF5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R76_WHTPCOR</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0x40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White pixel correction enable */</w:t>
      </w:r>
    </w:p>
    <w:p w14:paraId="173A28A0"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REG_RGB444</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0x8c</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RGB 444 control */</w:t>
      </w:r>
    </w:p>
    <w:p w14:paraId="2D35488F"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R444_ENABLE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0x02</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Turn on RGB444, overrides 5x5 */</w:t>
      </w:r>
    </w:p>
    <w:p w14:paraId="702D65E5"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R444_RGBX</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0x01</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Empty nibble at end */</w:t>
      </w:r>
    </w:p>
    <w:p w14:paraId="18AAFB2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REG_HAECC1</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0x9f</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Hist AEC/AGC control 1 */</w:t>
      </w:r>
    </w:p>
    <w:p w14:paraId="7270DB0E"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REG_HAECC2</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0xa0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Hist AEC/AGC control 2 */</w:t>
      </w:r>
    </w:p>
    <w:p w14:paraId="6E909F85"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REG_BD50MAX</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0xa5</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50hz banding step limit */</w:t>
      </w:r>
    </w:p>
    <w:p w14:paraId="3D449FD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REG_HAECC3</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0xa6</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Hist AEC/AGC control 3 */</w:t>
      </w:r>
    </w:p>
    <w:p w14:paraId="0CB4AB9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REG_HAECC4</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0xa7</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Hist AEC/AGC control 4 */</w:t>
      </w:r>
    </w:p>
    <w:p w14:paraId="0A2760FA"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REG_HAECC5</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0xa8</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Hist AEC/AGC control 5 */</w:t>
      </w:r>
    </w:p>
    <w:p w14:paraId="23C0153D"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REG_HAECC6</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0xa9</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Hist AEC/AGC control 6 */</w:t>
      </w:r>
    </w:p>
    <w:p w14:paraId="1AFB8467"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REG_HAECC7</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0xaa</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Hist AEC/AGC control 7 */</w:t>
      </w:r>
    </w:p>
    <w:p w14:paraId="3E132295"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REG_BD60MAX</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0xab</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60hz banding step limit */</w:t>
      </w:r>
    </w:p>
    <w:p w14:paraId="7F228CAF"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MTX1</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0x4f</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Matrix Coefficient 1 */</w:t>
      </w:r>
    </w:p>
    <w:p w14:paraId="6B7C1E9E"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MTX2</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0x50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Matrix Coefficient 2 */</w:t>
      </w:r>
    </w:p>
    <w:p w14:paraId="13AF75C8"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MTX3</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0x51</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Matrix Coefficient 3 */</w:t>
      </w:r>
    </w:p>
    <w:p w14:paraId="4D46402A"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MTX4</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0x52</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Matrix Coefficient 4 */</w:t>
      </w:r>
    </w:p>
    <w:p w14:paraId="1B18622D"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MTX5</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0x53</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Matrix Coefficient 5 */</w:t>
      </w:r>
    </w:p>
    <w:p w14:paraId="117B26CD"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MTX6</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0x54</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Matrix Coefficient 6 */</w:t>
      </w:r>
    </w:p>
    <w:p w14:paraId="3C8C40C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REG_CONTRAS</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0x56</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Contrast control */</w:t>
      </w:r>
    </w:p>
    <w:p w14:paraId="6B9D852E"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MTXS</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0x58</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Matrix Coefficient Sign */</w:t>
      </w:r>
    </w:p>
    <w:p w14:paraId="150B17B8"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AWBC7</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0x59</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AWB Control 7 */</w:t>
      </w:r>
    </w:p>
    <w:p w14:paraId="6599B7CC"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AWBC8</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0x5a</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AWB Control 8 */</w:t>
      </w:r>
    </w:p>
    <w:p w14:paraId="552CF1AA"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AWBC9</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0x5b</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AWB Control 9 */</w:t>
      </w:r>
    </w:p>
    <w:p w14:paraId="383FD775"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AWBC10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0x5c</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AWB Control 10 */</w:t>
      </w:r>
    </w:p>
    <w:p w14:paraId="04396F09"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AWBC11</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0x5d</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AWB Control 11 */</w:t>
      </w:r>
    </w:p>
    <w:p w14:paraId="2A656358"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AWBC12</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0x5e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AWB Control 12 */</w:t>
      </w:r>
    </w:p>
    <w:p w14:paraId="0EA0EDDB"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REG_GFI</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0x69</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Fix gain control */</w:t>
      </w:r>
    </w:p>
    <w:p w14:paraId="4ED19797"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GGAIN</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0x6a</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G Channel AWB Gain */</w:t>
      </w:r>
    </w:p>
    <w:p w14:paraId="59B15C10"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DBLV</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0x6b</w:t>
      </w:r>
      <w:r w:rsidRPr="000761F9">
        <w:rPr>
          <w:rFonts w:ascii="Consolas" w:eastAsia="Times New Roman" w:hAnsi="Consolas" w:cs="Times New Roman"/>
          <w:color w:val="569CD6"/>
          <w:sz w:val="21"/>
          <w:szCs w:val="21"/>
          <w:lang w:val="en-US"/>
        </w:rPr>
        <w:t xml:space="preserve">  </w:t>
      </w:r>
    </w:p>
    <w:p w14:paraId="0425B459"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AWBCTR3</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0x6c</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AWB Control 3 */</w:t>
      </w:r>
    </w:p>
    <w:p w14:paraId="35846857"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C586C0"/>
          <w:sz w:val="21"/>
          <w:szCs w:val="21"/>
        </w:rPr>
        <w:t>#define</w:t>
      </w:r>
      <w:r w:rsidRPr="000761F9">
        <w:rPr>
          <w:rFonts w:ascii="Consolas" w:eastAsia="Times New Roman" w:hAnsi="Consolas" w:cs="Times New Roman"/>
          <w:color w:val="569CD6"/>
          <w:sz w:val="21"/>
          <w:szCs w:val="21"/>
        </w:rPr>
        <w:t xml:space="preserve"> </w:t>
      </w:r>
      <w:r w:rsidRPr="000761F9">
        <w:rPr>
          <w:rFonts w:ascii="Consolas" w:eastAsia="Times New Roman" w:hAnsi="Consolas" w:cs="Times New Roman"/>
          <w:color w:val="DCDCAA"/>
          <w:sz w:val="21"/>
          <w:szCs w:val="21"/>
        </w:rPr>
        <w:t>AWBCTR2</w:t>
      </w:r>
      <w:r w:rsidRPr="000761F9">
        <w:rPr>
          <w:rFonts w:ascii="Consolas" w:eastAsia="Times New Roman" w:hAnsi="Consolas" w:cs="Times New Roman"/>
          <w:color w:val="569CD6"/>
          <w:sz w:val="21"/>
          <w:szCs w:val="21"/>
        </w:rPr>
        <w:t xml:space="preserve">           </w:t>
      </w:r>
      <w:r w:rsidRPr="000761F9">
        <w:rPr>
          <w:rFonts w:ascii="Consolas" w:eastAsia="Times New Roman" w:hAnsi="Consolas" w:cs="Times New Roman"/>
          <w:color w:val="B5CEA8"/>
          <w:sz w:val="21"/>
          <w:szCs w:val="21"/>
        </w:rPr>
        <w:t>0x6d</w:t>
      </w:r>
      <w:r w:rsidRPr="000761F9">
        <w:rPr>
          <w:rFonts w:ascii="Consolas" w:eastAsia="Times New Roman" w:hAnsi="Consolas" w:cs="Times New Roman"/>
          <w:color w:val="569CD6"/>
          <w:sz w:val="21"/>
          <w:szCs w:val="21"/>
        </w:rPr>
        <w:t xml:space="preserve">  </w:t>
      </w:r>
      <w:r w:rsidRPr="000761F9">
        <w:rPr>
          <w:rFonts w:ascii="Consolas" w:eastAsia="Times New Roman" w:hAnsi="Consolas" w:cs="Times New Roman"/>
          <w:color w:val="608B4E"/>
          <w:sz w:val="21"/>
          <w:szCs w:val="21"/>
        </w:rPr>
        <w:t>/* AWB Control 2 */</w:t>
      </w:r>
    </w:p>
    <w:p w14:paraId="33A39950"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C586C0"/>
          <w:sz w:val="21"/>
          <w:szCs w:val="21"/>
        </w:rPr>
        <w:t>#define</w:t>
      </w:r>
      <w:r w:rsidRPr="000761F9">
        <w:rPr>
          <w:rFonts w:ascii="Consolas" w:eastAsia="Times New Roman" w:hAnsi="Consolas" w:cs="Times New Roman"/>
          <w:color w:val="569CD6"/>
          <w:sz w:val="21"/>
          <w:szCs w:val="21"/>
        </w:rPr>
        <w:t xml:space="preserve"> </w:t>
      </w:r>
      <w:r w:rsidRPr="000761F9">
        <w:rPr>
          <w:rFonts w:ascii="Consolas" w:eastAsia="Times New Roman" w:hAnsi="Consolas" w:cs="Times New Roman"/>
          <w:color w:val="DCDCAA"/>
          <w:sz w:val="21"/>
          <w:szCs w:val="21"/>
        </w:rPr>
        <w:t>AWBCTR1</w:t>
      </w:r>
      <w:r w:rsidRPr="000761F9">
        <w:rPr>
          <w:rFonts w:ascii="Consolas" w:eastAsia="Times New Roman" w:hAnsi="Consolas" w:cs="Times New Roman"/>
          <w:color w:val="569CD6"/>
          <w:sz w:val="21"/>
          <w:szCs w:val="21"/>
        </w:rPr>
        <w:t xml:space="preserve">           </w:t>
      </w:r>
      <w:r w:rsidRPr="000761F9">
        <w:rPr>
          <w:rFonts w:ascii="Consolas" w:eastAsia="Times New Roman" w:hAnsi="Consolas" w:cs="Times New Roman"/>
          <w:color w:val="B5CEA8"/>
          <w:sz w:val="21"/>
          <w:szCs w:val="21"/>
        </w:rPr>
        <w:t>0x6e</w:t>
      </w:r>
      <w:r w:rsidRPr="000761F9">
        <w:rPr>
          <w:rFonts w:ascii="Consolas" w:eastAsia="Times New Roman" w:hAnsi="Consolas" w:cs="Times New Roman"/>
          <w:color w:val="569CD6"/>
          <w:sz w:val="21"/>
          <w:szCs w:val="21"/>
        </w:rPr>
        <w:t xml:space="preserve">  </w:t>
      </w:r>
      <w:r w:rsidRPr="000761F9">
        <w:rPr>
          <w:rFonts w:ascii="Consolas" w:eastAsia="Times New Roman" w:hAnsi="Consolas" w:cs="Times New Roman"/>
          <w:color w:val="608B4E"/>
          <w:sz w:val="21"/>
          <w:szCs w:val="21"/>
        </w:rPr>
        <w:t>/* AWB Control 1 */</w:t>
      </w:r>
    </w:p>
    <w:p w14:paraId="263D6562"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C586C0"/>
          <w:sz w:val="21"/>
          <w:szCs w:val="21"/>
        </w:rPr>
        <w:t>#define</w:t>
      </w:r>
      <w:r w:rsidRPr="000761F9">
        <w:rPr>
          <w:rFonts w:ascii="Consolas" w:eastAsia="Times New Roman" w:hAnsi="Consolas" w:cs="Times New Roman"/>
          <w:color w:val="569CD6"/>
          <w:sz w:val="21"/>
          <w:szCs w:val="21"/>
        </w:rPr>
        <w:t xml:space="preserve"> </w:t>
      </w:r>
      <w:r w:rsidRPr="000761F9">
        <w:rPr>
          <w:rFonts w:ascii="Consolas" w:eastAsia="Times New Roman" w:hAnsi="Consolas" w:cs="Times New Roman"/>
          <w:color w:val="DCDCAA"/>
          <w:sz w:val="21"/>
          <w:szCs w:val="21"/>
        </w:rPr>
        <w:t>AWBCTR0</w:t>
      </w:r>
      <w:r w:rsidRPr="000761F9">
        <w:rPr>
          <w:rFonts w:ascii="Consolas" w:eastAsia="Times New Roman" w:hAnsi="Consolas" w:cs="Times New Roman"/>
          <w:color w:val="569CD6"/>
          <w:sz w:val="21"/>
          <w:szCs w:val="21"/>
        </w:rPr>
        <w:t xml:space="preserve">           </w:t>
      </w:r>
      <w:r w:rsidRPr="000761F9">
        <w:rPr>
          <w:rFonts w:ascii="Consolas" w:eastAsia="Times New Roman" w:hAnsi="Consolas" w:cs="Times New Roman"/>
          <w:color w:val="B5CEA8"/>
          <w:sz w:val="21"/>
          <w:szCs w:val="21"/>
        </w:rPr>
        <w:t>0x6f</w:t>
      </w:r>
      <w:r w:rsidRPr="000761F9">
        <w:rPr>
          <w:rFonts w:ascii="Consolas" w:eastAsia="Times New Roman" w:hAnsi="Consolas" w:cs="Times New Roman"/>
          <w:color w:val="569CD6"/>
          <w:sz w:val="21"/>
          <w:szCs w:val="21"/>
        </w:rPr>
        <w:t xml:space="preserve">  </w:t>
      </w:r>
      <w:r w:rsidRPr="000761F9">
        <w:rPr>
          <w:rFonts w:ascii="Consolas" w:eastAsia="Times New Roman" w:hAnsi="Consolas" w:cs="Times New Roman"/>
          <w:color w:val="608B4E"/>
          <w:sz w:val="21"/>
          <w:szCs w:val="21"/>
        </w:rPr>
        <w:t>/* AWB Control 0 */</w:t>
      </w:r>
    </w:p>
    <w:p w14:paraId="1C6739D8" w14:textId="77777777" w:rsidR="00285D66" w:rsidRPr="000761F9" w:rsidRDefault="00285D66" w:rsidP="00285D66">
      <w:pPr>
        <w:shd w:val="clear" w:color="auto" w:fill="1E1E1E"/>
        <w:spacing w:after="240" w:line="285" w:lineRule="atLeast"/>
        <w:rPr>
          <w:rFonts w:ascii="Consolas" w:eastAsia="Times New Roman" w:hAnsi="Consolas" w:cs="Times New Roman"/>
          <w:color w:val="D4D4D4"/>
          <w:sz w:val="21"/>
          <w:szCs w:val="21"/>
        </w:rPr>
      </w:pPr>
    </w:p>
    <w:p w14:paraId="3F22D3C2"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SoftwareSerial </w:t>
      </w:r>
      <w:r w:rsidRPr="000761F9">
        <w:rPr>
          <w:rFonts w:ascii="Consolas" w:eastAsia="Times New Roman" w:hAnsi="Consolas" w:cs="Times New Roman"/>
          <w:color w:val="DCDCAA"/>
          <w:sz w:val="21"/>
          <w:szCs w:val="21"/>
        </w:rPr>
        <w:t>ESP</w:t>
      </w:r>
      <w:r w:rsidRPr="000761F9">
        <w:rPr>
          <w:rFonts w:ascii="Consolas" w:eastAsia="Times New Roman" w:hAnsi="Consolas" w:cs="Times New Roman"/>
          <w:color w:val="D4D4D4"/>
          <w:sz w:val="21"/>
          <w:szCs w:val="21"/>
        </w:rPr>
        <w:t>(</w:t>
      </w:r>
      <w:r w:rsidRPr="000761F9">
        <w:rPr>
          <w:rFonts w:ascii="Consolas" w:eastAsia="Times New Roman" w:hAnsi="Consolas" w:cs="Times New Roman"/>
          <w:color w:val="B5CEA8"/>
          <w:sz w:val="21"/>
          <w:szCs w:val="21"/>
        </w:rPr>
        <w:t>9</w:t>
      </w:r>
      <w:r w:rsidRPr="000761F9">
        <w:rPr>
          <w:rFonts w:ascii="Consolas" w:eastAsia="Times New Roman" w:hAnsi="Consolas" w:cs="Times New Roman"/>
          <w:color w:val="D4D4D4"/>
          <w:sz w:val="21"/>
          <w:szCs w:val="21"/>
        </w:rPr>
        <w:t>,</w:t>
      </w:r>
      <w:r w:rsidRPr="000761F9">
        <w:rPr>
          <w:rFonts w:ascii="Consolas" w:eastAsia="Times New Roman" w:hAnsi="Consolas" w:cs="Times New Roman"/>
          <w:color w:val="B5CEA8"/>
          <w:sz w:val="21"/>
          <w:szCs w:val="21"/>
        </w:rPr>
        <w:t>10</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608B4E"/>
          <w:sz w:val="21"/>
          <w:szCs w:val="21"/>
        </w:rPr>
        <w:t>// RX | TX</w:t>
      </w:r>
    </w:p>
    <w:p w14:paraId="36228D79"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p>
    <w:p w14:paraId="669A262F"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608B4E"/>
          <w:sz w:val="21"/>
          <w:szCs w:val="21"/>
        </w:rPr>
        <w:t>/*</w:t>
      </w:r>
    </w:p>
    <w:p w14:paraId="42B7C100"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608B4E"/>
          <w:sz w:val="21"/>
          <w:szCs w:val="21"/>
        </w:rPr>
        <w:t>Enviar comando al esp8266 y verificar la respuesta del módulo, todo esto dentro del tiempo timeout</w:t>
      </w:r>
    </w:p>
    <w:p w14:paraId="1E73F45E"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608B4E"/>
          <w:sz w:val="21"/>
          <w:szCs w:val="21"/>
          <w:lang w:val="en-US"/>
        </w:rPr>
        <w:t>*/</w:t>
      </w:r>
    </w:p>
    <w:p w14:paraId="61728C0B"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569CD6"/>
          <w:sz w:val="21"/>
          <w:szCs w:val="21"/>
          <w:lang w:val="en-US"/>
        </w:rPr>
        <w:t>void</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CDCAA"/>
          <w:sz w:val="21"/>
          <w:szCs w:val="21"/>
          <w:lang w:val="en-US"/>
        </w:rPr>
        <w:t>sendData</w:t>
      </w:r>
      <w:r w:rsidRPr="000761F9">
        <w:rPr>
          <w:rFonts w:ascii="Consolas" w:eastAsia="Times New Roman" w:hAnsi="Consolas" w:cs="Times New Roman"/>
          <w:color w:val="D4D4D4"/>
          <w:sz w:val="21"/>
          <w:szCs w:val="21"/>
          <w:lang w:val="en-US"/>
        </w:rPr>
        <w:t xml:space="preserve">(String comando, </w:t>
      </w:r>
      <w:r w:rsidRPr="000761F9">
        <w:rPr>
          <w:rFonts w:ascii="Consolas" w:eastAsia="Times New Roman" w:hAnsi="Consolas" w:cs="Times New Roman"/>
          <w:color w:val="569CD6"/>
          <w:sz w:val="21"/>
          <w:szCs w:val="21"/>
          <w:lang w:val="en-US"/>
        </w:rPr>
        <w:t>const</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569CD6"/>
          <w:sz w:val="21"/>
          <w:szCs w:val="21"/>
          <w:lang w:val="en-US"/>
        </w:rPr>
        <w:t>int</w:t>
      </w:r>
      <w:r w:rsidRPr="000761F9">
        <w:rPr>
          <w:rFonts w:ascii="Consolas" w:eastAsia="Times New Roman" w:hAnsi="Consolas" w:cs="Times New Roman"/>
          <w:color w:val="D4D4D4"/>
          <w:sz w:val="21"/>
          <w:szCs w:val="21"/>
          <w:lang w:val="en-US"/>
        </w:rPr>
        <w:t xml:space="preserve"> timeout)</w:t>
      </w:r>
    </w:p>
    <w:p w14:paraId="0273704B"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w:t>
      </w:r>
    </w:p>
    <w:p w14:paraId="21A7AF1C"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569CD6"/>
          <w:sz w:val="21"/>
          <w:szCs w:val="21"/>
        </w:rPr>
        <w:t>long</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569CD6"/>
          <w:sz w:val="21"/>
          <w:szCs w:val="21"/>
        </w:rPr>
        <w:t>int</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DCDCAA"/>
          <w:sz w:val="21"/>
          <w:szCs w:val="21"/>
        </w:rPr>
        <w:t>time</w:t>
      </w:r>
      <w:r w:rsidRPr="000761F9">
        <w:rPr>
          <w:rFonts w:ascii="Consolas" w:eastAsia="Times New Roman" w:hAnsi="Consolas" w:cs="Times New Roman"/>
          <w:color w:val="D4D4D4"/>
          <w:sz w:val="21"/>
          <w:szCs w:val="21"/>
        </w:rPr>
        <w:t xml:space="preserve"> = </w:t>
      </w:r>
      <w:r w:rsidRPr="000761F9">
        <w:rPr>
          <w:rFonts w:ascii="Consolas" w:eastAsia="Times New Roman" w:hAnsi="Consolas" w:cs="Times New Roman"/>
          <w:color w:val="DCDCAA"/>
          <w:sz w:val="21"/>
          <w:szCs w:val="21"/>
        </w:rPr>
        <w:t>millis</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608B4E"/>
          <w:sz w:val="21"/>
          <w:szCs w:val="21"/>
        </w:rPr>
        <w:t>// medir el tiempo actual para verificar timeout</w:t>
      </w:r>
    </w:p>
    <w:p w14:paraId="38F5920D"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w:t>
      </w:r>
    </w:p>
    <w:p w14:paraId="3FF0D523"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ESP.</w:t>
      </w:r>
      <w:r w:rsidRPr="000761F9">
        <w:rPr>
          <w:rFonts w:ascii="Consolas" w:eastAsia="Times New Roman" w:hAnsi="Consolas" w:cs="Times New Roman"/>
          <w:color w:val="DCDCAA"/>
          <w:sz w:val="21"/>
          <w:szCs w:val="21"/>
        </w:rPr>
        <w:t>print</w:t>
      </w:r>
      <w:r w:rsidRPr="000761F9">
        <w:rPr>
          <w:rFonts w:ascii="Consolas" w:eastAsia="Times New Roman" w:hAnsi="Consolas" w:cs="Times New Roman"/>
          <w:color w:val="D4D4D4"/>
          <w:sz w:val="21"/>
          <w:szCs w:val="21"/>
        </w:rPr>
        <w:t xml:space="preserve">(comando); </w:t>
      </w:r>
      <w:r w:rsidRPr="000761F9">
        <w:rPr>
          <w:rFonts w:ascii="Consolas" w:eastAsia="Times New Roman" w:hAnsi="Consolas" w:cs="Times New Roman"/>
          <w:color w:val="608B4E"/>
          <w:sz w:val="21"/>
          <w:szCs w:val="21"/>
        </w:rPr>
        <w:t>// enviar el comando al ESP8266</w:t>
      </w:r>
    </w:p>
    <w:p w14:paraId="152D8672"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w:t>
      </w:r>
    </w:p>
    <w:p w14:paraId="0E8B780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C586C0"/>
          <w:sz w:val="21"/>
          <w:szCs w:val="21"/>
          <w:lang w:val="en-US"/>
        </w:rPr>
        <w:t>while</w:t>
      </w:r>
      <w:r w:rsidRPr="000761F9">
        <w:rPr>
          <w:rFonts w:ascii="Consolas" w:eastAsia="Times New Roman" w:hAnsi="Consolas" w:cs="Times New Roman"/>
          <w:color w:val="D4D4D4"/>
          <w:sz w:val="21"/>
          <w:szCs w:val="21"/>
          <w:lang w:val="en-US"/>
        </w:rPr>
        <w:t>( (</w:t>
      </w:r>
      <w:r w:rsidRPr="000761F9">
        <w:rPr>
          <w:rFonts w:ascii="Consolas" w:eastAsia="Times New Roman" w:hAnsi="Consolas" w:cs="Times New Roman"/>
          <w:color w:val="DCDCAA"/>
          <w:sz w:val="21"/>
          <w:szCs w:val="21"/>
          <w:lang w:val="en-US"/>
        </w:rPr>
        <w:t>time</w:t>
      </w:r>
      <w:r w:rsidRPr="000761F9">
        <w:rPr>
          <w:rFonts w:ascii="Consolas" w:eastAsia="Times New Roman" w:hAnsi="Consolas" w:cs="Times New Roman"/>
          <w:color w:val="D4D4D4"/>
          <w:sz w:val="21"/>
          <w:szCs w:val="21"/>
          <w:lang w:val="en-US"/>
        </w:rPr>
        <w:t xml:space="preserve">+timeout) &gt; </w:t>
      </w:r>
      <w:r w:rsidRPr="000761F9">
        <w:rPr>
          <w:rFonts w:ascii="Consolas" w:eastAsia="Times New Roman" w:hAnsi="Consolas" w:cs="Times New Roman"/>
          <w:color w:val="DCDCAA"/>
          <w:sz w:val="21"/>
          <w:szCs w:val="21"/>
          <w:lang w:val="en-US"/>
        </w:rPr>
        <w:t>millis</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608B4E"/>
          <w:sz w:val="21"/>
          <w:szCs w:val="21"/>
          <w:lang w:val="en-US"/>
        </w:rPr>
        <w:t>//mientras no haya timeout</w:t>
      </w:r>
    </w:p>
    <w:p w14:paraId="1787F890"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4D4D4"/>
          <w:sz w:val="21"/>
          <w:szCs w:val="21"/>
        </w:rPr>
        <w:t>{</w:t>
      </w:r>
    </w:p>
    <w:p w14:paraId="56576E40"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C586C0"/>
          <w:sz w:val="21"/>
          <w:szCs w:val="21"/>
        </w:rPr>
        <w:t>while</w:t>
      </w:r>
      <w:r w:rsidRPr="000761F9">
        <w:rPr>
          <w:rFonts w:ascii="Consolas" w:eastAsia="Times New Roman" w:hAnsi="Consolas" w:cs="Times New Roman"/>
          <w:color w:val="D4D4D4"/>
          <w:sz w:val="21"/>
          <w:szCs w:val="21"/>
        </w:rPr>
        <w:t>(ESP.</w:t>
      </w:r>
      <w:r w:rsidRPr="000761F9">
        <w:rPr>
          <w:rFonts w:ascii="Consolas" w:eastAsia="Times New Roman" w:hAnsi="Consolas" w:cs="Times New Roman"/>
          <w:color w:val="DCDCAA"/>
          <w:sz w:val="21"/>
          <w:szCs w:val="21"/>
        </w:rPr>
        <w:t>available</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608B4E"/>
          <w:sz w:val="21"/>
          <w:szCs w:val="21"/>
        </w:rPr>
        <w:t>//mientras haya datos por leer</w:t>
      </w:r>
    </w:p>
    <w:p w14:paraId="732D6118"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 </w:t>
      </w:r>
    </w:p>
    <w:p w14:paraId="2EF2B960"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608B4E"/>
          <w:sz w:val="21"/>
          <w:szCs w:val="21"/>
        </w:rPr>
        <w:t>// Leer los datos disponibles</w:t>
      </w:r>
    </w:p>
    <w:p w14:paraId="30BE61D5"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569CD6"/>
          <w:sz w:val="21"/>
          <w:szCs w:val="21"/>
        </w:rPr>
        <w:t>char</w:t>
      </w:r>
      <w:r w:rsidRPr="000761F9">
        <w:rPr>
          <w:rFonts w:ascii="Consolas" w:eastAsia="Times New Roman" w:hAnsi="Consolas" w:cs="Times New Roman"/>
          <w:color w:val="D4D4D4"/>
          <w:sz w:val="21"/>
          <w:szCs w:val="21"/>
        </w:rPr>
        <w:t xml:space="preserve"> c = ESP.</w:t>
      </w:r>
      <w:r w:rsidRPr="000761F9">
        <w:rPr>
          <w:rFonts w:ascii="Consolas" w:eastAsia="Times New Roman" w:hAnsi="Consolas" w:cs="Times New Roman"/>
          <w:color w:val="DCDCAA"/>
          <w:sz w:val="21"/>
          <w:szCs w:val="21"/>
        </w:rPr>
        <w:t>read</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608B4E"/>
          <w:sz w:val="21"/>
          <w:szCs w:val="21"/>
        </w:rPr>
        <w:t>// leer el siguiente caracter</w:t>
      </w:r>
    </w:p>
    <w:p w14:paraId="12BBE693"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Serial.</w:t>
      </w:r>
      <w:r w:rsidRPr="000761F9">
        <w:rPr>
          <w:rFonts w:ascii="Consolas" w:eastAsia="Times New Roman" w:hAnsi="Consolas" w:cs="Times New Roman"/>
          <w:color w:val="DCDCAA"/>
          <w:sz w:val="21"/>
          <w:szCs w:val="21"/>
        </w:rPr>
        <w:t>print</w:t>
      </w:r>
      <w:r w:rsidRPr="000761F9">
        <w:rPr>
          <w:rFonts w:ascii="Consolas" w:eastAsia="Times New Roman" w:hAnsi="Consolas" w:cs="Times New Roman"/>
          <w:color w:val="D4D4D4"/>
          <w:sz w:val="21"/>
          <w:szCs w:val="21"/>
        </w:rPr>
        <w:t>(c);</w:t>
      </w:r>
    </w:p>
    <w:p w14:paraId="4D893FBD"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w:t>
      </w:r>
    </w:p>
    <w:p w14:paraId="255F013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w:t>
      </w:r>
    </w:p>
    <w:p w14:paraId="48BD6BDF"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608B4E"/>
          <w:sz w:val="21"/>
          <w:szCs w:val="21"/>
        </w:rPr>
        <w:t>//Serial.println("Se ingreso el comando: " + comando);</w:t>
      </w:r>
    </w:p>
    <w:p w14:paraId="25E03742"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C586C0"/>
          <w:sz w:val="21"/>
          <w:szCs w:val="21"/>
          <w:lang w:val="en-US"/>
        </w:rPr>
        <w:t>return</w:t>
      </w:r>
      <w:r w:rsidRPr="000761F9">
        <w:rPr>
          <w:rFonts w:ascii="Consolas" w:eastAsia="Times New Roman" w:hAnsi="Consolas" w:cs="Times New Roman"/>
          <w:color w:val="D4D4D4"/>
          <w:sz w:val="21"/>
          <w:szCs w:val="21"/>
          <w:lang w:val="en-US"/>
        </w:rPr>
        <w:t>;</w:t>
      </w:r>
    </w:p>
    <w:p w14:paraId="25B4B260"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w:t>
      </w:r>
    </w:p>
    <w:p w14:paraId="202BC6B9"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p>
    <w:p w14:paraId="4A736360"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569CD6"/>
          <w:sz w:val="21"/>
          <w:szCs w:val="21"/>
          <w:lang w:val="en-US"/>
        </w:rPr>
        <w:t>struct</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4EC9B0"/>
          <w:sz w:val="21"/>
          <w:szCs w:val="21"/>
          <w:lang w:val="en-US"/>
        </w:rPr>
        <w:t>regval_list</w:t>
      </w:r>
      <w:r w:rsidRPr="000761F9">
        <w:rPr>
          <w:rFonts w:ascii="Consolas" w:eastAsia="Times New Roman" w:hAnsi="Consolas" w:cs="Times New Roman"/>
          <w:color w:val="D4D4D4"/>
          <w:sz w:val="21"/>
          <w:szCs w:val="21"/>
          <w:lang w:val="en-US"/>
        </w:rPr>
        <w:t>{</w:t>
      </w:r>
    </w:p>
    <w:p w14:paraId="47B82E3E"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4EC9B0"/>
          <w:sz w:val="21"/>
          <w:szCs w:val="21"/>
          <w:lang w:val="en-US"/>
        </w:rPr>
        <w:t>uint8_t</w:t>
      </w:r>
      <w:r w:rsidRPr="000761F9">
        <w:rPr>
          <w:rFonts w:ascii="Consolas" w:eastAsia="Times New Roman" w:hAnsi="Consolas" w:cs="Times New Roman"/>
          <w:color w:val="D4D4D4"/>
          <w:sz w:val="21"/>
          <w:szCs w:val="21"/>
          <w:lang w:val="en-US"/>
        </w:rPr>
        <w:t xml:space="preserve"> reg_num;</w:t>
      </w:r>
    </w:p>
    <w:p w14:paraId="7FD2EE97"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4EC9B0"/>
          <w:sz w:val="21"/>
          <w:szCs w:val="21"/>
          <w:lang w:val="en-US"/>
        </w:rPr>
        <w:t>uint16_t</w:t>
      </w:r>
      <w:r w:rsidRPr="000761F9">
        <w:rPr>
          <w:rFonts w:ascii="Consolas" w:eastAsia="Times New Roman" w:hAnsi="Consolas" w:cs="Times New Roman"/>
          <w:color w:val="D4D4D4"/>
          <w:sz w:val="21"/>
          <w:szCs w:val="21"/>
          <w:lang w:val="en-US"/>
        </w:rPr>
        <w:t xml:space="preserve"> value;</w:t>
      </w:r>
    </w:p>
    <w:p w14:paraId="5A18108A"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w:t>
      </w:r>
    </w:p>
    <w:p w14:paraId="683F575F"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p>
    <w:p w14:paraId="6107BE29"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569CD6"/>
          <w:sz w:val="21"/>
          <w:szCs w:val="21"/>
          <w:lang w:val="en-US"/>
        </w:rPr>
        <w:t>const</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569CD6"/>
          <w:sz w:val="21"/>
          <w:szCs w:val="21"/>
          <w:lang w:val="en-US"/>
        </w:rPr>
        <w:t>struct</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4EC9B0"/>
          <w:sz w:val="21"/>
          <w:szCs w:val="21"/>
          <w:lang w:val="en-US"/>
        </w:rPr>
        <w:t>regval_list</w:t>
      </w:r>
      <w:r w:rsidRPr="000761F9">
        <w:rPr>
          <w:rFonts w:ascii="Consolas" w:eastAsia="Times New Roman" w:hAnsi="Consolas" w:cs="Times New Roman"/>
          <w:color w:val="D4D4D4"/>
          <w:sz w:val="21"/>
          <w:szCs w:val="21"/>
          <w:lang w:val="en-US"/>
        </w:rPr>
        <w:t xml:space="preserve"> qvga_ov7670[] PROGMEM = {</w:t>
      </w:r>
    </w:p>
    <w:p w14:paraId="01172542"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REG_COM14, </w:t>
      </w:r>
      <w:r w:rsidRPr="000761F9">
        <w:rPr>
          <w:rFonts w:ascii="Consolas" w:eastAsia="Times New Roman" w:hAnsi="Consolas" w:cs="Times New Roman"/>
          <w:color w:val="B5CEA8"/>
          <w:sz w:val="21"/>
          <w:szCs w:val="21"/>
          <w:lang w:val="en-US"/>
        </w:rPr>
        <w:t>0x19</w:t>
      </w:r>
      <w:r w:rsidRPr="000761F9">
        <w:rPr>
          <w:rFonts w:ascii="Consolas" w:eastAsia="Times New Roman" w:hAnsi="Consolas" w:cs="Times New Roman"/>
          <w:color w:val="D4D4D4"/>
          <w:sz w:val="21"/>
          <w:szCs w:val="21"/>
          <w:lang w:val="en-US"/>
        </w:rPr>
        <w:t xml:space="preserve"> },</w:t>
      </w:r>
    </w:p>
    <w:p w14:paraId="6FFCF9D7"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B5CEA8"/>
          <w:sz w:val="21"/>
          <w:szCs w:val="21"/>
          <w:lang w:val="en-US"/>
        </w:rPr>
        <w:t>0x72</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0x11</w:t>
      </w:r>
      <w:r w:rsidRPr="000761F9">
        <w:rPr>
          <w:rFonts w:ascii="Consolas" w:eastAsia="Times New Roman" w:hAnsi="Consolas" w:cs="Times New Roman"/>
          <w:color w:val="D4D4D4"/>
          <w:sz w:val="21"/>
          <w:szCs w:val="21"/>
          <w:lang w:val="en-US"/>
        </w:rPr>
        <w:t xml:space="preserve"> },</w:t>
      </w:r>
    </w:p>
    <w:p w14:paraId="57099508"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B5CEA8"/>
          <w:sz w:val="21"/>
          <w:szCs w:val="21"/>
          <w:lang w:val="en-US"/>
        </w:rPr>
        <w:t>0x73</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0xf1</w:t>
      </w:r>
      <w:r w:rsidRPr="000761F9">
        <w:rPr>
          <w:rFonts w:ascii="Consolas" w:eastAsia="Times New Roman" w:hAnsi="Consolas" w:cs="Times New Roman"/>
          <w:color w:val="D4D4D4"/>
          <w:sz w:val="21"/>
          <w:szCs w:val="21"/>
          <w:lang w:val="en-US"/>
        </w:rPr>
        <w:t xml:space="preserve"> },</w:t>
      </w:r>
    </w:p>
    <w:p w14:paraId="25A736E3"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p>
    <w:p w14:paraId="1AF17A49"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REG_HSTART, </w:t>
      </w:r>
      <w:r w:rsidRPr="000761F9">
        <w:rPr>
          <w:rFonts w:ascii="Consolas" w:eastAsia="Times New Roman" w:hAnsi="Consolas" w:cs="Times New Roman"/>
          <w:color w:val="B5CEA8"/>
          <w:sz w:val="21"/>
          <w:szCs w:val="21"/>
          <w:lang w:val="en-US"/>
        </w:rPr>
        <w:t>0x16</w:t>
      </w:r>
      <w:r w:rsidRPr="000761F9">
        <w:rPr>
          <w:rFonts w:ascii="Consolas" w:eastAsia="Times New Roman" w:hAnsi="Consolas" w:cs="Times New Roman"/>
          <w:color w:val="D4D4D4"/>
          <w:sz w:val="21"/>
          <w:szCs w:val="21"/>
          <w:lang w:val="en-US"/>
        </w:rPr>
        <w:t xml:space="preserve"> },</w:t>
      </w:r>
    </w:p>
    <w:p w14:paraId="3CECF180"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REG_HSTOP, </w:t>
      </w:r>
      <w:r w:rsidRPr="000761F9">
        <w:rPr>
          <w:rFonts w:ascii="Consolas" w:eastAsia="Times New Roman" w:hAnsi="Consolas" w:cs="Times New Roman"/>
          <w:color w:val="B5CEA8"/>
          <w:sz w:val="21"/>
          <w:szCs w:val="21"/>
          <w:lang w:val="en-US"/>
        </w:rPr>
        <w:t>0x04</w:t>
      </w:r>
      <w:r w:rsidRPr="000761F9">
        <w:rPr>
          <w:rFonts w:ascii="Consolas" w:eastAsia="Times New Roman" w:hAnsi="Consolas" w:cs="Times New Roman"/>
          <w:color w:val="D4D4D4"/>
          <w:sz w:val="21"/>
          <w:szCs w:val="21"/>
          <w:lang w:val="en-US"/>
        </w:rPr>
        <w:t xml:space="preserve"> },</w:t>
      </w:r>
    </w:p>
    <w:p w14:paraId="68F9911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REG_HREF, </w:t>
      </w:r>
      <w:r w:rsidRPr="000761F9">
        <w:rPr>
          <w:rFonts w:ascii="Consolas" w:eastAsia="Times New Roman" w:hAnsi="Consolas" w:cs="Times New Roman"/>
          <w:color w:val="B5CEA8"/>
          <w:sz w:val="21"/>
          <w:szCs w:val="21"/>
          <w:lang w:val="en-US"/>
        </w:rPr>
        <w:t>0xa4</w:t>
      </w:r>
      <w:r w:rsidRPr="000761F9">
        <w:rPr>
          <w:rFonts w:ascii="Consolas" w:eastAsia="Times New Roman" w:hAnsi="Consolas" w:cs="Times New Roman"/>
          <w:color w:val="D4D4D4"/>
          <w:sz w:val="21"/>
          <w:szCs w:val="21"/>
          <w:lang w:val="en-US"/>
        </w:rPr>
        <w:t xml:space="preserve"> },</w:t>
      </w:r>
    </w:p>
    <w:p w14:paraId="493F23A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REG_VSTART, </w:t>
      </w:r>
      <w:r w:rsidRPr="000761F9">
        <w:rPr>
          <w:rFonts w:ascii="Consolas" w:eastAsia="Times New Roman" w:hAnsi="Consolas" w:cs="Times New Roman"/>
          <w:color w:val="B5CEA8"/>
          <w:sz w:val="21"/>
          <w:szCs w:val="21"/>
          <w:lang w:val="en-US"/>
        </w:rPr>
        <w:t>0x02</w:t>
      </w:r>
      <w:r w:rsidRPr="000761F9">
        <w:rPr>
          <w:rFonts w:ascii="Consolas" w:eastAsia="Times New Roman" w:hAnsi="Consolas" w:cs="Times New Roman"/>
          <w:color w:val="D4D4D4"/>
          <w:sz w:val="21"/>
          <w:szCs w:val="21"/>
          <w:lang w:val="en-US"/>
        </w:rPr>
        <w:t xml:space="preserve"> },</w:t>
      </w:r>
    </w:p>
    <w:p w14:paraId="1647756B"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REG_VSTOP, </w:t>
      </w:r>
      <w:r w:rsidRPr="000761F9">
        <w:rPr>
          <w:rFonts w:ascii="Consolas" w:eastAsia="Times New Roman" w:hAnsi="Consolas" w:cs="Times New Roman"/>
          <w:color w:val="B5CEA8"/>
          <w:sz w:val="21"/>
          <w:szCs w:val="21"/>
          <w:lang w:val="en-US"/>
        </w:rPr>
        <w:t>0x7a</w:t>
      </w:r>
      <w:r w:rsidRPr="000761F9">
        <w:rPr>
          <w:rFonts w:ascii="Consolas" w:eastAsia="Times New Roman" w:hAnsi="Consolas" w:cs="Times New Roman"/>
          <w:color w:val="D4D4D4"/>
          <w:sz w:val="21"/>
          <w:szCs w:val="21"/>
          <w:lang w:val="en-US"/>
        </w:rPr>
        <w:t xml:space="preserve"> },</w:t>
      </w:r>
    </w:p>
    <w:p w14:paraId="4E7042BE"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REG_VREF, </w:t>
      </w:r>
      <w:r w:rsidRPr="000761F9">
        <w:rPr>
          <w:rFonts w:ascii="Consolas" w:eastAsia="Times New Roman" w:hAnsi="Consolas" w:cs="Times New Roman"/>
          <w:color w:val="B5CEA8"/>
          <w:sz w:val="21"/>
          <w:szCs w:val="21"/>
          <w:lang w:val="en-US"/>
        </w:rPr>
        <w:t>0x0a</w:t>
      </w:r>
      <w:r w:rsidRPr="000761F9">
        <w:rPr>
          <w:rFonts w:ascii="Consolas" w:eastAsia="Times New Roman" w:hAnsi="Consolas" w:cs="Times New Roman"/>
          <w:color w:val="D4D4D4"/>
          <w:sz w:val="21"/>
          <w:szCs w:val="21"/>
          <w:lang w:val="en-US"/>
        </w:rPr>
        <w:t xml:space="preserve"> },</w:t>
      </w:r>
    </w:p>
    <w:p w14:paraId="43BD47B1" w14:textId="77777777" w:rsidR="00285D66" w:rsidRPr="000761F9" w:rsidRDefault="00285D66" w:rsidP="00285D66">
      <w:pPr>
        <w:shd w:val="clear" w:color="auto" w:fill="1E1E1E"/>
        <w:spacing w:after="240" w:line="285" w:lineRule="atLeast"/>
        <w:rPr>
          <w:rFonts w:ascii="Consolas" w:eastAsia="Times New Roman" w:hAnsi="Consolas" w:cs="Times New Roman"/>
          <w:color w:val="D4D4D4"/>
          <w:sz w:val="21"/>
          <w:szCs w:val="21"/>
          <w:lang w:val="en-US"/>
        </w:rPr>
      </w:pPr>
    </w:p>
    <w:p w14:paraId="4F7434E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608B4E"/>
          <w:sz w:val="21"/>
          <w:szCs w:val="21"/>
          <w:lang w:val="en-US"/>
        </w:rPr>
        <w:t>/*  { REG_HSTART, 0x16 },</w:t>
      </w:r>
    </w:p>
    <w:p w14:paraId="381D84F0"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608B4E"/>
          <w:sz w:val="21"/>
          <w:szCs w:val="21"/>
          <w:lang w:val="en-US"/>
        </w:rPr>
        <w:t xml:space="preserve">  { REG_HSTOP, 0x04 },</w:t>
      </w:r>
    </w:p>
    <w:p w14:paraId="5F81C5ED"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608B4E"/>
          <w:sz w:val="21"/>
          <w:szCs w:val="21"/>
          <w:lang w:val="en-US"/>
        </w:rPr>
        <w:t xml:space="preserve">  { REG_HREF, 0x24 },</w:t>
      </w:r>
    </w:p>
    <w:p w14:paraId="1092EDAB"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608B4E"/>
          <w:sz w:val="21"/>
          <w:szCs w:val="21"/>
          <w:lang w:val="en-US"/>
        </w:rPr>
        <w:t xml:space="preserve">  { REG_VSTART, 0x02 },</w:t>
      </w:r>
    </w:p>
    <w:p w14:paraId="6FB4610E"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608B4E"/>
          <w:sz w:val="21"/>
          <w:szCs w:val="21"/>
          <w:lang w:val="en-US"/>
        </w:rPr>
        <w:t xml:space="preserve">  { REG_VSTOP, 0x7a },</w:t>
      </w:r>
    </w:p>
    <w:p w14:paraId="75FC4F2B"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608B4E"/>
          <w:sz w:val="21"/>
          <w:szCs w:val="21"/>
          <w:lang w:val="en-US"/>
        </w:rPr>
        <w:lastRenderedPageBreak/>
        <w:t xml:space="preserve">  { REG_VREF, 0x0a },*/</w:t>
      </w:r>
    </w:p>
    <w:p w14:paraId="6B7612D7"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B5CEA8"/>
          <w:sz w:val="21"/>
          <w:szCs w:val="21"/>
          <w:lang w:val="en-US"/>
        </w:rPr>
        <w:t>0xff</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0xff</w:t>
      </w: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608B4E"/>
          <w:sz w:val="21"/>
          <w:szCs w:val="21"/>
          <w:lang w:val="en-US"/>
        </w:rPr>
        <w:t>/* END MARKER */</w:t>
      </w:r>
    </w:p>
    <w:p w14:paraId="2BBDA370"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w:t>
      </w:r>
    </w:p>
    <w:p w14:paraId="2533D7BB"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p>
    <w:p w14:paraId="50E7E4D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569CD6"/>
          <w:sz w:val="21"/>
          <w:szCs w:val="21"/>
          <w:lang w:val="en-US"/>
        </w:rPr>
        <w:t>const</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569CD6"/>
          <w:sz w:val="21"/>
          <w:szCs w:val="21"/>
          <w:lang w:val="en-US"/>
        </w:rPr>
        <w:t>struct</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4EC9B0"/>
          <w:sz w:val="21"/>
          <w:szCs w:val="21"/>
          <w:lang w:val="en-US"/>
        </w:rPr>
        <w:t>regval_list</w:t>
      </w:r>
      <w:r w:rsidRPr="000761F9">
        <w:rPr>
          <w:rFonts w:ascii="Consolas" w:eastAsia="Times New Roman" w:hAnsi="Consolas" w:cs="Times New Roman"/>
          <w:color w:val="D4D4D4"/>
          <w:sz w:val="21"/>
          <w:szCs w:val="21"/>
          <w:lang w:val="en-US"/>
        </w:rPr>
        <w:t xml:space="preserve"> yuv422_ov7670[] PROGMEM = {</w:t>
      </w:r>
    </w:p>
    <w:p w14:paraId="6B42157E"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REG_COM7, </w:t>
      </w:r>
      <w:r w:rsidRPr="000761F9">
        <w:rPr>
          <w:rFonts w:ascii="Consolas" w:eastAsia="Times New Roman" w:hAnsi="Consolas" w:cs="Times New Roman"/>
          <w:color w:val="B5CEA8"/>
          <w:sz w:val="21"/>
          <w:szCs w:val="21"/>
          <w:lang w:val="en-US"/>
        </w:rPr>
        <w:t>0x0</w:t>
      </w: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608B4E"/>
          <w:sz w:val="21"/>
          <w:szCs w:val="21"/>
          <w:lang w:val="en-US"/>
        </w:rPr>
        <w:t>/* Selects YUV mode */</w:t>
      </w:r>
    </w:p>
    <w:p w14:paraId="613F6E5E"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REG_RGB444, </w:t>
      </w:r>
      <w:r w:rsidRPr="000761F9">
        <w:rPr>
          <w:rFonts w:ascii="Consolas" w:eastAsia="Times New Roman" w:hAnsi="Consolas" w:cs="Times New Roman"/>
          <w:color w:val="B5CEA8"/>
          <w:sz w:val="21"/>
          <w:szCs w:val="21"/>
          <w:lang w:val="en-US"/>
        </w:rPr>
        <w:t>0</w:t>
      </w: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608B4E"/>
          <w:sz w:val="21"/>
          <w:szCs w:val="21"/>
          <w:lang w:val="en-US"/>
        </w:rPr>
        <w:t>/* No RGB444 please */</w:t>
      </w:r>
    </w:p>
    <w:p w14:paraId="597A060E"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REG_COM1, </w:t>
      </w:r>
      <w:r w:rsidRPr="000761F9">
        <w:rPr>
          <w:rFonts w:ascii="Consolas" w:eastAsia="Times New Roman" w:hAnsi="Consolas" w:cs="Times New Roman"/>
          <w:color w:val="B5CEA8"/>
          <w:sz w:val="21"/>
          <w:szCs w:val="21"/>
          <w:lang w:val="en-US"/>
        </w:rPr>
        <w:t>0</w:t>
      </w:r>
      <w:r w:rsidRPr="000761F9">
        <w:rPr>
          <w:rFonts w:ascii="Consolas" w:eastAsia="Times New Roman" w:hAnsi="Consolas" w:cs="Times New Roman"/>
          <w:color w:val="D4D4D4"/>
          <w:sz w:val="21"/>
          <w:szCs w:val="21"/>
          <w:lang w:val="en-US"/>
        </w:rPr>
        <w:t xml:space="preserve"> },</w:t>
      </w:r>
    </w:p>
    <w:p w14:paraId="3947353B"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REG_COM15, COM15_R00FF },</w:t>
      </w:r>
    </w:p>
    <w:p w14:paraId="7BD1F2B8"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REG_COM9, </w:t>
      </w:r>
      <w:r w:rsidRPr="000761F9">
        <w:rPr>
          <w:rFonts w:ascii="Consolas" w:eastAsia="Times New Roman" w:hAnsi="Consolas" w:cs="Times New Roman"/>
          <w:color w:val="B5CEA8"/>
          <w:sz w:val="21"/>
          <w:szCs w:val="21"/>
          <w:lang w:val="en-US"/>
        </w:rPr>
        <w:t>0x6A</w:t>
      </w: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608B4E"/>
          <w:sz w:val="21"/>
          <w:szCs w:val="21"/>
          <w:lang w:val="en-US"/>
        </w:rPr>
        <w:t>/* 128x gain ceiling; 0x8 is reserved bit */</w:t>
      </w:r>
    </w:p>
    <w:p w14:paraId="40597853"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B5CEA8"/>
          <w:sz w:val="21"/>
          <w:szCs w:val="21"/>
          <w:lang w:val="en-US"/>
        </w:rPr>
        <w:t>0x4f</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0x80</w:t>
      </w: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608B4E"/>
          <w:sz w:val="21"/>
          <w:szCs w:val="21"/>
          <w:lang w:val="en-US"/>
        </w:rPr>
        <w:t>/* "matrix coefficient 1" */</w:t>
      </w:r>
    </w:p>
    <w:p w14:paraId="4369EF2E"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B5CEA8"/>
          <w:sz w:val="21"/>
          <w:szCs w:val="21"/>
          <w:lang w:val="en-US"/>
        </w:rPr>
        <w:t>0x50</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0x80</w:t>
      </w: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608B4E"/>
          <w:sz w:val="21"/>
          <w:szCs w:val="21"/>
          <w:lang w:val="en-US"/>
        </w:rPr>
        <w:t>/* "matrix coefficient 2" */</w:t>
      </w:r>
    </w:p>
    <w:p w14:paraId="5209882F"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B5CEA8"/>
          <w:sz w:val="21"/>
          <w:szCs w:val="21"/>
          <w:lang w:val="en-US"/>
        </w:rPr>
        <w:t>0x51</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w:t>
      </w: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608B4E"/>
          <w:sz w:val="21"/>
          <w:szCs w:val="21"/>
          <w:lang w:val="en-US"/>
        </w:rPr>
        <w:t>/* vb */</w:t>
      </w:r>
    </w:p>
    <w:p w14:paraId="52BA500F"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B5CEA8"/>
          <w:sz w:val="21"/>
          <w:szCs w:val="21"/>
        </w:rPr>
        <w:t>0x52</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B5CEA8"/>
          <w:sz w:val="21"/>
          <w:szCs w:val="21"/>
        </w:rPr>
        <w:t>0x22</w:t>
      </w:r>
      <w:r w:rsidRPr="000761F9">
        <w:rPr>
          <w:rFonts w:ascii="Consolas" w:eastAsia="Times New Roman" w:hAnsi="Consolas" w:cs="Times New Roman"/>
          <w:color w:val="D4D4D4"/>
          <w:sz w:val="21"/>
          <w:szCs w:val="21"/>
        </w:rPr>
        <w:t xml:space="preserve"> },   </w:t>
      </w:r>
      <w:r w:rsidRPr="000761F9">
        <w:rPr>
          <w:rFonts w:ascii="Consolas" w:eastAsia="Times New Roman" w:hAnsi="Consolas" w:cs="Times New Roman"/>
          <w:color w:val="608B4E"/>
          <w:sz w:val="21"/>
          <w:szCs w:val="21"/>
        </w:rPr>
        <w:t>/* "matrix coefficient 4" */</w:t>
      </w:r>
    </w:p>
    <w:p w14:paraId="509E393F"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 </w:t>
      </w:r>
      <w:r w:rsidRPr="000761F9">
        <w:rPr>
          <w:rFonts w:ascii="Consolas" w:eastAsia="Times New Roman" w:hAnsi="Consolas" w:cs="Times New Roman"/>
          <w:color w:val="B5CEA8"/>
          <w:sz w:val="21"/>
          <w:szCs w:val="21"/>
        </w:rPr>
        <w:t>0x53</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B5CEA8"/>
          <w:sz w:val="21"/>
          <w:szCs w:val="21"/>
        </w:rPr>
        <w:t>0x5e</w:t>
      </w:r>
      <w:r w:rsidRPr="000761F9">
        <w:rPr>
          <w:rFonts w:ascii="Consolas" w:eastAsia="Times New Roman" w:hAnsi="Consolas" w:cs="Times New Roman"/>
          <w:color w:val="D4D4D4"/>
          <w:sz w:val="21"/>
          <w:szCs w:val="21"/>
        </w:rPr>
        <w:t xml:space="preserve"> },   </w:t>
      </w:r>
      <w:r w:rsidRPr="000761F9">
        <w:rPr>
          <w:rFonts w:ascii="Consolas" w:eastAsia="Times New Roman" w:hAnsi="Consolas" w:cs="Times New Roman"/>
          <w:color w:val="608B4E"/>
          <w:sz w:val="21"/>
          <w:szCs w:val="21"/>
        </w:rPr>
        <w:t>/* "matrix coefficient 5" */</w:t>
      </w:r>
    </w:p>
    <w:p w14:paraId="61071202"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0x54</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0x80</w:t>
      </w: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608B4E"/>
          <w:sz w:val="21"/>
          <w:szCs w:val="21"/>
          <w:lang w:val="en-US"/>
        </w:rPr>
        <w:t>/* "matrix coefficient 6" */</w:t>
      </w:r>
    </w:p>
    <w:p w14:paraId="674AB4AF"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REG_COM13, COM13_UVSAT },</w:t>
      </w:r>
    </w:p>
    <w:p w14:paraId="3802953C"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B5CEA8"/>
          <w:sz w:val="21"/>
          <w:szCs w:val="21"/>
          <w:lang w:val="en-US"/>
        </w:rPr>
        <w:t>0xff</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0xff</w:t>
      </w: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608B4E"/>
          <w:sz w:val="21"/>
          <w:szCs w:val="21"/>
          <w:lang w:val="en-US"/>
        </w:rPr>
        <w:t>/* END MARKER */</w:t>
      </w:r>
    </w:p>
    <w:p w14:paraId="5623FBB5"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w:t>
      </w:r>
    </w:p>
    <w:p w14:paraId="3D7C319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p>
    <w:p w14:paraId="6087115F"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569CD6"/>
          <w:sz w:val="21"/>
          <w:szCs w:val="21"/>
          <w:lang w:val="en-US"/>
        </w:rPr>
        <w:t>const</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569CD6"/>
          <w:sz w:val="21"/>
          <w:szCs w:val="21"/>
          <w:lang w:val="en-US"/>
        </w:rPr>
        <w:t>struct</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4EC9B0"/>
          <w:sz w:val="21"/>
          <w:szCs w:val="21"/>
          <w:lang w:val="en-US"/>
        </w:rPr>
        <w:t>regval_list</w:t>
      </w:r>
      <w:r w:rsidRPr="000761F9">
        <w:rPr>
          <w:rFonts w:ascii="Consolas" w:eastAsia="Times New Roman" w:hAnsi="Consolas" w:cs="Times New Roman"/>
          <w:color w:val="D4D4D4"/>
          <w:sz w:val="21"/>
          <w:szCs w:val="21"/>
          <w:lang w:val="en-US"/>
        </w:rPr>
        <w:t xml:space="preserve"> ov7670_default_regs[] PROGMEM = {</w:t>
      </w:r>
      <w:r w:rsidRPr="000761F9">
        <w:rPr>
          <w:rFonts w:ascii="Consolas" w:eastAsia="Times New Roman" w:hAnsi="Consolas" w:cs="Times New Roman"/>
          <w:color w:val="608B4E"/>
          <w:sz w:val="21"/>
          <w:szCs w:val="21"/>
          <w:lang w:val="en-US"/>
        </w:rPr>
        <w:t>//from the linux driver</w:t>
      </w:r>
    </w:p>
    <w:p w14:paraId="38B24719"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REG_COM7, COM7_RESET },</w:t>
      </w:r>
    </w:p>
    <w:p w14:paraId="2A5E5EE7"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REG_TSLB, </w:t>
      </w:r>
      <w:r w:rsidRPr="000761F9">
        <w:rPr>
          <w:rFonts w:ascii="Consolas" w:eastAsia="Times New Roman" w:hAnsi="Consolas" w:cs="Times New Roman"/>
          <w:color w:val="B5CEA8"/>
          <w:sz w:val="21"/>
          <w:szCs w:val="21"/>
          <w:lang w:val="en-US"/>
        </w:rPr>
        <w:t>0x04</w:t>
      </w: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608B4E"/>
          <w:sz w:val="21"/>
          <w:szCs w:val="21"/>
          <w:lang w:val="en-US"/>
        </w:rPr>
        <w:t>/* OV */</w:t>
      </w:r>
    </w:p>
    <w:p w14:paraId="016B8F13"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REG_COM7, </w:t>
      </w:r>
      <w:r w:rsidRPr="000761F9">
        <w:rPr>
          <w:rFonts w:ascii="Consolas" w:eastAsia="Times New Roman" w:hAnsi="Consolas" w:cs="Times New Roman"/>
          <w:color w:val="B5CEA8"/>
          <w:sz w:val="21"/>
          <w:szCs w:val="21"/>
          <w:lang w:val="en-US"/>
        </w:rPr>
        <w:t>0</w:t>
      </w: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608B4E"/>
          <w:sz w:val="21"/>
          <w:szCs w:val="21"/>
          <w:lang w:val="en-US"/>
        </w:rPr>
        <w:t>/* VGA */</w:t>
      </w:r>
    </w:p>
    <w:p w14:paraId="165C8680"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608B4E"/>
          <w:sz w:val="21"/>
          <w:szCs w:val="21"/>
          <w:lang w:val="en-US"/>
        </w:rPr>
        <w:t>/*</w:t>
      </w:r>
    </w:p>
    <w:p w14:paraId="76A0919F"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608B4E"/>
          <w:sz w:val="21"/>
          <w:szCs w:val="21"/>
          <w:lang w:val="en-US"/>
        </w:rPr>
        <w:t xml:space="preserve">  * Set the hardware window.  These values from OV don't entirely</w:t>
      </w:r>
    </w:p>
    <w:p w14:paraId="08FF8427"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608B4E"/>
          <w:sz w:val="21"/>
          <w:szCs w:val="21"/>
          <w:lang w:val="en-US"/>
        </w:rPr>
        <w:t xml:space="preserve">  * make sense - hstop is less than hstart.  But they work...</w:t>
      </w:r>
    </w:p>
    <w:p w14:paraId="4D7D7FF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608B4E"/>
          <w:sz w:val="21"/>
          <w:szCs w:val="21"/>
          <w:lang w:val="en-US"/>
        </w:rPr>
        <w:t xml:space="preserve">  */</w:t>
      </w:r>
    </w:p>
    <w:p w14:paraId="62A22E18"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REG_HSTART, </w:t>
      </w:r>
      <w:r w:rsidRPr="000761F9">
        <w:rPr>
          <w:rFonts w:ascii="Consolas" w:eastAsia="Times New Roman" w:hAnsi="Consolas" w:cs="Times New Roman"/>
          <w:color w:val="B5CEA8"/>
          <w:sz w:val="21"/>
          <w:szCs w:val="21"/>
          <w:lang w:val="en-US"/>
        </w:rPr>
        <w:t>0x13</w:t>
      </w:r>
      <w:r w:rsidRPr="000761F9">
        <w:rPr>
          <w:rFonts w:ascii="Consolas" w:eastAsia="Times New Roman" w:hAnsi="Consolas" w:cs="Times New Roman"/>
          <w:color w:val="D4D4D4"/>
          <w:sz w:val="21"/>
          <w:szCs w:val="21"/>
          <w:lang w:val="en-US"/>
        </w:rPr>
        <w:t xml:space="preserve"> }, { REG_HSTOP, </w:t>
      </w:r>
      <w:r w:rsidRPr="000761F9">
        <w:rPr>
          <w:rFonts w:ascii="Consolas" w:eastAsia="Times New Roman" w:hAnsi="Consolas" w:cs="Times New Roman"/>
          <w:color w:val="B5CEA8"/>
          <w:sz w:val="21"/>
          <w:szCs w:val="21"/>
          <w:lang w:val="en-US"/>
        </w:rPr>
        <w:t>0x01</w:t>
      </w:r>
      <w:r w:rsidRPr="000761F9">
        <w:rPr>
          <w:rFonts w:ascii="Consolas" w:eastAsia="Times New Roman" w:hAnsi="Consolas" w:cs="Times New Roman"/>
          <w:color w:val="D4D4D4"/>
          <w:sz w:val="21"/>
          <w:szCs w:val="21"/>
          <w:lang w:val="en-US"/>
        </w:rPr>
        <w:t xml:space="preserve"> },</w:t>
      </w:r>
    </w:p>
    <w:p w14:paraId="02CF3DFE"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REG_HREF, </w:t>
      </w:r>
      <w:r w:rsidRPr="000761F9">
        <w:rPr>
          <w:rFonts w:ascii="Consolas" w:eastAsia="Times New Roman" w:hAnsi="Consolas" w:cs="Times New Roman"/>
          <w:color w:val="B5CEA8"/>
          <w:sz w:val="21"/>
          <w:szCs w:val="21"/>
          <w:lang w:val="en-US"/>
        </w:rPr>
        <w:t>0xb6</w:t>
      </w:r>
      <w:r w:rsidRPr="000761F9">
        <w:rPr>
          <w:rFonts w:ascii="Consolas" w:eastAsia="Times New Roman" w:hAnsi="Consolas" w:cs="Times New Roman"/>
          <w:color w:val="D4D4D4"/>
          <w:sz w:val="21"/>
          <w:szCs w:val="21"/>
          <w:lang w:val="en-US"/>
        </w:rPr>
        <w:t xml:space="preserve"> }, { REG_VSTART, </w:t>
      </w:r>
      <w:r w:rsidRPr="000761F9">
        <w:rPr>
          <w:rFonts w:ascii="Consolas" w:eastAsia="Times New Roman" w:hAnsi="Consolas" w:cs="Times New Roman"/>
          <w:color w:val="B5CEA8"/>
          <w:sz w:val="21"/>
          <w:szCs w:val="21"/>
          <w:lang w:val="en-US"/>
        </w:rPr>
        <w:t>0x02</w:t>
      </w:r>
      <w:r w:rsidRPr="000761F9">
        <w:rPr>
          <w:rFonts w:ascii="Consolas" w:eastAsia="Times New Roman" w:hAnsi="Consolas" w:cs="Times New Roman"/>
          <w:color w:val="D4D4D4"/>
          <w:sz w:val="21"/>
          <w:szCs w:val="21"/>
          <w:lang w:val="en-US"/>
        </w:rPr>
        <w:t xml:space="preserve"> },</w:t>
      </w:r>
    </w:p>
    <w:p w14:paraId="6389E2A2"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REG_VSTOP, </w:t>
      </w:r>
      <w:r w:rsidRPr="000761F9">
        <w:rPr>
          <w:rFonts w:ascii="Consolas" w:eastAsia="Times New Roman" w:hAnsi="Consolas" w:cs="Times New Roman"/>
          <w:color w:val="B5CEA8"/>
          <w:sz w:val="21"/>
          <w:szCs w:val="21"/>
          <w:lang w:val="en-US"/>
        </w:rPr>
        <w:t>0x7a</w:t>
      </w:r>
      <w:r w:rsidRPr="000761F9">
        <w:rPr>
          <w:rFonts w:ascii="Consolas" w:eastAsia="Times New Roman" w:hAnsi="Consolas" w:cs="Times New Roman"/>
          <w:color w:val="D4D4D4"/>
          <w:sz w:val="21"/>
          <w:szCs w:val="21"/>
          <w:lang w:val="en-US"/>
        </w:rPr>
        <w:t xml:space="preserve"> }, { REG_VREF, </w:t>
      </w:r>
      <w:r w:rsidRPr="000761F9">
        <w:rPr>
          <w:rFonts w:ascii="Consolas" w:eastAsia="Times New Roman" w:hAnsi="Consolas" w:cs="Times New Roman"/>
          <w:color w:val="B5CEA8"/>
          <w:sz w:val="21"/>
          <w:szCs w:val="21"/>
          <w:lang w:val="en-US"/>
        </w:rPr>
        <w:t>0x0a</w:t>
      </w:r>
      <w:r w:rsidRPr="000761F9">
        <w:rPr>
          <w:rFonts w:ascii="Consolas" w:eastAsia="Times New Roman" w:hAnsi="Consolas" w:cs="Times New Roman"/>
          <w:color w:val="D4D4D4"/>
          <w:sz w:val="21"/>
          <w:szCs w:val="21"/>
          <w:lang w:val="en-US"/>
        </w:rPr>
        <w:t xml:space="preserve"> },</w:t>
      </w:r>
    </w:p>
    <w:p w14:paraId="3BC844E2"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p>
    <w:p w14:paraId="0D076F6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REG_COM3, </w:t>
      </w:r>
      <w:r w:rsidRPr="000761F9">
        <w:rPr>
          <w:rFonts w:ascii="Consolas" w:eastAsia="Times New Roman" w:hAnsi="Consolas" w:cs="Times New Roman"/>
          <w:color w:val="B5CEA8"/>
          <w:sz w:val="21"/>
          <w:szCs w:val="21"/>
          <w:lang w:val="en-US"/>
        </w:rPr>
        <w:t>0</w:t>
      </w:r>
      <w:r w:rsidRPr="000761F9">
        <w:rPr>
          <w:rFonts w:ascii="Consolas" w:eastAsia="Times New Roman" w:hAnsi="Consolas" w:cs="Times New Roman"/>
          <w:color w:val="D4D4D4"/>
          <w:sz w:val="21"/>
          <w:szCs w:val="21"/>
          <w:lang w:val="en-US"/>
        </w:rPr>
        <w:t xml:space="preserve"> }, { REG_COM14, </w:t>
      </w:r>
      <w:r w:rsidRPr="000761F9">
        <w:rPr>
          <w:rFonts w:ascii="Consolas" w:eastAsia="Times New Roman" w:hAnsi="Consolas" w:cs="Times New Roman"/>
          <w:color w:val="B5CEA8"/>
          <w:sz w:val="21"/>
          <w:szCs w:val="21"/>
          <w:lang w:val="en-US"/>
        </w:rPr>
        <w:t>0</w:t>
      </w:r>
      <w:r w:rsidRPr="000761F9">
        <w:rPr>
          <w:rFonts w:ascii="Consolas" w:eastAsia="Times New Roman" w:hAnsi="Consolas" w:cs="Times New Roman"/>
          <w:color w:val="D4D4D4"/>
          <w:sz w:val="21"/>
          <w:szCs w:val="21"/>
          <w:lang w:val="en-US"/>
        </w:rPr>
        <w:t xml:space="preserve"> },</w:t>
      </w:r>
    </w:p>
    <w:p w14:paraId="71490845"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608B4E"/>
          <w:sz w:val="21"/>
          <w:szCs w:val="21"/>
          <w:lang w:val="en-US"/>
        </w:rPr>
        <w:t>/* Mystery scaling numbers */</w:t>
      </w:r>
    </w:p>
    <w:p w14:paraId="19CF4112"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B5CEA8"/>
          <w:sz w:val="21"/>
          <w:szCs w:val="21"/>
          <w:lang w:val="en-US"/>
        </w:rPr>
        <w:t>0x70</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0x3a</w:t>
      </w:r>
      <w:r w:rsidRPr="000761F9">
        <w:rPr>
          <w:rFonts w:ascii="Consolas" w:eastAsia="Times New Roman" w:hAnsi="Consolas" w:cs="Times New Roman"/>
          <w:color w:val="D4D4D4"/>
          <w:sz w:val="21"/>
          <w:szCs w:val="21"/>
          <w:lang w:val="en-US"/>
        </w:rPr>
        <w:t xml:space="preserve"> }, { </w:t>
      </w:r>
      <w:r w:rsidRPr="000761F9">
        <w:rPr>
          <w:rFonts w:ascii="Consolas" w:eastAsia="Times New Roman" w:hAnsi="Consolas" w:cs="Times New Roman"/>
          <w:color w:val="B5CEA8"/>
          <w:sz w:val="21"/>
          <w:szCs w:val="21"/>
          <w:lang w:val="en-US"/>
        </w:rPr>
        <w:t>0x71</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0x35</w:t>
      </w:r>
      <w:r w:rsidRPr="000761F9">
        <w:rPr>
          <w:rFonts w:ascii="Consolas" w:eastAsia="Times New Roman" w:hAnsi="Consolas" w:cs="Times New Roman"/>
          <w:color w:val="D4D4D4"/>
          <w:sz w:val="21"/>
          <w:szCs w:val="21"/>
          <w:lang w:val="en-US"/>
        </w:rPr>
        <w:t xml:space="preserve"> },</w:t>
      </w:r>
    </w:p>
    <w:p w14:paraId="3F0008B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B5CEA8"/>
          <w:sz w:val="21"/>
          <w:szCs w:val="21"/>
          <w:lang w:val="en-US"/>
        </w:rPr>
        <w:t>0x72</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0x11</w:t>
      </w:r>
      <w:r w:rsidRPr="000761F9">
        <w:rPr>
          <w:rFonts w:ascii="Consolas" w:eastAsia="Times New Roman" w:hAnsi="Consolas" w:cs="Times New Roman"/>
          <w:color w:val="D4D4D4"/>
          <w:sz w:val="21"/>
          <w:szCs w:val="21"/>
          <w:lang w:val="en-US"/>
        </w:rPr>
        <w:t xml:space="preserve"> }, { </w:t>
      </w:r>
      <w:r w:rsidRPr="000761F9">
        <w:rPr>
          <w:rFonts w:ascii="Consolas" w:eastAsia="Times New Roman" w:hAnsi="Consolas" w:cs="Times New Roman"/>
          <w:color w:val="B5CEA8"/>
          <w:sz w:val="21"/>
          <w:szCs w:val="21"/>
          <w:lang w:val="en-US"/>
        </w:rPr>
        <w:t>0x73</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0xf0</w:t>
      </w:r>
      <w:r w:rsidRPr="000761F9">
        <w:rPr>
          <w:rFonts w:ascii="Consolas" w:eastAsia="Times New Roman" w:hAnsi="Consolas" w:cs="Times New Roman"/>
          <w:color w:val="D4D4D4"/>
          <w:sz w:val="21"/>
          <w:szCs w:val="21"/>
          <w:lang w:val="en-US"/>
        </w:rPr>
        <w:t xml:space="preserve"> },</w:t>
      </w:r>
    </w:p>
    <w:p w14:paraId="7F5AF84B"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B5CEA8"/>
          <w:sz w:val="21"/>
          <w:szCs w:val="21"/>
          <w:lang w:val="en-US"/>
        </w:rPr>
        <w:t>0xa2</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608B4E"/>
          <w:sz w:val="21"/>
          <w:szCs w:val="21"/>
          <w:lang w:val="en-US"/>
        </w:rPr>
        <w:t>/* 0x02 changed to 1*/</w:t>
      </w:r>
      <w:r w:rsidRPr="000761F9">
        <w:rPr>
          <w:rFonts w:ascii="Consolas" w:eastAsia="Times New Roman" w:hAnsi="Consolas" w:cs="Times New Roman"/>
          <w:color w:val="B5CEA8"/>
          <w:sz w:val="21"/>
          <w:szCs w:val="21"/>
          <w:lang w:val="en-US"/>
        </w:rPr>
        <w:t>1</w:t>
      </w:r>
      <w:r w:rsidRPr="000761F9">
        <w:rPr>
          <w:rFonts w:ascii="Consolas" w:eastAsia="Times New Roman" w:hAnsi="Consolas" w:cs="Times New Roman"/>
          <w:color w:val="D4D4D4"/>
          <w:sz w:val="21"/>
          <w:szCs w:val="21"/>
          <w:lang w:val="en-US"/>
        </w:rPr>
        <w:t xml:space="preserve"> }, { REG_COM10, </w:t>
      </w:r>
      <w:r w:rsidRPr="000761F9">
        <w:rPr>
          <w:rFonts w:ascii="Consolas" w:eastAsia="Times New Roman" w:hAnsi="Consolas" w:cs="Times New Roman"/>
          <w:color w:val="B5CEA8"/>
          <w:sz w:val="21"/>
          <w:szCs w:val="21"/>
          <w:lang w:val="en-US"/>
        </w:rPr>
        <w:t>0x0</w:t>
      </w:r>
      <w:r w:rsidRPr="000761F9">
        <w:rPr>
          <w:rFonts w:ascii="Consolas" w:eastAsia="Times New Roman" w:hAnsi="Consolas" w:cs="Times New Roman"/>
          <w:color w:val="D4D4D4"/>
          <w:sz w:val="21"/>
          <w:szCs w:val="21"/>
          <w:lang w:val="en-US"/>
        </w:rPr>
        <w:t xml:space="preserve"> },</w:t>
      </w:r>
    </w:p>
    <w:p w14:paraId="5FF44EB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608B4E"/>
          <w:sz w:val="21"/>
          <w:szCs w:val="21"/>
          <w:lang w:val="en-US"/>
        </w:rPr>
        <w:t>/* Gamma curve values */</w:t>
      </w:r>
    </w:p>
    <w:p w14:paraId="3A7C3A2A"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B5CEA8"/>
          <w:sz w:val="21"/>
          <w:szCs w:val="21"/>
          <w:lang w:val="en-US"/>
        </w:rPr>
        <w:t>0x7a</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0x20</w:t>
      </w:r>
      <w:r w:rsidRPr="000761F9">
        <w:rPr>
          <w:rFonts w:ascii="Consolas" w:eastAsia="Times New Roman" w:hAnsi="Consolas" w:cs="Times New Roman"/>
          <w:color w:val="D4D4D4"/>
          <w:sz w:val="21"/>
          <w:szCs w:val="21"/>
          <w:lang w:val="en-US"/>
        </w:rPr>
        <w:t xml:space="preserve"> }, { </w:t>
      </w:r>
      <w:r w:rsidRPr="000761F9">
        <w:rPr>
          <w:rFonts w:ascii="Consolas" w:eastAsia="Times New Roman" w:hAnsi="Consolas" w:cs="Times New Roman"/>
          <w:color w:val="B5CEA8"/>
          <w:sz w:val="21"/>
          <w:szCs w:val="21"/>
          <w:lang w:val="en-US"/>
        </w:rPr>
        <w:t>0x7b</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0x10</w:t>
      </w:r>
      <w:r w:rsidRPr="000761F9">
        <w:rPr>
          <w:rFonts w:ascii="Consolas" w:eastAsia="Times New Roman" w:hAnsi="Consolas" w:cs="Times New Roman"/>
          <w:color w:val="D4D4D4"/>
          <w:sz w:val="21"/>
          <w:szCs w:val="21"/>
          <w:lang w:val="en-US"/>
        </w:rPr>
        <w:t xml:space="preserve"> },</w:t>
      </w:r>
    </w:p>
    <w:p w14:paraId="4AD030E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B5CEA8"/>
          <w:sz w:val="21"/>
          <w:szCs w:val="21"/>
        </w:rPr>
        <w:t>0x7c</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B5CEA8"/>
          <w:sz w:val="21"/>
          <w:szCs w:val="21"/>
        </w:rPr>
        <w:t>0x1e</w:t>
      </w:r>
      <w:r w:rsidRPr="000761F9">
        <w:rPr>
          <w:rFonts w:ascii="Consolas" w:eastAsia="Times New Roman" w:hAnsi="Consolas" w:cs="Times New Roman"/>
          <w:color w:val="D4D4D4"/>
          <w:sz w:val="21"/>
          <w:szCs w:val="21"/>
        </w:rPr>
        <w:t xml:space="preserve"> }, { </w:t>
      </w:r>
      <w:r w:rsidRPr="000761F9">
        <w:rPr>
          <w:rFonts w:ascii="Consolas" w:eastAsia="Times New Roman" w:hAnsi="Consolas" w:cs="Times New Roman"/>
          <w:color w:val="B5CEA8"/>
          <w:sz w:val="21"/>
          <w:szCs w:val="21"/>
        </w:rPr>
        <w:t>0x7d</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B5CEA8"/>
          <w:sz w:val="21"/>
          <w:szCs w:val="21"/>
        </w:rPr>
        <w:t>0x35</w:t>
      </w:r>
      <w:r w:rsidRPr="000761F9">
        <w:rPr>
          <w:rFonts w:ascii="Consolas" w:eastAsia="Times New Roman" w:hAnsi="Consolas" w:cs="Times New Roman"/>
          <w:color w:val="D4D4D4"/>
          <w:sz w:val="21"/>
          <w:szCs w:val="21"/>
        </w:rPr>
        <w:t xml:space="preserve"> },</w:t>
      </w:r>
    </w:p>
    <w:p w14:paraId="2FEFF67D"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 </w:t>
      </w:r>
      <w:r w:rsidRPr="000761F9">
        <w:rPr>
          <w:rFonts w:ascii="Consolas" w:eastAsia="Times New Roman" w:hAnsi="Consolas" w:cs="Times New Roman"/>
          <w:color w:val="B5CEA8"/>
          <w:sz w:val="21"/>
          <w:szCs w:val="21"/>
        </w:rPr>
        <w:t>0x7e</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B5CEA8"/>
          <w:sz w:val="21"/>
          <w:szCs w:val="21"/>
        </w:rPr>
        <w:t>0x5a</w:t>
      </w:r>
      <w:r w:rsidRPr="000761F9">
        <w:rPr>
          <w:rFonts w:ascii="Consolas" w:eastAsia="Times New Roman" w:hAnsi="Consolas" w:cs="Times New Roman"/>
          <w:color w:val="D4D4D4"/>
          <w:sz w:val="21"/>
          <w:szCs w:val="21"/>
        </w:rPr>
        <w:t xml:space="preserve"> }, { </w:t>
      </w:r>
      <w:r w:rsidRPr="000761F9">
        <w:rPr>
          <w:rFonts w:ascii="Consolas" w:eastAsia="Times New Roman" w:hAnsi="Consolas" w:cs="Times New Roman"/>
          <w:color w:val="B5CEA8"/>
          <w:sz w:val="21"/>
          <w:szCs w:val="21"/>
        </w:rPr>
        <w:t>0x7f</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B5CEA8"/>
          <w:sz w:val="21"/>
          <w:szCs w:val="21"/>
        </w:rPr>
        <w:t>0x69</w:t>
      </w:r>
      <w:r w:rsidRPr="000761F9">
        <w:rPr>
          <w:rFonts w:ascii="Consolas" w:eastAsia="Times New Roman" w:hAnsi="Consolas" w:cs="Times New Roman"/>
          <w:color w:val="D4D4D4"/>
          <w:sz w:val="21"/>
          <w:szCs w:val="21"/>
        </w:rPr>
        <w:t xml:space="preserve"> },</w:t>
      </w:r>
    </w:p>
    <w:p w14:paraId="23CFEF9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 </w:t>
      </w:r>
      <w:r w:rsidRPr="000761F9">
        <w:rPr>
          <w:rFonts w:ascii="Consolas" w:eastAsia="Times New Roman" w:hAnsi="Consolas" w:cs="Times New Roman"/>
          <w:color w:val="B5CEA8"/>
          <w:sz w:val="21"/>
          <w:szCs w:val="21"/>
        </w:rPr>
        <w:t>0x80</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B5CEA8"/>
          <w:sz w:val="21"/>
          <w:szCs w:val="21"/>
        </w:rPr>
        <w:t>0x76</w:t>
      </w:r>
      <w:r w:rsidRPr="000761F9">
        <w:rPr>
          <w:rFonts w:ascii="Consolas" w:eastAsia="Times New Roman" w:hAnsi="Consolas" w:cs="Times New Roman"/>
          <w:color w:val="D4D4D4"/>
          <w:sz w:val="21"/>
          <w:szCs w:val="21"/>
        </w:rPr>
        <w:t xml:space="preserve"> }, { </w:t>
      </w:r>
      <w:r w:rsidRPr="000761F9">
        <w:rPr>
          <w:rFonts w:ascii="Consolas" w:eastAsia="Times New Roman" w:hAnsi="Consolas" w:cs="Times New Roman"/>
          <w:color w:val="B5CEA8"/>
          <w:sz w:val="21"/>
          <w:szCs w:val="21"/>
        </w:rPr>
        <w:t>0x81</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B5CEA8"/>
          <w:sz w:val="21"/>
          <w:szCs w:val="21"/>
        </w:rPr>
        <w:t>0x80</w:t>
      </w:r>
      <w:r w:rsidRPr="000761F9">
        <w:rPr>
          <w:rFonts w:ascii="Consolas" w:eastAsia="Times New Roman" w:hAnsi="Consolas" w:cs="Times New Roman"/>
          <w:color w:val="D4D4D4"/>
          <w:sz w:val="21"/>
          <w:szCs w:val="21"/>
        </w:rPr>
        <w:t xml:space="preserve"> },</w:t>
      </w:r>
    </w:p>
    <w:p w14:paraId="7B26D64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 </w:t>
      </w:r>
      <w:r w:rsidRPr="000761F9">
        <w:rPr>
          <w:rFonts w:ascii="Consolas" w:eastAsia="Times New Roman" w:hAnsi="Consolas" w:cs="Times New Roman"/>
          <w:color w:val="B5CEA8"/>
          <w:sz w:val="21"/>
          <w:szCs w:val="21"/>
        </w:rPr>
        <w:t>0x82</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B5CEA8"/>
          <w:sz w:val="21"/>
          <w:szCs w:val="21"/>
        </w:rPr>
        <w:t>0x88</w:t>
      </w:r>
      <w:r w:rsidRPr="000761F9">
        <w:rPr>
          <w:rFonts w:ascii="Consolas" w:eastAsia="Times New Roman" w:hAnsi="Consolas" w:cs="Times New Roman"/>
          <w:color w:val="D4D4D4"/>
          <w:sz w:val="21"/>
          <w:szCs w:val="21"/>
        </w:rPr>
        <w:t xml:space="preserve"> }, { </w:t>
      </w:r>
      <w:r w:rsidRPr="000761F9">
        <w:rPr>
          <w:rFonts w:ascii="Consolas" w:eastAsia="Times New Roman" w:hAnsi="Consolas" w:cs="Times New Roman"/>
          <w:color w:val="B5CEA8"/>
          <w:sz w:val="21"/>
          <w:szCs w:val="21"/>
        </w:rPr>
        <w:t>0x83</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B5CEA8"/>
          <w:sz w:val="21"/>
          <w:szCs w:val="21"/>
        </w:rPr>
        <w:t>0x8f</w:t>
      </w:r>
      <w:r w:rsidRPr="000761F9">
        <w:rPr>
          <w:rFonts w:ascii="Consolas" w:eastAsia="Times New Roman" w:hAnsi="Consolas" w:cs="Times New Roman"/>
          <w:color w:val="D4D4D4"/>
          <w:sz w:val="21"/>
          <w:szCs w:val="21"/>
        </w:rPr>
        <w:t xml:space="preserve"> },</w:t>
      </w:r>
    </w:p>
    <w:p w14:paraId="1BF6857C"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 </w:t>
      </w:r>
      <w:r w:rsidRPr="000761F9">
        <w:rPr>
          <w:rFonts w:ascii="Consolas" w:eastAsia="Times New Roman" w:hAnsi="Consolas" w:cs="Times New Roman"/>
          <w:color w:val="B5CEA8"/>
          <w:sz w:val="21"/>
          <w:szCs w:val="21"/>
        </w:rPr>
        <w:t>0x84</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B5CEA8"/>
          <w:sz w:val="21"/>
          <w:szCs w:val="21"/>
        </w:rPr>
        <w:t>0x96</w:t>
      </w:r>
      <w:r w:rsidRPr="000761F9">
        <w:rPr>
          <w:rFonts w:ascii="Consolas" w:eastAsia="Times New Roman" w:hAnsi="Consolas" w:cs="Times New Roman"/>
          <w:color w:val="D4D4D4"/>
          <w:sz w:val="21"/>
          <w:szCs w:val="21"/>
        </w:rPr>
        <w:t xml:space="preserve"> }, { </w:t>
      </w:r>
      <w:r w:rsidRPr="000761F9">
        <w:rPr>
          <w:rFonts w:ascii="Consolas" w:eastAsia="Times New Roman" w:hAnsi="Consolas" w:cs="Times New Roman"/>
          <w:color w:val="B5CEA8"/>
          <w:sz w:val="21"/>
          <w:szCs w:val="21"/>
        </w:rPr>
        <w:t>0x85</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B5CEA8"/>
          <w:sz w:val="21"/>
          <w:szCs w:val="21"/>
        </w:rPr>
        <w:t>0xa3</w:t>
      </w:r>
      <w:r w:rsidRPr="000761F9">
        <w:rPr>
          <w:rFonts w:ascii="Consolas" w:eastAsia="Times New Roman" w:hAnsi="Consolas" w:cs="Times New Roman"/>
          <w:color w:val="D4D4D4"/>
          <w:sz w:val="21"/>
          <w:szCs w:val="21"/>
        </w:rPr>
        <w:t xml:space="preserve"> },</w:t>
      </w:r>
    </w:p>
    <w:p w14:paraId="5B6BA1EA"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 </w:t>
      </w:r>
      <w:r w:rsidRPr="000761F9">
        <w:rPr>
          <w:rFonts w:ascii="Consolas" w:eastAsia="Times New Roman" w:hAnsi="Consolas" w:cs="Times New Roman"/>
          <w:color w:val="B5CEA8"/>
          <w:sz w:val="21"/>
          <w:szCs w:val="21"/>
        </w:rPr>
        <w:t>0x86</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B5CEA8"/>
          <w:sz w:val="21"/>
          <w:szCs w:val="21"/>
        </w:rPr>
        <w:t>0xaf</w:t>
      </w:r>
      <w:r w:rsidRPr="000761F9">
        <w:rPr>
          <w:rFonts w:ascii="Consolas" w:eastAsia="Times New Roman" w:hAnsi="Consolas" w:cs="Times New Roman"/>
          <w:color w:val="D4D4D4"/>
          <w:sz w:val="21"/>
          <w:szCs w:val="21"/>
        </w:rPr>
        <w:t xml:space="preserve"> }, { </w:t>
      </w:r>
      <w:r w:rsidRPr="000761F9">
        <w:rPr>
          <w:rFonts w:ascii="Consolas" w:eastAsia="Times New Roman" w:hAnsi="Consolas" w:cs="Times New Roman"/>
          <w:color w:val="B5CEA8"/>
          <w:sz w:val="21"/>
          <w:szCs w:val="21"/>
        </w:rPr>
        <w:t>0x87</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B5CEA8"/>
          <w:sz w:val="21"/>
          <w:szCs w:val="21"/>
        </w:rPr>
        <w:t>0xc4</w:t>
      </w:r>
      <w:r w:rsidRPr="000761F9">
        <w:rPr>
          <w:rFonts w:ascii="Consolas" w:eastAsia="Times New Roman" w:hAnsi="Consolas" w:cs="Times New Roman"/>
          <w:color w:val="D4D4D4"/>
          <w:sz w:val="21"/>
          <w:szCs w:val="21"/>
        </w:rPr>
        <w:t xml:space="preserve"> },</w:t>
      </w:r>
    </w:p>
    <w:p w14:paraId="4B2F6CDE"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 </w:t>
      </w:r>
      <w:r w:rsidRPr="000761F9">
        <w:rPr>
          <w:rFonts w:ascii="Consolas" w:eastAsia="Times New Roman" w:hAnsi="Consolas" w:cs="Times New Roman"/>
          <w:color w:val="B5CEA8"/>
          <w:sz w:val="21"/>
          <w:szCs w:val="21"/>
        </w:rPr>
        <w:t>0x88</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B5CEA8"/>
          <w:sz w:val="21"/>
          <w:szCs w:val="21"/>
        </w:rPr>
        <w:t>0xd7</w:t>
      </w:r>
      <w:r w:rsidRPr="000761F9">
        <w:rPr>
          <w:rFonts w:ascii="Consolas" w:eastAsia="Times New Roman" w:hAnsi="Consolas" w:cs="Times New Roman"/>
          <w:color w:val="D4D4D4"/>
          <w:sz w:val="21"/>
          <w:szCs w:val="21"/>
        </w:rPr>
        <w:t xml:space="preserve"> }, { </w:t>
      </w:r>
      <w:r w:rsidRPr="000761F9">
        <w:rPr>
          <w:rFonts w:ascii="Consolas" w:eastAsia="Times New Roman" w:hAnsi="Consolas" w:cs="Times New Roman"/>
          <w:color w:val="B5CEA8"/>
          <w:sz w:val="21"/>
          <w:szCs w:val="21"/>
        </w:rPr>
        <w:t>0x89</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B5CEA8"/>
          <w:sz w:val="21"/>
          <w:szCs w:val="21"/>
        </w:rPr>
        <w:t>0xe8</w:t>
      </w:r>
      <w:r w:rsidRPr="000761F9">
        <w:rPr>
          <w:rFonts w:ascii="Consolas" w:eastAsia="Times New Roman" w:hAnsi="Consolas" w:cs="Times New Roman"/>
          <w:color w:val="D4D4D4"/>
          <w:sz w:val="21"/>
          <w:szCs w:val="21"/>
        </w:rPr>
        <w:t xml:space="preserve"> },</w:t>
      </w:r>
    </w:p>
    <w:p w14:paraId="757058D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608B4E"/>
          <w:sz w:val="21"/>
          <w:szCs w:val="21"/>
          <w:lang w:val="en-US"/>
        </w:rPr>
        <w:t>/* AGC and AEC parameters.  Note we start by disabling those features,</w:t>
      </w:r>
    </w:p>
    <w:p w14:paraId="720D01ED"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608B4E"/>
          <w:sz w:val="21"/>
          <w:szCs w:val="21"/>
          <w:lang w:val="en-US"/>
        </w:rPr>
        <w:lastRenderedPageBreak/>
        <w:t xml:space="preserve">  then turn them only after tweaking the values. */</w:t>
      </w:r>
    </w:p>
    <w:p w14:paraId="780FC86C"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REG_COM8, COM8_FASTAEC | COM8_AECSTEP },</w:t>
      </w:r>
    </w:p>
    <w:p w14:paraId="1088C3A9"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REG_GAIN, </w:t>
      </w:r>
      <w:r w:rsidRPr="000761F9">
        <w:rPr>
          <w:rFonts w:ascii="Consolas" w:eastAsia="Times New Roman" w:hAnsi="Consolas" w:cs="Times New Roman"/>
          <w:color w:val="B5CEA8"/>
          <w:sz w:val="21"/>
          <w:szCs w:val="21"/>
          <w:lang w:val="en-US"/>
        </w:rPr>
        <w:t>0</w:t>
      </w:r>
      <w:r w:rsidRPr="000761F9">
        <w:rPr>
          <w:rFonts w:ascii="Consolas" w:eastAsia="Times New Roman" w:hAnsi="Consolas" w:cs="Times New Roman"/>
          <w:color w:val="D4D4D4"/>
          <w:sz w:val="21"/>
          <w:szCs w:val="21"/>
          <w:lang w:val="en-US"/>
        </w:rPr>
        <w:t xml:space="preserve"> }, { REG_AECH, </w:t>
      </w:r>
      <w:r w:rsidRPr="000761F9">
        <w:rPr>
          <w:rFonts w:ascii="Consolas" w:eastAsia="Times New Roman" w:hAnsi="Consolas" w:cs="Times New Roman"/>
          <w:color w:val="B5CEA8"/>
          <w:sz w:val="21"/>
          <w:szCs w:val="21"/>
          <w:lang w:val="en-US"/>
        </w:rPr>
        <w:t>0</w:t>
      </w:r>
      <w:r w:rsidRPr="000761F9">
        <w:rPr>
          <w:rFonts w:ascii="Consolas" w:eastAsia="Times New Roman" w:hAnsi="Consolas" w:cs="Times New Roman"/>
          <w:color w:val="D4D4D4"/>
          <w:sz w:val="21"/>
          <w:szCs w:val="21"/>
          <w:lang w:val="en-US"/>
        </w:rPr>
        <w:t xml:space="preserve"> },</w:t>
      </w:r>
    </w:p>
    <w:p w14:paraId="69C6D793"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REG_COM4, </w:t>
      </w:r>
      <w:r w:rsidRPr="000761F9">
        <w:rPr>
          <w:rFonts w:ascii="Consolas" w:eastAsia="Times New Roman" w:hAnsi="Consolas" w:cs="Times New Roman"/>
          <w:color w:val="B5CEA8"/>
          <w:sz w:val="21"/>
          <w:szCs w:val="21"/>
          <w:lang w:val="en-US"/>
        </w:rPr>
        <w:t>0x40</w:t>
      </w: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608B4E"/>
          <w:sz w:val="21"/>
          <w:szCs w:val="21"/>
          <w:lang w:val="en-US"/>
        </w:rPr>
        <w:t>/* magic reserved bit */</w:t>
      </w:r>
    </w:p>
    <w:p w14:paraId="0C49108D"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REG_COM9, </w:t>
      </w:r>
      <w:r w:rsidRPr="000761F9">
        <w:rPr>
          <w:rFonts w:ascii="Consolas" w:eastAsia="Times New Roman" w:hAnsi="Consolas" w:cs="Times New Roman"/>
          <w:color w:val="B5CEA8"/>
          <w:sz w:val="21"/>
          <w:szCs w:val="21"/>
          <w:lang w:val="en-US"/>
        </w:rPr>
        <w:t>0x18</w:t>
      </w: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608B4E"/>
          <w:sz w:val="21"/>
          <w:szCs w:val="21"/>
          <w:lang w:val="en-US"/>
        </w:rPr>
        <w:t>/* 4x gain + magic rsvd bit */</w:t>
      </w:r>
    </w:p>
    <w:p w14:paraId="6A0CA525"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REG_BD50MAX, </w:t>
      </w:r>
      <w:r w:rsidRPr="000761F9">
        <w:rPr>
          <w:rFonts w:ascii="Consolas" w:eastAsia="Times New Roman" w:hAnsi="Consolas" w:cs="Times New Roman"/>
          <w:color w:val="B5CEA8"/>
          <w:sz w:val="21"/>
          <w:szCs w:val="21"/>
          <w:lang w:val="en-US"/>
        </w:rPr>
        <w:t>0x05</w:t>
      </w:r>
      <w:r w:rsidRPr="000761F9">
        <w:rPr>
          <w:rFonts w:ascii="Consolas" w:eastAsia="Times New Roman" w:hAnsi="Consolas" w:cs="Times New Roman"/>
          <w:color w:val="D4D4D4"/>
          <w:sz w:val="21"/>
          <w:szCs w:val="21"/>
          <w:lang w:val="en-US"/>
        </w:rPr>
        <w:t xml:space="preserve"> }, { REG_BD60MAX, </w:t>
      </w:r>
      <w:r w:rsidRPr="000761F9">
        <w:rPr>
          <w:rFonts w:ascii="Consolas" w:eastAsia="Times New Roman" w:hAnsi="Consolas" w:cs="Times New Roman"/>
          <w:color w:val="B5CEA8"/>
          <w:sz w:val="21"/>
          <w:szCs w:val="21"/>
          <w:lang w:val="en-US"/>
        </w:rPr>
        <w:t>0x07</w:t>
      </w:r>
      <w:r w:rsidRPr="000761F9">
        <w:rPr>
          <w:rFonts w:ascii="Consolas" w:eastAsia="Times New Roman" w:hAnsi="Consolas" w:cs="Times New Roman"/>
          <w:color w:val="D4D4D4"/>
          <w:sz w:val="21"/>
          <w:szCs w:val="21"/>
          <w:lang w:val="en-US"/>
        </w:rPr>
        <w:t xml:space="preserve"> },</w:t>
      </w:r>
    </w:p>
    <w:p w14:paraId="022877ED"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REG_AEW, </w:t>
      </w:r>
      <w:r w:rsidRPr="000761F9">
        <w:rPr>
          <w:rFonts w:ascii="Consolas" w:eastAsia="Times New Roman" w:hAnsi="Consolas" w:cs="Times New Roman"/>
          <w:color w:val="B5CEA8"/>
          <w:sz w:val="21"/>
          <w:szCs w:val="21"/>
          <w:lang w:val="en-US"/>
        </w:rPr>
        <w:t>0x95</w:t>
      </w:r>
      <w:r w:rsidRPr="000761F9">
        <w:rPr>
          <w:rFonts w:ascii="Consolas" w:eastAsia="Times New Roman" w:hAnsi="Consolas" w:cs="Times New Roman"/>
          <w:color w:val="D4D4D4"/>
          <w:sz w:val="21"/>
          <w:szCs w:val="21"/>
          <w:lang w:val="en-US"/>
        </w:rPr>
        <w:t xml:space="preserve"> }, { REG_AEB, </w:t>
      </w:r>
      <w:r w:rsidRPr="000761F9">
        <w:rPr>
          <w:rFonts w:ascii="Consolas" w:eastAsia="Times New Roman" w:hAnsi="Consolas" w:cs="Times New Roman"/>
          <w:color w:val="B5CEA8"/>
          <w:sz w:val="21"/>
          <w:szCs w:val="21"/>
          <w:lang w:val="en-US"/>
        </w:rPr>
        <w:t>0x33</w:t>
      </w:r>
      <w:r w:rsidRPr="000761F9">
        <w:rPr>
          <w:rFonts w:ascii="Consolas" w:eastAsia="Times New Roman" w:hAnsi="Consolas" w:cs="Times New Roman"/>
          <w:color w:val="D4D4D4"/>
          <w:sz w:val="21"/>
          <w:szCs w:val="21"/>
          <w:lang w:val="en-US"/>
        </w:rPr>
        <w:t xml:space="preserve"> },</w:t>
      </w:r>
    </w:p>
    <w:p w14:paraId="658D7FC2"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REG_VPT, </w:t>
      </w:r>
      <w:r w:rsidRPr="000761F9">
        <w:rPr>
          <w:rFonts w:ascii="Consolas" w:eastAsia="Times New Roman" w:hAnsi="Consolas" w:cs="Times New Roman"/>
          <w:color w:val="B5CEA8"/>
          <w:sz w:val="21"/>
          <w:szCs w:val="21"/>
          <w:lang w:val="en-US"/>
        </w:rPr>
        <w:t>0xe3</w:t>
      </w:r>
      <w:r w:rsidRPr="000761F9">
        <w:rPr>
          <w:rFonts w:ascii="Consolas" w:eastAsia="Times New Roman" w:hAnsi="Consolas" w:cs="Times New Roman"/>
          <w:color w:val="D4D4D4"/>
          <w:sz w:val="21"/>
          <w:szCs w:val="21"/>
          <w:lang w:val="en-US"/>
        </w:rPr>
        <w:t xml:space="preserve"> }, { REG_HAECC1, </w:t>
      </w:r>
      <w:r w:rsidRPr="000761F9">
        <w:rPr>
          <w:rFonts w:ascii="Consolas" w:eastAsia="Times New Roman" w:hAnsi="Consolas" w:cs="Times New Roman"/>
          <w:color w:val="B5CEA8"/>
          <w:sz w:val="21"/>
          <w:szCs w:val="21"/>
          <w:lang w:val="en-US"/>
        </w:rPr>
        <w:t>0x78</w:t>
      </w:r>
      <w:r w:rsidRPr="000761F9">
        <w:rPr>
          <w:rFonts w:ascii="Consolas" w:eastAsia="Times New Roman" w:hAnsi="Consolas" w:cs="Times New Roman"/>
          <w:color w:val="D4D4D4"/>
          <w:sz w:val="21"/>
          <w:szCs w:val="21"/>
          <w:lang w:val="en-US"/>
        </w:rPr>
        <w:t xml:space="preserve"> },</w:t>
      </w:r>
    </w:p>
    <w:p w14:paraId="006B2C52"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REG_HAECC2, </w:t>
      </w:r>
      <w:r w:rsidRPr="000761F9">
        <w:rPr>
          <w:rFonts w:ascii="Consolas" w:eastAsia="Times New Roman" w:hAnsi="Consolas" w:cs="Times New Roman"/>
          <w:color w:val="B5CEA8"/>
          <w:sz w:val="21"/>
          <w:szCs w:val="21"/>
          <w:lang w:val="en-US"/>
        </w:rPr>
        <w:t>0x68</w:t>
      </w:r>
      <w:r w:rsidRPr="000761F9">
        <w:rPr>
          <w:rFonts w:ascii="Consolas" w:eastAsia="Times New Roman" w:hAnsi="Consolas" w:cs="Times New Roman"/>
          <w:color w:val="D4D4D4"/>
          <w:sz w:val="21"/>
          <w:szCs w:val="21"/>
          <w:lang w:val="en-US"/>
        </w:rPr>
        <w:t xml:space="preserve"> }, { </w:t>
      </w:r>
      <w:r w:rsidRPr="000761F9">
        <w:rPr>
          <w:rFonts w:ascii="Consolas" w:eastAsia="Times New Roman" w:hAnsi="Consolas" w:cs="Times New Roman"/>
          <w:color w:val="B5CEA8"/>
          <w:sz w:val="21"/>
          <w:szCs w:val="21"/>
          <w:lang w:val="en-US"/>
        </w:rPr>
        <w:t>0xa1</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0x03</w:t>
      </w: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608B4E"/>
          <w:sz w:val="21"/>
          <w:szCs w:val="21"/>
          <w:lang w:val="en-US"/>
        </w:rPr>
        <w:t>/* magic */</w:t>
      </w:r>
    </w:p>
    <w:p w14:paraId="2A8FED0E"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REG_HAECC3, </w:t>
      </w:r>
      <w:r w:rsidRPr="000761F9">
        <w:rPr>
          <w:rFonts w:ascii="Consolas" w:eastAsia="Times New Roman" w:hAnsi="Consolas" w:cs="Times New Roman"/>
          <w:color w:val="B5CEA8"/>
          <w:sz w:val="21"/>
          <w:szCs w:val="21"/>
          <w:lang w:val="en-US"/>
        </w:rPr>
        <w:t>0xd8</w:t>
      </w:r>
      <w:r w:rsidRPr="000761F9">
        <w:rPr>
          <w:rFonts w:ascii="Consolas" w:eastAsia="Times New Roman" w:hAnsi="Consolas" w:cs="Times New Roman"/>
          <w:color w:val="D4D4D4"/>
          <w:sz w:val="21"/>
          <w:szCs w:val="21"/>
          <w:lang w:val="en-US"/>
        </w:rPr>
        <w:t xml:space="preserve"> }, { REG_HAECC4, </w:t>
      </w:r>
      <w:r w:rsidRPr="000761F9">
        <w:rPr>
          <w:rFonts w:ascii="Consolas" w:eastAsia="Times New Roman" w:hAnsi="Consolas" w:cs="Times New Roman"/>
          <w:color w:val="B5CEA8"/>
          <w:sz w:val="21"/>
          <w:szCs w:val="21"/>
          <w:lang w:val="en-US"/>
        </w:rPr>
        <w:t>0xd8</w:t>
      </w:r>
      <w:r w:rsidRPr="000761F9">
        <w:rPr>
          <w:rFonts w:ascii="Consolas" w:eastAsia="Times New Roman" w:hAnsi="Consolas" w:cs="Times New Roman"/>
          <w:color w:val="D4D4D4"/>
          <w:sz w:val="21"/>
          <w:szCs w:val="21"/>
          <w:lang w:val="en-US"/>
        </w:rPr>
        <w:t xml:space="preserve"> },</w:t>
      </w:r>
    </w:p>
    <w:p w14:paraId="6E85EC7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REG_HAECC5, </w:t>
      </w:r>
      <w:r w:rsidRPr="000761F9">
        <w:rPr>
          <w:rFonts w:ascii="Consolas" w:eastAsia="Times New Roman" w:hAnsi="Consolas" w:cs="Times New Roman"/>
          <w:color w:val="B5CEA8"/>
          <w:sz w:val="21"/>
          <w:szCs w:val="21"/>
          <w:lang w:val="en-US"/>
        </w:rPr>
        <w:t>0xf0</w:t>
      </w:r>
      <w:r w:rsidRPr="000761F9">
        <w:rPr>
          <w:rFonts w:ascii="Consolas" w:eastAsia="Times New Roman" w:hAnsi="Consolas" w:cs="Times New Roman"/>
          <w:color w:val="D4D4D4"/>
          <w:sz w:val="21"/>
          <w:szCs w:val="21"/>
          <w:lang w:val="en-US"/>
        </w:rPr>
        <w:t xml:space="preserve"> }, { REG_HAECC6, </w:t>
      </w:r>
      <w:r w:rsidRPr="000761F9">
        <w:rPr>
          <w:rFonts w:ascii="Consolas" w:eastAsia="Times New Roman" w:hAnsi="Consolas" w:cs="Times New Roman"/>
          <w:color w:val="B5CEA8"/>
          <w:sz w:val="21"/>
          <w:szCs w:val="21"/>
          <w:lang w:val="en-US"/>
        </w:rPr>
        <w:t>0x90</w:t>
      </w:r>
      <w:r w:rsidRPr="000761F9">
        <w:rPr>
          <w:rFonts w:ascii="Consolas" w:eastAsia="Times New Roman" w:hAnsi="Consolas" w:cs="Times New Roman"/>
          <w:color w:val="D4D4D4"/>
          <w:sz w:val="21"/>
          <w:szCs w:val="21"/>
          <w:lang w:val="en-US"/>
        </w:rPr>
        <w:t xml:space="preserve"> },</w:t>
      </w:r>
    </w:p>
    <w:p w14:paraId="22CD1697"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REG_HAECC7, </w:t>
      </w:r>
      <w:r w:rsidRPr="000761F9">
        <w:rPr>
          <w:rFonts w:ascii="Consolas" w:eastAsia="Times New Roman" w:hAnsi="Consolas" w:cs="Times New Roman"/>
          <w:color w:val="B5CEA8"/>
          <w:sz w:val="21"/>
          <w:szCs w:val="21"/>
          <w:lang w:val="en-US"/>
        </w:rPr>
        <w:t>0x94</w:t>
      </w:r>
      <w:r w:rsidRPr="000761F9">
        <w:rPr>
          <w:rFonts w:ascii="Consolas" w:eastAsia="Times New Roman" w:hAnsi="Consolas" w:cs="Times New Roman"/>
          <w:color w:val="D4D4D4"/>
          <w:sz w:val="21"/>
          <w:szCs w:val="21"/>
          <w:lang w:val="en-US"/>
        </w:rPr>
        <w:t xml:space="preserve"> },</w:t>
      </w:r>
    </w:p>
    <w:p w14:paraId="30E8651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REG_COM8, COM8_FASTAEC | COM8_AECSTEP | COM8_AGC | COM8_AEC },</w:t>
      </w:r>
    </w:p>
    <w:p w14:paraId="5E79F838"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B5CEA8"/>
          <w:sz w:val="21"/>
          <w:szCs w:val="21"/>
          <w:lang w:val="en-US"/>
        </w:rPr>
        <w:t>0x30</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w:t>
      </w:r>
      <w:r w:rsidRPr="000761F9">
        <w:rPr>
          <w:rFonts w:ascii="Consolas" w:eastAsia="Times New Roman" w:hAnsi="Consolas" w:cs="Times New Roman"/>
          <w:color w:val="D4D4D4"/>
          <w:sz w:val="21"/>
          <w:szCs w:val="21"/>
          <w:lang w:val="en-US"/>
        </w:rPr>
        <w:t xml:space="preserve"> }, { </w:t>
      </w:r>
      <w:r w:rsidRPr="000761F9">
        <w:rPr>
          <w:rFonts w:ascii="Consolas" w:eastAsia="Times New Roman" w:hAnsi="Consolas" w:cs="Times New Roman"/>
          <w:color w:val="B5CEA8"/>
          <w:sz w:val="21"/>
          <w:szCs w:val="21"/>
          <w:lang w:val="en-US"/>
        </w:rPr>
        <w:t>0x31</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608B4E"/>
          <w:sz w:val="21"/>
          <w:szCs w:val="21"/>
          <w:lang w:val="en-US"/>
        </w:rPr>
        <w:t>//disable some delays</w:t>
      </w:r>
    </w:p>
    <w:p w14:paraId="08345B48"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608B4E"/>
          <w:sz w:val="21"/>
          <w:szCs w:val="21"/>
          <w:lang w:val="en-US"/>
        </w:rPr>
        <w:t>/* Almost all of these are magic "reserved" values.  */</w:t>
      </w:r>
    </w:p>
    <w:p w14:paraId="5B9E91F3"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REG_COM5, </w:t>
      </w:r>
      <w:r w:rsidRPr="000761F9">
        <w:rPr>
          <w:rFonts w:ascii="Consolas" w:eastAsia="Times New Roman" w:hAnsi="Consolas" w:cs="Times New Roman"/>
          <w:color w:val="B5CEA8"/>
          <w:sz w:val="21"/>
          <w:szCs w:val="21"/>
          <w:lang w:val="en-US"/>
        </w:rPr>
        <w:t>0x61</w:t>
      </w:r>
      <w:r w:rsidRPr="000761F9">
        <w:rPr>
          <w:rFonts w:ascii="Consolas" w:eastAsia="Times New Roman" w:hAnsi="Consolas" w:cs="Times New Roman"/>
          <w:color w:val="D4D4D4"/>
          <w:sz w:val="21"/>
          <w:szCs w:val="21"/>
          <w:lang w:val="en-US"/>
        </w:rPr>
        <w:t xml:space="preserve"> }, { REG_COM6, </w:t>
      </w:r>
      <w:r w:rsidRPr="000761F9">
        <w:rPr>
          <w:rFonts w:ascii="Consolas" w:eastAsia="Times New Roman" w:hAnsi="Consolas" w:cs="Times New Roman"/>
          <w:color w:val="B5CEA8"/>
          <w:sz w:val="21"/>
          <w:szCs w:val="21"/>
          <w:lang w:val="en-US"/>
        </w:rPr>
        <w:t>0x4b</w:t>
      </w:r>
      <w:r w:rsidRPr="000761F9">
        <w:rPr>
          <w:rFonts w:ascii="Consolas" w:eastAsia="Times New Roman" w:hAnsi="Consolas" w:cs="Times New Roman"/>
          <w:color w:val="D4D4D4"/>
          <w:sz w:val="21"/>
          <w:szCs w:val="21"/>
          <w:lang w:val="en-US"/>
        </w:rPr>
        <w:t xml:space="preserve"> },</w:t>
      </w:r>
    </w:p>
    <w:p w14:paraId="6D520B57"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B5CEA8"/>
          <w:sz w:val="21"/>
          <w:szCs w:val="21"/>
          <w:lang w:val="en-US"/>
        </w:rPr>
        <w:t>0x16</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0x02</w:t>
      </w:r>
      <w:r w:rsidRPr="000761F9">
        <w:rPr>
          <w:rFonts w:ascii="Consolas" w:eastAsia="Times New Roman" w:hAnsi="Consolas" w:cs="Times New Roman"/>
          <w:color w:val="D4D4D4"/>
          <w:sz w:val="21"/>
          <w:szCs w:val="21"/>
          <w:lang w:val="en-US"/>
        </w:rPr>
        <w:t xml:space="preserve"> }, { REG_MVFP, </w:t>
      </w:r>
      <w:r w:rsidRPr="000761F9">
        <w:rPr>
          <w:rFonts w:ascii="Consolas" w:eastAsia="Times New Roman" w:hAnsi="Consolas" w:cs="Times New Roman"/>
          <w:color w:val="B5CEA8"/>
          <w:sz w:val="21"/>
          <w:szCs w:val="21"/>
          <w:lang w:val="en-US"/>
        </w:rPr>
        <w:t>0x07</w:t>
      </w:r>
      <w:r w:rsidRPr="000761F9">
        <w:rPr>
          <w:rFonts w:ascii="Consolas" w:eastAsia="Times New Roman" w:hAnsi="Consolas" w:cs="Times New Roman"/>
          <w:color w:val="D4D4D4"/>
          <w:sz w:val="21"/>
          <w:szCs w:val="21"/>
          <w:lang w:val="en-US"/>
        </w:rPr>
        <w:t xml:space="preserve"> },</w:t>
      </w:r>
    </w:p>
    <w:p w14:paraId="7F89F04D"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B5CEA8"/>
          <w:sz w:val="21"/>
          <w:szCs w:val="21"/>
          <w:lang w:val="en-US"/>
        </w:rPr>
        <w:t>0x21</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0x02</w:t>
      </w:r>
      <w:r w:rsidRPr="000761F9">
        <w:rPr>
          <w:rFonts w:ascii="Consolas" w:eastAsia="Times New Roman" w:hAnsi="Consolas" w:cs="Times New Roman"/>
          <w:color w:val="D4D4D4"/>
          <w:sz w:val="21"/>
          <w:szCs w:val="21"/>
          <w:lang w:val="en-US"/>
        </w:rPr>
        <w:t xml:space="preserve"> }, { </w:t>
      </w:r>
      <w:r w:rsidRPr="000761F9">
        <w:rPr>
          <w:rFonts w:ascii="Consolas" w:eastAsia="Times New Roman" w:hAnsi="Consolas" w:cs="Times New Roman"/>
          <w:color w:val="B5CEA8"/>
          <w:sz w:val="21"/>
          <w:szCs w:val="21"/>
          <w:lang w:val="en-US"/>
        </w:rPr>
        <w:t>0x22</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0x91</w:t>
      </w:r>
      <w:r w:rsidRPr="000761F9">
        <w:rPr>
          <w:rFonts w:ascii="Consolas" w:eastAsia="Times New Roman" w:hAnsi="Consolas" w:cs="Times New Roman"/>
          <w:color w:val="D4D4D4"/>
          <w:sz w:val="21"/>
          <w:szCs w:val="21"/>
          <w:lang w:val="en-US"/>
        </w:rPr>
        <w:t xml:space="preserve"> },</w:t>
      </w:r>
    </w:p>
    <w:p w14:paraId="69D4C929"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B5CEA8"/>
          <w:sz w:val="21"/>
          <w:szCs w:val="21"/>
          <w:lang w:val="en-US"/>
        </w:rPr>
        <w:t>0x29</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0x07</w:t>
      </w:r>
      <w:r w:rsidRPr="000761F9">
        <w:rPr>
          <w:rFonts w:ascii="Consolas" w:eastAsia="Times New Roman" w:hAnsi="Consolas" w:cs="Times New Roman"/>
          <w:color w:val="D4D4D4"/>
          <w:sz w:val="21"/>
          <w:szCs w:val="21"/>
          <w:lang w:val="en-US"/>
        </w:rPr>
        <w:t xml:space="preserve"> }, { </w:t>
      </w:r>
      <w:r w:rsidRPr="000761F9">
        <w:rPr>
          <w:rFonts w:ascii="Consolas" w:eastAsia="Times New Roman" w:hAnsi="Consolas" w:cs="Times New Roman"/>
          <w:color w:val="B5CEA8"/>
          <w:sz w:val="21"/>
          <w:szCs w:val="21"/>
          <w:lang w:val="en-US"/>
        </w:rPr>
        <w:t>0x33</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0x0b</w:t>
      </w:r>
      <w:r w:rsidRPr="000761F9">
        <w:rPr>
          <w:rFonts w:ascii="Consolas" w:eastAsia="Times New Roman" w:hAnsi="Consolas" w:cs="Times New Roman"/>
          <w:color w:val="D4D4D4"/>
          <w:sz w:val="21"/>
          <w:szCs w:val="21"/>
          <w:lang w:val="en-US"/>
        </w:rPr>
        <w:t xml:space="preserve"> },</w:t>
      </w:r>
    </w:p>
    <w:p w14:paraId="2336083B"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B5CEA8"/>
          <w:sz w:val="21"/>
          <w:szCs w:val="21"/>
          <w:lang w:val="en-US"/>
        </w:rPr>
        <w:t>0x35</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0x0b</w:t>
      </w:r>
      <w:r w:rsidRPr="000761F9">
        <w:rPr>
          <w:rFonts w:ascii="Consolas" w:eastAsia="Times New Roman" w:hAnsi="Consolas" w:cs="Times New Roman"/>
          <w:color w:val="D4D4D4"/>
          <w:sz w:val="21"/>
          <w:szCs w:val="21"/>
          <w:lang w:val="en-US"/>
        </w:rPr>
        <w:t xml:space="preserve"> }, { </w:t>
      </w:r>
      <w:r w:rsidRPr="000761F9">
        <w:rPr>
          <w:rFonts w:ascii="Consolas" w:eastAsia="Times New Roman" w:hAnsi="Consolas" w:cs="Times New Roman"/>
          <w:color w:val="B5CEA8"/>
          <w:sz w:val="21"/>
          <w:szCs w:val="21"/>
          <w:lang w:val="en-US"/>
        </w:rPr>
        <w:t>0x37</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0x1d</w:t>
      </w:r>
      <w:r w:rsidRPr="000761F9">
        <w:rPr>
          <w:rFonts w:ascii="Consolas" w:eastAsia="Times New Roman" w:hAnsi="Consolas" w:cs="Times New Roman"/>
          <w:color w:val="D4D4D4"/>
          <w:sz w:val="21"/>
          <w:szCs w:val="21"/>
          <w:lang w:val="en-US"/>
        </w:rPr>
        <w:t xml:space="preserve"> },</w:t>
      </w:r>
    </w:p>
    <w:p w14:paraId="6AE68D35"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B5CEA8"/>
          <w:sz w:val="21"/>
          <w:szCs w:val="21"/>
          <w:lang w:val="en-US"/>
        </w:rPr>
        <w:t>0x38</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0x71</w:t>
      </w:r>
      <w:r w:rsidRPr="000761F9">
        <w:rPr>
          <w:rFonts w:ascii="Consolas" w:eastAsia="Times New Roman" w:hAnsi="Consolas" w:cs="Times New Roman"/>
          <w:color w:val="D4D4D4"/>
          <w:sz w:val="21"/>
          <w:szCs w:val="21"/>
          <w:lang w:val="en-US"/>
        </w:rPr>
        <w:t xml:space="preserve"> }, { </w:t>
      </w:r>
      <w:r w:rsidRPr="000761F9">
        <w:rPr>
          <w:rFonts w:ascii="Consolas" w:eastAsia="Times New Roman" w:hAnsi="Consolas" w:cs="Times New Roman"/>
          <w:color w:val="B5CEA8"/>
          <w:sz w:val="21"/>
          <w:szCs w:val="21"/>
          <w:lang w:val="en-US"/>
        </w:rPr>
        <w:t>0x39</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0x2a</w:t>
      </w:r>
      <w:r w:rsidRPr="000761F9">
        <w:rPr>
          <w:rFonts w:ascii="Consolas" w:eastAsia="Times New Roman" w:hAnsi="Consolas" w:cs="Times New Roman"/>
          <w:color w:val="D4D4D4"/>
          <w:sz w:val="21"/>
          <w:szCs w:val="21"/>
          <w:lang w:val="en-US"/>
        </w:rPr>
        <w:t xml:space="preserve"> },</w:t>
      </w:r>
    </w:p>
    <w:p w14:paraId="29C418ED"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REG_COM12, </w:t>
      </w:r>
      <w:r w:rsidRPr="000761F9">
        <w:rPr>
          <w:rFonts w:ascii="Consolas" w:eastAsia="Times New Roman" w:hAnsi="Consolas" w:cs="Times New Roman"/>
          <w:color w:val="B5CEA8"/>
          <w:sz w:val="21"/>
          <w:szCs w:val="21"/>
          <w:lang w:val="en-US"/>
        </w:rPr>
        <w:t>0x78</w:t>
      </w:r>
      <w:r w:rsidRPr="000761F9">
        <w:rPr>
          <w:rFonts w:ascii="Consolas" w:eastAsia="Times New Roman" w:hAnsi="Consolas" w:cs="Times New Roman"/>
          <w:color w:val="D4D4D4"/>
          <w:sz w:val="21"/>
          <w:szCs w:val="21"/>
          <w:lang w:val="en-US"/>
        </w:rPr>
        <w:t xml:space="preserve"> }, { </w:t>
      </w:r>
      <w:r w:rsidRPr="000761F9">
        <w:rPr>
          <w:rFonts w:ascii="Consolas" w:eastAsia="Times New Roman" w:hAnsi="Consolas" w:cs="Times New Roman"/>
          <w:color w:val="B5CEA8"/>
          <w:sz w:val="21"/>
          <w:szCs w:val="21"/>
          <w:lang w:val="en-US"/>
        </w:rPr>
        <w:t>0x4d</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0x40</w:t>
      </w:r>
      <w:r w:rsidRPr="000761F9">
        <w:rPr>
          <w:rFonts w:ascii="Consolas" w:eastAsia="Times New Roman" w:hAnsi="Consolas" w:cs="Times New Roman"/>
          <w:color w:val="D4D4D4"/>
          <w:sz w:val="21"/>
          <w:szCs w:val="21"/>
          <w:lang w:val="en-US"/>
        </w:rPr>
        <w:t xml:space="preserve"> },</w:t>
      </w:r>
    </w:p>
    <w:p w14:paraId="62FCFA83"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B5CEA8"/>
          <w:sz w:val="21"/>
          <w:szCs w:val="21"/>
          <w:lang w:val="en-US"/>
        </w:rPr>
        <w:t>0x4e</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0x20</w:t>
      </w:r>
      <w:r w:rsidRPr="000761F9">
        <w:rPr>
          <w:rFonts w:ascii="Consolas" w:eastAsia="Times New Roman" w:hAnsi="Consolas" w:cs="Times New Roman"/>
          <w:color w:val="D4D4D4"/>
          <w:sz w:val="21"/>
          <w:szCs w:val="21"/>
          <w:lang w:val="en-US"/>
        </w:rPr>
        <w:t xml:space="preserve"> }, { REG_GFIX, </w:t>
      </w:r>
      <w:r w:rsidRPr="000761F9">
        <w:rPr>
          <w:rFonts w:ascii="Consolas" w:eastAsia="Times New Roman" w:hAnsi="Consolas" w:cs="Times New Roman"/>
          <w:color w:val="B5CEA8"/>
          <w:sz w:val="21"/>
          <w:szCs w:val="21"/>
          <w:lang w:val="en-US"/>
        </w:rPr>
        <w:t>0</w:t>
      </w:r>
      <w:r w:rsidRPr="000761F9">
        <w:rPr>
          <w:rFonts w:ascii="Consolas" w:eastAsia="Times New Roman" w:hAnsi="Consolas" w:cs="Times New Roman"/>
          <w:color w:val="D4D4D4"/>
          <w:sz w:val="21"/>
          <w:szCs w:val="21"/>
          <w:lang w:val="en-US"/>
        </w:rPr>
        <w:t xml:space="preserve"> },</w:t>
      </w:r>
    </w:p>
    <w:p w14:paraId="1E235932"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608B4E"/>
          <w:sz w:val="21"/>
          <w:szCs w:val="21"/>
          <w:lang w:val="en-US"/>
        </w:rPr>
        <w:t>/*{0x6b, 0x4a},*/</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0x74</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0x10</w:t>
      </w:r>
      <w:r w:rsidRPr="000761F9">
        <w:rPr>
          <w:rFonts w:ascii="Consolas" w:eastAsia="Times New Roman" w:hAnsi="Consolas" w:cs="Times New Roman"/>
          <w:color w:val="D4D4D4"/>
          <w:sz w:val="21"/>
          <w:szCs w:val="21"/>
          <w:lang w:val="en-US"/>
        </w:rPr>
        <w:t xml:space="preserve"> },</w:t>
      </w:r>
    </w:p>
    <w:p w14:paraId="4D21925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B5CEA8"/>
          <w:sz w:val="21"/>
          <w:szCs w:val="21"/>
          <w:lang w:val="en-US"/>
        </w:rPr>
        <w:t>0x8d</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0x4f</w:t>
      </w:r>
      <w:r w:rsidRPr="000761F9">
        <w:rPr>
          <w:rFonts w:ascii="Consolas" w:eastAsia="Times New Roman" w:hAnsi="Consolas" w:cs="Times New Roman"/>
          <w:color w:val="D4D4D4"/>
          <w:sz w:val="21"/>
          <w:szCs w:val="21"/>
          <w:lang w:val="en-US"/>
        </w:rPr>
        <w:t xml:space="preserve"> }, { </w:t>
      </w:r>
      <w:r w:rsidRPr="000761F9">
        <w:rPr>
          <w:rFonts w:ascii="Consolas" w:eastAsia="Times New Roman" w:hAnsi="Consolas" w:cs="Times New Roman"/>
          <w:color w:val="B5CEA8"/>
          <w:sz w:val="21"/>
          <w:szCs w:val="21"/>
          <w:lang w:val="en-US"/>
        </w:rPr>
        <w:t>0x8e</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w:t>
      </w:r>
      <w:r w:rsidRPr="000761F9">
        <w:rPr>
          <w:rFonts w:ascii="Consolas" w:eastAsia="Times New Roman" w:hAnsi="Consolas" w:cs="Times New Roman"/>
          <w:color w:val="D4D4D4"/>
          <w:sz w:val="21"/>
          <w:szCs w:val="21"/>
          <w:lang w:val="en-US"/>
        </w:rPr>
        <w:t xml:space="preserve"> },</w:t>
      </w:r>
    </w:p>
    <w:p w14:paraId="1BF77F1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B5CEA8"/>
          <w:sz w:val="21"/>
          <w:szCs w:val="21"/>
          <w:lang w:val="en-US"/>
        </w:rPr>
        <w:t>0x8f</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w:t>
      </w:r>
      <w:r w:rsidRPr="000761F9">
        <w:rPr>
          <w:rFonts w:ascii="Consolas" w:eastAsia="Times New Roman" w:hAnsi="Consolas" w:cs="Times New Roman"/>
          <w:color w:val="D4D4D4"/>
          <w:sz w:val="21"/>
          <w:szCs w:val="21"/>
          <w:lang w:val="en-US"/>
        </w:rPr>
        <w:t xml:space="preserve"> }, { </w:t>
      </w:r>
      <w:r w:rsidRPr="000761F9">
        <w:rPr>
          <w:rFonts w:ascii="Consolas" w:eastAsia="Times New Roman" w:hAnsi="Consolas" w:cs="Times New Roman"/>
          <w:color w:val="B5CEA8"/>
          <w:sz w:val="21"/>
          <w:szCs w:val="21"/>
          <w:lang w:val="en-US"/>
        </w:rPr>
        <w:t>0x90</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w:t>
      </w:r>
      <w:r w:rsidRPr="000761F9">
        <w:rPr>
          <w:rFonts w:ascii="Consolas" w:eastAsia="Times New Roman" w:hAnsi="Consolas" w:cs="Times New Roman"/>
          <w:color w:val="D4D4D4"/>
          <w:sz w:val="21"/>
          <w:szCs w:val="21"/>
          <w:lang w:val="en-US"/>
        </w:rPr>
        <w:t xml:space="preserve"> },</w:t>
      </w:r>
    </w:p>
    <w:p w14:paraId="00D2DE9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B5CEA8"/>
          <w:sz w:val="21"/>
          <w:szCs w:val="21"/>
          <w:lang w:val="en-US"/>
        </w:rPr>
        <w:t>0x91</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w:t>
      </w:r>
      <w:r w:rsidRPr="000761F9">
        <w:rPr>
          <w:rFonts w:ascii="Consolas" w:eastAsia="Times New Roman" w:hAnsi="Consolas" w:cs="Times New Roman"/>
          <w:color w:val="D4D4D4"/>
          <w:sz w:val="21"/>
          <w:szCs w:val="21"/>
          <w:lang w:val="en-US"/>
        </w:rPr>
        <w:t xml:space="preserve"> }, { </w:t>
      </w:r>
      <w:r w:rsidRPr="000761F9">
        <w:rPr>
          <w:rFonts w:ascii="Consolas" w:eastAsia="Times New Roman" w:hAnsi="Consolas" w:cs="Times New Roman"/>
          <w:color w:val="B5CEA8"/>
          <w:sz w:val="21"/>
          <w:szCs w:val="21"/>
          <w:lang w:val="en-US"/>
        </w:rPr>
        <w:t>0x96</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w:t>
      </w:r>
      <w:r w:rsidRPr="000761F9">
        <w:rPr>
          <w:rFonts w:ascii="Consolas" w:eastAsia="Times New Roman" w:hAnsi="Consolas" w:cs="Times New Roman"/>
          <w:color w:val="D4D4D4"/>
          <w:sz w:val="21"/>
          <w:szCs w:val="21"/>
          <w:lang w:val="en-US"/>
        </w:rPr>
        <w:t xml:space="preserve"> },</w:t>
      </w:r>
    </w:p>
    <w:p w14:paraId="34B1DC70"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B5CEA8"/>
          <w:sz w:val="21"/>
          <w:szCs w:val="21"/>
          <w:lang w:val="en-US"/>
        </w:rPr>
        <w:t>0x9a</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w:t>
      </w:r>
      <w:r w:rsidRPr="000761F9">
        <w:rPr>
          <w:rFonts w:ascii="Consolas" w:eastAsia="Times New Roman" w:hAnsi="Consolas" w:cs="Times New Roman"/>
          <w:color w:val="D4D4D4"/>
          <w:sz w:val="21"/>
          <w:szCs w:val="21"/>
          <w:lang w:val="en-US"/>
        </w:rPr>
        <w:t xml:space="preserve"> }, { </w:t>
      </w:r>
      <w:r w:rsidRPr="000761F9">
        <w:rPr>
          <w:rFonts w:ascii="Consolas" w:eastAsia="Times New Roman" w:hAnsi="Consolas" w:cs="Times New Roman"/>
          <w:color w:val="B5CEA8"/>
          <w:sz w:val="21"/>
          <w:szCs w:val="21"/>
          <w:lang w:val="en-US"/>
        </w:rPr>
        <w:t>0xb0</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0x84</w:t>
      </w:r>
      <w:r w:rsidRPr="000761F9">
        <w:rPr>
          <w:rFonts w:ascii="Consolas" w:eastAsia="Times New Roman" w:hAnsi="Consolas" w:cs="Times New Roman"/>
          <w:color w:val="D4D4D4"/>
          <w:sz w:val="21"/>
          <w:szCs w:val="21"/>
          <w:lang w:val="en-US"/>
        </w:rPr>
        <w:t xml:space="preserve"> },</w:t>
      </w:r>
    </w:p>
    <w:p w14:paraId="26627428"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B5CEA8"/>
          <w:sz w:val="21"/>
          <w:szCs w:val="21"/>
          <w:lang w:val="en-US"/>
        </w:rPr>
        <w:t>0xb1</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0x0c</w:t>
      </w:r>
      <w:r w:rsidRPr="000761F9">
        <w:rPr>
          <w:rFonts w:ascii="Consolas" w:eastAsia="Times New Roman" w:hAnsi="Consolas" w:cs="Times New Roman"/>
          <w:color w:val="D4D4D4"/>
          <w:sz w:val="21"/>
          <w:szCs w:val="21"/>
          <w:lang w:val="en-US"/>
        </w:rPr>
        <w:t xml:space="preserve"> }, { </w:t>
      </w:r>
      <w:r w:rsidRPr="000761F9">
        <w:rPr>
          <w:rFonts w:ascii="Consolas" w:eastAsia="Times New Roman" w:hAnsi="Consolas" w:cs="Times New Roman"/>
          <w:color w:val="B5CEA8"/>
          <w:sz w:val="21"/>
          <w:szCs w:val="21"/>
          <w:lang w:val="en-US"/>
        </w:rPr>
        <w:t>0xb2</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0x0e</w:t>
      </w:r>
      <w:r w:rsidRPr="000761F9">
        <w:rPr>
          <w:rFonts w:ascii="Consolas" w:eastAsia="Times New Roman" w:hAnsi="Consolas" w:cs="Times New Roman"/>
          <w:color w:val="D4D4D4"/>
          <w:sz w:val="21"/>
          <w:szCs w:val="21"/>
          <w:lang w:val="en-US"/>
        </w:rPr>
        <w:t xml:space="preserve"> },</w:t>
      </w:r>
    </w:p>
    <w:p w14:paraId="2A0EDBBE"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B5CEA8"/>
          <w:sz w:val="21"/>
          <w:szCs w:val="21"/>
          <w:lang w:val="en-US"/>
        </w:rPr>
        <w:t>0xb3</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0x82</w:t>
      </w:r>
      <w:r w:rsidRPr="000761F9">
        <w:rPr>
          <w:rFonts w:ascii="Consolas" w:eastAsia="Times New Roman" w:hAnsi="Consolas" w:cs="Times New Roman"/>
          <w:color w:val="D4D4D4"/>
          <w:sz w:val="21"/>
          <w:szCs w:val="21"/>
          <w:lang w:val="en-US"/>
        </w:rPr>
        <w:t xml:space="preserve"> }, { </w:t>
      </w:r>
      <w:r w:rsidRPr="000761F9">
        <w:rPr>
          <w:rFonts w:ascii="Consolas" w:eastAsia="Times New Roman" w:hAnsi="Consolas" w:cs="Times New Roman"/>
          <w:color w:val="B5CEA8"/>
          <w:sz w:val="21"/>
          <w:szCs w:val="21"/>
          <w:lang w:val="en-US"/>
        </w:rPr>
        <w:t>0xb8</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0x0a</w:t>
      </w:r>
      <w:r w:rsidRPr="000761F9">
        <w:rPr>
          <w:rFonts w:ascii="Consolas" w:eastAsia="Times New Roman" w:hAnsi="Consolas" w:cs="Times New Roman"/>
          <w:color w:val="D4D4D4"/>
          <w:sz w:val="21"/>
          <w:szCs w:val="21"/>
          <w:lang w:val="en-US"/>
        </w:rPr>
        <w:t xml:space="preserve"> },</w:t>
      </w:r>
    </w:p>
    <w:p w14:paraId="1710C282"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p>
    <w:p w14:paraId="7902B31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608B4E"/>
          <w:sz w:val="21"/>
          <w:szCs w:val="21"/>
          <w:lang w:val="en-US"/>
        </w:rPr>
        <w:t>/* More reserved magic, some of which tweaks white balance */</w:t>
      </w:r>
    </w:p>
    <w:p w14:paraId="779CF12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B5CEA8"/>
          <w:sz w:val="21"/>
          <w:szCs w:val="21"/>
          <w:lang w:val="en-US"/>
        </w:rPr>
        <w:t>0x43</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0x0a</w:t>
      </w:r>
      <w:r w:rsidRPr="000761F9">
        <w:rPr>
          <w:rFonts w:ascii="Consolas" w:eastAsia="Times New Roman" w:hAnsi="Consolas" w:cs="Times New Roman"/>
          <w:color w:val="D4D4D4"/>
          <w:sz w:val="21"/>
          <w:szCs w:val="21"/>
          <w:lang w:val="en-US"/>
        </w:rPr>
        <w:t xml:space="preserve"> }, { </w:t>
      </w:r>
      <w:r w:rsidRPr="000761F9">
        <w:rPr>
          <w:rFonts w:ascii="Consolas" w:eastAsia="Times New Roman" w:hAnsi="Consolas" w:cs="Times New Roman"/>
          <w:color w:val="B5CEA8"/>
          <w:sz w:val="21"/>
          <w:szCs w:val="21"/>
          <w:lang w:val="en-US"/>
        </w:rPr>
        <w:t>0x44</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0xf0</w:t>
      </w:r>
      <w:r w:rsidRPr="000761F9">
        <w:rPr>
          <w:rFonts w:ascii="Consolas" w:eastAsia="Times New Roman" w:hAnsi="Consolas" w:cs="Times New Roman"/>
          <w:color w:val="D4D4D4"/>
          <w:sz w:val="21"/>
          <w:szCs w:val="21"/>
          <w:lang w:val="en-US"/>
        </w:rPr>
        <w:t xml:space="preserve"> },</w:t>
      </w:r>
    </w:p>
    <w:p w14:paraId="5ADC302B"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B5CEA8"/>
          <w:sz w:val="21"/>
          <w:szCs w:val="21"/>
          <w:lang w:val="en-US"/>
        </w:rPr>
        <w:t>0x45</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0x34</w:t>
      </w:r>
      <w:r w:rsidRPr="000761F9">
        <w:rPr>
          <w:rFonts w:ascii="Consolas" w:eastAsia="Times New Roman" w:hAnsi="Consolas" w:cs="Times New Roman"/>
          <w:color w:val="D4D4D4"/>
          <w:sz w:val="21"/>
          <w:szCs w:val="21"/>
          <w:lang w:val="en-US"/>
        </w:rPr>
        <w:t xml:space="preserve"> }, { </w:t>
      </w:r>
      <w:r w:rsidRPr="000761F9">
        <w:rPr>
          <w:rFonts w:ascii="Consolas" w:eastAsia="Times New Roman" w:hAnsi="Consolas" w:cs="Times New Roman"/>
          <w:color w:val="B5CEA8"/>
          <w:sz w:val="21"/>
          <w:szCs w:val="21"/>
          <w:lang w:val="en-US"/>
        </w:rPr>
        <w:t>0x46</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0x58</w:t>
      </w:r>
      <w:r w:rsidRPr="000761F9">
        <w:rPr>
          <w:rFonts w:ascii="Consolas" w:eastAsia="Times New Roman" w:hAnsi="Consolas" w:cs="Times New Roman"/>
          <w:color w:val="D4D4D4"/>
          <w:sz w:val="21"/>
          <w:szCs w:val="21"/>
          <w:lang w:val="en-US"/>
        </w:rPr>
        <w:t xml:space="preserve"> },</w:t>
      </w:r>
    </w:p>
    <w:p w14:paraId="4C30DB1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B5CEA8"/>
          <w:sz w:val="21"/>
          <w:szCs w:val="21"/>
          <w:lang w:val="en-US"/>
        </w:rPr>
        <w:t>0x47</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0x28</w:t>
      </w:r>
      <w:r w:rsidRPr="000761F9">
        <w:rPr>
          <w:rFonts w:ascii="Consolas" w:eastAsia="Times New Roman" w:hAnsi="Consolas" w:cs="Times New Roman"/>
          <w:color w:val="D4D4D4"/>
          <w:sz w:val="21"/>
          <w:szCs w:val="21"/>
          <w:lang w:val="en-US"/>
        </w:rPr>
        <w:t xml:space="preserve"> }, { </w:t>
      </w:r>
      <w:r w:rsidRPr="000761F9">
        <w:rPr>
          <w:rFonts w:ascii="Consolas" w:eastAsia="Times New Roman" w:hAnsi="Consolas" w:cs="Times New Roman"/>
          <w:color w:val="B5CEA8"/>
          <w:sz w:val="21"/>
          <w:szCs w:val="21"/>
          <w:lang w:val="en-US"/>
        </w:rPr>
        <w:t>0x48</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0x3a</w:t>
      </w:r>
      <w:r w:rsidRPr="000761F9">
        <w:rPr>
          <w:rFonts w:ascii="Consolas" w:eastAsia="Times New Roman" w:hAnsi="Consolas" w:cs="Times New Roman"/>
          <w:color w:val="D4D4D4"/>
          <w:sz w:val="21"/>
          <w:szCs w:val="21"/>
          <w:lang w:val="en-US"/>
        </w:rPr>
        <w:t xml:space="preserve"> },</w:t>
      </w:r>
    </w:p>
    <w:p w14:paraId="095178F8"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B5CEA8"/>
          <w:sz w:val="21"/>
          <w:szCs w:val="21"/>
          <w:lang w:val="en-US"/>
        </w:rPr>
        <w:t>0x59</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0x88</w:t>
      </w:r>
      <w:r w:rsidRPr="000761F9">
        <w:rPr>
          <w:rFonts w:ascii="Consolas" w:eastAsia="Times New Roman" w:hAnsi="Consolas" w:cs="Times New Roman"/>
          <w:color w:val="D4D4D4"/>
          <w:sz w:val="21"/>
          <w:szCs w:val="21"/>
          <w:lang w:val="en-US"/>
        </w:rPr>
        <w:t xml:space="preserve"> }, { </w:t>
      </w:r>
      <w:r w:rsidRPr="000761F9">
        <w:rPr>
          <w:rFonts w:ascii="Consolas" w:eastAsia="Times New Roman" w:hAnsi="Consolas" w:cs="Times New Roman"/>
          <w:color w:val="B5CEA8"/>
          <w:sz w:val="21"/>
          <w:szCs w:val="21"/>
          <w:lang w:val="en-US"/>
        </w:rPr>
        <w:t>0x5a</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0x88</w:t>
      </w:r>
      <w:r w:rsidRPr="000761F9">
        <w:rPr>
          <w:rFonts w:ascii="Consolas" w:eastAsia="Times New Roman" w:hAnsi="Consolas" w:cs="Times New Roman"/>
          <w:color w:val="D4D4D4"/>
          <w:sz w:val="21"/>
          <w:szCs w:val="21"/>
          <w:lang w:val="en-US"/>
        </w:rPr>
        <w:t xml:space="preserve"> },</w:t>
      </w:r>
    </w:p>
    <w:p w14:paraId="159A6863"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B5CEA8"/>
          <w:sz w:val="21"/>
          <w:szCs w:val="21"/>
          <w:lang w:val="en-US"/>
        </w:rPr>
        <w:t>0x5b</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0x44</w:t>
      </w:r>
      <w:r w:rsidRPr="000761F9">
        <w:rPr>
          <w:rFonts w:ascii="Consolas" w:eastAsia="Times New Roman" w:hAnsi="Consolas" w:cs="Times New Roman"/>
          <w:color w:val="D4D4D4"/>
          <w:sz w:val="21"/>
          <w:szCs w:val="21"/>
          <w:lang w:val="en-US"/>
        </w:rPr>
        <w:t xml:space="preserve"> }, { </w:t>
      </w:r>
      <w:r w:rsidRPr="000761F9">
        <w:rPr>
          <w:rFonts w:ascii="Consolas" w:eastAsia="Times New Roman" w:hAnsi="Consolas" w:cs="Times New Roman"/>
          <w:color w:val="B5CEA8"/>
          <w:sz w:val="21"/>
          <w:szCs w:val="21"/>
          <w:lang w:val="en-US"/>
        </w:rPr>
        <w:t>0x5c</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0x67</w:t>
      </w:r>
      <w:r w:rsidRPr="000761F9">
        <w:rPr>
          <w:rFonts w:ascii="Consolas" w:eastAsia="Times New Roman" w:hAnsi="Consolas" w:cs="Times New Roman"/>
          <w:color w:val="D4D4D4"/>
          <w:sz w:val="21"/>
          <w:szCs w:val="21"/>
          <w:lang w:val="en-US"/>
        </w:rPr>
        <w:t xml:space="preserve"> },</w:t>
      </w:r>
    </w:p>
    <w:p w14:paraId="5FA34A78"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B5CEA8"/>
          <w:sz w:val="21"/>
          <w:szCs w:val="21"/>
        </w:rPr>
        <w:t>0x5d</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B5CEA8"/>
          <w:sz w:val="21"/>
          <w:szCs w:val="21"/>
        </w:rPr>
        <w:t>0x49</w:t>
      </w:r>
      <w:r w:rsidRPr="000761F9">
        <w:rPr>
          <w:rFonts w:ascii="Consolas" w:eastAsia="Times New Roman" w:hAnsi="Consolas" w:cs="Times New Roman"/>
          <w:color w:val="D4D4D4"/>
          <w:sz w:val="21"/>
          <w:szCs w:val="21"/>
        </w:rPr>
        <w:t xml:space="preserve"> }, { </w:t>
      </w:r>
      <w:r w:rsidRPr="000761F9">
        <w:rPr>
          <w:rFonts w:ascii="Consolas" w:eastAsia="Times New Roman" w:hAnsi="Consolas" w:cs="Times New Roman"/>
          <w:color w:val="B5CEA8"/>
          <w:sz w:val="21"/>
          <w:szCs w:val="21"/>
        </w:rPr>
        <w:t>0x5e</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B5CEA8"/>
          <w:sz w:val="21"/>
          <w:szCs w:val="21"/>
        </w:rPr>
        <w:t>0x0e</w:t>
      </w:r>
      <w:r w:rsidRPr="000761F9">
        <w:rPr>
          <w:rFonts w:ascii="Consolas" w:eastAsia="Times New Roman" w:hAnsi="Consolas" w:cs="Times New Roman"/>
          <w:color w:val="D4D4D4"/>
          <w:sz w:val="21"/>
          <w:szCs w:val="21"/>
        </w:rPr>
        <w:t xml:space="preserve"> },</w:t>
      </w:r>
    </w:p>
    <w:p w14:paraId="166CD9C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 </w:t>
      </w:r>
      <w:r w:rsidRPr="000761F9">
        <w:rPr>
          <w:rFonts w:ascii="Consolas" w:eastAsia="Times New Roman" w:hAnsi="Consolas" w:cs="Times New Roman"/>
          <w:color w:val="B5CEA8"/>
          <w:sz w:val="21"/>
          <w:szCs w:val="21"/>
        </w:rPr>
        <w:t>0x6c</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B5CEA8"/>
          <w:sz w:val="21"/>
          <w:szCs w:val="21"/>
        </w:rPr>
        <w:t>0x0a</w:t>
      </w:r>
      <w:r w:rsidRPr="000761F9">
        <w:rPr>
          <w:rFonts w:ascii="Consolas" w:eastAsia="Times New Roman" w:hAnsi="Consolas" w:cs="Times New Roman"/>
          <w:color w:val="D4D4D4"/>
          <w:sz w:val="21"/>
          <w:szCs w:val="21"/>
        </w:rPr>
        <w:t xml:space="preserve"> }, { </w:t>
      </w:r>
      <w:r w:rsidRPr="000761F9">
        <w:rPr>
          <w:rFonts w:ascii="Consolas" w:eastAsia="Times New Roman" w:hAnsi="Consolas" w:cs="Times New Roman"/>
          <w:color w:val="B5CEA8"/>
          <w:sz w:val="21"/>
          <w:szCs w:val="21"/>
        </w:rPr>
        <w:t>0x6d</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B5CEA8"/>
          <w:sz w:val="21"/>
          <w:szCs w:val="21"/>
        </w:rPr>
        <w:t>0x55</w:t>
      </w:r>
      <w:r w:rsidRPr="000761F9">
        <w:rPr>
          <w:rFonts w:ascii="Consolas" w:eastAsia="Times New Roman" w:hAnsi="Consolas" w:cs="Times New Roman"/>
          <w:color w:val="D4D4D4"/>
          <w:sz w:val="21"/>
          <w:szCs w:val="21"/>
        </w:rPr>
        <w:t xml:space="preserve"> },</w:t>
      </w:r>
    </w:p>
    <w:p w14:paraId="68EA73C3"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0x6e</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0x11</w:t>
      </w:r>
      <w:r w:rsidRPr="000761F9">
        <w:rPr>
          <w:rFonts w:ascii="Consolas" w:eastAsia="Times New Roman" w:hAnsi="Consolas" w:cs="Times New Roman"/>
          <w:color w:val="D4D4D4"/>
          <w:sz w:val="21"/>
          <w:szCs w:val="21"/>
          <w:lang w:val="en-US"/>
        </w:rPr>
        <w:t xml:space="preserve"> }, { </w:t>
      </w:r>
      <w:r w:rsidRPr="000761F9">
        <w:rPr>
          <w:rFonts w:ascii="Consolas" w:eastAsia="Times New Roman" w:hAnsi="Consolas" w:cs="Times New Roman"/>
          <w:color w:val="B5CEA8"/>
          <w:sz w:val="21"/>
          <w:szCs w:val="21"/>
          <w:lang w:val="en-US"/>
        </w:rPr>
        <w:t>0x6f</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0x9e</w:t>
      </w: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608B4E"/>
          <w:sz w:val="21"/>
          <w:szCs w:val="21"/>
          <w:lang w:val="en-US"/>
        </w:rPr>
        <w:t>/* it was 0x9F "9e for advance AWB" */</w:t>
      </w:r>
    </w:p>
    <w:p w14:paraId="0567F7F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B5CEA8"/>
          <w:sz w:val="21"/>
          <w:szCs w:val="21"/>
          <w:lang w:val="en-US"/>
        </w:rPr>
        <w:t>0x6a</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0x40</w:t>
      </w:r>
      <w:r w:rsidRPr="000761F9">
        <w:rPr>
          <w:rFonts w:ascii="Consolas" w:eastAsia="Times New Roman" w:hAnsi="Consolas" w:cs="Times New Roman"/>
          <w:color w:val="D4D4D4"/>
          <w:sz w:val="21"/>
          <w:szCs w:val="21"/>
          <w:lang w:val="en-US"/>
        </w:rPr>
        <w:t xml:space="preserve"> }, { REG_BLUE, </w:t>
      </w:r>
      <w:r w:rsidRPr="000761F9">
        <w:rPr>
          <w:rFonts w:ascii="Consolas" w:eastAsia="Times New Roman" w:hAnsi="Consolas" w:cs="Times New Roman"/>
          <w:color w:val="B5CEA8"/>
          <w:sz w:val="21"/>
          <w:szCs w:val="21"/>
          <w:lang w:val="en-US"/>
        </w:rPr>
        <w:t>0x40</w:t>
      </w:r>
      <w:r w:rsidRPr="000761F9">
        <w:rPr>
          <w:rFonts w:ascii="Consolas" w:eastAsia="Times New Roman" w:hAnsi="Consolas" w:cs="Times New Roman"/>
          <w:color w:val="D4D4D4"/>
          <w:sz w:val="21"/>
          <w:szCs w:val="21"/>
          <w:lang w:val="en-US"/>
        </w:rPr>
        <w:t xml:space="preserve"> },</w:t>
      </w:r>
    </w:p>
    <w:p w14:paraId="00A005A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REG_RED, </w:t>
      </w:r>
      <w:r w:rsidRPr="000761F9">
        <w:rPr>
          <w:rFonts w:ascii="Consolas" w:eastAsia="Times New Roman" w:hAnsi="Consolas" w:cs="Times New Roman"/>
          <w:color w:val="B5CEA8"/>
          <w:sz w:val="21"/>
          <w:szCs w:val="21"/>
          <w:lang w:val="en-US"/>
        </w:rPr>
        <w:t>0x60</w:t>
      </w:r>
      <w:r w:rsidRPr="000761F9">
        <w:rPr>
          <w:rFonts w:ascii="Consolas" w:eastAsia="Times New Roman" w:hAnsi="Consolas" w:cs="Times New Roman"/>
          <w:color w:val="D4D4D4"/>
          <w:sz w:val="21"/>
          <w:szCs w:val="21"/>
          <w:lang w:val="en-US"/>
        </w:rPr>
        <w:t xml:space="preserve"> },</w:t>
      </w:r>
    </w:p>
    <w:p w14:paraId="16050852"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REG_COM8, COM8_FASTAEC | COM8_AECSTEP | COM8_AGC | COM8_AEC | COM8_AWB },</w:t>
      </w:r>
    </w:p>
    <w:p w14:paraId="5A1CFDEB"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p>
    <w:p w14:paraId="2545F455"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608B4E"/>
          <w:sz w:val="21"/>
          <w:szCs w:val="21"/>
          <w:lang w:val="en-US"/>
        </w:rPr>
        <w:t>/* Matrix coefficients */</w:t>
      </w:r>
    </w:p>
    <w:p w14:paraId="07BB157B"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B5CEA8"/>
          <w:sz w:val="21"/>
          <w:szCs w:val="21"/>
          <w:lang w:val="en-US"/>
        </w:rPr>
        <w:t>0x4f</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0x80</w:t>
      </w:r>
      <w:r w:rsidRPr="000761F9">
        <w:rPr>
          <w:rFonts w:ascii="Consolas" w:eastAsia="Times New Roman" w:hAnsi="Consolas" w:cs="Times New Roman"/>
          <w:color w:val="D4D4D4"/>
          <w:sz w:val="21"/>
          <w:szCs w:val="21"/>
          <w:lang w:val="en-US"/>
        </w:rPr>
        <w:t xml:space="preserve"> }, { </w:t>
      </w:r>
      <w:r w:rsidRPr="000761F9">
        <w:rPr>
          <w:rFonts w:ascii="Consolas" w:eastAsia="Times New Roman" w:hAnsi="Consolas" w:cs="Times New Roman"/>
          <w:color w:val="B5CEA8"/>
          <w:sz w:val="21"/>
          <w:szCs w:val="21"/>
          <w:lang w:val="en-US"/>
        </w:rPr>
        <w:t>0x50</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0x80</w:t>
      </w:r>
      <w:r w:rsidRPr="000761F9">
        <w:rPr>
          <w:rFonts w:ascii="Consolas" w:eastAsia="Times New Roman" w:hAnsi="Consolas" w:cs="Times New Roman"/>
          <w:color w:val="D4D4D4"/>
          <w:sz w:val="21"/>
          <w:szCs w:val="21"/>
          <w:lang w:val="en-US"/>
        </w:rPr>
        <w:t xml:space="preserve"> },</w:t>
      </w:r>
    </w:p>
    <w:p w14:paraId="2F33D6CB"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B5CEA8"/>
          <w:sz w:val="21"/>
          <w:szCs w:val="21"/>
        </w:rPr>
        <w:t>0x51</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B5CEA8"/>
          <w:sz w:val="21"/>
          <w:szCs w:val="21"/>
        </w:rPr>
        <w:t>0</w:t>
      </w:r>
      <w:r w:rsidRPr="000761F9">
        <w:rPr>
          <w:rFonts w:ascii="Consolas" w:eastAsia="Times New Roman" w:hAnsi="Consolas" w:cs="Times New Roman"/>
          <w:color w:val="D4D4D4"/>
          <w:sz w:val="21"/>
          <w:szCs w:val="21"/>
        </w:rPr>
        <w:t xml:space="preserve"> },    { </w:t>
      </w:r>
      <w:r w:rsidRPr="000761F9">
        <w:rPr>
          <w:rFonts w:ascii="Consolas" w:eastAsia="Times New Roman" w:hAnsi="Consolas" w:cs="Times New Roman"/>
          <w:color w:val="B5CEA8"/>
          <w:sz w:val="21"/>
          <w:szCs w:val="21"/>
        </w:rPr>
        <w:t>0x52</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B5CEA8"/>
          <w:sz w:val="21"/>
          <w:szCs w:val="21"/>
        </w:rPr>
        <w:t>0x22</w:t>
      </w:r>
      <w:r w:rsidRPr="000761F9">
        <w:rPr>
          <w:rFonts w:ascii="Consolas" w:eastAsia="Times New Roman" w:hAnsi="Consolas" w:cs="Times New Roman"/>
          <w:color w:val="D4D4D4"/>
          <w:sz w:val="21"/>
          <w:szCs w:val="21"/>
        </w:rPr>
        <w:t xml:space="preserve"> },</w:t>
      </w:r>
    </w:p>
    <w:p w14:paraId="72C3EBAE"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lastRenderedPageBreak/>
        <w:t xml:space="preserve">  { </w:t>
      </w:r>
      <w:r w:rsidRPr="000761F9">
        <w:rPr>
          <w:rFonts w:ascii="Consolas" w:eastAsia="Times New Roman" w:hAnsi="Consolas" w:cs="Times New Roman"/>
          <w:color w:val="B5CEA8"/>
          <w:sz w:val="21"/>
          <w:szCs w:val="21"/>
        </w:rPr>
        <w:t>0x53</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B5CEA8"/>
          <w:sz w:val="21"/>
          <w:szCs w:val="21"/>
        </w:rPr>
        <w:t>0x5e</w:t>
      </w:r>
      <w:r w:rsidRPr="000761F9">
        <w:rPr>
          <w:rFonts w:ascii="Consolas" w:eastAsia="Times New Roman" w:hAnsi="Consolas" w:cs="Times New Roman"/>
          <w:color w:val="D4D4D4"/>
          <w:sz w:val="21"/>
          <w:szCs w:val="21"/>
        </w:rPr>
        <w:t xml:space="preserve"> }, { </w:t>
      </w:r>
      <w:r w:rsidRPr="000761F9">
        <w:rPr>
          <w:rFonts w:ascii="Consolas" w:eastAsia="Times New Roman" w:hAnsi="Consolas" w:cs="Times New Roman"/>
          <w:color w:val="B5CEA8"/>
          <w:sz w:val="21"/>
          <w:szCs w:val="21"/>
        </w:rPr>
        <w:t>0x54</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B5CEA8"/>
          <w:sz w:val="21"/>
          <w:szCs w:val="21"/>
        </w:rPr>
        <w:t>0x80</w:t>
      </w:r>
      <w:r w:rsidRPr="000761F9">
        <w:rPr>
          <w:rFonts w:ascii="Consolas" w:eastAsia="Times New Roman" w:hAnsi="Consolas" w:cs="Times New Roman"/>
          <w:color w:val="D4D4D4"/>
          <w:sz w:val="21"/>
          <w:szCs w:val="21"/>
        </w:rPr>
        <w:t xml:space="preserve"> },</w:t>
      </w:r>
    </w:p>
    <w:p w14:paraId="61356C6B"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 </w:t>
      </w:r>
      <w:r w:rsidRPr="000761F9">
        <w:rPr>
          <w:rFonts w:ascii="Consolas" w:eastAsia="Times New Roman" w:hAnsi="Consolas" w:cs="Times New Roman"/>
          <w:color w:val="B5CEA8"/>
          <w:sz w:val="21"/>
          <w:szCs w:val="21"/>
        </w:rPr>
        <w:t>0x58</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B5CEA8"/>
          <w:sz w:val="21"/>
          <w:szCs w:val="21"/>
        </w:rPr>
        <w:t>0x9e</w:t>
      </w:r>
      <w:r w:rsidRPr="000761F9">
        <w:rPr>
          <w:rFonts w:ascii="Consolas" w:eastAsia="Times New Roman" w:hAnsi="Consolas" w:cs="Times New Roman"/>
          <w:color w:val="D4D4D4"/>
          <w:sz w:val="21"/>
          <w:szCs w:val="21"/>
        </w:rPr>
        <w:t xml:space="preserve"> },</w:t>
      </w:r>
    </w:p>
    <w:p w14:paraId="598D2899"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p>
    <w:p w14:paraId="175B6CB9"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D4D4D4"/>
          <w:sz w:val="21"/>
          <w:szCs w:val="21"/>
          <w:lang w:val="en-US"/>
        </w:rPr>
        <w:t xml:space="preserve">{ REG_COM16, COM16_AWBGAIN }, { REG_EDGE, </w:t>
      </w:r>
      <w:r w:rsidRPr="000761F9">
        <w:rPr>
          <w:rFonts w:ascii="Consolas" w:eastAsia="Times New Roman" w:hAnsi="Consolas" w:cs="Times New Roman"/>
          <w:color w:val="B5CEA8"/>
          <w:sz w:val="21"/>
          <w:szCs w:val="21"/>
          <w:lang w:val="en-US"/>
        </w:rPr>
        <w:t>0</w:t>
      </w:r>
      <w:r w:rsidRPr="000761F9">
        <w:rPr>
          <w:rFonts w:ascii="Consolas" w:eastAsia="Times New Roman" w:hAnsi="Consolas" w:cs="Times New Roman"/>
          <w:color w:val="D4D4D4"/>
          <w:sz w:val="21"/>
          <w:szCs w:val="21"/>
          <w:lang w:val="en-US"/>
        </w:rPr>
        <w:t xml:space="preserve"> },</w:t>
      </w:r>
    </w:p>
    <w:p w14:paraId="2966A157"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B5CEA8"/>
          <w:sz w:val="21"/>
          <w:szCs w:val="21"/>
          <w:lang w:val="en-US"/>
        </w:rPr>
        <w:t>0x75</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0x05</w:t>
      </w:r>
      <w:r w:rsidRPr="000761F9">
        <w:rPr>
          <w:rFonts w:ascii="Consolas" w:eastAsia="Times New Roman" w:hAnsi="Consolas" w:cs="Times New Roman"/>
          <w:color w:val="D4D4D4"/>
          <w:sz w:val="21"/>
          <w:szCs w:val="21"/>
          <w:lang w:val="en-US"/>
        </w:rPr>
        <w:t xml:space="preserve"> }, { REG_REG76, </w:t>
      </w:r>
      <w:r w:rsidRPr="000761F9">
        <w:rPr>
          <w:rFonts w:ascii="Consolas" w:eastAsia="Times New Roman" w:hAnsi="Consolas" w:cs="Times New Roman"/>
          <w:color w:val="B5CEA8"/>
          <w:sz w:val="21"/>
          <w:szCs w:val="21"/>
          <w:lang w:val="en-US"/>
        </w:rPr>
        <w:t>0xe1</w:t>
      </w:r>
      <w:r w:rsidRPr="000761F9">
        <w:rPr>
          <w:rFonts w:ascii="Consolas" w:eastAsia="Times New Roman" w:hAnsi="Consolas" w:cs="Times New Roman"/>
          <w:color w:val="D4D4D4"/>
          <w:sz w:val="21"/>
          <w:szCs w:val="21"/>
          <w:lang w:val="en-US"/>
        </w:rPr>
        <w:t xml:space="preserve"> },</w:t>
      </w:r>
    </w:p>
    <w:p w14:paraId="61485FEB"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B5CEA8"/>
          <w:sz w:val="21"/>
          <w:szCs w:val="21"/>
          <w:lang w:val="en-US"/>
        </w:rPr>
        <w:t>0x4c</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w:t>
      </w:r>
      <w:r w:rsidRPr="000761F9">
        <w:rPr>
          <w:rFonts w:ascii="Consolas" w:eastAsia="Times New Roman" w:hAnsi="Consolas" w:cs="Times New Roman"/>
          <w:color w:val="D4D4D4"/>
          <w:sz w:val="21"/>
          <w:szCs w:val="21"/>
          <w:lang w:val="en-US"/>
        </w:rPr>
        <w:t xml:space="preserve"> },     { </w:t>
      </w:r>
      <w:r w:rsidRPr="000761F9">
        <w:rPr>
          <w:rFonts w:ascii="Consolas" w:eastAsia="Times New Roman" w:hAnsi="Consolas" w:cs="Times New Roman"/>
          <w:color w:val="B5CEA8"/>
          <w:sz w:val="21"/>
          <w:szCs w:val="21"/>
          <w:lang w:val="en-US"/>
        </w:rPr>
        <w:t>0x77</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0x01</w:t>
      </w:r>
      <w:r w:rsidRPr="000761F9">
        <w:rPr>
          <w:rFonts w:ascii="Consolas" w:eastAsia="Times New Roman" w:hAnsi="Consolas" w:cs="Times New Roman"/>
          <w:color w:val="D4D4D4"/>
          <w:sz w:val="21"/>
          <w:szCs w:val="21"/>
          <w:lang w:val="en-US"/>
        </w:rPr>
        <w:t xml:space="preserve"> },</w:t>
      </w:r>
    </w:p>
    <w:p w14:paraId="3094A7FE"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REG_COM13, </w:t>
      </w:r>
      <w:r w:rsidRPr="000761F9">
        <w:rPr>
          <w:rFonts w:ascii="Consolas" w:eastAsia="Times New Roman" w:hAnsi="Consolas" w:cs="Times New Roman"/>
          <w:color w:val="608B4E"/>
          <w:sz w:val="21"/>
          <w:szCs w:val="21"/>
          <w:lang w:val="en-US"/>
        </w:rPr>
        <w:t>/*0xc3*/</w:t>
      </w:r>
      <w:r w:rsidRPr="000761F9">
        <w:rPr>
          <w:rFonts w:ascii="Consolas" w:eastAsia="Times New Roman" w:hAnsi="Consolas" w:cs="Times New Roman"/>
          <w:color w:val="B5CEA8"/>
          <w:sz w:val="21"/>
          <w:szCs w:val="21"/>
          <w:lang w:val="en-US"/>
        </w:rPr>
        <w:t>0x48</w:t>
      </w:r>
      <w:r w:rsidRPr="000761F9">
        <w:rPr>
          <w:rFonts w:ascii="Consolas" w:eastAsia="Times New Roman" w:hAnsi="Consolas" w:cs="Times New Roman"/>
          <w:color w:val="D4D4D4"/>
          <w:sz w:val="21"/>
          <w:szCs w:val="21"/>
          <w:lang w:val="en-US"/>
        </w:rPr>
        <w:t xml:space="preserve"> }, { </w:t>
      </w:r>
      <w:r w:rsidRPr="000761F9">
        <w:rPr>
          <w:rFonts w:ascii="Consolas" w:eastAsia="Times New Roman" w:hAnsi="Consolas" w:cs="Times New Roman"/>
          <w:color w:val="B5CEA8"/>
          <w:sz w:val="21"/>
          <w:szCs w:val="21"/>
          <w:lang w:val="en-US"/>
        </w:rPr>
        <w:t>0x4b</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0x09</w:t>
      </w:r>
      <w:r w:rsidRPr="000761F9">
        <w:rPr>
          <w:rFonts w:ascii="Consolas" w:eastAsia="Times New Roman" w:hAnsi="Consolas" w:cs="Times New Roman"/>
          <w:color w:val="D4D4D4"/>
          <w:sz w:val="21"/>
          <w:szCs w:val="21"/>
          <w:lang w:val="en-US"/>
        </w:rPr>
        <w:t xml:space="preserve"> },</w:t>
      </w:r>
    </w:p>
    <w:p w14:paraId="51FD8B25"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B5CEA8"/>
          <w:sz w:val="21"/>
          <w:szCs w:val="21"/>
          <w:lang w:val="en-US"/>
        </w:rPr>
        <w:t>0xc9</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0x60</w:t>
      </w: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608B4E"/>
          <w:sz w:val="21"/>
          <w:szCs w:val="21"/>
          <w:lang w:val="en-US"/>
        </w:rPr>
        <w:t>/*{REG_COM16, 0x38},*/</w:t>
      </w:r>
    </w:p>
    <w:p w14:paraId="06CFFC69"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B5CEA8"/>
          <w:sz w:val="21"/>
          <w:szCs w:val="21"/>
          <w:lang w:val="en-US"/>
        </w:rPr>
        <w:t>0x56</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0x40</w:t>
      </w:r>
      <w:r w:rsidRPr="000761F9">
        <w:rPr>
          <w:rFonts w:ascii="Consolas" w:eastAsia="Times New Roman" w:hAnsi="Consolas" w:cs="Times New Roman"/>
          <w:color w:val="D4D4D4"/>
          <w:sz w:val="21"/>
          <w:szCs w:val="21"/>
          <w:lang w:val="en-US"/>
        </w:rPr>
        <w:t xml:space="preserve"> },</w:t>
      </w:r>
    </w:p>
    <w:p w14:paraId="7413062F"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p>
    <w:p w14:paraId="18E1223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B5CEA8"/>
          <w:sz w:val="21"/>
          <w:szCs w:val="21"/>
          <w:lang w:val="en-US"/>
        </w:rPr>
        <w:t>0x34</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0x11</w:t>
      </w:r>
      <w:r w:rsidRPr="000761F9">
        <w:rPr>
          <w:rFonts w:ascii="Consolas" w:eastAsia="Times New Roman" w:hAnsi="Consolas" w:cs="Times New Roman"/>
          <w:color w:val="D4D4D4"/>
          <w:sz w:val="21"/>
          <w:szCs w:val="21"/>
          <w:lang w:val="en-US"/>
        </w:rPr>
        <w:t xml:space="preserve"> }, { REG_COM11, COM11_EXP | COM11_HZAUTO },</w:t>
      </w:r>
    </w:p>
    <w:p w14:paraId="0FE9D260"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B5CEA8"/>
          <w:sz w:val="21"/>
          <w:szCs w:val="21"/>
          <w:lang w:val="en-US"/>
        </w:rPr>
        <w:t>0xa4</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0x82</w:t>
      </w:r>
      <w:r w:rsidRPr="000761F9">
        <w:rPr>
          <w:rFonts w:ascii="Consolas" w:eastAsia="Times New Roman" w:hAnsi="Consolas" w:cs="Times New Roman"/>
          <w:color w:val="608B4E"/>
          <w:sz w:val="21"/>
          <w:szCs w:val="21"/>
          <w:lang w:val="en-US"/>
        </w:rPr>
        <w:t>/*Was 0x88*/</w:t>
      </w:r>
      <w:r w:rsidRPr="000761F9">
        <w:rPr>
          <w:rFonts w:ascii="Consolas" w:eastAsia="Times New Roman" w:hAnsi="Consolas" w:cs="Times New Roman"/>
          <w:color w:val="D4D4D4"/>
          <w:sz w:val="21"/>
          <w:szCs w:val="21"/>
          <w:lang w:val="en-US"/>
        </w:rPr>
        <w:t xml:space="preserve"> }, { </w:t>
      </w:r>
      <w:r w:rsidRPr="000761F9">
        <w:rPr>
          <w:rFonts w:ascii="Consolas" w:eastAsia="Times New Roman" w:hAnsi="Consolas" w:cs="Times New Roman"/>
          <w:color w:val="B5CEA8"/>
          <w:sz w:val="21"/>
          <w:szCs w:val="21"/>
          <w:lang w:val="en-US"/>
        </w:rPr>
        <w:t>0x96</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w:t>
      </w:r>
      <w:r w:rsidRPr="000761F9">
        <w:rPr>
          <w:rFonts w:ascii="Consolas" w:eastAsia="Times New Roman" w:hAnsi="Consolas" w:cs="Times New Roman"/>
          <w:color w:val="D4D4D4"/>
          <w:sz w:val="21"/>
          <w:szCs w:val="21"/>
          <w:lang w:val="en-US"/>
        </w:rPr>
        <w:t xml:space="preserve"> },</w:t>
      </w:r>
    </w:p>
    <w:p w14:paraId="18386A2B"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B5CEA8"/>
          <w:sz w:val="21"/>
          <w:szCs w:val="21"/>
          <w:lang w:val="en-US"/>
        </w:rPr>
        <w:t>0x97</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0x30</w:t>
      </w:r>
      <w:r w:rsidRPr="000761F9">
        <w:rPr>
          <w:rFonts w:ascii="Consolas" w:eastAsia="Times New Roman" w:hAnsi="Consolas" w:cs="Times New Roman"/>
          <w:color w:val="D4D4D4"/>
          <w:sz w:val="21"/>
          <w:szCs w:val="21"/>
          <w:lang w:val="en-US"/>
        </w:rPr>
        <w:t xml:space="preserve"> }, { </w:t>
      </w:r>
      <w:r w:rsidRPr="000761F9">
        <w:rPr>
          <w:rFonts w:ascii="Consolas" w:eastAsia="Times New Roman" w:hAnsi="Consolas" w:cs="Times New Roman"/>
          <w:color w:val="B5CEA8"/>
          <w:sz w:val="21"/>
          <w:szCs w:val="21"/>
          <w:lang w:val="en-US"/>
        </w:rPr>
        <w:t>0x98</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0x20</w:t>
      </w:r>
      <w:r w:rsidRPr="000761F9">
        <w:rPr>
          <w:rFonts w:ascii="Consolas" w:eastAsia="Times New Roman" w:hAnsi="Consolas" w:cs="Times New Roman"/>
          <w:color w:val="D4D4D4"/>
          <w:sz w:val="21"/>
          <w:szCs w:val="21"/>
          <w:lang w:val="en-US"/>
        </w:rPr>
        <w:t xml:space="preserve"> },</w:t>
      </w:r>
    </w:p>
    <w:p w14:paraId="474DBD6D"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B5CEA8"/>
          <w:sz w:val="21"/>
          <w:szCs w:val="21"/>
          <w:lang w:val="en-US"/>
        </w:rPr>
        <w:t>0x99</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0x30</w:t>
      </w:r>
      <w:r w:rsidRPr="000761F9">
        <w:rPr>
          <w:rFonts w:ascii="Consolas" w:eastAsia="Times New Roman" w:hAnsi="Consolas" w:cs="Times New Roman"/>
          <w:color w:val="D4D4D4"/>
          <w:sz w:val="21"/>
          <w:szCs w:val="21"/>
          <w:lang w:val="en-US"/>
        </w:rPr>
        <w:t xml:space="preserve"> }, { </w:t>
      </w:r>
      <w:r w:rsidRPr="000761F9">
        <w:rPr>
          <w:rFonts w:ascii="Consolas" w:eastAsia="Times New Roman" w:hAnsi="Consolas" w:cs="Times New Roman"/>
          <w:color w:val="B5CEA8"/>
          <w:sz w:val="21"/>
          <w:szCs w:val="21"/>
          <w:lang w:val="en-US"/>
        </w:rPr>
        <w:t>0x9a</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0x84</w:t>
      </w:r>
      <w:r w:rsidRPr="000761F9">
        <w:rPr>
          <w:rFonts w:ascii="Consolas" w:eastAsia="Times New Roman" w:hAnsi="Consolas" w:cs="Times New Roman"/>
          <w:color w:val="D4D4D4"/>
          <w:sz w:val="21"/>
          <w:szCs w:val="21"/>
          <w:lang w:val="en-US"/>
        </w:rPr>
        <w:t xml:space="preserve"> },</w:t>
      </w:r>
    </w:p>
    <w:p w14:paraId="0C68D538"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B5CEA8"/>
          <w:sz w:val="21"/>
          <w:szCs w:val="21"/>
          <w:lang w:val="en-US"/>
        </w:rPr>
        <w:t>0x9b</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0x29</w:t>
      </w:r>
      <w:r w:rsidRPr="000761F9">
        <w:rPr>
          <w:rFonts w:ascii="Consolas" w:eastAsia="Times New Roman" w:hAnsi="Consolas" w:cs="Times New Roman"/>
          <w:color w:val="D4D4D4"/>
          <w:sz w:val="21"/>
          <w:szCs w:val="21"/>
          <w:lang w:val="en-US"/>
        </w:rPr>
        <w:t xml:space="preserve"> }, { </w:t>
      </w:r>
      <w:r w:rsidRPr="000761F9">
        <w:rPr>
          <w:rFonts w:ascii="Consolas" w:eastAsia="Times New Roman" w:hAnsi="Consolas" w:cs="Times New Roman"/>
          <w:color w:val="B5CEA8"/>
          <w:sz w:val="21"/>
          <w:szCs w:val="21"/>
          <w:lang w:val="en-US"/>
        </w:rPr>
        <w:t>0x9c</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0x03</w:t>
      </w:r>
      <w:r w:rsidRPr="000761F9">
        <w:rPr>
          <w:rFonts w:ascii="Consolas" w:eastAsia="Times New Roman" w:hAnsi="Consolas" w:cs="Times New Roman"/>
          <w:color w:val="D4D4D4"/>
          <w:sz w:val="21"/>
          <w:szCs w:val="21"/>
          <w:lang w:val="en-US"/>
        </w:rPr>
        <w:t xml:space="preserve"> },</w:t>
      </w:r>
    </w:p>
    <w:p w14:paraId="2CC877EC"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B5CEA8"/>
          <w:sz w:val="21"/>
          <w:szCs w:val="21"/>
        </w:rPr>
        <w:t>0x9d</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B5CEA8"/>
          <w:sz w:val="21"/>
          <w:szCs w:val="21"/>
        </w:rPr>
        <w:t>0x4c</w:t>
      </w:r>
      <w:r w:rsidRPr="000761F9">
        <w:rPr>
          <w:rFonts w:ascii="Consolas" w:eastAsia="Times New Roman" w:hAnsi="Consolas" w:cs="Times New Roman"/>
          <w:color w:val="D4D4D4"/>
          <w:sz w:val="21"/>
          <w:szCs w:val="21"/>
        </w:rPr>
        <w:t xml:space="preserve"> }, { </w:t>
      </w:r>
      <w:r w:rsidRPr="000761F9">
        <w:rPr>
          <w:rFonts w:ascii="Consolas" w:eastAsia="Times New Roman" w:hAnsi="Consolas" w:cs="Times New Roman"/>
          <w:color w:val="B5CEA8"/>
          <w:sz w:val="21"/>
          <w:szCs w:val="21"/>
        </w:rPr>
        <w:t>0x9e</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B5CEA8"/>
          <w:sz w:val="21"/>
          <w:szCs w:val="21"/>
        </w:rPr>
        <w:t>0x3f</w:t>
      </w:r>
      <w:r w:rsidRPr="000761F9">
        <w:rPr>
          <w:rFonts w:ascii="Consolas" w:eastAsia="Times New Roman" w:hAnsi="Consolas" w:cs="Times New Roman"/>
          <w:color w:val="D4D4D4"/>
          <w:sz w:val="21"/>
          <w:szCs w:val="21"/>
        </w:rPr>
        <w:t xml:space="preserve"> },</w:t>
      </w:r>
    </w:p>
    <w:p w14:paraId="21AD638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 </w:t>
      </w:r>
      <w:r w:rsidRPr="000761F9">
        <w:rPr>
          <w:rFonts w:ascii="Consolas" w:eastAsia="Times New Roman" w:hAnsi="Consolas" w:cs="Times New Roman"/>
          <w:color w:val="B5CEA8"/>
          <w:sz w:val="21"/>
          <w:szCs w:val="21"/>
        </w:rPr>
        <w:t>0x78</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B5CEA8"/>
          <w:sz w:val="21"/>
          <w:szCs w:val="21"/>
        </w:rPr>
        <w:t>0x04</w:t>
      </w:r>
      <w:r w:rsidRPr="000761F9">
        <w:rPr>
          <w:rFonts w:ascii="Consolas" w:eastAsia="Times New Roman" w:hAnsi="Consolas" w:cs="Times New Roman"/>
          <w:color w:val="D4D4D4"/>
          <w:sz w:val="21"/>
          <w:szCs w:val="21"/>
        </w:rPr>
        <w:t xml:space="preserve"> },</w:t>
      </w:r>
    </w:p>
    <w:p w14:paraId="13CF7D12"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p>
    <w:p w14:paraId="19FDE545"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608B4E"/>
          <w:sz w:val="21"/>
          <w:szCs w:val="21"/>
          <w:lang w:val="en-US"/>
        </w:rPr>
        <w:t>/* Extra-weird stuff.  Some sort of multiplexor register */</w:t>
      </w:r>
    </w:p>
    <w:p w14:paraId="3C5157B7"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B5CEA8"/>
          <w:sz w:val="21"/>
          <w:szCs w:val="21"/>
          <w:lang w:val="en-US"/>
        </w:rPr>
        <w:t>0x79</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0x01</w:t>
      </w:r>
      <w:r w:rsidRPr="000761F9">
        <w:rPr>
          <w:rFonts w:ascii="Consolas" w:eastAsia="Times New Roman" w:hAnsi="Consolas" w:cs="Times New Roman"/>
          <w:color w:val="D4D4D4"/>
          <w:sz w:val="21"/>
          <w:szCs w:val="21"/>
          <w:lang w:val="en-US"/>
        </w:rPr>
        <w:t xml:space="preserve"> }, { </w:t>
      </w:r>
      <w:r w:rsidRPr="000761F9">
        <w:rPr>
          <w:rFonts w:ascii="Consolas" w:eastAsia="Times New Roman" w:hAnsi="Consolas" w:cs="Times New Roman"/>
          <w:color w:val="B5CEA8"/>
          <w:sz w:val="21"/>
          <w:szCs w:val="21"/>
          <w:lang w:val="en-US"/>
        </w:rPr>
        <w:t>0xc8</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0xf0</w:t>
      </w:r>
      <w:r w:rsidRPr="000761F9">
        <w:rPr>
          <w:rFonts w:ascii="Consolas" w:eastAsia="Times New Roman" w:hAnsi="Consolas" w:cs="Times New Roman"/>
          <w:color w:val="D4D4D4"/>
          <w:sz w:val="21"/>
          <w:szCs w:val="21"/>
          <w:lang w:val="en-US"/>
        </w:rPr>
        <w:t xml:space="preserve"> },</w:t>
      </w:r>
    </w:p>
    <w:p w14:paraId="179EE48B"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B5CEA8"/>
          <w:sz w:val="21"/>
          <w:szCs w:val="21"/>
          <w:lang w:val="en-US"/>
        </w:rPr>
        <w:t>0x79</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0x0f</w:t>
      </w:r>
      <w:r w:rsidRPr="000761F9">
        <w:rPr>
          <w:rFonts w:ascii="Consolas" w:eastAsia="Times New Roman" w:hAnsi="Consolas" w:cs="Times New Roman"/>
          <w:color w:val="D4D4D4"/>
          <w:sz w:val="21"/>
          <w:szCs w:val="21"/>
          <w:lang w:val="en-US"/>
        </w:rPr>
        <w:t xml:space="preserve"> }, { </w:t>
      </w:r>
      <w:r w:rsidRPr="000761F9">
        <w:rPr>
          <w:rFonts w:ascii="Consolas" w:eastAsia="Times New Roman" w:hAnsi="Consolas" w:cs="Times New Roman"/>
          <w:color w:val="B5CEA8"/>
          <w:sz w:val="21"/>
          <w:szCs w:val="21"/>
          <w:lang w:val="en-US"/>
        </w:rPr>
        <w:t>0xc8</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0x00</w:t>
      </w:r>
      <w:r w:rsidRPr="000761F9">
        <w:rPr>
          <w:rFonts w:ascii="Consolas" w:eastAsia="Times New Roman" w:hAnsi="Consolas" w:cs="Times New Roman"/>
          <w:color w:val="D4D4D4"/>
          <w:sz w:val="21"/>
          <w:szCs w:val="21"/>
          <w:lang w:val="en-US"/>
        </w:rPr>
        <w:t xml:space="preserve"> },</w:t>
      </w:r>
    </w:p>
    <w:p w14:paraId="45B272E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B5CEA8"/>
          <w:sz w:val="21"/>
          <w:szCs w:val="21"/>
        </w:rPr>
        <w:t>0x79</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B5CEA8"/>
          <w:sz w:val="21"/>
          <w:szCs w:val="21"/>
        </w:rPr>
        <w:t>0x10</w:t>
      </w:r>
      <w:r w:rsidRPr="000761F9">
        <w:rPr>
          <w:rFonts w:ascii="Consolas" w:eastAsia="Times New Roman" w:hAnsi="Consolas" w:cs="Times New Roman"/>
          <w:color w:val="D4D4D4"/>
          <w:sz w:val="21"/>
          <w:szCs w:val="21"/>
        </w:rPr>
        <w:t xml:space="preserve"> }, { </w:t>
      </w:r>
      <w:r w:rsidRPr="000761F9">
        <w:rPr>
          <w:rFonts w:ascii="Consolas" w:eastAsia="Times New Roman" w:hAnsi="Consolas" w:cs="Times New Roman"/>
          <w:color w:val="B5CEA8"/>
          <w:sz w:val="21"/>
          <w:szCs w:val="21"/>
        </w:rPr>
        <w:t>0xc8</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B5CEA8"/>
          <w:sz w:val="21"/>
          <w:szCs w:val="21"/>
        </w:rPr>
        <w:t>0x7e</w:t>
      </w:r>
      <w:r w:rsidRPr="000761F9">
        <w:rPr>
          <w:rFonts w:ascii="Consolas" w:eastAsia="Times New Roman" w:hAnsi="Consolas" w:cs="Times New Roman"/>
          <w:color w:val="D4D4D4"/>
          <w:sz w:val="21"/>
          <w:szCs w:val="21"/>
        </w:rPr>
        <w:t xml:space="preserve"> },</w:t>
      </w:r>
    </w:p>
    <w:p w14:paraId="69EEC98E"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 </w:t>
      </w:r>
      <w:r w:rsidRPr="000761F9">
        <w:rPr>
          <w:rFonts w:ascii="Consolas" w:eastAsia="Times New Roman" w:hAnsi="Consolas" w:cs="Times New Roman"/>
          <w:color w:val="B5CEA8"/>
          <w:sz w:val="21"/>
          <w:szCs w:val="21"/>
        </w:rPr>
        <w:t>0x79</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B5CEA8"/>
          <w:sz w:val="21"/>
          <w:szCs w:val="21"/>
        </w:rPr>
        <w:t>0x0a</w:t>
      </w:r>
      <w:r w:rsidRPr="000761F9">
        <w:rPr>
          <w:rFonts w:ascii="Consolas" w:eastAsia="Times New Roman" w:hAnsi="Consolas" w:cs="Times New Roman"/>
          <w:color w:val="D4D4D4"/>
          <w:sz w:val="21"/>
          <w:szCs w:val="21"/>
        </w:rPr>
        <w:t xml:space="preserve"> }, { </w:t>
      </w:r>
      <w:r w:rsidRPr="000761F9">
        <w:rPr>
          <w:rFonts w:ascii="Consolas" w:eastAsia="Times New Roman" w:hAnsi="Consolas" w:cs="Times New Roman"/>
          <w:color w:val="B5CEA8"/>
          <w:sz w:val="21"/>
          <w:szCs w:val="21"/>
        </w:rPr>
        <w:t>0xc8</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B5CEA8"/>
          <w:sz w:val="21"/>
          <w:szCs w:val="21"/>
        </w:rPr>
        <w:t>0x80</w:t>
      </w:r>
      <w:r w:rsidRPr="000761F9">
        <w:rPr>
          <w:rFonts w:ascii="Consolas" w:eastAsia="Times New Roman" w:hAnsi="Consolas" w:cs="Times New Roman"/>
          <w:color w:val="D4D4D4"/>
          <w:sz w:val="21"/>
          <w:szCs w:val="21"/>
        </w:rPr>
        <w:t xml:space="preserve"> },</w:t>
      </w:r>
    </w:p>
    <w:p w14:paraId="08B72AED"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 </w:t>
      </w:r>
      <w:r w:rsidRPr="000761F9">
        <w:rPr>
          <w:rFonts w:ascii="Consolas" w:eastAsia="Times New Roman" w:hAnsi="Consolas" w:cs="Times New Roman"/>
          <w:color w:val="B5CEA8"/>
          <w:sz w:val="21"/>
          <w:szCs w:val="21"/>
        </w:rPr>
        <w:t>0x79</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B5CEA8"/>
          <w:sz w:val="21"/>
          <w:szCs w:val="21"/>
        </w:rPr>
        <w:t>0x0b</w:t>
      </w:r>
      <w:r w:rsidRPr="000761F9">
        <w:rPr>
          <w:rFonts w:ascii="Consolas" w:eastAsia="Times New Roman" w:hAnsi="Consolas" w:cs="Times New Roman"/>
          <w:color w:val="D4D4D4"/>
          <w:sz w:val="21"/>
          <w:szCs w:val="21"/>
        </w:rPr>
        <w:t xml:space="preserve"> }, { </w:t>
      </w:r>
      <w:r w:rsidRPr="000761F9">
        <w:rPr>
          <w:rFonts w:ascii="Consolas" w:eastAsia="Times New Roman" w:hAnsi="Consolas" w:cs="Times New Roman"/>
          <w:color w:val="B5CEA8"/>
          <w:sz w:val="21"/>
          <w:szCs w:val="21"/>
        </w:rPr>
        <w:t>0xc8</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B5CEA8"/>
          <w:sz w:val="21"/>
          <w:szCs w:val="21"/>
        </w:rPr>
        <w:t>0x01</w:t>
      </w:r>
      <w:r w:rsidRPr="000761F9">
        <w:rPr>
          <w:rFonts w:ascii="Consolas" w:eastAsia="Times New Roman" w:hAnsi="Consolas" w:cs="Times New Roman"/>
          <w:color w:val="D4D4D4"/>
          <w:sz w:val="21"/>
          <w:szCs w:val="21"/>
        </w:rPr>
        <w:t xml:space="preserve"> },</w:t>
      </w:r>
    </w:p>
    <w:p w14:paraId="75F66D82"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 </w:t>
      </w:r>
      <w:r w:rsidRPr="000761F9">
        <w:rPr>
          <w:rFonts w:ascii="Consolas" w:eastAsia="Times New Roman" w:hAnsi="Consolas" w:cs="Times New Roman"/>
          <w:color w:val="B5CEA8"/>
          <w:sz w:val="21"/>
          <w:szCs w:val="21"/>
        </w:rPr>
        <w:t>0x79</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B5CEA8"/>
          <w:sz w:val="21"/>
          <w:szCs w:val="21"/>
        </w:rPr>
        <w:t>0x0c</w:t>
      </w:r>
      <w:r w:rsidRPr="000761F9">
        <w:rPr>
          <w:rFonts w:ascii="Consolas" w:eastAsia="Times New Roman" w:hAnsi="Consolas" w:cs="Times New Roman"/>
          <w:color w:val="D4D4D4"/>
          <w:sz w:val="21"/>
          <w:szCs w:val="21"/>
        </w:rPr>
        <w:t xml:space="preserve"> }, { </w:t>
      </w:r>
      <w:r w:rsidRPr="000761F9">
        <w:rPr>
          <w:rFonts w:ascii="Consolas" w:eastAsia="Times New Roman" w:hAnsi="Consolas" w:cs="Times New Roman"/>
          <w:color w:val="B5CEA8"/>
          <w:sz w:val="21"/>
          <w:szCs w:val="21"/>
        </w:rPr>
        <w:t>0xc8</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B5CEA8"/>
          <w:sz w:val="21"/>
          <w:szCs w:val="21"/>
        </w:rPr>
        <w:t>0x0f</w:t>
      </w:r>
      <w:r w:rsidRPr="000761F9">
        <w:rPr>
          <w:rFonts w:ascii="Consolas" w:eastAsia="Times New Roman" w:hAnsi="Consolas" w:cs="Times New Roman"/>
          <w:color w:val="D4D4D4"/>
          <w:sz w:val="21"/>
          <w:szCs w:val="21"/>
        </w:rPr>
        <w:t xml:space="preserve"> },</w:t>
      </w:r>
    </w:p>
    <w:p w14:paraId="09D402E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 </w:t>
      </w:r>
      <w:r w:rsidRPr="000761F9">
        <w:rPr>
          <w:rFonts w:ascii="Consolas" w:eastAsia="Times New Roman" w:hAnsi="Consolas" w:cs="Times New Roman"/>
          <w:color w:val="B5CEA8"/>
          <w:sz w:val="21"/>
          <w:szCs w:val="21"/>
        </w:rPr>
        <w:t>0x79</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B5CEA8"/>
          <w:sz w:val="21"/>
          <w:szCs w:val="21"/>
        </w:rPr>
        <w:t>0x0d</w:t>
      </w:r>
      <w:r w:rsidRPr="000761F9">
        <w:rPr>
          <w:rFonts w:ascii="Consolas" w:eastAsia="Times New Roman" w:hAnsi="Consolas" w:cs="Times New Roman"/>
          <w:color w:val="D4D4D4"/>
          <w:sz w:val="21"/>
          <w:szCs w:val="21"/>
        </w:rPr>
        <w:t xml:space="preserve"> }, { </w:t>
      </w:r>
      <w:r w:rsidRPr="000761F9">
        <w:rPr>
          <w:rFonts w:ascii="Consolas" w:eastAsia="Times New Roman" w:hAnsi="Consolas" w:cs="Times New Roman"/>
          <w:color w:val="B5CEA8"/>
          <w:sz w:val="21"/>
          <w:szCs w:val="21"/>
        </w:rPr>
        <w:t>0xc8</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B5CEA8"/>
          <w:sz w:val="21"/>
          <w:szCs w:val="21"/>
        </w:rPr>
        <w:t>0x20</w:t>
      </w:r>
      <w:r w:rsidRPr="000761F9">
        <w:rPr>
          <w:rFonts w:ascii="Consolas" w:eastAsia="Times New Roman" w:hAnsi="Consolas" w:cs="Times New Roman"/>
          <w:color w:val="D4D4D4"/>
          <w:sz w:val="21"/>
          <w:szCs w:val="21"/>
        </w:rPr>
        <w:t xml:space="preserve"> },</w:t>
      </w:r>
    </w:p>
    <w:p w14:paraId="257FEFF9"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 </w:t>
      </w:r>
      <w:r w:rsidRPr="000761F9">
        <w:rPr>
          <w:rFonts w:ascii="Consolas" w:eastAsia="Times New Roman" w:hAnsi="Consolas" w:cs="Times New Roman"/>
          <w:color w:val="B5CEA8"/>
          <w:sz w:val="21"/>
          <w:szCs w:val="21"/>
        </w:rPr>
        <w:t>0x79</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B5CEA8"/>
          <w:sz w:val="21"/>
          <w:szCs w:val="21"/>
        </w:rPr>
        <w:t>0x09</w:t>
      </w:r>
      <w:r w:rsidRPr="000761F9">
        <w:rPr>
          <w:rFonts w:ascii="Consolas" w:eastAsia="Times New Roman" w:hAnsi="Consolas" w:cs="Times New Roman"/>
          <w:color w:val="D4D4D4"/>
          <w:sz w:val="21"/>
          <w:szCs w:val="21"/>
        </w:rPr>
        <w:t xml:space="preserve"> }, { </w:t>
      </w:r>
      <w:r w:rsidRPr="000761F9">
        <w:rPr>
          <w:rFonts w:ascii="Consolas" w:eastAsia="Times New Roman" w:hAnsi="Consolas" w:cs="Times New Roman"/>
          <w:color w:val="B5CEA8"/>
          <w:sz w:val="21"/>
          <w:szCs w:val="21"/>
        </w:rPr>
        <w:t>0xc8</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B5CEA8"/>
          <w:sz w:val="21"/>
          <w:szCs w:val="21"/>
        </w:rPr>
        <w:t>0x80</w:t>
      </w:r>
      <w:r w:rsidRPr="000761F9">
        <w:rPr>
          <w:rFonts w:ascii="Consolas" w:eastAsia="Times New Roman" w:hAnsi="Consolas" w:cs="Times New Roman"/>
          <w:color w:val="D4D4D4"/>
          <w:sz w:val="21"/>
          <w:szCs w:val="21"/>
        </w:rPr>
        <w:t xml:space="preserve"> },</w:t>
      </w:r>
    </w:p>
    <w:p w14:paraId="3825E2B3"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 </w:t>
      </w:r>
      <w:r w:rsidRPr="000761F9">
        <w:rPr>
          <w:rFonts w:ascii="Consolas" w:eastAsia="Times New Roman" w:hAnsi="Consolas" w:cs="Times New Roman"/>
          <w:color w:val="B5CEA8"/>
          <w:sz w:val="21"/>
          <w:szCs w:val="21"/>
        </w:rPr>
        <w:t>0x79</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B5CEA8"/>
          <w:sz w:val="21"/>
          <w:szCs w:val="21"/>
        </w:rPr>
        <w:t>0x02</w:t>
      </w:r>
      <w:r w:rsidRPr="000761F9">
        <w:rPr>
          <w:rFonts w:ascii="Consolas" w:eastAsia="Times New Roman" w:hAnsi="Consolas" w:cs="Times New Roman"/>
          <w:color w:val="D4D4D4"/>
          <w:sz w:val="21"/>
          <w:szCs w:val="21"/>
        </w:rPr>
        <w:t xml:space="preserve"> }, { </w:t>
      </w:r>
      <w:r w:rsidRPr="000761F9">
        <w:rPr>
          <w:rFonts w:ascii="Consolas" w:eastAsia="Times New Roman" w:hAnsi="Consolas" w:cs="Times New Roman"/>
          <w:color w:val="B5CEA8"/>
          <w:sz w:val="21"/>
          <w:szCs w:val="21"/>
        </w:rPr>
        <w:t>0xc8</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B5CEA8"/>
          <w:sz w:val="21"/>
          <w:szCs w:val="21"/>
        </w:rPr>
        <w:t>0xc0</w:t>
      </w:r>
      <w:r w:rsidRPr="000761F9">
        <w:rPr>
          <w:rFonts w:ascii="Consolas" w:eastAsia="Times New Roman" w:hAnsi="Consolas" w:cs="Times New Roman"/>
          <w:color w:val="D4D4D4"/>
          <w:sz w:val="21"/>
          <w:szCs w:val="21"/>
        </w:rPr>
        <w:t xml:space="preserve"> },</w:t>
      </w:r>
    </w:p>
    <w:p w14:paraId="2076AC32"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 </w:t>
      </w:r>
      <w:r w:rsidRPr="000761F9">
        <w:rPr>
          <w:rFonts w:ascii="Consolas" w:eastAsia="Times New Roman" w:hAnsi="Consolas" w:cs="Times New Roman"/>
          <w:color w:val="B5CEA8"/>
          <w:sz w:val="21"/>
          <w:szCs w:val="21"/>
        </w:rPr>
        <w:t>0x79</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B5CEA8"/>
          <w:sz w:val="21"/>
          <w:szCs w:val="21"/>
        </w:rPr>
        <w:t>0x03</w:t>
      </w:r>
      <w:r w:rsidRPr="000761F9">
        <w:rPr>
          <w:rFonts w:ascii="Consolas" w:eastAsia="Times New Roman" w:hAnsi="Consolas" w:cs="Times New Roman"/>
          <w:color w:val="D4D4D4"/>
          <w:sz w:val="21"/>
          <w:szCs w:val="21"/>
        </w:rPr>
        <w:t xml:space="preserve"> }, { </w:t>
      </w:r>
      <w:r w:rsidRPr="000761F9">
        <w:rPr>
          <w:rFonts w:ascii="Consolas" w:eastAsia="Times New Roman" w:hAnsi="Consolas" w:cs="Times New Roman"/>
          <w:color w:val="B5CEA8"/>
          <w:sz w:val="21"/>
          <w:szCs w:val="21"/>
        </w:rPr>
        <w:t>0xc8</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B5CEA8"/>
          <w:sz w:val="21"/>
          <w:szCs w:val="21"/>
        </w:rPr>
        <w:t>0x40</w:t>
      </w:r>
      <w:r w:rsidRPr="000761F9">
        <w:rPr>
          <w:rFonts w:ascii="Consolas" w:eastAsia="Times New Roman" w:hAnsi="Consolas" w:cs="Times New Roman"/>
          <w:color w:val="D4D4D4"/>
          <w:sz w:val="21"/>
          <w:szCs w:val="21"/>
        </w:rPr>
        <w:t xml:space="preserve"> },</w:t>
      </w:r>
    </w:p>
    <w:p w14:paraId="03B8B25D"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0x79</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0x05</w:t>
      </w:r>
      <w:r w:rsidRPr="000761F9">
        <w:rPr>
          <w:rFonts w:ascii="Consolas" w:eastAsia="Times New Roman" w:hAnsi="Consolas" w:cs="Times New Roman"/>
          <w:color w:val="D4D4D4"/>
          <w:sz w:val="21"/>
          <w:szCs w:val="21"/>
          <w:lang w:val="en-US"/>
        </w:rPr>
        <w:t xml:space="preserve"> }, { </w:t>
      </w:r>
      <w:r w:rsidRPr="000761F9">
        <w:rPr>
          <w:rFonts w:ascii="Consolas" w:eastAsia="Times New Roman" w:hAnsi="Consolas" w:cs="Times New Roman"/>
          <w:color w:val="B5CEA8"/>
          <w:sz w:val="21"/>
          <w:szCs w:val="21"/>
          <w:lang w:val="en-US"/>
        </w:rPr>
        <w:t>0xc8</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0x30</w:t>
      </w:r>
      <w:r w:rsidRPr="000761F9">
        <w:rPr>
          <w:rFonts w:ascii="Consolas" w:eastAsia="Times New Roman" w:hAnsi="Consolas" w:cs="Times New Roman"/>
          <w:color w:val="D4D4D4"/>
          <w:sz w:val="21"/>
          <w:szCs w:val="21"/>
          <w:lang w:val="en-US"/>
        </w:rPr>
        <w:t xml:space="preserve"> },</w:t>
      </w:r>
    </w:p>
    <w:p w14:paraId="5F9F561A"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B5CEA8"/>
          <w:sz w:val="21"/>
          <w:szCs w:val="21"/>
          <w:lang w:val="en-US"/>
        </w:rPr>
        <w:t>0x79</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0x26</w:t>
      </w:r>
      <w:r w:rsidRPr="000761F9">
        <w:rPr>
          <w:rFonts w:ascii="Consolas" w:eastAsia="Times New Roman" w:hAnsi="Consolas" w:cs="Times New Roman"/>
          <w:color w:val="D4D4D4"/>
          <w:sz w:val="21"/>
          <w:szCs w:val="21"/>
          <w:lang w:val="en-US"/>
        </w:rPr>
        <w:t xml:space="preserve"> },</w:t>
      </w:r>
    </w:p>
    <w:p w14:paraId="7EB705BF"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B5CEA8"/>
          <w:sz w:val="21"/>
          <w:szCs w:val="21"/>
          <w:lang w:val="en-US"/>
        </w:rPr>
        <w:t>0xff</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0xff</w:t>
      </w: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608B4E"/>
          <w:sz w:val="21"/>
          <w:szCs w:val="21"/>
          <w:lang w:val="en-US"/>
        </w:rPr>
        <w:t>/* END MARKER */</w:t>
      </w:r>
    </w:p>
    <w:p w14:paraId="4E647C9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w:t>
      </w:r>
    </w:p>
    <w:p w14:paraId="000C0DEA" w14:textId="77777777" w:rsidR="00285D66" w:rsidRPr="000761F9" w:rsidRDefault="00285D66" w:rsidP="00285D66">
      <w:pPr>
        <w:shd w:val="clear" w:color="auto" w:fill="1E1E1E"/>
        <w:spacing w:after="240" w:line="285" w:lineRule="atLeast"/>
        <w:rPr>
          <w:rFonts w:ascii="Consolas" w:eastAsia="Times New Roman" w:hAnsi="Consolas" w:cs="Times New Roman"/>
          <w:color w:val="D4D4D4"/>
          <w:sz w:val="21"/>
          <w:szCs w:val="21"/>
          <w:lang w:val="en-US"/>
        </w:rPr>
      </w:pPr>
    </w:p>
    <w:p w14:paraId="697E7CCF"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569CD6"/>
          <w:sz w:val="21"/>
          <w:szCs w:val="21"/>
          <w:lang w:val="en-US"/>
        </w:rPr>
        <w:t>void</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CDCAA"/>
          <w:sz w:val="21"/>
          <w:szCs w:val="21"/>
          <w:lang w:val="en-US"/>
        </w:rPr>
        <w:t>error_led</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569CD6"/>
          <w:sz w:val="21"/>
          <w:szCs w:val="21"/>
          <w:lang w:val="en-US"/>
        </w:rPr>
        <w:t>void</w:t>
      </w:r>
      <w:r w:rsidRPr="000761F9">
        <w:rPr>
          <w:rFonts w:ascii="Consolas" w:eastAsia="Times New Roman" w:hAnsi="Consolas" w:cs="Times New Roman"/>
          <w:color w:val="D4D4D4"/>
          <w:sz w:val="21"/>
          <w:szCs w:val="21"/>
          <w:lang w:val="en-US"/>
        </w:rPr>
        <w:t>){</w:t>
      </w:r>
    </w:p>
    <w:p w14:paraId="3486F0E3"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DDRB |= </w:t>
      </w:r>
      <w:r w:rsidRPr="000761F9">
        <w:rPr>
          <w:rFonts w:ascii="Consolas" w:eastAsia="Times New Roman" w:hAnsi="Consolas" w:cs="Times New Roman"/>
          <w:color w:val="B5CEA8"/>
          <w:sz w:val="21"/>
          <w:szCs w:val="21"/>
          <w:lang w:val="en-US"/>
        </w:rPr>
        <w:t>32</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608B4E"/>
          <w:sz w:val="21"/>
          <w:szCs w:val="21"/>
          <w:lang w:val="en-US"/>
        </w:rPr>
        <w:t>//make sure led is output</w:t>
      </w:r>
    </w:p>
    <w:p w14:paraId="37D3F3DB"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C586C0"/>
          <w:sz w:val="21"/>
          <w:szCs w:val="21"/>
          <w:lang w:val="en-US"/>
        </w:rPr>
        <w:t>while</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1</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608B4E"/>
          <w:sz w:val="21"/>
          <w:szCs w:val="21"/>
          <w:lang w:val="en-US"/>
        </w:rPr>
        <w:t>//wait for reset</w:t>
      </w:r>
    </w:p>
    <w:p w14:paraId="593EE5A9"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PORTB ^= </w:t>
      </w:r>
      <w:r w:rsidRPr="000761F9">
        <w:rPr>
          <w:rFonts w:ascii="Consolas" w:eastAsia="Times New Roman" w:hAnsi="Consolas" w:cs="Times New Roman"/>
          <w:color w:val="B5CEA8"/>
          <w:sz w:val="21"/>
          <w:szCs w:val="21"/>
          <w:lang w:val="en-US"/>
        </w:rPr>
        <w:t>32</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608B4E"/>
          <w:sz w:val="21"/>
          <w:szCs w:val="21"/>
          <w:lang w:val="en-US"/>
        </w:rPr>
        <w:t>// toggle led</w:t>
      </w:r>
    </w:p>
    <w:p w14:paraId="5CFD5AB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CDCAA"/>
          <w:sz w:val="21"/>
          <w:szCs w:val="21"/>
          <w:lang w:val="en-US"/>
        </w:rPr>
        <w:t>_delay_ms</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B5CEA8"/>
          <w:sz w:val="21"/>
          <w:szCs w:val="21"/>
          <w:lang w:val="en-US"/>
        </w:rPr>
        <w:t>100</w:t>
      </w:r>
      <w:r w:rsidRPr="000761F9">
        <w:rPr>
          <w:rFonts w:ascii="Consolas" w:eastAsia="Times New Roman" w:hAnsi="Consolas" w:cs="Times New Roman"/>
          <w:color w:val="D4D4D4"/>
          <w:sz w:val="21"/>
          <w:szCs w:val="21"/>
          <w:lang w:val="en-US"/>
        </w:rPr>
        <w:t>);</w:t>
      </w:r>
    </w:p>
    <w:p w14:paraId="7E8DDB8B"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p>
    <w:p w14:paraId="232C6520"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w:t>
      </w:r>
    </w:p>
    <w:p w14:paraId="7930396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p>
    <w:p w14:paraId="4A169715"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569CD6"/>
          <w:sz w:val="21"/>
          <w:szCs w:val="21"/>
          <w:lang w:val="en-US"/>
        </w:rPr>
        <w:t>void</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CDCAA"/>
          <w:sz w:val="21"/>
          <w:szCs w:val="21"/>
          <w:lang w:val="en-US"/>
        </w:rPr>
        <w:t>twiStart</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569CD6"/>
          <w:sz w:val="21"/>
          <w:szCs w:val="21"/>
          <w:lang w:val="en-US"/>
        </w:rPr>
        <w:t>void</w:t>
      </w:r>
      <w:r w:rsidRPr="000761F9">
        <w:rPr>
          <w:rFonts w:ascii="Consolas" w:eastAsia="Times New Roman" w:hAnsi="Consolas" w:cs="Times New Roman"/>
          <w:color w:val="D4D4D4"/>
          <w:sz w:val="21"/>
          <w:szCs w:val="21"/>
          <w:lang w:val="en-US"/>
        </w:rPr>
        <w:t>){</w:t>
      </w:r>
    </w:p>
    <w:p w14:paraId="5FAECDE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TWCR = </w:t>
      </w:r>
      <w:r w:rsidRPr="000761F9">
        <w:rPr>
          <w:rFonts w:ascii="Consolas" w:eastAsia="Times New Roman" w:hAnsi="Consolas" w:cs="Times New Roman"/>
          <w:color w:val="DCDCAA"/>
          <w:sz w:val="21"/>
          <w:szCs w:val="21"/>
          <w:lang w:val="en-US"/>
        </w:rPr>
        <w:t>_BV</w:t>
      </w:r>
      <w:r w:rsidRPr="000761F9">
        <w:rPr>
          <w:rFonts w:ascii="Consolas" w:eastAsia="Times New Roman" w:hAnsi="Consolas" w:cs="Times New Roman"/>
          <w:color w:val="D4D4D4"/>
          <w:sz w:val="21"/>
          <w:szCs w:val="21"/>
          <w:lang w:val="en-US"/>
        </w:rPr>
        <w:t xml:space="preserve">(TWINT) | </w:t>
      </w:r>
      <w:r w:rsidRPr="000761F9">
        <w:rPr>
          <w:rFonts w:ascii="Consolas" w:eastAsia="Times New Roman" w:hAnsi="Consolas" w:cs="Times New Roman"/>
          <w:color w:val="DCDCAA"/>
          <w:sz w:val="21"/>
          <w:szCs w:val="21"/>
          <w:lang w:val="en-US"/>
        </w:rPr>
        <w:t>_BV</w:t>
      </w:r>
      <w:r w:rsidRPr="000761F9">
        <w:rPr>
          <w:rFonts w:ascii="Consolas" w:eastAsia="Times New Roman" w:hAnsi="Consolas" w:cs="Times New Roman"/>
          <w:color w:val="D4D4D4"/>
          <w:sz w:val="21"/>
          <w:szCs w:val="21"/>
          <w:lang w:val="en-US"/>
        </w:rPr>
        <w:t xml:space="preserve">(TWSTA) | </w:t>
      </w:r>
      <w:r w:rsidRPr="000761F9">
        <w:rPr>
          <w:rFonts w:ascii="Consolas" w:eastAsia="Times New Roman" w:hAnsi="Consolas" w:cs="Times New Roman"/>
          <w:color w:val="DCDCAA"/>
          <w:sz w:val="21"/>
          <w:szCs w:val="21"/>
          <w:lang w:val="en-US"/>
        </w:rPr>
        <w:t>_BV</w:t>
      </w:r>
      <w:r w:rsidRPr="000761F9">
        <w:rPr>
          <w:rFonts w:ascii="Consolas" w:eastAsia="Times New Roman" w:hAnsi="Consolas" w:cs="Times New Roman"/>
          <w:color w:val="D4D4D4"/>
          <w:sz w:val="21"/>
          <w:szCs w:val="21"/>
          <w:lang w:val="en-US"/>
        </w:rPr>
        <w:t>(TWEN);</w:t>
      </w:r>
      <w:r w:rsidRPr="000761F9">
        <w:rPr>
          <w:rFonts w:ascii="Consolas" w:eastAsia="Times New Roman" w:hAnsi="Consolas" w:cs="Times New Roman"/>
          <w:color w:val="608B4E"/>
          <w:sz w:val="21"/>
          <w:szCs w:val="21"/>
          <w:lang w:val="en-US"/>
        </w:rPr>
        <w:t>//send start</w:t>
      </w:r>
    </w:p>
    <w:p w14:paraId="501D14FE"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C586C0"/>
          <w:sz w:val="21"/>
          <w:szCs w:val="21"/>
          <w:lang w:val="en-US"/>
        </w:rPr>
        <w:t>while</w:t>
      </w:r>
      <w:r w:rsidRPr="000761F9">
        <w:rPr>
          <w:rFonts w:ascii="Consolas" w:eastAsia="Times New Roman" w:hAnsi="Consolas" w:cs="Times New Roman"/>
          <w:color w:val="D4D4D4"/>
          <w:sz w:val="21"/>
          <w:szCs w:val="21"/>
          <w:lang w:val="en-US"/>
        </w:rPr>
        <w:t xml:space="preserve"> (!(TWCR &amp; (</w:t>
      </w:r>
      <w:r w:rsidRPr="000761F9">
        <w:rPr>
          <w:rFonts w:ascii="Consolas" w:eastAsia="Times New Roman" w:hAnsi="Consolas" w:cs="Times New Roman"/>
          <w:color w:val="B5CEA8"/>
          <w:sz w:val="21"/>
          <w:szCs w:val="21"/>
          <w:lang w:val="en-US"/>
        </w:rPr>
        <w:t>1</w:t>
      </w:r>
      <w:r w:rsidRPr="000761F9">
        <w:rPr>
          <w:rFonts w:ascii="Consolas" w:eastAsia="Times New Roman" w:hAnsi="Consolas" w:cs="Times New Roman"/>
          <w:color w:val="D4D4D4"/>
          <w:sz w:val="21"/>
          <w:szCs w:val="21"/>
          <w:lang w:val="en-US"/>
        </w:rPr>
        <w:t xml:space="preserve"> &lt;&lt; TWINT)));</w:t>
      </w:r>
      <w:r w:rsidRPr="000761F9">
        <w:rPr>
          <w:rFonts w:ascii="Consolas" w:eastAsia="Times New Roman" w:hAnsi="Consolas" w:cs="Times New Roman"/>
          <w:color w:val="608B4E"/>
          <w:sz w:val="21"/>
          <w:szCs w:val="21"/>
          <w:lang w:val="en-US"/>
        </w:rPr>
        <w:t>//wait for start to be transmitted</w:t>
      </w:r>
    </w:p>
    <w:p w14:paraId="06BB2F77"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C586C0"/>
          <w:sz w:val="21"/>
          <w:szCs w:val="21"/>
          <w:lang w:val="en-US"/>
        </w:rPr>
        <w:t>if</w:t>
      </w:r>
      <w:r w:rsidRPr="000761F9">
        <w:rPr>
          <w:rFonts w:ascii="Consolas" w:eastAsia="Times New Roman" w:hAnsi="Consolas" w:cs="Times New Roman"/>
          <w:color w:val="D4D4D4"/>
          <w:sz w:val="21"/>
          <w:szCs w:val="21"/>
          <w:lang w:val="en-US"/>
        </w:rPr>
        <w:t xml:space="preserve"> ((TWSR &amp; </w:t>
      </w:r>
      <w:r w:rsidRPr="000761F9">
        <w:rPr>
          <w:rFonts w:ascii="Consolas" w:eastAsia="Times New Roman" w:hAnsi="Consolas" w:cs="Times New Roman"/>
          <w:color w:val="B5CEA8"/>
          <w:sz w:val="21"/>
          <w:szCs w:val="21"/>
          <w:lang w:val="en-US"/>
        </w:rPr>
        <w:t>0xF8</w:t>
      </w:r>
      <w:r w:rsidRPr="000761F9">
        <w:rPr>
          <w:rFonts w:ascii="Consolas" w:eastAsia="Times New Roman" w:hAnsi="Consolas" w:cs="Times New Roman"/>
          <w:color w:val="D4D4D4"/>
          <w:sz w:val="21"/>
          <w:szCs w:val="21"/>
          <w:lang w:val="en-US"/>
        </w:rPr>
        <w:t>) != TW_START)</w:t>
      </w:r>
    </w:p>
    <w:p w14:paraId="56189DE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CDCAA"/>
          <w:sz w:val="21"/>
          <w:szCs w:val="21"/>
          <w:lang w:val="en-US"/>
        </w:rPr>
        <w:t>error_led</w:t>
      </w:r>
      <w:r w:rsidRPr="000761F9">
        <w:rPr>
          <w:rFonts w:ascii="Consolas" w:eastAsia="Times New Roman" w:hAnsi="Consolas" w:cs="Times New Roman"/>
          <w:color w:val="D4D4D4"/>
          <w:sz w:val="21"/>
          <w:szCs w:val="21"/>
          <w:lang w:val="en-US"/>
        </w:rPr>
        <w:t>();</w:t>
      </w:r>
    </w:p>
    <w:p w14:paraId="096D9CAE"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lastRenderedPageBreak/>
        <w:t>}</w:t>
      </w:r>
    </w:p>
    <w:p w14:paraId="4D206DD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p>
    <w:p w14:paraId="7021C403"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569CD6"/>
          <w:sz w:val="21"/>
          <w:szCs w:val="21"/>
          <w:lang w:val="en-US"/>
        </w:rPr>
        <w:t>void</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CDCAA"/>
          <w:sz w:val="21"/>
          <w:szCs w:val="21"/>
          <w:lang w:val="en-US"/>
        </w:rPr>
        <w:t>twiWriteByte</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4EC9B0"/>
          <w:sz w:val="21"/>
          <w:szCs w:val="21"/>
          <w:lang w:val="en-US"/>
        </w:rPr>
        <w:t>uint8_t</w:t>
      </w:r>
      <w:r w:rsidRPr="000761F9">
        <w:rPr>
          <w:rFonts w:ascii="Consolas" w:eastAsia="Times New Roman" w:hAnsi="Consolas" w:cs="Times New Roman"/>
          <w:color w:val="D4D4D4"/>
          <w:sz w:val="21"/>
          <w:szCs w:val="21"/>
          <w:lang w:val="en-US"/>
        </w:rPr>
        <w:t xml:space="preserve"> DATA, </w:t>
      </w:r>
      <w:r w:rsidRPr="000761F9">
        <w:rPr>
          <w:rFonts w:ascii="Consolas" w:eastAsia="Times New Roman" w:hAnsi="Consolas" w:cs="Times New Roman"/>
          <w:color w:val="4EC9B0"/>
          <w:sz w:val="21"/>
          <w:szCs w:val="21"/>
          <w:lang w:val="en-US"/>
        </w:rPr>
        <w:t>uint8_t</w:t>
      </w:r>
      <w:r w:rsidRPr="000761F9">
        <w:rPr>
          <w:rFonts w:ascii="Consolas" w:eastAsia="Times New Roman" w:hAnsi="Consolas" w:cs="Times New Roman"/>
          <w:color w:val="D4D4D4"/>
          <w:sz w:val="21"/>
          <w:szCs w:val="21"/>
          <w:lang w:val="en-US"/>
        </w:rPr>
        <w:t xml:space="preserve"> type){</w:t>
      </w:r>
    </w:p>
    <w:p w14:paraId="5A69A62B"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TWDR = DATA;</w:t>
      </w:r>
    </w:p>
    <w:p w14:paraId="22189BDC"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TWCR = </w:t>
      </w:r>
      <w:r w:rsidRPr="000761F9">
        <w:rPr>
          <w:rFonts w:ascii="Consolas" w:eastAsia="Times New Roman" w:hAnsi="Consolas" w:cs="Times New Roman"/>
          <w:color w:val="DCDCAA"/>
          <w:sz w:val="21"/>
          <w:szCs w:val="21"/>
          <w:lang w:val="en-US"/>
        </w:rPr>
        <w:t>_BV</w:t>
      </w:r>
      <w:r w:rsidRPr="000761F9">
        <w:rPr>
          <w:rFonts w:ascii="Consolas" w:eastAsia="Times New Roman" w:hAnsi="Consolas" w:cs="Times New Roman"/>
          <w:color w:val="D4D4D4"/>
          <w:sz w:val="21"/>
          <w:szCs w:val="21"/>
          <w:lang w:val="en-US"/>
        </w:rPr>
        <w:t xml:space="preserve">(TWINT) | </w:t>
      </w:r>
      <w:r w:rsidRPr="000761F9">
        <w:rPr>
          <w:rFonts w:ascii="Consolas" w:eastAsia="Times New Roman" w:hAnsi="Consolas" w:cs="Times New Roman"/>
          <w:color w:val="DCDCAA"/>
          <w:sz w:val="21"/>
          <w:szCs w:val="21"/>
          <w:lang w:val="en-US"/>
        </w:rPr>
        <w:t>_BV</w:t>
      </w:r>
      <w:r w:rsidRPr="000761F9">
        <w:rPr>
          <w:rFonts w:ascii="Consolas" w:eastAsia="Times New Roman" w:hAnsi="Consolas" w:cs="Times New Roman"/>
          <w:color w:val="D4D4D4"/>
          <w:sz w:val="21"/>
          <w:szCs w:val="21"/>
          <w:lang w:val="en-US"/>
        </w:rPr>
        <w:t>(TWEN);</w:t>
      </w:r>
    </w:p>
    <w:p w14:paraId="25201167"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C586C0"/>
          <w:sz w:val="21"/>
          <w:szCs w:val="21"/>
          <w:lang w:val="en-US"/>
        </w:rPr>
        <w:t>while</w:t>
      </w:r>
      <w:r w:rsidRPr="000761F9">
        <w:rPr>
          <w:rFonts w:ascii="Consolas" w:eastAsia="Times New Roman" w:hAnsi="Consolas" w:cs="Times New Roman"/>
          <w:color w:val="D4D4D4"/>
          <w:sz w:val="21"/>
          <w:szCs w:val="21"/>
          <w:lang w:val="en-US"/>
        </w:rPr>
        <w:t xml:space="preserve"> (!(TWCR &amp; (</w:t>
      </w:r>
      <w:r w:rsidRPr="000761F9">
        <w:rPr>
          <w:rFonts w:ascii="Consolas" w:eastAsia="Times New Roman" w:hAnsi="Consolas" w:cs="Times New Roman"/>
          <w:color w:val="B5CEA8"/>
          <w:sz w:val="21"/>
          <w:szCs w:val="21"/>
          <w:lang w:val="en-US"/>
        </w:rPr>
        <w:t>1</w:t>
      </w:r>
      <w:r w:rsidRPr="000761F9">
        <w:rPr>
          <w:rFonts w:ascii="Consolas" w:eastAsia="Times New Roman" w:hAnsi="Consolas" w:cs="Times New Roman"/>
          <w:color w:val="D4D4D4"/>
          <w:sz w:val="21"/>
          <w:szCs w:val="21"/>
          <w:lang w:val="en-US"/>
        </w:rPr>
        <w:t xml:space="preserve"> &lt;&lt; TWINT))) {}</w:t>
      </w:r>
    </w:p>
    <w:p w14:paraId="5A48650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C586C0"/>
          <w:sz w:val="21"/>
          <w:szCs w:val="21"/>
          <w:lang w:val="en-US"/>
        </w:rPr>
        <w:t>if</w:t>
      </w:r>
      <w:r w:rsidRPr="000761F9">
        <w:rPr>
          <w:rFonts w:ascii="Consolas" w:eastAsia="Times New Roman" w:hAnsi="Consolas" w:cs="Times New Roman"/>
          <w:color w:val="D4D4D4"/>
          <w:sz w:val="21"/>
          <w:szCs w:val="21"/>
          <w:lang w:val="en-US"/>
        </w:rPr>
        <w:t xml:space="preserve"> ((TWSR &amp; </w:t>
      </w:r>
      <w:r w:rsidRPr="000761F9">
        <w:rPr>
          <w:rFonts w:ascii="Consolas" w:eastAsia="Times New Roman" w:hAnsi="Consolas" w:cs="Times New Roman"/>
          <w:color w:val="B5CEA8"/>
          <w:sz w:val="21"/>
          <w:szCs w:val="21"/>
          <w:lang w:val="en-US"/>
        </w:rPr>
        <w:t>0xF8</w:t>
      </w:r>
      <w:r w:rsidRPr="000761F9">
        <w:rPr>
          <w:rFonts w:ascii="Consolas" w:eastAsia="Times New Roman" w:hAnsi="Consolas" w:cs="Times New Roman"/>
          <w:color w:val="D4D4D4"/>
          <w:sz w:val="21"/>
          <w:szCs w:val="21"/>
          <w:lang w:val="en-US"/>
        </w:rPr>
        <w:t>) != type)</w:t>
      </w:r>
    </w:p>
    <w:p w14:paraId="26587165"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CDCAA"/>
          <w:sz w:val="21"/>
          <w:szCs w:val="21"/>
          <w:lang w:val="en-US"/>
        </w:rPr>
        <w:t>error_led</w:t>
      </w:r>
      <w:r w:rsidRPr="000761F9">
        <w:rPr>
          <w:rFonts w:ascii="Consolas" w:eastAsia="Times New Roman" w:hAnsi="Consolas" w:cs="Times New Roman"/>
          <w:color w:val="D4D4D4"/>
          <w:sz w:val="21"/>
          <w:szCs w:val="21"/>
          <w:lang w:val="en-US"/>
        </w:rPr>
        <w:t>();</w:t>
      </w:r>
    </w:p>
    <w:p w14:paraId="2A02FDD8"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w:t>
      </w:r>
    </w:p>
    <w:p w14:paraId="4FD10C4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p>
    <w:p w14:paraId="21CFE9B7"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569CD6"/>
          <w:sz w:val="21"/>
          <w:szCs w:val="21"/>
          <w:lang w:val="en-US"/>
        </w:rPr>
        <w:t>void</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CDCAA"/>
          <w:sz w:val="21"/>
          <w:szCs w:val="21"/>
          <w:lang w:val="en-US"/>
        </w:rPr>
        <w:t>twiAddr</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4EC9B0"/>
          <w:sz w:val="21"/>
          <w:szCs w:val="21"/>
          <w:lang w:val="en-US"/>
        </w:rPr>
        <w:t>uint8_t</w:t>
      </w:r>
      <w:r w:rsidRPr="000761F9">
        <w:rPr>
          <w:rFonts w:ascii="Consolas" w:eastAsia="Times New Roman" w:hAnsi="Consolas" w:cs="Times New Roman"/>
          <w:color w:val="D4D4D4"/>
          <w:sz w:val="21"/>
          <w:szCs w:val="21"/>
          <w:lang w:val="en-US"/>
        </w:rPr>
        <w:t xml:space="preserve"> addr, </w:t>
      </w:r>
      <w:r w:rsidRPr="000761F9">
        <w:rPr>
          <w:rFonts w:ascii="Consolas" w:eastAsia="Times New Roman" w:hAnsi="Consolas" w:cs="Times New Roman"/>
          <w:color w:val="4EC9B0"/>
          <w:sz w:val="21"/>
          <w:szCs w:val="21"/>
          <w:lang w:val="en-US"/>
        </w:rPr>
        <w:t>uint8_t</w:t>
      </w:r>
      <w:r w:rsidRPr="000761F9">
        <w:rPr>
          <w:rFonts w:ascii="Consolas" w:eastAsia="Times New Roman" w:hAnsi="Consolas" w:cs="Times New Roman"/>
          <w:color w:val="D4D4D4"/>
          <w:sz w:val="21"/>
          <w:szCs w:val="21"/>
          <w:lang w:val="en-US"/>
        </w:rPr>
        <w:t xml:space="preserve"> typeTWI){</w:t>
      </w:r>
    </w:p>
    <w:p w14:paraId="4045CBA0"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TWDR = addr;</w:t>
      </w:r>
      <w:r w:rsidRPr="000761F9">
        <w:rPr>
          <w:rFonts w:ascii="Consolas" w:eastAsia="Times New Roman" w:hAnsi="Consolas" w:cs="Times New Roman"/>
          <w:color w:val="608B4E"/>
          <w:sz w:val="21"/>
          <w:szCs w:val="21"/>
          <w:lang w:val="en-US"/>
        </w:rPr>
        <w:t>//send address</w:t>
      </w:r>
    </w:p>
    <w:p w14:paraId="50A1912A"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TWCR = </w:t>
      </w:r>
      <w:r w:rsidRPr="000761F9">
        <w:rPr>
          <w:rFonts w:ascii="Consolas" w:eastAsia="Times New Roman" w:hAnsi="Consolas" w:cs="Times New Roman"/>
          <w:color w:val="DCDCAA"/>
          <w:sz w:val="21"/>
          <w:szCs w:val="21"/>
          <w:lang w:val="en-US"/>
        </w:rPr>
        <w:t>_BV</w:t>
      </w:r>
      <w:r w:rsidRPr="000761F9">
        <w:rPr>
          <w:rFonts w:ascii="Consolas" w:eastAsia="Times New Roman" w:hAnsi="Consolas" w:cs="Times New Roman"/>
          <w:color w:val="D4D4D4"/>
          <w:sz w:val="21"/>
          <w:szCs w:val="21"/>
          <w:lang w:val="en-US"/>
        </w:rPr>
        <w:t xml:space="preserve">(TWINT) | </w:t>
      </w:r>
      <w:r w:rsidRPr="000761F9">
        <w:rPr>
          <w:rFonts w:ascii="Consolas" w:eastAsia="Times New Roman" w:hAnsi="Consolas" w:cs="Times New Roman"/>
          <w:color w:val="DCDCAA"/>
          <w:sz w:val="21"/>
          <w:szCs w:val="21"/>
          <w:lang w:val="en-US"/>
        </w:rPr>
        <w:t>_BV</w:t>
      </w:r>
      <w:r w:rsidRPr="000761F9">
        <w:rPr>
          <w:rFonts w:ascii="Consolas" w:eastAsia="Times New Roman" w:hAnsi="Consolas" w:cs="Times New Roman"/>
          <w:color w:val="D4D4D4"/>
          <w:sz w:val="21"/>
          <w:szCs w:val="21"/>
          <w:lang w:val="en-US"/>
        </w:rPr>
        <w:t xml:space="preserve">(TWEN);    </w:t>
      </w:r>
      <w:r w:rsidRPr="000761F9">
        <w:rPr>
          <w:rFonts w:ascii="Consolas" w:eastAsia="Times New Roman" w:hAnsi="Consolas" w:cs="Times New Roman"/>
          <w:color w:val="608B4E"/>
          <w:sz w:val="21"/>
          <w:szCs w:val="21"/>
          <w:lang w:val="en-US"/>
        </w:rPr>
        <w:t>/* clear interrupt to start transmission */</w:t>
      </w:r>
    </w:p>
    <w:p w14:paraId="614AE28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C586C0"/>
          <w:sz w:val="21"/>
          <w:szCs w:val="21"/>
          <w:lang w:val="en-US"/>
        </w:rPr>
        <w:t>while</w:t>
      </w:r>
      <w:r w:rsidRPr="000761F9">
        <w:rPr>
          <w:rFonts w:ascii="Consolas" w:eastAsia="Times New Roman" w:hAnsi="Consolas" w:cs="Times New Roman"/>
          <w:color w:val="D4D4D4"/>
          <w:sz w:val="21"/>
          <w:szCs w:val="21"/>
          <w:lang w:val="en-US"/>
        </w:rPr>
        <w:t xml:space="preserve"> ((TWCR &amp; </w:t>
      </w:r>
      <w:r w:rsidRPr="000761F9">
        <w:rPr>
          <w:rFonts w:ascii="Consolas" w:eastAsia="Times New Roman" w:hAnsi="Consolas" w:cs="Times New Roman"/>
          <w:color w:val="DCDCAA"/>
          <w:sz w:val="21"/>
          <w:szCs w:val="21"/>
          <w:lang w:val="en-US"/>
        </w:rPr>
        <w:t>_BV</w:t>
      </w:r>
      <w:r w:rsidRPr="000761F9">
        <w:rPr>
          <w:rFonts w:ascii="Consolas" w:eastAsia="Times New Roman" w:hAnsi="Consolas" w:cs="Times New Roman"/>
          <w:color w:val="D4D4D4"/>
          <w:sz w:val="21"/>
          <w:szCs w:val="21"/>
          <w:lang w:val="en-US"/>
        </w:rPr>
        <w:t xml:space="preserve">(TWINT)) == </w:t>
      </w:r>
      <w:r w:rsidRPr="000761F9">
        <w:rPr>
          <w:rFonts w:ascii="Consolas" w:eastAsia="Times New Roman" w:hAnsi="Consolas" w:cs="Times New Roman"/>
          <w:color w:val="B5CEA8"/>
          <w:sz w:val="21"/>
          <w:szCs w:val="21"/>
          <w:lang w:val="en-US"/>
        </w:rPr>
        <w:t>0</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608B4E"/>
          <w:sz w:val="21"/>
          <w:szCs w:val="21"/>
          <w:lang w:val="en-US"/>
        </w:rPr>
        <w:t>/* wait for transmission */</w:t>
      </w:r>
    </w:p>
    <w:p w14:paraId="10E05E6F"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C586C0"/>
          <w:sz w:val="21"/>
          <w:szCs w:val="21"/>
          <w:lang w:val="en-US"/>
        </w:rPr>
        <w:t>if</w:t>
      </w:r>
      <w:r w:rsidRPr="000761F9">
        <w:rPr>
          <w:rFonts w:ascii="Consolas" w:eastAsia="Times New Roman" w:hAnsi="Consolas" w:cs="Times New Roman"/>
          <w:color w:val="D4D4D4"/>
          <w:sz w:val="21"/>
          <w:szCs w:val="21"/>
          <w:lang w:val="en-US"/>
        </w:rPr>
        <w:t xml:space="preserve"> ((TWSR &amp; </w:t>
      </w:r>
      <w:r w:rsidRPr="000761F9">
        <w:rPr>
          <w:rFonts w:ascii="Consolas" w:eastAsia="Times New Roman" w:hAnsi="Consolas" w:cs="Times New Roman"/>
          <w:color w:val="B5CEA8"/>
          <w:sz w:val="21"/>
          <w:szCs w:val="21"/>
          <w:lang w:val="en-US"/>
        </w:rPr>
        <w:t>0xF8</w:t>
      </w:r>
      <w:r w:rsidRPr="000761F9">
        <w:rPr>
          <w:rFonts w:ascii="Consolas" w:eastAsia="Times New Roman" w:hAnsi="Consolas" w:cs="Times New Roman"/>
          <w:color w:val="D4D4D4"/>
          <w:sz w:val="21"/>
          <w:szCs w:val="21"/>
          <w:lang w:val="en-US"/>
        </w:rPr>
        <w:t>) != typeTWI)</w:t>
      </w:r>
    </w:p>
    <w:p w14:paraId="0A938D90"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CDCAA"/>
          <w:sz w:val="21"/>
          <w:szCs w:val="21"/>
          <w:lang w:val="en-US"/>
        </w:rPr>
        <w:t>error_led</w:t>
      </w:r>
      <w:r w:rsidRPr="000761F9">
        <w:rPr>
          <w:rFonts w:ascii="Consolas" w:eastAsia="Times New Roman" w:hAnsi="Consolas" w:cs="Times New Roman"/>
          <w:color w:val="D4D4D4"/>
          <w:sz w:val="21"/>
          <w:szCs w:val="21"/>
          <w:lang w:val="en-US"/>
        </w:rPr>
        <w:t>();</w:t>
      </w:r>
    </w:p>
    <w:p w14:paraId="59AA7A7E"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w:t>
      </w:r>
    </w:p>
    <w:p w14:paraId="7C2A21EA"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p>
    <w:p w14:paraId="77640EA8"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569CD6"/>
          <w:sz w:val="21"/>
          <w:szCs w:val="21"/>
          <w:lang w:val="en-US"/>
        </w:rPr>
        <w:t>void</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CDCAA"/>
          <w:sz w:val="21"/>
          <w:szCs w:val="21"/>
          <w:lang w:val="en-US"/>
        </w:rPr>
        <w:t>wrReg</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4EC9B0"/>
          <w:sz w:val="21"/>
          <w:szCs w:val="21"/>
          <w:lang w:val="en-US"/>
        </w:rPr>
        <w:t>uint8_t</w:t>
      </w:r>
      <w:r w:rsidRPr="000761F9">
        <w:rPr>
          <w:rFonts w:ascii="Consolas" w:eastAsia="Times New Roman" w:hAnsi="Consolas" w:cs="Times New Roman"/>
          <w:color w:val="D4D4D4"/>
          <w:sz w:val="21"/>
          <w:szCs w:val="21"/>
          <w:lang w:val="en-US"/>
        </w:rPr>
        <w:t xml:space="preserve"> reg, </w:t>
      </w:r>
      <w:r w:rsidRPr="000761F9">
        <w:rPr>
          <w:rFonts w:ascii="Consolas" w:eastAsia="Times New Roman" w:hAnsi="Consolas" w:cs="Times New Roman"/>
          <w:color w:val="4EC9B0"/>
          <w:sz w:val="21"/>
          <w:szCs w:val="21"/>
          <w:lang w:val="en-US"/>
        </w:rPr>
        <w:t>uint8_t</w:t>
      </w:r>
      <w:r w:rsidRPr="000761F9">
        <w:rPr>
          <w:rFonts w:ascii="Consolas" w:eastAsia="Times New Roman" w:hAnsi="Consolas" w:cs="Times New Roman"/>
          <w:color w:val="D4D4D4"/>
          <w:sz w:val="21"/>
          <w:szCs w:val="21"/>
          <w:lang w:val="en-US"/>
        </w:rPr>
        <w:t xml:space="preserve"> dat){</w:t>
      </w:r>
    </w:p>
    <w:p w14:paraId="54933E9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608B4E"/>
          <w:sz w:val="21"/>
          <w:szCs w:val="21"/>
          <w:lang w:val="en-US"/>
        </w:rPr>
        <w:t>//send start condition</w:t>
      </w:r>
    </w:p>
    <w:p w14:paraId="2FD4EE90"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CDCAA"/>
          <w:sz w:val="21"/>
          <w:szCs w:val="21"/>
          <w:lang w:val="en-US"/>
        </w:rPr>
        <w:t>twiStart</w:t>
      </w:r>
      <w:r w:rsidRPr="000761F9">
        <w:rPr>
          <w:rFonts w:ascii="Consolas" w:eastAsia="Times New Roman" w:hAnsi="Consolas" w:cs="Times New Roman"/>
          <w:color w:val="D4D4D4"/>
          <w:sz w:val="21"/>
          <w:szCs w:val="21"/>
          <w:lang w:val="en-US"/>
        </w:rPr>
        <w:t>();</w:t>
      </w:r>
    </w:p>
    <w:p w14:paraId="16D0DDA3"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CDCAA"/>
          <w:sz w:val="21"/>
          <w:szCs w:val="21"/>
          <w:lang w:val="en-US"/>
        </w:rPr>
        <w:t>twiAddr</w:t>
      </w:r>
      <w:r w:rsidRPr="000761F9">
        <w:rPr>
          <w:rFonts w:ascii="Consolas" w:eastAsia="Times New Roman" w:hAnsi="Consolas" w:cs="Times New Roman"/>
          <w:color w:val="D4D4D4"/>
          <w:sz w:val="21"/>
          <w:szCs w:val="21"/>
          <w:lang w:val="en-US"/>
        </w:rPr>
        <w:t>(camAddr_WR, TW_MT_SLA_ACK);</w:t>
      </w:r>
    </w:p>
    <w:p w14:paraId="65D36917"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CDCAA"/>
          <w:sz w:val="21"/>
          <w:szCs w:val="21"/>
          <w:lang w:val="en-US"/>
        </w:rPr>
        <w:t>twiWriteByte</w:t>
      </w:r>
      <w:r w:rsidRPr="000761F9">
        <w:rPr>
          <w:rFonts w:ascii="Consolas" w:eastAsia="Times New Roman" w:hAnsi="Consolas" w:cs="Times New Roman"/>
          <w:color w:val="D4D4D4"/>
          <w:sz w:val="21"/>
          <w:szCs w:val="21"/>
          <w:lang w:val="en-US"/>
        </w:rPr>
        <w:t>(reg, TW_MT_DATA_ACK);</w:t>
      </w:r>
    </w:p>
    <w:p w14:paraId="7A737E0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CDCAA"/>
          <w:sz w:val="21"/>
          <w:szCs w:val="21"/>
          <w:lang w:val="en-US"/>
        </w:rPr>
        <w:t>twiWriteByte</w:t>
      </w:r>
      <w:r w:rsidRPr="000761F9">
        <w:rPr>
          <w:rFonts w:ascii="Consolas" w:eastAsia="Times New Roman" w:hAnsi="Consolas" w:cs="Times New Roman"/>
          <w:color w:val="D4D4D4"/>
          <w:sz w:val="21"/>
          <w:szCs w:val="21"/>
          <w:lang w:val="en-US"/>
        </w:rPr>
        <w:t>(dat, TW_MT_DATA_ACK);</w:t>
      </w:r>
    </w:p>
    <w:p w14:paraId="3BB5E6B9"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TWCR = (</w:t>
      </w:r>
      <w:r w:rsidRPr="000761F9">
        <w:rPr>
          <w:rFonts w:ascii="Consolas" w:eastAsia="Times New Roman" w:hAnsi="Consolas" w:cs="Times New Roman"/>
          <w:color w:val="B5CEA8"/>
          <w:sz w:val="21"/>
          <w:szCs w:val="21"/>
          <w:lang w:val="en-US"/>
        </w:rPr>
        <w:t>1</w:t>
      </w:r>
      <w:r w:rsidRPr="000761F9">
        <w:rPr>
          <w:rFonts w:ascii="Consolas" w:eastAsia="Times New Roman" w:hAnsi="Consolas" w:cs="Times New Roman"/>
          <w:color w:val="D4D4D4"/>
          <w:sz w:val="21"/>
          <w:szCs w:val="21"/>
          <w:lang w:val="en-US"/>
        </w:rPr>
        <w:t xml:space="preserve"> &lt;&lt; TWINT) | (</w:t>
      </w:r>
      <w:r w:rsidRPr="000761F9">
        <w:rPr>
          <w:rFonts w:ascii="Consolas" w:eastAsia="Times New Roman" w:hAnsi="Consolas" w:cs="Times New Roman"/>
          <w:color w:val="B5CEA8"/>
          <w:sz w:val="21"/>
          <w:szCs w:val="21"/>
          <w:lang w:val="en-US"/>
        </w:rPr>
        <w:t>1</w:t>
      </w:r>
      <w:r w:rsidRPr="000761F9">
        <w:rPr>
          <w:rFonts w:ascii="Consolas" w:eastAsia="Times New Roman" w:hAnsi="Consolas" w:cs="Times New Roman"/>
          <w:color w:val="D4D4D4"/>
          <w:sz w:val="21"/>
          <w:szCs w:val="21"/>
          <w:lang w:val="en-US"/>
        </w:rPr>
        <w:t xml:space="preserve"> &lt;&lt; TWEN) | (</w:t>
      </w:r>
      <w:r w:rsidRPr="000761F9">
        <w:rPr>
          <w:rFonts w:ascii="Consolas" w:eastAsia="Times New Roman" w:hAnsi="Consolas" w:cs="Times New Roman"/>
          <w:color w:val="B5CEA8"/>
          <w:sz w:val="21"/>
          <w:szCs w:val="21"/>
          <w:lang w:val="en-US"/>
        </w:rPr>
        <w:t>1</w:t>
      </w:r>
      <w:r w:rsidRPr="000761F9">
        <w:rPr>
          <w:rFonts w:ascii="Consolas" w:eastAsia="Times New Roman" w:hAnsi="Consolas" w:cs="Times New Roman"/>
          <w:color w:val="D4D4D4"/>
          <w:sz w:val="21"/>
          <w:szCs w:val="21"/>
          <w:lang w:val="en-US"/>
        </w:rPr>
        <w:t xml:space="preserve"> &lt;&lt; TWSTO);</w:t>
      </w:r>
      <w:r w:rsidRPr="000761F9">
        <w:rPr>
          <w:rFonts w:ascii="Consolas" w:eastAsia="Times New Roman" w:hAnsi="Consolas" w:cs="Times New Roman"/>
          <w:color w:val="608B4E"/>
          <w:sz w:val="21"/>
          <w:szCs w:val="21"/>
          <w:lang w:val="en-US"/>
        </w:rPr>
        <w:t>//send stop</w:t>
      </w:r>
    </w:p>
    <w:p w14:paraId="4C611282"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CDCAA"/>
          <w:sz w:val="21"/>
          <w:szCs w:val="21"/>
          <w:lang w:val="en-US"/>
        </w:rPr>
        <w:t>_delay_ms</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B5CEA8"/>
          <w:sz w:val="21"/>
          <w:szCs w:val="21"/>
          <w:lang w:val="en-US"/>
        </w:rPr>
        <w:t>1</w:t>
      </w:r>
      <w:r w:rsidRPr="000761F9">
        <w:rPr>
          <w:rFonts w:ascii="Consolas" w:eastAsia="Times New Roman" w:hAnsi="Consolas" w:cs="Times New Roman"/>
          <w:color w:val="D4D4D4"/>
          <w:sz w:val="21"/>
          <w:szCs w:val="21"/>
          <w:lang w:val="en-US"/>
        </w:rPr>
        <w:t>);</w:t>
      </w:r>
    </w:p>
    <w:p w14:paraId="430FF41F"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w:t>
      </w:r>
    </w:p>
    <w:p w14:paraId="56151C82"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p>
    <w:p w14:paraId="02F37980"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569CD6"/>
          <w:sz w:val="21"/>
          <w:szCs w:val="21"/>
          <w:lang w:val="en-US"/>
        </w:rPr>
        <w:t>static</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4EC9B0"/>
          <w:sz w:val="21"/>
          <w:szCs w:val="21"/>
          <w:lang w:val="en-US"/>
        </w:rPr>
        <w:t>uint8_t</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CDCAA"/>
          <w:sz w:val="21"/>
          <w:szCs w:val="21"/>
          <w:lang w:val="en-US"/>
        </w:rPr>
        <w:t>twiRd</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4EC9B0"/>
          <w:sz w:val="21"/>
          <w:szCs w:val="21"/>
          <w:lang w:val="en-US"/>
        </w:rPr>
        <w:t>uint8_t</w:t>
      </w:r>
      <w:r w:rsidRPr="000761F9">
        <w:rPr>
          <w:rFonts w:ascii="Consolas" w:eastAsia="Times New Roman" w:hAnsi="Consolas" w:cs="Times New Roman"/>
          <w:color w:val="D4D4D4"/>
          <w:sz w:val="21"/>
          <w:szCs w:val="21"/>
          <w:lang w:val="en-US"/>
        </w:rPr>
        <w:t xml:space="preserve"> nack){</w:t>
      </w:r>
    </w:p>
    <w:p w14:paraId="5188E7E9"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C586C0"/>
          <w:sz w:val="21"/>
          <w:szCs w:val="21"/>
          <w:lang w:val="en-US"/>
        </w:rPr>
        <w:t>if</w:t>
      </w:r>
      <w:r w:rsidRPr="000761F9">
        <w:rPr>
          <w:rFonts w:ascii="Consolas" w:eastAsia="Times New Roman" w:hAnsi="Consolas" w:cs="Times New Roman"/>
          <w:color w:val="D4D4D4"/>
          <w:sz w:val="21"/>
          <w:szCs w:val="21"/>
          <w:lang w:val="en-US"/>
        </w:rPr>
        <w:t xml:space="preserve"> (nack){</w:t>
      </w:r>
    </w:p>
    <w:p w14:paraId="0C35A945"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TWCR = </w:t>
      </w:r>
      <w:r w:rsidRPr="000761F9">
        <w:rPr>
          <w:rFonts w:ascii="Consolas" w:eastAsia="Times New Roman" w:hAnsi="Consolas" w:cs="Times New Roman"/>
          <w:color w:val="DCDCAA"/>
          <w:sz w:val="21"/>
          <w:szCs w:val="21"/>
          <w:lang w:val="en-US"/>
        </w:rPr>
        <w:t>_BV</w:t>
      </w:r>
      <w:r w:rsidRPr="000761F9">
        <w:rPr>
          <w:rFonts w:ascii="Consolas" w:eastAsia="Times New Roman" w:hAnsi="Consolas" w:cs="Times New Roman"/>
          <w:color w:val="D4D4D4"/>
          <w:sz w:val="21"/>
          <w:szCs w:val="21"/>
          <w:lang w:val="en-US"/>
        </w:rPr>
        <w:t xml:space="preserve">(TWINT) | </w:t>
      </w:r>
      <w:r w:rsidRPr="000761F9">
        <w:rPr>
          <w:rFonts w:ascii="Consolas" w:eastAsia="Times New Roman" w:hAnsi="Consolas" w:cs="Times New Roman"/>
          <w:color w:val="DCDCAA"/>
          <w:sz w:val="21"/>
          <w:szCs w:val="21"/>
          <w:lang w:val="en-US"/>
        </w:rPr>
        <w:t>_BV</w:t>
      </w:r>
      <w:r w:rsidRPr="000761F9">
        <w:rPr>
          <w:rFonts w:ascii="Consolas" w:eastAsia="Times New Roman" w:hAnsi="Consolas" w:cs="Times New Roman"/>
          <w:color w:val="D4D4D4"/>
          <w:sz w:val="21"/>
          <w:szCs w:val="21"/>
          <w:lang w:val="en-US"/>
        </w:rPr>
        <w:t>(TWEN);</w:t>
      </w:r>
    </w:p>
    <w:p w14:paraId="01AB7B7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C586C0"/>
          <w:sz w:val="21"/>
          <w:szCs w:val="21"/>
          <w:lang w:val="en-US"/>
        </w:rPr>
        <w:t>while</w:t>
      </w:r>
      <w:r w:rsidRPr="000761F9">
        <w:rPr>
          <w:rFonts w:ascii="Consolas" w:eastAsia="Times New Roman" w:hAnsi="Consolas" w:cs="Times New Roman"/>
          <w:color w:val="D4D4D4"/>
          <w:sz w:val="21"/>
          <w:szCs w:val="21"/>
          <w:lang w:val="en-US"/>
        </w:rPr>
        <w:t xml:space="preserve"> ((TWCR &amp; </w:t>
      </w:r>
      <w:r w:rsidRPr="000761F9">
        <w:rPr>
          <w:rFonts w:ascii="Consolas" w:eastAsia="Times New Roman" w:hAnsi="Consolas" w:cs="Times New Roman"/>
          <w:color w:val="DCDCAA"/>
          <w:sz w:val="21"/>
          <w:szCs w:val="21"/>
          <w:lang w:val="en-US"/>
        </w:rPr>
        <w:t>_BV</w:t>
      </w:r>
      <w:r w:rsidRPr="000761F9">
        <w:rPr>
          <w:rFonts w:ascii="Consolas" w:eastAsia="Times New Roman" w:hAnsi="Consolas" w:cs="Times New Roman"/>
          <w:color w:val="D4D4D4"/>
          <w:sz w:val="21"/>
          <w:szCs w:val="21"/>
          <w:lang w:val="en-US"/>
        </w:rPr>
        <w:t xml:space="preserve">(TWINT)) == </w:t>
      </w:r>
      <w:r w:rsidRPr="000761F9">
        <w:rPr>
          <w:rFonts w:ascii="Consolas" w:eastAsia="Times New Roman" w:hAnsi="Consolas" w:cs="Times New Roman"/>
          <w:color w:val="B5CEA8"/>
          <w:sz w:val="21"/>
          <w:szCs w:val="21"/>
          <w:lang w:val="en-US"/>
        </w:rPr>
        <w:t>0</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608B4E"/>
          <w:sz w:val="21"/>
          <w:szCs w:val="21"/>
          <w:lang w:val="en-US"/>
        </w:rPr>
        <w:t>/* wait for transmission */</w:t>
      </w:r>
    </w:p>
    <w:p w14:paraId="2AAC049B"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C586C0"/>
          <w:sz w:val="21"/>
          <w:szCs w:val="21"/>
          <w:lang w:val="en-US"/>
        </w:rPr>
        <w:t>if</w:t>
      </w:r>
      <w:r w:rsidRPr="000761F9">
        <w:rPr>
          <w:rFonts w:ascii="Consolas" w:eastAsia="Times New Roman" w:hAnsi="Consolas" w:cs="Times New Roman"/>
          <w:color w:val="D4D4D4"/>
          <w:sz w:val="21"/>
          <w:szCs w:val="21"/>
          <w:lang w:val="en-US"/>
        </w:rPr>
        <w:t xml:space="preserve"> ((TWSR &amp; </w:t>
      </w:r>
      <w:r w:rsidRPr="000761F9">
        <w:rPr>
          <w:rFonts w:ascii="Consolas" w:eastAsia="Times New Roman" w:hAnsi="Consolas" w:cs="Times New Roman"/>
          <w:color w:val="B5CEA8"/>
          <w:sz w:val="21"/>
          <w:szCs w:val="21"/>
          <w:lang w:val="en-US"/>
        </w:rPr>
        <w:t>0xF8</w:t>
      </w:r>
      <w:r w:rsidRPr="000761F9">
        <w:rPr>
          <w:rFonts w:ascii="Consolas" w:eastAsia="Times New Roman" w:hAnsi="Consolas" w:cs="Times New Roman"/>
          <w:color w:val="D4D4D4"/>
          <w:sz w:val="21"/>
          <w:szCs w:val="21"/>
          <w:lang w:val="en-US"/>
        </w:rPr>
        <w:t>) != TW_MR_DATA_NACK)</w:t>
      </w:r>
    </w:p>
    <w:p w14:paraId="243984A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CDCAA"/>
          <w:sz w:val="21"/>
          <w:szCs w:val="21"/>
          <w:lang w:val="en-US"/>
        </w:rPr>
        <w:t>error_led</w:t>
      </w:r>
      <w:r w:rsidRPr="000761F9">
        <w:rPr>
          <w:rFonts w:ascii="Consolas" w:eastAsia="Times New Roman" w:hAnsi="Consolas" w:cs="Times New Roman"/>
          <w:color w:val="D4D4D4"/>
          <w:sz w:val="21"/>
          <w:szCs w:val="21"/>
          <w:lang w:val="en-US"/>
        </w:rPr>
        <w:t>();</w:t>
      </w:r>
    </w:p>
    <w:p w14:paraId="4DA1E88F"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C586C0"/>
          <w:sz w:val="21"/>
          <w:szCs w:val="21"/>
          <w:lang w:val="en-US"/>
        </w:rPr>
        <w:t>return</w:t>
      </w:r>
      <w:r w:rsidRPr="000761F9">
        <w:rPr>
          <w:rFonts w:ascii="Consolas" w:eastAsia="Times New Roman" w:hAnsi="Consolas" w:cs="Times New Roman"/>
          <w:color w:val="D4D4D4"/>
          <w:sz w:val="21"/>
          <w:szCs w:val="21"/>
          <w:lang w:val="en-US"/>
        </w:rPr>
        <w:t xml:space="preserve"> TWDR;</w:t>
      </w:r>
    </w:p>
    <w:p w14:paraId="57638825"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p>
    <w:p w14:paraId="206AD740"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C586C0"/>
          <w:sz w:val="21"/>
          <w:szCs w:val="21"/>
          <w:lang w:val="en-US"/>
        </w:rPr>
        <w:t>else</w:t>
      </w:r>
      <w:r w:rsidRPr="000761F9">
        <w:rPr>
          <w:rFonts w:ascii="Consolas" w:eastAsia="Times New Roman" w:hAnsi="Consolas" w:cs="Times New Roman"/>
          <w:color w:val="D4D4D4"/>
          <w:sz w:val="21"/>
          <w:szCs w:val="21"/>
          <w:lang w:val="en-US"/>
        </w:rPr>
        <w:t>{</w:t>
      </w:r>
    </w:p>
    <w:p w14:paraId="3DD063A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TWCR = </w:t>
      </w:r>
      <w:r w:rsidRPr="000761F9">
        <w:rPr>
          <w:rFonts w:ascii="Consolas" w:eastAsia="Times New Roman" w:hAnsi="Consolas" w:cs="Times New Roman"/>
          <w:color w:val="DCDCAA"/>
          <w:sz w:val="21"/>
          <w:szCs w:val="21"/>
          <w:lang w:val="en-US"/>
        </w:rPr>
        <w:t>_BV</w:t>
      </w:r>
      <w:r w:rsidRPr="000761F9">
        <w:rPr>
          <w:rFonts w:ascii="Consolas" w:eastAsia="Times New Roman" w:hAnsi="Consolas" w:cs="Times New Roman"/>
          <w:color w:val="D4D4D4"/>
          <w:sz w:val="21"/>
          <w:szCs w:val="21"/>
          <w:lang w:val="en-US"/>
        </w:rPr>
        <w:t xml:space="preserve">(TWINT) | </w:t>
      </w:r>
      <w:r w:rsidRPr="000761F9">
        <w:rPr>
          <w:rFonts w:ascii="Consolas" w:eastAsia="Times New Roman" w:hAnsi="Consolas" w:cs="Times New Roman"/>
          <w:color w:val="DCDCAA"/>
          <w:sz w:val="21"/>
          <w:szCs w:val="21"/>
          <w:lang w:val="en-US"/>
        </w:rPr>
        <w:t>_BV</w:t>
      </w:r>
      <w:r w:rsidRPr="000761F9">
        <w:rPr>
          <w:rFonts w:ascii="Consolas" w:eastAsia="Times New Roman" w:hAnsi="Consolas" w:cs="Times New Roman"/>
          <w:color w:val="D4D4D4"/>
          <w:sz w:val="21"/>
          <w:szCs w:val="21"/>
          <w:lang w:val="en-US"/>
        </w:rPr>
        <w:t xml:space="preserve">(TWEN) | </w:t>
      </w:r>
      <w:r w:rsidRPr="000761F9">
        <w:rPr>
          <w:rFonts w:ascii="Consolas" w:eastAsia="Times New Roman" w:hAnsi="Consolas" w:cs="Times New Roman"/>
          <w:color w:val="DCDCAA"/>
          <w:sz w:val="21"/>
          <w:szCs w:val="21"/>
          <w:lang w:val="en-US"/>
        </w:rPr>
        <w:t>_BV</w:t>
      </w:r>
      <w:r w:rsidRPr="000761F9">
        <w:rPr>
          <w:rFonts w:ascii="Consolas" w:eastAsia="Times New Roman" w:hAnsi="Consolas" w:cs="Times New Roman"/>
          <w:color w:val="D4D4D4"/>
          <w:sz w:val="21"/>
          <w:szCs w:val="21"/>
          <w:lang w:val="en-US"/>
        </w:rPr>
        <w:t>(TWEA);</w:t>
      </w:r>
    </w:p>
    <w:p w14:paraId="7E8AE5DC"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C586C0"/>
          <w:sz w:val="21"/>
          <w:szCs w:val="21"/>
          <w:lang w:val="en-US"/>
        </w:rPr>
        <w:t>while</w:t>
      </w:r>
      <w:r w:rsidRPr="000761F9">
        <w:rPr>
          <w:rFonts w:ascii="Consolas" w:eastAsia="Times New Roman" w:hAnsi="Consolas" w:cs="Times New Roman"/>
          <w:color w:val="D4D4D4"/>
          <w:sz w:val="21"/>
          <w:szCs w:val="21"/>
          <w:lang w:val="en-US"/>
        </w:rPr>
        <w:t xml:space="preserve"> ((TWCR &amp; </w:t>
      </w:r>
      <w:r w:rsidRPr="000761F9">
        <w:rPr>
          <w:rFonts w:ascii="Consolas" w:eastAsia="Times New Roman" w:hAnsi="Consolas" w:cs="Times New Roman"/>
          <w:color w:val="DCDCAA"/>
          <w:sz w:val="21"/>
          <w:szCs w:val="21"/>
          <w:lang w:val="en-US"/>
        </w:rPr>
        <w:t>_BV</w:t>
      </w:r>
      <w:r w:rsidRPr="000761F9">
        <w:rPr>
          <w:rFonts w:ascii="Consolas" w:eastAsia="Times New Roman" w:hAnsi="Consolas" w:cs="Times New Roman"/>
          <w:color w:val="D4D4D4"/>
          <w:sz w:val="21"/>
          <w:szCs w:val="21"/>
          <w:lang w:val="en-US"/>
        </w:rPr>
        <w:t xml:space="preserve">(TWINT)) == </w:t>
      </w:r>
      <w:r w:rsidRPr="000761F9">
        <w:rPr>
          <w:rFonts w:ascii="Consolas" w:eastAsia="Times New Roman" w:hAnsi="Consolas" w:cs="Times New Roman"/>
          <w:color w:val="B5CEA8"/>
          <w:sz w:val="21"/>
          <w:szCs w:val="21"/>
          <w:lang w:val="en-US"/>
        </w:rPr>
        <w:t>0</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608B4E"/>
          <w:sz w:val="21"/>
          <w:szCs w:val="21"/>
          <w:lang w:val="en-US"/>
        </w:rPr>
        <w:t>/* wait for transmission */</w:t>
      </w:r>
    </w:p>
    <w:p w14:paraId="31A128FA"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C586C0"/>
          <w:sz w:val="21"/>
          <w:szCs w:val="21"/>
          <w:lang w:val="en-US"/>
        </w:rPr>
        <w:t>if</w:t>
      </w:r>
      <w:r w:rsidRPr="000761F9">
        <w:rPr>
          <w:rFonts w:ascii="Consolas" w:eastAsia="Times New Roman" w:hAnsi="Consolas" w:cs="Times New Roman"/>
          <w:color w:val="D4D4D4"/>
          <w:sz w:val="21"/>
          <w:szCs w:val="21"/>
          <w:lang w:val="en-US"/>
        </w:rPr>
        <w:t xml:space="preserve"> ((TWSR &amp; </w:t>
      </w:r>
      <w:r w:rsidRPr="000761F9">
        <w:rPr>
          <w:rFonts w:ascii="Consolas" w:eastAsia="Times New Roman" w:hAnsi="Consolas" w:cs="Times New Roman"/>
          <w:color w:val="B5CEA8"/>
          <w:sz w:val="21"/>
          <w:szCs w:val="21"/>
          <w:lang w:val="en-US"/>
        </w:rPr>
        <w:t>0xF8</w:t>
      </w:r>
      <w:r w:rsidRPr="000761F9">
        <w:rPr>
          <w:rFonts w:ascii="Consolas" w:eastAsia="Times New Roman" w:hAnsi="Consolas" w:cs="Times New Roman"/>
          <w:color w:val="D4D4D4"/>
          <w:sz w:val="21"/>
          <w:szCs w:val="21"/>
          <w:lang w:val="en-US"/>
        </w:rPr>
        <w:t>) != TW_MR_DATA_ACK)</w:t>
      </w:r>
    </w:p>
    <w:p w14:paraId="0EADC2A2"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CDCAA"/>
          <w:sz w:val="21"/>
          <w:szCs w:val="21"/>
          <w:lang w:val="en-US"/>
        </w:rPr>
        <w:t>error_led</w:t>
      </w:r>
      <w:r w:rsidRPr="000761F9">
        <w:rPr>
          <w:rFonts w:ascii="Consolas" w:eastAsia="Times New Roman" w:hAnsi="Consolas" w:cs="Times New Roman"/>
          <w:color w:val="D4D4D4"/>
          <w:sz w:val="21"/>
          <w:szCs w:val="21"/>
          <w:lang w:val="en-US"/>
        </w:rPr>
        <w:t>();</w:t>
      </w:r>
    </w:p>
    <w:p w14:paraId="3B108317"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C586C0"/>
          <w:sz w:val="21"/>
          <w:szCs w:val="21"/>
          <w:lang w:val="en-US"/>
        </w:rPr>
        <w:t>return</w:t>
      </w:r>
      <w:r w:rsidRPr="000761F9">
        <w:rPr>
          <w:rFonts w:ascii="Consolas" w:eastAsia="Times New Roman" w:hAnsi="Consolas" w:cs="Times New Roman"/>
          <w:color w:val="D4D4D4"/>
          <w:sz w:val="21"/>
          <w:szCs w:val="21"/>
          <w:lang w:val="en-US"/>
        </w:rPr>
        <w:t xml:space="preserve"> TWDR;</w:t>
      </w:r>
    </w:p>
    <w:p w14:paraId="0381D2B7"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p>
    <w:p w14:paraId="267D634A"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w:t>
      </w:r>
    </w:p>
    <w:p w14:paraId="3356D930"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p>
    <w:p w14:paraId="25D6CEF8"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4EC9B0"/>
          <w:sz w:val="21"/>
          <w:szCs w:val="21"/>
          <w:lang w:val="en-US"/>
        </w:rPr>
        <w:t>uint8_t</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CDCAA"/>
          <w:sz w:val="21"/>
          <w:szCs w:val="21"/>
          <w:lang w:val="en-US"/>
        </w:rPr>
        <w:t>rdReg</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4EC9B0"/>
          <w:sz w:val="21"/>
          <w:szCs w:val="21"/>
          <w:lang w:val="en-US"/>
        </w:rPr>
        <w:t>uint8_t</w:t>
      </w:r>
      <w:r w:rsidRPr="000761F9">
        <w:rPr>
          <w:rFonts w:ascii="Consolas" w:eastAsia="Times New Roman" w:hAnsi="Consolas" w:cs="Times New Roman"/>
          <w:color w:val="D4D4D4"/>
          <w:sz w:val="21"/>
          <w:szCs w:val="21"/>
          <w:lang w:val="en-US"/>
        </w:rPr>
        <w:t xml:space="preserve"> reg){</w:t>
      </w:r>
    </w:p>
    <w:p w14:paraId="3CCED357"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4EC9B0"/>
          <w:sz w:val="21"/>
          <w:szCs w:val="21"/>
          <w:lang w:val="en-US"/>
        </w:rPr>
        <w:t>uint8_t</w:t>
      </w:r>
      <w:r w:rsidRPr="000761F9">
        <w:rPr>
          <w:rFonts w:ascii="Consolas" w:eastAsia="Times New Roman" w:hAnsi="Consolas" w:cs="Times New Roman"/>
          <w:color w:val="D4D4D4"/>
          <w:sz w:val="21"/>
          <w:szCs w:val="21"/>
          <w:lang w:val="en-US"/>
        </w:rPr>
        <w:t xml:space="preserve"> dat;</w:t>
      </w:r>
    </w:p>
    <w:p w14:paraId="658E82E0"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lastRenderedPageBreak/>
        <w:t xml:space="preserve">  </w:t>
      </w:r>
      <w:r w:rsidRPr="000761F9">
        <w:rPr>
          <w:rFonts w:ascii="Consolas" w:eastAsia="Times New Roman" w:hAnsi="Consolas" w:cs="Times New Roman"/>
          <w:color w:val="DCDCAA"/>
          <w:sz w:val="21"/>
          <w:szCs w:val="21"/>
          <w:lang w:val="en-US"/>
        </w:rPr>
        <w:t>twiStart</w:t>
      </w:r>
      <w:r w:rsidRPr="000761F9">
        <w:rPr>
          <w:rFonts w:ascii="Consolas" w:eastAsia="Times New Roman" w:hAnsi="Consolas" w:cs="Times New Roman"/>
          <w:color w:val="D4D4D4"/>
          <w:sz w:val="21"/>
          <w:szCs w:val="21"/>
          <w:lang w:val="en-US"/>
        </w:rPr>
        <w:t>();</w:t>
      </w:r>
    </w:p>
    <w:p w14:paraId="273FB62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CDCAA"/>
          <w:sz w:val="21"/>
          <w:szCs w:val="21"/>
          <w:lang w:val="en-US"/>
        </w:rPr>
        <w:t>twiAddr</w:t>
      </w:r>
      <w:r w:rsidRPr="000761F9">
        <w:rPr>
          <w:rFonts w:ascii="Consolas" w:eastAsia="Times New Roman" w:hAnsi="Consolas" w:cs="Times New Roman"/>
          <w:color w:val="D4D4D4"/>
          <w:sz w:val="21"/>
          <w:szCs w:val="21"/>
          <w:lang w:val="en-US"/>
        </w:rPr>
        <w:t>(camAddr_WR, TW_MT_SLA_ACK);</w:t>
      </w:r>
    </w:p>
    <w:p w14:paraId="523BA36D"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CDCAA"/>
          <w:sz w:val="21"/>
          <w:szCs w:val="21"/>
          <w:lang w:val="en-US"/>
        </w:rPr>
        <w:t>twiWriteByte</w:t>
      </w:r>
      <w:r w:rsidRPr="000761F9">
        <w:rPr>
          <w:rFonts w:ascii="Consolas" w:eastAsia="Times New Roman" w:hAnsi="Consolas" w:cs="Times New Roman"/>
          <w:color w:val="D4D4D4"/>
          <w:sz w:val="21"/>
          <w:szCs w:val="21"/>
          <w:lang w:val="en-US"/>
        </w:rPr>
        <w:t>(reg, TW_MT_DATA_ACK);</w:t>
      </w:r>
    </w:p>
    <w:p w14:paraId="54F95B59"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TWCR = (</w:t>
      </w:r>
      <w:r w:rsidRPr="000761F9">
        <w:rPr>
          <w:rFonts w:ascii="Consolas" w:eastAsia="Times New Roman" w:hAnsi="Consolas" w:cs="Times New Roman"/>
          <w:color w:val="B5CEA8"/>
          <w:sz w:val="21"/>
          <w:szCs w:val="21"/>
          <w:lang w:val="en-US"/>
        </w:rPr>
        <w:t>1</w:t>
      </w:r>
      <w:r w:rsidRPr="000761F9">
        <w:rPr>
          <w:rFonts w:ascii="Consolas" w:eastAsia="Times New Roman" w:hAnsi="Consolas" w:cs="Times New Roman"/>
          <w:color w:val="D4D4D4"/>
          <w:sz w:val="21"/>
          <w:szCs w:val="21"/>
          <w:lang w:val="en-US"/>
        </w:rPr>
        <w:t xml:space="preserve"> &lt;&lt; TWINT) | (</w:t>
      </w:r>
      <w:r w:rsidRPr="000761F9">
        <w:rPr>
          <w:rFonts w:ascii="Consolas" w:eastAsia="Times New Roman" w:hAnsi="Consolas" w:cs="Times New Roman"/>
          <w:color w:val="B5CEA8"/>
          <w:sz w:val="21"/>
          <w:szCs w:val="21"/>
          <w:lang w:val="en-US"/>
        </w:rPr>
        <w:t>1</w:t>
      </w:r>
      <w:r w:rsidRPr="000761F9">
        <w:rPr>
          <w:rFonts w:ascii="Consolas" w:eastAsia="Times New Roman" w:hAnsi="Consolas" w:cs="Times New Roman"/>
          <w:color w:val="D4D4D4"/>
          <w:sz w:val="21"/>
          <w:szCs w:val="21"/>
          <w:lang w:val="en-US"/>
        </w:rPr>
        <w:t xml:space="preserve"> &lt;&lt; TWEN) | (</w:t>
      </w:r>
      <w:r w:rsidRPr="000761F9">
        <w:rPr>
          <w:rFonts w:ascii="Consolas" w:eastAsia="Times New Roman" w:hAnsi="Consolas" w:cs="Times New Roman"/>
          <w:color w:val="B5CEA8"/>
          <w:sz w:val="21"/>
          <w:szCs w:val="21"/>
          <w:lang w:val="en-US"/>
        </w:rPr>
        <w:t>1</w:t>
      </w:r>
      <w:r w:rsidRPr="000761F9">
        <w:rPr>
          <w:rFonts w:ascii="Consolas" w:eastAsia="Times New Roman" w:hAnsi="Consolas" w:cs="Times New Roman"/>
          <w:color w:val="D4D4D4"/>
          <w:sz w:val="21"/>
          <w:szCs w:val="21"/>
          <w:lang w:val="en-US"/>
        </w:rPr>
        <w:t xml:space="preserve"> &lt;&lt; TWSTO);</w:t>
      </w:r>
      <w:r w:rsidRPr="000761F9">
        <w:rPr>
          <w:rFonts w:ascii="Consolas" w:eastAsia="Times New Roman" w:hAnsi="Consolas" w:cs="Times New Roman"/>
          <w:color w:val="608B4E"/>
          <w:sz w:val="21"/>
          <w:szCs w:val="21"/>
          <w:lang w:val="en-US"/>
        </w:rPr>
        <w:t>//send stop</w:t>
      </w:r>
    </w:p>
    <w:p w14:paraId="7D323B7F"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CDCAA"/>
          <w:sz w:val="21"/>
          <w:szCs w:val="21"/>
          <w:lang w:val="en-US"/>
        </w:rPr>
        <w:t>_delay_ms</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B5CEA8"/>
          <w:sz w:val="21"/>
          <w:szCs w:val="21"/>
          <w:lang w:val="en-US"/>
        </w:rPr>
        <w:t>1</w:t>
      </w:r>
      <w:r w:rsidRPr="000761F9">
        <w:rPr>
          <w:rFonts w:ascii="Consolas" w:eastAsia="Times New Roman" w:hAnsi="Consolas" w:cs="Times New Roman"/>
          <w:color w:val="D4D4D4"/>
          <w:sz w:val="21"/>
          <w:szCs w:val="21"/>
          <w:lang w:val="en-US"/>
        </w:rPr>
        <w:t>);</w:t>
      </w:r>
    </w:p>
    <w:p w14:paraId="0B2172FF"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CDCAA"/>
          <w:sz w:val="21"/>
          <w:szCs w:val="21"/>
          <w:lang w:val="en-US"/>
        </w:rPr>
        <w:t>twiStart</w:t>
      </w:r>
      <w:r w:rsidRPr="000761F9">
        <w:rPr>
          <w:rFonts w:ascii="Consolas" w:eastAsia="Times New Roman" w:hAnsi="Consolas" w:cs="Times New Roman"/>
          <w:color w:val="D4D4D4"/>
          <w:sz w:val="21"/>
          <w:szCs w:val="21"/>
          <w:lang w:val="en-US"/>
        </w:rPr>
        <w:t>();</w:t>
      </w:r>
    </w:p>
    <w:p w14:paraId="1D455DDB"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CDCAA"/>
          <w:sz w:val="21"/>
          <w:szCs w:val="21"/>
          <w:lang w:val="en-US"/>
        </w:rPr>
        <w:t>twiAddr</w:t>
      </w:r>
      <w:r w:rsidRPr="000761F9">
        <w:rPr>
          <w:rFonts w:ascii="Consolas" w:eastAsia="Times New Roman" w:hAnsi="Consolas" w:cs="Times New Roman"/>
          <w:color w:val="D4D4D4"/>
          <w:sz w:val="21"/>
          <w:szCs w:val="21"/>
          <w:lang w:val="en-US"/>
        </w:rPr>
        <w:t>(camAddr_RD, TW_MR_SLA_ACK);</w:t>
      </w:r>
    </w:p>
    <w:p w14:paraId="092E5D6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dat = </w:t>
      </w:r>
      <w:r w:rsidRPr="000761F9">
        <w:rPr>
          <w:rFonts w:ascii="Consolas" w:eastAsia="Times New Roman" w:hAnsi="Consolas" w:cs="Times New Roman"/>
          <w:color w:val="DCDCAA"/>
          <w:sz w:val="21"/>
          <w:szCs w:val="21"/>
          <w:lang w:val="en-US"/>
        </w:rPr>
        <w:t>twiRd</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B5CEA8"/>
          <w:sz w:val="21"/>
          <w:szCs w:val="21"/>
          <w:lang w:val="en-US"/>
        </w:rPr>
        <w:t>1</w:t>
      </w:r>
      <w:r w:rsidRPr="000761F9">
        <w:rPr>
          <w:rFonts w:ascii="Consolas" w:eastAsia="Times New Roman" w:hAnsi="Consolas" w:cs="Times New Roman"/>
          <w:color w:val="D4D4D4"/>
          <w:sz w:val="21"/>
          <w:szCs w:val="21"/>
          <w:lang w:val="en-US"/>
        </w:rPr>
        <w:t>);</w:t>
      </w:r>
    </w:p>
    <w:p w14:paraId="52C1C66E"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TWCR = (</w:t>
      </w:r>
      <w:r w:rsidRPr="000761F9">
        <w:rPr>
          <w:rFonts w:ascii="Consolas" w:eastAsia="Times New Roman" w:hAnsi="Consolas" w:cs="Times New Roman"/>
          <w:color w:val="B5CEA8"/>
          <w:sz w:val="21"/>
          <w:szCs w:val="21"/>
          <w:lang w:val="en-US"/>
        </w:rPr>
        <w:t>1</w:t>
      </w:r>
      <w:r w:rsidRPr="000761F9">
        <w:rPr>
          <w:rFonts w:ascii="Consolas" w:eastAsia="Times New Roman" w:hAnsi="Consolas" w:cs="Times New Roman"/>
          <w:color w:val="D4D4D4"/>
          <w:sz w:val="21"/>
          <w:szCs w:val="21"/>
          <w:lang w:val="en-US"/>
        </w:rPr>
        <w:t xml:space="preserve"> &lt;&lt; TWINT) | (</w:t>
      </w:r>
      <w:r w:rsidRPr="000761F9">
        <w:rPr>
          <w:rFonts w:ascii="Consolas" w:eastAsia="Times New Roman" w:hAnsi="Consolas" w:cs="Times New Roman"/>
          <w:color w:val="B5CEA8"/>
          <w:sz w:val="21"/>
          <w:szCs w:val="21"/>
          <w:lang w:val="en-US"/>
        </w:rPr>
        <w:t>1</w:t>
      </w:r>
      <w:r w:rsidRPr="000761F9">
        <w:rPr>
          <w:rFonts w:ascii="Consolas" w:eastAsia="Times New Roman" w:hAnsi="Consolas" w:cs="Times New Roman"/>
          <w:color w:val="D4D4D4"/>
          <w:sz w:val="21"/>
          <w:szCs w:val="21"/>
          <w:lang w:val="en-US"/>
        </w:rPr>
        <w:t xml:space="preserve"> &lt;&lt; TWEN) | (</w:t>
      </w:r>
      <w:r w:rsidRPr="000761F9">
        <w:rPr>
          <w:rFonts w:ascii="Consolas" w:eastAsia="Times New Roman" w:hAnsi="Consolas" w:cs="Times New Roman"/>
          <w:color w:val="B5CEA8"/>
          <w:sz w:val="21"/>
          <w:szCs w:val="21"/>
          <w:lang w:val="en-US"/>
        </w:rPr>
        <w:t>1</w:t>
      </w:r>
      <w:r w:rsidRPr="000761F9">
        <w:rPr>
          <w:rFonts w:ascii="Consolas" w:eastAsia="Times New Roman" w:hAnsi="Consolas" w:cs="Times New Roman"/>
          <w:color w:val="D4D4D4"/>
          <w:sz w:val="21"/>
          <w:szCs w:val="21"/>
          <w:lang w:val="en-US"/>
        </w:rPr>
        <w:t xml:space="preserve"> &lt;&lt; TWSTO);</w:t>
      </w:r>
      <w:r w:rsidRPr="000761F9">
        <w:rPr>
          <w:rFonts w:ascii="Consolas" w:eastAsia="Times New Roman" w:hAnsi="Consolas" w:cs="Times New Roman"/>
          <w:color w:val="608B4E"/>
          <w:sz w:val="21"/>
          <w:szCs w:val="21"/>
          <w:lang w:val="en-US"/>
        </w:rPr>
        <w:t>//send stop</w:t>
      </w:r>
    </w:p>
    <w:p w14:paraId="6EE6428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CDCAA"/>
          <w:sz w:val="21"/>
          <w:szCs w:val="21"/>
          <w:lang w:val="en-US"/>
        </w:rPr>
        <w:t>_delay_ms</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B5CEA8"/>
          <w:sz w:val="21"/>
          <w:szCs w:val="21"/>
          <w:lang w:val="en-US"/>
        </w:rPr>
        <w:t>1</w:t>
      </w:r>
      <w:r w:rsidRPr="000761F9">
        <w:rPr>
          <w:rFonts w:ascii="Consolas" w:eastAsia="Times New Roman" w:hAnsi="Consolas" w:cs="Times New Roman"/>
          <w:color w:val="D4D4D4"/>
          <w:sz w:val="21"/>
          <w:szCs w:val="21"/>
          <w:lang w:val="en-US"/>
        </w:rPr>
        <w:t>);</w:t>
      </w:r>
    </w:p>
    <w:p w14:paraId="12930359"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C586C0"/>
          <w:sz w:val="21"/>
          <w:szCs w:val="21"/>
          <w:lang w:val="en-US"/>
        </w:rPr>
        <w:t>return</w:t>
      </w:r>
      <w:r w:rsidRPr="000761F9">
        <w:rPr>
          <w:rFonts w:ascii="Consolas" w:eastAsia="Times New Roman" w:hAnsi="Consolas" w:cs="Times New Roman"/>
          <w:color w:val="D4D4D4"/>
          <w:sz w:val="21"/>
          <w:szCs w:val="21"/>
          <w:lang w:val="en-US"/>
        </w:rPr>
        <w:t xml:space="preserve"> dat;</w:t>
      </w:r>
    </w:p>
    <w:p w14:paraId="2CF419C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w:t>
      </w:r>
    </w:p>
    <w:p w14:paraId="2B8D4307"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p>
    <w:p w14:paraId="655140AD"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569CD6"/>
          <w:sz w:val="21"/>
          <w:szCs w:val="21"/>
          <w:lang w:val="en-US"/>
        </w:rPr>
        <w:t>void</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CDCAA"/>
          <w:sz w:val="21"/>
          <w:szCs w:val="21"/>
          <w:lang w:val="en-US"/>
        </w:rPr>
        <w:t>wrSensorRegs8_8</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569CD6"/>
          <w:sz w:val="21"/>
          <w:szCs w:val="21"/>
          <w:lang w:val="en-US"/>
        </w:rPr>
        <w:t>const</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569CD6"/>
          <w:sz w:val="21"/>
          <w:szCs w:val="21"/>
          <w:lang w:val="en-US"/>
        </w:rPr>
        <w:t>struct</w:t>
      </w:r>
      <w:r w:rsidRPr="000761F9">
        <w:rPr>
          <w:rFonts w:ascii="Consolas" w:eastAsia="Times New Roman" w:hAnsi="Consolas" w:cs="Times New Roman"/>
          <w:color w:val="D4D4D4"/>
          <w:sz w:val="21"/>
          <w:szCs w:val="21"/>
          <w:lang w:val="en-US"/>
        </w:rPr>
        <w:t xml:space="preserve"> regval_list reglist[]){</w:t>
      </w:r>
    </w:p>
    <w:p w14:paraId="792B249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4EC9B0"/>
          <w:sz w:val="21"/>
          <w:szCs w:val="21"/>
          <w:lang w:val="en-US"/>
        </w:rPr>
        <w:t>uint8_t</w:t>
      </w:r>
      <w:r w:rsidRPr="000761F9">
        <w:rPr>
          <w:rFonts w:ascii="Consolas" w:eastAsia="Times New Roman" w:hAnsi="Consolas" w:cs="Times New Roman"/>
          <w:color w:val="D4D4D4"/>
          <w:sz w:val="21"/>
          <w:szCs w:val="21"/>
          <w:lang w:val="en-US"/>
        </w:rPr>
        <w:t xml:space="preserve"> reg_addr, reg_val;</w:t>
      </w:r>
    </w:p>
    <w:p w14:paraId="07274C03"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569CD6"/>
          <w:sz w:val="21"/>
          <w:szCs w:val="21"/>
          <w:lang w:val="en-US"/>
        </w:rPr>
        <w:t>const</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569CD6"/>
          <w:sz w:val="21"/>
          <w:szCs w:val="21"/>
          <w:lang w:val="en-US"/>
        </w:rPr>
        <w:t>struct</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4EC9B0"/>
          <w:sz w:val="21"/>
          <w:szCs w:val="21"/>
          <w:lang w:val="en-US"/>
        </w:rPr>
        <w:t>regval_list</w:t>
      </w:r>
      <w:r w:rsidRPr="000761F9">
        <w:rPr>
          <w:rFonts w:ascii="Consolas" w:eastAsia="Times New Roman" w:hAnsi="Consolas" w:cs="Times New Roman"/>
          <w:color w:val="D4D4D4"/>
          <w:sz w:val="21"/>
          <w:szCs w:val="21"/>
          <w:lang w:val="en-US"/>
        </w:rPr>
        <w:t xml:space="preserve"> *next = reglist;</w:t>
      </w:r>
    </w:p>
    <w:p w14:paraId="099BC78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C586C0"/>
          <w:sz w:val="21"/>
          <w:szCs w:val="21"/>
          <w:lang w:val="en-US"/>
        </w:rPr>
        <w:t>while</w:t>
      </w:r>
      <w:r w:rsidRPr="000761F9">
        <w:rPr>
          <w:rFonts w:ascii="Consolas" w:eastAsia="Times New Roman" w:hAnsi="Consolas" w:cs="Times New Roman"/>
          <w:color w:val="D4D4D4"/>
          <w:sz w:val="21"/>
          <w:szCs w:val="21"/>
          <w:lang w:val="en-US"/>
        </w:rPr>
        <w:t xml:space="preserve"> ((reg_addr != </w:t>
      </w:r>
      <w:r w:rsidRPr="000761F9">
        <w:rPr>
          <w:rFonts w:ascii="Consolas" w:eastAsia="Times New Roman" w:hAnsi="Consolas" w:cs="Times New Roman"/>
          <w:color w:val="B5CEA8"/>
          <w:sz w:val="21"/>
          <w:szCs w:val="21"/>
          <w:lang w:val="en-US"/>
        </w:rPr>
        <w:t>0xff</w:t>
      </w:r>
      <w:r w:rsidRPr="000761F9">
        <w:rPr>
          <w:rFonts w:ascii="Consolas" w:eastAsia="Times New Roman" w:hAnsi="Consolas" w:cs="Times New Roman"/>
          <w:color w:val="D4D4D4"/>
          <w:sz w:val="21"/>
          <w:szCs w:val="21"/>
          <w:lang w:val="en-US"/>
        </w:rPr>
        <w:t xml:space="preserve">) | (reg_val != </w:t>
      </w:r>
      <w:r w:rsidRPr="000761F9">
        <w:rPr>
          <w:rFonts w:ascii="Consolas" w:eastAsia="Times New Roman" w:hAnsi="Consolas" w:cs="Times New Roman"/>
          <w:color w:val="B5CEA8"/>
          <w:sz w:val="21"/>
          <w:szCs w:val="21"/>
          <w:lang w:val="en-US"/>
        </w:rPr>
        <w:t>0xff</w:t>
      </w:r>
      <w:r w:rsidRPr="000761F9">
        <w:rPr>
          <w:rFonts w:ascii="Consolas" w:eastAsia="Times New Roman" w:hAnsi="Consolas" w:cs="Times New Roman"/>
          <w:color w:val="D4D4D4"/>
          <w:sz w:val="21"/>
          <w:szCs w:val="21"/>
          <w:lang w:val="en-US"/>
        </w:rPr>
        <w:t>)){</w:t>
      </w:r>
    </w:p>
    <w:p w14:paraId="3841BDD0"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reg_addr = </w:t>
      </w:r>
      <w:r w:rsidRPr="000761F9">
        <w:rPr>
          <w:rFonts w:ascii="Consolas" w:eastAsia="Times New Roman" w:hAnsi="Consolas" w:cs="Times New Roman"/>
          <w:color w:val="DCDCAA"/>
          <w:sz w:val="21"/>
          <w:szCs w:val="21"/>
          <w:lang w:val="en-US"/>
        </w:rPr>
        <w:t>pgm_read_byte</w:t>
      </w:r>
      <w:r w:rsidRPr="000761F9">
        <w:rPr>
          <w:rFonts w:ascii="Consolas" w:eastAsia="Times New Roman" w:hAnsi="Consolas" w:cs="Times New Roman"/>
          <w:color w:val="D4D4D4"/>
          <w:sz w:val="21"/>
          <w:szCs w:val="21"/>
          <w:lang w:val="en-US"/>
        </w:rPr>
        <w:t>(&amp;next-&gt;</w:t>
      </w:r>
      <w:r w:rsidRPr="000761F9">
        <w:rPr>
          <w:rFonts w:ascii="Consolas" w:eastAsia="Times New Roman" w:hAnsi="Consolas" w:cs="Times New Roman"/>
          <w:color w:val="9CDCFE"/>
          <w:sz w:val="21"/>
          <w:szCs w:val="21"/>
          <w:lang w:val="en-US"/>
        </w:rPr>
        <w:t>reg_num</w:t>
      </w:r>
      <w:r w:rsidRPr="000761F9">
        <w:rPr>
          <w:rFonts w:ascii="Consolas" w:eastAsia="Times New Roman" w:hAnsi="Consolas" w:cs="Times New Roman"/>
          <w:color w:val="D4D4D4"/>
          <w:sz w:val="21"/>
          <w:szCs w:val="21"/>
          <w:lang w:val="en-US"/>
        </w:rPr>
        <w:t>);</w:t>
      </w:r>
    </w:p>
    <w:p w14:paraId="4D1BAA8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reg_val = </w:t>
      </w:r>
      <w:r w:rsidRPr="000761F9">
        <w:rPr>
          <w:rFonts w:ascii="Consolas" w:eastAsia="Times New Roman" w:hAnsi="Consolas" w:cs="Times New Roman"/>
          <w:color w:val="DCDCAA"/>
          <w:sz w:val="21"/>
          <w:szCs w:val="21"/>
          <w:lang w:val="en-US"/>
        </w:rPr>
        <w:t>pgm_read_byte</w:t>
      </w:r>
      <w:r w:rsidRPr="000761F9">
        <w:rPr>
          <w:rFonts w:ascii="Consolas" w:eastAsia="Times New Roman" w:hAnsi="Consolas" w:cs="Times New Roman"/>
          <w:color w:val="D4D4D4"/>
          <w:sz w:val="21"/>
          <w:szCs w:val="21"/>
          <w:lang w:val="en-US"/>
        </w:rPr>
        <w:t>(&amp;next-&gt;</w:t>
      </w:r>
      <w:r w:rsidRPr="000761F9">
        <w:rPr>
          <w:rFonts w:ascii="Consolas" w:eastAsia="Times New Roman" w:hAnsi="Consolas" w:cs="Times New Roman"/>
          <w:color w:val="9CDCFE"/>
          <w:sz w:val="21"/>
          <w:szCs w:val="21"/>
          <w:lang w:val="en-US"/>
        </w:rPr>
        <w:t>value</w:t>
      </w:r>
      <w:r w:rsidRPr="000761F9">
        <w:rPr>
          <w:rFonts w:ascii="Consolas" w:eastAsia="Times New Roman" w:hAnsi="Consolas" w:cs="Times New Roman"/>
          <w:color w:val="D4D4D4"/>
          <w:sz w:val="21"/>
          <w:szCs w:val="21"/>
          <w:lang w:val="en-US"/>
        </w:rPr>
        <w:t>);</w:t>
      </w:r>
    </w:p>
    <w:p w14:paraId="3968FDD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CDCAA"/>
          <w:sz w:val="21"/>
          <w:szCs w:val="21"/>
          <w:lang w:val="en-US"/>
        </w:rPr>
        <w:t>wrReg</w:t>
      </w:r>
      <w:r w:rsidRPr="000761F9">
        <w:rPr>
          <w:rFonts w:ascii="Consolas" w:eastAsia="Times New Roman" w:hAnsi="Consolas" w:cs="Times New Roman"/>
          <w:color w:val="D4D4D4"/>
          <w:sz w:val="21"/>
          <w:szCs w:val="21"/>
          <w:lang w:val="en-US"/>
        </w:rPr>
        <w:t>(reg_addr, reg_val);</w:t>
      </w:r>
    </w:p>
    <w:p w14:paraId="0BDE046F"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next++;</w:t>
      </w:r>
    </w:p>
    <w:p w14:paraId="5F5CD11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p>
    <w:p w14:paraId="06CD629B"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w:t>
      </w:r>
    </w:p>
    <w:p w14:paraId="104C773A"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p>
    <w:p w14:paraId="6086B845"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569CD6"/>
          <w:sz w:val="21"/>
          <w:szCs w:val="21"/>
          <w:lang w:val="en-US"/>
        </w:rPr>
        <w:t>void</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CDCAA"/>
          <w:sz w:val="21"/>
          <w:szCs w:val="21"/>
          <w:lang w:val="en-US"/>
        </w:rPr>
        <w:t>setColor</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569CD6"/>
          <w:sz w:val="21"/>
          <w:szCs w:val="21"/>
          <w:lang w:val="en-US"/>
        </w:rPr>
        <w:t>void</w:t>
      </w:r>
      <w:r w:rsidRPr="000761F9">
        <w:rPr>
          <w:rFonts w:ascii="Consolas" w:eastAsia="Times New Roman" w:hAnsi="Consolas" w:cs="Times New Roman"/>
          <w:color w:val="D4D4D4"/>
          <w:sz w:val="21"/>
          <w:szCs w:val="21"/>
          <w:lang w:val="en-US"/>
        </w:rPr>
        <w:t>){</w:t>
      </w:r>
    </w:p>
    <w:p w14:paraId="2B5824DB"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CDCAA"/>
          <w:sz w:val="21"/>
          <w:szCs w:val="21"/>
          <w:lang w:val="en-US"/>
        </w:rPr>
        <w:t>wrSensorRegs8_8</w:t>
      </w:r>
      <w:r w:rsidRPr="000761F9">
        <w:rPr>
          <w:rFonts w:ascii="Consolas" w:eastAsia="Times New Roman" w:hAnsi="Consolas" w:cs="Times New Roman"/>
          <w:color w:val="D4D4D4"/>
          <w:sz w:val="21"/>
          <w:szCs w:val="21"/>
          <w:lang w:val="en-US"/>
        </w:rPr>
        <w:t>(yuv422_ov7670);</w:t>
      </w:r>
    </w:p>
    <w:p w14:paraId="6F8AADB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w:t>
      </w:r>
    </w:p>
    <w:p w14:paraId="36371C40"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p>
    <w:p w14:paraId="7B4383E9"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569CD6"/>
          <w:sz w:val="21"/>
          <w:szCs w:val="21"/>
          <w:lang w:val="en-US"/>
        </w:rPr>
        <w:t>void</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CDCAA"/>
          <w:sz w:val="21"/>
          <w:szCs w:val="21"/>
          <w:lang w:val="en-US"/>
        </w:rPr>
        <w:t>setRes</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569CD6"/>
          <w:sz w:val="21"/>
          <w:szCs w:val="21"/>
          <w:lang w:val="en-US"/>
        </w:rPr>
        <w:t>void</w:t>
      </w:r>
      <w:r w:rsidRPr="000761F9">
        <w:rPr>
          <w:rFonts w:ascii="Consolas" w:eastAsia="Times New Roman" w:hAnsi="Consolas" w:cs="Times New Roman"/>
          <w:color w:val="D4D4D4"/>
          <w:sz w:val="21"/>
          <w:szCs w:val="21"/>
          <w:lang w:val="en-US"/>
        </w:rPr>
        <w:t>){</w:t>
      </w:r>
    </w:p>
    <w:p w14:paraId="6828787B"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CDCAA"/>
          <w:sz w:val="21"/>
          <w:szCs w:val="21"/>
          <w:lang w:val="en-US"/>
        </w:rPr>
        <w:t>wrReg</w:t>
      </w:r>
      <w:r w:rsidRPr="000761F9">
        <w:rPr>
          <w:rFonts w:ascii="Consolas" w:eastAsia="Times New Roman" w:hAnsi="Consolas" w:cs="Times New Roman"/>
          <w:color w:val="D4D4D4"/>
          <w:sz w:val="21"/>
          <w:szCs w:val="21"/>
          <w:lang w:val="en-US"/>
        </w:rPr>
        <w:t xml:space="preserve">(REG_COM3, </w:t>
      </w:r>
      <w:r w:rsidRPr="000761F9">
        <w:rPr>
          <w:rFonts w:ascii="Consolas" w:eastAsia="Times New Roman" w:hAnsi="Consolas" w:cs="Times New Roman"/>
          <w:color w:val="B5CEA8"/>
          <w:sz w:val="21"/>
          <w:szCs w:val="21"/>
          <w:lang w:val="en-US"/>
        </w:rPr>
        <w:t>4</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608B4E"/>
          <w:sz w:val="21"/>
          <w:szCs w:val="21"/>
          <w:lang w:val="en-US"/>
        </w:rPr>
        <w:t>// REG_COM3 enable scaling</w:t>
      </w:r>
    </w:p>
    <w:p w14:paraId="73A2E3D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CDCAA"/>
          <w:sz w:val="21"/>
          <w:szCs w:val="21"/>
          <w:lang w:val="en-US"/>
        </w:rPr>
        <w:t>wrSensorRegs8_8</w:t>
      </w:r>
      <w:r w:rsidRPr="000761F9">
        <w:rPr>
          <w:rFonts w:ascii="Consolas" w:eastAsia="Times New Roman" w:hAnsi="Consolas" w:cs="Times New Roman"/>
          <w:color w:val="D4D4D4"/>
          <w:sz w:val="21"/>
          <w:szCs w:val="21"/>
          <w:lang w:val="en-US"/>
        </w:rPr>
        <w:t>(qvga_ov7670);</w:t>
      </w:r>
    </w:p>
    <w:p w14:paraId="4B0AC0A9"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w:t>
      </w:r>
    </w:p>
    <w:p w14:paraId="768DF76C"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p>
    <w:p w14:paraId="3F59D6E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569CD6"/>
          <w:sz w:val="21"/>
          <w:szCs w:val="21"/>
          <w:lang w:val="en-US"/>
        </w:rPr>
        <w:t>void</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CDCAA"/>
          <w:sz w:val="21"/>
          <w:szCs w:val="21"/>
          <w:lang w:val="en-US"/>
        </w:rPr>
        <w:t>camInit</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569CD6"/>
          <w:sz w:val="21"/>
          <w:szCs w:val="21"/>
          <w:lang w:val="en-US"/>
        </w:rPr>
        <w:t>void</w:t>
      </w:r>
      <w:r w:rsidRPr="000761F9">
        <w:rPr>
          <w:rFonts w:ascii="Consolas" w:eastAsia="Times New Roman" w:hAnsi="Consolas" w:cs="Times New Roman"/>
          <w:color w:val="D4D4D4"/>
          <w:sz w:val="21"/>
          <w:szCs w:val="21"/>
          <w:lang w:val="en-US"/>
        </w:rPr>
        <w:t>){</w:t>
      </w:r>
    </w:p>
    <w:p w14:paraId="74955E43"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CDCAA"/>
          <w:sz w:val="21"/>
          <w:szCs w:val="21"/>
          <w:lang w:val="en-US"/>
        </w:rPr>
        <w:t>wrReg</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B5CEA8"/>
          <w:sz w:val="21"/>
          <w:szCs w:val="21"/>
          <w:lang w:val="en-US"/>
        </w:rPr>
        <w:t>0x12</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0x80</w:t>
      </w:r>
      <w:r w:rsidRPr="000761F9">
        <w:rPr>
          <w:rFonts w:ascii="Consolas" w:eastAsia="Times New Roman" w:hAnsi="Consolas" w:cs="Times New Roman"/>
          <w:color w:val="D4D4D4"/>
          <w:sz w:val="21"/>
          <w:szCs w:val="21"/>
          <w:lang w:val="en-US"/>
        </w:rPr>
        <w:t>);</w:t>
      </w:r>
    </w:p>
    <w:p w14:paraId="214E1918"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CDCAA"/>
          <w:sz w:val="21"/>
          <w:szCs w:val="21"/>
          <w:lang w:val="en-US"/>
        </w:rPr>
        <w:t>_delay_ms</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B5CEA8"/>
          <w:sz w:val="21"/>
          <w:szCs w:val="21"/>
          <w:lang w:val="en-US"/>
        </w:rPr>
        <w:t>100</w:t>
      </w:r>
      <w:r w:rsidRPr="000761F9">
        <w:rPr>
          <w:rFonts w:ascii="Consolas" w:eastAsia="Times New Roman" w:hAnsi="Consolas" w:cs="Times New Roman"/>
          <w:color w:val="D4D4D4"/>
          <w:sz w:val="21"/>
          <w:szCs w:val="21"/>
          <w:lang w:val="en-US"/>
        </w:rPr>
        <w:t>);</w:t>
      </w:r>
    </w:p>
    <w:p w14:paraId="4C255ECC"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CDCAA"/>
          <w:sz w:val="21"/>
          <w:szCs w:val="21"/>
          <w:lang w:val="en-US"/>
        </w:rPr>
        <w:t>wrSensorRegs8_8</w:t>
      </w:r>
      <w:r w:rsidRPr="000761F9">
        <w:rPr>
          <w:rFonts w:ascii="Consolas" w:eastAsia="Times New Roman" w:hAnsi="Consolas" w:cs="Times New Roman"/>
          <w:color w:val="D4D4D4"/>
          <w:sz w:val="21"/>
          <w:szCs w:val="21"/>
          <w:lang w:val="en-US"/>
        </w:rPr>
        <w:t>(ov7670_default_regs);</w:t>
      </w:r>
    </w:p>
    <w:p w14:paraId="50B290F9"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CDCAA"/>
          <w:sz w:val="21"/>
          <w:szCs w:val="21"/>
          <w:lang w:val="en-US"/>
        </w:rPr>
        <w:t>wrReg</w:t>
      </w:r>
      <w:r w:rsidRPr="000761F9">
        <w:rPr>
          <w:rFonts w:ascii="Consolas" w:eastAsia="Times New Roman" w:hAnsi="Consolas" w:cs="Times New Roman"/>
          <w:color w:val="D4D4D4"/>
          <w:sz w:val="21"/>
          <w:szCs w:val="21"/>
          <w:lang w:val="en-US"/>
        </w:rPr>
        <w:t xml:space="preserve">(REG_COM10, </w:t>
      </w:r>
      <w:r w:rsidRPr="000761F9">
        <w:rPr>
          <w:rFonts w:ascii="Consolas" w:eastAsia="Times New Roman" w:hAnsi="Consolas" w:cs="Times New Roman"/>
          <w:color w:val="B5CEA8"/>
          <w:sz w:val="21"/>
          <w:szCs w:val="21"/>
          <w:lang w:val="en-US"/>
        </w:rPr>
        <w:t>32</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608B4E"/>
          <w:sz w:val="21"/>
          <w:szCs w:val="21"/>
          <w:lang w:val="en-US"/>
        </w:rPr>
        <w:t>//PCLK does not toggle on HBLANK.</w:t>
      </w:r>
    </w:p>
    <w:p w14:paraId="6D708AA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w:t>
      </w:r>
    </w:p>
    <w:p w14:paraId="11832B17"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p>
    <w:p w14:paraId="7018DAB5"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569CD6"/>
          <w:sz w:val="21"/>
          <w:szCs w:val="21"/>
          <w:lang w:val="en-US"/>
        </w:rPr>
        <w:t>void</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CDCAA"/>
          <w:sz w:val="21"/>
          <w:szCs w:val="21"/>
          <w:lang w:val="en-US"/>
        </w:rPr>
        <w:t>arduinoUnoInut</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569CD6"/>
          <w:sz w:val="21"/>
          <w:szCs w:val="21"/>
          <w:lang w:val="en-US"/>
        </w:rPr>
        <w:t>void</w:t>
      </w:r>
      <w:r w:rsidRPr="000761F9">
        <w:rPr>
          <w:rFonts w:ascii="Consolas" w:eastAsia="Times New Roman" w:hAnsi="Consolas" w:cs="Times New Roman"/>
          <w:color w:val="D4D4D4"/>
          <w:sz w:val="21"/>
          <w:szCs w:val="21"/>
          <w:lang w:val="en-US"/>
        </w:rPr>
        <w:t>) {</w:t>
      </w:r>
    </w:p>
    <w:p w14:paraId="048B4B4B"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CDCAA"/>
          <w:sz w:val="21"/>
          <w:szCs w:val="21"/>
          <w:lang w:val="en-US"/>
        </w:rPr>
        <w:t>cli</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608B4E"/>
          <w:sz w:val="21"/>
          <w:szCs w:val="21"/>
          <w:lang w:val="en-US"/>
        </w:rPr>
        <w:t>//disable interrupts</w:t>
      </w:r>
    </w:p>
    <w:p w14:paraId="6ED42155"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p>
    <w:p w14:paraId="5B0FB6B5"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608B4E"/>
          <w:sz w:val="21"/>
          <w:szCs w:val="21"/>
          <w:lang w:val="en-US"/>
        </w:rPr>
        <w:t>/* Setup the 8mhz PWM clock</w:t>
      </w:r>
    </w:p>
    <w:p w14:paraId="04E12F4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608B4E"/>
          <w:sz w:val="21"/>
          <w:szCs w:val="21"/>
          <w:lang w:val="en-US"/>
        </w:rPr>
        <w:t xml:space="preserve">  * This will be on pin 11*/</w:t>
      </w:r>
    </w:p>
    <w:p w14:paraId="4DDF4B0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DDRB |= (</w:t>
      </w:r>
      <w:r w:rsidRPr="000761F9">
        <w:rPr>
          <w:rFonts w:ascii="Consolas" w:eastAsia="Times New Roman" w:hAnsi="Consolas" w:cs="Times New Roman"/>
          <w:color w:val="B5CEA8"/>
          <w:sz w:val="21"/>
          <w:szCs w:val="21"/>
          <w:lang w:val="en-US"/>
        </w:rPr>
        <w:t>1</w:t>
      </w:r>
      <w:r w:rsidRPr="000761F9">
        <w:rPr>
          <w:rFonts w:ascii="Consolas" w:eastAsia="Times New Roman" w:hAnsi="Consolas" w:cs="Times New Roman"/>
          <w:color w:val="D4D4D4"/>
          <w:sz w:val="21"/>
          <w:szCs w:val="21"/>
          <w:lang w:val="en-US"/>
        </w:rPr>
        <w:t xml:space="preserve"> &lt;&lt; </w:t>
      </w:r>
      <w:r w:rsidRPr="000761F9">
        <w:rPr>
          <w:rFonts w:ascii="Consolas" w:eastAsia="Times New Roman" w:hAnsi="Consolas" w:cs="Times New Roman"/>
          <w:color w:val="B5CEA8"/>
          <w:sz w:val="21"/>
          <w:szCs w:val="21"/>
          <w:lang w:val="en-US"/>
        </w:rPr>
        <w:t>3</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608B4E"/>
          <w:sz w:val="21"/>
          <w:szCs w:val="21"/>
          <w:lang w:val="en-US"/>
        </w:rPr>
        <w:t>//pin 11</w:t>
      </w:r>
    </w:p>
    <w:p w14:paraId="0A4E00AC"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ASSR &amp;= ~(</w:t>
      </w:r>
      <w:r w:rsidRPr="000761F9">
        <w:rPr>
          <w:rFonts w:ascii="Consolas" w:eastAsia="Times New Roman" w:hAnsi="Consolas" w:cs="Times New Roman"/>
          <w:color w:val="DCDCAA"/>
          <w:sz w:val="21"/>
          <w:szCs w:val="21"/>
          <w:lang w:val="en-US"/>
        </w:rPr>
        <w:t>_BV</w:t>
      </w:r>
      <w:r w:rsidRPr="000761F9">
        <w:rPr>
          <w:rFonts w:ascii="Consolas" w:eastAsia="Times New Roman" w:hAnsi="Consolas" w:cs="Times New Roman"/>
          <w:color w:val="D4D4D4"/>
          <w:sz w:val="21"/>
          <w:szCs w:val="21"/>
          <w:lang w:val="en-US"/>
        </w:rPr>
        <w:t xml:space="preserve">(EXCLK) | </w:t>
      </w:r>
      <w:r w:rsidRPr="000761F9">
        <w:rPr>
          <w:rFonts w:ascii="Consolas" w:eastAsia="Times New Roman" w:hAnsi="Consolas" w:cs="Times New Roman"/>
          <w:color w:val="DCDCAA"/>
          <w:sz w:val="21"/>
          <w:szCs w:val="21"/>
          <w:lang w:val="en-US"/>
        </w:rPr>
        <w:t>_BV</w:t>
      </w:r>
      <w:r w:rsidRPr="000761F9">
        <w:rPr>
          <w:rFonts w:ascii="Consolas" w:eastAsia="Times New Roman" w:hAnsi="Consolas" w:cs="Times New Roman"/>
          <w:color w:val="D4D4D4"/>
          <w:sz w:val="21"/>
          <w:szCs w:val="21"/>
          <w:lang w:val="en-US"/>
        </w:rPr>
        <w:t>(AS2));</w:t>
      </w:r>
    </w:p>
    <w:p w14:paraId="6D7C71A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TCCR2A = (</w:t>
      </w:r>
      <w:r w:rsidRPr="000761F9">
        <w:rPr>
          <w:rFonts w:ascii="Consolas" w:eastAsia="Times New Roman" w:hAnsi="Consolas" w:cs="Times New Roman"/>
          <w:color w:val="B5CEA8"/>
          <w:sz w:val="21"/>
          <w:szCs w:val="21"/>
          <w:lang w:val="en-US"/>
        </w:rPr>
        <w:t>1</w:t>
      </w:r>
      <w:r w:rsidRPr="000761F9">
        <w:rPr>
          <w:rFonts w:ascii="Consolas" w:eastAsia="Times New Roman" w:hAnsi="Consolas" w:cs="Times New Roman"/>
          <w:color w:val="D4D4D4"/>
          <w:sz w:val="21"/>
          <w:szCs w:val="21"/>
          <w:lang w:val="en-US"/>
        </w:rPr>
        <w:t xml:space="preserve"> &lt;&lt; COM2A0) | (</w:t>
      </w:r>
      <w:r w:rsidRPr="000761F9">
        <w:rPr>
          <w:rFonts w:ascii="Consolas" w:eastAsia="Times New Roman" w:hAnsi="Consolas" w:cs="Times New Roman"/>
          <w:color w:val="B5CEA8"/>
          <w:sz w:val="21"/>
          <w:szCs w:val="21"/>
          <w:lang w:val="en-US"/>
        </w:rPr>
        <w:t>1</w:t>
      </w:r>
      <w:r w:rsidRPr="000761F9">
        <w:rPr>
          <w:rFonts w:ascii="Consolas" w:eastAsia="Times New Roman" w:hAnsi="Consolas" w:cs="Times New Roman"/>
          <w:color w:val="D4D4D4"/>
          <w:sz w:val="21"/>
          <w:szCs w:val="21"/>
          <w:lang w:val="en-US"/>
        </w:rPr>
        <w:t xml:space="preserve"> &lt;&lt; WGM21) | (</w:t>
      </w:r>
      <w:r w:rsidRPr="000761F9">
        <w:rPr>
          <w:rFonts w:ascii="Consolas" w:eastAsia="Times New Roman" w:hAnsi="Consolas" w:cs="Times New Roman"/>
          <w:color w:val="B5CEA8"/>
          <w:sz w:val="21"/>
          <w:szCs w:val="21"/>
          <w:lang w:val="en-US"/>
        </w:rPr>
        <w:t>1</w:t>
      </w:r>
      <w:r w:rsidRPr="000761F9">
        <w:rPr>
          <w:rFonts w:ascii="Consolas" w:eastAsia="Times New Roman" w:hAnsi="Consolas" w:cs="Times New Roman"/>
          <w:color w:val="D4D4D4"/>
          <w:sz w:val="21"/>
          <w:szCs w:val="21"/>
          <w:lang w:val="en-US"/>
        </w:rPr>
        <w:t xml:space="preserve"> &lt;&lt; WGM20);</w:t>
      </w:r>
    </w:p>
    <w:p w14:paraId="5A209265"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lastRenderedPageBreak/>
        <w:t xml:space="preserve">  TCCR2B = (</w:t>
      </w:r>
      <w:r w:rsidRPr="000761F9">
        <w:rPr>
          <w:rFonts w:ascii="Consolas" w:eastAsia="Times New Roman" w:hAnsi="Consolas" w:cs="Times New Roman"/>
          <w:color w:val="B5CEA8"/>
          <w:sz w:val="21"/>
          <w:szCs w:val="21"/>
          <w:lang w:val="en-US"/>
        </w:rPr>
        <w:t>1</w:t>
      </w:r>
      <w:r w:rsidRPr="000761F9">
        <w:rPr>
          <w:rFonts w:ascii="Consolas" w:eastAsia="Times New Roman" w:hAnsi="Consolas" w:cs="Times New Roman"/>
          <w:color w:val="D4D4D4"/>
          <w:sz w:val="21"/>
          <w:szCs w:val="21"/>
          <w:lang w:val="en-US"/>
        </w:rPr>
        <w:t xml:space="preserve"> &lt;&lt; WGM22) | (</w:t>
      </w:r>
      <w:r w:rsidRPr="000761F9">
        <w:rPr>
          <w:rFonts w:ascii="Consolas" w:eastAsia="Times New Roman" w:hAnsi="Consolas" w:cs="Times New Roman"/>
          <w:color w:val="B5CEA8"/>
          <w:sz w:val="21"/>
          <w:szCs w:val="21"/>
          <w:lang w:val="en-US"/>
        </w:rPr>
        <w:t>1</w:t>
      </w:r>
      <w:r w:rsidRPr="000761F9">
        <w:rPr>
          <w:rFonts w:ascii="Consolas" w:eastAsia="Times New Roman" w:hAnsi="Consolas" w:cs="Times New Roman"/>
          <w:color w:val="D4D4D4"/>
          <w:sz w:val="21"/>
          <w:szCs w:val="21"/>
          <w:lang w:val="en-US"/>
        </w:rPr>
        <w:t xml:space="preserve"> &lt;&lt; CS20);</w:t>
      </w:r>
    </w:p>
    <w:p w14:paraId="2E9D033C"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OCR2A = </w:t>
      </w:r>
      <w:r w:rsidRPr="000761F9">
        <w:rPr>
          <w:rFonts w:ascii="Consolas" w:eastAsia="Times New Roman" w:hAnsi="Consolas" w:cs="Times New Roman"/>
          <w:color w:val="B5CEA8"/>
          <w:sz w:val="21"/>
          <w:szCs w:val="21"/>
          <w:lang w:val="en-US"/>
        </w:rPr>
        <w:t>0</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608B4E"/>
          <w:sz w:val="21"/>
          <w:szCs w:val="21"/>
          <w:lang w:val="en-US"/>
        </w:rPr>
        <w:t>//(F_CPU)/(2*(X+1))</w:t>
      </w:r>
    </w:p>
    <w:p w14:paraId="5891E6C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DDRC &amp;= ~</w:t>
      </w:r>
      <w:r w:rsidRPr="000761F9">
        <w:rPr>
          <w:rFonts w:ascii="Consolas" w:eastAsia="Times New Roman" w:hAnsi="Consolas" w:cs="Times New Roman"/>
          <w:color w:val="B5CEA8"/>
          <w:sz w:val="21"/>
          <w:szCs w:val="21"/>
          <w:lang w:val="en-US"/>
        </w:rPr>
        <w:t>15</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608B4E"/>
          <w:sz w:val="21"/>
          <w:szCs w:val="21"/>
          <w:lang w:val="en-US"/>
        </w:rPr>
        <w:t>//low d0-d3 camera</w:t>
      </w:r>
    </w:p>
    <w:p w14:paraId="704EE277"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DDRD &amp;= ~</w:t>
      </w:r>
      <w:r w:rsidRPr="000761F9">
        <w:rPr>
          <w:rFonts w:ascii="Consolas" w:eastAsia="Times New Roman" w:hAnsi="Consolas" w:cs="Times New Roman"/>
          <w:color w:val="B5CEA8"/>
          <w:sz w:val="21"/>
          <w:szCs w:val="21"/>
          <w:lang w:val="en-US"/>
        </w:rPr>
        <w:t>252</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608B4E"/>
          <w:sz w:val="21"/>
          <w:szCs w:val="21"/>
          <w:lang w:val="en-US"/>
        </w:rPr>
        <w:t>//d7-d4 and interrupt pins</w:t>
      </w:r>
    </w:p>
    <w:p w14:paraId="1D52D35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CDCAA"/>
          <w:sz w:val="21"/>
          <w:szCs w:val="21"/>
          <w:lang w:val="en-US"/>
        </w:rPr>
        <w:t>_delay_ms</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B5CEA8"/>
          <w:sz w:val="21"/>
          <w:szCs w:val="21"/>
          <w:lang w:val="en-US"/>
        </w:rPr>
        <w:t>3000</w:t>
      </w:r>
      <w:r w:rsidRPr="000761F9">
        <w:rPr>
          <w:rFonts w:ascii="Consolas" w:eastAsia="Times New Roman" w:hAnsi="Consolas" w:cs="Times New Roman"/>
          <w:color w:val="D4D4D4"/>
          <w:sz w:val="21"/>
          <w:szCs w:val="21"/>
          <w:lang w:val="en-US"/>
        </w:rPr>
        <w:t>);</w:t>
      </w:r>
    </w:p>
    <w:p w14:paraId="0D82577F"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p>
    <w:p w14:paraId="5C636107"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608B4E"/>
          <w:sz w:val="21"/>
          <w:szCs w:val="21"/>
          <w:lang w:val="en-US"/>
        </w:rPr>
        <w:t>//set up twi for 100khz</w:t>
      </w:r>
    </w:p>
    <w:p w14:paraId="6B8E24BA"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TWSR &amp;= ~</w:t>
      </w:r>
      <w:r w:rsidRPr="000761F9">
        <w:rPr>
          <w:rFonts w:ascii="Consolas" w:eastAsia="Times New Roman" w:hAnsi="Consolas" w:cs="Times New Roman"/>
          <w:color w:val="B5CEA8"/>
          <w:sz w:val="21"/>
          <w:szCs w:val="21"/>
          <w:lang w:val="en-US"/>
        </w:rPr>
        <w:t>3</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608B4E"/>
          <w:sz w:val="21"/>
          <w:szCs w:val="21"/>
          <w:lang w:val="en-US"/>
        </w:rPr>
        <w:t>//disable prescaler for TWI (Two wire status register) Informa el estado de las acciones TWI</w:t>
      </w:r>
    </w:p>
    <w:p w14:paraId="4723F5F2"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TWBR = </w:t>
      </w:r>
      <w:r w:rsidRPr="000761F9">
        <w:rPr>
          <w:rFonts w:ascii="Consolas" w:eastAsia="Times New Roman" w:hAnsi="Consolas" w:cs="Times New Roman"/>
          <w:color w:val="B5CEA8"/>
          <w:sz w:val="21"/>
          <w:szCs w:val="21"/>
          <w:lang w:val="en-US"/>
        </w:rPr>
        <w:t>72</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608B4E"/>
          <w:sz w:val="21"/>
          <w:szCs w:val="21"/>
          <w:lang w:val="en-US"/>
        </w:rPr>
        <w:t>//set to 100khz (Two wire bit rate) controla la frecuencia de reloj (SCL)</w:t>
      </w:r>
    </w:p>
    <w:p w14:paraId="499F20DA"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p>
    <w:p w14:paraId="78BC2029"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608B4E"/>
          <w:sz w:val="21"/>
          <w:szCs w:val="21"/>
        </w:rPr>
        <w:t>//enable serial</w:t>
      </w:r>
    </w:p>
    <w:p w14:paraId="642AC458"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608B4E"/>
          <w:sz w:val="21"/>
          <w:szCs w:val="21"/>
        </w:rPr>
        <w:t>//UBRR0H = 0; //High -------- INVESTIGAR, buscar como UART o USART de Arduino</w:t>
      </w:r>
    </w:p>
    <w:p w14:paraId="57BB631F"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608B4E"/>
          <w:sz w:val="21"/>
          <w:szCs w:val="21"/>
          <w:lang w:val="en-US"/>
        </w:rPr>
        <w:t>//UBRR0L = 1;//Low --------- 0 = 2M baud rate. 1 = 1M baud. 3 = 0.5M. 7 = 250k 207 is 9600 baud rate.</w:t>
      </w:r>
    </w:p>
    <w:p w14:paraId="4AD67F77"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p>
    <w:p w14:paraId="21E4E4F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608B4E"/>
          <w:sz w:val="21"/>
          <w:szCs w:val="21"/>
          <w:lang w:val="en-US"/>
        </w:rPr>
        <w:t>//UBRR0 = 103;</w:t>
      </w:r>
    </w:p>
    <w:p w14:paraId="65302D9E"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608B4E"/>
          <w:sz w:val="21"/>
          <w:szCs w:val="21"/>
          <w:lang w:val="en-US"/>
        </w:rPr>
        <w:t>//UCSR0A |= 2;//double speed aysnc</w:t>
      </w:r>
    </w:p>
    <w:p w14:paraId="04530375"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608B4E"/>
          <w:sz w:val="21"/>
          <w:szCs w:val="21"/>
          <w:lang w:val="en-US"/>
        </w:rPr>
        <w:t>//UCSR0B = (1 &lt;&lt; RXEN0) | (1 &lt;&lt; TXEN0);//Enable receiver and transmitter</w:t>
      </w:r>
    </w:p>
    <w:p w14:paraId="7FB8590C"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608B4E"/>
          <w:sz w:val="21"/>
          <w:szCs w:val="21"/>
          <w:lang w:val="en-US"/>
        </w:rPr>
        <w:t>//UCSR0C = 6;//async 1 stop bit 8bit char no parity bits</w:t>
      </w:r>
    </w:p>
    <w:p w14:paraId="5E3D0E6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w:t>
      </w:r>
    </w:p>
    <w:p w14:paraId="675D842A" w14:textId="77777777" w:rsidR="00285D66" w:rsidRPr="000761F9" w:rsidRDefault="00285D66" w:rsidP="00285D66">
      <w:pPr>
        <w:shd w:val="clear" w:color="auto" w:fill="1E1E1E"/>
        <w:spacing w:after="240" w:line="285" w:lineRule="atLeast"/>
        <w:rPr>
          <w:rFonts w:ascii="Consolas" w:eastAsia="Times New Roman" w:hAnsi="Consolas" w:cs="Times New Roman"/>
          <w:color w:val="D4D4D4"/>
          <w:sz w:val="21"/>
          <w:szCs w:val="21"/>
          <w:lang w:val="en-US"/>
        </w:rPr>
      </w:pPr>
    </w:p>
    <w:p w14:paraId="09A432CD"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569CD6"/>
          <w:sz w:val="21"/>
          <w:szCs w:val="21"/>
          <w:lang w:val="en-US"/>
        </w:rPr>
        <w:t>void</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CDCAA"/>
          <w:sz w:val="21"/>
          <w:szCs w:val="21"/>
          <w:lang w:val="en-US"/>
        </w:rPr>
        <w:t>StringPgm</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569CD6"/>
          <w:sz w:val="21"/>
          <w:szCs w:val="21"/>
          <w:lang w:val="en-US"/>
        </w:rPr>
        <w:t>const</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569CD6"/>
          <w:sz w:val="21"/>
          <w:szCs w:val="21"/>
          <w:lang w:val="en-US"/>
        </w:rPr>
        <w:t>char</w:t>
      </w:r>
      <w:r w:rsidRPr="000761F9">
        <w:rPr>
          <w:rFonts w:ascii="Consolas" w:eastAsia="Times New Roman" w:hAnsi="Consolas" w:cs="Times New Roman"/>
          <w:color w:val="D4D4D4"/>
          <w:sz w:val="21"/>
          <w:szCs w:val="21"/>
          <w:lang w:val="en-US"/>
        </w:rPr>
        <w:t xml:space="preserve"> * str){</w:t>
      </w:r>
    </w:p>
    <w:p w14:paraId="7B3D996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C586C0"/>
          <w:sz w:val="21"/>
          <w:szCs w:val="21"/>
          <w:lang w:val="en-US"/>
        </w:rPr>
        <w:t>do</w:t>
      </w:r>
      <w:r w:rsidRPr="000761F9">
        <w:rPr>
          <w:rFonts w:ascii="Consolas" w:eastAsia="Times New Roman" w:hAnsi="Consolas" w:cs="Times New Roman"/>
          <w:color w:val="D4D4D4"/>
          <w:sz w:val="21"/>
          <w:szCs w:val="21"/>
          <w:lang w:val="en-US"/>
        </w:rPr>
        <w:t>{</w:t>
      </w:r>
    </w:p>
    <w:p w14:paraId="0532970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C586C0"/>
          <w:sz w:val="21"/>
          <w:szCs w:val="21"/>
          <w:lang w:val="en-US"/>
        </w:rPr>
        <w:t>while</w:t>
      </w:r>
      <w:r w:rsidRPr="000761F9">
        <w:rPr>
          <w:rFonts w:ascii="Consolas" w:eastAsia="Times New Roman" w:hAnsi="Consolas" w:cs="Times New Roman"/>
          <w:color w:val="D4D4D4"/>
          <w:sz w:val="21"/>
          <w:szCs w:val="21"/>
          <w:lang w:val="en-US"/>
        </w:rPr>
        <w:t xml:space="preserve"> (!(UCSR0A &amp; (</w:t>
      </w:r>
      <w:r w:rsidRPr="000761F9">
        <w:rPr>
          <w:rFonts w:ascii="Consolas" w:eastAsia="Times New Roman" w:hAnsi="Consolas" w:cs="Times New Roman"/>
          <w:color w:val="B5CEA8"/>
          <w:sz w:val="21"/>
          <w:szCs w:val="21"/>
          <w:lang w:val="en-US"/>
        </w:rPr>
        <w:t>1</w:t>
      </w:r>
      <w:r w:rsidRPr="000761F9">
        <w:rPr>
          <w:rFonts w:ascii="Consolas" w:eastAsia="Times New Roman" w:hAnsi="Consolas" w:cs="Times New Roman"/>
          <w:color w:val="D4D4D4"/>
          <w:sz w:val="21"/>
          <w:szCs w:val="21"/>
          <w:lang w:val="en-US"/>
        </w:rPr>
        <w:t xml:space="preserve"> &lt;&lt; UDRE0)));</w:t>
      </w:r>
      <w:r w:rsidRPr="000761F9">
        <w:rPr>
          <w:rFonts w:ascii="Consolas" w:eastAsia="Times New Roman" w:hAnsi="Consolas" w:cs="Times New Roman"/>
          <w:color w:val="608B4E"/>
          <w:sz w:val="21"/>
          <w:szCs w:val="21"/>
          <w:lang w:val="en-US"/>
        </w:rPr>
        <w:t>//wait for byte to transmit</w:t>
      </w:r>
    </w:p>
    <w:p w14:paraId="00D7B6A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UDR0 = </w:t>
      </w:r>
      <w:r w:rsidRPr="000761F9">
        <w:rPr>
          <w:rFonts w:ascii="Consolas" w:eastAsia="Times New Roman" w:hAnsi="Consolas" w:cs="Times New Roman"/>
          <w:color w:val="DCDCAA"/>
          <w:sz w:val="21"/>
          <w:szCs w:val="21"/>
          <w:lang w:val="en-US"/>
        </w:rPr>
        <w:t>pgm_read_byte_near</w:t>
      </w:r>
      <w:r w:rsidRPr="000761F9">
        <w:rPr>
          <w:rFonts w:ascii="Consolas" w:eastAsia="Times New Roman" w:hAnsi="Consolas" w:cs="Times New Roman"/>
          <w:color w:val="D4D4D4"/>
          <w:sz w:val="21"/>
          <w:szCs w:val="21"/>
          <w:lang w:val="en-US"/>
        </w:rPr>
        <w:t>(str);</w:t>
      </w:r>
    </w:p>
    <w:p w14:paraId="6E866AAC"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C586C0"/>
          <w:sz w:val="21"/>
          <w:szCs w:val="21"/>
          <w:lang w:val="en-US"/>
        </w:rPr>
        <w:t>while</w:t>
      </w:r>
      <w:r w:rsidRPr="000761F9">
        <w:rPr>
          <w:rFonts w:ascii="Consolas" w:eastAsia="Times New Roman" w:hAnsi="Consolas" w:cs="Times New Roman"/>
          <w:color w:val="D4D4D4"/>
          <w:sz w:val="21"/>
          <w:szCs w:val="21"/>
          <w:lang w:val="en-US"/>
        </w:rPr>
        <w:t xml:space="preserve"> (!(UCSR0A &amp; (</w:t>
      </w:r>
      <w:r w:rsidRPr="000761F9">
        <w:rPr>
          <w:rFonts w:ascii="Consolas" w:eastAsia="Times New Roman" w:hAnsi="Consolas" w:cs="Times New Roman"/>
          <w:color w:val="B5CEA8"/>
          <w:sz w:val="21"/>
          <w:szCs w:val="21"/>
          <w:lang w:val="en-US"/>
        </w:rPr>
        <w:t>1</w:t>
      </w:r>
      <w:r w:rsidRPr="000761F9">
        <w:rPr>
          <w:rFonts w:ascii="Consolas" w:eastAsia="Times New Roman" w:hAnsi="Consolas" w:cs="Times New Roman"/>
          <w:color w:val="D4D4D4"/>
          <w:sz w:val="21"/>
          <w:szCs w:val="21"/>
          <w:lang w:val="en-US"/>
        </w:rPr>
        <w:t xml:space="preserve"> &lt;&lt; UDRE0)));</w:t>
      </w:r>
      <w:r w:rsidRPr="000761F9">
        <w:rPr>
          <w:rFonts w:ascii="Consolas" w:eastAsia="Times New Roman" w:hAnsi="Consolas" w:cs="Times New Roman"/>
          <w:color w:val="608B4E"/>
          <w:sz w:val="21"/>
          <w:szCs w:val="21"/>
          <w:lang w:val="en-US"/>
        </w:rPr>
        <w:t>//wait for byte to transmit</w:t>
      </w:r>
    </w:p>
    <w:p w14:paraId="35B7320F"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C586C0"/>
          <w:sz w:val="21"/>
          <w:szCs w:val="21"/>
          <w:lang w:val="en-US"/>
        </w:rPr>
        <w:t>while</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CDCAA"/>
          <w:sz w:val="21"/>
          <w:szCs w:val="21"/>
          <w:lang w:val="en-US"/>
        </w:rPr>
        <w:t>pgm_read_byte_near</w:t>
      </w:r>
      <w:r w:rsidRPr="000761F9">
        <w:rPr>
          <w:rFonts w:ascii="Consolas" w:eastAsia="Times New Roman" w:hAnsi="Consolas" w:cs="Times New Roman"/>
          <w:color w:val="D4D4D4"/>
          <w:sz w:val="21"/>
          <w:szCs w:val="21"/>
          <w:lang w:val="en-US"/>
        </w:rPr>
        <w:t>(++str));</w:t>
      </w:r>
    </w:p>
    <w:p w14:paraId="50084C47"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w:t>
      </w:r>
    </w:p>
    <w:p w14:paraId="69633009"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p>
    <w:p w14:paraId="1D36A6DB"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569CD6"/>
          <w:sz w:val="21"/>
          <w:szCs w:val="21"/>
          <w:lang w:val="en-US"/>
        </w:rPr>
        <w:t>static</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569CD6"/>
          <w:sz w:val="21"/>
          <w:szCs w:val="21"/>
          <w:lang w:val="en-US"/>
        </w:rPr>
        <w:t>void</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CDCAA"/>
          <w:sz w:val="21"/>
          <w:szCs w:val="21"/>
          <w:lang w:val="en-US"/>
        </w:rPr>
        <w:t>captureImg</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4EC9B0"/>
          <w:sz w:val="21"/>
          <w:szCs w:val="21"/>
          <w:lang w:val="en-US"/>
        </w:rPr>
        <w:t>uint16_t</w:t>
      </w:r>
      <w:r w:rsidRPr="000761F9">
        <w:rPr>
          <w:rFonts w:ascii="Consolas" w:eastAsia="Times New Roman" w:hAnsi="Consolas" w:cs="Times New Roman"/>
          <w:color w:val="D4D4D4"/>
          <w:sz w:val="21"/>
          <w:szCs w:val="21"/>
          <w:lang w:val="en-US"/>
        </w:rPr>
        <w:t xml:space="preserve"> wg, </w:t>
      </w:r>
      <w:r w:rsidRPr="000761F9">
        <w:rPr>
          <w:rFonts w:ascii="Consolas" w:eastAsia="Times New Roman" w:hAnsi="Consolas" w:cs="Times New Roman"/>
          <w:color w:val="4EC9B0"/>
          <w:sz w:val="21"/>
          <w:szCs w:val="21"/>
          <w:lang w:val="en-US"/>
        </w:rPr>
        <w:t>uint16_t</w:t>
      </w:r>
      <w:r w:rsidRPr="000761F9">
        <w:rPr>
          <w:rFonts w:ascii="Consolas" w:eastAsia="Times New Roman" w:hAnsi="Consolas" w:cs="Times New Roman"/>
          <w:color w:val="D4D4D4"/>
          <w:sz w:val="21"/>
          <w:szCs w:val="21"/>
          <w:lang w:val="en-US"/>
        </w:rPr>
        <w:t xml:space="preserve"> hg){</w:t>
      </w:r>
    </w:p>
    <w:p w14:paraId="54ABF460"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4EC9B0"/>
          <w:sz w:val="21"/>
          <w:szCs w:val="21"/>
          <w:lang w:val="en-US"/>
        </w:rPr>
        <w:t>uint16_t</w:t>
      </w:r>
      <w:r w:rsidRPr="000761F9">
        <w:rPr>
          <w:rFonts w:ascii="Consolas" w:eastAsia="Times New Roman" w:hAnsi="Consolas" w:cs="Times New Roman"/>
          <w:color w:val="D4D4D4"/>
          <w:sz w:val="21"/>
          <w:szCs w:val="21"/>
          <w:lang w:val="en-US"/>
        </w:rPr>
        <w:t xml:space="preserve"> y, x;</w:t>
      </w:r>
    </w:p>
    <w:p w14:paraId="63CAF86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p>
    <w:p w14:paraId="7CA7F548"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608B4E"/>
          <w:sz w:val="21"/>
          <w:szCs w:val="21"/>
          <w:lang w:val="en-US"/>
        </w:rPr>
        <w:t>//StringPgm(PSTR("*RDY*"));</w:t>
      </w:r>
    </w:p>
    <w:p w14:paraId="5279CD02"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p>
    <w:p w14:paraId="25BA9753"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C586C0"/>
          <w:sz w:val="21"/>
          <w:szCs w:val="21"/>
          <w:lang w:val="en-US"/>
        </w:rPr>
        <w:t>while</w:t>
      </w:r>
      <w:r w:rsidRPr="000761F9">
        <w:rPr>
          <w:rFonts w:ascii="Consolas" w:eastAsia="Times New Roman" w:hAnsi="Consolas" w:cs="Times New Roman"/>
          <w:color w:val="D4D4D4"/>
          <w:sz w:val="21"/>
          <w:szCs w:val="21"/>
          <w:lang w:val="en-US"/>
        </w:rPr>
        <w:t xml:space="preserve"> (!(PIND &amp; </w:t>
      </w:r>
      <w:r w:rsidRPr="000761F9">
        <w:rPr>
          <w:rFonts w:ascii="Consolas" w:eastAsia="Times New Roman" w:hAnsi="Consolas" w:cs="Times New Roman"/>
          <w:color w:val="B5CEA8"/>
          <w:sz w:val="21"/>
          <w:szCs w:val="21"/>
          <w:lang w:val="en-US"/>
        </w:rPr>
        <w:t>8</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608B4E"/>
          <w:sz w:val="21"/>
          <w:szCs w:val="21"/>
          <w:lang w:val="en-US"/>
        </w:rPr>
        <w:t>//wait for high</w:t>
      </w:r>
    </w:p>
    <w:p w14:paraId="024C1D9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C586C0"/>
          <w:sz w:val="21"/>
          <w:szCs w:val="21"/>
          <w:lang w:val="en-US"/>
        </w:rPr>
        <w:t>while</w:t>
      </w:r>
      <w:r w:rsidRPr="000761F9">
        <w:rPr>
          <w:rFonts w:ascii="Consolas" w:eastAsia="Times New Roman" w:hAnsi="Consolas" w:cs="Times New Roman"/>
          <w:color w:val="D4D4D4"/>
          <w:sz w:val="21"/>
          <w:szCs w:val="21"/>
          <w:lang w:val="en-US"/>
        </w:rPr>
        <w:t xml:space="preserve"> ((PIND &amp; </w:t>
      </w:r>
      <w:r w:rsidRPr="000761F9">
        <w:rPr>
          <w:rFonts w:ascii="Consolas" w:eastAsia="Times New Roman" w:hAnsi="Consolas" w:cs="Times New Roman"/>
          <w:color w:val="B5CEA8"/>
          <w:sz w:val="21"/>
          <w:szCs w:val="21"/>
          <w:lang w:val="en-US"/>
        </w:rPr>
        <w:t>8</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608B4E"/>
          <w:sz w:val="21"/>
          <w:szCs w:val="21"/>
          <w:lang w:val="en-US"/>
        </w:rPr>
        <w:t>//wait for low</w:t>
      </w:r>
    </w:p>
    <w:p w14:paraId="3D1762C0"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p>
    <w:p w14:paraId="45342B2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4D4D4"/>
          <w:sz w:val="21"/>
          <w:szCs w:val="21"/>
        </w:rPr>
        <w:t>y = hg;</w:t>
      </w:r>
    </w:p>
    <w:p w14:paraId="7D67777D"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C586C0"/>
          <w:sz w:val="21"/>
          <w:szCs w:val="21"/>
        </w:rPr>
        <w:t>while</w:t>
      </w:r>
      <w:r w:rsidRPr="000761F9">
        <w:rPr>
          <w:rFonts w:ascii="Consolas" w:eastAsia="Times New Roman" w:hAnsi="Consolas" w:cs="Times New Roman"/>
          <w:color w:val="D4D4D4"/>
          <w:sz w:val="21"/>
          <w:szCs w:val="21"/>
        </w:rPr>
        <w:t xml:space="preserve"> (y--){</w:t>
      </w:r>
    </w:p>
    <w:p w14:paraId="055FE2D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x = wg;</w:t>
      </w:r>
    </w:p>
    <w:p w14:paraId="4A8DD8EC"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608B4E"/>
          <w:sz w:val="21"/>
          <w:szCs w:val="21"/>
          <w:lang w:val="en-US"/>
        </w:rPr>
        <w:t>//while (!(PIND &amp; 256));//wait for high</w:t>
      </w:r>
    </w:p>
    <w:p w14:paraId="3EC7C3E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C586C0"/>
          <w:sz w:val="21"/>
          <w:szCs w:val="21"/>
          <w:lang w:val="en-US"/>
        </w:rPr>
        <w:t>while</w:t>
      </w:r>
      <w:r w:rsidRPr="000761F9">
        <w:rPr>
          <w:rFonts w:ascii="Consolas" w:eastAsia="Times New Roman" w:hAnsi="Consolas" w:cs="Times New Roman"/>
          <w:color w:val="D4D4D4"/>
          <w:sz w:val="21"/>
          <w:szCs w:val="21"/>
          <w:lang w:val="en-US"/>
        </w:rPr>
        <w:t xml:space="preserve"> (x--){</w:t>
      </w:r>
    </w:p>
    <w:p w14:paraId="10B26908"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C586C0"/>
          <w:sz w:val="21"/>
          <w:szCs w:val="21"/>
          <w:lang w:val="en-US"/>
        </w:rPr>
        <w:t>while</w:t>
      </w:r>
      <w:r w:rsidRPr="000761F9">
        <w:rPr>
          <w:rFonts w:ascii="Consolas" w:eastAsia="Times New Roman" w:hAnsi="Consolas" w:cs="Times New Roman"/>
          <w:color w:val="D4D4D4"/>
          <w:sz w:val="21"/>
          <w:szCs w:val="21"/>
          <w:lang w:val="en-US"/>
        </w:rPr>
        <w:t xml:space="preserve"> ((PIND &amp; </w:t>
      </w:r>
      <w:r w:rsidRPr="000761F9">
        <w:rPr>
          <w:rFonts w:ascii="Consolas" w:eastAsia="Times New Roman" w:hAnsi="Consolas" w:cs="Times New Roman"/>
          <w:color w:val="B5CEA8"/>
          <w:sz w:val="21"/>
          <w:szCs w:val="21"/>
          <w:lang w:val="en-US"/>
        </w:rPr>
        <w:t>4</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608B4E"/>
          <w:sz w:val="21"/>
          <w:szCs w:val="21"/>
          <w:lang w:val="en-US"/>
        </w:rPr>
        <w:t>//wait for low</w:t>
      </w:r>
    </w:p>
    <w:p w14:paraId="277406AA"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lastRenderedPageBreak/>
        <w:t xml:space="preserve">            </w:t>
      </w:r>
      <w:r w:rsidRPr="000761F9">
        <w:rPr>
          <w:rFonts w:ascii="Consolas" w:eastAsia="Times New Roman" w:hAnsi="Consolas" w:cs="Times New Roman"/>
          <w:color w:val="608B4E"/>
          <w:sz w:val="21"/>
          <w:szCs w:val="21"/>
          <w:lang w:val="en-US"/>
        </w:rPr>
        <w:t>//UDR0 = (PINC &amp; 15) | (PIND &amp; 240);</w:t>
      </w:r>
    </w:p>
    <w:p w14:paraId="2930686C"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608B4E"/>
          <w:sz w:val="21"/>
          <w:szCs w:val="21"/>
          <w:lang w:val="en-US"/>
        </w:rPr>
        <w:t>//UDR0 = 'A';</w:t>
      </w:r>
    </w:p>
    <w:p w14:paraId="4122C7B5"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569CD6"/>
          <w:sz w:val="21"/>
          <w:szCs w:val="21"/>
          <w:lang w:val="en-US"/>
        </w:rPr>
        <w:t>int</w:t>
      </w:r>
      <w:r w:rsidRPr="000761F9">
        <w:rPr>
          <w:rFonts w:ascii="Consolas" w:eastAsia="Times New Roman" w:hAnsi="Consolas" w:cs="Times New Roman"/>
          <w:color w:val="D4D4D4"/>
          <w:sz w:val="21"/>
          <w:szCs w:val="21"/>
          <w:lang w:val="en-US"/>
        </w:rPr>
        <w:t xml:space="preserve"> datos = (PINC &amp; </w:t>
      </w:r>
      <w:r w:rsidRPr="000761F9">
        <w:rPr>
          <w:rFonts w:ascii="Consolas" w:eastAsia="Times New Roman" w:hAnsi="Consolas" w:cs="Times New Roman"/>
          <w:color w:val="B5CEA8"/>
          <w:sz w:val="21"/>
          <w:szCs w:val="21"/>
          <w:lang w:val="en-US"/>
        </w:rPr>
        <w:t>15</w:t>
      </w:r>
      <w:r w:rsidRPr="000761F9">
        <w:rPr>
          <w:rFonts w:ascii="Consolas" w:eastAsia="Times New Roman" w:hAnsi="Consolas" w:cs="Times New Roman"/>
          <w:color w:val="D4D4D4"/>
          <w:sz w:val="21"/>
          <w:szCs w:val="21"/>
          <w:lang w:val="en-US"/>
        </w:rPr>
        <w:t xml:space="preserve">) | (PIND &amp; </w:t>
      </w:r>
      <w:r w:rsidRPr="000761F9">
        <w:rPr>
          <w:rFonts w:ascii="Consolas" w:eastAsia="Times New Roman" w:hAnsi="Consolas" w:cs="Times New Roman"/>
          <w:color w:val="B5CEA8"/>
          <w:sz w:val="21"/>
          <w:szCs w:val="21"/>
          <w:lang w:val="en-US"/>
        </w:rPr>
        <w:t>240</w:t>
      </w:r>
      <w:r w:rsidRPr="000761F9">
        <w:rPr>
          <w:rFonts w:ascii="Consolas" w:eastAsia="Times New Roman" w:hAnsi="Consolas" w:cs="Times New Roman"/>
          <w:color w:val="D4D4D4"/>
          <w:sz w:val="21"/>
          <w:szCs w:val="21"/>
          <w:lang w:val="en-US"/>
        </w:rPr>
        <w:t>);</w:t>
      </w:r>
    </w:p>
    <w:p w14:paraId="6E5447BD"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CDCAA"/>
          <w:sz w:val="21"/>
          <w:szCs w:val="21"/>
          <w:lang w:val="en-US"/>
        </w:rPr>
        <w:t>sendData</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CE9178"/>
          <w:sz w:val="21"/>
          <w:szCs w:val="21"/>
          <w:lang w:val="en-US"/>
        </w:rPr>
        <w:t>"AT+CIPSEND=4</w:t>
      </w:r>
      <w:r w:rsidRPr="000761F9">
        <w:rPr>
          <w:rFonts w:ascii="Consolas" w:eastAsia="Times New Roman" w:hAnsi="Consolas" w:cs="Times New Roman"/>
          <w:color w:val="D7BA7D"/>
          <w:sz w:val="21"/>
          <w:szCs w:val="21"/>
          <w:lang w:val="en-US"/>
        </w:rPr>
        <w:t>\r\n</w:t>
      </w:r>
      <w:r w:rsidRPr="000761F9">
        <w:rPr>
          <w:rFonts w:ascii="Consolas" w:eastAsia="Times New Roman" w:hAnsi="Consolas" w:cs="Times New Roman"/>
          <w:color w:val="CE9178"/>
          <w:sz w:val="21"/>
          <w:szCs w:val="21"/>
          <w:lang w:val="en-US"/>
        </w:rPr>
        <w:t>"</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B5CEA8"/>
          <w:sz w:val="21"/>
          <w:szCs w:val="21"/>
          <w:lang w:val="en-US"/>
        </w:rPr>
        <w:t>0</w:t>
      </w:r>
      <w:r w:rsidRPr="000761F9">
        <w:rPr>
          <w:rFonts w:ascii="Consolas" w:eastAsia="Times New Roman" w:hAnsi="Consolas" w:cs="Times New Roman"/>
          <w:color w:val="D4D4D4"/>
          <w:sz w:val="21"/>
          <w:szCs w:val="21"/>
          <w:lang w:val="en-US"/>
        </w:rPr>
        <w:t>);</w:t>
      </w:r>
    </w:p>
    <w:p w14:paraId="3251077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ESP.</w:t>
      </w:r>
      <w:r w:rsidRPr="000761F9">
        <w:rPr>
          <w:rFonts w:ascii="Consolas" w:eastAsia="Times New Roman" w:hAnsi="Consolas" w:cs="Times New Roman"/>
          <w:color w:val="DCDCAA"/>
          <w:sz w:val="21"/>
          <w:szCs w:val="21"/>
          <w:lang w:val="en-US"/>
        </w:rPr>
        <w:t>print</w:t>
      </w:r>
      <w:r w:rsidRPr="000761F9">
        <w:rPr>
          <w:rFonts w:ascii="Consolas" w:eastAsia="Times New Roman" w:hAnsi="Consolas" w:cs="Times New Roman"/>
          <w:color w:val="D4D4D4"/>
          <w:sz w:val="21"/>
          <w:szCs w:val="21"/>
          <w:lang w:val="en-US"/>
        </w:rPr>
        <w:t>(datos);</w:t>
      </w:r>
    </w:p>
    <w:p w14:paraId="6997FFA0"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608B4E"/>
          <w:sz w:val="21"/>
          <w:szCs w:val="21"/>
          <w:lang w:val="en-US"/>
        </w:rPr>
        <w:t>//while (!(UCSR0A &amp; (1 &lt;&lt; UDRE0)));//wait for byte to transmit</w:t>
      </w:r>
    </w:p>
    <w:p w14:paraId="07367B17"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p>
    <w:p w14:paraId="501CCC4A"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C586C0"/>
          <w:sz w:val="21"/>
          <w:szCs w:val="21"/>
          <w:lang w:val="en-US"/>
        </w:rPr>
        <w:t>while</w:t>
      </w:r>
      <w:r w:rsidRPr="000761F9">
        <w:rPr>
          <w:rFonts w:ascii="Consolas" w:eastAsia="Times New Roman" w:hAnsi="Consolas" w:cs="Times New Roman"/>
          <w:color w:val="D4D4D4"/>
          <w:sz w:val="21"/>
          <w:szCs w:val="21"/>
          <w:lang w:val="en-US"/>
        </w:rPr>
        <w:t xml:space="preserve"> (!(PIND &amp; </w:t>
      </w:r>
      <w:r w:rsidRPr="000761F9">
        <w:rPr>
          <w:rFonts w:ascii="Consolas" w:eastAsia="Times New Roman" w:hAnsi="Consolas" w:cs="Times New Roman"/>
          <w:color w:val="B5CEA8"/>
          <w:sz w:val="21"/>
          <w:szCs w:val="21"/>
          <w:lang w:val="en-US"/>
        </w:rPr>
        <w:t>4</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608B4E"/>
          <w:sz w:val="21"/>
          <w:szCs w:val="21"/>
          <w:lang w:val="en-US"/>
        </w:rPr>
        <w:t>//wait for high</w:t>
      </w:r>
    </w:p>
    <w:p w14:paraId="7BD60FCA"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C586C0"/>
          <w:sz w:val="21"/>
          <w:szCs w:val="21"/>
          <w:lang w:val="en-US"/>
        </w:rPr>
        <w:t>while</w:t>
      </w:r>
      <w:r w:rsidRPr="000761F9">
        <w:rPr>
          <w:rFonts w:ascii="Consolas" w:eastAsia="Times New Roman" w:hAnsi="Consolas" w:cs="Times New Roman"/>
          <w:color w:val="D4D4D4"/>
          <w:sz w:val="21"/>
          <w:szCs w:val="21"/>
          <w:lang w:val="en-US"/>
        </w:rPr>
        <w:t xml:space="preserve"> ((PIND &amp; </w:t>
      </w:r>
      <w:r w:rsidRPr="000761F9">
        <w:rPr>
          <w:rFonts w:ascii="Consolas" w:eastAsia="Times New Roman" w:hAnsi="Consolas" w:cs="Times New Roman"/>
          <w:color w:val="B5CEA8"/>
          <w:sz w:val="21"/>
          <w:szCs w:val="21"/>
          <w:lang w:val="en-US"/>
        </w:rPr>
        <w:t>4</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608B4E"/>
          <w:sz w:val="21"/>
          <w:szCs w:val="21"/>
          <w:lang w:val="en-US"/>
        </w:rPr>
        <w:t>//wait for low</w:t>
      </w:r>
    </w:p>
    <w:p w14:paraId="5E28C193"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C586C0"/>
          <w:sz w:val="21"/>
          <w:szCs w:val="21"/>
          <w:lang w:val="en-US"/>
        </w:rPr>
        <w:t>while</w:t>
      </w:r>
      <w:r w:rsidRPr="000761F9">
        <w:rPr>
          <w:rFonts w:ascii="Consolas" w:eastAsia="Times New Roman" w:hAnsi="Consolas" w:cs="Times New Roman"/>
          <w:color w:val="D4D4D4"/>
          <w:sz w:val="21"/>
          <w:szCs w:val="21"/>
          <w:lang w:val="en-US"/>
        </w:rPr>
        <w:t xml:space="preserve"> (!(PIND &amp; </w:t>
      </w:r>
      <w:r w:rsidRPr="000761F9">
        <w:rPr>
          <w:rFonts w:ascii="Consolas" w:eastAsia="Times New Roman" w:hAnsi="Consolas" w:cs="Times New Roman"/>
          <w:color w:val="B5CEA8"/>
          <w:sz w:val="21"/>
          <w:szCs w:val="21"/>
          <w:lang w:val="en-US"/>
        </w:rPr>
        <w:t>4</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608B4E"/>
          <w:sz w:val="21"/>
          <w:szCs w:val="21"/>
          <w:lang w:val="en-US"/>
        </w:rPr>
        <w:t>//wait for high</w:t>
      </w:r>
    </w:p>
    <w:p w14:paraId="5C9714B8"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p>
    <w:p w14:paraId="2B02BB6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608B4E"/>
          <w:sz w:val="21"/>
          <w:szCs w:val="21"/>
          <w:lang w:val="en-US"/>
        </w:rPr>
        <w:t>//  while ((PIND &amp; 256));//wait for low</w:t>
      </w:r>
    </w:p>
    <w:p w14:paraId="22DC08C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p>
    <w:p w14:paraId="6E489FA3"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CDCAA"/>
          <w:sz w:val="21"/>
          <w:szCs w:val="21"/>
        </w:rPr>
        <w:t>_delay_ms</w:t>
      </w:r>
      <w:r w:rsidRPr="000761F9">
        <w:rPr>
          <w:rFonts w:ascii="Consolas" w:eastAsia="Times New Roman" w:hAnsi="Consolas" w:cs="Times New Roman"/>
          <w:color w:val="D4D4D4"/>
          <w:sz w:val="21"/>
          <w:szCs w:val="21"/>
        </w:rPr>
        <w:t>(</w:t>
      </w:r>
      <w:r w:rsidRPr="000761F9">
        <w:rPr>
          <w:rFonts w:ascii="Consolas" w:eastAsia="Times New Roman" w:hAnsi="Consolas" w:cs="Times New Roman"/>
          <w:color w:val="B5CEA8"/>
          <w:sz w:val="21"/>
          <w:szCs w:val="21"/>
        </w:rPr>
        <w:t>100</w:t>
      </w:r>
      <w:r w:rsidRPr="000761F9">
        <w:rPr>
          <w:rFonts w:ascii="Consolas" w:eastAsia="Times New Roman" w:hAnsi="Consolas" w:cs="Times New Roman"/>
          <w:color w:val="D4D4D4"/>
          <w:sz w:val="21"/>
          <w:szCs w:val="21"/>
        </w:rPr>
        <w:t>);</w:t>
      </w:r>
    </w:p>
    <w:p w14:paraId="73213403"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w:t>
      </w:r>
    </w:p>
    <w:p w14:paraId="5BD54469"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p>
    <w:p w14:paraId="1FAE4A9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569CD6"/>
          <w:sz w:val="21"/>
          <w:szCs w:val="21"/>
        </w:rPr>
        <w:t>void</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DCDCAA"/>
          <w:sz w:val="21"/>
          <w:szCs w:val="21"/>
        </w:rPr>
        <w:t>setup</w:t>
      </w:r>
      <w:r w:rsidRPr="000761F9">
        <w:rPr>
          <w:rFonts w:ascii="Consolas" w:eastAsia="Times New Roman" w:hAnsi="Consolas" w:cs="Times New Roman"/>
          <w:color w:val="D4D4D4"/>
          <w:sz w:val="21"/>
          <w:szCs w:val="21"/>
        </w:rPr>
        <w:t>(){</w:t>
      </w:r>
    </w:p>
    <w:p w14:paraId="7C70192E"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w:t>
      </w:r>
    </w:p>
    <w:p w14:paraId="7382FEDB"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608B4E"/>
          <w:sz w:val="21"/>
          <w:szCs w:val="21"/>
        </w:rPr>
        <w:t>//sendData("AT+RST\r\n", 0); //Reseteo de modulo</w:t>
      </w:r>
    </w:p>
    <w:p w14:paraId="03780F39"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608B4E"/>
          <w:sz w:val="21"/>
          <w:szCs w:val="21"/>
        </w:rPr>
        <w:t>//sendData("AT+CIOBAUD=115200\r\n", 0); // Configuro la velocidad en baudios</w:t>
      </w:r>
    </w:p>
    <w:p w14:paraId="2FECB455"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608B4E"/>
          <w:sz w:val="21"/>
          <w:szCs w:val="21"/>
        </w:rPr>
        <w:t>//Serial.println("-------FIN CONFIG VELNUEVA------");</w:t>
      </w:r>
    </w:p>
    <w:p w14:paraId="26CEE45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608B4E"/>
          <w:sz w:val="21"/>
          <w:szCs w:val="21"/>
        </w:rPr>
        <w:t xml:space="preserve">//ESP.begin(VELNUEVA);  </w:t>
      </w:r>
    </w:p>
    <w:p w14:paraId="6A19BD2F"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608B4E"/>
          <w:sz w:val="21"/>
          <w:szCs w:val="21"/>
        </w:rPr>
        <w:t>//sendData("AT+CIPSTART=\"UDP\",\"192.168.4.2\",50494",0); //Establecer conexion con el IP/Puerto</w:t>
      </w:r>
    </w:p>
    <w:p w14:paraId="787B9208"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608B4E"/>
          <w:sz w:val="21"/>
          <w:szCs w:val="21"/>
          <w:lang w:val="en-US"/>
        </w:rPr>
        <w:t>//Serial.println("-------conexion UDP------");</w:t>
      </w:r>
    </w:p>
    <w:p w14:paraId="379E349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608B4E"/>
          <w:sz w:val="21"/>
          <w:szCs w:val="21"/>
          <w:lang w:val="en-US"/>
        </w:rPr>
        <w:t>//sendData("AT+CIPSTATUS",1000);</w:t>
      </w:r>
    </w:p>
    <w:p w14:paraId="4B537BA9"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608B4E"/>
          <w:sz w:val="21"/>
          <w:szCs w:val="21"/>
        </w:rPr>
        <w:t>//armarBuffer(frame,0,MAX-1);</w:t>
      </w:r>
    </w:p>
    <w:p w14:paraId="5CBBEC3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p>
    <w:p w14:paraId="3060FFEC"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608B4E"/>
          <w:sz w:val="21"/>
          <w:szCs w:val="21"/>
        </w:rPr>
        <w:t>// Configuración de camara y captura de imagenes</w:t>
      </w:r>
    </w:p>
    <w:p w14:paraId="1446DEB3"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p>
    <w:p w14:paraId="7DDA23F5"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Serial.</w:t>
      </w:r>
      <w:r w:rsidRPr="000761F9">
        <w:rPr>
          <w:rFonts w:ascii="Consolas" w:eastAsia="Times New Roman" w:hAnsi="Consolas" w:cs="Times New Roman"/>
          <w:color w:val="DCDCAA"/>
          <w:sz w:val="21"/>
          <w:szCs w:val="21"/>
        </w:rPr>
        <w:t>begin</w:t>
      </w:r>
      <w:r w:rsidRPr="000761F9">
        <w:rPr>
          <w:rFonts w:ascii="Consolas" w:eastAsia="Times New Roman" w:hAnsi="Consolas" w:cs="Times New Roman"/>
          <w:color w:val="D4D4D4"/>
          <w:sz w:val="21"/>
          <w:szCs w:val="21"/>
        </w:rPr>
        <w:t>(</w:t>
      </w:r>
      <w:r w:rsidRPr="000761F9">
        <w:rPr>
          <w:rFonts w:ascii="Consolas" w:eastAsia="Times New Roman" w:hAnsi="Consolas" w:cs="Times New Roman"/>
          <w:color w:val="B5CEA8"/>
          <w:sz w:val="21"/>
          <w:szCs w:val="21"/>
        </w:rPr>
        <w:t>19200</w:t>
      </w:r>
      <w:r w:rsidRPr="000761F9">
        <w:rPr>
          <w:rFonts w:ascii="Consolas" w:eastAsia="Times New Roman" w:hAnsi="Consolas" w:cs="Times New Roman"/>
          <w:color w:val="D4D4D4"/>
          <w:sz w:val="21"/>
          <w:szCs w:val="21"/>
        </w:rPr>
        <w:t>);</w:t>
      </w:r>
    </w:p>
    <w:p w14:paraId="34A27147"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608B4E"/>
          <w:sz w:val="21"/>
          <w:szCs w:val="21"/>
        </w:rPr>
        <w:t>//Configuracion de modulo Wifi</w:t>
      </w:r>
    </w:p>
    <w:p w14:paraId="56E0939F"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ESP.</w:t>
      </w:r>
      <w:r w:rsidRPr="000761F9">
        <w:rPr>
          <w:rFonts w:ascii="Consolas" w:eastAsia="Times New Roman" w:hAnsi="Consolas" w:cs="Times New Roman"/>
          <w:color w:val="DCDCAA"/>
          <w:sz w:val="21"/>
          <w:szCs w:val="21"/>
        </w:rPr>
        <w:t>begin</w:t>
      </w:r>
      <w:r w:rsidRPr="000761F9">
        <w:rPr>
          <w:rFonts w:ascii="Consolas" w:eastAsia="Times New Roman" w:hAnsi="Consolas" w:cs="Times New Roman"/>
          <w:color w:val="D4D4D4"/>
          <w:sz w:val="21"/>
          <w:szCs w:val="21"/>
        </w:rPr>
        <w:t>(</w:t>
      </w:r>
      <w:r w:rsidRPr="000761F9">
        <w:rPr>
          <w:rFonts w:ascii="Consolas" w:eastAsia="Times New Roman" w:hAnsi="Consolas" w:cs="Times New Roman"/>
          <w:color w:val="B5CEA8"/>
          <w:sz w:val="21"/>
          <w:szCs w:val="21"/>
        </w:rPr>
        <w:t>115200</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608B4E"/>
          <w:sz w:val="21"/>
          <w:szCs w:val="21"/>
        </w:rPr>
        <w:t>//Setea la velocidad en la que va a trabajar el modulo</w:t>
      </w:r>
    </w:p>
    <w:p w14:paraId="008C2B02"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Serial.</w:t>
      </w:r>
      <w:r w:rsidRPr="000761F9">
        <w:rPr>
          <w:rFonts w:ascii="Consolas" w:eastAsia="Times New Roman" w:hAnsi="Consolas" w:cs="Times New Roman"/>
          <w:color w:val="DCDCAA"/>
          <w:sz w:val="21"/>
          <w:szCs w:val="21"/>
        </w:rPr>
        <w:t>println</w:t>
      </w:r>
      <w:r w:rsidRPr="000761F9">
        <w:rPr>
          <w:rFonts w:ascii="Consolas" w:eastAsia="Times New Roman" w:hAnsi="Consolas" w:cs="Times New Roman"/>
          <w:color w:val="D4D4D4"/>
          <w:sz w:val="21"/>
          <w:szCs w:val="21"/>
        </w:rPr>
        <w:t>(</w:t>
      </w:r>
      <w:r w:rsidRPr="000761F9">
        <w:rPr>
          <w:rFonts w:ascii="Consolas" w:eastAsia="Times New Roman" w:hAnsi="Consolas" w:cs="Times New Roman"/>
          <w:color w:val="CE9178"/>
          <w:sz w:val="21"/>
          <w:szCs w:val="21"/>
        </w:rPr>
        <w:t>"-------Camara configurada------"</w:t>
      </w:r>
      <w:r w:rsidRPr="000761F9">
        <w:rPr>
          <w:rFonts w:ascii="Consolas" w:eastAsia="Times New Roman" w:hAnsi="Consolas" w:cs="Times New Roman"/>
          <w:color w:val="D4D4D4"/>
          <w:sz w:val="21"/>
          <w:szCs w:val="21"/>
        </w:rPr>
        <w:t>);</w:t>
      </w:r>
    </w:p>
    <w:p w14:paraId="1C5AA2F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w:t>
      </w:r>
    </w:p>
    <w:p w14:paraId="5C2A1919"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p>
    <w:p w14:paraId="5611AABC"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569CD6"/>
          <w:sz w:val="21"/>
          <w:szCs w:val="21"/>
        </w:rPr>
        <w:t>int</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DCDCAA"/>
          <w:sz w:val="21"/>
          <w:szCs w:val="21"/>
        </w:rPr>
        <w:t>comandosAT</w:t>
      </w:r>
      <w:r w:rsidRPr="000761F9">
        <w:rPr>
          <w:rFonts w:ascii="Consolas" w:eastAsia="Times New Roman" w:hAnsi="Consolas" w:cs="Times New Roman"/>
          <w:color w:val="D4D4D4"/>
          <w:sz w:val="21"/>
          <w:szCs w:val="21"/>
        </w:rPr>
        <w:t>(</w:t>
      </w:r>
      <w:r w:rsidRPr="000761F9">
        <w:rPr>
          <w:rFonts w:ascii="Consolas" w:eastAsia="Times New Roman" w:hAnsi="Consolas" w:cs="Times New Roman"/>
          <w:color w:val="569CD6"/>
          <w:sz w:val="21"/>
          <w:szCs w:val="21"/>
        </w:rPr>
        <w:t>int</w:t>
      </w:r>
      <w:r w:rsidRPr="000761F9">
        <w:rPr>
          <w:rFonts w:ascii="Consolas" w:eastAsia="Times New Roman" w:hAnsi="Consolas" w:cs="Times New Roman"/>
          <w:color w:val="D4D4D4"/>
          <w:sz w:val="21"/>
          <w:szCs w:val="21"/>
        </w:rPr>
        <w:t xml:space="preserve"> conf){</w:t>
      </w:r>
    </w:p>
    <w:p w14:paraId="7ECFDDF0"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D4D4D4"/>
          <w:sz w:val="21"/>
          <w:szCs w:val="21"/>
          <w:lang w:val="en-US"/>
        </w:rPr>
        <w:t>Serial.</w:t>
      </w:r>
      <w:r w:rsidRPr="000761F9">
        <w:rPr>
          <w:rFonts w:ascii="Consolas" w:eastAsia="Times New Roman" w:hAnsi="Consolas" w:cs="Times New Roman"/>
          <w:color w:val="DCDCAA"/>
          <w:sz w:val="21"/>
          <w:szCs w:val="21"/>
          <w:lang w:val="en-US"/>
        </w:rPr>
        <w:t>println</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CE9178"/>
          <w:sz w:val="21"/>
          <w:szCs w:val="21"/>
          <w:lang w:val="en-US"/>
        </w:rPr>
        <w:t>"---------Comandos AT-------"</w:t>
      </w:r>
      <w:r w:rsidRPr="000761F9">
        <w:rPr>
          <w:rFonts w:ascii="Consolas" w:eastAsia="Times New Roman" w:hAnsi="Consolas" w:cs="Times New Roman"/>
          <w:color w:val="D4D4D4"/>
          <w:sz w:val="21"/>
          <w:szCs w:val="21"/>
          <w:lang w:val="en-US"/>
        </w:rPr>
        <w:t>);</w:t>
      </w:r>
    </w:p>
    <w:p w14:paraId="078232C2"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C586C0"/>
          <w:sz w:val="21"/>
          <w:szCs w:val="21"/>
          <w:lang w:val="en-US"/>
        </w:rPr>
        <w:t>while</w:t>
      </w:r>
      <w:r w:rsidRPr="000761F9">
        <w:rPr>
          <w:rFonts w:ascii="Consolas" w:eastAsia="Times New Roman" w:hAnsi="Consolas" w:cs="Times New Roman"/>
          <w:color w:val="D4D4D4"/>
          <w:sz w:val="21"/>
          <w:szCs w:val="21"/>
          <w:lang w:val="en-US"/>
        </w:rPr>
        <w:t xml:space="preserve"> (conf ==</w:t>
      </w:r>
      <w:r w:rsidRPr="000761F9">
        <w:rPr>
          <w:rFonts w:ascii="Consolas" w:eastAsia="Times New Roman" w:hAnsi="Consolas" w:cs="Times New Roman"/>
          <w:color w:val="B5CEA8"/>
          <w:sz w:val="21"/>
          <w:szCs w:val="21"/>
          <w:lang w:val="en-US"/>
        </w:rPr>
        <w:t>0</w:t>
      </w:r>
      <w:r w:rsidRPr="000761F9">
        <w:rPr>
          <w:rFonts w:ascii="Consolas" w:eastAsia="Times New Roman" w:hAnsi="Consolas" w:cs="Times New Roman"/>
          <w:color w:val="D4D4D4"/>
          <w:sz w:val="21"/>
          <w:szCs w:val="21"/>
          <w:lang w:val="en-US"/>
        </w:rPr>
        <w:t>){</w:t>
      </w:r>
    </w:p>
    <w:p w14:paraId="28E1E59D"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C586C0"/>
          <w:sz w:val="21"/>
          <w:szCs w:val="21"/>
          <w:lang w:val="en-US"/>
        </w:rPr>
        <w:t>if</w:t>
      </w:r>
      <w:r w:rsidRPr="000761F9">
        <w:rPr>
          <w:rFonts w:ascii="Consolas" w:eastAsia="Times New Roman" w:hAnsi="Consolas" w:cs="Times New Roman"/>
          <w:color w:val="D4D4D4"/>
          <w:sz w:val="21"/>
          <w:szCs w:val="21"/>
          <w:lang w:val="en-US"/>
        </w:rPr>
        <w:t xml:space="preserve"> (ESP.</w:t>
      </w:r>
      <w:r w:rsidRPr="000761F9">
        <w:rPr>
          <w:rFonts w:ascii="Consolas" w:eastAsia="Times New Roman" w:hAnsi="Consolas" w:cs="Times New Roman"/>
          <w:color w:val="DCDCAA"/>
          <w:sz w:val="21"/>
          <w:szCs w:val="21"/>
          <w:lang w:val="en-US"/>
        </w:rPr>
        <w:t>available</w:t>
      </w:r>
      <w:r w:rsidRPr="000761F9">
        <w:rPr>
          <w:rFonts w:ascii="Consolas" w:eastAsia="Times New Roman" w:hAnsi="Consolas" w:cs="Times New Roman"/>
          <w:color w:val="D4D4D4"/>
          <w:sz w:val="21"/>
          <w:szCs w:val="21"/>
          <w:lang w:val="en-US"/>
        </w:rPr>
        <w:t>())</w:t>
      </w:r>
    </w:p>
    <w:p w14:paraId="7D328728"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569CD6"/>
          <w:sz w:val="21"/>
          <w:szCs w:val="21"/>
          <w:lang w:val="en-US"/>
        </w:rPr>
        <w:t>char</w:t>
      </w:r>
      <w:r w:rsidRPr="000761F9">
        <w:rPr>
          <w:rFonts w:ascii="Consolas" w:eastAsia="Times New Roman" w:hAnsi="Consolas" w:cs="Times New Roman"/>
          <w:color w:val="D4D4D4"/>
          <w:sz w:val="21"/>
          <w:szCs w:val="21"/>
          <w:lang w:val="en-US"/>
        </w:rPr>
        <w:t xml:space="preserve"> c = ESP.</w:t>
      </w:r>
      <w:r w:rsidRPr="000761F9">
        <w:rPr>
          <w:rFonts w:ascii="Consolas" w:eastAsia="Times New Roman" w:hAnsi="Consolas" w:cs="Times New Roman"/>
          <w:color w:val="DCDCAA"/>
          <w:sz w:val="21"/>
          <w:szCs w:val="21"/>
          <w:lang w:val="en-US"/>
        </w:rPr>
        <w:t>read</w:t>
      </w:r>
      <w:r w:rsidRPr="000761F9">
        <w:rPr>
          <w:rFonts w:ascii="Consolas" w:eastAsia="Times New Roman" w:hAnsi="Consolas" w:cs="Times New Roman"/>
          <w:color w:val="D4D4D4"/>
          <w:sz w:val="21"/>
          <w:szCs w:val="21"/>
          <w:lang w:val="en-US"/>
        </w:rPr>
        <w:t>() ;</w:t>
      </w:r>
    </w:p>
    <w:p w14:paraId="1678028B"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Serial.</w:t>
      </w:r>
      <w:r w:rsidRPr="000761F9">
        <w:rPr>
          <w:rFonts w:ascii="Consolas" w:eastAsia="Times New Roman" w:hAnsi="Consolas" w:cs="Times New Roman"/>
          <w:color w:val="DCDCAA"/>
          <w:sz w:val="21"/>
          <w:szCs w:val="21"/>
          <w:lang w:val="en-US"/>
        </w:rPr>
        <w:t>print</w:t>
      </w:r>
      <w:r w:rsidRPr="000761F9">
        <w:rPr>
          <w:rFonts w:ascii="Consolas" w:eastAsia="Times New Roman" w:hAnsi="Consolas" w:cs="Times New Roman"/>
          <w:color w:val="D4D4D4"/>
          <w:sz w:val="21"/>
          <w:szCs w:val="21"/>
          <w:lang w:val="en-US"/>
        </w:rPr>
        <w:t>(c);</w:t>
      </w:r>
    </w:p>
    <w:p w14:paraId="15064F7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p>
    <w:p w14:paraId="2E2327DA"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C586C0"/>
          <w:sz w:val="21"/>
          <w:szCs w:val="21"/>
          <w:lang w:val="en-US"/>
        </w:rPr>
        <w:t>if</w:t>
      </w:r>
      <w:r w:rsidRPr="000761F9">
        <w:rPr>
          <w:rFonts w:ascii="Consolas" w:eastAsia="Times New Roman" w:hAnsi="Consolas" w:cs="Times New Roman"/>
          <w:color w:val="D4D4D4"/>
          <w:sz w:val="21"/>
          <w:szCs w:val="21"/>
          <w:lang w:val="en-US"/>
        </w:rPr>
        <w:t xml:space="preserve"> (Serial.</w:t>
      </w:r>
      <w:r w:rsidRPr="000761F9">
        <w:rPr>
          <w:rFonts w:ascii="Consolas" w:eastAsia="Times New Roman" w:hAnsi="Consolas" w:cs="Times New Roman"/>
          <w:color w:val="DCDCAA"/>
          <w:sz w:val="21"/>
          <w:szCs w:val="21"/>
          <w:lang w:val="en-US"/>
        </w:rPr>
        <w:t>available</w:t>
      </w:r>
      <w:r w:rsidRPr="000761F9">
        <w:rPr>
          <w:rFonts w:ascii="Consolas" w:eastAsia="Times New Roman" w:hAnsi="Consolas" w:cs="Times New Roman"/>
          <w:color w:val="D4D4D4"/>
          <w:sz w:val="21"/>
          <w:szCs w:val="21"/>
          <w:lang w:val="en-US"/>
        </w:rPr>
        <w:t>())</w:t>
      </w:r>
    </w:p>
    <w:p w14:paraId="15BCA2B3"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569CD6"/>
          <w:sz w:val="21"/>
          <w:szCs w:val="21"/>
          <w:lang w:val="en-US"/>
        </w:rPr>
        <w:t>char</w:t>
      </w:r>
      <w:r w:rsidRPr="000761F9">
        <w:rPr>
          <w:rFonts w:ascii="Consolas" w:eastAsia="Times New Roman" w:hAnsi="Consolas" w:cs="Times New Roman"/>
          <w:color w:val="D4D4D4"/>
          <w:sz w:val="21"/>
          <w:szCs w:val="21"/>
          <w:lang w:val="en-US"/>
        </w:rPr>
        <w:t xml:space="preserve"> c = Serial.</w:t>
      </w:r>
      <w:r w:rsidRPr="000761F9">
        <w:rPr>
          <w:rFonts w:ascii="Consolas" w:eastAsia="Times New Roman" w:hAnsi="Consolas" w:cs="Times New Roman"/>
          <w:color w:val="DCDCAA"/>
          <w:sz w:val="21"/>
          <w:szCs w:val="21"/>
          <w:lang w:val="en-US"/>
        </w:rPr>
        <w:t>read</w:t>
      </w:r>
      <w:r w:rsidRPr="000761F9">
        <w:rPr>
          <w:rFonts w:ascii="Consolas" w:eastAsia="Times New Roman" w:hAnsi="Consolas" w:cs="Times New Roman"/>
          <w:color w:val="D4D4D4"/>
          <w:sz w:val="21"/>
          <w:szCs w:val="21"/>
          <w:lang w:val="en-US"/>
        </w:rPr>
        <w:t>();</w:t>
      </w:r>
    </w:p>
    <w:p w14:paraId="00BA71F7"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ESP.</w:t>
      </w:r>
      <w:r w:rsidRPr="000761F9">
        <w:rPr>
          <w:rFonts w:ascii="Consolas" w:eastAsia="Times New Roman" w:hAnsi="Consolas" w:cs="Times New Roman"/>
          <w:color w:val="DCDCAA"/>
          <w:sz w:val="21"/>
          <w:szCs w:val="21"/>
          <w:lang w:val="en-US"/>
        </w:rPr>
        <w:t>print</w:t>
      </w:r>
      <w:r w:rsidRPr="000761F9">
        <w:rPr>
          <w:rFonts w:ascii="Consolas" w:eastAsia="Times New Roman" w:hAnsi="Consolas" w:cs="Times New Roman"/>
          <w:color w:val="D4D4D4"/>
          <w:sz w:val="21"/>
          <w:szCs w:val="21"/>
          <w:lang w:val="en-US"/>
        </w:rPr>
        <w:t>(c);</w:t>
      </w:r>
    </w:p>
    <w:p w14:paraId="0BB2C868"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lastRenderedPageBreak/>
        <w:t xml:space="preserve">            </w:t>
      </w:r>
      <w:r w:rsidRPr="000761F9">
        <w:rPr>
          <w:rFonts w:ascii="Consolas" w:eastAsia="Times New Roman" w:hAnsi="Consolas" w:cs="Times New Roman"/>
          <w:color w:val="C586C0"/>
          <w:sz w:val="21"/>
          <w:szCs w:val="21"/>
          <w:lang w:val="en-US"/>
        </w:rPr>
        <w:t>if</w:t>
      </w:r>
      <w:r w:rsidRPr="000761F9">
        <w:rPr>
          <w:rFonts w:ascii="Consolas" w:eastAsia="Times New Roman" w:hAnsi="Consolas" w:cs="Times New Roman"/>
          <w:color w:val="D4D4D4"/>
          <w:sz w:val="21"/>
          <w:szCs w:val="21"/>
          <w:lang w:val="en-US"/>
        </w:rPr>
        <w:t xml:space="preserve"> (c==</w:t>
      </w:r>
      <w:r w:rsidRPr="000761F9">
        <w:rPr>
          <w:rFonts w:ascii="Consolas" w:eastAsia="Times New Roman" w:hAnsi="Consolas" w:cs="Times New Roman"/>
          <w:color w:val="CE9178"/>
          <w:sz w:val="21"/>
          <w:szCs w:val="21"/>
          <w:lang w:val="en-US"/>
        </w:rPr>
        <w:t>'X'</w:t>
      </w:r>
      <w:r w:rsidRPr="000761F9">
        <w:rPr>
          <w:rFonts w:ascii="Consolas" w:eastAsia="Times New Roman" w:hAnsi="Consolas" w:cs="Times New Roman"/>
          <w:color w:val="D4D4D4"/>
          <w:sz w:val="21"/>
          <w:szCs w:val="21"/>
          <w:lang w:val="en-US"/>
        </w:rPr>
        <w:t>){</w:t>
      </w:r>
    </w:p>
    <w:p w14:paraId="64BEEFAF"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conf = </w:t>
      </w:r>
      <w:r w:rsidRPr="000761F9">
        <w:rPr>
          <w:rFonts w:ascii="Consolas" w:eastAsia="Times New Roman" w:hAnsi="Consolas" w:cs="Times New Roman"/>
          <w:color w:val="B5CEA8"/>
          <w:sz w:val="21"/>
          <w:szCs w:val="21"/>
          <w:lang w:val="en-US"/>
        </w:rPr>
        <w:t>1</w:t>
      </w:r>
      <w:r w:rsidRPr="000761F9">
        <w:rPr>
          <w:rFonts w:ascii="Consolas" w:eastAsia="Times New Roman" w:hAnsi="Consolas" w:cs="Times New Roman"/>
          <w:color w:val="D4D4D4"/>
          <w:sz w:val="21"/>
          <w:szCs w:val="21"/>
          <w:lang w:val="en-US"/>
        </w:rPr>
        <w:t>;</w:t>
      </w:r>
    </w:p>
    <w:p w14:paraId="0BFDF0DF"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p>
    <w:p w14:paraId="280E402E"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p>
    <w:p w14:paraId="45C0DBC9"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p>
    <w:p w14:paraId="12BC74E8"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p>
    <w:p w14:paraId="62DD9550"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CDCAA"/>
          <w:sz w:val="21"/>
          <w:szCs w:val="21"/>
          <w:lang w:val="en-US"/>
        </w:rPr>
        <w:t>arduinoUnoInut</w:t>
      </w:r>
      <w:r w:rsidRPr="000761F9">
        <w:rPr>
          <w:rFonts w:ascii="Consolas" w:eastAsia="Times New Roman" w:hAnsi="Consolas" w:cs="Times New Roman"/>
          <w:color w:val="D4D4D4"/>
          <w:sz w:val="21"/>
          <w:szCs w:val="21"/>
          <w:lang w:val="en-US"/>
        </w:rPr>
        <w:t>();</w:t>
      </w:r>
    </w:p>
    <w:p w14:paraId="69B5FE45"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Serial.</w:t>
      </w:r>
      <w:r w:rsidRPr="000761F9">
        <w:rPr>
          <w:rFonts w:ascii="Consolas" w:eastAsia="Times New Roman" w:hAnsi="Consolas" w:cs="Times New Roman"/>
          <w:color w:val="DCDCAA"/>
          <w:sz w:val="21"/>
          <w:szCs w:val="21"/>
          <w:lang w:val="en-US"/>
        </w:rPr>
        <w:t>println</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CE9178"/>
          <w:sz w:val="21"/>
          <w:szCs w:val="21"/>
          <w:lang w:val="en-US"/>
        </w:rPr>
        <w:t>"-------Paso arduinoUnoInut------"</w:t>
      </w:r>
      <w:r w:rsidRPr="000761F9">
        <w:rPr>
          <w:rFonts w:ascii="Consolas" w:eastAsia="Times New Roman" w:hAnsi="Consolas" w:cs="Times New Roman"/>
          <w:color w:val="D4D4D4"/>
          <w:sz w:val="21"/>
          <w:szCs w:val="21"/>
          <w:lang w:val="en-US"/>
        </w:rPr>
        <w:t>);</w:t>
      </w:r>
    </w:p>
    <w:p w14:paraId="05E87F9A" w14:textId="77777777" w:rsidR="00285D66" w:rsidRPr="008B416B"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8B416B">
        <w:rPr>
          <w:rFonts w:ascii="Consolas" w:eastAsia="Times New Roman" w:hAnsi="Consolas" w:cs="Times New Roman"/>
          <w:color w:val="DCDCAA"/>
          <w:sz w:val="21"/>
          <w:szCs w:val="21"/>
          <w:lang w:val="en-US"/>
        </w:rPr>
        <w:t>camInit</w:t>
      </w:r>
      <w:r w:rsidRPr="008B416B">
        <w:rPr>
          <w:rFonts w:ascii="Consolas" w:eastAsia="Times New Roman" w:hAnsi="Consolas" w:cs="Times New Roman"/>
          <w:color w:val="D4D4D4"/>
          <w:sz w:val="21"/>
          <w:szCs w:val="21"/>
          <w:lang w:val="en-US"/>
        </w:rPr>
        <w:t>();</w:t>
      </w:r>
    </w:p>
    <w:p w14:paraId="4373E4F4" w14:textId="77777777" w:rsidR="00285D66" w:rsidRPr="008B416B"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8B416B">
        <w:rPr>
          <w:rFonts w:ascii="Consolas" w:eastAsia="Times New Roman" w:hAnsi="Consolas" w:cs="Times New Roman"/>
          <w:color w:val="D4D4D4"/>
          <w:sz w:val="21"/>
          <w:szCs w:val="21"/>
          <w:lang w:val="en-US"/>
        </w:rPr>
        <w:t xml:space="preserve">    Serial.</w:t>
      </w:r>
      <w:r w:rsidRPr="008B416B">
        <w:rPr>
          <w:rFonts w:ascii="Consolas" w:eastAsia="Times New Roman" w:hAnsi="Consolas" w:cs="Times New Roman"/>
          <w:color w:val="DCDCAA"/>
          <w:sz w:val="21"/>
          <w:szCs w:val="21"/>
          <w:lang w:val="en-US"/>
        </w:rPr>
        <w:t>println</w:t>
      </w:r>
      <w:r w:rsidRPr="008B416B">
        <w:rPr>
          <w:rFonts w:ascii="Consolas" w:eastAsia="Times New Roman" w:hAnsi="Consolas" w:cs="Times New Roman"/>
          <w:color w:val="D4D4D4"/>
          <w:sz w:val="21"/>
          <w:szCs w:val="21"/>
          <w:lang w:val="en-US"/>
        </w:rPr>
        <w:t>(</w:t>
      </w:r>
      <w:r w:rsidRPr="008B416B">
        <w:rPr>
          <w:rFonts w:ascii="Consolas" w:eastAsia="Times New Roman" w:hAnsi="Consolas" w:cs="Times New Roman"/>
          <w:color w:val="CE9178"/>
          <w:sz w:val="21"/>
          <w:szCs w:val="21"/>
          <w:lang w:val="en-US"/>
        </w:rPr>
        <w:t>"-------Paso camInit------"</w:t>
      </w:r>
      <w:r w:rsidRPr="008B416B">
        <w:rPr>
          <w:rFonts w:ascii="Consolas" w:eastAsia="Times New Roman" w:hAnsi="Consolas" w:cs="Times New Roman"/>
          <w:color w:val="D4D4D4"/>
          <w:sz w:val="21"/>
          <w:szCs w:val="21"/>
          <w:lang w:val="en-US"/>
        </w:rPr>
        <w:t>);</w:t>
      </w:r>
    </w:p>
    <w:p w14:paraId="50232C59" w14:textId="77777777" w:rsidR="00285D66" w:rsidRPr="008B416B"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8B416B">
        <w:rPr>
          <w:rFonts w:ascii="Consolas" w:eastAsia="Times New Roman" w:hAnsi="Consolas" w:cs="Times New Roman"/>
          <w:color w:val="D4D4D4"/>
          <w:sz w:val="21"/>
          <w:szCs w:val="21"/>
          <w:lang w:val="en-US"/>
        </w:rPr>
        <w:t xml:space="preserve">    </w:t>
      </w:r>
      <w:r w:rsidRPr="008B416B">
        <w:rPr>
          <w:rFonts w:ascii="Consolas" w:eastAsia="Times New Roman" w:hAnsi="Consolas" w:cs="Times New Roman"/>
          <w:color w:val="DCDCAA"/>
          <w:sz w:val="21"/>
          <w:szCs w:val="21"/>
          <w:lang w:val="en-US"/>
        </w:rPr>
        <w:t>setRes</w:t>
      </w:r>
      <w:r w:rsidRPr="008B416B">
        <w:rPr>
          <w:rFonts w:ascii="Consolas" w:eastAsia="Times New Roman" w:hAnsi="Consolas" w:cs="Times New Roman"/>
          <w:color w:val="D4D4D4"/>
          <w:sz w:val="21"/>
          <w:szCs w:val="21"/>
          <w:lang w:val="en-US"/>
        </w:rPr>
        <w:t>();</w:t>
      </w:r>
    </w:p>
    <w:p w14:paraId="706925A6" w14:textId="77777777" w:rsidR="00285D66" w:rsidRPr="008B416B"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8B416B">
        <w:rPr>
          <w:rFonts w:ascii="Consolas" w:eastAsia="Times New Roman" w:hAnsi="Consolas" w:cs="Times New Roman"/>
          <w:color w:val="D4D4D4"/>
          <w:sz w:val="21"/>
          <w:szCs w:val="21"/>
          <w:lang w:val="en-US"/>
        </w:rPr>
        <w:t xml:space="preserve">    Serial.</w:t>
      </w:r>
      <w:r w:rsidRPr="008B416B">
        <w:rPr>
          <w:rFonts w:ascii="Consolas" w:eastAsia="Times New Roman" w:hAnsi="Consolas" w:cs="Times New Roman"/>
          <w:color w:val="DCDCAA"/>
          <w:sz w:val="21"/>
          <w:szCs w:val="21"/>
          <w:lang w:val="en-US"/>
        </w:rPr>
        <w:t>println</w:t>
      </w:r>
      <w:r w:rsidRPr="008B416B">
        <w:rPr>
          <w:rFonts w:ascii="Consolas" w:eastAsia="Times New Roman" w:hAnsi="Consolas" w:cs="Times New Roman"/>
          <w:color w:val="D4D4D4"/>
          <w:sz w:val="21"/>
          <w:szCs w:val="21"/>
          <w:lang w:val="en-US"/>
        </w:rPr>
        <w:t>(</w:t>
      </w:r>
      <w:r w:rsidRPr="008B416B">
        <w:rPr>
          <w:rFonts w:ascii="Consolas" w:eastAsia="Times New Roman" w:hAnsi="Consolas" w:cs="Times New Roman"/>
          <w:color w:val="CE9178"/>
          <w:sz w:val="21"/>
          <w:szCs w:val="21"/>
          <w:lang w:val="en-US"/>
        </w:rPr>
        <w:t>"-------Paso setRes------"</w:t>
      </w:r>
      <w:r w:rsidRPr="008B416B">
        <w:rPr>
          <w:rFonts w:ascii="Consolas" w:eastAsia="Times New Roman" w:hAnsi="Consolas" w:cs="Times New Roman"/>
          <w:color w:val="D4D4D4"/>
          <w:sz w:val="21"/>
          <w:szCs w:val="21"/>
          <w:lang w:val="en-US"/>
        </w:rPr>
        <w:t>);</w:t>
      </w:r>
    </w:p>
    <w:p w14:paraId="0CD650E9"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CDCAA"/>
          <w:sz w:val="21"/>
          <w:szCs w:val="21"/>
          <w:lang w:val="en-US"/>
        </w:rPr>
        <w:t>setColor</w:t>
      </w:r>
      <w:r w:rsidRPr="000761F9">
        <w:rPr>
          <w:rFonts w:ascii="Consolas" w:eastAsia="Times New Roman" w:hAnsi="Consolas" w:cs="Times New Roman"/>
          <w:color w:val="D4D4D4"/>
          <w:sz w:val="21"/>
          <w:szCs w:val="21"/>
          <w:lang w:val="en-US"/>
        </w:rPr>
        <w:t>();</w:t>
      </w:r>
    </w:p>
    <w:p w14:paraId="14EABB03"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Serial.</w:t>
      </w:r>
      <w:r w:rsidRPr="000761F9">
        <w:rPr>
          <w:rFonts w:ascii="Consolas" w:eastAsia="Times New Roman" w:hAnsi="Consolas" w:cs="Times New Roman"/>
          <w:color w:val="DCDCAA"/>
          <w:sz w:val="21"/>
          <w:szCs w:val="21"/>
          <w:lang w:val="en-US"/>
        </w:rPr>
        <w:t>println</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CE9178"/>
          <w:sz w:val="21"/>
          <w:szCs w:val="21"/>
          <w:lang w:val="en-US"/>
        </w:rPr>
        <w:t>"-------Paso setColor------"</w:t>
      </w:r>
      <w:r w:rsidRPr="000761F9">
        <w:rPr>
          <w:rFonts w:ascii="Consolas" w:eastAsia="Times New Roman" w:hAnsi="Consolas" w:cs="Times New Roman"/>
          <w:color w:val="D4D4D4"/>
          <w:sz w:val="21"/>
          <w:szCs w:val="21"/>
          <w:lang w:val="en-US"/>
        </w:rPr>
        <w:t>);</w:t>
      </w:r>
    </w:p>
    <w:p w14:paraId="0C1516B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CDCAA"/>
          <w:sz w:val="21"/>
          <w:szCs w:val="21"/>
          <w:lang w:val="en-US"/>
        </w:rPr>
        <w:t>wrReg</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B5CEA8"/>
          <w:sz w:val="21"/>
          <w:szCs w:val="21"/>
          <w:lang w:val="en-US"/>
        </w:rPr>
        <w:t>0x11</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11</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608B4E"/>
          <w:sz w:val="21"/>
          <w:szCs w:val="21"/>
          <w:lang w:val="en-US"/>
        </w:rPr>
        <w:t>//Earlier it had the value: wrReg(0x11, 12); New version works better for me :) !!!!</w:t>
      </w:r>
    </w:p>
    <w:p w14:paraId="20144B69"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C586C0"/>
          <w:sz w:val="21"/>
          <w:szCs w:val="21"/>
          <w:lang w:val="en-US"/>
        </w:rPr>
        <w:t>return</w:t>
      </w:r>
      <w:r w:rsidRPr="000761F9">
        <w:rPr>
          <w:rFonts w:ascii="Consolas" w:eastAsia="Times New Roman" w:hAnsi="Consolas" w:cs="Times New Roman"/>
          <w:color w:val="D4D4D4"/>
          <w:sz w:val="21"/>
          <w:szCs w:val="21"/>
          <w:lang w:val="en-US"/>
        </w:rPr>
        <w:t xml:space="preserve"> conf;</w:t>
      </w:r>
    </w:p>
    <w:p w14:paraId="459DBD15"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p>
    <w:p w14:paraId="4F6BA279"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569CD6"/>
          <w:sz w:val="21"/>
          <w:szCs w:val="21"/>
          <w:lang w:val="en-US"/>
        </w:rPr>
        <w:t>int</w:t>
      </w:r>
      <w:r w:rsidRPr="000761F9">
        <w:rPr>
          <w:rFonts w:ascii="Consolas" w:eastAsia="Times New Roman" w:hAnsi="Consolas" w:cs="Times New Roman"/>
          <w:color w:val="D4D4D4"/>
          <w:sz w:val="21"/>
          <w:szCs w:val="21"/>
          <w:lang w:val="en-US"/>
        </w:rPr>
        <w:t xml:space="preserve"> conf = </w:t>
      </w:r>
      <w:r w:rsidRPr="000761F9">
        <w:rPr>
          <w:rFonts w:ascii="Consolas" w:eastAsia="Times New Roman" w:hAnsi="Consolas" w:cs="Times New Roman"/>
          <w:color w:val="B5CEA8"/>
          <w:sz w:val="21"/>
          <w:szCs w:val="21"/>
          <w:lang w:val="en-US"/>
        </w:rPr>
        <w:t>0</w:t>
      </w:r>
      <w:r w:rsidRPr="000761F9">
        <w:rPr>
          <w:rFonts w:ascii="Consolas" w:eastAsia="Times New Roman" w:hAnsi="Consolas" w:cs="Times New Roman"/>
          <w:color w:val="D4D4D4"/>
          <w:sz w:val="21"/>
          <w:szCs w:val="21"/>
          <w:lang w:val="en-US"/>
        </w:rPr>
        <w:t>;</w:t>
      </w:r>
    </w:p>
    <w:p w14:paraId="6F44DF9C"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p>
    <w:p w14:paraId="404353D7"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569CD6"/>
          <w:sz w:val="21"/>
          <w:szCs w:val="21"/>
          <w:lang w:val="en-US"/>
        </w:rPr>
        <w:t>void</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CDCAA"/>
          <w:sz w:val="21"/>
          <w:szCs w:val="21"/>
          <w:lang w:val="en-US"/>
        </w:rPr>
        <w:t>loop</w:t>
      </w:r>
      <w:r w:rsidRPr="000761F9">
        <w:rPr>
          <w:rFonts w:ascii="Consolas" w:eastAsia="Times New Roman" w:hAnsi="Consolas" w:cs="Times New Roman"/>
          <w:color w:val="D4D4D4"/>
          <w:sz w:val="21"/>
          <w:szCs w:val="21"/>
          <w:lang w:val="en-US"/>
        </w:rPr>
        <w:t>(){</w:t>
      </w:r>
    </w:p>
    <w:p w14:paraId="71F435CB"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conf = </w:t>
      </w:r>
      <w:r w:rsidRPr="000761F9">
        <w:rPr>
          <w:rFonts w:ascii="Consolas" w:eastAsia="Times New Roman" w:hAnsi="Consolas" w:cs="Times New Roman"/>
          <w:color w:val="DCDCAA"/>
          <w:sz w:val="21"/>
          <w:szCs w:val="21"/>
          <w:lang w:val="en-US"/>
        </w:rPr>
        <w:t>comandosAT</w:t>
      </w:r>
      <w:r w:rsidRPr="000761F9">
        <w:rPr>
          <w:rFonts w:ascii="Consolas" w:eastAsia="Times New Roman" w:hAnsi="Consolas" w:cs="Times New Roman"/>
          <w:color w:val="D4D4D4"/>
          <w:sz w:val="21"/>
          <w:szCs w:val="21"/>
          <w:lang w:val="en-US"/>
        </w:rPr>
        <w:t>(conf);</w:t>
      </w:r>
    </w:p>
    <w:p w14:paraId="40C0B305"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C586C0"/>
          <w:sz w:val="21"/>
          <w:szCs w:val="21"/>
          <w:lang w:val="en-US"/>
        </w:rPr>
        <w:t>if</w:t>
      </w:r>
      <w:r w:rsidRPr="000761F9">
        <w:rPr>
          <w:rFonts w:ascii="Consolas" w:eastAsia="Times New Roman" w:hAnsi="Consolas" w:cs="Times New Roman"/>
          <w:color w:val="D4D4D4"/>
          <w:sz w:val="21"/>
          <w:szCs w:val="21"/>
          <w:lang w:val="en-US"/>
        </w:rPr>
        <w:t xml:space="preserve"> (conf == </w:t>
      </w:r>
      <w:r w:rsidRPr="000761F9">
        <w:rPr>
          <w:rFonts w:ascii="Consolas" w:eastAsia="Times New Roman" w:hAnsi="Consolas" w:cs="Times New Roman"/>
          <w:color w:val="B5CEA8"/>
          <w:sz w:val="21"/>
          <w:szCs w:val="21"/>
          <w:lang w:val="en-US"/>
        </w:rPr>
        <w:t>1</w:t>
      </w:r>
      <w:r w:rsidRPr="000761F9">
        <w:rPr>
          <w:rFonts w:ascii="Consolas" w:eastAsia="Times New Roman" w:hAnsi="Consolas" w:cs="Times New Roman"/>
          <w:color w:val="D4D4D4"/>
          <w:sz w:val="21"/>
          <w:szCs w:val="21"/>
          <w:lang w:val="en-US"/>
        </w:rPr>
        <w:t>){</w:t>
      </w:r>
    </w:p>
    <w:p w14:paraId="3BA08D79"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CDCAA"/>
          <w:sz w:val="21"/>
          <w:szCs w:val="21"/>
        </w:rPr>
        <w:t>captureImg</w:t>
      </w:r>
      <w:r w:rsidRPr="000761F9">
        <w:rPr>
          <w:rFonts w:ascii="Consolas" w:eastAsia="Times New Roman" w:hAnsi="Consolas" w:cs="Times New Roman"/>
          <w:color w:val="D4D4D4"/>
          <w:sz w:val="21"/>
          <w:szCs w:val="21"/>
        </w:rPr>
        <w:t>(</w:t>
      </w:r>
      <w:r w:rsidRPr="000761F9">
        <w:rPr>
          <w:rFonts w:ascii="Consolas" w:eastAsia="Times New Roman" w:hAnsi="Consolas" w:cs="Times New Roman"/>
          <w:color w:val="B5CEA8"/>
          <w:sz w:val="21"/>
          <w:szCs w:val="21"/>
        </w:rPr>
        <w:t>320</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B5CEA8"/>
          <w:sz w:val="21"/>
          <w:szCs w:val="21"/>
        </w:rPr>
        <w:t>240</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608B4E"/>
          <w:sz w:val="21"/>
          <w:szCs w:val="21"/>
        </w:rPr>
        <w:t>// 320x240 formato por defecto</w:t>
      </w:r>
    </w:p>
    <w:p w14:paraId="19603FD0"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w:t>
      </w:r>
    </w:p>
    <w:p w14:paraId="1C7CD4C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conf=</w:t>
      </w:r>
      <w:r w:rsidRPr="000761F9">
        <w:rPr>
          <w:rFonts w:ascii="Consolas" w:eastAsia="Times New Roman" w:hAnsi="Consolas" w:cs="Times New Roman"/>
          <w:color w:val="B5CEA8"/>
          <w:sz w:val="21"/>
          <w:szCs w:val="21"/>
        </w:rPr>
        <w:t>0</w:t>
      </w:r>
      <w:r w:rsidRPr="000761F9">
        <w:rPr>
          <w:rFonts w:ascii="Consolas" w:eastAsia="Times New Roman" w:hAnsi="Consolas" w:cs="Times New Roman"/>
          <w:color w:val="D4D4D4"/>
          <w:sz w:val="21"/>
          <w:szCs w:val="21"/>
        </w:rPr>
        <w:t>;</w:t>
      </w:r>
    </w:p>
    <w:p w14:paraId="7BFB6AF8"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w:t>
      </w:r>
    </w:p>
    <w:p w14:paraId="7743B163" w14:textId="77777777" w:rsidR="00285D66" w:rsidRDefault="00285D66" w:rsidP="00285D66">
      <w:pPr>
        <w:rPr>
          <w:b/>
          <w:color w:val="538DD4"/>
        </w:rPr>
      </w:pPr>
      <w:r>
        <w:br w:type="page"/>
      </w:r>
    </w:p>
    <w:p w14:paraId="7AF9288F" w14:textId="77777777" w:rsidR="00285D66" w:rsidRPr="000D161B" w:rsidRDefault="00285D66" w:rsidP="000D161B">
      <w:pPr>
        <w:pStyle w:val="Ttulo2"/>
        <w:rPr>
          <w:b/>
          <w:sz w:val="32"/>
          <w:szCs w:val="32"/>
        </w:rPr>
      </w:pPr>
      <w:bookmarkStart w:id="243" w:name="_Toc508729715"/>
      <w:r w:rsidRPr="000D161B">
        <w:rPr>
          <w:b/>
          <w:sz w:val="32"/>
          <w:szCs w:val="32"/>
        </w:rPr>
        <w:lastRenderedPageBreak/>
        <w:t>Caso de prueba Módulo Bluetooth HC05-01</w:t>
      </w:r>
      <w:bookmarkEnd w:id="243"/>
    </w:p>
    <w:p w14:paraId="4395F10E" w14:textId="77777777" w:rsidR="00285D66" w:rsidRPr="00D26A6D" w:rsidRDefault="00285D66" w:rsidP="00285D66"/>
    <w:tbl>
      <w:tblPr>
        <w:tblW w:w="8910" w:type="dxa"/>
        <w:tblInd w:w="1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070"/>
        <w:gridCol w:w="6840"/>
      </w:tblGrid>
      <w:tr w:rsidR="00285D66" w14:paraId="148F9E78" w14:textId="77777777" w:rsidTr="00285D66">
        <w:tc>
          <w:tcPr>
            <w:tcW w:w="2070" w:type="dxa"/>
            <w:tcBorders>
              <w:top w:val="single" w:sz="8" w:space="0" w:color="999999"/>
              <w:left w:val="single" w:sz="8" w:space="0" w:color="999999"/>
              <w:bottom w:val="single" w:sz="12" w:space="0" w:color="666666"/>
              <w:right w:val="single" w:sz="8" w:space="0" w:color="999999"/>
            </w:tcBorders>
            <w:shd w:val="clear" w:color="auto" w:fill="auto"/>
            <w:tcMar>
              <w:top w:w="100" w:type="dxa"/>
              <w:left w:w="100" w:type="dxa"/>
              <w:bottom w:w="100" w:type="dxa"/>
              <w:right w:w="100" w:type="dxa"/>
            </w:tcMar>
          </w:tcPr>
          <w:p w14:paraId="6A4D90B5" w14:textId="77777777" w:rsidR="00285D66" w:rsidRDefault="00285D66" w:rsidP="00285D66">
            <w:pPr>
              <w:jc w:val="center"/>
              <w:rPr>
                <w:b/>
              </w:rPr>
            </w:pPr>
            <w:r>
              <w:rPr>
                <w:b/>
              </w:rPr>
              <w:t>Caso de prueba</w:t>
            </w:r>
          </w:p>
        </w:tc>
        <w:tc>
          <w:tcPr>
            <w:tcW w:w="6840" w:type="dxa"/>
            <w:tcBorders>
              <w:top w:val="single" w:sz="8" w:space="0" w:color="999999"/>
              <w:bottom w:val="single" w:sz="12" w:space="0" w:color="666666"/>
              <w:right w:val="single" w:sz="8" w:space="0" w:color="999999"/>
            </w:tcBorders>
            <w:shd w:val="clear" w:color="auto" w:fill="auto"/>
            <w:tcMar>
              <w:top w:w="100" w:type="dxa"/>
              <w:left w:w="100" w:type="dxa"/>
              <w:bottom w:w="100" w:type="dxa"/>
              <w:right w:w="100" w:type="dxa"/>
            </w:tcMar>
          </w:tcPr>
          <w:p w14:paraId="3CB55BCD" w14:textId="77777777" w:rsidR="00285D66" w:rsidRDefault="00285D66" w:rsidP="00285D66">
            <w:pPr>
              <w:jc w:val="center"/>
            </w:pPr>
            <w:r>
              <w:t>Probar la velocidad del Bluetooth</w:t>
            </w:r>
          </w:p>
        </w:tc>
      </w:tr>
      <w:tr w:rsidR="00285D66" w14:paraId="2A9DFA76"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64BF10A6" w14:textId="77777777" w:rsidR="00285D66" w:rsidRDefault="00285D66" w:rsidP="00285D66">
            <w:pPr>
              <w:jc w:val="center"/>
              <w:rPr>
                <w:b/>
              </w:rPr>
            </w:pPr>
            <w:r>
              <w:rPr>
                <w:b/>
              </w:rPr>
              <w:t>Identificador caso de prueba</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10EE8CD8" w14:textId="77777777" w:rsidR="00285D66" w:rsidRDefault="00285D66" w:rsidP="00285D66">
            <w:pPr>
              <w:jc w:val="center"/>
            </w:pPr>
            <w:r>
              <w:t>BluetoothHC05-01-pruebaVelocidad</w:t>
            </w:r>
          </w:p>
        </w:tc>
      </w:tr>
      <w:tr w:rsidR="00285D66" w14:paraId="2A664331"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099E38FE" w14:textId="77777777" w:rsidR="00285D66" w:rsidRDefault="00285D66" w:rsidP="00285D66">
            <w:pPr>
              <w:jc w:val="center"/>
              <w:rPr>
                <w:b/>
              </w:rPr>
            </w:pPr>
            <w:r>
              <w:rPr>
                <w:b/>
              </w:rPr>
              <w:t>Función probar</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15FD1DA0" w14:textId="77777777" w:rsidR="00285D66" w:rsidRDefault="00285D66" w:rsidP="00285D66">
            <w:pPr>
              <w:jc w:val="center"/>
            </w:pPr>
            <w:r>
              <w:t>Comunicación por Bluetooth</w:t>
            </w:r>
          </w:p>
        </w:tc>
      </w:tr>
      <w:tr w:rsidR="00285D66" w14:paraId="67D73EAC"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302C6DE4" w14:textId="77777777" w:rsidR="00285D66" w:rsidRDefault="00285D66" w:rsidP="00285D66">
            <w:pPr>
              <w:jc w:val="center"/>
              <w:rPr>
                <w:b/>
              </w:rPr>
            </w:pPr>
            <w:r>
              <w:rPr>
                <w:b/>
              </w:rPr>
              <w:t>Objetivo</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33809B6C" w14:textId="77777777" w:rsidR="00285D66" w:rsidRDefault="00285D66" w:rsidP="00285D66">
            <w:pPr>
              <w:jc w:val="center"/>
            </w:pPr>
            <w:r>
              <w:t>Determinar la velocidad máxima de transferencia</w:t>
            </w:r>
          </w:p>
        </w:tc>
      </w:tr>
      <w:tr w:rsidR="00285D66" w14:paraId="37CB973C"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478C2E6A" w14:textId="77777777" w:rsidR="00285D66" w:rsidRDefault="00285D66" w:rsidP="00285D66">
            <w:pPr>
              <w:jc w:val="center"/>
              <w:rPr>
                <w:b/>
              </w:rPr>
            </w:pPr>
            <w:r>
              <w:rPr>
                <w:b/>
              </w:rPr>
              <w:t>Descripción</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67DD81DB" w14:textId="77777777" w:rsidR="00285D66" w:rsidRDefault="00285D66" w:rsidP="00285D66">
            <w:pPr>
              <w:jc w:val="center"/>
            </w:pPr>
            <w:r>
              <w:t>Se desea verificar la velocidad de conectividad que se puede alcanzar entre una computadora con Bluetooth y el Arduino conectado al HC05</w:t>
            </w:r>
          </w:p>
        </w:tc>
      </w:tr>
      <w:tr w:rsidR="00285D66" w14:paraId="30CE9DBE"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1875A91F" w14:textId="77777777" w:rsidR="00285D66" w:rsidRDefault="00285D66" w:rsidP="00285D66">
            <w:pPr>
              <w:jc w:val="center"/>
              <w:rPr>
                <w:b/>
              </w:rPr>
            </w:pPr>
            <w:r>
              <w:rPr>
                <w:b/>
              </w:rPr>
              <w:t>Criterios de éxito</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74E5D94F" w14:textId="77777777" w:rsidR="00285D66" w:rsidRDefault="00285D66" w:rsidP="00285D66">
            <w:pPr>
              <w:jc w:val="center"/>
            </w:pPr>
            <w:r>
              <w:t>Alcanzar una velocidad que permita transmitir 10 fps con un tamaño de 300kb por segundo, mínimamente</w:t>
            </w:r>
          </w:p>
        </w:tc>
      </w:tr>
      <w:tr w:rsidR="00285D66" w14:paraId="311DAC93"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01864730" w14:textId="77777777" w:rsidR="00285D66" w:rsidRDefault="00285D66" w:rsidP="00285D66">
            <w:pPr>
              <w:jc w:val="center"/>
              <w:rPr>
                <w:b/>
              </w:rPr>
            </w:pPr>
            <w:r>
              <w:rPr>
                <w:b/>
              </w:rPr>
              <w:t>Criterios de falla</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1765A2A7" w14:textId="77777777" w:rsidR="00285D66" w:rsidRDefault="00285D66" w:rsidP="00285D66">
            <w:pPr>
              <w:jc w:val="center"/>
            </w:pPr>
            <w:r>
              <w:t>No alcanzar la velocidad requerida de fps</w:t>
            </w:r>
          </w:p>
        </w:tc>
      </w:tr>
      <w:tr w:rsidR="00285D66" w14:paraId="077CD2D9"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5A724274" w14:textId="77777777" w:rsidR="00285D66" w:rsidRDefault="00285D66" w:rsidP="00285D66">
            <w:pPr>
              <w:jc w:val="center"/>
              <w:rPr>
                <w:b/>
              </w:rPr>
            </w:pPr>
            <w:r>
              <w:rPr>
                <w:b/>
              </w:rPr>
              <w:t>Precondiciones</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6C6C436D" w14:textId="77777777" w:rsidR="00285D66" w:rsidRDefault="00285D66" w:rsidP="00285D66">
            <w:pPr>
              <w:jc w:val="center"/>
            </w:pPr>
            <w:r>
              <w:t>Testear un entorno sin obstáculos y línea visual.</w:t>
            </w:r>
          </w:p>
          <w:p w14:paraId="1063A8AF" w14:textId="77777777" w:rsidR="00285D66" w:rsidRDefault="00285D66" w:rsidP="00285D66">
            <w:pPr>
              <w:jc w:val="center"/>
            </w:pPr>
            <w:r>
              <w:t>Establecer la mayor velocidad posible de baudios de transmisión</w:t>
            </w:r>
          </w:p>
          <w:p w14:paraId="5A4AED42" w14:textId="77777777" w:rsidR="00285D66" w:rsidRDefault="00285D66" w:rsidP="00285D66">
            <w:pPr>
              <w:jc w:val="center"/>
            </w:pPr>
          </w:p>
        </w:tc>
      </w:tr>
      <w:tr w:rsidR="00285D66" w14:paraId="0F927674"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5AB18873" w14:textId="77777777" w:rsidR="00285D66" w:rsidRDefault="00285D66" w:rsidP="00285D66">
            <w:pPr>
              <w:jc w:val="center"/>
              <w:rPr>
                <w:b/>
              </w:rPr>
            </w:pPr>
            <w:r>
              <w:rPr>
                <w:b/>
              </w:rPr>
              <w:t>Necesidades para el caso de prueba</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67CC97C4" w14:textId="77777777" w:rsidR="00285D66" w:rsidRDefault="00285D66" w:rsidP="00285D66">
            <w:pPr>
              <w:jc w:val="center"/>
            </w:pPr>
            <w:r>
              <w:t>Módulo arduino UNO</w:t>
            </w:r>
          </w:p>
          <w:p w14:paraId="2EE71AF0" w14:textId="77777777" w:rsidR="00285D66" w:rsidRDefault="00285D66" w:rsidP="00285D66">
            <w:pPr>
              <w:jc w:val="center"/>
            </w:pPr>
            <w:r>
              <w:t>BT HC05</w:t>
            </w:r>
          </w:p>
          <w:p w14:paraId="73012FC4" w14:textId="77777777" w:rsidR="00285D66" w:rsidRDefault="00285D66" w:rsidP="00285D66">
            <w:pPr>
              <w:jc w:val="center"/>
            </w:pPr>
            <w:r>
              <w:t>Cables Hembra-Macho (x6)</w:t>
            </w:r>
          </w:p>
        </w:tc>
      </w:tr>
      <w:tr w:rsidR="00285D66" w14:paraId="59820C79"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00D70A8C" w14:textId="77777777" w:rsidR="00285D66" w:rsidRDefault="00285D66" w:rsidP="00285D66">
            <w:pPr>
              <w:jc w:val="center"/>
              <w:rPr>
                <w:b/>
              </w:rPr>
            </w:pPr>
            <w:r>
              <w:rPr>
                <w:b/>
              </w:rPr>
              <w:t>Autor</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54BC5E7F" w14:textId="77777777" w:rsidR="00285D66" w:rsidRDefault="00285D66" w:rsidP="00285D66">
            <w:pPr>
              <w:jc w:val="center"/>
            </w:pPr>
            <w:r>
              <w:t>Schlapp-Mansilla</w:t>
            </w:r>
          </w:p>
        </w:tc>
      </w:tr>
      <w:tr w:rsidR="00285D66" w14:paraId="24F8C912"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6D255732" w14:textId="77777777" w:rsidR="00285D66" w:rsidRDefault="00285D66" w:rsidP="00285D66">
            <w:pPr>
              <w:jc w:val="center"/>
              <w:rPr>
                <w:b/>
              </w:rPr>
            </w:pPr>
            <w:r>
              <w:rPr>
                <w:b/>
              </w:rPr>
              <w:t>Fecha de creación</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4C8EFFD1" w14:textId="77777777" w:rsidR="00285D66" w:rsidRDefault="00285D66" w:rsidP="00285D66">
            <w:pPr>
              <w:jc w:val="center"/>
            </w:pPr>
            <w:r>
              <w:t>8-3-2017</w:t>
            </w:r>
          </w:p>
        </w:tc>
      </w:tr>
      <w:tr w:rsidR="00285D66" w14:paraId="11769619"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774690B3" w14:textId="77777777" w:rsidR="00285D66" w:rsidRDefault="00285D66" w:rsidP="00285D66">
            <w:pPr>
              <w:jc w:val="center"/>
              <w:rPr>
                <w:b/>
              </w:rPr>
            </w:pPr>
            <w:r>
              <w:rPr>
                <w:b/>
              </w:rPr>
              <w:t>Resultados</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692A2912" w14:textId="77777777" w:rsidR="00285D66" w:rsidRDefault="00285D66" w:rsidP="00285D66">
            <w:pPr>
              <w:jc w:val="center"/>
            </w:pPr>
            <w:r>
              <w:t xml:space="preserve">Se estableció la comunicación entre los módulos Bluetooth, Arduino&lt;-&gt; PC. La prueba no fue exitosa. Se alcanzó una velocidad de transmisión de 1,17kb/sg. </w:t>
            </w:r>
          </w:p>
        </w:tc>
      </w:tr>
      <w:tr w:rsidR="00285D66" w14:paraId="0515BDDB"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0D68E88B" w14:textId="77777777" w:rsidR="00285D66" w:rsidRDefault="00285D66" w:rsidP="00285D66">
            <w:pPr>
              <w:jc w:val="center"/>
              <w:rPr>
                <w:b/>
              </w:rPr>
            </w:pPr>
            <w:r>
              <w:rPr>
                <w:b/>
              </w:rPr>
              <w:t>Código fuente</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0CADDD76" w14:textId="77777777" w:rsidR="00285D66" w:rsidRDefault="00285D66" w:rsidP="00285D66">
            <w:pPr>
              <w:jc w:val="center"/>
            </w:pPr>
            <w:r>
              <w:t>ComunicaciónBluetooth.ino</w:t>
            </w:r>
          </w:p>
        </w:tc>
      </w:tr>
      <w:tr w:rsidR="00285D66" w14:paraId="659FB666"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2E2120B3" w14:textId="77777777" w:rsidR="00285D66" w:rsidRDefault="00285D66" w:rsidP="00285D66">
            <w:pPr>
              <w:jc w:val="center"/>
              <w:rPr>
                <w:b/>
              </w:rPr>
            </w:pPr>
            <w:r>
              <w:rPr>
                <w:b/>
              </w:rPr>
              <w:lastRenderedPageBreak/>
              <w:t>Imágenes</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47F037F6" w14:textId="77777777" w:rsidR="00285D66" w:rsidRDefault="00285D66" w:rsidP="00285D66">
            <w:pPr>
              <w:rPr>
                <w:i/>
                <w:color w:val="2E74B5"/>
              </w:rPr>
            </w:pPr>
            <w:r>
              <w:rPr>
                <w:i/>
                <w:noProof/>
                <w:color w:val="2E74B5"/>
              </w:rPr>
              <w:drawing>
                <wp:inline distT="114300" distB="114300" distL="114300" distR="114300" wp14:anchorId="72828CDF" wp14:editId="15633F6D">
                  <wp:extent cx="3548063" cy="3548063"/>
                  <wp:effectExtent l="0" t="0" r="0" b="0"/>
                  <wp:docPr id="3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84"/>
                          <a:srcRect/>
                          <a:stretch>
                            <a:fillRect/>
                          </a:stretch>
                        </pic:blipFill>
                        <pic:spPr>
                          <a:xfrm>
                            <a:off x="0" y="0"/>
                            <a:ext cx="3548063" cy="3548063"/>
                          </a:xfrm>
                          <a:prstGeom prst="rect">
                            <a:avLst/>
                          </a:prstGeom>
                          <a:ln/>
                        </pic:spPr>
                      </pic:pic>
                    </a:graphicData>
                  </a:graphic>
                </wp:inline>
              </w:drawing>
            </w:r>
          </w:p>
        </w:tc>
      </w:tr>
      <w:tr w:rsidR="00285D66" w14:paraId="2BE5A9FE"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3B2565AF" w14:textId="77777777" w:rsidR="00285D66" w:rsidRDefault="00285D66" w:rsidP="00285D66">
            <w:pPr>
              <w:jc w:val="center"/>
              <w:rPr>
                <w:b/>
              </w:rPr>
            </w:pPr>
            <w:r>
              <w:rPr>
                <w:b/>
              </w:rPr>
              <w:t>Sketch</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24BAC35E" w14:textId="77777777" w:rsidR="00285D66" w:rsidRDefault="00285D66" w:rsidP="00285D66">
            <w:pPr>
              <w:rPr>
                <w:i/>
                <w:color w:val="2E74B5"/>
              </w:rPr>
            </w:pPr>
            <w:r>
              <w:rPr>
                <w:i/>
                <w:noProof/>
                <w:color w:val="2E74B5"/>
              </w:rPr>
              <w:drawing>
                <wp:inline distT="114300" distB="114300" distL="114300" distR="114300" wp14:anchorId="1B84E82E" wp14:editId="54CBED4C">
                  <wp:extent cx="4200525" cy="2209800"/>
                  <wp:effectExtent l="0" t="0" r="0" b="0"/>
                  <wp:docPr id="3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85"/>
                          <a:srcRect/>
                          <a:stretch>
                            <a:fillRect/>
                          </a:stretch>
                        </pic:blipFill>
                        <pic:spPr>
                          <a:xfrm>
                            <a:off x="0" y="0"/>
                            <a:ext cx="4200525" cy="2209800"/>
                          </a:xfrm>
                          <a:prstGeom prst="rect">
                            <a:avLst/>
                          </a:prstGeom>
                          <a:ln/>
                        </pic:spPr>
                      </pic:pic>
                    </a:graphicData>
                  </a:graphic>
                </wp:inline>
              </w:drawing>
            </w:r>
          </w:p>
        </w:tc>
      </w:tr>
    </w:tbl>
    <w:p w14:paraId="24B73BA2" w14:textId="77777777" w:rsidR="00285D66" w:rsidRDefault="00285D66" w:rsidP="00285D66"/>
    <w:p w14:paraId="24777ED5" w14:textId="77777777" w:rsidR="00285D66" w:rsidRDefault="00285D66" w:rsidP="00285D66">
      <w:r>
        <w:br w:type="page"/>
      </w:r>
    </w:p>
    <w:p w14:paraId="17498813" w14:textId="77777777" w:rsidR="00285D66" w:rsidRPr="000D161B" w:rsidRDefault="00285D66" w:rsidP="000D161B">
      <w:pPr>
        <w:pStyle w:val="Ttulo2"/>
        <w:rPr>
          <w:b/>
          <w:i/>
          <w:sz w:val="32"/>
          <w:szCs w:val="32"/>
        </w:rPr>
      </w:pPr>
      <w:bookmarkStart w:id="244" w:name="_Toc508729716"/>
      <w:r w:rsidRPr="000D161B">
        <w:rPr>
          <w:b/>
          <w:i/>
          <w:sz w:val="32"/>
          <w:szCs w:val="32"/>
        </w:rPr>
        <w:lastRenderedPageBreak/>
        <w:t>Comunicación Bluetooth.ino</w:t>
      </w:r>
      <w:bookmarkEnd w:id="244"/>
    </w:p>
    <w:p w14:paraId="7AF5FA72" w14:textId="77777777" w:rsidR="00285D66" w:rsidRPr="003A63CD" w:rsidRDefault="00285D66" w:rsidP="00285D66">
      <w:pPr>
        <w:shd w:val="clear" w:color="auto" w:fill="1E1E1E"/>
        <w:spacing w:line="285" w:lineRule="atLeast"/>
        <w:rPr>
          <w:rFonts w:ascii="Consolas" w:eastAsia="Times New Roman" w:hAnsi="Consolas" w:cs="Times New Roman"/>
          <w:color w:val="D4D4D4"/>
          <w:sz w:val="21"/>
          <w:szCs w:val="21"/>
        </w:rPr>
      </w:pPr>
      <w:r w:rsidRPr="003A63CD">
        <w:rPr>
          <w:rFonts w:ascii="Consolas" w:eastAsia="Times New Roman" w:hAnsi="Consolas" w:cs="Times New Roman"/>
          <w:color w:val="C586C0"/>
          <w:sz w:val="21"/>
          <w:szCs w:val="21"/>
        </w:rPr>
        <w:t>#include</w:t>
      </w:r>
      <w:r w:rsidRPr="003A63CD">
        <w:rPr>
          <w:rFonts w:ascii="Consolas" w:eastAsia="Times New Roman" w:hAnsi="Consolas" w:cs="Times New Roman"/>
          <w:color w:val="569CD6"/>
          <w:sz w:val="21"/>
          <w:szCs w:val="21"/>
        </w:rPr>
        <w:t xml:space="preserve"> </w:t>
      </w:r>
      <w:r w:rsidRPr="003A63CD">
        <w:rPr>
          <w:rFonts w:ascii="Consolas" w:eastAsia="Times New Roman" w:hAnsi="Consolas" w:cs="Times New Roman"/>
          <w:color w:val="CE9178"/>
          <w:sz w:val="21"/>
          <w:szCs w:val="21"/>
        </w:rPr>
        <w:t>&lt;SoftwareSerial.h&gt;</w:t>
      </w:r>
    </w:p>
    <w:p w14:paraId="4995D46F" w14:textId="77777777" w:rsidR="00285D66" w:rsidRPr="003A63CD" w:rsidRDefault="00285D66" w:rsidP="00285D66">
      <w:pPr>
        <w:shd w:val="clear" w:color="auto" w:fill="1E1E1E"/>
        <w:spacing w:line="285" w:lineRule="atLeast"/>
        <w:rPr>
          <w:rFonts w:ascii="Consolas" w:eastAsia="Times New Roman" w:hAnsi="Consolas" w:cs="Times New Roman"/>
          <w:color w:val="D4D4D4"/>
          <w:sz w:val="21"/>
          <w:szCs w:val="21"/>
        </w:rPr>
      </w:pPr>
    </w:p>
    <w:p w14:paraId="14038B41" w14:textId="77777777" w:rsidR="00285D66" w:rsidRPr="003A63CD"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3A63CD">
        <w:rPr>
          <w:rFonts w:ascii="Consolas" w:eastAsia="Times New Roman" w:hAnsi="Consolas" w:cs="Times New Roman"/>
          <w:color w:val="D4D4D4"/>
          <w:sz w:val="21"/>
          <w:szCs w:val="21"/>
          <w:lang w:val="en-US"/>
        </w:rPr>
        <w:t xml:space="preserve">SoftwareSerial </w:t>
      </w:r>
      <w:r w:rsidRPr="003A63CD">
        <w:rPr>
          <w:rFonts w:ascii="Consolas" w:eastAsia="Times New Roman" w:hAnsi="Consolas" w:cs="Times New Roman"/>
          <w:color w:val="DCDCAA"/>
          <w:sz w:val="21"/>
          <w:szCs w:val="21"/>
          <w:lang w:val="en-US"/>
        </w:rPr>
        <w:t>bluetooth</w:t>
      </w:r>
      <w:r w:rsidRPr="003A63CD">
        <w:rPr>
          <w:rFonts w:ascii="Consolas" w:eastAsia="Times New Roman" w:hAnsi="Consolas" w:cs="Times New Roman"/>
          <w:color w:val="D4D4D4"/>
          <w:sz w:val="21"/>
          <w:szCs w:val="21"/>
          <w:lang w:val="en-US"/>
        </w:rPr>
        <w:t>(</w:t>
      </w:r>
      <w:r w:rsidRPr="003A63CD">
        <w:rPr>
          <w:rFonts w:ascii="Consolas" w:eastAsia="Times New Roman" w:hAnsi="Consolas" w:cs="Times New Roman"/>
          <w:color w:val="B5CEA8"/>
          <w:sz w:val="21"/>
          <w:szCs w:val="21"/>
          <w:lang w:val="en-US"/>
        </w:rPr>
        <w:t>10</w:t>
      </w:r>
      <w:r w:rsidRPr="003A63CD">
        <w:rPr>
          <w:rFonts w:ascii="Consolas" w:eastAsia="Times New Roman" w:hAnsi="Consolas" w:cs="Times New Roman"/>
          <w:color w:val="D4D4D4"/>
          <w:sz w:val="21"/>
          <w:szCs w:val="21"/>
          <w:lang w:val="en-US"/>
        </w:rPr>
        <w:t xml:space="preserve">, </w:t>
      </w:r>
      <w:r w:rsidRPr="003A63CD">
        <w:rPr>
          <w:rFonts w:ascii="Consolas" w:eastAsia="Times New Roman" w:hAnsi="Consolas" w:cs="Times New Roman"/>
          <w:color w:val="B5CEA8"/>
          <w:sz w:val="21"/>
          <w:szCs w:val="21"/>
          <w:lang w:val="en-US"/>
        </w:rPr>
        <w:t>11</w:t>
      </w:r>
      <w:r w:rsidRPr="003A63CD">
        <w:rPr>
          <w:rFonts w:ascii="Consolas" w:eastAsia="Times New Roman" w:hAnsi="Consolas" w:cs="Times New Roman"/>
          <w:color w:val="D4D4D4"/>
          <w:sz w:val="21"/>
          <w:szCs w:val="21"/>
          <w:lang w:val="en-US"/>
        </w:rPr>
        <w:t xml:space="preserve">); </w:t>
      </w:r>
      <w:r w:rsidRPr="003A63CD">
        <w:rPr>
          <w:rFonts w:ascii="Consolas" w:eastAsia="Times New Roman" w:hAnsi="Consolas" w:cs="Times New Roman"/>
          <w:color w:val="608B4E"/>
          <w:sz w:val="21"/>
          <w:szCs w:val="21"/>
          <w:lang w:val="en-US"/>
        </w:rPr>
        <w:t>// RX, TX</w:t>
      </w:r>
    </w:p>
    <w:p w14:paraId="670209CA" w14:textId="77777777" w:rsidR="00285D66" w:rsidRPr="003A63CD"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3A63CD">
        <w:rPr>
          <w:rFonts w:ascii="Consolas" w:eastAsia="Times New Roman" w:hAnsi="Consolas" w:cs="Times New Roman"/>
          <w:color w:val="569CD6"/>
          <w:sz w:val="21"/>
          <w:szCs w:val="21"/>
          <w:lang w:val="en-US"/>
        </w:rPr>
        <w:t>long</w:t>
      </w:r>
      <w:r w:rsidRPr="003A63CD">
        <w:rPr>
          <w:rFonts w:ascii="Consolas" w:eastAsia="Times New Roman" w:hAnsi="Consolas" w:cs="Times New Roman"/>
          <w:color w:val="D4D4D4"/>
          <w:sz w:val="21"/>
          <w:szCs w:val="21"/>
          <w:lang w:val="en-US"/>
        </w:rPr>
        <w:t xml:space="preserve"> cont;</w:t>
      </w:r>
    </w:p>
    <w:p w14:paraId="543E67AB" w14:textId="77777777" w:rsidR="00285D66" w:rsidRPr="003A63CD"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3A63CD">
        <w:rPr>
          <w:rFonts w:ascii="Consolas" w:eastAsia="Times New Roman" w:hAnsi="Consolas" w:cs="Times New Roman"/>
          <w:color w:val="569CD6"/>
          <w:sz w:val="21"/>
          <w:szCs w:val="21"/>
          <w:lang w:val="en-US"/>
        </w:rPr>
        <w:t>long</w:t>
      </w:r>
      <w:r w:rsidRPr="003A63CD">
        <w:rPr>
          <w:rFonts w:ascii="Consolas" w:eastAsia="Times New Roman" w:hAnsi="Consolas" w:cs="Times New Roman"/>
          <w:color w:val="D4D4D4"/>
          <w:sz w:val="21"/>
          <w:szCs w:val="21"/>
          <w:lang w:val="en-US"/>
        </w:rPr>
        <w:t xml:space="preserve"> tiempoini;</w:t>
      </w:r>
    </w:p>
    <w:p w14:paraId="791BEA6D" w14:textId="77777777" w:rsidR="00285D66" w:rsidRPr="003A63CD" w:rsidRDefault="00285D66" w:rsidP="00285D66">
      <w:pPr>
        <w:shd w:val="clear" w:color="auto" w:fill="1E1E1E"/>
        <w:spacing w:line="285" w:lineRule="atLeast"/>
        <w:rPr>
          <w:rFonts w:ascii="Consolas" w:eastAsia="Times New Roman" w:hAnsi="Consolas" w:cs="Times New Roman"/>
          <w:color w:val="D4D4D4"/>
          <w:sz w:val="21"/>
          <w:szCs w:val="21"/>
          <w:lang w:val="en-US"/>
        </w:rPr>
      </w:pPr>
    </w:p>
    <w:p w14:paraId="3EFD5999" w14:textId="77777777" w:rsidR="00285D66" w:rsidRPr="003A63CD"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3A63CD">
        <w:rPr>
          <w:rFonts w:ascii="Consolas" w:eastAsia="Times New Roman" w:hAnsi="Consolas" w:cs="Times New Roman"/>
          <w:color w:val="569CD6"/>
          <w:sz w:val="21"/>
          <w:szCs w:val="21"/>
          <w:lang w:val="en-US"/>
        </w:rPr>
        <w:t>void</w:t>
      </w:r>
      <w:r w:rsidRPr="003A63CD">
        <w:rPr>
          <w:rFonts w:ascii="Consolas" w:eastAsia="Times New Roman" w:hAnsi="Consolas" w:cs="Times New Roman"/>
          <w:color w:val="D4D4D4"/>
          <w:sz w:val="21"/>
          <w:szCs w:val="21"/>
          <w:lang w:val="en-US"/>
        </w:rPr>
        <w:t xml:space="preserve"> </w:t>
      </w:r>
      <w:r w:rsidRPr="003A63CD">
        <w:rPr>
          <w:rFonts w:ascii="Consolas" w:eastAsia="Times New Roman" w:hAnsi="Consolas" w:cs="Times New Roman"/>
          <w:color w:val="DCDCAA"/>
          <w:sz w:val="21"/>
          <w:szCs w:val="21"/>
          <w:lang w:val="en-US"/>
        </w:rPr>
        <w:t>setup</w:t>
      </w:r>
      <w:r w:rsidRPr="003A63CD">
        <w:rPr>
          <w:rFonts w:ascii="Consolas" w:eastAsia="Times New Roman" w:hAnsi="Consolas" w:cs="Times New Roman"/>
          <w:color w:val="D4D4D4"/>
          <w:sz w:val="21"/>
          <w:szCs w:val="21"/>
          <w:lang w:val="en-US"/>
        </w:rPr>
        <w:t>()</w:t>
      </w:r>
    </w:p>
    <w:p w14:paraId="1863221E" w14:textId="77777777" w:rsidR="00285D66" w:rsidRPr="003A63CD"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3A63CD">
        <w:rPr>
          <w:rFonts w:ascii="Consolas" w:eastAsia="Times New Roman" w:hAnsi="Consolas" w:cs="Times New Roman"/>
          <w:color w:val="D4D4D4"/>
          <w:sz w:val="21"/>
          <w:szCs w:val="21"/>
          <w:lang w:val="en-US"/>
        </w:rPr>
        <w:t>{</w:t>
      </w:r>
    </w:p>
    <w:p w14:paraId="2E20A314" w14:textId="77777777" w:rsidR="00285D66" w:rsidRPr="003A63CD"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3A63CD">
        <w:rPr>
          <w:rFonts w:ascii="Consolas" w:eastAsia="Times New Roman" w:hAnsi="Consolas" w:cs="Times New Roman"/>
          <w:color w:val="D4D4D4"/>
          <w:sz w:val="21"/>
          <w:szCs w:val="21"/>
          <w:lang w:val="en-US"/>
        </w:rPr>
        <w:t>Serial.</w:t>
      </w:r>
      <w:r w:rsidRPr="003A63CD">
        <w:rPr>
          <w:rFonts w:ascii="Consolas" w:eastAsia="Times New Roman" w:hAnsi="Consolas" w:cs="Times New Roman"/>
          <w:color w:val="DCDCAA"/>
          <w:sz w:val="21"/>
          <w:szCs w:val="21"/>
          <w:lang w:val="en-US"/>
        </w:rPr>
        <w:t>begin</w:t>
      </w:r>
      <w:r w:rsidRPr="003A63CD">
        <w:rPr>
          <w:rFonts w:ascii="Consolas" w:eastAsia="Times New Roman" w:hAnsi="Consolas" w:cs="Times New Roman"/>
          <w:color w:val="D4D4D4"/>
          <w:sz w:val="21"/>
          <w:szCs w:val="21"/>
          <w:lang w:val="en-US"/>
        </w:rPr>
        <w:t>(</w:t>
      </w:r>
      <w:r w:rsidRPr="003A63CD">
        <w:rPr>
          <w:rFonts w:ascii="Consolas" w:eastAsia="Times New Roman" w:hAnsi="Consolas" w:cs="Times New Roman"/>
          <w:color w:val="B5CEA8"/>
          <w:sz w:val="21"/>
          <w:szCs w:val="21"/>
          <w:lang w:val="en-US"/>
        </w:rPr>
        <w:t>9600</w:t>
      </w:r>
      <w:r w:rsidRPr="003A63CD">
        <w:rPr>
          <w:rFonts w:ascii="Consolas" w:eastAsia="Times New Roman" w:hAnsi="Consolas" w:cs="Times New Roman"/>
          <w:color w:val="D4D4D4"/>
          <w:sz w:val="21"/>
          <w:szCs w:val="21"/>
          <w:lang w:val="en-US"/>
        </w:rPr>
        <w:t>);</w:t>
      </w:r>
    </w:p>
    <w:p w14:paraId="351D095D" w14:textId="77777777" w:rsidR="00285D66" w:rsidRPr="003A63CD"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3A63CD">
        <w:rPr>
          <w:rFonts w:ascii="Consolas" w:eastAsia="Times New Roman" w:hAnsi="Consolas" w:cs="Times New Roman"/>
          <w:color w:val="D4D4D4"/>
          <w:sz w:val="21"/>
          <w:szCs w:val="21"/>
          <w:lang w:val="en-US"/>
        </w:rPr>
        <w:t>bluetooth.</w:t>
      </w:r>
      <w:r w:rsidRPr="003A63CD">
        <w:rPr>
          <w:rFonts w:ascii="Consolas" w:eastAsia="Times New Roman" w:hAnsi="Consolas" w:cs="Times New Roman"/>
          <w:color w:val="DCDCAA"/>
          <w:sz w:val="21"/>
          <w:szCs w:val="21"/>
          <w:lang w:val="en-US"/>
        </w:rPr>
        <w:t>begin</w:t>
      </w:r>
      <w:r w:rsidRPr="003A63CD">
        <w:rPr>
          <w:rFonts w:ascii="Consolas" w:eastAsia="Times New Roman" w:hAnsi="Consolas" w:cs="Times New Roman"/>
          <w:color w:val="D4D4D4"/>
          <w:sz w:val="21"/>
          <w:szCs w:val="21"/>
          <w:lang w:val="en-US"/>
        </w:rPr>
        <w:t>(</w:t>
      </w:r>
      <w:r w:rsidRPr="003A63CD">
        <w:rPr>
          <w:rFonts w:ascii="Consolas" w:eastAsia="Times New Roman" w:hAnsi="Consolas" w:cs="Times New Roman"/>
          <w:color w:val="B5CEA8"/>
          <w:sz w:val="21"/>
          <w:szCs w:val="21"/>
          <w:lang w:val="en-US"/>
        </w:rPr>
        <w:t>9600</w:t>
      </w:r>
      <w:r w:rsidRPr="003A63CD">
        <w:rPr>
          <w:rFonts w:ascii="Consolas" w:eastAsia="Times New Roman" w:hAnsi="Consolas" w:cs="Times New Roman"/>
          <w:color w:val="D4D4D4"/>
          <w:sz w:val="21"/>
          <w:szCs w:val="21"/>
          <w:lang w:val="en-US"/>
        </w:rPr>
        <w:t>);</w:t>
      </w:r>
    </w:p>
    <w:p w14:paraId="35FCF91F" w14:textId="77777777" w:rsidR="00285D66" w:rsidRPr="003A63CD"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3A63CD">
        <w:rPr>
          <w:rFonts w:ascii="Consolas" w:eastAsia="Times New Roman" w:hAnsi="Consolas" w:cs="Times New Roman"/>
          <w:color w:val="D4D4D4"/>
          <w:sz w:val="21"/>
          <w:szCs w:val="21"/>
          <w:lang w:val="en-US"/>
        </w:rPr>
        <w:t xml:space="preserve">cont = </w:t>
      </w:r>
      <w:r w:rsidRPr="003A63CD">
        <w:rPr>
          <w:rFonts w:ascii="Consolas" w:eastAsia="Times New Roman" w:hAnsi="Consolas" w:cs="Times New Roman"/>
          <w:color w:val="B5CEA8"/>
          <w:sz w:val="21"/>
          <w:szCs w:val="21"/>
          <w:lang w:val="en-US"/>
        </w:rPr>
        <w:t>0</w:t>
      </w:r>
      <w:r w:rsidRPr="003A63CD">
        <w:rPr>
          <w:rFonts w:ascii="Consolas" w:eastAsia="Times New Roman" w:hAnsi="Consolas" w:cs="Times New Roman"/>
          <w:color w:val="D4D4D4"/>
          <w:sz w:val="21"/>
          <w:szCs w:val="21"/>
          <w:lang w:val="en-US"/>
        </w:rPr>
        <w:t>;</w:t>
      </w:r>
    </w:p>
    <w:p w14:paraId="44EDE6EA" w14:textId="77777777" w:rsidR="00285D66" w:rsidRPr="003A63CD"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3A63CD">
        <w:rPr>
          <w:rFonts w:ascii="Consolas" w:eastAsia="Times New Roman" w:hAnsi="Consolas" w:cs="Times New Roman"/>
          <w:color w:val="D4D4D4"/>
          <w:sz w:val="21"/>
          <w:szCs w:val="21"/>
          <w:lang w:val="en-US"/>
        </w:rPr>
        <w:t>}</w:t>
      </w:r>
    </w:p>
    <w:p w14:paraId="75C071E0" w14:textId="77777777" w:rsidR="00285D66" w:rsidRPr="003A63CD" w:rsidRDefault="00285D66" w:rsidP="00285D66">
      <w:pPr>
        <w:shd w:val="clear" w:color="auto" w:fill="1E1E1E"/>
        <w:spacing w:line="285" w:lineRule="atLeast"/>
        <w:rPr>
          <w:rFonts w:ascii="Consolas" w:eastAsia="Times New Roman" w:hAnsi="Consolas" w:cs="Times New Roman"/>
          <w:color w:val="D4D4D4"/>
          <w:sz w:val="21"/>
          <w:szCs w:val="21"/>
          <w:lang w:val="en-US"/>
        </w:rPr>
      </w:pPr>
    </w:p>
    <w:p w14:paraId="72DD9A87" w14:textId="77777777" w:rsidR="00285D66" w:rsidRPr="00285D66"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285D66">
        <w:rPr>
          <w:rFonts w:ascii="Consolas" w:eastAsia="Times New Roman" w:hAnsi="Consolas" w:cs="Times New Roman"/>
          <w:color w:val="569CD6"/>
          <w:sz w:val="21"/>
          <w:szCs w:val="21"/>
          <w:lang w:val="en-US"/>
        </w:rPr>
        <w:t>int</w:t>
      </w:r>
      <w:r w:rsidRPr="00285D66">
        <w:rPr>
          <w:rFonts w:ascii="Consolas" w:eastAsia="Times New Roman" w:hAnsi="Consolas" w:cs="Times New Roman"/>
          <w:color w:val="D4D4D4"/>
          <w:sz w:val="21"/>
          <w:szCs w:val="21"/>
          <w:lang w:val="en-US"/>
        </w:rPr>
        <w:t xml:space="preserve"> paso = </w:t>
      </w:r>
      <w:r w:rsidRPr="00285D66">
        <w:rPr>
          <w:rFonts w:ascii="Consolas" w:eastAsia="Times New Roman" w:hAnsi="Consolas" w:cs="Times New Roman"/>
          <w:color w:val="B5CEA8"/>
          <w:sz w:val="21"/>
          <w:szCs w:val="21"/>
          <w:lang w:val="en-US"/>
        </w:rPr>
        <w:t>0</w:t>
      </w:r>
      <w:r w:rsidRPr="00285D66">
        <w:rPr>
          <w:rFonts w:ascii="Consolas" w:eastAsia="Times New Roman" w:hAnsi="Consolas" w:cs="Times New Roman"/>
          <w:color w:val="D4D4D4"/>
          <w:sz w:val="21"/>
          <w:szCs w:val="21"/>
          <w:lang w:val="en-US"/>
        </w:rPr>
        <w:t>;</w:t>
      </w:r>
    </w:p>
    <w:p w14:paraId="3A7E2C7F" w14:textId="77777777" w:rsidR="00285D66" w:rsidRPr="00285D66"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285D66">
        <w:rPr>
          <w:rFonts w:ascii="Consolas" w:eastAsia="Times New Roman" w:hAnsi="Consolas" w:cs="Times New Roman"/>
          <w:color w:val="569CD6"/>
          <w:sz w:val="21"/>
          <w:szCs w:val="21"/>
          <w:lang w:val="en-US"/>
        </w:rPr>
        <w:t>long</w:t>
      </w:r>
      <w:r w:rsidRPr="00285D66">
        <w:rPr>
          <w:rFonts w:ascii="Consolas" w:eastAsia="Times New Roman" w:hAnsi="Consolas" w:cs="Times New Roman"/>
          <w:color w:val="D4D4D4"/>
          <w:sz w:val="21"/>
          <w:szCs w:val="21"/>
          <w:lang w:val="en-US"/>
        </w:rPr>
        <w:t xml:space="preserve"> segundos=</w:t>
      </w:r>
      <w:r w:rsidRPr="00285D66">
        <w:rPr>
          <w:rFonts w:ascii="Consolas" w:eastAsia="Times New Roman" w:hAnsi="Consolas" w:cs="Times New Roman"/>
          <w:color w:val="B5CEA8"/>
          <w:sz w:val="21"/>
          <w:szCs w:val="21"/>
          <w:lang w:val="en-US"/>
        </w:rPr>
        <w:t>0</w:t>
      </w:r>
      <w:r w:rsidRPr="00285D66">
        <w:rPr>
          <w:rFonts w:ascii="Consolas" w:eastAsia="Times New Roman" w:hAnsi="Consolas" w:cs="Times New Roman"/>
          <w:color w:val="D4D4D4"/>
          <w:sz w:val="21"/>
          <w:szCs w:val="21"/>
          <w:lang w:val="en-US"/>
        </w:rPr>
        <w:t>;</w:t>
      </w:r>
    </w:p>
    <w:p w14:paraId="157DDCEE" w14:textId="77777777" w:rsidR="00285D66" w:rsidRPr="00285D66"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285D66">
        <w:rPr>
          <w:rFonts w:ascii="Consolas" w:eastAsia="Times New Roman" w:hAnsi="Consolas" w:cs="Times New Roman"/>
          <w:color w:val="569CD6"/>
          <w:sz w:val="21"/>
          <w:szCs w:val="21"/>
          <w:lang w:val="en-US"/>
        </w:rPr>
        <w:t>long</w:t>
      </w:r>
      <w:r w:rsidRPr="00285D66">
        <w:rPr>
          <w:rFonts w:ascii="Consolas" w:eastAsia="Times New Roman" w:hAnsi="Consolas" w:cs="Times New Roman"/>
          <w:color w:val="D4D4D4"/>
          <w:sz w:val="21"/>
          <w:szCs w:val="21"/>
          <w:lang w:val="en-US"/>
        </w:rPr>
        <w:t xml:space="preserve"> tiempofin;</w:t>
      </w:r>
    </w:p>
    <w:p w14:paraId="1891534E" w14:textId="77777777" w:rsidR="00285D66" w:rsidRPr="003A63CD"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3A63CD">
        <w:rPr>
          <w:rFonts w:ascii="Consolas" w:eastAsia="Times New Roman" w:hAnsi="Consolas" w:cs="Times New Roman"/>
          <w:color w:val="569CD6"/>
          <w:sz w:val="21"/>
          <w:szCs w:val="21"/>
          <w:lang w:val="en-US"/>
        </w:rPr>
        <w:t>unsigned</w:t>
      </w:r>
      <w:r w:rsidRPr="003A63CD">
        <w:rPr>
          <w:rFonts w:ascii="Consolas" w:eastAsia="Times New Roman" w:hAnsi="Consolas" w:cs="Times New Roman"/>
          <w:color w:val="D4D4D4"/>
          <w:sz w:val="21"/>
          <w:szCs w:val="21"/>
          <w:lang w:val="en-US"/>
        </w:rPr>
        <w:t xml:space="preserve"> </w:t>
      </w:r>
      <w:r w:rsidRPr="003A63CD">
        <w:rPr>
          <w:rFonts w:ascii="Consolas" w:eastAsia="Times New Roman" w:hAnsi="Consolas" w:cs="Times New Roman"/>
          <w:color w:val="569CD6"/>
          <w:sz w:val="21"/>
          <w:szCs w:val="21"/>
          <w:lang w:val="en-US"/>
        </w:rPr>
        <w:t>long</w:t>
      </w:r>
      <w:r w:rsidRPr="003A63CD">
        <w:rPr>
          <w:rFonts w:ascii="Consolas" w:eastAsia="Times New Roman" w:hAnsi="Consolas" w:cs="Times New Roman"/>
          <w:color w:val="D4D4D4"/>
          <w:sz w:val="21"/>
          <w:szCs w:val="21"/>
          <w:lang w:val="en-US"/>
        </w:rPr>
        <w:t xml:space="preserve"> antes=</w:t>
      </w:r>
      <w:r w:rsidRPr="003A63CD">
        <w:rPr>
          <w:rFonts w:ascii="Consolas" w:eastAsia="Times New Roman" w:hAnsi="Consolas" w:cs="Times New Roman"/>
          <w:color w:val="B5CEA8"/>
          <w:sz w:val="21"/>
          <w:szCs w:val="21"/>
          <w:lang w:val="en-US"/>
        </w:rPr>
        <w:t>0</w:t>
      </w:r>
      <w:r w:rsidRPr="003A63CD">
        <w:rPr>
          <w:rFonts w:ascii="Consolas" w:eastAsia="Times New Roman" w:hAnsi="Consolas" w:cs="Times New Roman"/>
          <w:color w:val="D4D4D4"/>
          <w:sz w:val="21"/>
          <w:szCs w:val="21"/>
          <w:lang w:val="en-US"/>
        </w:rPr>
        <w:t>;</w:t>
      </w:r>
    </w:p>
    <w:p w14:paraId="1A359DB2" w14:textId="77777777" w:rsidR="00285D66" w:rsidRPr="003A63CD"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3A63CD">
        <w:rPr>
          <w:rFonts w:ascii="Consolas" w:eastAsia="Times New Roman" w:hAnsi="Consolas" w:cs="Times New Roman"/>
          <w:color w:val="569CD6"/>
          <w:sz w:val="21"/>
          <w:szCs w:val="21"/>
          <w:lang w:val="en-US"/>
        </w:rPr>
        <w:t>unsigned</w:t>
      </w:r>
      <w:r w:rsidRPr="003A63CD">
        <w:rPr>
          <w:rFonts w:ascii="Consolas" w:eastAsia="Times New Roman" w:hAnsi="Consolas" w:cs="Times New Roman"/>
          <w:color w:val="D4D4D4"/>
          <w:sz w:val="21"/>
          <w:szCs w:val="21"/>
          <w:lang w:val="en-US"/>
        </w:rPr>
        <w:t xml:space="preserve"> </w:t>
      </w:r>
      <w:r w:rsidRPr="003A63CD">
        <w:rPr>
          <w:rFonts w:ascii="Consolas" w:eastAsia="Times New Roman" w:hAnsi="Consolas" w:cs="Times New Roman"/>
          <w:color w:val="569CD6"/>
          <w:sz w:val="21"/>
          <w:szCs w:val="21"/>
          <w:lang w:val="en-US"/>
        </w:rPr>
        <w:t>long</w:t>
      </w:r>
      <w:r w:rsidRPr="003A63CD">
        <w:rPr>
          <w:rFonts w:ascii="Consolas" w:eastAsia="Times New Roman" w:hAnsi="Consolas" w:cs="Times New Roman"/>
          <w:color w:val="D4D4D4"/>
          <w:sz w:val="21"/>
          <w:szCs w:val="21"/>
          <w:lang w:val="en-US"/>
        </w:rPr>
        <w:t xml:space="preserve"> despues=</w:t>
      </w:r>
      <w:r w:rsidRPr="003A63CD">
        <w:rPr>
          <w:rFonts w:ascii="Consolas" w:eastAsia="Times New Roman" w:hAnsi="Consolas" w:cs="Times New Roman"/>
          <w:color w:val="B5CEA8"/>
          <w:sz w:val="21"/>
          <w:szCs w:val="21"/>
          <w:lang w:val="en-US"/>
        </w:rPr>
        <w:t>0</w:t>
      </w:r>
      <w:r w:rsidRPr="003A63CD">
        <w:rPr>
          <w:rFonts w:ascii="Consolas" w:eastAsia="Times New Roman" w:hAnsi="Consolas" w:cs="Times New Roman"/>
          <w:color w:val="D4D4D4"/>
          <w:sz w:val="21"/>
          <w:szCs w:val="21"/>
          <w:lang w:val="en-US"/>
        </w:rPr>
        <w:t>;</w:t>
      </w:r>
    </w:p>
    <w:p w14:paraId="15EF7EA6" w14:textId="77777777" w:rsidR="00285D66" w:rsidRPr="003A63CD" w:rsidRDefault="00285D66" w:rsidP="00285D66">
      <w:pPr>
        <w:shd w:val="clear" w:color="auto" w:fill="1E1E1E"/>
        <w:spacing w:line="285" w:lineRule="atLeast"/>
        <w:rPr>
          <w:rFonts w:ascii="Consolas" w:eastAsia="Times New Roman" w:hAnsi="Consolas" w:cs="Times New Roman"/>
          <w:color w:val="D4D4D4"/>
          <w:sz w:val="21"/>
          <w:szCs w:val="21"/>
          <w:lang w:val="en-US"/>
        </w:rPr>
      </w:pPr>
    </w:p>
    <w:p w14:paraId="1FDA56A3" w14:textId="77777777" w:rsidR="00285D66" w:rsidRPr="003A63CD"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3A63CD">
        <w:rPr>
          <w:rFonts w:ascii="Consolas" w:eastAsia="Times New Roman" w:hAnsi="Consolas" w:cs="Times New Roman"/>
          <w:color w:val="569CD6"/>
          <w:sz w:val="21"/>
          <w:szCs w:val="21"/>
          <w:lang w:val="en-US"/>
        </w:rPr>
        <w:t>void</w:t>
      </w:r>
      <w:r w:rsidRPr="003A63CD">
        <w:rPr>
          <w:rFonts w:ascii="Consolas" w:eastAsia="Times New Roman" w:hAnsi="Consolas" w:cs="Times New Roman"/>
          <w:color w:val="D4D4D4"/>
          <w:sz w:val="21"/>
          <w:szCs w:val="21"/>
          <w:lang w:val="en-US"/>
        </w:rPr>
        <w:t xml:space="preserve"> </w:t>
      </w:r>
      <w:r w:rsidRPr="003A63CD">
        <w:rPr>
          <w:rFonts w:ascii="Consolas" w:eastAsia="Times New Roman" w:hAnsi="Consolas" w:cs="Times New Roman"/>
          <w:color w:val="DCDCAA"/>
          <w:sz w:val="21"/>
          <w:szCs w:val="21"/>
          <w:lang w:val="en-US"/>
        </w:rPr>
        <w:t>loop</w:t>
      </w:r>
      <w:r w:rsidRPr="003A63CD">
        <w:rPr>
          <w:rFonts w:ascii="Consolas" w:eastAsia="Times New Roman" w:hAnsi="Consolas" w:cs="Times New Roman"/>
          <w:color w:val="D4D4D4"/>
          <w:sz w:val="21"/>
          <w:szCs w:val="21"/>
          <w:lang w:val="en-US"/>
        </w:rPr>
        <w:t xml:space="preserve">() </w:t>
      </w:r>
    </w:p>
    <w:p w14:paraId="163A64C3" w14:textId="77777777" w:rsidR="00285D66" w:rsidRPr="00927ACA" w:rsidRDefault="00285D66" w:rsidP="00285D66">
      <w:pPr>
        <w:shd w:val="clear" w:color="auto" w:fill="1E1E1E"/>
        <w:spacing w:line="285" w:lineRule="atLeast"/>
        <w:rPr>
          <w:rFonts w:ascii="Consolas" w:eastAsia="Times New Roman" w:hAnsi="Consolas" w:cs="Times New Roman"/>
          <w:color w:val="D4D4D4"/>
          <w:sz w:val="21"/>
          <w:szCs w:val="21"/>
        </w:rPr>
      </w:pPr>
      <w:r w:rsidRPr="00927ACA">
        <w:rPr>
          <w:rFonts w:ascii="Consolas" w:eastAsia="Times New Roman" w:hAnsi="Consolas" w:cs="Times New Roman"/>
          <w:color w:val="D4D4D4"/>
          <w:sz w:val="21"/>
          <w:szCs w:val="21"/>
        </w:rPr>
        <w:t>{</w:t>
      </w:r>
    </w:p>
    <w:p w14:paraId="5938537F" w14:textId="77777777" w:rsidR="00285D66" w:rsidRPr="00927ACA" w:rsidRDefault="00285D66" w:rsidP="00285D66">
      <w:pPr>
        <w:shd w:val="clear" w:color="auto" w:fill="1E1E1E"/>
        <w:spacing w:line="285" w:lineRule="atLeast"/>
        <w:rPr>
          <w:rFonts w:ascii="Consolas" w:eastAsia="Times New Roman" w:hAnsi="Consolas" w:cs="Times New Roman"/>
          <w:color w:val="D4D4D4"/>
          <w:sz w:val="21"/>
          <w:szCs w:val="21"/>
        </w:rPr>
      </w:pPr>
      <w:r w:rsidRPr="00927ACA">
        <w:rPr>
          <w:rFonts w:ascii="Consolas" w:eastAsia="Times New Roman" w:hAnsi="Consolas" w:cs="Times New Roman"/>
          <w:color w:val="D4D4D4"/>
          <w:sz w:val="21"/>
          <w:szCs w:val="21"/>
        </w:rPr>
        <w:t xml:space="preserve">  tiempoini = </w:t>
      </w:r>
      <w:r w:rsidRPr="00927ACA">
        <w:rPr>
          <w:rFonts w:ascii="Consolas" w:eastAsia="Times New Roman" w:hAnsi="Consolas" w:cs="Times New Roman"/>
          <w:color w:val="DCDCAA"/>
          <w:sz w:val="21"/>
          <w:szCs w:val="21"/>
        </w:rPr>
        <w:t>millis</w:t>
      </w:r>
      <w:r w:rsidRPr="00927ACA">
        <w:rPr>
          <w:rFonts w:ascii="Consolas" w:eastAsia="Times New Roman" w:hAnsi="Consolas" w:cs="Times New Roman"/>
          <w:color w:val="D4D4D4"/>
          <w:sz w:val="21"/>
          <w:szCs w:val="21"/>
        </w:rPr>
        <w:t>();</w:t>
      </w:r>
    </w:p>
    <w:p w14:paraId="60E813FD" w14:textId="77777777" w:rsidR="00285D66" w:rsidRPr="00927ACA" w:rsidRDefault="00285D66" w:rsidP="00285D66">
      <w:pPr>
        <w:shd w:val="clear" w:color="auto" w:fill="1E1E1E"/>
        <w:spacing w:line="285" w:lineRule="atLeast"/>
        <w:rPr>
          <w:rFonts w:ascii="Consolas" w:eastAsia="Times New Roman" w:hAnsi="Consolas" w:cs="Times New Roman"/>
          <w:color w:val="D4D4D4"/>
          <w:sz w:val="21"/>
          <w:szCs w:val="21"/>
        </w:rPr>
      </w:pPr>
      <w:r w:rsidRPr="00927ACA">
        <w:rPr>
          <w:rFonts w:ascii="Consolas" w:eastAsia="Times New Roman" w:hAnsi="Consolas" w:cs="Times New Roman"/>
          <w:color w:val="D4D4D4"/>
          <w:sz w:val="21"/>
          <w:szCs w:val="21"/>
        </w:rPr>
        <w:t xml:space="preserve">  </w:t>
      </w:r>
      <w:r w:rsidRPr="00927ACA">
        <w:rPr>
          <w:rFonts w:ascii="Consolas" w:eastAsia="Times New Roman" w:hAnsi="Consolas" w:cs="Times New Roman"/>
          <w:color w:val="C586C0"/>
          <w:sz w:val="21"/>
          <w:szCs w:val="21"/>
        </w:rPr>
        <w:t>while</w:t>
      </w:r>
      <w:r w:rsidRPr="00927ACA">
        <w:rPr>
          <w:rFonts w:ascii="Consolas" w:eastAsia="Times New Roman" w:hAnsi="Consolas" w:cs="Times New Roman"/>
          <w:color w:val="D4D4D4"/>
          <w:sz w:val="21"/>
          <w:szCs w:val="21"/>
        </w:rPr>
        <w:t xml:space="preserve">(segundos &lt; </w:t>
      </w:r>
      <w:r w:rsidRPr="00927ACA">
        <w:rPr>
          <w:rFonts w:ascii="Consolas" w:eastAsia="Times New Roman" w:hAnsi="Consolas" w:cs="Times New Roman"/>
          <w:color w:val="B5CEA8"/>
          <w:sz w:val="21"/>
          <w:szCs w:val="21"/>
        </w:rPr>
        <w:t>1.0</w:t>
      </w:r>
      <w:r w:rsidRPr="00927ACA">
        <w:rPr>
          <w:rFonts w:ascii="Consolas" w:eastAsia="Times New Roman" w:hAnsi="Consolas" w:cs="Times New Roman"/>
          <w:color w:val="D4D4D4"/>
          <w:sz w:val="21"/>
          <w:szCs w:val="21"/>
        </w:rPr>
        <w:t>){</w:t>
      </w:r>
    </w:p>
    <w:p w14:paraId="4253BD7B" w14:textId="77777777" w:rsidR="00285D66" w:rsidRPr="00927ACA" w:rsidRDefault="00285D66" w:rsidP="00285D66">
      <w:pPr>
        <w:shd w:val="clear" w:color="auto" w:fill="1E1E1E"/>
        <w:spacing w:line="285" w:lineRule="atLeast"/>
        <w:rPr>
          <w:rFonts w:ascii="Consolas" w:eastAsia="Times New Roman" w:hAnsi="Consolas" w:cs="Times New Roman"/>
          <w:color w:val="D4D4D4"/>
          <w:sz w:val="21"/>
          <w:szCs w:val="21"/>
        </w:rPr>
      </w:pPr>
      <w:r w:rsidRPr="00927ACA">
        <w:rPr>
          <w:rFonts w:ascii="Consolas" w:eastAsia="Times New Roman" w:hAnsi="Consolas" w:cs="Times New Roman"/>
          <w:color w:val="D4D4D4"/>
          <w:sz w:val="21"/>
          <w:szCs w:val="21"/>
        </w:rPr>
        <w:t xml:space="preserve">    antes=</w:t>
      </w:r>
      <w:r w:rsidRPr="00927ACA">
        <w:rPr>
          <w:rFonts w:ascii="Consolas" w:eastAsia="Times New Roman" w:hAnsi="Consolas" w:cs="Times New Roman"/>
          <w:color w:val="DCDCAA"/>
          <w:sz w:val="21"/>
          <w:szCs w:val="21"/>
        </w:rPr>
        <w:t>millis</w:t>
      </w:r>
      <w:r w:rsidRPr="00927ACA">
        <w:rPr>
          <w:rFonts w:ascii="Consolas" w:eastAsia="Times New Roman" w:hAnsi="Consolas" w:cs="Times New Roman"/>
          <w:color w:val="D4D4D4"/>
          <w:sz w:val="21"/>
          <w:szCs w:val="21"/>
        </w:rPr>
        <w:t>();</w:t>
      </w:r>
    </w:p>
    <w:p w14:paraId="2198F918" w14:textId="77777777" w:rsidR="00285D66" w:rsidRPr="003A63CD"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927ACA">
        <w:rPr>
          <w:rFonts w:ascii="Consolas" w:eastAsia="Times New Roman" w:hAnsi="Consolas" w:cs="Times New Roman"/>
          <w:color w:val="D4D4D4"/>
          <w:sz w:val="21"/>
          <w:szCs w:val="21"/>
        </w:rPr>
        <w:t xml:space="preserve">    </w:t>
      </w:r>
      <w:r w:rsidRPr="003A63CD">
        <w:rPr>
          <w:rFonts w:ascii="Consolas" w:eastAsia="Times New Roman" w:hAnsi="Consolas" w:cs="Times New Roman"/>
          <w:color w:val="C586C0"/>
          <w:sz w:val="21"/>
          <w:szCs w:val="21"/>
          <w:lang w:val="en-US"/>
        </w:rPr>
        <w:t>if</w:t>
      </w:r>
      <w:r w:rsidRPr="003A63CD">
        <w:rPr>
          <w:rFonts w:ascii="Consolas" w:eastAsia="Times New Roman" w:hAnsi="Consolas" w:cs="Times New Roman"/>
          <w:color w:val="D4D4D4"/>
          <w:sz w:val="21"/>
          <w:szCs w:val="21"/>
          <w:lang w:val="en-US"/>
        </w:rPr>
        <w:t xml:space="preserve"> ( bluetooth.</w:t>
      </w:r>
      <w:r w:rsidRPr="003A63CD">
        <w:rPr>
          <w:rFonts w:ascii="Consolas" w:eastAsia="Times New Roman" w:hAnsi="Consolas" w:cs="Times New Roman"/>
          <w:color w:val="DCDCAA"/>
          <w:sz w:val="21"/>
          <w:szCs w:val="21"/>
          <w:lang w:val="en-US"/>
        </w:rPr>
        <w:t>available</w:t>
      </w:r>
      <w:r w:rsidRPr="003A63CD">
        <w:rPr>
          <w:rFonts w:ascii="Consolas" w:eastAsia="Times New Roman" w:hAnsi="Consolas" w:cs="Times New Roman"/>
          <w:color w:val="D4D4D4"/>
          <w:sz w:val="21"/>
          <w:szCs w:val="21"/>
          <w:lang w:val="en-US"/>
        </w:rPr>
        <w:t>()){</w:t>
      </w:r>
    </w:p>
    <w:p w14:paraId="0498C64B" w14:textId="77777777" w:rsidR="00285D66" w:rsidRPr="00927ACA"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3A63CD">
        <w:rPr>
          <w:rFonts w:ascii="Consolas" w:eastAsia="Times New Roman" w:hAnsi="Consolas" w:cs="Times New Roman"/>
          <w:color w:val="D4D4D4"/>
          <w:sz w:val="21"/>
          <w:szCs w:val="21"/>
          <w:lang w:val="en-US"/>
        </w:rPr>
        <w:t xml:space="preserve">      </w:t>
      </w:r>
      <w:r w:rsidRPr="00927ACA">
        <w:rPr>
          <w:rFonts w:ascii="Consolas" w:eastAsia="Times New Roman" w:hAnsi="Consolas" w:cs="Times New Roman"/>
          <w:color w:val="D4D4D4"/>
          <w:sz w:val="21"/>
          <w:szCs w:val="21"/>
          <w:lang w:val="en-US"/>
        </w:rPr>
        <w:t>bluetooth.</w:t>
      </w:r>
      <w:r w:rsidRPr="00927ACA">
        <w:rPr>
          <w:rFonts w:ascii="Consolas" w:eastAsia="Times New Roman" w:hAnsi="Consolas" w:cs="Times New Roman"/>
          <w:color w:val="DCDCAA"/>
          <w:sz w:val="21"/>
          <w:szCs w:val="21"/>
          <w:lang w:val="en-US"/>
        </w:rPr>
        <w:t>read</w:t>
      </w:r>
      <w:r w:rsidRPr="00927ACA">
        <w:rPr>
          <w:rFonts w:ascii="Consolas" w:eastAsia="Times New Roman" w:hAnsi="Consolas" w:cs="Times New Roman"/>
          <w:color w:val="D4D4D4"/>
          <w:sz w:val="21"/>
          <w:szCs w:val="21"/>
          <w:lang w:val="en-US"/>
        </w:rPr>
        <w:t>();</w:t>
      </w:r>
    </w:p>
    <w:p w14:paraId="73FBE40A" w14:textId="77777777" w:rsidR="00285D66" w:rsidRPr="003A63CD" w:rsidRDefault="00285D66" w:rsidP="00285D66">
      <w:pPr>
        <w:shd w:val="clear" w:color="auto" w:fill="1E1E1E"/>
        <w:spacing w:line="285" w:lineRule="atLeast"/>
        <w:rPr>
          <w:rFonts w:ascii="Consolas" w:eastAsia="Times New Roman" w:hAnsi="Consolas" w:cs="Times New Roman"/>
          <w:color w:val="D4D4D4"/>
          <w:sz w:val="21"/>
          <w:szCs w:val="21"/>
        </w:rPr>
      </w:pPr>
      <w:r w:rsidRPr="00927ACA">
        <w:rPr>
          <w:rFonts w:ascii="Consolas" w:eastAsia="Times New Roman" w:hAnsi="Consolas" w:cs="Times New Roman"/>
          <w:color w:val="D4D4D4"/>
          <w:sz w:val="21"/>
          <w:szCs w:val="21"/>
          <w:lang w:val="en-US"/>
        </w:rPr>
        <w:t xml:space="preserve">      </w:t>
      </w:r>
      <w:r w:rsidRPr="003A63CD">
        <w:rPr>
          <w:rFonts w:ascii="Consolas" w:eastAsia="Times New Roman" w:hAnsi="Consolas" w:cs="Times New Roman"/>
          <w:color w:val="D4D4D4"/>
          <w:sz w:val="21"/>
          <w:szCs w:val="21"/>
        </w:rPr>
        <w:t xml:space="preserve">despues = </w:t>
      </w:r>
      <w:r w:rsidRPr="003A63CD">
        <w:rPr>
          <w:rFonts w:ascii="Consolas" w:eastAsia="Times New Roman" w:hAnsi="Consolas" w:cs="Times New Roman"/>
          <w:color w:val="DCDCAA"/>
          <w:sz w:val="21"/>
          <w:szCs w:val="21"/>
        </w:rPr>
        <w:t>millis</w:t>
      </w:r>
      <w:r w:rsidRPr="003A63CD">
        <w:rPr>
          <w:rFonts w:ascii="Consolas" w:eastAsia="Times New Roman" w:hAnsi="Consolas" w:cs="Times New Roman"/>
          <w:color w:val="D4D4D4"/>
          <w:sz w:val="21"/>
          <w:szCs w:val="21"/>
        </w:rPr>
        <w:t>() - antes;</w:t>
      </w:r>
    </w:p>
    <w:p w14:paraId="216847B3" w14:textId="77777777" w:rsidR="00285D66" w:rsidRPr="003A63CD" w:rsidRDefault="00285D66" w:rsidP="00285D66">
      <w:pPr>
        <w:shd w:val="clear" w:color="auto" w:fill="1E1E1E"/>
        <w:spacing w:line="285" w:lineRule="atLeast"/>
        <w:rPr>
          <w:rFonts w:ascii="Consolas" w:eastAsia="Times New Roman" w:hAnsi="Consolas" w:cs="Times New Roman"/>
          <w:color w:val="D4D4D4"/>
          <w:sz w:val="21"/>
          <w:szCs w:val="21"/>
        </w:rPr>
      </w:pPr>
      <w:r w:rsidRPr="003A63CD">
        <w:rPr>
          <w:rFonts w:ascii="Consolas" w:eastAsia="Times New Roman" w:hAnsi="Consolas" w:cs="Times New Roman"/>
          <w:color w:val="D4D4D4"/>
          <w:sz w:val="21"/>
          <w:szCs w:val="21"/>
        </w:rPr>
        <w:t xml:space="preserve">      cont++;</w:t>
      </w:r>
    </w:p>
    <w:p w14:paraId="38935F71" w14:textId="77777777" w:rsidR="00285D66" w:rsidRPr="003A63CD" w:rsidRDefault="00285D66" w:rsidP="00285D66">
      <w:pPr>
        <w:shd w:val="clear" w:color="auto" w:fill="1E1E1E"/>
        <w:spacing w:line="285" w:lineRule="atLeast"/>
        <w:rPr>
          <w:rFonts w:ascii="Consolas" w:eastAsia="Times New Roman" w:hAnsi="Consolas" w:cs="Times New Roman"/>
          <w:color w:val="D4D4D4"/>
          <w:sz w:val="21"/>
          <w:szCs w:val="21"/>
        </w:rPr>
      </w:pPr>
      <w:r w:rsidRPr="003A63CD">
        <w:rPr>
          <w:rFonts w:ascii="Consolas" w:eastAsia="Times New Roman" w:hAnsi="Consolas" w:cs="Times New Roman"/>
          <w:color w:val="D4D4D4"/>
          <w:sz w:val="21"/>
          <w:szCs w:val="21"/>
        </w:rPr>
        <w:t xml:space="preserve">      paso=</w:t>
      </w:r>
      <w:r w:rsidRPr="003A63CD">
        <w:rPr>
          <w:rFonts w:ascii="Consolas" w:eastAsia="Times New Roman" w:hAnsi="Consolas" w:cs="Times New Roman"/>
          <w:color w:val="B5CEA8"/>
          <w:sz w:val="21"/>
          <w:szCs w:val="21"/>
        </w:rPr>
        <w:t>1</w:t>
      </w:r>
      <w:r w:rsidRPr="003A63CD">
        <w:rPr>
          <w:rFonts w:ascii="Consolas" w:eastAsia="Times New Roman" w:hAnsi="Consolas" w:cs="Times New Roman"/>
          <w:color w:val="D4D4D4"/>
          <w:sz w:val="21"/>
          <w:szCs w:val="21"/>
        </w:rPr>
        <w:t>;</w:t>
      </w:r>
    </w:p>
    <w:p w14:paraId="08C13B7C" w14:textId="77777777" w:rsidR="00285D66" w:rsidRPr="003A63CD" w:rsidRDefault="00285D66" w:rsidP="00285D66">
      <w:pPr>
        <w:shd w:val="clear" w:color="auto" w:fill="1E1E1E"/>
        <w:spacing w:line="285" w:lineRule="atLeast"/>
        <w:rPr>
          <w:rFonts w:ascii="Consolas" w:eastAsia="Times New Roman" w:hAnsi="Consolas" w:cs="Times New Roman"/>
          <w:color w:val="D4D4D4"/>
          <w:sz w:val="21"/>
          <w:szCs w:val="21"/>
        </w:rPr>
      </w:pPr>
      <w:r w:rsidRPr="003A63CD">
        <w:rPr>
          <w:rFonts w:ascii="Consolas" w:eastAsia="Times New Roman" w:hAnsi="Consolas" w:cs="Times New Roman"/>
          <w:color w:val="D4D4D4"/>
          <w:sz w:val="21"/>
          <w:szCs w:val="21"/>
        </w:rPr>
        <w:t xml:space="preserve">    }</w:t>
      </w:r>
    </w:p>
    <w:p w14:paraId="7813B7D2" w14:textId="77777777" w:rsidR="00285D66" w:rsidRPr="003A63CD" w:rsidRDefault="00285D66" w:rsidP="00285D66">
      <w:pPr>
        <w:shd w:val="clear" w:color="auto" w:fill="1E1E1E"/>
        <w:spacing w:line="285" w:lineRule="atLeast"/>
        <w:rPr>
          <w:rFonts w:ascii="Consolas" w:eastAsia="Times New Roman" w:hAnsi="Consolas" w:cs="Times New Roman"/>
          <w:color w:val="D4D4D4"/>
          <w:sz w:val="21"/>
          <w:szCs w:val="21"/>
        </w:rPr>
      </w:pPr>
      <w:r w:rsidRPr="003A63CD">
        <w:rPr>
          <w:rFonts w:ascii="Consolas" w:eastAsia="Times New Roman" w:hAnsi="Consolas" w:cs="Times New Roman"/>
          <w:color w:val="D4D4D4"/>
          <w:sz w:val="21"/>
          <w:szCs w:val="21"/>
        </w:rPr>
        <w:t xml:space="preserve">    tiempofin = </w:t>
      </w:r>
      <w:r w:rsidRPr="003A63CD">
        <w:rPr>
          <w:rFonts w:ascii="Consolas" w:eastAsia="Times New Roman" w:hAnsi="Consolas" w:cs="Times New Roman"/>
          <w:color w:val="DCDCAA"/>
          <w:sz w:val="21"/>
          <w:szCs w:val="21"/>
        </w:rPr>
        <w:t>millis</w:t>
      </w:r>
      <w:r w:rsidRPr="003A63CD">
        <w:rPr>
          <w:rFonts w:ascii="Consolas" w:eastAsia="Times New Roman" w:hAnsi="Consolas" w:cs="Times New Roman"/>
          <w:color w:val="D4D4D4"/>
          <w:sz w:val="21"/>
          <w:szCs w:val="21"/>
        </w:rPr>
        <w:t>()- tiempoini;</w:t>
      </w:r>
    </w:p>
    <w:p w14:paraId="277FE0D6" w14:textId="77777777" w:rsidR="00285D66" w:rsidRPr="003A63CD" w:rsidRDefault="00285D66" w:rsidP="00285D66">
      <w:pPr>
        <w:shd w:val="clear" w:color="auto" w:fill="1E1E1E"/>
        <w:spacing w:line="285" w:lineRule="atLeast"/>
        <w:rPr>
          <w:rFonts w:ascii="Consolas" w:eastAsia="Times New Roman" w:hAnsi="Consolas" w:cs="Times New Roman"/>
          <w:color w:val="D4D4D4"/>
          <w:sz w:val="21"/>
          <w:szCs w:val="21"/>
        </w:rPr>
      </w:pPr>
      <w:r w:rsidRPr="003A63CD">
        <w:rPr>
          <w:rFonts w:ascii="Consolas" w:eastAsia="Times New Roman" w:hAnsi="Consolas" w:cs="Times New Roman"/>
          <w:color w:val="D4D4D4"/>
          <w:sz w:val="21"/>
          <w:szCs w:val="21"/>
        </w:rPr>
        <w:t xml:space="preserve">    segundos = tiempofin/</w:t>
      </w:r>
      <w:r w:rsidRPr="003A63CD">
        <w:rPr>
          <w:rFonts w:ascii="Consolas" w:eastAsia="Times New Roman" w:hAnsi="Consolas" w:cs="Times New Roman"/>
          <w:color w:val="B5CEA8"/>
          <w:sz w:val="21"/>
          <w:szCs w:val="21"/>
        </w:rPr>
        <w:t>1000</w:t>
      </w:r>
      <w:r w:rsidRPr="003A63CD">
        <w:rPr>
          <w:rFonts w:ascii="Consolas" w:eastAsia="Times New Roman" w:hAnsi="Consolas" w:cs="Times New Roman"/>
          <w:color w:val="D4D4D4"/>
          <w:sz w:val="21"/>
          <w:szCs w:val="21"/>
        </w:rPr>
        <w:t>;</w:t>
      </w:r>
    </w:p>
    <w:p w14:paraId="6FE13ACB" w14:textId="77777777" w:rsidR="00285D66" w:rsidRPr="003A63CD" w:rsidRDefault="00285D66" w:rsidP="00285D66">
      <w:pPr>
        <w:shd w:val="clear" w:color="auto" w:fill="1E1E1E"/>
        <w:spacing w:line="285" w:lineRule="atLeast"/>
        <w:rPr>
          <w:rFonts w:ascii="Consolas" w:eastAsia="Times New Roman" w:hAnsi="Consolas" w:cs="Times New Roman"/>
          <w:color w:val="D4D4D4"/>
          <w:sz w:val="21"/>
          <w:szCs w:val="21"/>
        </w:rPr>
      </w:pPr>
      <w:r w:rsidRPr="003A63CD">
        <w:rPr>
          <w:rFonts w:ascii="Consolas" w:eastAsia="Times New Roman" w:hAnsi="Consolas" w:cs="Times New Roman"/>
          <w:color w:val="D4D4D4"/>
          <w:sz w:val="21"/>
          <w:szCs w:val="21"/>
        </w:rPr>
        <w:t xml:space="preserve">  }</w:t>
      </w:r>
    </w:p>
    <w:p w14:paraId="2E9981C5" w14:textId="77777777" w:rsidR="00285D66" w:rsidRPr="003A63CD" w:rsidRDefault="00285D66" w:rsidP="00285D66">
      <w:pPr>
        <w:shd w:val="clear" w:color="auto" w:fill="1E1E1E"/>
        <w:spacing w:line="285" w:lineRule="atLeast"/>
        <w:rPr>
          <w:rFonts w:ascii="Consolas" w:eastAsia="Times New Roman" w:hAnsi="Consolas" w:cs="Times New Roman"/>
          <w:color w:val="D4D4D4"/>
          <w:sz w:val="21"/>
          <w:szCs w:val="21"/>
        </w:rPr>
      </w:pPr>
      <w:r w:rsidRPr="003A63CD">
        <w:rPr>
          <w:rFonts w:ascii="Consolas" w:eastAsia="Times New Roman" w:hAnsi="Consolas" w:cs="Times New Roman"/>
          <w:color w:val="D4D4D4"/>
          <w:sz w:val="21"/>
          <w:szCs w:val="21"/>
        </w:rPr>
        <w:t xml:space="preserve">  </w:t>
      </w:r>
      <w:r w:rsidRPr="003A63CD">
        <w:rPr>
          <w:rFonts w:ascii="Consolas" w:eastAsia="Times New Roman" w:hAnsi="Consolas" w:cs="Times New Roman"/>
          <w:color w:val="C586C0"/>
          <w:sz w:val="21"/>
          <w:szCs w:val="21"/>
        </w:rPr>
        <w:t>if</w:t>
      </w:r>
      <w:r w:rsidRPr="003A63CD">
        <w:rPr>
          <w:rFonts w:ascii="Consolas" w:eastAsia="Times New Roman" w:hAnsi="Consolas" w:cs="Times New Roman"/>
          <w:color w:val="D4D4D4"/>
          <w:sz w:val="21"/>
          <w:szCs w:val="21"/>
        </w:rPr>
        <w:t xml:space="preserve"> (paso != </w:t>
      </w:r>
      <w:r w:rsidRPr="003A63CD">
        <w:rPr>
          <w:rFonts w:ascii="Consolas" w:eastAsia="Times New Roman" w:hAnsi="Consolas" w:cs="Times New Roman"/>
          <w:color w:val="B5CEA8"/>
          <w:sz w:val="21"/>
          <w:szCs w:val="21"/>
        </w:rPr>
        <w:t>0</w:t>
      </w:r>
      <w:r w:rsidRPr="003A63CD">
        <w:rPr>
          <w:rFonts w:ascii="Consolas" w:eastAsia="Times New Roman" w:hAnsi="Consolas" w:cs="Times New Roman"/>
          <w:color w:val="D4D4D4"/>
          <w:sz w:val="21"/>
          <w:szCs w:val="21"/>
        </w:rPr>
        <w:t>){</w:t>
      </w:r>
    </w:p>
    <w:p w14:paraId="52143E81" w14:textId="77777777" w:rsidR="00285D66" w:rsidRPr="003A63CD" w:rsidRDefault="00285D66" w:rsidP="00285D66">
      <w:pPr>
        <w:shd w:val="clear" w:color="auto" w:fill="1E1E1E"/>
        <w:spacing w:line="285" w:lineRule="atLeast"/>
        <w:rPr>
          <w:rFonts w:ascii="Consolas" w:eastAsia="Times New Roman" w:hAnsi="Consolas" w:cs="Times New Roman"/>
          <w:color w:val="D4D4D4"/>
          <w:sz w:val="21"/>
          <w:szCs w:val="21"/>
        </w:rPr>
      </w:pPr>
      <w:r w:rsidRPr="003A63CD">
        <w:rPr>
          <w:rFonts w:ascii="Consolas" w:eastAsia="Times New Roman" w:hAnsi="Consolas" w:cs="Times New Roman"/>
          <w:color w:val="D4D4D4"/>
          <w:sz w:val="21"/>
          <w:szCs w:val="21"/>
        </w:rPr>
        <w:t xml:space="preserve">  Serial.</w:t>
      </w:r>
      <w:r w:rsidRPr="003A63CD">
        <w:rPr>
          <w:rFonts w:ascii="Consolas" w:eastAsia="Times New Roman" w:hAnsi="Consolas" w:cs="Times New Roman"/>
          <w:color w:val="DCDCAA"/>
          <w:sz w:val="21"/>
          <w:szCs w:val="21"/>
        </w:rPr>
        <w:t>println</w:t>
      </w:r>
      <w:r w:rsidRPr="003A63CD">
        <w:rPr>
          <w:rFonts w:ascii="Consolas" w:eastAsia="Times New Roman" w:hAnsi="Consolas" w:cs="Times New Roman"/>
          <w:color w:val="D4D4D4"/>
          <w:sz w:val="21"/>
          <w:szCs w:val="21"/>
        </w:rPr>
        <w:t>(</w:t>
      </w:r>
      <w:r w:rsidRPr="003A63CD">
        <w:rPr>
          <w:rFonts w:ascii="Consolas" w:eastAsia="Times New Roman" w:hAnsi="Consolas" w:cs="Times New Roman"/>
          <w:color w:val="CE9178"/>
          <w:sz w:val="21"/>
          <w:szCs w:val="21"/>
        </w:rPr>
        <w:t>"Bytes leidos:"</w:t>
      </w:r>
      <w:r w:rsidRPr="003A63CD">
        <w:rPr>
          <w:rFonts w:ascii="Consolas" w:eastAsia="Times New Roman" w:hAnsi="Consolas" w:cs="Times New Roman"/>
          <w:color w:val="D4D4D4"/>
          <w:sz w:val="21"/>
          <w:szCs w:val="21"/>
        </w:rPr>
        <w:t xml:space="preserve">+ </w:t>
      </w:r>
      <w:r w:rsidRPr="003A63CD">
        <w:rPr>
          <w:rFonts w:ascii="Consolas" w:eastAsia="Times New Roman" w:hAnsi="Consolas" w:cs="Times New Roman"/>
          <w:color w:val="DCDCAA"/>
          <w:sz w:val="21"/>
          <w:szCs w:val="21"/>
        </w:rPr>
        <w:t>String</w:t>
      </w:r>
      <w:r w:rsidRPr="003A63CD">
        <w:rPr>
          <w:rFonts w:ascii="Consolas" w:eastAsia="Times New Roman" w:hAnsi="Consolas" w:cs="Times New Roman"/>
          <w:color w:val="D4D4D4"/>
          <w:sz w:val="21"/>
          <w:szCs w:val="21"/>
        </w:rPr>
        <w:t>(cont)+</w:t>
      </w:r>
      <w:r w:rsidRPr="003A63CD">
        <w:rPr>
          <w:rFonts w:ascii="Consolas" w:eastAsia="Times New Roman" w:hAnsi="Consolas" w:cs="Times New Roman"/>
          <w:color w:val="CE9178"/>
          <w:sz w:val="21"/>
          <w:szCs w:val="21"/>
        </w:rPr>
        <w:t>" tiempo antesDespues micros:"</w:t>
      </w:r>
      <w:r w:rsidRPr="003A63CD">
        <w:rPr>
          <w:rFonts w:ascii="Consolas" w:eastAsia="Times New Roman" w:hAnsi="Consolas" w:cs="Times New Roman"/>
          <w:color w:val="D4D4D4"/>
          <w:sz w:val="21"/>
          <w:szCs w:val="21"/>
        </w:rPr>
        <w:t>+</w:t>
      </w:r>
      <w:r w:rsidRPr="003A63CD">
        <w:rPr>
          <w:rFonts w:ascii="Consolas" w:eastAsia="Times New Roman" w:hAnsi="Consolas" w:cs="Times New Roman"/>
          <w:color w:val="DCDCAA"/>
          <w:sz w:val="21"/>
          <w:szCs w:val="21"/>
        </w:rPr>
        <w:t>String</w:t>
      </w:r>
      <w:r w:rsidRPr="003A63CD">
        <w:rPr>
          <w:rFonts w:ascii="Consolas" w:eastAsia="Times New Roman" w:hAnsi="Consolas" w:cs="Times New Roman"/>
          <w:color w:val="D4D4D4"/>
          <w:sz w:val="21"/>
          <w:szCs w:val="21"/>
        </w:rPr>
        <w:t>(despues));</w:t>
      </w:r>
    </w:p>
    <w:p w14:paraId="6DAEAFD4" w14:textId="77777777" w:rsidR="00285D66" w:rsidRPr="003A63CD" w:rsidRDefault="00285D66" w:rsidP="00285D66">
      <w:pPr>
        <w:shd w:val="clear" w:color="auto" w:fill="1E1E1E"/>
        <w:spacing w:line="285" w:lineRule="atLeast"/>
        <w:rPr>
          <w:rFonts w:ascii="Consolas" w:eastAsia="Times New Roman" w:hAnsi="Consolas" w:cs="Times New Roman"/>
          <w:color w:val="D4D4D4"/>
          <w:sz w:val="21"/>
          <w:szCs w:val="21"/>
        </w:rPr>
      </w:pPr>
      <w:r w:rsidRPr="003A63CD">
        <w:rPr>
          <w:rFonts w:ascii="Consolas" w:eastAsia="Times New Roman" w:hAnsi="Consolas" w:cs="Times New Roman"/>
          <w:color w:val="D4D4D4"/>
          <w:sz w:val="21"/>
          <w:szCs w:val="21"/>
        </w:rPr>
        <w:t xml:space="preserve">  paso =</w:t>
      </w:r>
      <w:r w:rsidRPr="003A63CD">
        <w:rPr>
          <w:rFonts w:ascii="Consolas" w:eastAsia="Times New Roman" w:hAnsi="Consolas" w:cs="Times New Roman"/>
          <w:color w:val="B5CEA8"/>
          <w:sz w:val="21"/>
          <w:szCs w:val="21"/>
        </w:rPr>
        <w:t>0</w:t>
      </w:r>
      <w:r w:rsidRPr="003A63CD">
        <w:rPr>
          <w:rFonts w:ascii="Consolas" w:eastAsia="Times New Roman" w:hAnsi="Consolas" w:cs="Times New Roman"/>
          <w:color w:val="D4D4D4"/>
          <w:sz w:val="21"/>
          <w:szCs w:val="21"/>
        </w:rPr>
        <w:t>;</w:t>
      </w:r>
    </w:p>
    <w:p w14:paraId="619C5778" w14:textId="77777777" w:rsidR="00285D66" w:rsidRPr="003A63CD" w:rsidRDefault="00285D66" w:rsidP="00285D66">
      <w:pPr>
        <w:shd w:val="clear" w:color="auto" w:fill="1E1E1E"/>
        <w:spacing w:line="285" w:lineRule="atLeast"/>
        <w:rPr>
          <w:rFonts w:ascii="Consolas" w:eastAsia="Times New Roman" w:hAnsi="Consolas" w:cs="Times New Roman"/>
          <w:color w:val="D4D4D4"/>
          <w:sz w:val="21"/>
          <w:szCs w:val="21"/>
        </w:rPr>
      </w:pPr>
      <w:r w:rsidRPr="003A63CD">
        <w:rPr>
          <w:rFonts w:ascii="Consolas" w:eastAsia="Times New Roman" w:hAnsi="Consolas" w:cs="Times New Roman"/>
          <w:color w:val="D4D4D4"/>
          <w:sz w:val="21"/>
          <w:szCs w:val="21"/>
        </w:rPr>
        <w:t xml:space="preserve">  }</w:t>
      </w:r>
    </w:p>
    <w:p w14:paraId="45D46F62" w14:textId="77777777" w:rsidR="00285D66" w:rsidRPr="003A63CD" w:rsidRDefault="00285D66" w:rsidP="00285D66">
      <w:pPr>
        <w:shd w:val="clear" w:color="auto" w:fill="1E1E1E"/>
        <w:spacing w:line="285" w:lineRule="atLeast"/>
        <w:rPr>
          <w:rFonts w:ascii="Consolas" w:eastAsia="Times New Roman" w:hAnsi="Consolas" w:cs="Times New Roman"/>
          <w:color w:val="D4D4D4"/>
          <w:sz w:val="21"/>
          <w:szCs w:val="21"/>
        </w:rPr>
      </w:pPr>
      <w:r w:rsidRPr="003A63CD">
        <w:rPr>
          <w:rFonts w:ascii="Consolas" w:eastAsia="Times New Roman" w:hAnsi="Consolas" w:cs="Times New Roman"/>
          <w:color w:val="D4D4D4"/>
          <w:sz w:val="21"/>
          <w:szCs w:val="21"/>
        </w:rPr>
        <w:t xml:space="preserve">  segundos =</w:t>
      </w:r>
      <w:r w:rsidRPr="003A63CD">
        <w:rPr>
          <w:rFonts w:ascii="Consolas" w:eastAsia="Times New Roman" w:hAnsi="Consolas" w:cs="Times New Roman"/>
          <w:color w:val="B5CEA8"/>
          <w:sz w:val="21"/>
          <w:szCs w:val="21"/>
        </w:rPr>
        <w:t>0</w:t>
      </w:r>
      <w:r w:rsidRPr="003A63CD">
        <w:rPr>
          <w:rFonts w:ascii="Consolas" w:eastAsia="Times New Roman" w:hAnsi="Consolas" w:cs="Times New Roman"/>
          <w:color w:val="D4D4D4"/>
          <w:sz w:val="21"/>
          <w:szCs w:val="21"/>
        </w:rPr>
        <w:t>;</w:t>
      </w:r>
    </w:p>
    <w:p w14:paraId="01C1E5D0" w14:textId="77777777" w:rsidR="00285D66" w:rsidRPr="003A63CD" w:rsidRDefault="00285D66" w:rsidP="00285D66">
      <w:pPr>
        <w:shd w:val="clear" w:color="auto" w:fill="1E1E1E"/>
        <w:spacing w:line="285" w:lineRule="atLeast"/>
        <w:rPr>
          <w:rFonts w:ascii="Consolas" w:eastAsia="Times New Roman" w:hAnsi="Consolas" w:cs="Times New Roman"/>
          <w:color w:val="D4D4D4"/>
          <w:sz w:val="21"/>
          <w:szCs w:val="21"/>
        </w:rPr>
      </w:pPr>
      <w:r w:rsidRPr="003A63CD">
        <w:rPr>
          <w:rFonts w:ascii="Consolas" w:eastAsia="Times New Roman" w:hAnsi="Consolas" w:cs="Times New Roman"/>
          <w:color w:val="D4D4D4"/>
          <w:sz w:val="21"/>
          <w:szCs w:val="21"/>
        </w:rPr>
        <w:t xml:space="preserve">  cont=</w:t>
      </w:r>
      <w:r w:rsidRPr="003A63CD">
        <w:rPr>
          <w:rFonts w:ascii="Consolas" w:eastAsia="Times New Roman" w:hAnsi="Consolas" w:cs="Times New Roman"/>
          <w:color w:val="B5CEA8"/>
          <w:sz w:val="21"/>
          <w:szCs w:val="21"/>
        </w:rPr>
        <w:t>0</w:t>
      </w:r>
      <w:r w:rsidRPr="003A63CD">
        <w:rPr>
          <w:rFonts w:ascii="Consolas" w:eastAsia="Times New Roman" w:hAnsi="Consolas" w:cs="Times New Roman"/>
          <w:color w:val="D4D4D4"/>
          <w:sz w:val="21"/>
          <w:szCs w:val="21"/>
        </w:rPr>
        <w:t>;</w:t>
      </w:r>
    </w:p>
    <w:p w14:paraId="0699FC90" w14:textId="77777777" w:rsidR="00285D66" w:rsidRPr="003A63CD" w:rsidRDefault="00285D66" w:rsidP="00285D66">
      <w:pPr>
        <w:shd w:val="clear" w:color="auto" w:fill="1E1E1E"/>
        <w:spacing w:line="285" w:lineRule="atLeast"/>
        <w:rPr>
          <w:rFonts w:ascii="Consolas" w:eastAsia="Times New Roman" w:hAnsi="Consolas" w:cs="Times New Roman"/>
          <w:color w:val="D4D4D4"/>
          <w:sz w:val="21"/>
          <w:szCs w:val="21"/>
        </w:rPr>
      </w:pPr>
      <w:r w:rsidRPr="003A63CD">
        <w:rPr>
          <w:rFonts w:ascii="Consolas" w:eastAsia="Times New Roman" w:hAnsi="Consolas" w:cs="Times New Roman"/>
          <w:color w:val="D4D4D4"/>
          <w:sz w:val="21"/>
          <w:szCs w:val="21"/>
        </w:rPr>
        <w:t>}</w:t>
      </w:r>
    </w:p>
    <w:p w14:paraId="5C7AC2EE" w14:textId="77777777" w:rsidR="00285D66" w:rsidRDefault="00285D66" w:rsidP="00285D66"/>
    <w:p w14:paraId="4D22F286" w14:textId="77777777" w:rsidR="008F38A1" w:rsidRDefault="008F38A1" w:rsidP="008F38A1">
      <w:pPr>
        <w:pStyle w:val="AgustinTexto"/>
      </w:pPr>
    </w:p>
    <w:p w14:paraId="0FB6E015" w14:textId="77777777" w:rsidR="008F38A1" w:rsidRDefault="008F38A1" w:rsidP="008F38A1"/>
    <w:p w14:paraId="200523DE" w14:textId="77777777" w:rsidR="00FA1017" w:rsidRDefault="00FA1017">
      <w:pPr>
        <w:rPr>
          <w:rFonts w:ascii="Arial" w:eastAsia="Times New Roman" w:hAnsi="Arial" w:cs="Arial"/>
          <w:b/>
          <w:color w:val="auto"/>
          <w:sz w:val="24"/>
          <w:szCs w:val="24"/>
          <w:shd w:val="clear" w:color="auto" w:fill="FFFFFF"/>
        </w:rPr>
      </w:pPr>
      <w:r>
        <w:rPr>
          <w:rFonts w:ascii="Arial" w:eastAsia="Times New Roman" w:hAnsi="Arial" w:cs="Arial"/>
          <w:color w:val="auto"/>
          <w:sz w:val="24"/>
          <w:szCs w:val="24"/>
          <w:shd w:val="clear" w:color="auto" w:fill="FFFFFF"/>
        </w:rPr>
        <w:br w:type="page"/>
      </w:r>
    </w:p>
    <w:p w14:paraId="71C7AE73" w14:textId="02C022D6" w:rsidR="00651ECF" w:rsidRPr="00651ECF" w:rsidRDefault="00651ECF" w:rsidP="00651ECF">
      <w:pPr>
        <w:pStyle w:val="Ttulo1"/>
        <w:rPr>
          <w:sz w:val="36"/>
          <w:szCs w:val="36"/>
        </w:rPr>
      </w:pPr>
      <w:bookmarkStart w:id="245" w:name="_Toc508729717"/>
      <w:r w:rsidRPr="00651ECF">
        <w:rPr>
          <w:sz w:val="36"/>
          <w:szCs w:val="36"/>
        </w:rPr>
        <w:lastRenderedPageBreak/>
        <w:t>Glosario</w:t>
      </w:r>
      <w:bookmarkEnd w:id="245"/>
    </w:p>
    <w:p w14:paraId="147C6180" w14:textId="77777777" w:rsidR="00651ECF" w:rsidRPr="00B674A5" w:rsidRDefault="00651ECF" w:rsidP="00651ECF">
      <w:pPr>
        <w:rPr>
          <w:rStyle w:val="nfasissutil"/>
        </w:rPr>
      </w:pPr>
    </w:p>
    <w:p w14:paraId="059ADA41" w14:textId="2EE1EB6D" w:rsidR="009263C0" w:rsidRDefault="009263C0" w:rsidP="00FA1017">
      <w:pPr>
        <w:pStyle w:val="Ttulo2"/>
        <w:rPr>
          <w:b/>
          <w:i/>
          <w:sz w:val="32"/>
          <w:szCs w:val="32"/>
        </w:rPr>
      </w:pPr>
      <w:bookmarkStart w:id="246" w:name="_Ref508729438"/>
      <w:bookmarkStart w:id="247" w:name="_Toc508729718"/>
      <w:r>
        <w:rPr>
          <w:b/>
          <w:i/>
          <w:sz w:val="32"/>
          <w:szCs w:val="32"/>
        </w:rPr>
        <w:t>Amper</w:t>
      </w:r>
      <w:r w:rsidR="007E3FBE">
        <w:rPr>
          <w:b/>
          <w:i/>
          <w:sz w:val="32"/>
          <w:szCs w:val="32"/>
        </w:rPr>
        <w:t>e</w:t>
      </w:r>
      <w:bookmarkEnd w:id="246"/>
      <w:bookmarkEnd w:id="247"/>
    </w:p>
    <w:p w14:paraId="6EA83367" w14:textId="182440CC" w:rsidR="009263C0" w:rsidRPr="007E3FBE" w:rsidRDefault="007E3FBE" w:rsidP="009263C0">
      <w:pPr>
        <w:rPr>
          <w:rFonts w:ascii="Arial" w:hAnsi="Arial" w:cs="Arial"/>
          <w:sz w:val="24"/>
          <w:szCs w:val="24"/>
        </w:rPr>
      </w:pPr>
      <w:r w:rsidRPr="007E3FBE">
        <w:rPr>
          <w:rFonts w:ascii="Arial" w:hAnsi="Arial" w:cs="Arial"/>
          <w:sz w:val="24"/>
          <w:szCs w:val="24"/>
        </w:rPr>
        <w:t>Unidad de medida de</w:t>
      </w:r>
      <w:r w:rsidR="001C6C7E">
        <w:rPr>
          <w:rFonts w:ascii="Arial" w:hAnsi="Arial" w:cs="Arial"/>
          <w:sz w:val="24"/>
          <w:szCs w:val="24"/>
        </w:rPr>
        <w:t xml:space="preserve"> la</w:t>
      </w:r>
      <w:r w:rsidRPr="007E3FBE">
        <w:rPr>
          <w:rFonts w:ascii="Arial" w:hAnsi="Arial" w:cs="Arial"/>
          <w:sz w:val="24"/>
          <w:szCs w:val="24"/>
        </w:rPr>
        <w:t xml:space="preserve"> intensidad de corriente eléctrica.</w:t>
      </w:r>
    </w:p>
    <w:p w14:paraId="6399439A" w14:textId="5B3E71A6" w:rsidR="00FA1017" w:rsidRPr="00FA1017" w:rsidRDefault="00651ECF" w:rsidP="00FA1017">
      <w:pPr>
        <w:pStyle w:val="Ttulo2"/>
        <w:rPr>
          <w:b/>
          <w:i/>
          <w:sz w:val="32"/>
          <w:szCs w:val="32"/>
        </w:rPr>
      </w:pPr>
      <w:bookmarkStart w:id="248" w:name="_Toc508729719"/>
      <w:r w:rsidRPr="00FA1017">
        <w:rPr>
          <w:b/>
          <w:i/>
          <w:sz w:val="32"/>
          <w:szCs w:val="32"/>
        </w:rPr>
        <w:t>AP (Access Point)</w:t>
      </w:r>
      <w:bookmarkEnd w:id="248"/>
    </w:p>
    <w:p w14:paraId="02B51863" w14:textId="663A3F3F" w:rsidR="00651ECF" w:rsidRPr="00651ECF" w:rsidRDefault="00651ECF" w:rsidP="00651ECF">
      <w:pPr>
        <w:rPr>
          <w:rFonts w:ascii="Arial" w:hAnsi="Arial" w:cs="Arial"/>
          <w:iCs/>
          <w:sz w:val="24"/>
          <w:szCs w:val="24"/>
        </w:rPr>
      </w:pPr>
      <w:r w:rsidRPr="00651ECF">
        <w:rPr>
          <w:rFonts w:ascii="Arial" w:hAnsi="Arial" w:cs="Arial"/>
          <w:iCs/>
          <w:sz w:val="24"/>
          <w:szCs w:val="24"/>
        </w:rPr>
        <w:t>O punto de acceso en castellano, se le denomina a un dispositivo de red utilizado para la conexión de dispositivos inalámbricos a una red, por lo general wifi.</w:t>
      </w:r>
    </w:p>
    <w:p w14:paraId="787539DF" w14:textId="77777777" w:rsidR="00651ECF" w:rsidRPr="00880C19" w:rsidRDefault="00651ECF" w:rsidP="00651ECF">
      <w:pPr>
        <w:rPr>
          <w:rStyle w:val="nfasissutil"/>
          <w:rFonts w:ascii="Arial" w:hAnsi="Arial" w:cs="Arial"/>
          <w:sz w:val="24"/>
          <w:szCs w:val="24"/>
        </w:rPr>
      </w:pPr>
    </w:p>
    <w:p w14:paraId="0F7E914A" w14:textId="77777777" w:rsidR="00FA1017" w:rsidRPr="00FA1017" w:rsidRDefault="00651ECF" w:rsidP="00FA1017">
      <w:pPr>
        <w:pStyle w:val="Ttulo2"/>
        <w:rPr>
          <w:b/>
          <w:i/>
          <w:sz w:val="32"/>
          <w:szCs w:val="32"/>
        </w:rPr>
      </w:pPr>
      <w:bookmarkStart w:id="249" w:name="_Toc508729720"/>
      <w:r w:rsidRPr="00FA1017">
        <w:rPr>
          <w:b/>
          <w:i/>
          <w:sz w:val="32"/>
          <w:szCs w:val="32"/>
        </w:rPr>
        <w:t>API (Application Programming Interface</w:t>
      </w:r>
      <w:r w:rsidR="00FA1017" w:rsidRPr="00FA1017">
        <w:rPr>
          <w:b/>
          <w:i/>
          <w:sz w:val="32"/>
          <w:szCs w:val="32"/>
        </w:rPr>
        <w:t>)</w:t>
      </w:r>
      <w:bookmarkEnd w:id="249"/>
    </w:p>
    <w:p w14:paraId="443A0AC9" w14:textId="383CCC83" w:rsidR="00651ECF" w:rsidRDefault="00651ECF" w:rsidP="00651ECF">
      <w:r w:rsidRPr="00651ECF">
        <w:rPr>
          <w:rFonts w:ascii="Arial" w:hAnsi="Arial" w:cs="Arial"/>
          <w:sz w:val="24"/>
          <w:szCs w:val="24"/>
        </w:rPr>
        <w:t>O interfaz de programación de aplicaciones en informática, se le llama a un conjunto de subrutinas, funciones y procedimientos utilizados para ofrecer una biblioteca a otro software como una capa de abstracción.</w:t>
      </w:r>
    </w:p>
    <w:p w14:paraId="01BCABA6" w14:textId="77777777" w:rsidR="00651ECF" w:rsidRPr="00880C19" w:rsidRDefault="00651ECF" w:rsidP="00651ECF">
      <w:pPr>
        <w:rPr>
          <w:rStyle w:val="nfasissutil"/>
          <w:i w:val="0"/>
          <w:iCs w:val="0"/>
        </w:rPr>
      </w:pPr>
    </w:p>
    <w:p w14:paraId="56C57F96" w14:textId="77777777" w:rsidR="00FA1017" w:rsidRPr="00FA1017" w:rsidRDefault="00651ECF" w:rsidP="00FA1017">
      <w:pPr>
        <w:pStyle w:val="Ttulo2"/>
        <w:rPr>
          <w:b/>
          <w:i/>
          <w:sz w:val="32"/>
          <w:szCs w:val="32"/>
        </w:rPr>
      </w:pPr>
      <w:bookmarkStart w:id="250" w:name="_Toc508729721"/>
      <w:r w:rsidRPr="00FA1017">
        <w:rPr>
          <w:b/>
          <w:i/>
          <w:sz w:val="32"/>
          <w:szCs w:val="32"/>
        </w:rPr>
        <w:t>Back-End</w:t>
      </w:r>
      <w:bookmarkEnd w:id="250"/>
    </w:p>
    <w:p w14:paraId="3E119EA0" w14:textId="0AD63540" w:rsidR="00651ECF" w:rsidRPr="00651ECF" w:rsidRDefault="00651ECF" w:rsidP="00651ECF">
      <w:pPr>
        <w:rPr>
          <w:rFonts w:ascii="Arial" w:hAnsi="Arial" w:cs="Arial"/>
          <w:sz w:val="24"/>
          <w:szCs w:val="24"/>
        </w:rPr>
      </w:pPr>
      <w:r w:rsidRPr="00651ECF">
        <w:rPr>
          <w:rFonts w:ascii="Arial" w:hAnsi="Arial" w:cs="Arial"/>
          <w:sz w:val="24"/>
          <w:szCs w:val="24"/>
        </w:rPr>
        <w:t>Es la parte que procesa la entrada desde el Front-End. Esta parte se aloja principalmente del lado del servidor, programado en lenguajes como Java, PHP, .Net, Python, etc. Se encarga principalmente de generar un medio para proporcionar datos a la vista (Front-End) a través de la manipulación de datos.</w:t>
      </w:r>
    </w:p>
    <w:p w14:paraId="44FF371E" w14:textId="77777777" w:rsidR="00651ECF" w:rsidRPr="00B674A5" w:rsidRDefault="00651ECF" w:rsidP="00651ECF">
      <w:pPr>
        <w:rPr>
          <w:rStyle w:val="nfasissutil"/>
          <w:rFonts w:ascii="Arial" w:hAnsi="Arial" w:cs="Arial"/>
          <w:sz w:val="24"/>
          <w:szCs w:val="24"/>
        </w:rPr>
      </w:pPr>
    </w:p>
    <w:p w14:paraId="16718498" w14:textId="77777777" w:rsidR="00FA1017" w:rsidRPr="00FA1017" w:rsidRDefault="00651ECF" w:rsidP="00FA1017">
      <w:pPr>
        <w:pStyle w:val="Ttulo2"/>
        <w:rPr>
          <w:b/>
          <w:i/>
          <w:sz w:val="32"/>
          <w:szCs w:val="32"/>
        </w:rPr>
      </w:pPr>
      <w:bookmarkStart w:id="251" w:name="_Toc508729722"/>
      <w:r w:rsidRPr="00FA1017">
        <w:rPr>
          <w:b/>
          <w:i/>
          <w:sz w:val="32"/>
          <w:szCs w:val="32"/>
        </w:rPr>
        <w:t>Open Source</w:t>
      </w:r>
      <w:bookmarkEnd w:id="251"/>
    </w:p>
    <w:p w14:paraId="0DF26653" w14:textId="14D6FB40" w:rsidR="00651ECF" w:rsidRPr="00651ECF" w:rsidRDefault="00651ECF" w:rsidP="00651ECF">
      <w:pPr>
        <w:rPr>
          <w:rStyle w:val="nfasissutil"/>
          <w:rFonts w:ascii="Arial" w:hAnsi="Arial" w:cs="Arial"/>
          <w:i w:val="0"/>
          <w:color w:val="auto"/>
          <w:sz w:val="24"/>
          <w:szCs w:val="24"/>
        </w:rPr>
      </w:pPr>
      <w:r w:rsidRPr="00651ECF">
        <w:rPr>
          <w:rStyle w:val="nfasissutil"/>
          <w:rFonts w:ascii="Arial" w:hAnsi="Arial" w:cs="Arial"/>
          <w:i w:val="0"/>
          <w:color w:val="auto"/>
          <w:sz w:val="24"/>
          <w:szCs w:val="24"/>
        </w:rPr>
        <w:t>O código abierto en castellano, es un modelo de desarrollo de software en el cual su base fundamental es permitir a sus usuarios el acceso al código fuente para la colaboración en la evolución de dicho software.</w:t>
      </w:r>
    </w:p>
    <w:p w14:paraId="274C2B43" w14:textId="77777777" w:rsidR="00651ECF" w:rsidRPr="000A03D9" w:rsidRDefault="00651ECF" w:rsidP="00651ECF">
      <w:pPr>
        <w:rPr>
          <w:rStyle w:val="nfasissutil"/>
          <w:rFonts w:ascii="Arial" w:hAnsi="Arial" w:cs="Arial"/>
          <w:i w:val="0"/>
          <w:sz w:val="24"/>
          <w:szCs w:val="24"/>
        </w:rPr>
      </w:pPr>
    </w:p>
    <w:p w14:paraId="3C31E1CE" w14:textId="77777777" w:rsidR="00FA1017" w:rsidRPr="00FA1017" w:rsidRDefault="00651ECF" w:rsidP="00FA1017">
      <w:pPr>
        <w:pStyle w:val="Ttulo2"/>
        <w:rPr>
          <w:b/>
          <w:i/>
          <w:sz w:val="32"/>
          <w:szCs w:val="32"/>
        </w:rPr>
      </w:pPr>
      <w:bookmarkStart w:id="252" w:name="_Toc508729723"/>
      <w:r w:rsidRPr="00FA1017">
        <w:rPr>
          <w:b/>
          <w:i/>
          <w:sz w:val="32"/>
          <w:szCs w:val="32"/>
        </w:rPr>
        <w:t>Daemon</w:t>
      </w:r>
      <w:bookmarkEnd w:id="252"/>
    </w:p>
    <w:p w14:paraId="30246A27" w14:textId="722623A2" w:rsidR="00651ECF" w:rsidRPr="00651ECF" w:rsidRDefault="00651ECF" w:rsidP="00651ECF">
      <w:pPr>
        <w:rPr>
          <w:rFonts w:ascii="Arial" w:hAnsi="Arial" w:cs="Arial"/>
          <w:iCs/>
          <w:sz w:val="24"/>
          <w:szCs w:val="24"/>
          <w:shd w:val="clear" w:color="auto" w:fill="FFFFFF"/>
        </w:rPr>
      </w:pPr>
      <w:r w:rsidRPr="00651ECF">
        <w:rPr>
          <w:rFonts w:ascii="Arial" w:hAnsi="Arial" w:cs="Arial"/>
          <w:iCs/>
          <w:sz w:val="24"/>
          <w:szCs w:val="24"/>
          <w:shd w:val="clear" w:color="auto" w:fill="FFFFFF"/>
        </w:rPr>
        <w:t>Se le denomina así a un proceso informático que se ejecuta en segundo plano, y por lo general al iniciar el sistema operativo.</w:t>
      </w:r>
    </w:p>
    <w:p w14:paraId="00093895" w14:textId="77777777" w:rsidR="00651ECF" w:rsidRPr="00880C19" w:rsidRDefault="00651ECF" w:rsidP="00651ECF">
      <w:pPr>
        <w:rPr>
          <w:rFonts w:ascii="Arial" w:hAnsi="Arial" w:cs="Arial"/>
          <w:i/>
          <w:iCs/>
          <w:color w:val="222222"/>
          <w:sz w:val="24"/>
          <w:szCs w:val="24"/>
          <w:shd w:val="clear" w:color="auto" w:fill="FFFFFF"/>
        </w:rPr>
      </w:pPr>
    </w:p>
    <w:p w14:paraId="786676D8" w14:textId="77777777" w:rsidR="00FA1017" w:rsidRPr="00FA1017" w:rsidRDefault="00651ECF" w:rsidP="00FA1017">
      <w:pPr>
        <w:pStyle w:val="Ttulo2"/>
        <w:rPr>
          <w:b/>
          <w:i/>
          <w:sz w:val="32"/>
          <w:szCs w:val="32"/>
        </w:rPr>
      </w:pPr>
      <w:bookmarkStart w:id="253" w:name="_Toc508729724"/>
      <w:r w:rsidRPr="00FA1017">
        <w:rPr>
          <w:b/>
          <w:i/>
          <w:sz w:val="32"/>
          <w:szCs w:val="32"/>
        </w:rPr>
        <w:t>Datos raw</w:t>
      </w:r>
      <w:bookmarkEnd w:id="253"/>
    </w:p>
    <w:p w14:paraId="7CCC5A82" w14:textId="3ED7D07F" w:rsidR="00651ECF" w:rsidRPr="00651ECF" w:rsidRDefault="00651ECF" w:rsidP="00651ECF">
      <w:pPr>
        <w:rPr>
          <w:rFonts w:ascii="Arial" w:hAnsi="Arial" w:cs="Arial"/>
          <w:iCs/>
          <w:sz w:val="24"/>
          <w:szCs w:val="24"/>
          <w:shd w:val="clear" w:color="auto" w:fill="FFFFFF"/>
        </w:rPr>
      </w:pPr>
      <w:r w:rsidRPr="00651ECF">
        <w:rPr>
          <w:rFonts w:ascii="Arial" w:hAnsi="Arial" w:cs="Arial"/>
          <w:iCs/>
          <w:sz w:val="24"/>
          <w:szCs w:val="24"/>
          <w:shd w:val="clear" w:color="auto" w:fill="FFFFFF"/>
        </w:rPr>
        <w:t>O datos “crudos”, también conocidos como datos atomizados, se les denomina a los datos de dispositivos informáticos que no han sido procesados para ser utilizados.</w:t>
      </w:r>
    </w:p>
    <w:p w14:paraId="46B917C7" w14:textId="77777777" w:rsidR="00651ECF" w:rsidRPr="004144DF" w:rsidRDefault="00651ECF" w:rsidP="00651ECF">
      <w:pPr>
        <w:rPr>
          <w:rFonts w:ascii="Arial" w:hAnsi="Arial" w:cs="Arial"/>
          <w:iCs/>
          <w:color w:val="auto"/>
          <w:sz w:val="24"/>
          <w:szCs w:val="24"/>
          <w:shd w:val="clear" w:color="auto" w:fill="FFFFFF"/>
        </w:rPr>
      </w:pPr>
    </w:p>
    <w:p w14:paraId="671C1E50" w14:textId="77777777" w:rsidR="00FA1017" w:rsidRPr="009C7F04" w:rsidRDefault="00651ECF" w:rsidP="00FA1017">
      <w:pPr>
        <w:pStyle w:val="Ttulo2"/>
        <w:rPr>
          <w:b/>
          <w:i/>
          <w:sz w:val="32"/>
          <w:szCs w:val="32"/>
          <w:lang w:val="en-US"/>
        </w:rPr>
      </w:pPr>
      <w:bookmarkStart w:id="254" w:name="_Toc508729725"/>
      <w:r w:rsidRPr="009C7F04">
        <w:rPr>
          <w:b/>
          <w:i/>
          <w:sz w:val="32"/>
          <w:szCs w:val="32"/>
          <w:lang w:val="en-US"/>
        </w:rPr>
        <w:t>DHCP (Dynami</w:t>
      </w:r>
      <w:r w:rsidR="00FA1017" w:rsidRPr="009C7F04">
        <w:rPr>
          <w:b/>
          <w:i/>
          <w:sz w:val="32"/>
          <w:szCs w:val="32"/>
          <w:lang w:val="en-US"/>
        </w:rPr>
        <w:t>c Host Configuration Protocol)</w:t>
      </w:r>
      <w:bookmarkEnd w:id="254"/>
    </w:p>
    <w:p w14:paraId="45D1F9CB" w14:textId="6D300AD2" w:rsidR="00651ECF" w:rsidRPr="00651ECF" w:rsidRDefault="00651ECF" w:rsidP="00651ECF">
      <w:pPr>
        <w:rPr>
          <w:rStyle w:val="nfasissutil"/>
          <w:rFonts w:ascii="Arial" w:hAnsi="Arial" w:cs="Arial"/>
          <w:i w:val="0"/>
          <w:color w:val="auto"/>
          <w:sz w:val="24"/>
          <w:szCs w:val="24"/>
        </w:rPr>
      </w:pPr>
      <w:r w:rsidRPr="00651ECF">
        <w:rPr>
          <w:rStyle w:val="nfasissutil"/>
          <w:rFonts w:ascii="Arial" w:hAnsi="Arial" w:cs="Arial"/>
          <w:i w:val="0"/>
          <w:color w:val="auto"/>
          <w:sz w:val="24"/>
          <w:szCs w:val="24"/>
        </w:rPr>
        <w:t>O protocolo de configuración dinámica de host en castellano, es un protocolo de red (que trabaja en la capa de aplicación del modelo TCP/IP) utilizado como servidor de direcciones ip dinámicas, para los hosts conectados a la respectiva red.</w:t>
      </w:r>
    </w:p>
    <w:p w14:paraId="2368CC0C" w14:textId="77777777" w:rsidR="00651ECF" w:rsidRPr="00B674A5" w:rsidRDefault="00651ECF" w:rsidP="00651ECF">
      <w:pPr>
        <w:rPr>
          <w:rFonts w:ascii="Arial" w:hAnsi="Arial" w:cs="Arial"/>
          <w:iCs/>
          <w:color w:val="auto"/>
          <w:sz w:val="24"/>
          <w:szCs w:val="24"/>
        </w:rPr>
      </w:pPr>
    </w:p>
    <w:p w14:paraId="547CCC3D" w14:textId="77777777" w:rsidR="00FA1017" w:rsidRPr="00FA1017" w:rsidRDefault="00651ECF" w:rsidP="00FA1017">
      <w:pPr>
        <w:pStyle w:val="Ttulo2"/>
        <w:rPr>
          <w:b/>
          <w:i/>
          <w:sz w:val="32"/>
          <w:szCs w:val="32"/>
        </w:rPr>
      </w:pPr>
      <w:bookmarkStart w:id="255" w:name="_Toc508729726"/>
      <w:r w:rsidRPr="00FA1017">
        <w:rPr>
          <w:b/>
          <w:i/>
          <w:sz w:val="32"/>
          <w:szCs w:val="32"/>
        </w:rPr>
        <w:lastRenderedPageBreak/>
        <w:t>DOM (Document object Model)</w:t>
      </w:r>
      <w:bookmarkEnd w:id="255"/>
    </w:p>
    <w:p w14:paraId="0668A009" w14:textId="6F1A069E" w:rsidR="00651ECF" w:rsidRPr="00651ECF" w:rsidRDefault="00651ECF" w:rsidP="00651ECF">
      <w:pPr>
        <w:rPr>
          <w:rStyle w:val="nfasissutil"/>
          <w:rFonts w:ascii="Arial" w:hAnsi="Arial" w:cs="Arial"/>
          <w:i w:val="0"/>
          <w:color w:val="auto"/>
          <w:sz w:val="24"/>
          <w:szCs w:val="24"/>
        </w:rPr>
      </w:pPr>
      <w:r w:rsidRPr="00651ECF">
        <w:rPr>
          <w:rStyle w:val="nfasissutil"/>
          <w:rFonts w:ascii="Arial" w:hAnsi="Arial" w:cs="Arial"/>
          <w:i w:val="0"/>
          <w:color w:val="auto"/>
          <w:sz w:val="24"/>
          <w:szCs w:val="24"/>
        </w:rPr>
        <w:t xml:space="preserve">O modelo de objetos del documento, es una API para la representación de documentos HTML, XML y XHTML, que facilita una representación estructurada del documento y define de qué manera los programas pueden acceder, al fin de modificar, tanto su estructura, estilo y contenido. </w:t>
      </w:r>
    </w:p>
    <w:p w14:paraId="76D02B2B" w14:textId="77777777" w:rsidR="00651ECF" w:rsidRPr="00C73EFB" w:rsidRDefault="00651ECF" w:rsidP="00651ECF">
      <w:pPr>
        <w:rPr>
          <w:rStyle w:val="nfasissutil"/>
          <w:rFonts w:ascii="Arial" w:hAnsi="Arial" w:cs="Arial"/>
          <w:i w:val="0"/>
          <w:color w:val="auto"/>
          <w:sz w:val="24"/>
          <w:szCs w:val="24"/>
        </w:rPr>
      </w:pPr>
    </w:p>
    <w:p w14:paraId="3642757E" w14:textId="77777777" w:rsidR="00FA1017" w:rsidRPr="00FA1017" w:rsidRDefault="00651ECF" w:rsidP="00FA1017">
      <w:pPr>
        <w:pStyle w:val="Ttulo2"/>
        <w:rPr>
          <w:b/>
          <w:i/>
          <w:sz w:val="32"/>
          <w:szCs w:val="32"/>
        </w:rPr>
      </w:pPr>
      <w:bookmarkStart w:id="256" w:name="_Toc508729727"/>
      <w:r w:rsidRPr="00FA1017">
        <w:rPr>
          <w:b/>
          <w:i/>
          <w:sz w:val="32"/>
          <w:szCs w:val="32"/>
        </w:rPr>
        <w:t>Framework</w:t>
      </w:r>
      <w:bookmarkEnd w:id="256"/>
    </w:p>
    <w:p w14:paraId="2B150FC7" w14:textId="3EAAB730" w:rsidR="00651ECF" w:rsidRPr="00651ECF" w:rsidRDefault="00651ECF" w:rsidP="00651ECF">
      <w:pPr>
        <w:rPr>
          <w:rStyle w:val="nfasissutil"/>
          <w:rFonts w:ascii="Arial" w:hAnsi="Arial" w:cs="Arial"/>
          <w:i w:val="0"/>
          <w:color w:val="auto"/>
          <w:sz w:val="24"/>
          <w:szCs w:val="24"/>
        </w:rPr>
      </w:pPr>
      <w:r w:rsidRPr="00651ECF">
        <w:rPr>
          <w:rStyle w:val="nfasissutil"/>
          <w:rFonts w:ascii="Arial" w:hAnsi="Arial" w:cs="Arial"/>
          <w:i w:val="0"/>
          <w:color w:val="auto"/>
          <w:sz w:val="24"/>
          <w:szCs w:val="24"/>
        </w:rPr>
        <w:t>O entorno de trabajo, es un conjunto de herramientas informáticas que facilitan el desarrollo de software.</w:t>
      </w:r>
    </w:p>
    <w:p w14:paraId="620B0235" w14:textId="77777777" w:rsidR="00651ECF" w:rsidRPr="00142923" w:rsidRDefault="00651ECF" w:rsidP="00651ECF">
      <w:pPr>
        <w:rPr>
          <w:rStyle w:val="nfasissutil"/>
          <w:rFonts w:ascii="Arial" w:hAnsi="Arial" w:cs="Arial"/>
          <w:i w:val="0"/>
          <w:color w:val="auto"/>
          <w:sz w:val="24"/>
          <w:szCs w:val="24"/>
        </w:rPr>
      </w:pPr>
    </w:p>
    <w:p w14:paraId="2A299287" w14:textId="77777777" w:rsidR="00FA1017" w:rsidRPr="00FA1017" w:rsidRDefault="00651ECF" w:rsidP="00FA1017">
      <w:pPr>
        <w:pStyle w:val="Ttulo2"/>
        <w:rPr>
          <w:b/>
          <w:i/>
          <w:sz w:val="32"/>
          <w:szCs w:val="32"/>
        </w:rPr>
      </w:pPr>
      <w:bookmarkStart w:id="257" w:name="_Toc508729728"/>
      <w:r w:rsidRPr="00FA1017">
        <w:rPr>
          <w:b/>
          <w:i/>
          <w:sz w:val="32"/>
          <w:szCs w:val="32"/>
        </w:rPr>
        <w:t>Front-End</w:t>
      </w:r>
      <w:bookmarkEnd w:id="257"/>
    </w:p>
    <w:p w14:paraId="5B609EF1" w14:textId="6555DDC4" w:rsidR="00651ECF" w:rsidRPr="00651ECF" w:rsidRDefault="00651ECF" w:rsidP="00651ECF">
      <w:pPr>
        <w:rPr>
          <w:rFonts w:ascii="Arial" w:hAnsi="Arial" w:cs="Arial"/>
          <w:sz w:val="24"/>
          <w:szCs w:val="24"/>
        </w:rPr>
      </w:pPr>
      <w:r w:rsidRPr="00651ECF">
        <w:rPr>
          <w:rFonts w:ascii="Arial" w:hAnsi="Arial" w:cs="Arial"/>
          <w:sz w:val="24"/>
          <w:szCs w:val="24"/>
        </w:rPr>
        <w:t>Es la parte del software que interactúa con los usuarios. Por otro lado, dentro de las tecnologías webs, el Front-end son todas aquellas tecnologías que corren del lado del cliente, es decir, todas aquellas tecnologías que corren del lado del navegador web, generalizándose más que nada en tres lenguajes, HTML, CSS Y JavaScript.</w:t>
      </w:r>
    </w:p>
    <w:p w14:paraId="24BE6EC6" w14:textId="77777777" w:rsidR="00651ECF" w:rsidRPr="004144DF" w:rsidRDefault="00651ECF" w:rsidP="00651ECF">
      <w:pPr>
        <w:rPr>
          <w:rStyle w:val="nfasissutil"/>
          <w:rFonts w:ascii="Arial" w:hAnsi="Arial" w:cs="Arial"/>
          <w:color w:val="auto"/>
          <w:sz w:val="24"/>
          <w:szCs w:val="24"/>
        </w:rPr>
      </w:pPr>
    </w:p>
    <w:p w14:paraId="47A4EC9B" w14:textId="77777777" w:rsidR="00FA1017" w:rsidRPr="00FA1017" w:rsidRDefault="00651ECF" w:rsidP="00FA1017">
      <w:pPr>
        <w:pStyle w:val="Ttulo2"/>
        <w:rPr>
          <w:b/>
          <w:i/>
          <w:sz w:val="32"/>
          <w:szCs w:val="32"/>
        </w:rPr>
      </w:pPr>
      <w:bookmarkStart w:id="258" w:name="_Toc508729729"/>
      <w:r w:rsidRPr="00FA1017">
        <w:rPr>
          <w:b/>
          <w:i/>
          <w:sz w:val="32"/>
          <w:szCs w:val="32"/>
        </w:rPr>
        <w:t>Host</w:t>
      </w:r>
      <w:bookmarkEnd w:id="258"/>
    </w:p>
    <w:p w14:paraId="38AC78FF" w14:textId="40A2FBDC" w:rsidR="00651ECF" w:rsidRPr="00651ECF" w:rsidRDefault="00651ECF" w:rsidP="00651ECF">
      <w:pPr>
        <w:rPr>
          <w:rFonts w:ascii="Arial" w:hAnsi="Arial" w:cs="Arial"/>
          <w:iCs/>
          <w:sz w:val="24"/>
          <w:szCs w:val="24"/>
          <w:shd w:val="clear" w:color="auto" w:fill="FFFFFF"/>
        </w:rPr>
      </w:pPr>
      <w:r w:rsidRPr="00651ECF">
        <w:rPr>
          <w:rFonts w:ascii="Arial" w:hAnsi="Arial" w:cs="Arial"/>
          <w:iCs/>
          <w:sz w:val="24"/>
          <w:szCs w:val="24"/>
          <w:shd w:val="clear" w:color="auto" w:fill="FFFFFF"/>
        </w:rPr>
        <w:t>Se le llama así, a todos los dispositivos de una red encargados de brindar y/o utilizar servicios en la misma.</w:t>
      </w:r>
    </w:p>
    <w:p w14:paraId="36CD6B52" w14:textId="77777777" w:rsidR="00651ECF" w:rsidRDefault="00651ECF" w:rsidP="00651ECF">
      <w:pPr>
        <w:rPr>
          <w:rStyle w:val="nfasissutil"/>
          <w:rFonts w:ascii="Arial" w:hAnsi="Arial" w:cs="Arial"/>
          <w:b/>
          <w:color w:val="auto"/>
          <w:sz w:val="24"/>
          <w:szCs w:val="24"/>
        </w:rPr>
      </w:pPr>
    </w:p>
    <w:p w14:paraId="51C28FD9" w14:textId="77777777" w:rsidR="00FA1017" w:rsidRPr="00FA1017" w:rsidRDefault="00651ECF" w:rsidP="00FA1017">
      <w:pPr>
        <w:pStyle w:val="Ttulo2"/>
        <w:rPr>
          <w:b/>
          <w:i/>
          <w:sz w:val="32"/>
          <w:szCs w:val="32"/>
        </w:rPr>
      </w:pPr>
      <w:bookmarkStart w:id="259" w:name="_Toc508729730"/>
      <w:r w:rsidRPr="00FA1017">
        <w:rPr>
          <w:b/>
          <w:i/>
          <w:sz w:val="32"/>
          <w:szCs w:val="32"/>
        </w:rPr>
        <w:t>IDE (Integ</w:t>
      </w:r>
      <w:r w:rsidR="00FA1017" w:rsidRPr="00FA1017">
        <w:rPr>
          <w:b/>
          <w:i/>
          <w:sz w:val="32"/>
          <w:szCs w:val="32"/>
        </w:rPr>
        <w:t>rated Development Environment)</w:t>
      </w:r>
      <w:bookmarkEnd w:id="259"/>
    </w:p>
    <w:p w14:paraId="4BAAAB06" w14:textId="4C3614A3" w:rsidR="00651ECF" w:rsidRPr="00651ECF" w:rsidRDefault="00651ECF" w:rsidP="00651ECF">
      <w:pPr>
        <w:rPr>
          <w:rStyle w:val="nfasissutil"/>
          <w:rFonts w:ascii="Arial" w:hAnsi="Arial" w:cs="Arial"/>
          <w:i w:val="0"/>
          <w:color w:val="auto"/>
          <w:sz w:val="24"/>
          <w:szCs w:val="24"/>
        </w:rPr>
      </w:pPr>
      <w:r w:rsidRPr="00651ECF">
        <w:rPr>
          <w:rStyle w:val="nfasissutil"/>
          <w:rFonts w:ascii="Arial" w:hAnsi="Arial" w:cs="Arial"/>
          <w:i w:val="0"/>
          <w:color w:val="auto"/>
          <w:sz w:val="24"/>
          <w:szCs w:val="24"/>
        </w:rPr>
        <w:t>O entorno de desarrollo integrado en castellano, es una aplicación informática, que, mediante diversos servicios integrados, se utiliza para facilitar el desarrollo de software.</w:t>
      </w:r>
    </w:p>
    <w:p w14:paraId="6D6FDD98" w14:textId="77777777" w:rsidR="00651ECF" w:rsidRPr="004144DF" w:rsidRDefault="00651ECF" w:rsidP="00651ECF">
      <w:pPr>
        <w:rPr>
          <w:rStyle w:val="nfasissutil"/>
          <w:rFonts w:ascii="Arial" w:hAnsi="Arial" w:cs="Arial"/>
          <w:b/>
          <w:i w:val="0"/>
          <w:color w:val="auto"/>
          <w:sz w:val="24"/>
          <w:szCs w:val="24"/>
        </w:rPr>
      </w:pPr>
    </w:p>
    <w:p w14:paraId="64441D7D" w14:textId="77777777" w:rsidR="00FA1017" w:rsidRPr="00FA1017" w:rsidRDefault="00651ECF" w:rsidP="00FA1017">
      <w:pPr>
        <w:pStyle w:val="Ttulo2"/>
        <w:rPr>
          <w:b/>
          <w:i/>
          <w:iCs/>
          <w:sz w:val="32"/>
          <w:szCs w:val="32"/>
        </w:rPr>
      </w:pPr>
      <w:bookmarkStart w:id="260" w:name="_Ref508660221"/>
      <w:bookmarkStart w:id="261" w:name="_Toc508729731"/>
      <w:r w:rsidRPr="00FA1017">
        <w:rPr>
          <w:b/>
          <w:i/>
          <w:iCs/>
          <w:sz w:val="32"/>
          <w:szCs w:val="32"/>
        </w:rPr>
        <w:t>Inteligencia Artificial</w:t>
      </w:r>
      <w:bookmarkEnd w:id="260"/>
      <w:bookmarkEnd w:id="261"/>
    </w:p>
    <w:p w14:paraId="7794F6F1" w14:textId="17A9B2FC" w:rsidR="00651ECF" w:rsidRPr="00651ECF" w:rsidRDefault="00651ECF" w:rsidP="00651ECF">
      <w:pPr>
        <w:rPr>
          <w:rStyle w:val="nfasissutil"/>
          <w:rFonts w:ascii="Arial" w:hAnsi="Arial" w:cs="Arial"/>
          <w:i w:val="0"/>
          <w:color w:val="auto"/>
          <w:sz w:val="24"/>
          <w:szCs w:val="24"/>
        </w:rPr>
      </w:pPr>
      <w:r w:rsidRPr="00651ECF">
        <w:rPr>
          <w:rStyle w:val="nfasissutil"/>
          <w:rFonts w:ascii="Arial" w:hAnsi="Arial" w:cs="Arial"/>
          <w:i w:val="0"/>
          <w:color w:val="auto"/>
          <w:sz w:val="24"/>
          <w:szCs w:val="24"/>
        </w:rPr>
        <w:t>Es la inteligencia exhibida por máquinas. Una máquina ‘inteligente’ ideal es un agente racional flexible que percibe su entorno y lleva a cabo acciones que maximicen sus posibilidades de éxito en algún objetivo o tarea.</w:t>
      </w:r>
    </w:p>
    <w:p w14:paraId="28D27CF4" w14:textId="77777777" w:rsidR="00651ECF" w:rsidRPr="00651ECF" w:rsidRDefault="00651ECF" w:rsidP="00651ECF">
      <w:pPr>
        <w:rPr>
          <w:rStyle w:val="nfasissutil"/>
          <w:rFonts w:ascii="Arial" w:hAnsi="Arial" w:cs="Arial"/>
          <w:i w:val="0"/>
          <w:color w:val="auto"/>
          <w:sz w:val="24"/>
          <w:szCs w:val="24"/>
        </w:rPr>
      </w:pPr>
    </w:p>
    <w:p w14:paraId="5C1DD169" w14:textId="77777777" w:rsidR="00FA1017" w:rsidRPr="00FA1017" w:rsidRDefault="00651ECF" w:rsidP="00FA1017">
      <w:pPr>
        <w:pStyle w:val="Ttulo2"/>
        <w:rPr>
          <w:b/>
          <w:i/>
          <w:sz w:val="32"/>
          <w:szCs w:val="32"/>
        </w:rPr>
      </w:pPr>
      <w:bookmarkStart w:id="262" w:name="_Toc508729732"/>
      <w:r w:rsidRPr="00FA1017">
        <w:rPr>
          <w:b/>
          <w:i/>
          <w:sz w:val="32"/>
          <w:szCs w:val="32"/>
        </w:rPr>
        <w:t>Internet</w:t>
      </w:r>
      <w:bookmarkEnd w:id="262"/>
    </w:p>
    <w:p w14:paraId="2E106ACB" w14:textId="19E75E6A" w:rsidR="00651ECF" w:rsidRPr="00651ECF" w:rsidRDefault="00651ECF" w:rsidP="00651ECF">
      <w:pPr>
        <w:rPr>
          <w:rStyle w:val="nfasissutil"/>
          <w:rFonts w:ascii="Arial" w:hAnsi="Arial" w:cs="Arial"/>
          <w:i w:val="0"/>
          <w:color w:val="auto"/>
          <w:sz w:val="24"/>
          <w:szCs w:val="24"/>
        </w:rPr>
      </w:pPr>
      <w:r w:rsidRPr="00651ECF">
        <w:rPr>
          <w:rStyle w:val="nfasissutil"/>
          <w:rFonts w:ascii="Arial" w:hAnsi="Arial" w:cs="Arial"/>
          <w:i w:val="0"/>
          <w:color w:val="auto"/>
          <w:sz w:val="24"/>
          <w:szCs w:val="24"/>
        </w:rPr>
        <w:t>Se le llama así, al conjunto descentralizado de redes mundiales interconectadas entre sí, las cuales utilizan la familia de protocolos TCP/IP para realizar sus comunicaciones.</w:t>
      </w:r>
    </w:p>
    <w:p w14:paraId="46DDB288" w14:textId="77777777" w:rsidR="00651ECF" w:rsidRPr="00651ECF" w:rsidRDefault="00651ECF" w:rsidP="00651ECF">
      <w:pPr>
        <w:rPr>
          <w:rStyle w:val="nfasissutil"/>
          <w:rFonts w:ascii="Arial" w:hAnsi="Arial" w:cs="Arial"/>
          <w:i w:val="0"/>
          <w:color w:val="auto"/>
          <w:sz w:val="24"/>
          <w:szCs w:val="24"/>
        </w:rPr>
      </w:pPr>
    </w:p>
    <w:p w14:paraId="0CC0164F" w14:textId="77777777" w:rsidR="00FA1017" w:rsidRPr="00FA1017" w:rsidRDefault="00651ECF" w:rsidP="00FA1017">
      <w:pPr>
        <w:pStyle w:val="Ttulo2"/>
        <w:rPr>
          <w:b/>
          <w:i/>
          <w:sz w:val="32"/>
          <w:szCs w:val="32"/>
        </w:rPr>
      </w:pPr>
      <w:bookmarkStart w:id="263" w:name="_Ref508704211"/>
      <w:bookmarkStart w:id="264" w:name="_Toc508729733"/>
      <w:r w:rsidRPr="00FA1017">
        <w:rPr>
          <w:b/>
          <w:i/>
          <w:sz w:val="32"/>
          <w:szCs w:val="32"/>
        </w:rPr>
        <w:t>Iot (Internet of Things)</w:t>
      </w:r>
      <w:bookmarkEnd w:id="263"/>
      <w:bookmarkEnd w:id="264"/>
    </w:p>
    <w:p w14:paraId="4216DB81" w14:textId="5070A6E9" w:rsidR="00651ECF" w:rsidRPr="00651ECF" w:rsidRDefault="00651ECF" w:rsidP="00651ECF">
      <w:pPr>
        <w:rPr>
          <w:rStyle w:val="nfasissutil"/>
          <w:rFonts w:ascii="Arial" w:hAnsi="Arial" w:cs="Arial"/>
          <w:i w:val="0"/>
          <w:color w:val="auto"/>
          <w:sz w:val="24"/>
          <w:szCs w:val="24"/>
        </w:rPr>
      </w:pPr>
      <w:r w:rsidRPr="00651ECF">
        <w:rPr>
          <w:rStyle w:val="nfasissutil"/>
          <w:rFonts w:ascii="Arial" w:hAnsi="Arial" w:cs="Arial"/>
          <w:i w:val="0"/>
          <w:color w:val="auto"/>
          <w:sz w:val="24"/>
          <w:szCs w:val="24"/>
        </w:rPr>
        <w:t>O internet de las cosas en castellano, es el concepto que hace referencia a la conexión digital de objetos de uso cotidiano, para las personas, con internet.</w:t>
      </w:r>
    </w:p>
    <w:p w14:paraId="01EFC460" w14:textId="77777777" w:rsidR="00651ECF" w:rsidRPr="00651ECF" w:rsidRDefault="00651ECF" w:rsidP="00651ECF">
      <w:pPr>
        <w:rPr>
          <w:rStyle w:val="nfasissutil"/>
          <w:rFonts w:ascii="Arial" w:hAnsi="Arial" w:cs="Arial"/>
          <w:i w:val="0"/>
          <w:color w:val="auto"/>
          <w:sz w:val="24"/>
          <w:szCs w:val="24"/>
        </w:rPr>
      </w:pPr>
    </w:p>
    <w:p w14:paraId="31677608" w14:textId="77777777" w:rsidR="00FA1017" w:rsidRPr="00FA1017" w:rsidRDefault="00651ECF" w:rsidP="00FA1017">
      <w:pPr>
        <w:pStyle w:val="Ttulo2"/>
        <w:rPr>
          <w:b/>
          <w:i/>
          <w:iCs/>
          <w:sz w:val="32"/>
          <w:szCs w:val="32"/>
        </w:rPr>
      </w:pPr>
      <w:bookmarkStart w:id="265" w:name="_Toc508729734"/>
      <w:r w:rsidRPr="00FA1017">
        <w:rPr>
          <w:b/>
          <w:i/>
          <w:iCs/>
          <w:sz w:val="32"/>
          <w:szCs w:val="32"/>
        </w:rPr>
        <w:lastRenderedPageBreak/>
        <w:t>IP</w:t>
      </w:r>
      <w:r w:rsidR="00FA1017" w:rsidRPr="00FA1017">
        <w:rPr>
          <w:b/>
          <w:i/>
          <w:iCs/>
          <w:sz w:val="32"/>
          <w:szCs w:val="32"/>
        </w:rPr>
        <w:t xml:space="preserve"> (Internet Protocol)</w:t>
      </w:r>
      <w:bookmarkEnd w:id="265"/>
    </w:p>
    <w:p w14:paraId="664D488D" w14:textId="501E31C0" w:rsidR="00651ECF" w:rsidRPr="00651ECF" w:rsidRDefault="00651ECF" w:rsidP="00651ECF">
      <w:pPr>
        <w:rPr>
          <w:rFonts w:ascii="Arial" w:hAnsi="Arial" w:cs="Arial"/>
          <w:iCs/>
          <w:sz w:val="24"/>
          <w:szCs w:val="24"/>
        </w:rPr>
      </w:pPr>
      <w:r w:rsidRPr="00651ECF">
        <w:rPr>
          <w:rFonts w:ascii="Arial" w:hAnsi="Arial" w:cs="Arial"/>
          <w:iCs/>
          <w:sz w:val="24"/>
          <w:szCs w:val="24"/>
        </w:rPr>
        <w:t>O protocolo de internet en castellano, es el protocolo encargado del direccionamiento y enrutamiento de datos en una red. Para ello se utiliza una dirección IP, que no es más que un número que identifica a todos los dispositivos conectados en una red</w:t>
      </w:r>
    </w:p>
    <w:p w14:paraId="3DE53379" w14:textId="77777777" w:rsidR="00651ECF" w:rsidRPr="00651ECF" w:rsidRDefault="00651ECF" w:rsidP="00651ECF">
      <w:pPr>
        <w:rPr>
          <w:rFonts w:ascii="Arial" w:hAnsi="Arial" w:cs="Arial"/>
          <w:iCs/>
          <w:color w:val="auto"/>
          <w:sz w:val="24"/>
          <w:szCs w:val="24"/>
        </w:rPr>
      </w:pPr>
    </w:p>
    <w:p w14:paraId="59D0E674" w14:textId="77777777" w:rsidR="00FA1017" w:rsidRPr="00FA1017" w:rsidRDefault="00651ECF" w:rsidP="00FA1017">
      <w:pPr>
        <w:pStyle w:val="Ttulo2"/>
        <w:rPr>
          <w:b/>
          <w:i/>
          <w:iCs/>
          <w:sz w:val="32"/>
          <w:szCs w:val="32"/>
        </w:rPr>
      </w:pPr>
      <w:bookmarkStart w:id="266" w:name="_Toc508729735"/>
      <w:r w:rsidRPr="00FA1017">
        <w:rPr>
          <w:b/>
          <w:i/>
          <w:iCs/>
          <w:sz w:val="32"/>
          <w:szCs w:val="32"/>
        </w:rPr>
        <w:t>LAN (Local Area Network)</w:t>
      </w:r>
      <w:bookmarkEnd w:id="266"/>
    </w:p>
    <w:p w14:paraId="1CF4892B" w14:textId="55D14F02" w:rsidR="00651ECF" w:rsidRPr="00651ECF" w:rsidRDefault="00651ECF" w:rsidP="00651ECF">
      <w:pPr>
        <w:rPr>
          <w:rFonts w:ascii="Arial" w:hAnsi="Arial" w:cs="Arial"/>
          <w:i/>
          <w:iCs/>
          <w:sz w:val="24"/>
          <w:szCs w:val="24"/>
          <w:shd w:val="clear" w:color="auto" w:fill="FFFFFF"/>
        </w:rPr>
      </w:pPr>
      <w:r w:rsidRPr="00651ECF">
        <w:rPr>
          <w:rFonts w:ascii="Arial" w:hAnsi="Arial" w:cs="Arial"/>
          <w:sz w:val="24"/>
          <w:szCs w:val="24"/>
        </w:rPr>
        <w:t>O red de área local en castellano, es una red de computadoras que abarca un área reducida como una casa, un departamento o un edificio.</w:t>
      </w:r>
    </w:p>
    <w:p w14:paraId="6C3EF2C9" w14:textId="77777777" w:rsidR="00651ECF" w:rsidRPr="004144DF" w:rsidRDefault="00651ECF" w:rsidP="00651ECF">
      <w:pPr>
        <w:rPr>
          <w:rFonts w:ascii="Arial" w:hAnsi="Arial" w:cs="Arial"/>
          <w:i/>
          <w:iCs/>
          <w:color w:val="auto"/>
          <w:sz w:val="24"/>
          <w:szCs w:val="24"/>
          <w:shd w:val="clear" w:color="auto" w:fill="FFFFFF"/>
        </w:rPr>
      </w:pPr>
    </w:p>
    <w:p w14:paraId="39BED027" w14:textId="77777777" w:rsidR="00FA1017" w:rsidRPr="00FA1017" w:rsidRDefault="00651ECF" w:rsidP="00FA1017">
      <w:pPr>
        <w:pStyle w:val="Ttulo2"/>
        <w:rPr>
          <w:b/>
          <w:i/>
          <w:sz w:val="32"/>
          <w:szCs w:val="32"/>
        </w:rPr>
      </w:pPr>
      <w:bookmarkStart w:id="267" w:name="_Toc508729736"/>
      <w:r w:rsidRPr="00FA1017">
        <w:rPr>
          <w:b/>
          <w:i/>
          <w:sz w:val="32"/>
          <w:szCs w:val="32"/>
        </w:rPr>
        <w:t>Lenguaje de programación</w:t>
      </w:r>
      <w:bookmarkEnd w:id="267"/>
    </w:p>
    <w:p w14:paraId="45F503C1" w14:textId="020FF88C" w:rsidR="00651ECF" w:rsidRPr="00651ECF" w:rsidRDefault="00651ECF" w:rsidP="00651ECF">
      <w:pPr>
        <w:rPr>
          <w:rStyle w:val="nfasissutil"/>
          <w:rFonts w:ascii="Arial" w:hAnsi="Arial" w:cs="Arial"/>
          <w:i w:val="0"/>
          <w:color w:val="auto"/>
          <w:sz w:val="24"/>
          <w:szCs w:val="24"/>
        </w:rPr>
      </w:pPr>
      <w:r w:rsidRPr="00651ECF">
        <w:rPr>
          <w:rStyle w:val="nfasissutil"/>
          <w:rFonts w:ascii="Arial" w:hAnsi="Arial" w:cs="Arial"/>
          <w:i w:val="0"/>
          <w:color w:val="auto"/>
          <w:sz w:val="24"/>
          <w:szCs w:val="24"/>
        </w:rPr>
        <w:t>Es como se les denomina a los lenguajes formales de informática, diseñados para realizar procesos que puedan llevar a cabo las computadoras y, por ende, se pueden utilizar para el desarrollo de software.</w:t>
      </w:r>
    </w:p>
    <w:p w14:paraId="639DCAF8" w14:textId="4CE983DD" w:rsidR="00651ECF" w:rsidRPr="00EC25F9" w:rsidRDefault="00651ECF" w:rsidP="00651ECF">
      <w:pPr>
        <w:ind w:left="60"/>
        <w:rPr>
          <w:rStyle w:val="nfasissutil"/>
          <w:rFonts w:ascii="Arial" w:hAnsi="Arial" w:cs="Arial"/>
          <w:b/>
          <w:color w:val="auto"/>
          <w:sz w:val="24"/>
          <w:szCs w:val="24"/>
        </w:rPr>
      </w:pPr>
    </w:p>
    <w:p w14:paraId="51C8E129" w14:textId="77777777" w:rsidR="00FA1017" w:rsidRPr="00FA1017" w:rsidRDefault="00651ECF" w:rsidP="00FA1017">
      <w:pPr>
        <w:pStyle w:val="Ttulo2"/>
        <w:rPr>
          <w:b/>
          <w:i/>
          <w:sz w:val="32"/>
          <w:szCs w:val="32"/>
        </w:rPr>
      </w:pPr>
      <w:bookmarkStart w:id="268" w:name="_Toc508729737"/>
      <w:r w:rsidRPr="00FA1017">
        <w:rPr>
          <w:b/>
          <w:i/>
          <w:sz w:val="32"/>
          <w:szCs w:val="32"/>
        </w:rPr>
        <w:t>Linux</w:t>
      </w:r>
      <w:bookmarkEnd w:id="268"/>
    </w:p>
    <w:p w14:paraId="37806D5A" w14:textId="11ED259E" w:rsidR="00651ECF" w:rsidRPr="00651ECF" w:rsidRDefault="00651ECF" w:rsidP="00651ECF">
      <w:pPr>
        <w:rPr>
          <w:rStyle w:val="nfasissutil"/>
          <w:rFonts w:ascii="Arial" w:hAnsi="Arial" w:cs="Arial"/>
          <w:i w:val="0"/>
          <w:color w:val="auto"/>
          <w:sz w:val="24"/>
          <w:szCs w:val="24"/>
        </w:rPr>
      </w:pPr>
      <w:r w:rsidRPr="00651ECF">
        <w:rPr>
          <w:rStyle w:val="nfasissutil"/>
          <w:rFonts w:ascii="Arial" w:hAnsi="Arial" w:cs="Arial"/>
          <w:i w:val="0"/>
          <w:color w:val="auto"/>
          <w:sz w:val="24"/>
          <w:szCs w:val="24"/>
        </w:rPr>
        <w:t>Se le llama así, al núcleo de sistema operativo basado en Unix y desarrollado por Linus Torvalds, el cual es de software libre y utilizado por un número considerable de sistemas operativos a los cuales se los denomina distribuciones Linux.</w:t>
      </w:r>
    </w:p>
    <w:p w14:paraId="54EFE6B1" w14:textId="77777777" w:rsidR="00651ECF" w:rsidRPr="00AA4C98" w:rsidRDefault="00651ECF" w:rsidP="00651ECF">
      <w:pPr>
        <w:rPr>
          <w:rStyle w:val="nfasissutil"/>
          <w:rFonts w:ascii="Arial" w:hAnsi="Arial" w:cs="Arial"/>
          <w:i w:val="0"/>
          <w:color w:val="auto"/>
          <w:sz w:val="24"/>
          <w:szCs w:val="24"/>
        </w:rPr>
      </w:pPr>
    </w:p>
    <w:p w14:paraId="4624125E" w14:textId="77777777" w:rsidR="00FA1017" w:rsidRPr="00FA1017" w:rsidRDefault="00651ECF" w:rsidP="00FA1017">
      <w:pPr>
        <w:pStyle w:val="Ttulo2"/>
        <w:rPr>
          <w:b/>
          <w:i/>
          <w:sz w:val="32"/>
          <w:szCs w:val="32"/>
        </w:rPr>
      </w:pPr>
      <w:bookmarkStart w:id="269" w:name="_Toc508729738"/>
      <w:r w:rsidRPr="00FA1017">
        <w:rPr>
          <w:b/>
          <w:i/>
          <w:sz w:val="32"/>
          <w:szCs w:val="32"/>
        </w:rPr>
        <w:t>Marshaling</w:t>
      </w:r>
      <w:bookmarkEnd w:id="269"/>
    </w:p>
    <w:p w14:paraId="46BDF959" w14:textId="572FB91B" w:rsidR="00651ECF" w:rsidRPr="00EC25F9" w:rsidRDefault="00651ECF" w:rsidP="00651ECF">
      <w:pPr>
        <w:rPr>
          <w:rStyle w:val="nfasissutil"/>
          <w:rFonts w:ascii="Arial" w:hAnsi="Arial" w:cs="Arial"/>
          <w:b/>
          <w:color w:val="auto"/>
          <w:sz w:val="24"/>
          <w:szCs w:val="24"/>
        </w:rPr>
      </w:pPr>
      <w:r w:rsidRPr="00651ECF">
        <w:rPr>
          <w:rStyle w:val="nfasissutil"/>
          <w:rFonts w:ascii="Arial" w:hAnsi="Arial" w:cs="Arial"/>
          <w:i w:val="0"/>
          <w:color w:val="auto"/>
          <w:sz w:val="24"/>
          <w:szCs w:val="24"/>
        </w:rPr>
        <w:t>O serialización en castellano, es un proceso de codificación de un objeto, guardado en un medio de almacenamiento, para su transmisión a través de una conexión de red como una serie de bytes o en un formato legible por el humano (HTML, XML, entre otros).</w:t>
      </w:r>
    </w:p>
    <w:p w14:paraId="58A7A5CE" w14:textId="77777777" w:rsidR="00FA1017" w:rsidRPr="00FA1017" w:rsidRDefault="00FA1017" w:rsidP="00FA1017">
      <w:pPr>
        <w:pStyle w:val="Ttulo2"/>
        <w:rPr>
          <w:b/>
          <w:i/>
          <w:iCs/>
          <w:sz w:val="32"/>
          <w:szCs w:val="32"/>
        </w:rPr>
      </w:pPr>
      <w:bookmarkStart w:id="270" w:name="_Toc508729739"/>
      <w:r w:rsidRPr="00FA1017">
        <w:rPr>
          <w:b/>
          <w:i/>
          <w:iCs/>
          <w:sz w:val="32"/>
          <w:szCs w:val="32"/>
        </w:rPr>
        <w:t>Navegador web (browser)</w:t>
      </w:r>
      <w:bookmarkEnd w:id="270"/>
    </w:p>
    <w:p w14:paraId="0113B702" w14:textId="37D099C3" w:rsidR="00651ECF" w:rsidRPr="00651ECF" w:rsidRDefault="00651ECF" w:rsidP="00651ECF">
      <w:pPr>
        <w:rPr>
          <w:rFonts w:ascii="Arial" w:hAnsi="Arial" w:cs="Arial"/>
          <w:iCs/>
          <w:sz w:val="24"/>
          <w:szCs w:val="24"/>
          <w:shd w:val="clear" w:color="auto" w:fill="FFFFFF"/>
        </w:rPr>
      </w:pPr>
      <w:r w:rsidRPr="00651ECF">
        <w:rPr>
          <w:rFonts w:ascii="Arial" w:hAnsi="Arial" w:cs="Arial"/>
          <w:iCs/>
          <w:sz w:val="24"/>
          <w:szCs w:val="24"/>
          <w:shd w:val="clear" w:color="auto" w:fill="FFFFFF"/>
        </w:rPr>
        <w:t>Es un software que permite el acceso a la Web. Funciona en la capa de aplicación del modelo de red TCP/IP.</w:t>
      </w:r>
    </w:p>
    <w:p w14:paraId="6C607BE0" w14:textId="77777777" w:rsidR="00651ECF" w:rsidRPr="00EC25F9" w:rsidRDefault="00651ECF" w:rsidP="00651ECF">
      <w:pPr>
        <w:rPr>
          <w:rFonts w:ascii="Arial" w:hAnsi="Arial" w:cs="Arial"/>
          <w:b/>
          <w:i/>
          <w:iCs/>
          <w:color w:val="auto"/>
          <w:sz w:val="24"/>
          <w:szCs w:val="24"/>
          <w:shd w:val="clear" w:color="auto" w:fill="FFFFFF"/>
        </w:rPr>
      </w:pPr>
    </w:p>
    <w:p w14:paraId="2400504D" w14:textId="77777777" w:rsidR="00FA1017" w:rsidRPr="00FA1017" w:rsidRDefault="00FA1017" w:rsidP="00FA1017">
      <w:pPr>
        <w:pStyle w:val="Ttulo2"/>
        <w:rPr>
          <w:b/>
          <w:i/>
          <w:sz w:val="32"/>
          <w:szCs w:val="32"/>
        </w:rPr>
      </w:pPr>
      <w:bookmarkStart w:id="271" w:name="_Ref508728943"/>
      <w:bookmarkStart w:id="272" w:name="_Toc508729740"/>
      <w:r w:rsidRPr="00FA1017">
        <w:rPr>
          <w:b/>
          <w:i/>
          <w:sz w:val="32"/>
          <w:szCs w:val="32"/>
        </w:rPr>
        <w:t>Protoboard</w:t>
      </w:r>
      <w:bookmarkEnd w:id="271"/>
      <w:bookmarkEnd w:id="272"/>
    </w:p>
    <w:p w14:paraId="4C7D2A66" w14:textId="6CB62D9A" w:rsidR="00651ECF" w:rsidRPr="00651ECF" w:rsidRDefault="00651ECF" w:rsidP="00651ECF">
      <w:pPr>
        <w:rPr>
          <w:rFonts w:ascii="Arial" w:hAnsi="Arial" w:cs="Arial"/>
          <w:i/>
          <w:iCs/>
          <w:sz w:val="24"/>
          <w:szCs w:val="24"/>
        </w:rPr>
      </w:pPr>
      <w:r w:rsidRPr="00651ECF">
        <w:rPr>
          <w:rFonts w:ascii="Arial" w:hAnsi="Arial" w:cs="Arial"/>
          <w:sz w:val="24"/>
          <w:szCs w:val="24"/>
        </w:rPr>
        <w:t>O placa de pruebas en castellano, se le llama así a un tablero con orificios que se encuentran conectados eléctricamente entre si siguiendo un determinado patrón. Es utilizado para la conexión de componentes electrónicos.</w:t>
      </w:r>
    </w:p>
    <w:p w14:paraId="78D07154" w14:textId="77777777" w:rsidR="00651ECF" w:rsidRPr="00B674A5" w:rsidRDefault="00651ECF" w:rsidP="00651ECF">
      <w:pPr>
        <w:rPr>
          <w:rStyle w:val="nfasissutil"/>
          <w:rFonts w:ascii="Arial" w:hAnsi="Arial" w:cs="Arial"/>
          <w:color w:val="auto"/>
          <w:sz w:val="24"/>
          <w:szCs w:val="24"/>
        </w:rPr>
      </w:pPr>
    </w:p>
    <w:p w14:paraId="0333F8F2" w14:textId="77777777" w:rsidR="00FA1017" w:rsidRPr="00FA1017" w:rsidRDefault="00651ECF" w:rsidP="00FA1017">
      <w:pPr>
        <w:pStyle w:val="Ttulo2"/>
        <w:rPr>
          <w:b/>
          <w:i/>
          <w:sz w:val="32"/>
          <w:szCs w:val="32"/>
        </w:rPr>
      </w:pPr>
      <w:bookmarkStart w:id="273" w:name="_Toc508729741"/>
      <w:r w:rsidRPr="00FA1017">
        <w:rPr>
          <w:b/>
          <w:i/>
          <w:sz w:val="32"/>
          <w:szCs w:val="32"/>
        </w:rPr>
        <w:t>Query</w:t>
      </w:r>
      <w:bookmarkEnd w:id="273"/>
    </w:p>
    <w:p w14:paraId="6F98A164" w14:textId="070C7011" w:rsidR="00651ECF" w:rsidRPr="00651ECF" w:rsidRDefault="00651ECF" w:rsidP="00651ECF">
      <w:pPr>
        <w:rPr>
          <w:rStyle w:val="nfasissutil"/>
          <w:rFonts w:ascii="Arial" w:hAnsi="Arial" w:cs="Arial"/>
          <w:i w:val="0"/>
          <w:color w:val="auto"/>
          <w:sz w:val="24"/>
          <w:szCs w:val="24"/>
        </w:rPr>
      </w:pPr>
      <w:r w:rsidRPr="00651ECF">
        <w:rPr>
          <w:rStyle w:val="nfasissutil"/>
          <w:rFonts w:ascii="Arial" w:hAnsi="Arial" w:cs="Arial"/>
          <w:i w:val="0"/>
          <w:color w:val="auto"/>
          <w:sz w:val="24"/>
          <w:szCs w:val="24"/>
        </w:rPr>
        <w:t>En informática, se le llama así a una consulta realizada mediante un lenguaje de consultas para bases de datos.</w:t>
      </w:r>
    </w:p>
    <w:p w14:paraId="4D747F86" w14:textId="77777777" w:rsidR="00651ECF" w:rsidRPr="00B674A5" w:rsidRDefault="00651ECF" w:rsidP="00651ECF">
      <w:pPr>
        <w:rPr>
          <w:rStyle w:val="nfasissutil"/>
          <w:rFonts w:ascii="Arial" w:hAnsi="Arial" w:cs="Arial"/>
          <w:b/>
          <w:color w:val="auto"/>
          <w:sz w:val="24"/>
          <w:szCs w:val="24"/>
        </w:rPr>
      </w:pPr>
    </w:p>
    <w:p w14:paraId="56F720B2" w14:textId="77777777" w:rsidR="00FA1017" w:rsidRPr="00FA1017" w:rsidRDefault="00651ECF" w:rsidP="00FA1017">
      <w:pPr>
        <w:pStyle w:val="Ttulo2"/>
        <w:rPr>
          <w:b/>
          <w:i/>
          <w:sz w:val="32"/>
          <w:szCs w:val="32"/>
        </w:rPr>
      </w:pPr>
      <w:bookmarkStart w:id="274" w:name="_Ref508729026"/>
      <w:bookmarkStart w:id="275" w:name="_Toc508729742"/>
      <w:r w:rsidRPr="00FA1017">
        <w:rPr>
          <w:b/>
          <w:i/>
          <w:sz w:val="32"/>
          <w:szCs w:val="32"/>
        </w:rPr>
        <w:lastRenderedPageBreak/>
        <w:t>Resolución de pantalla</w:t>
      </w:r>
      <w:bookmarkEnd w:id="274"/>
      <w:bookmarkEnd w:id="275"/>
    </w:p>
    <w:p w14:paraId="094D1DD0" w14:textId="12EADB98" w:rsidR="00651ECF" w:rsidRPr="00FA1017" w:rsidRDefault="00651ECF" w:rsidP="00651ECF">
      <w:pPr>
        <w:rPr>
          <w:rStyle w:val="nfasissutil"/>
          <w:rFonts w:ascii="Arial" w:hAnsi="Arial" w:cs="Arial"/>
          <w:i w:val="0"/>
          <w:color w:val="auto"/>
          <w:sz w:val="24"/>
          <w:szCs w:val="24"/>
        </w:rPr>
      </w:pPr>
      <w:r w:rsidRPr="00FA1017">
        <w:rPr>
          <w:rStyle w:val="nfasissutil"/>
          <w:rFonts w:ascii="Arial" w:hAnsi="Arial" w:cs="Arial"/>
          <w:i w:val="0"/>
          <w:color w:val="auto"/>
          <w:sz w:val="24"/>
          <w:szCs w:val="24"/>
        </w:rPr>
        <w:t>Número de pixeles que pueden ser mostrados por la pantalla de un dispositivo electrónico.</w:t>
      </w:r>
    </w:p>
    <w:p w14:paraId="6E7D57C7" w14:textId="77777777" w:rsidR="00651ECF" w:rsidRDefault="00651ECF" w:rsidP="00651ECF">
      <w:pPr>
        <w:rPr>
          <w:rStyle w:val="nfasissutil"/>
          <w:rFonts w:ascii="Arial" w:hAnsi="Arial" w:cs="Arial"/>
          <w:b/>
          <w:iCs w:val="0"/>
          <w:color w:val="auto"/>
          <w:sz w:val="24"/>
          <w:szCs w:val="24"/>
        </w:rPr>
      </w:pPr>
    </w:p>
    <w:p w14:paraId="66CFC2F1" w14:textId="77777777" w:rsidR="00FA1017" w:rsidRPr="009C7F04" w:rsidRDefault="00651ECF" w:rsidP="00FA1017">
      <w:pPr>
        <w:pStyle w:val="Ttulo2"/>
        <w:rPr>
          <w:b/>
          <w:i/>
          <w:sz w:val="32"/>
          <w:szCs w:val="32"/>
          <w:lang w:val="en-US"/>
        </w:rPr>
      </w:pPr>
      <w:bookmarkStart w:id="276" w:name="_Ref508704142"/>
      <w:bookmarkStart w:id="277" w:name="_Toc508729743"/>
      <w:r w:rsidRPr="009C7F04">
        <w:rPr>
          <w:b/>
          <w:i/>
          <w:sz w:val="32"/>
          <w:szCs w:val="32"/>
          <w:lang w:val="en-US"/>
        </w:rPr>
        <w:t xml:space="preserve">UART </w:t>
      </w:r>
      <w:r w:rsidRPr="009C7F04">
        <w:rPr>
          <w:b/>
          <w:i/>
          <w:iCs/>
          <w:sz w:val="32"/>
          <w:szCs w:val="32"/>
          <w:lang w:val="en-US"/>
        </w:rPr>
        <w:t>(universally asynchronous receiver/transmitter)</w:t>
      </w:r>
      <w:bookmarkEnd w:id="276"/>
      <w:bookmarkEnd w:id="277"/>
    </w:p>
    <w:p w14:paraId="599D555E" w14:textId="370C1D60" w:rsidR="00651ECF" w:rsidRPr="00651ECF" w:rsidRDefault="00651ECF" w:rsidP="00651ECF">
      <w:pPr>
        <w:rPr>
          <w:rStyle w:val="nfasissutil"/>
          <w:rFonts w:ascii="Arial" w:hAnsi="Arial" w:cs="Arial"/>
          <w:b/>
          <w:iCs w:val="0"/>
          <w:color w:val="auto"/>
          <w:sz w:val="24"/>
          <w:szCs w:val="24"/>
        </w:rPr>
      </w:pPr>
      <w:r w:rsidRPr="00651ECF">
        <w:rPr>
          <w:rStyle w:val="nfasissutil"/>
          <w:rFonts w:ascii="Arial" w:hAnsi="Arial" w:cs="Arial"/>
          <w:i w:val="0"/>
          <w:color w:val="auto"/>
          <w:sz w:val="24"/>
          <w:szCs w:val="24"/>
        </w:rPr>
        <w:t>O receptor/transmisor asíncrono universal. E</w:t>
      </w:r>
      <w:r w:rsidRPr="00651ECF">
        <w:rPr>
          <w:rFonts w:ascii="Arial" w:hAnsi="Arial" w:cs="Arial"/>
          <w:i/>
          <w:sz w:val="24"/>
          <w:szCs w:val="24"/>
        </w:rPr>
        <w:t>s una unidad que incorporan ciertos procesadores, encargada de realizar la conversión de los datos a una secuencia de bits y transmitirlos o recibirlos a una velocidad determinada.</w:t>
      </w:r>
    </w:p>
    <w:p w14:paraId="03E0DC88" w14:textId="77777777" w:rsidR="00651ECF" w:rsidRPr="00651ECF" w:rsidRDefault="00651ECF" w:rsidP="00651ECF">
      <w:pPr>
        <w:rPr>
          <w:rStyle w:val="nfasissutil"/>
          <w:rFonts w:ascii="Arial" w:hAnsi="Arial" w:cs="Arial"/>
          <w:b/>
          <w:iCs w:val="0"/>
          <w:color w:val="auto"/>
          <w:sz w:val="24"/>
          <w:szCs w:val="24"/>
        </w:rPr>
      </w:pPr>
    </w:p>
    <w:p w14:paraId="0382B7E3" w14:textId="77777777" w:rsidR="00FA1017" w:rsidRPr="00FA1017" w:rsidRDefault="00651ECF" w:rsidP="00FA1017">
      <w:pPr>
        <w:pStyle w:val="Ttulo2"/>
        <w:rPr>
          <w:b/>
          <w:i/>
          <w:sz w:val="32"/>
          <w:szCs w:val="32"/>
        </w:rPr>
      </w:pPr>
      <w:bookmarkStart w:id="278" w:name="_Toc508729744"/>
      <w:r w:rsidRPr="00FA1017">
        <w:rPr>
          <w:b/>
          <w:i/>
          <w:sz w:val="32"/>
          <w:szCs w:val="32"/>
        </w:rPr>
        <w:t>WIFI</w:t>
      </w:r>
      <w:bookmarkEnd w:id="278"/>
    </w:p>
    <w:p w14:paraId="6478F7AA" w14:textId="6DA23972" w:rsidR="00651ECF" w:rsidRPr="00651ECF" w:rsidRDefault="00651ECF" w:rsidP="00651ECF">
      <w:pPr>
        <w:rPr>
          <w:rStyle w:val="nfasissutil"/>
          <w:rFonts w:ascii="Arial" w:hAnsi="Arial" w:cs="Arial"/>
          <w:i w:val="0"/>
          <w:iCs w:val="0"/>
          <w:color w:val="auto"/>
          <w:sz w:val="24"/>
          <w:szCs w:val="24"/>
        </w:rPr>
      </w:pPr>
      <w:r w:rsidRPr="00651ECF">
        <w:rPr>
          <w:rStyle w:val="nfasissutil"/>
          <w:rFonts w:ascii="Arial" w:hAnsi="Arial" w:cs="Arial"/>
          <w:i w:val="0"/>
          <w:color w:val="auto"/>
          <w:sz w:val="24"/>
          <w:szCs w:val="24"/>
        </w:rPr>
        <w:t>Tecnología inalámbrica que permite la interconexión de dispositivos electrónicos para conformar una red.</w:t>
      </w:r>
    </w:p>
    <w:p w14:paraId="0FC21FAF" w14:textId="77777777" w:rsidR="00651ECF" w:rsidRPr="00A16CFB" w:rsidRDefault="00651ECF" w:rsidP="00651ECF">
      <w:pPr>
        <w:rPr>
          <w:rStyle w:val="nfasissutil"/>
          <w:rFonts w:ascii="Arial" w:hAnsi="Arial" w:cs="Arial"/>
          <w:b/>
          <w:iCs w:val="0"/>
          <w:color w:val="auto"/>
          <w:sz w:val="24"/>
          <w:szCs w:val="24"/>
        </w:rPr>
      </w:pPr>
    </w:p>
    <w:p w14:paraId="254637C5" w14:textId="77777777" w:rsidR="00651ECF" w:rsidRPr="00A16CFB" w:rsidRDefault="00651ECF" w:rsidP="00651ECF">
      <w:pPr>
        <w:rPr>
          <w:rStyle w:val="nfasissutil"/>
        </w:rPr>
      </w:pPr>
    </w:p>
    <w:p w14:paraId="11D64714" w14:textId="77777777" w:rsidR="00651ECF" w:rsidRPr="00A16CFB" w:rsidRDefault="00651ECF" w:rsidP="00651ECF"/>
    <w:p w14:paraId="64717AD1" w14:textId="77777777" w:rsidR="00651ECF" w:rsidRPr="00A16CFB" w:rsidRDefault="00651ECF" w:rsidP="00651ECF"/>
    <w:p w14:paraId="4C7DE120" w14:textId="7ECD62F1" w:rsidR="00111F52" w:rsidRDefault="00111F52">
      <w:pPr>
        <w:rPr>
          <w:rFonts w:ascii="Arial" w:eastAsia="Times New Roman" w:hAnsi="Arial" w:cs="Arial"/>
          <w:color w:val="auto"/>
          <w:sz w:val="24"/>
          <w:szCs w:val="24"/>
          <w:shd w:val="clear" w:color="auto" w:fill="FFFFFF"/>
        </w:rPr>
      </w:pPr>
      <w:r>
        <w:rPr>
          <w:rFonts w:ascii="Arial" w:eastAsia="Times New Roman" w:hAnsi="Arial" w:cs="Arial"/>
          <w:color w:val="auto"/>
          <w:sz w:val="24"/>
          <w:szCs w:val="24"/>
          <w:shd w:val="clear" w:color="auto" w:fill="FFFFFF"/>
        </w:rPr>
        <w:br w:type="page"/>
      </w:r>
    </w:p>
    <w:p w14:paraId="2859A9AB" w14:textId="77777777" w:rsidR="00891EA5" w:rsidRDefault="00891EA5">
      <w:pPr>
        <w:rPr>
          <w:rFonts w:ascii="Arial" w:eastAsia="Times New Roman" w:hAnsi="Arial" w:cs="Arial"/>
          <w:color w:val="auto"/>
          <w:sz w:val="24"/>
          <w:szCs w:val="24"/>
          <w:shd w:val="clear" w:color="auto" w:fill="FFFFFF"/>
        </w:rPr>
      </w:pPr>
    </w:p>
    <w:bookmarkStart w:id="279" w:name="_Toc508729745" w:displacedByCustomXml="next"/>
    <w:sdt>
      <w:sdtPr>
        <w:rPr>
          <w:b w:val="0"/>
          <w:color w:val="000000"/>
          <w:sz w:val="22"/>
          <w:szCs w:val="22"/>
          <w:lang w:val="es-ES"/>
        </w:rPr>
        <w:id w:val="425383371"/>
        <w:docPartObj>
          <w:docPartGallery w:val="Bibliographies"/>
          <w:docPartUnique/>
        </w:docPartObj>
      </w:sdtPr>
      <w:sdtEndPr>
        <w:rPr>
          <w:lang w:val="es-AR"/>
        </w:rPr>
      </w:sdtEndPr>
      <w:sdtContent>
        <w:p w14:paraId="6FC6150C" w14:textId="0E23C0EE" w:rsidR="00891EA5" w:rsidRDefault="00891EA5">
          <w:pPr>
            <w:pStyle w:val="Ttulo1"/>
          </w:pPr>
          <w:r>
            <w:rPr>
              <w:lang w:val="es-ES"/>
            </w:rPr>
            <w:t>Bibliografía</w:t>
          </w:r>
          <w:bookmarkEnd w:id="279"/>
        </w:p>
        <w:sdt>
          <w:sdtPr>
            <w:id w:val="111145805"/>
            <w:bibliography/>
          </w:sdtPr>
          <w:sdtContent>
            <w:p w14:paraId="59B4B1A9" w14:textId="77777777" w:rsidR="00C66DD5" w:rsidRDefault="00891EA5" w:rsidP="00DE593E">
              <w:pPr>
                <w:rPr>
                  <w:noProof/>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3"/>
                <w:gridCol w:w="8161"/>
              </w:tblGrid>
              <w:tr w:rsidR="00C66DD5" w14:paraId="434F8CC9" w14:textId="77777777">
                <w:trPr>
                  <w:divId w:val="1113207854"/>
                  <w:tblCellSpacing w:w="15" w:type="dxa"/>
                </w:trPr>
                <w:tc>
                  <w:tcPr>
                    <w:tcW w:w="50" w:type="pct"/>
                    <w:hideMark/>
                  </w:tcPr>
                  <w:p w14:paraId="51380C67" w14:textId="14AD5C25" w:rsidR="00C66DD5" w:rsidRDefault="00C66DD5">
                    <w:pPr>
                      <w:pStyle w:val="Bibliografa"/>
                      <w:rPr>
                        <w:noProof/>
                        <w:sz w:val="24"/>
                        <w:szCs w:val="24"/>
                        <w:lang w:val="es-ES"/>
                      </w:rPr>
                    </w:pPr>
                    <w:r>
                      <w:rPr>
                        <w:noProof/>
                        <w:lang w:val="es-ES"/>
                      </w:rPr>
                      <w:t xml:space="preserve">[1] </w:t>
                    </w:r>
                  </w:p>
                </w:tc>
                <w:tc>
                  <w:tcPr>
                    <w:tcW w:w="0" w:type="auto"/>
                    <w:hideMark/>
                  </w:tcPr>
                  <w:p w14:paraId="6E40B43D" w14:textId="77777777" w:rsidR="00C66DD5" w:rsidRDefault="00C66DD5">
                    <w:pPr>
                      <w:pStyle w:val="Bibliografa"/>
                      <w:rPr>
                        <w:noProof/>
                        <w:lang w:val="es-ES"/>
                      </w:rPr>
                    </w:pPr>
                    <w:r>
                      <w:rPr>
                        <w:noProof/>
                        <w:lang w:val="es-ES"/>
                      </w:rPr>
                      <w:t xml:space="preserve">Wikiepdia, «es.wikipedia.org,» [En línea]. </w:t>
                    </w:r>
                    <w:r w:rsidRPr="00C66DD5">
                      <w:rPr>
                        <w:noProof/>
                        <w:lang w:val="en-US"/>
                      </w:rPr>
                      <w:t xml:space="preserve">Available: https://es.wikipedia.org/wiki/Arduino. </w:t>
                    </w:r>
                    <w:r>
                      <w:rPr>
                        <w:noProof/>
                        <w:lang w:val="es-ES"/>
                      </w:rPr>
                      <w:t>[Último acceso: Agosto 2017].</w:t>
                    </w:r>
                  </w:p>
                </w:tc>
              </w:tr>
              <w:tr w:rsidR="00C66DD5" w14:paraId="290DDD2A" w14:textId="77777777">
                <w:trPr>
                  <w:divId w:val="1113207854"/>
                  <w:tblCellSpacing w:w="15" w:type="dxa"/>
                </w:trPr>
                <w:tc>
                  <w:tcPr>
                    <w:tcW w:w="50" w:type="pct"/>
                    <w:hideMark/>
                  </w:tcPr>
                  <w:p w14:paraId="5DD8C1FA" w14:textId="77777777" w:rsidR="00C66DD5" w:rsidRDefault="00C66DD5">
                    <w:pPr>
                      <w:pStyle w:val="Bibliografa"/>
                      <w:rPr>
                        <w:noProof/>
                        <w:lang w:val="es-ES"/>
                      </w:rPr>
                    </w:pPr>
                    <w:r>
                      <w:rPr>
                        <w:noProof/>
                        <w:lang w:val="es-ES"/>
                      </w:rPr>
                      <w:t xml:space="preserve">[2] </w:t>
                    </w:r>
                  </w:p>
                </w:tc>
                <w:tc>
                  <w:tcPr>
                    <w:tcW w:w="0" w:type="auto"/>
                    <w:hideMark/>
                  </w:tcPr>
                  <w:p w14:paraId="5F966E2F" w14:textId="77777777" w:rsidR="00C66DD5" w:rsidRDefault="00C66DD5">
                    <w:pPr>
                      <w:pStyle w:val="Bibliografa"/>
                      <w:rPr>
                        <w:noProof/>
                        <w:lang w:val="es-ES"/>
                      </w:rPr>
                    </w:pPr>
                    <w:r>
                      <w:rPr>
                        <w:noProof/>
                        <w:lang w:val="es-ES"/>
                      </w:rPr>
                      <w:t>RIA. [En línea]. Available: https://www.robotics.org/. [Último acceso: 20 Septiembre 2017].</w:t>
                    </w:r>
                  </w:p>
                </w:tc>
              </w:tr>
              <w:tr w:rsidR="00C66DD5" w14:paraId="4048B841" w14:textId="77777777">
                <w:trPr>
                  <w:divId w:val="1113207854"/>
                  <w:tblCellSpacing w:w="15" w:type="dxa"/>
                </w:trPr>
                <w:tc>
                  <w:tcPr>
                    <w:tcW w:w="50" w:type="pct"/>
                    <w:hideMark/>
                  </w:tcPr>
                  <w:p w14:paraId="13EA50CE" w14:textId="77777777" w:rsidR="00C66DD5" w:rsidRDefault="00C66DD5">
                    <w:pPr>
                      <w:pStyle w:val="Bibliografa"/>
                      <w:rPr>
                        <w:noProof/>
                        <w:lang w:val="es-ES"/>
                      </w:rPr>
                    </w:pPr>
                    <w:r>
                      <w:rPr>
                        <w:noProof/>
                        <w:lang w:val="es-ES"/>
                      </w:rPr>
                      <w:t xml:space="preserve">[3] </w:t>
                    </w:r>
                  </w:p>
                </w:tc>
                <w:tc>
                  <w:tcPr>
                    <w:tcW w:w="0" w:type="auto"/>
                    <w:hideMark/>
                  </w:tcPr>
                  <w:p w14:paraId="1F2A9953" w14:textId="77777777" w:rsidR="00C66DD5" w:rsidRDefault="00C66DD5">
                    <w:pPr>
                      <w:pStyle w:val="Bibliografa"/>
                      <w:rPr>
                        <w:noProof/>
                        <w:lang w:val="es-ES"/>
                      </w:rPr>
                    </w:pPr>
                    <w:r>
                      <w:rPr>
                        <w:noProof/>
                        <w:lang w:val="es-ES"/>
                      </w:rPr>
                      <w:t>[En línea]. Available: http://www.educaciontrespuntocero.com/noticias/raspberry-pi-educacion/34377.html. [Último acceso: Septiembre 2017].</w:t>
                    </w:r>
                  </w:p>
                </w:tc>
              </w:tr>
              <w:tr w:rsidR="00C66DD5" w14:paraId="100C0DBC" w14:textId="77777777">
                <w:trPr>
                  <w:divId w:val="1113207854"/>
                  <w:tblCellSpacing w:w="15" w:type="dxa"/>
                </w:trPr>
                <w:tc>
                  <w:tcPr>
                    <w:tcW w:w="50" w:type="pct"/>
                    <w:hideMark/>
                  </w:tcPr>
                  <w:p w14:paraId="40D16ACF" w14:textId="77777777" w:rsidR="00C66DD5" w:rsidRDefault="00C66DD5">
                    <w:pPr>
                      <w:pStyle w:val="Bibliografa"/>
                      <w:rPr>
                        <w:noProof/>
                        <w:lang w:val="es-ES"/>
                      </w:rPr>
                    </w:pPr>
                    <w:r>
                      <w:rPr>
                        <w:noProof/>
                        <w:lang w:val="es-ES"/>
                      </w:rPr>
                      <w:t xml:space="preserve">[4] </w:t>
                    </w:r>
                  </w:p>
                </w:tc>
                <w:tc>
                  <w:tcPr>
                    <w:tcW w:w="0" w:type="auto"/>
                    <w:hideMark/>
                  </w:tcPr>
                  <w:p w14:paraId="3CFB4ED5" w14:textId="77777777" w:rsidR="00C66DD5" w:rsidRDefault="00C66DD5">
                    <w:pPr>
                      <w:pStyle w:val="Bibliografa"/>
                      <w:rPr>
                        <w:noProof/>
                        <w:lang w:val="es-ES"/>
                      </w:rPr>
                    </w:pPr>
                    <w:r>
                      <w:rPr>
                        <w:noProof/>
                        <w:lang w:val="es-ES"/>
                      </w:rPr>
                      <w:t>C. Angulo, «www.upc.edu,» 13 Enero 2017. [En línea]. Available: https://www.upc.edu/latevaupc/usos-y-beneficios-robotica-las-aulas/. [Último acceso: Septiembre 2017].</w:t>
                    </w:r>
                  </w:p>
                </w:tc>
              </w:tr>
              <w:tr w:rsidR="00C66DD5" w14:paraId="592D1F32" w14:textId="77777777">
                <w:trPr>
                  <w:divId w:val="1113207854"/>
                  <w:tblCellSpacing w:w="15" w:type="dxa"/>
                </w:trPr>
                <w:tc>
                  <w:tcPr>
                    <w:tcW w:w="50" w:type="pct"/>
                    <w:hideMark/>
                  </w:tcPr>
                  <w:p w14:paraId="39779C4C" w14:textId="77777777" w:rsidR="00C66DD5" w:rsidRDefault="00C66DD5">
                    <w:pPr>
                      <w:pStyle w:val="Bibliografa"/>
                      <w:rPr>
                        <w:noProof/>
                        <w:lang w:val="es-ES"/>
                      </w:rPr>
                    </w:pPr>
                    <w:r>
                      <w:rPr>
                        <w:noProof/>
                        <w:lang w:val="es-ES"/>
                      </w:rPr>
                      <w:t xml:space="preserve">[5] </w:t>
                    </w:r>
                  </w:p>
                </w:tc>
                <w:tc>
                  <w:tcPr>
                    <w:tcW w:w="0" w:type="auto"/>
                    <w:hideMark/>
                  </w:tcPr>
                  <w:p w14:paraId="3CB3CF86" w14:textId="77777777" w:rsidR="00C66DD5" w:rsidRDefault="00C66DD5">
                    <w:pPr>
                      <w:pStyle w:val="Bibliografa"/>
                      <w:rPr>
                        <w:noProof/>
                        <w:lang w:val="es-ES"/>
                      </w:rPr>
                    </w:pPr>
                    <w:r>
                      <w:rPr>
                        <w:noProof/>
                        <w:lang w:val="es-ES"/>
                      </w:rPr>
                      <w:t xml:space="preserve">Wikipedia.org, «Wikipedia,» [En línea]. </w:t>
                    </w:r>
                    <w:r w:rsidRPr="00C66DD5">
                      <w:rPr>
                        <w:noProof/>
                        <w:lang w:val="en-US"/>
                      </w:rPr>
                      <w:t xml:space="preserve">Available: https://es.wikipedia.org/wiki/Arduino. </w:t>
                    </w:r>
                    <w:r>
                      <w:rPr>
                        <w:noProof/>
                        <w:lang w:val="es-ES"/>
                      </w:rPr>
                      <w:t>[Último acceso: 17 2 2018].</w:t>
                    </w:r>
                  </w:p>
                </w:tc>
              </w:tr>
              <w:tr w:rsidR="00C66DD5" w14:paraId="4CA014E9" w14:textId="77777777">
                <w:trPr>
                  <w:divId w:val="1113207854"/>
                  <w:tblCellSpacing w:w="15" w:type="dxa"/>
                </w:trPr>
                <w:tc>
                  <w:tcPr>
                    <w:tcW w:w="50" w:type="pct"/>
                    <w:hideMark/>
                  </w:tcPr>
                  <w:p w14:paraId="3312A100" w14:textId="77777777" w:rsidR="00C66DD5" w:rsidRDefault="00C66DD5">
                    <w:pPr>
                      <w:pStyle w:val="Bibliografa"/>
                      <w:rPr>
                        <w:noProof/>
                        <w:lang w:val="es-ES"/>
                      </w:rPr>
                    </w:pPr>
                    <w:r>
                      <w:rPr>
                        <w:noProof/>
                        <w:lang w:val="es-ES"/>
                      </w:rPr>
                      <w:t xml:space="preserve">[6] </w:t>
                    </w:r>
                  </w:p>
                </w:tc>
                <w:tc>
                  <w:tcPr>
                    <w:tcW w:w="0" w:type="auto"/>
                    <w:hideMark/>
                  </w:tcPr>
                  <w:p w14:paraId="6CB73CB0" w14:textId="77777777" w:rsidR="00C66DD5" w:rsidRDefault="00C66DD5">
                    <w:pPr>
                      <w:pStyle w:val="Bibliografa"/>
                      <w:rPr>
                        <w:noProof/>
                        <w:lang w:val="es-ES"/>
                      </w:rPr>
                    </w:pPr>
                    <w:r>
                      <w:rPr>
                        <w:noProof/>
                        <w:lang w:val="es-ES"/>
                      </w:rPr>
                      <w:t>[En línea]. Available: http://comoprogramarpic.blogspot.com.ar/2012/06/programando-un-atmel-mi-primer-programa.html. [Último acceso: Septiembre 2017].</w:t>
                    </w:r>
                  </w:p>
                </w:tc>
              </w:tr>
              <w:tr w:rsidR="00C66DD5" w14:paraId="79538355" w14:textId="77777777">
                <w:trPr>
                  <w:divId w:val="1113207854"/>
                  <w:tblCellSpacing w:w="15" w:type="dxa"/>
                </w:trPr>
                <w:tc>
                  <w:tcPr>
                    <w:tcW w:w="50" w:type="pct"/>
                    <w:hideMark/>
                  </w:tcPr>
                  <w:p w14:paraId="344F1AEB" w14:textId="77777777" w:rsidR="00C66DD5" w:rsidRDefault="00C66DD5">
                    <w:pPr>
                      <w:pStyle w:val="Bibliografa"/>
                      <w:rPr>
                        <w:noProof/>
                        <w:lang w:val="es-ES"/>
                      </w:rPr>
                    </w:pPr>
                    <w:r>
                      <w:rPr>
                        <w:noProof/>
                        <w:lang w:val="es-ES"/>
                      </w:rPr>
                      <w:t xml:space="preserve">[7] </w:t>
                    </w:r>
                  </w:p>
                </w:tc>
                <w:tc>
                  <w:tcPr>
                    <w:tcW w:w="0" w:type="auto"/>
                    <w:hideMark/>
                  </w:tcPr>
                  <w:p w14:paraId="59C86EE7" w14:textId="77777777" w:rsidR="00C66DD5" w:rsidRDefault="00C66DD5">
                    <w:pPr>
                      <w:pStyle w:val="Bibliografa"/>
                      <w:rPr>
                        <w:noProof/>
                        <w:lang w:val="es-ES"/>
                      </w:rPr>
                    </w:pPr>
                    <w:r>
                      <w:rPr>
                        <w:noProof/>
                        <w:lang w:val="es-ES"/>
                      </w:rPr>
                      <w:t xml:space="preserve">Arduino, «https://www.arduino.cc/,» [En línea]. </w:t>
                    </w:r>
                    <w:r w:rsidRPr="00C66DD5">
                      <w:rPr>
                        <w:noProof/>
                        <w:lang w:val="en-US"/>
                      </w:rPr>
                      <w:t xml:space="preserve">Available: https://www.arduino.cc/en/Main/Products. </w:t>
                    </w:r>
                    <w:r>
                      <w:rPr>
                        <w:noProof/>
                        <w:lang w:val="es-ES"/>
                      </w:rPr>
                      <w:t>[Último acceso: Septiembre 2017].</w:t>
                    </w:r>
                  </w:p>
                </w:tc>
              </w:tr>
              <w:tr w:rsidR="00C66DD5" w14:paraId="2753EA87" w14:textId="77777777">
                <w:trPr>
                  <w:divId w:val="1113207854"/>
                  <w:tblCellSpacing w:w="15" w:type="dxa"/>
                </w:trPr>
                <w:tc>
                  <w:tcPr>
                    <w:tcW w:w="50" w:type="pct"/>
                    <w:hideMark/>
                  </w:tcPr>
                  <w:p w14:paraId="13E257E8" w14:textId="77777777" w:rsidR="00C66DD5" w:rsidRDefault="00C66DD5">
                    <w:pPr>
                      <w:pStyle w:val="Bibliografa"/>
                      <w:rPr>
                        <w:noProof/>
                        <w:lang w:val="es-ES"/>
                      </w:rPr>
                    </w:pPr>
                    <w:r>
                      <w:rPr>
                        <w:noProof/>
                        <w:lang w:val="es-ES"/>
                      </w:rPr>
                      <w:t xml:space="preserve">[8] </w:t>
                    </w:r>
                  </w:p>
                </w:tc>
                <w:tc>
                  <w:tcPr>
                    <w:tcW w:w="0" w:type="auto"/>
                    <w:hideMark/>
                  </w:tcPr>
                  <w:p w14:paraId="6D5314DA" w14:textId="77777777" w:rsidR="00C66DD5" w:rsidRDefault="00C66DD5">
                    <w:pPr>
                      <w:pStyle w:val="Bibliografa"/>
                      <w:rPr>
                        <w:noProof/>
                        <w:lang w:val="es-ES"/>
                      </w:rPr>
                    </w:pPr>
                    <w:r>
                      <w:rPr>
                        <w:noProof/>
                        <w:lang w:val="es-ES"/>
                      </w:rPr>
                      <w:t xml:space="preserve">Arduino, «www.arduino.cc,» [En línea]. </w:t>
                    </w:r>
                    <w:r w:rsidRPr="00C66DD5">
                      <w:rPr>
                        <w:noProof/>
                        <w:lang w:val="en-US"/>
                      </w:rPr>
                      <w:t xml:space="preserve">Available: https://www.arduino.cc/en/aug/ . </w:t>
                    </w:r>
                    <w:r>
                      <w:rPr>
                        <w:noProof/>
                        <w:lang w:val="es-ES"/>
                      </w:rPr>
                      <w:t>[Último acceso: Septiembre 2017].</w:t>
                    </w:r>
                  </w:p>
                </w:tc>
              </w:tr>
              <w:tr w:rsidR="00C66DD5" w14:paraId="4D170F32" w14:textId="77777777">
                <w:trPr>
                  <w:divId w:val="1113207854"/>
                  <w:tblCellSpacing w:w="15" w:type="dxa"/>
                </w:trPr>
                <w:tc>
                  <w:tcPr>
                    <w:tcW w:w="50" w:type="pct"/>
                    <w:hideMark/>
                  </w:tcPr>
                  <w:p w14:paraId="59591648" w14:textId="77777777" w:rsidR="00C66DD5" w:rsidRDefault="00C66DD5">
                    <w:pPr>
                      <w:pStyle w:val="Bibliografa"/>
                      <w:rPr>
                        <w:noProof/>
                        <w:lang w:val="es-ES"/>
                      </w:rPr>
                    </w:pPr>
                    <w:r>
                      <w:rPr>
                        <w:noProof/>
                        <w:lang w:val="es-ES"/>
                      </w:rPr>
                      <w:t xml:space="preserve">[9] </w:t>
                    </w:r>
                  </w:p>
                </w:tc>
                <w:tc>
                  <w:tcPr>
                    <w:tcW w:w="0" w:type="auto"/>
                    <w:hideMark/>
                  </w:tcPr>
                  <w:p w14:paraId="49B8AECF" w14:textId="77777777" w:rsidR="00C66DD5" w:rsidRDefault="00C66DD5">
                    <w:pPr>
                      <w:pStyle w:val="Bibliografa"/>
                      <w:rPr>
                        <w:noProof/>
                        <w:lang w:val="es-ES"/>
                      </w:rPr>
                    </w:pPr>
                    <w:r>
                      <w:rPr>
                        <w:noProof/>
                        <w:lang w:val="es-ES"/>
                      </w:rPr>
                      <w:t xml:space="preserve">«http://playground.arduino.cc/,» [En línea]. </w:t>
                    </w:r>
                    <w:r w:rsidRPr="00C66DD5">
                      <w:rPr>
                        <w:noProof/>
                        <w:lang w:val="en-US"/>
                      </w:rPr>
                      <w:t xml:space="preserve">Available: http://playground.arduino.cc/. </w:t>
                    </w:r>
                    <w:r>
                      <w:rPr>
                        <w:noProof/>
                        <w:lang w:val="es-ES"/>
                      </w:rPr>
                      <w:t>[Último acceso: Septiembre 2017].</w:t>
                    </w:r>
                  </w:p>
                </w:tc>
              </w:tr>
              <w:tr w:rsidR="00C66DD5" w14:paraId="2E0E04FB" w14:textId="77777777">
                <w:trPr>
                  <w:divId w:val="1113207854"/>
                  <w:tblCellSpacing w:w="15" w:type="dxa"/>
                </w:trPr>
                <w:tc>
                  <w:tcPr>
                    <w:tcW w:w="50" w:type="pct"/>
                    <w:hideMark/>
                  </w:tcPr>
                  <w:p w14:paraId="08AEBC65" w14:textId="77777777" w:rsidR="00C66DD5" w:rsidRDefault="00C66DD5">
                    <w:pPr>
                      <w:pStyle w:val="Bibliografa"/>
                      <w:rPr>
                        <w:noProof/>
                        <w:lang w:val="es-ES"/>
                      </w:rPr>
                    </w:pPr>
                    <w:r>
                      <w:rPr>
                        <w:noProof/>
                        <w:lang w:val="es-ES"/>
                      </w:rPr>
                      <w:t xml:space="preserve">[10] </w:t>
                    </w:r>
                  </w:p>
                </w:tc>
                <w:tc>
                  <w:tcPr>
                    <w:tcW w:w="0" w:type="auto"/>
                    <w:hideMark/>
                  </w:tcPr>
                  <w:p w14:paraId="327E3041" w14:textId="77777777" w:rsidR="00C66DD5" w:rsidRDefault="00C66DD5">
                    <w:pPr>
                      <w:pStyle w:val="Bibliografa"/>
                      <w:rPr>
                        <w:noProof/>
                        <w:lang w:val="es-ES"/>
                      </w:rPr>
                    </w:pPr>
                    <w:r>
                      <w:rPr>
                        <w:noProof/>
                        <w:lang w:val="es-ES"/>
                      </w:rPr>
                      <w:t xml:space="preserve">«https://playground.arduino.cc/Es/Es,» [En línea]. </w:t>
                    </w:r>
                    <w:r w:rsidRPr="00C66DD5">
                      <w:rPr>
                        <w:noProof/>
                        <w:lang w:val="en-US"/>
                      </w:rPr>
                      <w:t xml:space="preserve">Available: https://playground.arduino.cc/Es/Es. </w:t>
                    </w:r>
                    <w:r>
                      <w:rPr>
                        <w:noProof/>
                        <w:lang w:val="es-ES"/>
                      </w:rPr>
                      <w:t>[Último acceso: Septiembre 2017].</w:t>
                    </w:r>
                  </w:p>
                </w:tc>
              </w:tr>
              <w:tr w:rsidR="00C66DD5" w14:paraId="5A0BAA2C" w14:textId="77777777">
                <w:trPr>
                  <w:divId w:val="1113207854"/>
                  <w:tblCellSpacing w:w="15" w:type="dxa"/>
                </w:trPr>
                <w:tc>
                  <w:tcPr>
                    <w:tcW w:w="50" w:type="pct"/>
                    <w:hideMark/>
                  </w:tcPr>
                  <w:p w14:paraId="6AE1E314" w14:textId="77777777" w:rsidR="00C66DD5" w:rsidRDefault="00C66DD5">
                    <w:pPr>
                      <w:pStyle w:val="Bibliografa"/>
                      <w:rPr>
                        <w:noProof/>
                        <w:lang w:val="es-ES"/>
                      </w:rPr>
                    </w:pPr>
                    <w:r>
                      <w:rPr>
                        <w:noProof/>
                        <w:lang w:val="es-ES"/>
                      </w:rPr>
                      <w:t xml:space="preserve">[11] </w:t>
                    </w:r>
                  </w:p>
                </w:tc>
                <w:tc>
                  <w:tcPr>
                    <w:tcW w:w="0" w:type="auto"/>
                    <w:hideMark/>
                  </w:tcPr>
                  <w:p w14:paraId="76D1648F" w14:textId="77777777" w:rsidR="00C66DD5" w:rsidRDefault="00C66DD5">
                    <w:pPr>
                      <w:pStyle w:val="Bibliografa"/>
                      <w:rPr>
                        <w:noProof/>
                        <w:lang w:val="es-ES"/>
                      </w:rPr>
                    </w:pPr>
                    <w:r>
                      <w:rPr>
                        <w:noProof/>
                        <w:lang w:val="es-ES"/>
                      </w:rPr>
                      <w:t xml:space="preserve">Arduino, «https://www.arduino.cc/,» [En línea]. </w:t>
                    </w:r>
                    <w:r w:rsidRPr="00C66DD5">
                      <w:rPr>
                        <w:noProof/>
                        <w:lang w:val="en-US"/>
                      </w:rPr>
                      <w:t xml:space="preserve">Available: https://www.arduino.cc/en/Reference/PortManipulation. </w:t>
                    </w:r>
                    <w:r>
                      <w:rPr>
                        <w:noProof/>
                        <w:lang w:val="es-ES"/>
                      </w:rPr>
                      <w:t>[Último acceso: Septiembre 2017].</w:t>
                    </w:r>
                  </w:p>
                </w:tc>
              </w:tr>
              <w:tr w:rsidR="00C66DD5" w14:paraId="711DA75D" w14:textId="77777777">
                <w:trPr>
                  <w:divId w:val="1113207854"/>
                  <w:tblCellSpacing w:w="15" w:type="dxa"/>
                </w:trPr>
                <w:tc>
                  <w:tcPr>
                    <w:tcW w:w="50" w:type="pct"/>
                    <w:hideMark/>
                  </w:tcPr>
                  <w:p w14:paraId="0C8C4D4D" w14:textId="77777777" w:rsidR="00C66DD5" w:rsidRDefault="00C66DD5">
                    <w:pPr>
                      <w:pStyle w:val="Bibliografa"/>
                      <w:rPr>
                        <w:noProof/>
                        <w:lang w:val="es-ES"/>
                      </w:rPr>
                    </w:pPr>
                    <w:r>
                      <w:rPr>
                        <w:noProof/>
                        <w:lang w:val="es-ES"/>
                      </w:rPr>
                      <w:t xml:space="preserve">[12] </w:t>
                    </w:r>
                  </w:p>
                </w:tc>
                <w:tc>
                  <w:tcPr>
                    <w:tcW w:w="0" w:type="auto"/>
                    <w:hideMark/>
                  </w:tcPr>
                  <w:p w14:paraId="7D7E4B5A" w14:textId="77777777" w:rsidR="00C66DD5" w:rsidRDefault="00C66DD5">
                    <w:pPr>
                      <w:pStyle w:val="Bibliografa"/>
                      <w:rPr>
                        <w:noProof/>
                        <w:lang w:val="es-ES"/>
                      </w:rPr>
                    </w:pPr>
                    <w:r>
                      <w:rPr>
                        <w:noProof/>
                        <w:lang w:val="es-ES"/>
                      </w:rPr>
                      <w:t xml:space="preserve">«es.wikipedia.org,» [En línea]. </w:t>
                    </w:r>
                    <w:r w:rsidRPr="00C66DD5">
                      <w:rPr>
                        <w:noProof/>
                        <w:lang w:val="en-US"/>
                      </w:rPr>
                      <w:t xml:space="preserve">Available: https://es.wikipedia.org/wiki/Raspberry_Pi. </w:t>
                    </w:r>
                    <w:r>
                      <w:rPr>
                        <w:noProof/>
                        <w:lang w:val="es-ES"/>
                      </w:rPr>
                      <w:t>[Último acceso: Septiembre 2017].</w:t>
                    </w:r>
                  </w:p>
                </w:tc>
              </w:tr>
              <w:tr w:rsidR="00C66DD5" w14:paraId="53BB094B" w14:textId="77777777">
                <w:trPr>
                  <w:divId w:val="1113207854"/>
                  <w:tblCellSpacing w:w="15" w:type="dxa"/>
                </w:trPr>
                <w:tc>
                  <w:tcPr>
                    <w:tcW w:w="50" w:type="pct"/>
                    <w:hideMark/>
                  </w:tcPr>
                  <w:p w14:paraId="19AA9BBD" w14:textId="77777777" w:rsidR="00C66DD5" w:rsidRDefault="00C66DD5">
                    <w:pPr>
                      <w:pStyle w:val="Bibliografa"/>
                      <w:rPr>
                        <w:noProof/>
                        <w:lang w:val="es-ES"/>
                      </w:rPr>
                    </w:pPr>
                    <w:r>
                      <w:rPr>
                        <w:noProof/>
                        <w:lang w:val="es-ES"/>
                      </w:rPr>
                      <w:t xml:space="preserve">[13] </w:t>
                    </w:r>
                  </w:p>
                </w:tc>
                <w:tc>
                  <w:tcPr>
                    <w:tcW w:w="0" w:type="auto"/>
                    <w:hideMark/>
                  </w:tcPr>
                  <w:p w14:paraId="0B9F63D5" w14:textId="77777777" w:rsidR="00C66DD5" w:rsidRDefault="00C66DD5">
                    <w:pPr>
                      <w:pStyle w:val="Bibliografa"/>
                      <w:rPr>
                        <w:noProof/>
                        <w:lang w:val="es-ES"/>
                      </w:rPr>
                    </w:pPr>
                    <w:r>
                      <w:rPr>
                        <w:noProof/>
                        <w:lang w:val="es-ES"/>
                      </w:rPr>
                      <w:t>Raspberry Pi Foundation, «www.raspberrypi.org,» [En línea]. Available: https://www.raspberrypi.org/documentation/usage/gpio-plus-and-raspi2/ . [Último acceso: Octubre 2017].</w:t>
                    </w:r>
                  </w:p>
                  <w:p w14:paraId="43EA5A88" w14:textId="77777777" w:rsidR="00C66DD5" w:rsidRDefault="00C66DD5" w:rsidP="00C66DD5">
                    <w:pPr>
                      <w:rPr>
                        <w:lang w:val="es-ES"/>
                      </w:rPr>
                    </w:pPr>
                  </w:p>
                  <w:p w14:paraId="61FB9FF4" w14:textId="77777777" w:rsidR="00C66DD5" w:rsidRDefault="00C66DD5" w:rsidP="00C66DD5">
                    <w:pPr>
                      <w:rPr>
                        <w:lang w:val="es-ES"/>
                      </w:rPr>
                    </w:pPr>
                  </w:p>
                  <w:p w14:paraId="41256C5D" w14:textId="109FEAB3" w:rsidR="00C66DD5" w:rsidRPr="00C66DD5" w:rsidRDefault="00C66DD5" w:rsidP="00C66DD5">
                    <w:pPr>
                      <w:rPr>
                        <w:lang w:val="es-ES"/>
                      </w:rPr>
                    </w:pPr>
                  </w:p>
                </w:tc>
              </w:tr>
            </w:tbl>
            <w:p w14:paraId="49607676" w14:textId="77777777" w:rsidR="00C66DD5" w:rsidRDefault="00C66DD5">
              <w:pPr>
                <w:divId w:val="1113207854"/>
                <w:rPr>
                  <w:rFonts w:eastAsia="Times New Roman"/>
                  <w:noProof/>
                </w:rPr>
              </w:pPr>
            </w:p>
            <w:p w14:paraId="1D22518A" w14:textId="644D8CE9" w:rsidR="00891EA5" w:rsidRDefault="00891EA5" w:rsidP="00DE593E">
              <w:r>
                <w:rPr>
                  <w:b/>
                  <w:bCs/>
                </w:rPr>
                <w:fldChar w:fldCharType="end"/>
              </w:r>
            </w:p>
          </w:sdtContent>
        </w:sdt>
      </w:sdtContent>
    </w:sdt>
    <w:p w14:paraId="60BBEFC8" w14:textId="5F1AD51F" w:rsidR="0069282B" w:rsidRPr="0078650E" w:rsidRDefault="0069282B" w:rsidP="0069282B">
      <w:pPr>
        <w:rPr>
          <w:rFonts w:ascii="Arial" w:eastAsia="Times New Roman" w:hAnsi="Arial" w:cs="Arial"/>
          <w:color w:val="auto"/>
          <w:sz w:val="24"/>
          <w:szCs w:val="24"/>
          <w:shd w:val="clear" w:color="auto" w:fill="FFFFFF"/>
        </w:rPr>
      </w:pPr>
    </w:p>
    <w:p w14:paraId="24EAAECA" w14:textId="77777777" w:rsidR="0069282B" w:rsidRPr="0074188B" w:rsidRDefault="0069282B" w:rsidP="0069282B">
      <w:pPr>
        <w:rPr>
          <w:rFonts w:ascii="Arial" w:eastAsia="Times New Roman" w:hAnsi="Arial" w:cs="Arial"/>
          <w:color w:val="333333"/>
          <w:sz w:val="24"/>
          <w:szCs w:val="24"/>
          <w:shd w:val="clear" w:color="auto" w:fill="FFFFFF"/>
        </w:rPr>
      </w:pPr>
    </w:p>
    <w:p w14:paraId="5A403AC5" w14:textId="77777777" w:rsidR="0069282B" w:rsidRPr="0074188B" w:rsidRDefault="0069282B" w:rsidP="0069282B">
      <w:pPr>
        <w:rPr>
          <w:rFonts w:ascii="Arial" w:eastAsia="Times New Roman" w:hAnsi="Arial" w:cs="Arial"/>
          <w:color w:val="333333"/>
          <w:sz w:val="24"/>
          <w:szCs w:val="24"/>
          <w:shd w:val="clear" w:color="auto" w:fill="FFFFFF"/>
        </w:rPr>
      </w:pPr>
    </w:p>
    <w:bookmarkEnd w:id="80"/>
    <w:p w14:paraId="6D1B8B07" w14:textId="77777777" w:rsidR="0069282B" w:rsidRPr="0074188B" w:rsidRDefault="0069282B" w:rsidP="0069282B">
      <w:pPr>
        <w:rPr>
          <w:rFonts w:ascii="Arial" w:eastAsia="Times New Roman" w:hAnsi="Arial" w:cs="Arial"/>
          <w:color w:val="333333"/>
          <w:sz w:val="24"/>
          <w:szCs w:val="24"/>
          <w:shd w:val="clear" w:color="auto" w:fill="FFFFFF"/>
        </w:rPr>
      </w:pPr>
    </w:p>
    <w:p w14:paraId="54B18839" w14:textId="77777777" w:rsidR="0069282B" w:rsidRDefault="0069282B" w:rsidP="0069282B"/>
    <w:p w14:paraId="2875690D" w14:textId="3B0AF783" w:rsidR="00294A12" w:rsidRPr="00111F52" w:rsidRDefault="00294A12" w:rsidP="00111F52">
      <w:pPr>
        <w:rPr>
          <w:rFonts w:ascii="Arial" w:hAnsi="Arial" w:cs="Arial"/>
          <w:sz w:val="24"/>
          <w:szCs w:val="24"/>
        </w:rPr>
      </w:pPr>
    </w:p>
    <w:sectPr w:rsidR="00294A12" w:rsidRPr="00111F52">
      <w:headerReference w:type="default" r:id="rId86"/>
      <w:footerReference w:type="default" r:id="rId87"/>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F2B4135" w14:textId="77777777" w:rsidR="00791A32" w:rsidRDefault="00791A32">
      <w:r>
        <w:separator/>
      </w:r>
    </w:p>
  </w:endnote>
  <w:endnote w:type="continuationSeparator" w:id="0">
    <w:p w14:paraId="5A778325" w14:textId="77777777" w:rsidR="00791A32" w:rsidRDefault="00791A3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00004FF" w:usb2="00000000" w:usb3="00000000" w:csb0="0000019F" w:csb1="00000000"/>
  </w:font>
  <w:font w:name="Courier">
    <w:altName w:val="Courier New"/>
    <w:panose1 w:val="02070409020205020404"/>
    <w:charset w:val="00"/>
    <w:family w:val="auto"/>
    <w:pitch w:val="variable"/>
    <w:sig w:usb0="00000003" w:usb1="00000000" w:usb2="00000000" w:usb3="00000000" w:csb0="00000003" w:csb1="00000000"/>
  </w:font>
  <w:font w:name="Helvetica">
    <w:altName w:val="Sylfaen"/>
    <w:panose1 w:val="020B0604020202020204"/>
    <w:charset w:val="00"/>
    <w:family w:val="swiss"/>
    <w:pitch w:val="variable"/>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Georgia">
    <w:panose1 w:val="02040502050405020303"/>
    <w:charset w:val="00"/>
    <w:family w:val="roman"/>
    <w:pitch w:val="variable"/>
    <w:sig w:usb0="00000287" w:usb1="00000000" w:usb2="00000000" w:usb3="00000000" w:csb0="0000009F" w:csb1="00000000"/>
  </w:font>
  <w:font w:name="Droid Sans Mono">
    <w:altName w:val="Times New Roman"/>
    <w:panose1 w:val="00000000000000000000"/>
    <w:charset w:val="00"/>
    <w:family w:val="modern"/>
    <w:notTrueType/>
    <w:pitch w:val="fixed"/>
    <w:sig w:usb0="E00002EF" w:usb1="4000205B" w:usb2="00000028" w:usb3="00000000" w:csb0="0000019F" w:csb1="00000000"/>
  </w:font>
  <w:font w:name="Arial Unicode MS">
    <w:altName w:val="Arial"/>
    <w:panose1 w:val="020B0604020202020204"/>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jc w:val="center"/>
      <w:tblCellMar>
        <w:top w:w="144" w:type="dxa"/>
        <w:left w:w="115" w:type="dxa"/>
        <w:bottom w:w="144" w:type="dxa"/>
        <w:right w:w="115" w:type="dxa"/>
      </w:tblCellMar>
      <w:tblLook w:val="04A0" w:firstRow="1" w:lastRow="0" w:firstColumn="1" w:lastColumn="0" w:noHBand="0" w:noVBand="1"/>
    </w:tblPr>
    <w:tblGrid>
      <w:gridCol w:w="5204"/>
      <w:gridCol w:w="3530"/>
    </w:tblGrid>
    <w:tr w:rsidR="00C66DD5" w14:paraId="2F68BF2B" w14:textId="77777777" w:rsidTr="002113D4">
      <w:trPr>
        <w:trHeight w:hRule="exact" w:val="115"/>
        <w:jc w:val="center"/>
      </w:trPr>
      <w:tc>
        <w:tcPr>
          <w:tcW w:w="5502" w:type="dxa"/>
          <w:shd w:val="clear" w:color="auto" w:fill="4472C4" w:themeFill="accent1"/>
          <w:tcMar>
            <w:top w:w="0" w:type="dxa"/>
            <w:bottom w:w="0" w:type="dxa"/>
          </w:tcMar>
        </w:tcPr>
        <w:p w14:paraId="5F7B62FC" w14:textId="77777777" w:rsidR="00C66DD5" w:rsidRDefault="00C66DD5">
          <w:pPr>
            <w:pStyle w:val="Encabezado"/>
            <w:rPr>
              <w:caps/>
              <w:sz w:val="18"/>
            </w:rPr>
          </w:pPr>
        </w:p>
      </w:tc>
      <w:tc>
        <w:tcPr>
          <w:tcW w:w="3757" w:type="dxa"/>
          <w:shd w:val="clear" w:color="auto" w:fill="4472C4" w:themeFill="accent1"/>
          <w:tcMar>
            <w:top w:w="0" w:type="dxa"/>
            <w:bottom w:w="0" w:type="dxa"/>
          </w:tcMar>
        </w:tcPr>
        <w:p w14:paraId="1B91474B" w14:textId="77777777" w:rsidR="00C66DD5" w:rsidRDefault="00C66DD5">
          <w:pPr>
            <w:pStyle w:val="Encabezado"/>
            <w:jc w:val="right"/>
            <w:rPr>
              <w:caps/>
              <w:sz w:val="18"/>
            </w:rPr>
          </w:pPr>
        </w:p>
      </w:tc>
    </w:tr>
    <w:tr w:rsidR="00C66DD5" w14:paraId="1312D78B" w14:textId="77777777" w:rsidTr="002113D4">
      <w:trPr>
        <w:jc w:val="center"/>
      </w:trPr>
      <w:sdt>
        <w:sdtPr>
          <w:alias w:val="Autor"/>
          <w:tag w:val=""/>
          <w:id w:val="1534151868"/>
          <w:dataBinding w:prefixMappings="xmlns:ns0='http://purl.org/dc/elements/1.1/' xmlns:ns1='http://schemas.openxmlformats.org/package/2006/metadata/core-properties' " w:xpath="/ns1:coreProperties[1]/ns0:creator[1]" w:storeItemID="{6C3C8BC8-F283-45AE-878A-BAB7291924A1}"/>
          <w:text/>
        </w:sdtPr>
        <w:sdtContent>
          <w:tc>
            <w:tcPr>
              <w:tcW w:w="5502" w:type="dxa"/>
              <w:shd w:val="clear" w:color="auto" w:fill="auto"/>
              <w:vAlign w:val="center"/>
            </w:tcPr>
            <w:p w14:paraId="607AB3EE" w14:textId="77777777" w:rsidR="00C66DD5" w:rsidRDefault="00C66DD5">
              <w:pPr>
                <w:pStyle w:val="Piedepgina"/>
                <w:rPr>
                  <w:caps/>
                  <w:color w:val="808080" w:themeColor="background1" w:themeShade="80"/>
                  <w:sz w:val="18"/>
                  <w:szCs w:val="18"/>
                </w:rPr>
              </w:pPr>
              <w:r>
                <w:t>Mansilla - Schlapp Tutor: Lic. Defossé Nahuel</w:t>
              </w:r>
            </w:p>
          </w:tc>
        </w:sdtContent>
      </w:sdt>
      <w:tc>
        <w:tcPr>
          <w:tcW w:w="3757" w:type="dxa"/>
          <w:shd w:val="clear" w:color="auto" w:fill="auto"/>
          <w:vAlign w:val="center"/>
        </w:tcPr>
        <w:p w14:paraId="5E558D19" w14:textId="1D4BCEBD" w:rsidR="00C66DD5" w:rsidRDefault="00C66DD5">
          <w:pPr>
            <w:pStyle w:val="Piedepgina"/>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PAGE   \* MERGEFORMAT</w:instrText>
          </w:r>
          <w:r>
            <w:rPr>
              <w:caps/>
              <w:color w:val="808080" w:themeColor="background1" w:themeShade="80"/>
              <w:sz w:val="18"/>
              <w:szCs w:val="18"/>
            </w:rPr>
            <w:fldChar w:fldCharType="separate"/>
          </w:r>
          <w:r w:rsidRPr="008D6B3A">
            <w:rPr>
              <w:caps/>
              <w:noProof/>
              <w:color w:val="808080" w:themeColor="background1" w:themeShade="80"/>
              <w:sz w:val="18"/>
              <w:szCs w:val="18"/>
              <w:lang w:val="es-ES"/>
            </w:rPr>
            <w:t>80</w:t>
          </w:r>
          <w:r>
            <w:rPr>
              <w:caps/>
              <w:color w:val="808080" w:themeColor="background1" w:themeShade="80"/>
              <w:sz w:val="18"/>
              <w:szCs w:val="18"/>
            </w:rPr>
            <w:fldChar w:fldCharType="end"/>
          </w:r>
        </w:p>
      </w:tc>
    </w:tr>
  </w:tbl>
  <w:p w14:paraId="54E3B2B5" w14:textId="77777777" w:rsidR="00C66DD5" w:rsidRDefault="00C66DD5"/>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3044E70" w14:textId="77777777" w:rsidR="00791A32" w:rsidRDefault="00791A32">
      <w:r>
        <w:separator/>
      </w:r>
    </w:p>
  </w:footnote>
  <w:footnote w:type="continuationSeparator" w:id="0">
    <w:p w14:paraId="4586EBA4" w14:textId="77777777" w:rsidR="00791A32" w:rsidRDefault="00791A32">
      <w:r>
        <w:continuationSeparator/>
      </w:r>
    </w:p>
  </w:footnote>
  <w:footnote w:id="1">
    <w:p w14:paraId="247C618E" w14:textId="77777777" w:rsidR="00C66DD5" w:rsidRPr="00767DAF" w:rsidRDefault="00C66DD5" w:rsidP="0069282B">
      <w:r>
        <w:rPr>
          <w:vertAlign w:val="superscript"/>
        </w:rPr>
        <w:footnoteRef/>
      </w:r>
      <w:r>
        <w:rPr>
          <w:sz w:val="20"/>
          <w:szCs w:val="20"/>
        </w:rPr>
        <w:t xml:space="preserve"> Agente basado en objetivos: “Almacena información del estado del mundo, así como del conjunto de objetivos que intenta alcanzar, y que es capaz de seleccionar la acción que eventualmente lo guiará hacia la consecución de sus objetivos” [Inteligencia Artificial un enfoque moderno. </w:t>
      </w:r>
      <w:r w:rsidRPr="00767DAF">
        <w:rPr>
          <w:sz w:val="20"/>
          <w:szCs w:val="20"/>
        </w:rPr>
        <w:t>Person. Stuart Russell, Peter Norving 2da Ed. Pág. 57]</w:t>
      </w:r>
    </w:p>
  </w:footnote>
  <w:footnote w:id="2">
    <w:p w14:paraId="52B758A8" w14:textId="77777777" w:rsidR="00C66DD5" w:rsidRPr="006D1F71" w:rsidRDefault="00C66DD5" w:rsidP="0069282B">
      <w:pPr>
        <w:pStyle w:val="Textonotapie"/>
        <w:rPr>
          <w:sz w:val="20"/>
          <w:szCs w:val="20"/>
        </w:rPr>
      </w:pPr>
      <w:r w:rsidRPr="006D1F71">
        <w:rPr>
          <w:rStyle w:val="Refdenotaalpie"/>
          <w:sz w:val="20"/>
          <w:szCs w:val="20"/>
        </w:rPr>
        <w:footnoteRef/>
      </w:r>
      <w:r w:rsidRPr="006D1F71">
        <w:rPr>
          <w:sz w:val="20"/>
          <w:szCs w:val="20"/>
        </w:rPr>
        <w:t xml:space="preserve"> “Arduino nace como una solución para los diseñadores…”” Donde más se está potenciando es en la educación…” Matías Scovotti, director pedagógico y co-fundador de Educabot. </w:t>
      </w:r>
      <w:hyperlink r:id="rId1" w:history="1">
        <w:r w:rsidRPr="006D1F71">
          <w:rPr>
            <w:rStyle w:val="Hipervnculo"/>
            <w:sz w:val="20"/>
            <w:szCs w:val="20"/>
          </w:rPr>
          <w:t>http://www.telam.com.ar/notas/201704/184406-robotica-arduino-day.html</w:t>
        </w:r>
      </w:hyperlink>
      <w:r w:rsidRPr="006D1F71">
        <w:rPr>
          <w:sz w:val="20"/>
          <w:szCs w:val="20"/>
        </w:rPr>
        <w:t xml:space="preserve"> </w:t>
      </w:r>
    </w:p>
  </w:footnote>
  <w:footnote w:id="3">
    <w:p w14:paraId="3435455A" w14:textId="77777777" w:rsidR="00C66DD5" w:rsidRDefault="00C66DD5" w:rsidP="008F38A1">
      <w:pPr>
        <w:rPr>
          <w:rFonts w:ascii="Arial" w:hAnsi="Arial" w:cs="Arial"/>
          <w:sz w:val="24"/>
          <w:szCs w:val="24"/>
        </w:rPr>
      </w:pPr>
      <w:r>
        <w:rPr>
          <w:rStyle w:val="Refdenotaalpie"/>
        </w:rPr>
        <w:footnoteRef/>
      </w:r>
      <w:r>
        <w:t xml:space="preserve"> </w:t>
      </w:r>
      <w:r>
        <w:rPr>
          <w:rFonts w:ascii="Arial" w:hAnsi="Arial" w:cs="Arial"/>
          <w:sz w:val="24"/>
          <w:szCs w:val="24"/>
        </w:rPr>
        <w:t>El uso de algunos de estos módulos queda en forma tentativa, dado que existen también en la Raspberry y su uso puede ser complementario.</w:t>
      </w:r>
    </w:p>
    <w:p w14:paraId="7AB265E2" w14:textId="77777777" w:rsidR="00C66DD5" w:rsidRDefault="00C66DD5" w:rsidP="008F38A1">
      <w:pPr>
        <w:pStyle w:val="Textonotapie"/>
      </w:pPr>
    </w:p>
  </w:footnote>
  <w:footnote w:id="4">
    <w:p w14:paraId="03FA40AD" w14:textId="77777777" w:rsidR="00C66DD5" w:rsidRDefault="00C66DD5" w:rsidP="00DF3D92">
      <w:pPr>
        <w:pStyle w:val="Textonotapie"/>
      </w:pPr>
      <w:r>
        <w:rPr>
          <w:rStyle w:val="Refdenotaalpie"/>
        </w:rPr>
        <w:footnoteRef/>
      </w:r>
      <w:r>
        <w:t xml:space="preserve"> En el sitio oficial se encuentra disponible una sección en donde la comunidad puede compartir distintas experiencias y novedades sobre esta plataforma (</w:t>
      </w:r>
      <w:hyperlink r:id="rId2" w:history="1">
        <w:r w:rsidRPr="00C209C9">
          <w:rPr>
            <w:rStyle w:val="Hipervnculo"/>
          </w:rPr>
          <w:t>https://www.raspberrypi.org/community/</w:t>
        </w:r>
      </w:hyperlink>
      <w:r>
        <w:t>). Por otro lado, cuenta con un área exclusiva donde se puede obtener distinto material didáctico, con proyectos para realizar por ejemplo con alumnos (</w:t>
      </w:r>
      <w:hyperlink r:id="rId3" w:history="1">
        <w:r w:rsidRPr="00C209C9">
          <w:rPr>
            <w:rStyle w:val="Hipervnculo"/>
          </w:rPr>
          <w:t>https://projects.raspberrypi.org/en/projects</w:t>
        </w:r>
      </w:hyperlink>
      <w: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063DAF" w14:textId="77777777" w:rsidR="00C66DD5" w:rsidRDefault="00C66DD5">
    <w:pPr>
      <w:pStyle w:val="Encabezado"/>
    </w:pPr>
    <w:r>
      <w:rPr>
        <w:noProof/>
        <w:lang w:val="en-US" w:eastAsia="en-US"/>
      </w:rPr>
      <mc:AlternateContent>
        <mc:Choice Requires="wps">
          <w:drawing>
            <wp:anchor distT="0" distB="0" distL="118745" distR="118745" simplePos="0" relativeHeight="251658240" behindDoc="1" locked="0" layoutInCell="1" allowOverlap="0" wp14:anchorId="09C6BD0C" wp14:editId="284F36A0">
              <wp:simplePos x="0" y="0"/>
              <wp:positionH relativeFrom="margin">
                <wp:align>center</wp:align>
              </wp:positionH>
              <mc:AlternateContent>
                <mc:Choice Requires="wp14">
                  <wp:positionV relativeFrom="page">
                    <wp14:pctPosVOffset>4500</wp14:pctPosVOffset>
                  </wp:positionV>
                </mc:Choice>
                <mc:Fallback>
                  <wp:positionV relativeFrom="page">
                    <wp:posOffset>480695</wp:posOffset>
                  </wp:positionV>
                </mc:Fallback>
              </mc:AlternateContent>
              <wp:extent cx="5733415" cy="274955"/>
              <wp:effectExtent l="0" t="0" r="0" b="7620"/>
              <wp:wrapSquare wrapText="bothSides"/>
              <wp:docPr id="197" name="Rectángulo 197"/>
              <wp:cNvGraphicFramePr/>
              <a:graphic xmlns:a="http://schemas.openxmlformats.org/drawingml/2006/main">
                <a:graphicData uri="http://schemas.microsoft.com/office/word/2010/wordprocessingShape">
                  <wps:wsp>
                    <wps:cNvSpPr/>
                    <wps:spPr>
                      <a:xfrm>
                        <a:off x="0" y="0"/>
                        <a:ext cx="5733415" cy="274955"/>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aps/>
                              <w:color w:val="FFFFFF" w:themeColor="background1"/>
                            </w:rPr>
                            <w:alias w:val="Título"/>
                            <w:tag w:val=""/>
                            <w:id w:val="1189017394"/>
                            <w:dataBinding w:prefixMappings="xmlns:ns0='http://purl.org/dc/elements/1.1/' xmlns:ns1='http://schemas.openxmlformats.org/package/2006/metadata/core-properties' " w:xpath="/ns1:coreProperties[1]/ns0:title[1]" w:storeItemID="{6C3C8BC8-F283-45AE-878A-BAB7291924A1}"/>
                            <w:text/>
                          </w:sdtPr>
                          <w:sdtContent>
                            <w:p w14:paraId="33AF8139" w14:textId="77777777" w:rsidR="00C66DD5" w:rsidRDefault="00C66DD5">
                              <w:pPr>
                                <w:pStyle w:val="Encabezado"/>
                                <w:jc w:val="center"/>
                                <w:rPr>
                                  <w:caps/>
                                  <w:color w:val="FFFFFF" w:themeColor="background1"/>
                                </w:rPr>
                              </w:pPr>
                              <w:r>
                                <w:rPr>
                                  <w:caps/>
                                  <w:color w:val="FFFFFF" w:themeColor="background1"/>
                                </w:rPr>
                                <w:t>UNPSJB – Facultad de ingenieria - dit</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w:pict>
            <v:rect w14:anchorId="09C6BD0C" id="Rectángulo 197" o:spid="_x0000_s1041" style="position:absolute;left:0;text-align:left;margin-left:0;margin-top:0;width:451.45pt;height:21.65pt;z-index:-251658240;visibility:visible;mso-wrap-style:square;mso-width-percent:1000;mso-height-percent:27;mso-top-percent:45;mso-wrap-distance-left:9.35pt;mso-wrap-distance-top:0;mso-wrap-distance-right:9.35pt;mso-wrap-distance-bottom:0;mso-position-horizontal:center;mso-position-horizontal-relative:margin;mso-position-vertical-relative:page;mso-width-percent:1000;mso-height-percent:27;mso-top-percent:45;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" o:allowoverlap="f" fillcolor="#4472c4 [3204]" stroked="f" strokeweight="1pt">
              <v:textbox style="mso-fit-shape-to-text:t">
                <w:txbxContent>
                  <w:sdt>
                    <w:sdtPr>
                      <w:rPr>
                        <w:caps/>
                        <w:color w:val="FFFFFF" w:themeColor="background1"/>
                      </w:rPr>
                      <w:alias w:val="Título"/>
                      <w:tag w:val=""/>
                      <w:id w:val="1189017394"/>
                      <w:dataBinding w:prefixMappings="xmlns:ns0='http://purl.org/dc/elements/1.1/' xmlns:ns1='http://schemas.openxmlformats.org/package/2006/metadata/core-properties' " w:xpath="/ns1:coreProperties[1]/ns0:title[1]" w:storeItemID="{6C3C8BC8-F283-45AE-878A-BAB7291924A1}"/>
                      <w:text/>
                    </w:sdtPr>
                    <w:sdtContent>
                      <w:p w14:paraId="33AF8139" w14:textId="77777777" w:rsidR="00C66DD5" w:rsidRDefault="00C66DD5">
                        <w:pPr>
                          <w:pStyle w:val="Encabezado"/>
                          <w:jc w:val="center"/>
                          <w:rPr>
                            <w:caps/>
                            <w:color w:val="FFFFFF" w:themeColor="background1"/>
                          </w:rPr>
                        </w:pPr>
                        <w:r>
                          <w:rPr>
                            <w:caps/>
                            <w:color w:val="FFFFFF" w:themeColor="background1"/>
                          </w:rPr>
                          <w:t>UNPSJB – Facultad de ingenieria - dit</w:t>
                        </w:r>
                      </w:p>
                    </w:sdtContent>
                  </w:sdt>
                </w:txbxContent>
              </v:textbox>
              <w10:wrap type="square" anchorx="margin"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multilevel"/>
    <w:tmpl w:val="C13498E4"/>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1" w15:restartNumberingAfterBreak="0">
    <w:nsid w:val="00000002"/>
    <w:multiLevelType w:val="multilevel"/>
    <w:tmpl w:val="C13498E4"/>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2" w15:restartNumberingAfterBreak="0">
    <w:nsid w:val="00000003"/>
    <w:multiLevelType w:val="hybridMultilevel"/>
    <w:tmpl w:val="12D2843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 w15:restartNumberingAfterBreak="0">
    <w:nsid w:val="00000005"/>
    <w:multiLevelType w:val="multilevel"/>
    <w:tmpl w:val="C13498E4"/>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4" w15:restartNumberingAfterBreak="0">
    <w:nsid w:val="00000006"/>
    <w:multiLevelType w:val="hybridMultilevel"/>
    <w:tmpl w:val="4600D87A"/>
    <w:lvl w:ilvl="0" w:tplc="2C0A0003">
      <w:start w:val="1"/>
      <w:numFmt w:val="bullet"/>
      <w:lvlText w:val="o"/>
      <w:lvlJc w:val="left"/>
      <w:pPr>
        <w:ind w:left="720" w:hanging="360"/>
      </w:pPr>
      <w:rPr>
        <w:rFonts w:ascii="Courier New" w:hAnsi="Courier New" w:cs="Courier New"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 w15:restartNumberingAfterBreak="0">
    <w:nsid w:val="015974DB"/>
    <w:multiLevelType w:val="hybridMultilevel"/>
    <w:tmpl w:val="79149856"/>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 w15:restartNumberingAfterBreak="0">
    <w:nsid w:val="019B3AFB"/>
    <w:multiLevelType w:val="hybridMultilevel"/>
    <w:tmpl w:val="1E5C19B2"/>
    <w:lvl w:ilvl="0" w:tplc="178CD4EC">
      <w:start w:val="1"/>
      <w:numFmt w:val="decimal"/>
      <w:lvlText w:val="%1."/>
      <w:lvlJc w:val="left"/>
      <w:pPr>
        <w:ind w:left="720" w:hanging="360"/>
      </w:pPr>
      <w:rPr>
        <w:rFonts w:ascii="Arial" w:hAnsi="Arial" w:cs="Arial" w:hint="default"/>
        <w:b/>
        <w:sz w:val="24"/>
        <w:szCs w:val="24"/>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7" w15:restartNumberingAfterBreak="0">
    <w:nsid w:val="061F0BAA"/>
    <w:multiLevelType w:val="hybridMultilevel"/>
    <w:tmpl w:val="367814B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8" w15:restartNumberingAfterBreak="0">
    <w:nsid w:val="07EF1DAF"/>
    <w:multiLevelType w:val="multilevel"/>
    <w:tmpl w:val="C13498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5E64D03"/>
    <w:multiLevelType w:val="multilevel"/>
    <w:tmpl w:val="7DE8B8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82161B7"/>
    <w:multiLevelType w:val="multilevel"/>
    <w:tmpl w:val="DD080D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85D666D"/>
    <w:multiLevelType w:val="hybridMultilevel"/>
    <w:tmpl w:val="659A3286"/>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2" w15:restartNumberingAfterBreak="0">
    <w:nsid w:val="1880252F"/>
    <w:multiLevelType w:val="multilevel"/>
    <w:tmpl w:val="512C6E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A404C21"/>
    <w:multiLevelType w:val="hybridMultilevel"/>
    <w:tmpl w:val="887EEA8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C4D7F71"/>
    <w:multiLevelType w:val="hybridMultilevel"/>
    <w:tmpl w:val="DD00D8B6"/>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5" w15:restartNumberingAfterBreak="0">
    <w:nsid w:val="203D060B"/>
    <w:multiLevelType w:val="hybridMultilevel"/>
    <w:tmpl w:val="EBD83B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2B6652B"/>
    <w:multiLevelType w:val="multilevel"/>
    <w:tmpl w:val="C742A8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459244B"/>
    <w:multiLevelType w:val="hybridMultilevel"/>
    <w:tmpl w:val="4600D87A"/>
    <w:lvl w:ilvl="0" w:tplc="2C0A0003">
      <w:start w:val="1"/>
      <w:numFmt w:val="bullet"/>
      <w:lvlText w:val="o"/>
      <w:lvlJc w:val="left"/>
      <w:pPr>
        <w:ind w:left="720" w:hanging="360"/>
      </w:pPr>
      <w:rPr>
        <w:rFonts w:ascii="Courier New" w:hAnsi="Courier New" w:cs="Courier New"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8" w15:restartNumberingAfterBreak="0">
    <w:nsid w:val="26222542"/>
    <w:multiLevelType w:val="hybridMultilevel"/>
    <w:tmpl w:val="E28002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68E5237"/>
    <w:multiLevelType w:val="hybridMultilevel"/>
    <w:tmpl w:val="B44C524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0" w15:restartNumberingAfterBreak="0">
    <w:nsid w:val="279B261B"/>
    <w:multiLevelType w:val="hybridMultilevel"/>
    <w:tmpl w:val="31C4A18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1" w15:restartNumberingAfterBreak="0">
    <w:nsid w:val="2AFA65B5"/>
    <w:multiLevelType w:val="multilevel"/>
    <w:tmpl w:val="2CD2B7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C0C106B"/>
    <w:multiLevelType w:val="multilevel"/>
    <w:tmpl w:val="C13498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6726F8F"/>
    <w:multiLevelType w:val="multilevel"/>
    <w:tmpl w:val="2E9A34C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4" w15:restartNumberingAfterBreak="0">
    <w:nsid w:val="3B6540E1"/>
    <w:multiLevelType w:val="multilevel"/>
    <w:tmpl w:val="5C96727A"/>
    <w:lvl w:ilvl="0">
      <w:start w:val="3"/>
      <w:numFmt w:val="decimal"/>
      <w:lvlText w:val="%1"/>
      <w:lvlJc w:val="left"/>
      <w:pPr>
        <w:ind w:left="585" w:hanging="585"/>
      </w:pPr>
      <w:rPr>
        <w:rFonts w:hint="default"/>
      </w:rPr>
    </w:lvl>
    <w:lvl w:ilvl="1">
      <w:start w:val="10"/>
      <w:numFmt w:val="decimal"/>
      <w:lvlText w:val="%1.%2"/>
      <w:lvlJc w:val="left"/>
      <w:pPr>
        <w:ind w:left="585" w:hanging="58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410D5C5D"/>
    <w:multiLevelType w:val="hybridMultilevel"/>
    <w:tmpl w:val="6414AF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184377B"/>
    <w:multiLevelType w:val="hybridMultilevel"/>
    <w:tmpl w:val="4D6807F0"/>
    <w:lvl w:ilvl="0" w:tplc="2C0A0001">
      <w:start w:val="1"/>
      <w:numFmt w:val="bullet"/>
      <w:lvlText w:val=""/>
      <w:lvlJc w:val="left"/>
      <w:pPr>
        <w:ind w:left="788" w:hanging="360"/>
      </w:pPr>
      <w:rPr>
        <w:rFonts w:ascii="Symbol" w:hAnsi="Symbol" w:hint="default"/>
      </w:rPr>
    </w:lvl>
    <w:lvl w:ilvl="1" w:tplc="2C0A0003" w:tentative="1">
      <w:start w:val="1"/>
      <w:numFmt w:val="bullet"/>
      <w:lvlText w:val="o"/>
      <w:lvlJc w:val="left"/>
      <w:pPr>
        <w:ind w:left="1508" w:hanging="360"/>
      </w:pPr>
      <w:rPr>
        <w:rFonts w:ascii="Courier New" w:hAnsi="Courier New" w:cs="Courier New" w:hint="default"/>
      </w:rPr>
    </w:lvl>
    <w:lvl w:ilvl="2" w:tplc="2C0A0005" w:tentative="1">
      <w:start w:val="1"/>
      <w:numFmt w:val="bullet"/>
      <w:lvlText w:val=""/>
      <w:lvlJc w:val="left"/>
      <w:pPr>
        <w:ind w:left="2228" w:hanging="360"/>
      </w:pPr>
      <w:rPr>
        <w:rFonts w:ascii="Wingdings" w:hAnsi="Wingdings" w:hint="default"/>
      </w:rPr>
    </w:lvl>
    <w:lvl w:ilvl="3" w:tplc="2C0A0001" w:tentative="1">
      <w:start w:val="1"/>
      <w:numFmt w:val="bullet"/>
      <w:lvlText w:val=""/>
      <w:lvlJc w:val="left"/>
      <w:pPr>
        <w:ind w:left="2948" w:hanging="360"/>
      </w:pPr>
      <w:rPr>
        <w:rFonts w:ascii="Symbol" w:hAnsi="Symbol" w:hint="default"/>
      </w:rPr>
    </w:lvl>
    <w:lvl w:ilvl="4" w:tplc="2C0A0003" w:tentative="1">
      <w:start w:val="1"/>
      <w:numFmt w:val="bullet"/>
      <w:lvlText w:val="o"/>
      <w:lvlJc w:val="left"/>
      <w:pPr>
        <w:ind w:left="3668" w:hanging="360"/>
      </w:pPr>
      <w:rPr>
        <w:rFonts w:ascii="Courier New" w:hAnsi="Courier New" w:cs="Courier New" w:hint="default"/>
      </w:rPr>
    </w:lvl>
    <w:lvl w:ilvl="5" w:tplc="2C0A0005" w:tentative="1">
      <w:start w:val="1"/>
      <w:numFmt w:val="bullet"/>
      <w:lvlText w:val=""/>
      <w:lvlJc w:val="left"/>
      <w:pPr>
        <w:ind w:left="4388" w:hanging="360"/>
      </w:pPr>
      <w:rPr>
        <w:rFonts w:ascii="Wingdings" w:hAnsi="Wingdings" w:hint="default"/>
      </w:rPr>
    </w:lvl>
    <w:lvl w:ilvl="6" w:tplc="2C0A0001" w:tentative="1">
      <w:start w:val="1"/>
      <w:numFmt w:val="bullet"/>
      <w:lvlText w:val=""/>
      <w:lvlJc w:val="left"/>
      <w:pPr>
        <w:ind w:left="5108" w:hanging="360"/>
      </w:pPr>
      <w:rPr>
        <w:rFonts w:ascii="Symbol" w:hAnsi="Symbol" w:hint="default"/>
      </w:rPr>
    </w:lvl>
    <w:lvl w:ilvl="7" w:tplc="2C0A0003" w:tentative="1">
      <w:start w:val="1"/>
      <w:numFmt w:val="bullet"/>
      <w:lvlText w:val="o"/>
      <w:lvlJc w:val="left"/>
      <w:pPr>
        <w:ind w:left="5828" w:hanging="360"/>
      </w:pPr>
      <w:rPr>
        <w:rFonts w:ascii="Courier New" w:hAnsi="Courier New" w:cs="Courier New" w:hint="default"/>
      </w:rPr>
    </w:lvl>
    <w:lvl w:ilvl="8" w:tplc="2C0A0005" w:tentative="1">
      <w:start w:val="1"/>
      <w:numFmt w:val="bullet"/>
      <w:lvlText w:val=""/>
      <w:lvlJc w:val="left"/>
      <w:pPr>
        <w:ind w:left="6548" w:hanging="360"/>
      </w:pPr>
      <w:rPr>
        <w:rFonts w:ascii="Wingdings" w:hAnsi="Wingdings" w:hint="default"/>
      </w:rPr>
    </w:lvl>
  </w:abstractNum>
  <w:abstractNum w:abstractNumId="27" w15:restartNumberingAfterBreak="0">
    <w:nsid w:val="46700756"/>
    <w:multiLevelType w:val="multilevel"/>
    <w:tmpl w:val="4F78139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8" w15:restartNumberingAfterBreak="0">
    <w:nsid w:val="50FF1396"/>
    <w:multiLevelType w:val="hybridMultilevel"/>
    <w:tmpl w:val="05285098"/>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9" w15:restartNumberingAfterBreak="0">
    <w:nsid w:val="538F5B4E"/>
    <w:multiLevelType w:val="hybridMultilevel"/>
    <w:tmpl w:val="12D2843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0" w15:restartNumberingAfterBreak="0">
    <w:nsid w:val="55F84EE4"/>
    <w:multiLevelType w:val="multilevel"/>
    <w:tmpl w:val="A154A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A0123F2"/>
    <w:multiLevelType w:val="hybridMultilevel"/>
    <w:tmpl w:val="8ABCCE6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2" w15:restartNumberingAfterBreak="0">
    <w:nsid w:val="5E372BAD"/>
    <w:multiLevelType w:val="multilevel"/>
    <w:tmpl w:val="C13498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20951B5"/>
    <w:multiLevelType w:val="hybridMultilevel"/>
    <w:tmpl w:val="BB149B46"/>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4" w15:restartNumberingAfterBreak="0">
    <w:nsid w:val="63131658"/>
    <w:multiLevelType w:val="hybridMultilevel"/>
    <w:tmpl w:val="EC14763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5" w15:restartNumberingAfterBreak="0">
    <w:nsid w:val="6CA9519A"/>
    <w:multiLevelType w:val="hybridMultilevel"/>
    <w:tmpl w:val="93A6CDDE"/>
    <w:lvl w:ilvl="0" w:tplc="2C0A000B">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6" w15:restartNumberingAfterBreak="0">
    <w:nsid w:val="6DC911F1"/>
    <w:multiLevelType w:val="hybridMultilevel"/>
    <w:tmpl w:val="D044548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7" w15:restartNumberingAfterBreak="0">
    <w:nsid w:val="6E29697A"/>
    <w:multiLevelType w:val="multilevel"/>
    <w:tmpl w:val="91026B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FC23B3F"/>
    <w:multiLevelType w:val="hybridMultilevel"/>
    <w:tmpl w:val="1BE0B112"/>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9" w15:restartNumberingAfterBreak="0">
    <w:nsid w:val="72BD1E72"/>
    <w:multiLevelType w:val="multilevel"/>
    <w:tmpl w:val="81A407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4731E2E"/>
    <w:multiLevelType w:val="hybridMultilevel"/>
    <w:tmpl w:val="3DA0741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1" w15:restartNumberingAfterBreak="0">
    <w:nsid w:val="7CC851F1"/>
    <w:multiLevelType w:val="multilevel"/>
    <w:tmpl w:val="92E843B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num w:numId="1">
    <w:abstractNumId w:val="41"/>
  </w:num>
  <w:num w:numId="2">
    <w:abstractNumId w:val="23"/>
  </w:num>
  <w:num w:numId="3">
    <w:abstractNumId w:val="27"/>
  </w:num>
  <w:num w:numId="4">
    <w:abstractNumId w:val="21"/>
  </w:num>
  <w:num w:numId="5">
    <w:abstractNumId w:val="9"/>
  </w:num>
  <w:num w:numId="6">
    <w:abstractNumId w:val="37"/>
  </w:num>
  <w:num w:numId="7">
    <w:abstractNumId w:val="39"/>
  </w:num>
  <w:num w:numId="8">
    <w:abstractNumId w:val="28"/>
  </w:num>
  <w:num w:numId="9">
    <w:abstractNumId w:val="17"/>
  </w:num>
  <w:num w:numId="10">
    <w:abstractNumId w:val="8"/>
  </w:num>
  <w:num w:numId="11">
    <w:abstractNumId w:val="22"/>
  </w:num>
  <w:num w:numId="12">
    <w:abstractNumId w:val="32"/>
  </w:num>
  <w:num w:numId="13">
    <w:abstractNumId w:val="20"/>
  </w:num>
  <w:num w:numId="14">
    <w:abstractNumId w:val="36"/>
  </w:num>
  <w:num w:numId="15">
    <w:abstractNumId w:val="7"/>
  </w:num>
  <w:num w:numId="16">
    <w:abstractNumId w:val="35"/>
  </w:num>
  <w:num w:numId="17">
    <w:abstractNumId w:val="14"/>
  </w:num>
  <w:num w:numId="18">
    <w:abstractNumId w:val="5"/>
  </w:num>
  <w:num w:numId="19">
    <w:abstractNumId w:val="38"/>
  </w:num>
  <w:num w:numId="20">
    <w:abstractNumId w:val="33"/>
  </w:num>
  <w:num w:numId="21">
    <w:abstractNumId w:val="12"/>
  </w:num>
  <w:num w:numId="22">
    <w:abstractNumId w:val="30"/>
  </w:num>
  <w:num w:numId="23">
    <w:abstractNumId w:val="34"/>
  </w:num>
  <w:num w:numId="24">
    <w:abstractNumId w:val="10"/>
  </w:num>
  <w:num w:numId="25">
    <w:abstractNumId w:val="16"/>
  </w:num>
  <w:num w:numId="26">
    <w:abstractNumId w:val="29"/>
  </w:num>
  <w:num w:numId="27">
    <w:abstractNumId w:val="25"/>
  </w:num>
  <w:num w:numId="28">
    <w:abstractNumId w:val="24"/>
  </w:num>
  <w:num w:numId="29">
    <w:abstractNumId w:val="40"/>
  </w:num>
  <w:num w:numId="30">
    <w:abstractNumId w:val="19"/>
  </w:num>
  <w:num w:numId="31">
    <w:abstractNumId w:val="31"/>
  </w:num>
  <w:num w:numId="32">
    <w:abstractNumId w:val="26"/>
  </w:num>
  <w:num w:numId="33">
    <w:abstractNumId w:val="15"/>
  </w:num>
  <w:num w:numId="34">
    <w:abstractNumId w:val="18"/>
  </w:num>
  <w:num w:numId="35">
    <w:abstractNumId w:val="11"/>
  </w:num>
  <w:num w:numId="36">
    <w:abstractNumId w:val="6"/>
  </w:num>
  <w:num w:numId="37">
    <w:abstractNumId w:val="3"/>
  </w:num>
  <w:num w:numId="38">
    <w:abstractNumId w:val="2"/>
  </w:num>
  <w:num w:numId="39">
    <w:abstractNumId w:val="1"/>
  </w:num>
  <w:num w:numId="40">
    <w:abstractNumId w:val="0"/>
  </w:num>
  <w:num w:numId="41">
    <w:abstractNumId w:val="4"/>
  </w:num>
  <w:num w:numId="42">
    <w:abstractNumId w:val="1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Agustin Schlapp">
    <w15:presenceInfo w15:providerId="Windows Live" w15:userId="ca6290dba34ea0a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displayBackgroundShape/>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useWord2013TrackBottomHyphenation" w:uri="http://schemas.microsoft.com/office/word" w:val="1"/>
  </w:compat>
  <w:rsids>
    <w:rsidRoot w:val="00830DFC"/>
    <w:rsid w:val="000051DD"/>
    <w:rsid w:val="00005B5C"/>
    <w:rsid w:val="00030E3C"/>
    <w:rsid w:val="00034CD0"/>
    <w:rsid w:val="00035C2D"/>
    <w:rsid w:val="00035FC5"/>
    <w:rsid w:val="000365AD"/>
    <w:rsid w:val="00040E01"/>
    <w:rsid w:val="00043977"/>
    <w:rsid w:val="00054584"/>
    <w:rsid w:val="00054C39"/>
    <w:rsid w:val="00060E43"/>
    <w:rsid w:val="00063133"/>
    <w:rsid w:val="0006546A"/>
    <w:rsid w:val="000665A2"/>
    <w:rsid w:val="000801D6"/>
    <w:rsid w:val="000807EC"/>
    <w:rsid w:val="000850CA"/>
    <w:rsid w:val="000A22C7"/>
    <w:rsid w:val="000B0A49"/>
    <w:rsid w:val="000C1998"/>
    <w:rsid w:val="000C2FCC"/>
    <w:rsid w:val="000C4D75"/>
    <w:rsid w:val="000C73CB"/>
    <w:rsid w:val="000D0DC6"/>
    <w:rsid w:val="000D161B"/>
    <w:rsid w:val="000D681A"/>
    <w:rsid w:val="000D784C"/>
    <w:rsid w:val="000E38FB"/>
    <w:rsid w:val="000F7BE7"/>
    <w:rsid w:val="00110C16"/>
    <w:rsid w:val="00111E24"/>
    <w:rsid w:val="00111F52"/>
    <w:rsid w:val="00126B93"/>
    <w:rsid w:val="001313E5"/>
    <w:rsid w:val="00137D08"/>
    <w:rsid w:val="00146FF9"/>
    <w:rsid w:val="001536AD"/>
    <w:rsid w:val="00157DFC"/>
    <w:rsid w:val="00160BB4"/>
    <w:rsid w:val="00163F4D"/>
    <w:rsid w:val="00165E39"/>
    <w:rsid w:val="0017267E"/>
    <w:rsid w:val="00173F4F"/>
    <w:rsid w:val="00177CE1"/>
    <w:rsid w:val="001872BC"/>
    <w:rsid w:val="001909AE"/>
    <w:rsid w:val="0019110A"/>
    <w:rsid w:val="0019572A"/>
    <w:rsid w:val="001A78D3"/>
    <w:rsid w:val="001B0B38"/>
    <w:rsid w:val="001B4766"/>
    <w:rsid w:val="001B49FA"/>
    <w:rsid w:val="001C11FE"/>
    <w:rsid w:val="001C32CF"/>
    <w:rsid w:val="001C33FD"/>
    <w:rsid w:val="001C344F"/>
    <w:rsid w:val="001C6C7E"/>
    <w:rsid w:val="001D4021"/>
    <w:rsid w:val="001E18A5"/>
    <w:rsid w:val="001E2E1A"/>
    <w:rsid w:val="001E43E1"/>
    <w:rsid w:val="001E4EE3"/>
    <w:rsid w:val="001E5D7D"/>
    <w:rsid w:val="001F130F"/>
    <w:rsid w:val="001F53D0"/>
    <w:rsid w:val="001F7CDE"/>
    <w:rsid w:val="00205B23"/>
    <w:rsid w:val="002113D4"/>
    <w:rsid w:val="00214F13"/>
    <w:rsid w:val="00222B70"/>
    <w:rsid w:val="00223672"/>
    <w:rsid w:val="00224885"/>
    <w:rsid w:val="00225E89"/>
    <w:rsid w:val="002268B3"/>
    <w:rsid w:val="002275F5"/>
    <w:rsid w:val="002319DD"/>
    <w:rsid w:val="002330FE"/>
    <w:rsid w:val="002333AE"/>
    <w:rsid w:val="00235114"/>
    <w:rsid w:val="00236A45"/>
    <w:rsid w:val="00241216"/>
    <w:rsid w:val="00246091"/>
    <w:rsid w:val="002501D8"/>
    <w:rsid w:val="00261589"/>
    <w:rsid w:val="00285D66"/>
    <w:rsid w:val="00286527"/>
    <w:rsid w:val="00287DD8"/>
    <w:rsid w:val="00294A12"/>
    <w:rsid w:val="002A1880"/>
    <w:rsid w:val="002A378E"/>
    <w:rsid w:val="002A4B25"/>
    <w:rsid w:val="002A5648"/>
    <w:rsid w:val="002B3947"/>
    <w:rsid w:val="002B5362"/>
    <w:rsid w:val="002B7A41"/>
    <w:rsid w:val="002C26AF"/>
    <w:rsid w:val="002C59B5"/>
    <w:rsid w:val="002E48E3"/>
    <w:rsid w:val="002E4FC0"/>
    <w:rsid w:val="002E56D9"/>
    <w:rsid w:val="002F6454"/>
    <w:rsid w:val="002F6FD0"/>
    <w:rsid w:val="0030441E"/>
    <w:rsid w:val="00314F9F"/>
    <w:rsid w:val="00323158"/>
    <w:rsid w:val="00331377"/>
    <w:rsid w:val="00333C71"/>
    <w:rsid w:val="0033427A"/>
    <w:rsid w:val="00354647"/>
    <w:rsid w:val="00354B67"/>
    <w:rsid w:val="00355687"/>
    <w:rsid w:val="00360302"/>
    <w:rsid w:val="00362CF4"/>
    <w:rsid w:val="00362D11"/>
    <w:rsid w:val="00370218"/>
    <w:rsid w:val="003728CE"/>
    <w:rsid w:val="00380002"/>
    <w:rsid w:val="0038164A"/>
    <w:rsid w:val="003821E3"/>
    <w:rsid w:val="003917AD"/>
    <w:rsid w:val="00393E1C"/>
    <w:rsid w:val="0039563B"/>
    <w:rsid w:val="003B0087"/>
    <w:rsid w:val="003B180E"/>
    <w:rsid w:val="003C1333"/>
    <w:rsid w:val="003D2B3E"/>
    <w:rsid w:val="003D4DCC"/>
    <w:rsid w:val="003D6AB4"/>
    <w:rsid w:val="003D7320"/>
    <w:rsid w:val="003E1CDD"/>
    <w:rsid w:val="00406496"/>
    <w:rsid w:val="004119E0"/>
    <w:rsid w:val="004226B0"/>
    <w:rsid w:val="00425235"/>
    <w:rsid w:val="00427255"/>
    <w:rsid w:val="0043221E"/>
    <w:rsid w:val="004377B9"/>
    <w:rsid w:val="004419AC"/>
    <w:rsid w:val="00445EEB"/>
    <w:rsid w:val="004533E2"/>
    <w:rsid w:val="0045415A"/>
    <w:rsid w:val="00455BF0"/>
    <w:rsid w:val="00464F9E"/>
    <w:rsid w:val="00480DDB"/>
    <w:rsid w:val="00480F23"/>
    <w:rsid w:val="004854D0"/>
    <w:rsid w:val="004875F5"/>
    <w:rsid w:val="00495B48"/>
    <w:rsid w:val="00495E81"/>
    <w:rsid w:val="004A650B"/>
    <w:rsid w:val="004A6E44"/>
    <w:rsid w:val="004B03EA"/>
    <w:rsid w:val="004B2B87"/>
    <w:rsid w:val="004B61D1"/>
    <w:rsid w:val="004B6B4A"/>
    <w:rsid w:val="004B70E9"/>
    <w:rsid w:val="004C7DEA"/>
    <w:rsid w:val="004D0171"/>
    <w:rsid w:val="004D273A"/>
    <w:rsid w:val="004D37FA"/>
    <w:rsid w:val="004D454F"/>
    <w:rsid w:val="004D4A3D"/>
    <w:rsid w:val="00514185"/>
    <w:rsid w:val="005314EC"/>
    <w:rsid w:val="00536607"/>
    <w:rsid w:val="005459D9"/>
    <w:rsid w:val="005747C8"/>
    <w:rsid w:val="005777BC"/>
    <w:rsid w:val="00580167"/>
    <w:rsid w:val="005801D0"/>
    <w:rsid w:val="00582294"/>
    <w:rsid w:val="00592161"/>
    <w:rsid w:val="0059497B"/>
    <w:rsid w:val="00597FAF"/>
    <w:rsid w:val="005A641A"/>
    <w:rsid w:val="005A674E"/>
    <w:rsid w:val="005A7426"/>
    <w:rsid w:val="005A7CA5"/>
    <w:rsid w:val="005B2BBC"/>
    <w:rsid w:val="005B2D67"/>
    <w:rsid w:val="005B55B3"/>
    <w:rsid w:val="005C0756"/>
    <w:rsid w:val="005C7038"/>
    <w:rsid w:val="005C72CC"/>
    <w:rsid w:val="005C7821"/>
    <w:rsid w:val="005C7DF5"/>
    <w:rsid w:val="005D0A91"/>
    <w:rsid w:val="005D526C"/>
    <w:rsid w:val="005D7016"/>
    <w:rsid w:val="005F4A08"/>
    <w:rsid w:val="005F5B05"/>
    <w:rsid w:val="0060652A"/>
    <w:rsid w:val="006109F5"/>
    <w:rsid w:val="00612EA1"/>
    <w:rsid w:val="0061361E"/>
    <w:rsid w:val="00616710"/>
    <w:rsid w:val="00620978"/>
    <w:rsid w:val="00630D03"/>
    <w:rsid w:val="00631CF3"/>
    <w:rsid w:val="00634348"/>
    <w:rsid w:val="00637B58"/>
    <w:rsid w:val="006426B9"/>
    <w:rsid w:val="00642EE1"/>
    <w:rsid w:val="00646568"/>
    <w:rsid w:val="00651ECF"/>
    <w:rsid w:val="0066188E"/>
    <w:rsid w:val="0066259F"/>
    <w:rsid w:val="00662F22"/>
    <w:rsid w:val="0066568F"/>
    <w:rsid w:val="0066610C"/>
    <w:rsid w:val="00670996"/>
    <w:rsid w:val="00673E7D"/>
    <w:rsid w:val="00680F01"/>
    <w:rsid w:val="00684A2E"/>
    <w:rsid w:val="0069282B"/>
    <w:rsid w:val="006936B7"/>
    <w:rsid w:val="006C2FA0"/>
    <w:rsid w:val="006C4B3B"/>
    <w:rsid w:val="006C746C"/>
    <w:rsid w:val="006D5CC6"/>
    <w:rsid w:val="006D653B"/>
    <w:rsid w:val="006E1039"/>
    <w:rsid w:val="006E13CC"/>
    <w:rsid w:val="006E2354"/>
    <w:rsid w:val="006E391D"/>
    <w:rsid w:val="006F3399"/>
    <w:rsid w:val="00702292"/>
    <w:rsid w:val="007217F8"/>
    <w:rsid w:val="007257E5"/>
    <w:rsid w:val="007319E9"/>
    <w:rsid w:val="007335E8"/>
    <w:rsid w:val="007364F2"/>
    <w:rsid w:val="00744251"/>
    <w:rsid w:val="00745153"/>
    <w:rsid w:val="00746CFF"/>
    <w:rsid w:val="00757C36"/>
    <w:rsid w:val="00761CD9"/>
    <w:rsid w:val="007636B5"/>
    <w:rsid w:val="007640BC"/>
    <w:rsid w:val="00767DAF"/>
    <w:rsid w:val="00770B65"/>
    <w:rsid w:val="00776AEA"/>
    <w:rsid w:val="0078650E"/>
    <w:rsid w:val="00791A32"/>
    <w:rsid w:val="00793828"/>
    <w:rsid w:val="007A4D3B"/>
    <w:rsid w:val="007A5909"/>
    <w:rsid w:val="007B6245"/>
    <w:rsid w:val="007C4BCD"/>
    <w:rsid w:val="007C5379"/>
    <w:rsid w:val="007D39FA"/>
    <w:rsid w:val="007D5472"/>
    <w:rsid w:val="007E3FBE"/>
    <w:rsid w:val="007E4159"/>
    <w:rsid w:val="007F512D"/>
    <w:rsid w:val="00801308"/>
    <w:rsid w:val="0080447E"/>
    <w:rsid w:val="0080782B"/>
    <w:rsid w:val="0081152E"/>
    <w:rsid w:val="008159B7"/>
    <w:rsid w:val="0082288B"/>
    <w:rsid w:val="00827BEA"/>
    <w:rsid w:val="00830DFC"/>
    <w:rsid w:val="00833105"/>
    <w:rsid w:val="0083348D"/>
    <w:rsid w:val="0083456F"/>
    <w:rsid w:val="00834D14"/>
    <w:rsid w:val="0084385F"/>
    <w:rsid w:val="00844330"/>
    <w:rsid w:val="0087042B"/>
    <w:rsid w:val="00882DCD"/>
    <w:rsid w:val="008831B2"/>
    <w:rsid w:val="008837ED"/>
    <w:rsid w:val="00884CFC"/>
    <w:rsid w:val="008854F0"/>
    <w:rsid w:val="00887CEE"/>
    <w:rsid w:val="00891E96"/>
    <w:rsid w:val="00891EA5"/>
    <w:rsid w:val="00894C5C"/>
    <w:rsid w:val="00894D02"/>
    <w:rsid w:val="008958F1"/>
    <w:rsid w:val="00897799"/>
    <w:rsid w:val="008A0191"/>
    <w:rsid w:val="008A260A"/>
    <w:rsid w:val="008A5202"/>
    <w:rsid w:val="008B36AF"/>
    <w:rsid w:val="008B6A96"/>
    <w:rsid w:val="008C1EAC"/>
    <w:rsid w:val="008C1EE5"/>
    <w:rsid w:val="008D2800"/>
    <w:rsid w:val="008D3897"/>
    <w:rsid w:val="008D6B3A"/>
    <w:rsid w:val="008E10C8"/>
    <w:rsid w:val="008E36BA"/>
    <w:rsid w:val="008E438F"/>
    <w:rsid w:val="008F1AA2"/>
    <w:rsid w:val="008F38A1"/>
    <w:rsid w:val="008F3D32"/>
    <w:rsid w:val="00902329"/>
    <w:rsid w:val="00904975"/>
    <w:rsid w:val="00911078"/>
    <w:rsid w:val="0091190B"/>
    <w:rsid w:val="009249C3"/>
    <w:rsid w:val="009263C0"/>
    <w:rsid w:val="00927ACA"/>
    <w:rsid w:val="009379B8"/>
    <w:rsid w:val="0094039A"/>
    <w:rsid w:val="009415C0"/>
    <w:rsid w:val="00944EA3"/>
    <w:rsid w:val="00953E88"/>
    <w:rsid w:val="00957AA8"/>
    <w:rsid w:val="00970676"/>
    <w:rsid w:val="009722B5"/>
    <w:rsid w:val="00974DCC"/>
    <w:rsid w:val="0097736E"/>
    <w:rsid w:val="00983065"/>
    <w:rsid w:val="009870EE"/>
    <w:rsid w:val="009A779E"/>
    <w:rsid w:val="009B5E50"/>
    <w:rsid w:val="009C3B0E"/>
    <w:rsid w:val="009C7F04"/>
    <w:rsid w:val="009E0758"/>
    <w:rsid w:val="009E2F34"/>
    <w:rsid w:val="009E477C"/>
    <w:rsid w:val="009F5A81"/>
    <w:rsid w:val="00A01C5D"/>
    <w:rsid w:val="00A05517"/>
    <w:rsid w:val="00A059BC"/>
    <w:rsid w:val="00A069B5"/>
    <w:rsid w:val="00A15DAE"/>
    <w:rsid w:val="00A31791"/>
    <w:rsid w:val="00A3736B"/>
    <w:rsid w:val="00A37374"/>
    <w:rsid w:val="00A40C50"/>
    <w:rsid w:val="00A457C5"/>
    <w:rsid w:val="00A46A66"/>
    <w:rsid w:val="00A50DE7"/>
    <w:rsid w:val="00A52599"/>
    <w:rsid w:val="00A53718"/>
    <w:rsid w:val="00A87E1C"/>
    <w:rsid w:val="00AB0BEC"/>
    <w:rsid w:val="00AC7660"/>
    <w:rsid w:val="00AD7C85"/>
    <w:rsid w:val="00AF59F2"/>
    <w:rsid w:val="00AF7390"/>
    <w:rsid w:val="00AF792B"/>
    <w:rsid w:val="00B058CE"/>
    <w:rsid w:val="00B15600"/>
    <w:rsid w:val="00B27968"/>
    <w:rsid w:val="00B33A3A"/>
    <w:rsid w:val="00B36665"/>
    <w:rsid w:val="00B43654"/>
    <w:rsid w:val="00B531F8"/>
    <w:rsid w:val="00B53720"/>
    <w:rsid w:val="00B55176"/>
    <w:rsid w:val="00B55A9D"/>
    <w:rsid w:val="00B56778"/>
    <w:rsid w:val="00B57442"/>
    <w:rsid w:val="00B62F21"/>
    <w:rsid w:val="00B6785C"/>
    <w:rsid w:val="00B71D60"/>
    <w:rsid w:val="00B76A3E"/>
    <w:rsid w:val="00B77519"/>
    <w:rsid w:val="00B83F1E"/>
    <w:rsid w:val="00B84420"/>
    <w:rsid w:val="00B8743E"/>
    <w:rsid w:val="00B87FE2"/>
    <w:rsid w:val="00B92710"/>
    <w:rsid w:val="00B961A9"/>
    <w:rsid w:val="00B961B5"/>
    <w:rsid w:val="00BA20EA"/>
    <w:rsid w:val="00BA72FD"/>
    <w:rsid w:val="00BB099C"/>
    <w:rsid w:val="00BB1A95"/>
    <w:rsid w:val="00BB44CB"/>
    <w:rsid w:val="00BB493A"/>
    <w:rsid w:val="00BB4B7E"/>
    <w:rsid w:val="00BD0593"/>
    <w:rsid w:val="00BD20C9"/>
    <w:rsid w:val="00BD2854"/>
    <w:rsid w:val="00BF006B"/>
    <w:rsid w:val="00BF0932"/>
    <w:rsid w:val="00BF0F17"/>
    <w:rsid w:val="00BF407C"/>
    <w:rsid w:val="00C0050C"/>
    <w:rsid w:val="00C10128"/>
    <w:rsid w:val="00C1105C"/>
    <w:rsid w:val="00C13867"/>
    <w:rsid w:val="00C14534"/>
    <w:rsid w:val="00C2212A"/>
    <w:rsid w:val="00C23910"/>
    <w:rsid w:val="00C244FC"/>
    <w:rsid w:val="00C37BAF"/>
    <w:rsid w:val="00C416B6"/>
    <w:rsid w:val="00C41B6D"/>
    <w:rsid w:val="00C428B1"/>
    <w:rsid w:val="00C452CC"/>
    <w:rsid w:val="00C5340B"/>
    <w:rsid w:val="00C55288"/>
    <w:rsid w:val="00C565EC"/>
    <w:rsid w:val="00C66DD5"/>
    <w:rsid w:val="00C70041"/>
    <w:rsid w:val="00C71751"/>
    <w:rsid w:val="00C72914"/>
    <w:rsid w:val="00C74C7F"/>
    <w:rsid w:val="00C74CB0"/>
    <w:rsid w:val="00C9076D"/>
    <w:rsid w:val="00C927D7"/>
    <w:rsid w:val="00C94514"/>
    <w:rsid w:val="00C96CD5"/>
    <w:rsid w:val="00CA1138"/>
    <w:rsid w:val="00CA1EDE"/>
    <w:rsid w:val="00CA4CA0"/>
    <w:rsid w:val="00CA7184"/>
    <w:rsid w:val="00CA7869"/>
    <w:rsid w:val="00CB0564"/>
    <w:rsid w:val="00CB6879"/>
    <w:rsid w:val="00CB7067"/>
    <w:rsid w:val="00CC4B6C"/>
    <w:rsid w:val="00CC5B4B"/>
    <w:rsid w:val="00CD27C2"/>
    <w:rsid w:val="00CD3830"/>
    <w:rsid w:val="00CD51D7"/>
    <w:rsid w:val="00CD60D5"/>
    <w:rsid w:val="00CE5C56"/>
    <w:rsid w:val="00CF57F7"/>
    <w:rsid w:val="00D045EE"/>
    <w:rsid w:val="00D0593B"/>
    <w:rsid w:val="00D132EB"/>
    <w:rsid w:val="00D14530"/>
    <w:rsid w:val="00D15376"/>
    <w:rsid w:val="00D20433"/>
    <w:rsid w:val="00D22747"/>
    <w:rsid w:val="00D30754"/>
    <w:rsid w:val="00D35F33"/>
    <w:rsid w:val="00D456A6"/>
    <w:rsid w:val="00D73CC9"/>
    <w:rsid w:val="00D77265"/>
    <w:rsid w:val="00D86251"/>
    <w:rsid w:val="00D91F42"/>
    <w:rsid w:val="00D96C8B"/>
    <w:rsid w:val="00DB1DBD"/>
    <w:rsid w:val="00DB4C76"/>
    <w:rsid w:val="00DB5234"/>
    <w:rsid w:val="00DB7543"/>
    <w:rsid w:val="00DC00CE"/>
    <w:rsid w:val="00DC03CC"/>
    <w:rsid w:val="00DC3788"/>
    <w:rsid w:val="00DD05DD"/>
    <w:rsid w:val="00DD4FED"/>
    <w:rsid w:val="00DE1C24"/>
    <w:rsid w:val="00DE593E"/>
    <w:rsid w:val="00DF0D09"/>
    <w:rsid w:val="00DF2964"/>
    <w:rsid w:val="00DF2BA5"/>
    <w:rsid w:val="00DF3D92"/>
    <w:rsid w:val="00E02575"/>
    <w:rsid w:val="00E1639C"/>
    <w:rsid w:val="00E17D3F"/>
    <w:rsid w:val="00E2265A"/>
    <w:rsid w:val="00E33A8F"/>
    <w:rsid w:val="00E36D15"/>
    <w:rsid w:val="00E36F16"/>
    <w:rsid w:val="00E37D5E"/>
    <w:rsid w:val="00E50E85"/>
    <w:rsid w:val="00E517EE"/>
    <w:rsid w:val="00E5786B"/>
    <w:rsid w:val="00E61AFD"/>
    <w:rsid w:val="00E70606"/>
    <w:rsid w:val="00E7345E"/>
    <w:rsid w:val="00E75DBA"/>
    <w:rsid w:val="00E9050F"/>
    <w:rsid w:val="00E92EF7"/>
    <w:rsid w:val="00E97DD2"/>
    <w:rsid w:val="00EA0B66"/>
    <w:rsid w:val="00EA1018"/>
    <w:rsid w:val="00EA7E77"/>
    <w:rsid w:val="00EB0014"/>
    <w:rsid w:val="00EB19E6"/>
    <w:rsid w:val="00EB3BC4"/>
    <w:rsid w:val="00EB43A0"/>
    <w:rsid w:val="00EB5EEA"/>
    <w:rsid w:val="00EC3507"/>
    <w:rsid w:val="00EC613A"/>
    <w:rsid w:val="00EC7778"/>
    <w:rsid w:val="00ED4E99"/>
    <w:rsid w:val="00ED67D4"/>
    <w:rsid w:val="00EF10A2"/>
    <w:rsid w:val="00EF2AEA"/>
    <w:rsid w:val="00EF3E20"/>
    <w:rsid w:val="00EF7A60"/>
    <w:rsid w:val="00F06CD3"/>
    <w:rsid w:val="00F324F4"/>
    <w:rsid w:val="00F3750F"/>
    <w:rsid w:val="00F37FB8"/>
    <w:rsid w:val="00F46662"/>
    <w:rsid w:val="00F54EE7"/>
    <w:rsid w:val="00F6534F"/>
    <w:rsid w:val="00F73732"/>
    <w:rsid w:val="00F75F5D"/>
    <w:rsid w:val="00F8244C"/>
    <w:rsid w:val="00F93686"/>
    <w:rsid w:val="00F94D0B"/>
    <w:rsid w:val="00F97B11"/>
    <w:rsid w:val="00FA1017"/>
    <w:rsid w:val="00FA65D3"/>
    <w:rsid w:val="00FB5AF6"/>
    <w:rsid w:val="00FC6F5E"/>
    <w:rsid w:val="00FC725A"/>
    <w:rsid w:val="00FD36BA"/>
    <w:rsid w:val="00FD5CB2"/>
    <w:rsid w:val="00FD67DC"/>
    <w:rsid w:val="00FD67F4"/>
    <w:rsid w:val="00FE053D"/>
    <w:rsid w:val="00FE3100"/>
    <w:rsid w:val="00FE361A"/>
    <w:rsid w:val="00FE39DF"/>
    <w:rsid w:val="00FF1BDF"/>
    <w:rsid w:val="00FF26D6"/>
    <w:rsid w:val="00FF6B94"/>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2A6A338"/>
  <w15:docId w15:val="{2816AE75-4559-406A-8162-FFB9E4A48B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Calibri"/>
        <w:color w:val="000000"/>
        <w:sz w:val="22"/>
        <w:szCs w:val="22"/>
        <w:lang w:val="es-AR" w:eastAsia="es-AR" w:bidi="ar-SA"/>
      </w:rPr>
    </w:rPrDefault>
    <w:pPrDefault>
      <w:pPr>
        <w:jc w:val="both"/>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style>
  <w:style w:type="paragraph" w:styleId="Ttulo1">
    <w:name w:val="heading 1"/>
    <w:basedOn w:val="Normal"/>
    <w:next w:val="Normal"/>
    <w:link w:val="Ttulo1Car"/>
    <w:uiPriority w:val="9"/>
    <w:qFormat/>
    <w:pPr>
      <w:keepNext/>
      <w:keepLines/>
      <w:spacing w:before="200"/>
      <w:outlineLvl w:val="0"/>
    </w:pPr>
    <w:rPr>
      <w:b/>
      <w:color w:val="434343"/>
      <w:sz w:val="32"/>
      <w:szCs w:val="32"/>
    </w:rPr>
  </w:style>
  <w:style w:type="paragraph" w:styleId="Ttulo2">
    <w:name w:val="heading 2"/>
    <w:basedOn w:val="Normal"/>
    <w:next w:val="Normal"/>
    <w:link w:val="Ttulo2Car"/>
    <w:pPr>
      <w:keepNext/>
      <w:keepLines/>
      <w:spacing w:before="200"/>
      <w:outlineLvl w:val="1"/>
    </w:pPr>
    <w:rPr>
      <w:color w:val="666666"/>
      <w:sz w:val="28"/>
      <w:szCs w:val="28"/>
    </w:rPr>
  </w:style>
  <w:style w:type="paragraph" w:styleId="Ttulo3">
    <w:name w:val="heading 3"/>
    <w:basedOn w:val="Normal"/>
    <w:next w:val="Normal"/>
    <w:link w:val="Ttulo3Car"/>
    <w:pPr>
      <w:keepNext/>
      <w:keepLines/>
      <w:spacing w:before="160"/>
      <w:outlineLvl w:val="2"/>
    </w:pPr>
    <w:rPr>
      <w:rFonts w:ascii="Trebuchet MS" w:eastAsia="Trebuchet MS" w:hAnsi="Trebuchet MS" w:cs="Trebuchet MS"/>
      <w:b/>
      <w:color w:val="666666"/>
      <w:sz w:val="24"/>
      <w:szCs w:val="24"/>
    </w:rPr>
  </w:style>
  <w:style w:type="paragraph" w:styleId="Ttulo4">
    <w:name w:val="heading 4"/>
    <w:basedOn w:val="Normal"/>
    <w:next w:val="Normal"/>
    <w:link w:val="Ttulo4Car"/>
    <w:pPr>
      <w:keepNext/>
      <w:keepLines/>
      <w:spacing w:before="160"/>
      <w:outlineLvl w:val="3"/>
    </w:pPr>
    <w:rPr>
      <w:rFonts w:ascii="Trebuchet MS" w:eastAsia="Trebuchet MS" w:hAnsi="Trebuchet MS" w:cs="Trebuchet MS"/>
      <w:color w:val="666666"/>
      <w:u w:val="single"/>
    </w:rPr>
  </w:style>
  <w:style w:type="paragraph" w:styleId="Ttulo5">
    <w:name w:val="heading 5"/>
    <w:basedOn w:val="Normal"/>
    <w:next w:val="Normal"/>
    <w:pPr>
      <w:keepNext/>
      <w:keepLines/>
      <w:spacing w:before="160"/>
      <w:outlineLvl w:val="4"/>
    </w:pPr>
    <w:rPr>
      <w:rFonts w:ascii="Trebuchet MS" w:eastAsia="Trebuchet MS" w:hAnsi="Trebuchet MS" w:cs="Trebuchet MS"/>
      <w:color w:val="666666"/>
    </w:rPr>
  </w:style>
  <w:style w:type="paragraph" w:styleId="Ttulo6">
    <w:name w:val="heading 6"/>
    <w:basedOn w:val="Normal"/>
    <w:next w:val="Normal"/>
    <w:pPr>
      <w:keepNext/>
      <w:keepLines/>
      <w:spacing w:before="160"/>
      <w:outlineLvl w:val="5"/>
    </w:pPr>
    <w:rPr>
      <w:rFonts w:ascii="Trebuchet MS" w:eastAsia="Trebuchet MS" w:hAnsi="Trebuchet MS" w:cs="Trebuchet MS"/>
      <w:i/>
      <w:color w:val="666666"/>
    </w:rPr>
  </w:style>
  <w:style w:type="paragraph" w:styleId="Ttulo7">
    <w:name w:val="heading 7"/>
    <w:basedOn w:val="Normal"/>
    <w:next w:val="Normal"/>
    <w:link w:val="Ttulo7Car"/>
    <w:uiPriority w:val="9"/>
    <w:unhideWhenUsed/>
    <w:qFormat/>
    <w:rsid w:val="0043221E"/>
    <w:pPr>
      <w:keepNext/>
      <w:keepLines/>
      <w:spacing w:before="4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unhideWhenUsed/>
    <w:qFormat/>
    <w:rsid w:val="0043221E"/>
    <w:pPr>
      <w:keepNext/>
      <w:keepLines/>
      <w:spacing w:before="40"/>
      <w:outlineLvl w:val="7"/>
    </w:pPr>
    <w:rPr>
      <w:rFonts w:asciiTheme="majorHAnsi" w:eastAsiaTheme="majorEastAsia" w:hAnsiTheme="majorHAnsi" w:cstheme="majorBidi"/>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A457C5"/>
    <w:rPr>
      <w:b/>
      <w:color w:val="434343"/>
      <w:sz w:val="32"/>
      <w:szCs w:val="32"/>
    </w:rPr>
  </w:style>
  <w:style w:type="character" w:customStyle="1" w:styleId="Ttulo2Car">
    <w:name w:val="Título 2 Car"/>
    <w:basedOn w:val="Fuentedeprrafopredeter"/>
    <w:link w:val="Ttulo2"/>
    <w:rsid w:val="0069282B"/>
    <w:rPr>
      <w:color w:val="666666"/>
      <w:sz w:val="28"/>
      <w:szCs w:val="28"/>
    </w:rPr>
  </w:style>
  <w:style w:type="character" w:customStyle="1" w:styleId="Ttulo3Car">
    <w:name w:val="Título 3 Car"/>
    <w:basedOn w:val="Fuentedeprrafopredeter"/>
    <w:link w:val="Ttulo3"/>
    <w:rsid w:val="0069282B"/>
    <w:rPr>
      <w:rFonts w:ascii="Trebuchet MS" w:eastAsia="Trebuchet MS" w:hAnsi="Trebuchet MS" w:cs="Trebuchet MS"/>
      <w:b/>
      <w:color w:val="666666"/>
      <w:sz w:val="24"/>
      <w:szCs w:val="24"/>
    </w:rPr>
  </w:style>
  <w:style w:type="character" w:customStyle="1" w:styleId="Ttulo4Car">
    <w:name w:val="Título 4 Car"/>
    <w:basedOn w:val="Fuentedeprrafopredeter"/>
    <w:link w:val="Ttulo4"/>
    <w:rsid w:val="00FC6F5E"/>
    <w:rPr>
      <w:rFonts w:ascii="Trebuchet MS" w:eastAsia="Trebuchet MS" w:hAnsi="Trebuchet MS" w:cs="Trebuchet MS"/>
      <w:color w:val="666666"/>
      <w:u w:val="single"/>
    </w:rPr>
  </w:style>
  <w:style w:type="character" w:customStyle="1" w:styleId="Ttulo7Car">
    <w:name w:val="Título 7 Car"/>
    <w:basedOn w:val="Fuentedeprrafopredeter"/>
    <w:link w:val="Ttulo7"/>
    <w:uiPriority w:val="9"/>
    <w:rsid w:val="0043221E"/>
    <w:rPr>
      <w:rFonts w:asciiTheme="majorHAnsi" w:eastAsiaTheme="majorEastAsia" w:hAnsiTheme="majorHAnsi" w:cstheme="majorBidi"/>
      <w:i/>
      <w:iCs/>
      <w:color w:val="1F3763" w:themeColor="accent1" w:themeShade="7F"/>
    </w:rPr>
  </w:style>
  <w:style w:type="character" w:customStyle="1" w:styleId="Ttulo8Car">
    <w:name w:val="Título 8 Car"/>
    <w:basedOn w:val="Fuentedeprrafopredeter"/>
    <w:link w:val="Ttulo8"/>
    <w:uiPriority w:val="9"/>
    <w:rsid w:val="0043221E"/>
    <w:rPr>
      <w:rFonts w:asciiTheme="majorHAnsi" w:eastAsiaTheme="majorEastAsia" w:hAnsiTheme="majorHAnsi" w:cstheme="majorBidi"/>
      <w:color w:val="272727" w:themeColor="text1" w:themeTint="D8"/>
      <w:sz w:val="21"/>
      <w:szCs w:val="21"/>
    </w:rPr>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link w:val="TtuloCar"/>
    <w:qFormat/>
    <w:pPr>
      <w:keepNext/>
      <w:keepLines/>
    </w:pPr>
    <w:rPr>
      <w:rFonts w:ascii="Trebuchet MS" w:eastAsia="Trebuchet MS" w:hAnsi="Trebuchet MS" w:cs="Trebuchet MS"/>
      <w:sz w:val="42"/>
      <w:szCs w:val="42"/>
    </w:rPr>
  </w:style>
  <w:style w:type="character" w:customStyle="1" w:styleId="TtuloCar">
    <w:name w:val="Título Car"/>
    <w:basedOn w:val="Fuentedeprrafopredeter"/>
    <w:link w:val="Ttulo"/>
    <w:uiPriority w:val="10"/>
    <w:rsid w:val="009E0758"/>
    <w:rPr>
      <w:rFonts w:ascii="Trebuchet MS" w:eastAsia="Trebuchet MS" w:hAnsi="Trebuchet MS" w:cs="Trebuchet MS"/>
      <w:sz w:val="42"/>
      <w:szCs w:val="42"/>
    </w:rPr>
  </w:style>
  <w:style w:type="paragraph" w:styleId="Subttulo">
    <w:name w:val="Subtitle"/>
    <w:basedOn w:val="Normal"/>
    <w:next w:val="Normal"/>
    <w:pPr>
      <w:keepNext/>
      <w:keepLines/>
      <w:spacing w:after="200"/>
    </w:pPr>
    <w:rPr>
      <w:rFonts w:ascii="Trebuchet MS" w:eastAsia="Trebuchet MS" w:hAnsi="Trebuchet MS" w:cs="Trebuchet MS"/>
      <w:i/>
      <w:color w:val="666666"/>
      <w:sz w:val="26"/>
      <w:szCs w:val="26"/>
    </w:rPr>
  </w:style>
  <w:style w:type="table" w:customStyle="1" w:styleId="a">
    <w:basedOn w:val="TableNormal"/>
    <w:pPr>
      <w:contextualSpacing/>
    </w:pPr>
    <w:tblPr>
      <w:tblStyleRowBandSize w:val="1"/>
      <w:tblStyleColBandSize w:val="1"/>
      <w:tblCellMar>
        <w:left w:w="115" w:type="dxa"/>
        <w:right w:w="115" w:type="dxa"/>
      </w:tblCellMar>
    </w:tblPr>
  </w:style>
  <w:style w:type="paragraph" w:styleId="TtuloTDC">
    <w:name w:val="TOC Heading"/>
    <w:basedOn w:val="Ttulo1"/>
    <w:next w:val="Normal"/>
    <w:uiPriority w:val="39"/>
    <w:unhideWhenUsed/>
    <w:qFormat/>
    <w:rsid w:val="00A457C5"/>
    <w:pPr>
      <w:spacing w:before="240" w:line="259" w:lineRule="auto"/>
      <w:jc w:val="left"/>
      <w:outlineLvl w:val="9"/>
    </w:pPr>
    <w:rPr>
      <w:rFonts w:asciiTheme="majorHAnsi" w:eastAsiaTheme="majorEastAsia" w:hAnsiTheme="majorHAnsi" w:cstheme="majorBidi"/>
      <w:b w:val="0"/>
      <w:color w:val="2F5496" w:themeColor="accent1" w:themeShade="BF"/>
    </w:rPr>
  </w:style>
  <w:style w:type="paragraph" w:styleId="TDC1">
    <w:name w:val="toc 1"/>
    <w:basedOn w:val="Normal"/>
    <w:next w:val="Normal"/>
    <w:autoRedefine/>
    <w:uiPriority w:val="39"/>
    <w:unhideWhenUsed/>
    <w:rsid w:val="00A457C5"/>
    <w:pPr>
      <w:spacing w:after="100"/>
    </w:pPr>
  </w:style>
  <w:style w:type="paragraph" w:styleId="TDC2">
    <w:name w:val="toc 2"/>
    <w:basedOn w:val="Normal"/>
    <w:next w:val="Normal"/>
    <w:autoRedefine/>
    <w:uiPriority w:val="39"/>
    <w:unhideWhenUsed/>
    <w:rsid w:val="00A457C5"/>
    <w:pPr>
      <w:spacing w:after="100"/>
      <w:ind w:left="220"/>
    </w:pPr>
  </w:style>
  <w:style w:type="character" w:styleId="Hipervnculo">
    <w:name w:val="Hyperlink"/>
    <w:basedOn w:val="Fuentedeprrafopredeter"/>
    <w:uiPriority w:val="99"/>
    <w:unhideWhenUsed/>
    <w:rsid w:val="00A457C5"/>
    <w:rPr>
      <w:color w:val="0563C1" w:themeColor="hyperlink"/>
      <w:u w:val="single"/>
    </w:rPr>
  </w:style>
  <w:style w:type="paragraph" w:styleId="Textodeglobo">
    <w:name w:val="Balloon Text"/>
    <w:basedOn w:val="Normal"/>
    <w:link w:val="TextodegloboCar"/>
    <w:uiPriority w:val="99"/>
    <w:semiHidden/>
    <w:unhideWhenUsed/>
    <w:rsid w:val="001B49FA"/>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1B49FA"/>
    <w:rPr>
      <w:rFonts w:ascii="Segoe UI" w:hAnsi="Segoe UI" w:cs="Segoe UI"/>
      <w:sz w:val="18"/>
      <w:szCs w:val="18"/>
    </w:rPr>
  </w:style>
  <w:style w:type="paragraph" w:styleId="Bibliografa">
    <w:name w:val="Bibliography"/>
    <w:basedOn w:val="Normal"/>
    <w:next w:val="Normal"/>
    <w:uiPriority w:val="37"/>
    <w:unhideWhenUsed/>
    <w:rsid w:val="00C72914"/>
  </w:style>
  <w:style w:type="paragraph" w:styleId="Encabezado">
    <w:name w:val="header"/>
    <w:basedOn w:val="Normal"/>
    <w:link w:val="EncabezadoCar"/>
    <w:uiPriority w:val="99"/>
    <w:unhideWhenUsed/>
    <w:rsid w:val="00A40C50"/>
    <w:pPr>
      <w:tabs>
        <w:tab w:val="center" w:pos="4252"/>
        <w:tab w:val="right" w:pos="8504"/>
      </w:tabs>
    </w:pPr>
  </w:style>
  <w:style w:type="character" w:customStyle="1" w:styleId="EncabezadoCar">
    <w:name w:val="Encabezado Car"/>
    <w:basedOn w:val="Fuentedeprrafopredeter"/>
    <w:link w:val="Encabezado"/>
    <w:uiPriority w:val="99"/>
    <w:rsid w:val="00A40C50"/>
  </w:style>
  <w:style w:type="paragraph" w:styleId="Piedepgina">
    <w:name w:val="footer"/>
    <w:basedOn w:val="Normal"/>
    <w:link w:val="PiedepginaCar"/>
    <w:uiPriority w:val="99"/>
    <w:unhideWhenUsed/>
    <w:rsid w:val="00A40C50"/>
    <w:pPr>
      <w:tabs>
        <w:tab w:val="center" w:pos="4252"/>
        <w:tab w:val="right" w:pos="8504"/>
      </w:tabs>
    </w:pPr>
  </w:style>
  <w:style w:type="character" w:customStyle="1" w:styleId="PiedepginaCar">
    <w:name w:val="Pie de página Car"/>
    <w:basedOn w:val="Fuentedeprrafopredeter"/>
    <w:link w:val="Piedepgina"/>
    <w:uiPriority w:val="99"/>
    <w:rsid w:val="00A40C50"/>
  </w:style>
  <w:style w:type="paragraph" w:styleId="TDC3">
    <w:name w:val="toc 3"/>
    <w:basedOn w:val="Normal"/>
    <w:next w:val="Normal"/>
    <w:autoRedefine/>
    <w:uiPriority w:val="39"/>
    <w:unhideWhenUsed/>
    <w:rsid w:val="006D653B"/>
    <w:pPr>
      <w:spacing w:after="100"/>
      <w:ind w:left="440"/>
    </w:pPr>
  </w:style>
  <w:style w:type="paragraph" w:styleId="NormalWeb">
    <w:name w:val="Normal (Web)"/>
    <w:basedOn w:val="Normal"/>
    <w:uiPriority w:val="99"/>
    <w:unhideWhenUsed/>
    <w:rsid w:val="00EA0B66"/>
    <w:pPr>
      <w:spacing w:before="100" w:beforeAutospacing="1" w:after="100" w:afterAutospacing="1"/>
      <w:jc w:val="left"/>
    </w:pPr>
    <w:rPr>
      <w:rFonts w:ascii="Times New Roman" w:eastAsia="Times New Roman" w:hAnsi="Times New Roman" w:cs="Times New Roman"/>
      <w:color w:val="auto"/>
      <w:sz w:val="24"/>
      <w:szCs w:val="24"/>
    </w:rPr>
  </w:style>
  <w:style w:type="paragraph" w:styleId="Descripcin">
    <w:name w:val="caption"/>
    <w:basedOn w:val="Normal"/>
    <w:next w:val="Normal"/>
    <w:uiPriority w:val="35"/>
    <w:unhideWhenUsed/>
    <w:qFormat/>
    <w:rsid w:val="00EA0B66"/>
    <w:pPr>
      <w:spacing w:after="200"/>
      <w:jc w:val="left"/>
    </w:pPr>
    <w:rPr>
      <w:rFonts w:asciiTheme="minorHAnsi" w:eastAsiaTheme="minorHAnsi" w:hAnsiTheme="minorHAnsi" w:cstheme="minorBidi"/>
      <w:i/>
      <w:iCs/>
      <w:color w:val="44546A" w:themeColor="text2"/>
      <w:sz w:val="18"/>
      <w:szCs w:val="18"/>
      <w:lang w:eastAsia="en-US"/>
    </w:rPr>
  </w:style>
  <w:style w:type="character" w:customStyle="1" w:styleId="apple-converted-space">
    <w:name w:val="apple-converted-space"/>
    <w:basedOn w:val="Fuentedeprrafopredeter"/>
    <w:rsid w:val="009E0758"/>
  </w:style>
  <w:style w:type="paragraph" w:styleId="Prrafodelista">
    <w:name w:val="List Paragraph"/>
    <w:basedOn w:val="Normal"/>
    <w:uiPriority w:val="34"/>
    <w:qFormat/>
    <w:rsid w:val="009E0758"/>
    <w:pPr>
      <w:spacing w:after="160" w:line="259" w:lineRule="auto"/>
      <w:ind w:left="720"/>
      <w:contextualSpacing/>
      <w:jc w:val="left"/>
    </w:pPr>
    <w:rPr>
      <w:rFonts w:asciiTheme="minorHAnsi" w:eastAsiaTheme="minorHAnsi" w:hAnsiTheme="minorHAnsi" w:cstheme="minorBidi"/>
      <w:color w:val="auto"/>
      <w:lang w:eastAsia="en-US"/>
    </w:rPr>
  </w:style>
  <w:style w:type="table" w:styleId="Tablaconcuadrcula">
    <w:name w:val="Table Grid"/>
    <w:basedOn w:val="Tablanormal"/>
    <w:uiPriority w:val="39"/>
    <w:rsid w:val="00646568"/>
    <w:pPr>
      <w:jc w:val="left"/>
    </w:pPr>
    <w:rPr>
      <w:rFonts w:asciiTheme="minorHAnsi" w:eastAsiaTheme="minorHAnsi" w:hAnsiTheme="minorHAnsi" w:cstheme="minorBidi"/>
      <w:color w:val="auto"/>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tab-span">
    <w:name w:val="apple-tab-span"/>
    <w:basedOn w:val="Fuentedeprrafopredeter"/>
    <w:rsid w:val="00FC6F5E"/>
  </w:style>
  <w:style w:type="character" w:styleId="Hipervnculovisitado">
    <w:name w:val="FollowedHyperlink"/>
    <w:basedOn w:val="Fuentedeprrafopredeter"/>
    <w:uiPriority w:val="99"/>
    <w:semiHidden/>
    <w:unhideWhenUsed/>
    <w:rsid w:val="00673E7D"/>
    <w:rPr>
      <w:color w:val="954F72" w:themeColor="followedHyperlink"/>
      <w:u w:val="single"/>
    </w:rPr>
  </w:style>
  <w:style w:type="character" w:styleId="Refdecomentario">
    <w:name w:val="annotation reference"/>
    <w:basedOn w:val="Fuentedeprrafopredeter"/>
    <w:uiPriority w:val="99"/>
    <w:unhideWhenUsed/>
    <w:rsid w:val="0084385F"/>
    <w:rPr>
      <w:sz w:val="16"/>
      <w:szCs w:val="16"/>
    </w:rPr>
  </w:style>
  <w:style w:type="paragraph" w:styleId="Textocomentario">
    <w:name w:val="annotation text"/>
    <w:basedOn w:val="Normal"/>
    <w:link w:val="TextocomentarioCar"/>
    <w:uiPriority w:val="99"/>
    <w:unhideWhenUsed/>
    <w:rsid w:val="0084385F"/>
    <w:rPr>
      <w:sz w:val="20"/>
      <w:szCs w:val="20"/>
    </w:rPr>
  </w:style>
  <w:style w:type="character" w:customStyle="1" w:styleId="TextocomentarioCar">
    <w:name w:val="Texto comentario Car"/>
    <w:basedOn w:val="Fuentedeprrafopredeter"/>
    <w:link w:val="Textocomentario"/>
    <w:uiPriority w:val="99"/>
    <w:rsid w:val="0084385F"/>
    <w:rPr>
      <w:sz w:val="20"/>
      <w:szCs w:val="20"/>
    </w:rPr>
  </w:style>
  <w:style w:type="paragraph" w:styleId="Asuntodelcomentario">
    <w:name w:val="annotation subject"/>
    <w:basedOn w:val="Textocomentario"/>
    <w:next w:val="Textocomentario"/>
    <w:link w:val="AsuntodelcomentarioCar"/>
    <w:uiPriority w:val="99"/>
    <w:semiHidden/>
    <w:unhideWhenUsed/>
    <w:rsid w:val="0084385F"/>
    <w:rPr>
      <w:b/>
      <w:bCs/>
    </w:rPr>
  </w:style>
  <w:style w:type="character" w:customStyle="1" w:styleId="AsuntodelcomentarioCar">
    <w:name w:val="Asunto del comentario Car"/>
    <w:basedOn w:val="TextocomentarioCar"/>
    <w:link w:val="Asuntodelcomentario"/>
    <w:uiPriority w:val="99"/>
    <w:semiHidden/>
    <w:rsid w:val="0084385F"/>
    <w:rPr>
      <w:b/>
      <w:bCs/>
      <w:sz w:val="20"/>
      <w:szCs w:val="20"/>
    </w:rPr>
  </w:style>
  <w:style w:type="paragraph" w:styleId="Revisin">
    <w:name w:val="Revision"/>
    <w:hidden/>
    <w:uiPriority w:val="99"/>
    <w:semiHidden/>
    <w:rsid w:val="00793828"/>
    <w:pPr>
      <w:jc w:val="left"/>
    </w:pPr>
  </w:style>
  <w:style w:type="paragraph" w:styleId="Textonotapie">
    <w:name w:val="footnote text"/>
    <w:basedOn w:val="Normal"/>
    <w:link w:val="TextonotapieCar"/>
    <w:uiPriority w:val="99"/>
    <w:unhideWhenUsed/>
    <w:rsid w:val="00C71751"/>
    <w:rPr>
      <w:sz w:val="24"/>
      <w:szCs w:val="24"/>
    </w:rPr>
  </w:style>
  <w:style w:type="character" w:customStyle="1" w:styleId="TextonotapieCar">
    <w:name w:val="Texto nota pie Car"/>
    <w:basedOn w:val="Fuentedeprrafopredeter"/>
    <w:link w:val="Textonotapie"/>
    <w:uiPriority w:val="99"/>
    <w:rsid w:val="00C71751"/>
    <w:rPr>
      <w:sz w:val="24"/>
      <w:szCs w:val="24"/>
    </w:rPr>
  </w:style>
  <w:style w:type="character" w:styleId="Refdenotaalpie">
    <w:name w:val="footnote reference"/>
    <w:basedOn w:val="Fuentedeprrafopredeter"/>
    <w:uiPriority w:val="99"/>
    <w:unhideWhenUsed/>
    <w:rsid w:val="00C71751"/>
    <w:rPr>
      <w:vertAlign w:val="superscript"/>
    </w:rPr>
  </w:style>
  <w:style w:type="paragraph" w:styleId="Textonotaalfinal">
    <w:name w:val="endnote text"/>
    <w:basedOn w:val="Normal"/>
    <w:link w:val="TextonotaalfinalCar"/>
    <w:uiPriority w:val="99"/>
    <w:unhideWhenUsed/>
    <w:rsid w:val="00FE3100"/>
    <w:rPr>
      <w:sz w:val="20"/>
      <w:szCs w:val="20"/>
    </w:rPr>
  </w:style>
  <w:style w:type="character" w:customStyle="1" w:styleId="TextonotaalfinalCar">
    <w:name w:val="Texto nota al final Car"/>
    <w:basedOn w:val="Fuentedeprrafopredeter"/>
    <w:link w:val="Textonotaalfinal"/>
    <w:uiPriority w:val="99"/>
    <w:rsid w:val="00FE3100"/>
    <w:rPr>
      <w:sz w:val="20"/>
      <w:szCs w:val="20"/>
    </w:rPr>
  </w:style>
  <w:style w:type="character" w:styleId="Refdenotaalfinal">
    <w:name w:val="endnote reference"/>
    <w:basedOn w:val="Fuentedeprrafopredeter"/>
    <w:uiPriority w:val="99"/>
    <w:unhideWhenUsed/>
    <w:rsid w:val="00FE3100"/>
    <w:rPr>
      <w:vertAlign w:val="superscript"/>
    </w:rPr>
  </w:style>
  <w:style w:type="character" w:customStyle="1" w:styleId="Mencinsinresolver1">
    <w:name w:val="Mención sin resolver1"/>
    <w:basedOn w:val="Fuentedeprrafopredeter"/>
    <w:uiPriority w:val="99"/>
    <w:rsid w:val="00B55176"/>
    <w:rPr>
      <w:color w:val="808080"/>
      <w:shd w:val="clear" w:color="auto" w:fill="E6E6E6"/>
    </w:rPr>
  </w:style>
  <w:style w:type="character" w:styleId="nfasissutil">
    <w:name w:val="Subtle Emphasis"/>
    <w:basedOn w:val="Fuentedeprrafopredeter"/>
    <w:uiPriority w:val="19"/>
    <w:qFormat/>
    <w:rsid w:val="001F7CDE"/>
    <w:rPr>
      <w:i/>
      <w:iCs/>
      <w:color w:val="404040" w:themeColor="text1" w:themeTint="BF"/>
    </w:rPr>
  </w:style>
  <w:style w:type="character" w:styleId="Textoennegrita">
    <w:name w:val="Strong"/>
    <w:basedOn w:val="Fuentedeprrafopredeter"/>
    <w:uiPriority w:val="22"/>
    <w:qFormat/>
    <w:rsid w:val="007D39FA"/>
    <w:rPr>
      <w:b/>
      <w:bCs/>
    </w:rPr>
  </w:style>
  <w:style w:type="paragraph" w:styleId="Tabladeilustraciones">
    <w:name w:val="table of figures"/>
    <w:basedOn w:val="Normal"/>
    <w:next w:val="Normal"/>
    <w:uiPriority w:val="99"/>
    <w:unhideWhenUsed/>
    <w:rsid w:val="00DB1DBD"/>
  </w:style>
  <w:style w:type="paragraph" w:styleId="TDC4">
    <w:name w:val="toc 4"/>
    <w:basedOn w:val="Normal"/>
    <w:next w:val="Normal"/>
    <w:autoRedefine/>
    <w:uiPriority w:val="39"/>
    <w:unhideWhenUsed/>
    <w:rsid w:val="00FD67DC"/>
    <w:pPr>
      <w:spacing w:after="100" w:line="259" w:lineRule="auto"/>
      <w:ind w:left="660"/>
      <w:jc w:val="left"/>
    </w:pPr>
    <w:rPr>
      <w:rFonts w:asciiTheme="minorHAnsi" w:eastAsiaTheme="minorEastAsia" w:hAnsiTheme="minorHAnsi" w:cstheme="minorBidi"/>
      <w:color w:val="auto"/>
    </w:rPr>
  </w:style>
  <w:style w:type="paragraph" w:styleId="TDC5">
    <w:name w:val="toc 5"/>
    <w:basedOn w:val="Normal"/>
    <w:next w:val="Normal"/>
    <w:autoRedefine/>
    <w:uiPriority w:val="39"/>
    <w:unhideWhenUsed/>
    <w:rsid w:val="00FD67DC"/>
    <w:pPr>
      <w:spacing w:after="100" w:line="259" w:lineRule="auto"/>
      <w:ind w:left="880"/>
      <w:jc w:val="left"/>
    </w:pPr>
    <w:rPr>
      <w:rFonts w:asciiTheme="minorHAnsi" w:eastAsiaTheme="minorEastAsia" w:hAnsiTheme="minorHAnsi" w:cstheme="minorBidi"/>
      <w:color w:val="auto"/>
    </w:rPr>
  </w:style>
  <w:style w:type="paragraph" w:styleId="TDC6">
    <w:name w:val="toc 6"/>
    <w:basedOn w:val="Normal"/>
    <w:next w:val="Normal"/>
    <w:autoRedefine/>
    <w:uiPriority w:val="39"/>
    <w:unhideWhenUsed/>
    <w:rsid w:val="00FD67DC"/>
    <w:pPr>
      <w:spacing w:after="100" w:line="259" w:lineRule="auto"/>
      <w:ind w:left="1100"/>
      <w:jc w:val="left"/>
    </w:pPr>
    <w:rPr>
      <w:rFonts w:asciiTheme="minorHAnsi" w:eastAsiaTheme="minorEastAsia" w:hAnsiTheme="minorHAnsi" w:cstheme="minorBidi"/>
      <w:color w:val="auto"/>
    </w:rPr>
  </w:style>
  <w:style w:type="paragraph" w:styleId="TDC7">
    <w:name w:val="toc 7"/>
    <w:basedOn w:val="Normal"/>
    <w:next w:val="Normal"/>
    <w:autoRedefine/>
    <w:uiPriority w:val="39"/>
    <w:unhideWhenUsed/>
    <w:rsid w:val="00FD67DC"/>
    <w:pPr>
      <w:spacing w:after="100" w:line="259" w:lineRule="auto"/>
      <w:ind w:left="1320"/>
      <w:jc w:val="left"/>
    </w:pPr>
    <w:rPr>
      <w:rFonts w:asciiTheme="minorHAnsi" w:eastAsiaTheme="minorEastAsia" w:hAnsiTheme="minorHAnsi" w:cstheme="minorBidi"/>
      <w:color w:val="auto"/>
    </w:rPr>
  </w:style>
  <w:style w:type="paragraph" w:styleId="TDC8">
    <w:name w:val="toc 8"/>
    <w:basedOn w:val="Normal"/>
    <w:next w:val="Normal"/>
    <w:autoRedefine/>
    <w:uiPriority w:val="39"/>
    <w:unhideWhenUsed/>
    <w:rsid w:val="00FD67DC"/>
    <w:pPr>
      <w:spacing w:after="100" w:line="259" w:lineRule="auto"/>
      <w:ind w:left="1540"/>
      <w:jc w:val="left"/>
    </w:pPr>
    <w:rPr>
      <w:rFonts w:asciiTheme="minorHAnsi" w:eastAsiaTheme="minorEastAsia" w:hAnsiTheme="minorHAnsi" w:cstheme="minorBidi"/>
      <w:color w:val="auto"/>
    </w:rPr>
  </w:style>
  <w:style w:type="paragraph" w:styleId="TDC9">
    <w:name w:val="toc 9"/>
    <w:basedOn w:val="Normal"/>
    <w:next w:val="Normal"/>
    <w:autoRedefine/>
    <w:uiPriority w:val="39"/>
    <w:unhideWhenUsed/>
    <w:rsid w:val="00FD67DC"/>
    <w:pPr>
      <w:spacing w:after="100" w:line="259" w:lineRule="auto"/>
      <w:ind w:left="1760"/>
      <w:jc w:val="left"/>
    </w:pPr>
    <w:rPr>
      <w:rFonts w:asciiTheme="minorHAnsi" w:eastAsiaTheme="minorEastAsia" w:hAnsiTheme="minorHAnsi" w:cstheme="minorBidi"/>
      <w:color w:val="auto"/>
    </w:rPr>
  </w:style>
  <w:style w:type="character" w:styleId="Mencinsinresolver">
    <w:name w:val="Unresolved Mention"/>
    <w:basedOn w:val="Fuentedeprrafopredeter"/>
    <w:uiPriority w:val="99"/>
    <w:semiHidden/>
    <w:unhideWhenUsed/>
    <w:rsid w:val="00111F52"/>
    <w:rPr>
      <w:color w:val="808080"/>
      <w:shd w:val="clear" w:color="auto" w:fill="E6E6E6"/>
    </w:rPr>
  </w:style>
  <w:style w:type="paragraph" w:customStyle="1" w:styleId="AgustinTexto">
    <w:name w:val="AgustinTexto"/>
    <w:basedOn w:val="Normal"/>
    <w:link w:val="AgustinTextoCar"/>
    <w:qFormat/>
    <w:rsid w:val="008F38A1"/>
    <w:rPr>
      <w:rFonts w:ascii="Arial" w:hAnsi="Arial" w:cs="Arial"/>
      <w:sz w:val="24"/>
      <w:szCs w:val="24"/>
    </w:rPr>
  </w:style>
  <w:style w:type="character" w:customStyle="1" w:styleId="AgustinTextoCar">
    <w:name w:val="AgustinTexto Car"/>
    <w:basedOn w:val="Fuentedeprrafopredeter"/>
    <w:link w:val="AgustinTexto"/>
    <w:rsid w:val="008F38A1"/>
    <w:rPr>
      <w:rFonts w:ascii="Arial" w:hAnsi="Arial" w:cs="Arial"/>
      <w:sz w:val="24"/>
      <w:szCs w:val="24"/>
    </w:rPr>
  </w:style>
  <w:style w:type="paragraph" w:customStyle="1" w:styleId="TituloAgustin">
    <w:name w:val="TituloAgustin"/>
    <w:basedOn w:val="Ttulo2"/>
    <w:link w:val="TituloAgustinCar"/>
    <w:qFormat/>
    <w:rsid w:val="008F38A1"/>
    <w:rPr>
      <w:b/>
      <w:sz w:val="32"/>
      <w:szCs w:val="32"/>
    </w:rPr>
  </w:style>
  <w:style w:type="character" w:customStyle="1" w:styleId="TituloAgustinCar">
    <w:name w:val="TituloAgustin Car"/>
    <w:basedOn w:val="Ttulo2Car"/>
    <w:link w:val="TituloAgustin"/>
    <w:rsid w:val="008F38A1"/>
    <w:rPr>
      <w:b/>
      <w:color w:val="666666"/>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3098094">
      <w:bodyDiv w:val="1"/>
      <w:marLeft w:val="0"/>
      <w:marRight w:val="0"/>
      <w:marTop w:val="0"/>
      <w:marBottom w:val="0"/>
      <w:divBdr>
        <w:top w:val="none" w:sz="0" w:space="0" w:color="auto"/>
        <w:left w:val="none" w:sz="0" w:space="0" w:color="auto"/>
        <w:bottom w:val="none" w:sz="0" w:space="0" w:color="auto"/>
        <w:right w:val="none" w:sz="0" w:space="0" w:color="auto"/>
      </w:divBdr>
    </w:div>
    <w:div w:id="28461177">
      <w:bodyDiv w:val="1"/>
      <w:marLeft w:val="0"/>
      <w:marRight w:val="0"/>
      <w:marTop w:val="0"/>
      <w:marBottom w:val="0"/>
      <w:divBdr>
        <w:top w:val="none" w:sz="0" w:space="0" w:color="auto"/>
        <w:left w:val="none" w:sz="0" w:space="0" w:color="auto"/>
        <w:bottom w:val="none" w:sz="0" w:space="0" w:color="auto"/>
        <w:right w:val="none" w:sz="0" w:space="0" w:color="auto"/>
      </w:divBdr>
    </w:div>
    <w:div w:id="45446874">
      <w:bodyDiv w:val="1"/>
      <w:marLeft w:val="0"/>
      <w:marRight w:val="0"/>
      <w:marTop w:val="0"/>
      <w:marBottom w:val="0"/>
      <w:divBdr>
        <w:top w:val="none" w:sz="0" w:space="0" w:color="auto"/>
        <w:left w:val="none" w:sz="0" w:space="0" w:color="auto"/>
        <w:bottom w:val="none" w:sz="0" w:space="0" w:color="auto"/>
        <w:right w:val="none" w:sz="0" w:space="0" w:color="auto"/>
      </w:divBdr>
    </w:div>
    <w:div w:id="62803471">
      <w:bodyDiv w:val="1"/>
      <w:marLeft w:val="0"/>
      <w:marRight w:val="0"/>
      <w:marTop w:val="0"/>
      <w:marBottom w:val="0"/>
      <w:divBdr>
        <w:top w:val="none" w:sz="0" w:space="0" w:color="auto"/>
        <w:left w:val="none" w:sz="0" w:space="0" w:color="auto"/>
        <w:bottom w:val="none" w:sz="0" w:space="0" w:color="auto"/>
        <w:right w:val="none" w:sz="0" w:space="0" w:color="auto"/>
      </w:divBdr>
    </w:div>
    <w:div w:id="91515429">
      <w:bodyDiv w:val="1"/>
      <w:marLeft w:val="0"/>
      <w:marRight w:val="0"/>
      <w:marTop w:val="0"/>
      <w:marBottom w:val="0"/>
      <w:divBdr>
        <w:top w:val="none" w:sz="0" w:space="0" w:color="auto"/>
        <w:left w:val="none" w:sz="0" w:space="0" w:color="auto"/>
        <w:bottom w:val="none" w:sz="0" w:space="0" w:color="auto"/>
        <w:right w:val="none" w:sz="0" w:space="0" w:color="auto"/>
      </w:divBdr>
    </w:div>
    <w:div w:id="94400299">
      <w:bodyDiv w:val="1"/>
      <w:marLeft w:val="0"/>
      <w:marRight w:val="0"/>
      <w:marTop w:val="0"/>
      <w:marBottom w:val="0"/>
      <w:divBdr>
        <w:top w:val="none" w:sz="0" w:space="0" w:color="auto"/>
        <w:left w:val="none" w:sz="0" w:space="0" w:color="auto"/>
        <w:bottom w:val="none" w:sz="0" w:space="0" w:color="auto"/>
        <w:right w:val="none" w:sz="0" w:space="0" w:color="auto"/>
      </w:divBdr>
    </w:div>
    <w:div w:id="123164463">
      <w:bodyDiv w:val="1"/>
      <w:marLeft w:val="0"/>
      <w:marRight w:val="0"/>
      <w:marTop w:val="0"/>
      <w:marBottom w:val="0"/>
      <w:divBdr>
        <w:top w:val="none" w:sz="0" w:space="0" w:color="auto"/>
        <w:left w:val="none" w:sz="0" w:space="0" w:color="auto"/>
        <w:bottom w:val="none" w:sz="0" w:space="0" w:color="auto"/>
        <w:right w:val="none" w:sz="0" w:space="0" w:color="auto"/>
      </w:divBdr>
    </w:div>
    <w:div w:id="143863253">
      <w:bodyDiv w:val="1"/>
      <w:marLeft w:val="0"/>
      <w:marRight w:val="0"/>
      <w:marTop w:val="0"/>
      <w:marBottom w:val="0"/>
      <w:divBdr>
        <w:top w:val="none" w:sz="0" w:space="0" w:color="auto"/>
        <w:left w:val="none" w:sz="0" w:space="0" w:color="auto"/>
        <w:bottom w:val="none" w:sz="0" w:space="0" w:color="auto"/>
        <w:right w:val="none" w:sz="0" w:space="0" w:color="auto"/>
      </w:divBdr>
    </w:div>
    <w:div w:id="145319383">
      <w:bodyDiv w:val="1"/>
      <w:marLeft w:val="0"/>
      <w:marRight w:val="0"/>
      <w:marTop w:val="0"/>
      <w:marBottom w:val="0"/>
      <w:divBdr>
        <w:top w:val="none" w:sz="0" w:space="0" w:color="auto"/>
        <w:left w:val="none" w:sz="0" w:space="0" w:color="auto"/>
        <w:bottom w:val="none" w:sz="0" w:space="0" w:color="auto"/>
        <w:right w:val="none" w:sz="0" w:space="0" w:color="auto"/>
      </w:divBdr>
    </w:div>
    <w:div w:id="152720121">
      <w:bodyDiv w:val="1"/>
      <w:marLeft w:val="0"/>
      <w:marRight w:val="0"/>
      <w:marTop w:val="0"/>
      <w:marBottom w:val="0"/>
      <w:divBdr>
        <w:top w:val="none" w:sz="0" w:space="0" w:color="auto"/>
        <w:left w:val="none" w:sz="0" w:space="0" w:color="auto"/>
        <w:bottom w:val="none" w:sz="0" w:space="0" w:color="auto"/>
        <w:right w:val="none" w:sz="0" w:space="0" w:color="auto"/>
      </w:divBdr>
    </w:div>
    <w:div w:id="154494273">
      <w:bodyDiv w:val="1"/>
      <w:marLeft w:val="0"/>
      <w:marRight w:val="0"/>
      <w:marTop w:val="0"/>
      <w:marBottom w:val="0"/>
      <w:divBdr>
        <w:top w:val="none" w:sz="0" w:space="0" w:color="auto"/>
        <w:left w:val="none" w:sz="0" w:space="0" w:color="auto"/>
        <w:bottom w:val="none" w:sz="0" w:space="0" w:color="auto"/>
        <w:right w:val="none" w:sz="0" w:space="0" w:color="auto"/>
      </w:divBdr>
    </w:div>
    <w:div w:id="173811725">
      <w:bodyDiv w:val="1"/>
      <w:marLeft w:val="0"/>
      <w:marRight w:val="0"/>
      <w:marTop w:val="0"/>
      <w:marBottom w:val="0"/>
      <w:divBdr>
        <w:top w:val="none" w:sz="0" w:space="0" w:color="auto"/>
        <w:left w:val="none" w:sz="0" w:space="0" w:color="auto"/>
        <w:bottom w:val="none" w:sz="0" w:space="0" w:color="auto"/>
        <w:right w:val="none" w:sz="0" w:space="0" w:color="auto"/>
      </w:divBdr>
    </w:div>
    <w:div w:id="176964502">
      <w:bodyDiv w:val="1"/>
      <w:marLeft w:val="0"/>
      <w:marRight w:val="0"/>
      <w:marTop w:val="0"/>
      <w:marBottom w:val="0"/>
      <w:divBdr>
        <w:top w:val="none" w:sz="0" w:space="0" w:color="auto"/>
        <w:left w:val="none" w:sz="0" w:space="0" w:color="auto"/>
        <w:bottom w:val="none" w:sz="0" w:space="0" w:color="auto"/>
        <w:right w:val="none" w:sz="0" w:space="0" w:color="auto"/>
      </w:divBdr>
    </w:div>
    <w:div w:id="186061642">
      <w:bodyDiv w:val="1"/>
      <w:marLeft w:val="0"/>
      <w:marRight w:val="0"/>
      <w:marTop w:val="0"/>
      <w:marBottom w:val="0"/>
      <w:divBdr>
        <w:top w:val="none" w:sz="0" w:space="0" w:color="auto"/>
        <w:left w:val="none" w:sz="0" w:space="0" w:color="auto"/>
        <w:bottom w:val="none" w:sz="0" w:space="0" w:color="auto"/>
        <w:right w:val="none" w:sz="0" w:space="0" w:color="auto"/>
      </w:divBdr>
    </w:div>
    <w:div w:id="216627091">
      <w:bodyDiv w:val="1"/>
      <w:marLeft w:val="0"/>
      <w:marRight w:val="0"/>
      <w:marTop w:val="0"/>
      <w:marBottom w:val="0"/>
      <w:divBdr>
        <w:top w:val="none" w:sz="0" w:space="0" w:color="auto"/>
        <w:left w:val="none" w:sz="0" w:space="0" w:color="auto"/>
        <w:bottom w:val="none" w:sz="0" w:space="0" w:color="auto"/>
        <w:right w:val="none" w:sz="0" w:space="0" w:color="auto"/>
      </w:divBdr>
    </w:div>
    <w:div w:id="230191952">
      <w:bodyDiv w:val="1"/>
      <w:marLeft w:val="0"/>
      <w:marRight w:val="0"/>
      <w:marTop w:val="0"/>
      <w:marBottom w:val="0"/>
      <w:divBdr>
        <w:top w:val="none" w:sz="0" w:space="0" w:color="auto"/>
        <w:left w:val="none" w:sz="0" w:space="0" w:color="auto"/>
        <w:bottom w:val="none" w:sz="0" w:space="0" w:color="auto"/>
        <w:right w:val="none" w:sz="0" w:space="0" w:color="auto"/>
      </w:divBdr>
    </w:div>
    <w:div w:id="237247130">
      <w:bodyDiv w:val="1"/>
      <w:marLeft w:val="0"/>
      <w:marRight w:val="0"/>
      <w:marTop w:val="0"/>
      <w:marBottom w:val="0"/>
      <w:divBdr>
        <w:top w:val="none" w:sz="0" w:space="0" w:color="auto"/>
        <w:left w:val="none" w:sz="0" w:space="0" w:color="auto"/>
        <w:bottom w:val="none" w:sz="0" w:space="0" w:color="auto"/>
        <w:right w:val="none" w:sz="0" w:space="0" w:color="auto"/>
      </w:divBdr>
    </w:div>
    <w:div w:id="262616320">
      <w:bodyDiv w:val="1"/>
      <w:marLeft w:val="0"/>
      <w:marRight w:val="0"/>
      <w:marTop w:val="0"/>
      <w:marBottom w:val="0"/>
      <w:divBdr>
        <w:top w:val="none" w:sz="0" w:space="0" w:color="auto"/>
        <w:left w:val="none" w:sz="0" w:space="0" w:color="auto"/>
        <w:bottom w:val="none" w:sz="0" w:space="0" w:color="auto"/>
        <w:right w:val="none" w:sz="0" w:space="0" w:color="auto"/>
      </w:divBdr>
    </w:div>
    <w:div w:id="264771675">
      <w:bodyDiv w:val="1"/>
      <w:marLeft w:val="0"/>
      <w:marRight w:val="0"/>
      <w:marTop w:val="0"/>
      <w:marBottom w:val="0"/>
      <w:divBdr>
        <w:top w:val="none" w:sz="0" w:space="0" w:color="auto"/>
        <w:left w:val="none" w:sz="0" w:space="0" w:color="auto"/>
        <w:bottom w:val="none" w:sz="0" w:space="0" w:color="auto"/>
        <w:right w:val="none" w:sz="0" w:space="0" w:color="auto"/>
      </w:divBdr>
    </w:div>
    <w:div w:id="281496180">
      <w:bodyDiv w:val="1"/>
      <w:marLeft w:val="0"/>
      <w:marRight w:val="0"/>
      <w:marTop w:val="0"/>
      <w:marBottom w:val="0"/>
      <w:divBdr>
        <w:top w:val="none" w:sz="0" w:space="0" w:color="auto"/>
        <w:left w:val="none" w:sz="0" w:space="0" w:color="auto"/>
        <w:bottom w:val="none" w:sz="0" w:space="0" w:color="auto"/>
        <w:right w:val="none" w:sz="0" w:space="0" w:color="auto"/>
      </w:divBdr>
    </w:div>
    <w:div w:id="307710784">
      <w:bodyDiv w:val="1"/>
      <w:marLeft w:val="0"/>
      <w:marRight w:val="0"/>
      <w:marTop w:val="0"/>
      <w:marBottom w:val="0"/>
      <w:divBdr>
        <w:top w:val="none" w:sz="0" w:space="0" w:color="auto"/>
        <w:left w:val="none" w:sz="0" w:space="0" w:color="auto"/>
        <w:bottom w:val="none" w:sz="0" w:space="0" w:color="auto"/>
        <w:right w:val="none" w:sz="0" w:space="0" w:color="auto"/>
      </w:divBdr>
    </w:div>
    <w:div w:id="309097055">
      <w:bodyDiv w:val="1"/>
      <w:marLeft w:val="0"/>
      <w:marRight w:val="0"/>
      <w:marTop w:val="0"/>
      <w:marBottom w:val="0"/>
      <w:divBdr>
        <w:top w:val="none" w:sz="0" w:space="0" w:color="auto"/>
        <w:left w:val="none" w:sz="0" w:space="0" w:color="auto"/>
        <w:bottom w:val="none" w:sz="0" w:space="0" w:color="auto"/>
        <w:right w:val="none" w:sz="0" w:space="0" w:color="auto"/>
      </w:divBdr>
    </w:div>
    <w:div w:id="327947869">
      <w:bodyDiv w:val="1"/>
      <w:marLeft w:val="0"/>
      <w:marRight w:val="0"/>
      <w:marTop w:val="0"/>
      <w:marBottom w:val="0"/>
      <w:divBdr>
        <w:top w:val="none" w:sz="0" w:space="0" w:color="auto"/>
        <w:left w:val="none" w:sz="0" w:space="0" w:color="auto"/>
        <w:bottom w:val="none" w:sz="0" w:space="0" w:color="auto"/>
        <w:right w:val="none" w:sz="0" w:space="0" w:color="auto"/>
      </w:divBdr>
    </w:div>
    <w:div w:id="338848952">
      <w:bodyDiv w:val="1"/>
      <w:marLeft w:val="0"/>
      <w:marRight w:val="0"/>
      <w:marTop w:val="0"/>
      <w:marBottom w:val="0"/>
      <w:divBdr>
        <w:top w:val="none" w:sz="0" w:space="0" w:color="auto"/>
        <w:left w:val="none" w:sz="0" w:space="0" w:color="auto"/>
        <w:bottom w:val="none" w:sz="0" w:space="0" w:color="auto"/>
        <w:right w:val="none" w:sz="0" w:space="0" w:color="auto"/>
      </w:divBdr>
    </w:div>
    <w:div w:id="341125266">
      <w:bodyDiv w:val="1"/>
      <w:marLeft w:val="0"/>
      <w:marRight w:val="0"/>
      <w:marTop w:val="0"/>
      <w:marBottom w:val="0"/>
      <w:divBdr>
        <w:top w:val="none" w:sz="0" w:space="0" w:color="auto"/>
        <w:left w:val="none" w:sz="0" w:space="0" w:color="auto"/>
        <w:bottom w:val="none" w:sz="0" w:space="0" w:color="auto"/>
        <w:right w:val="none" w:sz="0" w:space="0" w:color="auto"/>
      </w:divBdr>
    </w:div>
    <w:div w:id="349263023">
      <w:bodyDiv w:val="1"/>
      <w:marLeft w:val="0"/>
      <w:marRight w:val="0"/>
      <w:marTop w:val="0"/>
      <w:marBottom w:val="0"/>
      <w:divBdr>
        <w:top w:val="none" w:sz="0" w:space="0" w:color="auto"/>
        <w:left w:val="none" w:sz="0" w:space="0" w:color="auto"/>
        <w:bottom w:val="none" w:sz="0" w:space="0" w:color="auto"/>
        <w:right w:val="none" w:sz="0" w:space="0" w:color="auto"/>
      </w:divBdr>
    </w:div>
    <w:div w:id="351608229">
      <w:bodyDiv w:val="1"/>
      <w:marLeft w:val="0"/>
      <w:marRight w:val="0"/>
      <w:marTop w:val="0"/>
      <w:marBottom w:val="0"/>
      <w:divBdr>
        <w:top w:val="none" w:sz="0" w:space="0" w:color="auto"/>
        <w:left w:val="none" w:sz="0" w:space="0" w:color="auto"/>
        <w:bottom w:val="none" w:sz="0" w:space="0" w:color="auto"/>
        <w:right w:val="none" w:sz="0" w:space="0" w:color="auto"/>
      </w:divBdr>
    </w:div>
    <w:div w:id="379017745">
      <w:bodyDiv w:val="1"/>
      <w:marLeft w:val="0"/>
      <w:marRight w:val="0"/>
      <w:marTop w:val="0"/>
      <w:marBottom w:val="0"/>
      <w:divBdr>
        <w:top w:val="none" w:sz="0" w:space="0" w:color="auto"/>
        <w:left w:val="none" w:sz="0" w:space="0" w:color="auto"/>
        <w:bottom w:val="none" w:sz="0" w:space="0" w:color="auto"/>
        <w:right w:val="none" w:sz="0" w:space="0" w:color="auto"/>
      </w:divBdr>
    </w:div>
    <w:div w:id="380590695">
      <w:bodyDiv w:val="1"/>
      <w:marLeft w:val="0"/>
      <w:marRight w:val="0"/>
      <w:marTop w:val="0"/>
      <w:marBottom w:val="0"/>
      <w:divBdr>
        <w:top w:val="none" w:sz="0" w:space="0" w:color="auto"/>
        <w:left w:val="none" w:sz="0" w:space="0" w:color="auto"/>
        <w:bottom w:val="none" w:sz="0" w:space="0" w:color="auto"/>
        <w:right w:val="none" w:sz="0" w:space="0" w:color="auto"/>
      </w:divBdr>
    </w:div>
    <w:div w:id="392973818">
      <w:bodyDiv w:val="1"/>
      <w:marLeft w:val="0"/>
      <w:marRight w:val="0"/>
      <w:marTop w:val="0"/>
      <w:marBottom w:val="0"/>
      <w:divBdr>
        <w:top w:val="none" w:sz="0" w:space="0" w:color="auto"/>
        <w:left w:val="none" w:sz="0" w:space="0" w:color="auto"/>
        <w:bottom w:val="none" w:sz="0" w:space="0" w:color="auto"/>
        <w:right w:val="none" w:sz="0" w:space="0" w:color="auto"/>
      </w:divBdr>
    </w:div>
    <w:div w:id="410274632">
      <w:bodyDiv w:val="1"/>
      <w:marLeft w:val="0"/>
      <w:marRight w:val="0"/>
      <w:marTop w:val="0"/>
      <w:marBottom w:val="0"/>
      <w:divBdr>
        <w:top w:val="none" w:sz="0" w:space="0" w:color="auto"/>
        <w:left w:val="none" w:sz="0" w:space="0" w:color="auto"/>
        <w:bottom w:val="none" w:sz="0" w:space="0" w:color="auto"/>
        <w:right w:val="none" w:sz="0" w:space="0" w:color="auto"/>
      </w:divBdr>
    </w:div>
    <w:div w:id="418916331">
      <w:bodyDiv w:val="1"/>
      <w:marLeft w:val="0"/>
      <w:marRight w:val="0"/>
      <w:marTop w:val="0"/>
      <w:marBottom w:val="0"/>
      <w:divBdr>
        <w:top w:val="none" w:sz="0" w:space="0" w:color="auto"/>
        <w:left w:val="none" w:sz="0" w:space="0" w:color="auto"/>
        <w:bottom w:val="none" w:sz="0" w:space="0" w:color="auto"/>
        <w:right w:val="none" w:sz="0" w:space="0" w:color="auto"/>
      </w:divBdr>
    </w:div>
    <w:div w:id="418988975">
      <w:bodyDiv w:val="1"/>
      <w:marLeft w:val="0"/>
      <w:marRight w:val="0"/>
      <w:marTop w:val="0"/>
      <w:marBottom w:val="0"/>
      <w:divBdr>
        <w:top w:val="none" w:sz="0" w:space="0" w:color="auto"/>
        <w:left w:val="none" w:sz="0" w:space="0" w:color="auto"/>
        <w:bottom w:val="none" w:sz="0" w:space="0" w:color="auto"/>
        <w:right w:val="none" w:sz="0" w:space="0" w:color="auto"/>
      </w:divBdr>
    </w:div>
    <w:div w:id="422149065">
      <w:bodyDiv w:val="1"/>
      <w:marLeft w:val="0"/>
      <w:marRight w:val="0"/>
      <w:marTop w:val="0"/>
      <w:marBottom w:val="0"/>
      <w:divBdr>
        <w:top w:val="none" w:sz="0" w:space="0" w:color="auto"/>
        <w:left w:val="none" w:sz="0" w:space="0" w:color="auto"/>
        <w:bottom w:val="none" w:sz="0" w:space="0" w:color="auto"/>
        <w:right w:val="none" w:sz="0" w:space="0" w:color="auto"/>
      </w:divBdr>
    </w:div>
    <w:div w:id="433593002">
      <w:bodyDiv w:val="1"/>
      <w:marLeft w:val="0"/>
      <w:marRight w:val="0"/>
      <w:marTop w:val="0"/>
      <w:marBottom w:val="0"/>
      <w:divBdr>
        <w:top w:val="none" w:sz="0" w:space="0" w:color="auto"/>
        <w:left w:val="none" w:sz="0" w:space="0" w:color="auto"/>
        <w:bottom w:val="none" w:sz="0" w:space="0" w:color="auto"/>
        <w:right w:val="none" w:sz="0" w:space="0" w:color="auto"/>
      </w:divBdr>
    </w:div>
    <w:div w:id="434519330">
      <w:bodyDiv w:val="1"/>
      <w:marLeft w:val="0"/>
      <w:marRight w:val="0"/>
      <w:marTop w:val="0"/>
      <w:marBottom w:val="0"/>
      <w:divBdr>
        <w:top w:val="none" w:sz="0" w:space="0" w:color="auto"/>
        <w:left w:val="none" w:sz="0" w:space="0" w:color="auto"/>
        <w:bottom w:val="none" w:sz="0" w:space="0" w:color="auto"/>
        <w:right w:val="none" w:sz="0" w:space="0" w:color="auto"/>
      </w:divBdr>
    </w:div>
    <w:div w:id="435949734">
      <w:bodyDiv w:val="1"/>
      <w:marLeft w:val="0"/>
      <w:marRight w:val="0"/>
      <w:marTop w:val="0"/>
      <w:marBottom w:val="0"/>
      <w:divBdr>
        <w:top w:val="none" w:sz="0" w:space="0" w:color="auto"/>
        <w:left w:val="none" w:sz="0" w:space="0" w:color="auto"/>
        <w:bottom w:val="none" w:sz="0" w:space="0" w:color="auto"/>
        <w:right w:val="none" w:sz="0" w:space="0" w:color="auto"/>
      </w:divBdr>
    </w:div>
    <w:div w:id="487795641">
      <w:bodyDiv w:val="1"/>
      <w:marLeft w:val="0"/>
      <w:marRight w:val="0"/>
      <w:marTop w:val="0"/>
      <w:marBottom w:val="0"/>
      <w:divBdr>
        <w:top w:val="none" w:sz="0" w:space="0" w:color="auto"/>
        <w:left w:val="none" w:sz="0" w:space="0" w:color="auto"/>
        <w:bottom w:val="none" w:sz="0" w:space="0" w:color="auto"/>
        <w:right w:val="none" w:sz="0" w:space="0" w:color="auto"/>
      </w:divBdr>
    </w:div>
    <w:div w:id="492844186">
      <w:bodyDiv w:val="1"/>
      <w:marLeft w:val="0"/>
      <w:marRight w:val="0"/>
      <w:marTop w:val="0"/>
      <w:marBottom w:val="0"/>
      <w:divBdr>
        <w:top w:val="none" w:sz="0" w:space="0" w:color="auto"/>
        <w:left w:val="none" w:sz="0" w:space="0" w:color="auto"/>
        <w:bottom w:val="none" w:sz="0" w:space="0" w:color="auto"/>
        <w:right w:val="none" w:sz="0" w:space="0" w:color="auto"/>
      </w:divBdr>
    </w:div>
    <w:div w:id="497499139">
      <w:bodyDiv w:val="1"/>
      <w:marLeft w:val="0"/>
      <w:marRight w:val="0"/>
      <w:marTop w:val="0"/>
      <w:marBottom w:val="0"/>
      <w:divBdr>
        <w:top w:val="none" w:sz="0" w:space="0" w:color="auto"/>
        <w:left w:val="none" w:sz="0" w:space="0" w:color="auto"/>
        <w:bottom w:val="none" w:sz="0" w:space="0" w:color="auto"/>
        <w:right w:val="none" w:sz="0" w:space="0" w:color="auto"/>
      </w:divBdr>
    </w:div>
    <w:div w:id="562102784">
      <w:bodyDiv w:val="1"/>
      <w:marLeft w:val="0"/>
      <w:marRight w:val="0"/>
      <w:marTop w:val="0"/>
      <w:marBottom w:val="0"/>
      <w:divBdr>
        <w:top w:val="none" w:sz="0" w:space="0" w:color="auto"/>
        <w:left w:val="none" w:sz="0" w:space="0" w:color="auto"/>
        <w:bottom w:val="none" w:sz="0" w:space="0" w:color="auto"/>
        <w:right w:val="none" w:sz="0" w:space="0" w:color="auto"/>
      </w:divBdr>
    </w:div>
    <w:div w:id="581180553">
      <w:bodyDiv w:val="1"/>
      <w:marLeft w:val="0"/>
      <w:marRight w:val="0"/>
      <w:marTop w:val="0"/>
      <w:marBottom w:val="0"/>
      <w:divBdr>
        <w:top w:val="none" w:sz="0" w:space="0" w:color="auto"/>
        <w:left w:val="none" w:sz="0" w:space="0" w:color="auto"/>
        <w:bottom w:val="none" w:sz="0" w:space="0" w:color="auto"/>
        <w:right w:val="none" w:sz="0" w:space="0" w:color="auto"/>
      </w:divBdr>
    </w:div>
    <w:div w:id="584072711">
      <w:bodyDiv w:val="1"/>
      <w:marLeft w:val="0"/>
      <w:marRight w:val="0"/>
      <w:marTop w:val="0"/>
      <w:marBottom w:val="0"/>
      <w:divBdr>
        <w:top w:val="none" w:sz="0" w:space="0" w:color="auto"/>
        <w:left w:val="none" w:sz="0" w:space="0" w:color="auto"/>
        <w:bottom w:val="none" w:sz="0" w:space="0" w:color="auto"/>
        <w:right w:val="none" w:sz="0" w:space="0" w:color="auto"/>
      </w:divBdr>
    </w:div>
    <w:div w:id="585185458">
      <w:bodyDiv w:val="1"/>
      <w:marLeft w:val="0"/>
      <w:marRight w:val="0"/>
      <w:marTop w:val="0"/>
      <w:marBottom w:val="0"/>
      <w:divBdr>
        <w:top w:val="none" w:sz="0" w:space="0" w:color="auto"/>
        <w:left w:val="none" w:sz="0" w:space="0" w:color="auto"/>
        <w:bottom w:val="none" w:sz="0" w:space="0" w:color="auto"/>
        <w:right w:val="none" w:sz="0" w:space="0" w:color="auto"/>
      </w:divBdr>
    </w:div>
    <w:div w:id="586966458">
      <w:bodyDiv w:val="1"/>
      <w:marLeft w:val="0"/>
      <w:marRight w:val="0"/>
      <w:marTop w:val="0"/>
      <w:marBottom w:val="0"/>
      <w:divBdr>
        <w:top w:val="none" w:sz="0" w:space="0" w:color="auto"/>
        <w:left w:val="none" w:sz="0" w:space="0" w:color="auto"/>
        <w:bottom w:val="none" w:sz="0" w:space="0" w:color="auto"/>
        <w:right w:val="none" w:sz="0" w:space="0" w:color="auto"/>
      </w:divBdr>
    </w:div>
    <w:div w:id="604310910">
      <w:bodyDiv w:val="1"/>
      <w:marLeft w:val="0"/>
      <w:marRight w:val="0"/>
      <w:marTop w:val="0"/>
      <w:marBottom w:val="0"/>
      <w:divBdr>
        <w:top w:val="none" w:sz="0" w:space="0" w:color="auto"/>
        <w:left w:val="none" w:sz="0" w:space="0" w:color="auto"/>
        <w:bottom w:val="none" w:sz="0" w:space="0" w:color="auto"/>
        <w:right w:val="none" w:sz="0" w:space="0" w:color="auto"/>
      </w:divBdr>
    </w:div>
    <w:div w:id="634022316">
      <w:bodyDiv w:val="1"/>
      <w:marLeft w:val="0"/>
      <w:marRight w:val="0"/>
      <w:marTop w:val="0"/>
      <w:marBottom w:val="0"/>
      <w:divBdr>
        <w:top w:val="none" w:sz="0" w:space="0" w:color="auto"/>
        <w:left w:val="none" w:sz="0" w:space="0" w:color="auto"/>
        <w:bottom w:val="none" w:sz="0" w:space="0" w:color="auto"/>
        <w:right w:val="none" w:sz="0" w:space="0" w:color="auto"/>
      </w:divBdr>
    </w:div>
    <w:div w:id="634218420">
      <w:bodyDiv w:val="1"/>
      <w:marLeft w:val="0"/>
      <w:marRight w:val="0"/>
      <w:marTop w:val="0"/>
      <w:marBottom w:val="0"/>
      <w:divBdr>
        <w:top w:val="none" w:sz="0" w:space="0" w:color="auto"/>
        <w:left w:val="none" w:sz="0" w:space="0" w:color="auto"/>
        <w:bottom w:val="none" w:sz="0" w:space="0" w:color="auto"/>
        <w:right w:val="none" w:sz="0" w:space="0" w:color="auto"/>
      </w:divBdr>
    </w:div>
    <w:div w:id="640117257">
      <w:bodyDiv w:val="1"/>
      <w:marLeft w:val="0"/>
      <w:marRight w:val="0"/>
      <w:marTop w:val="0"/>
      <w:marBottom w:val="0"/>
      <w:divBdr>
        <w:top w:val="none" w:sz="0" w:space="0" w:color="auto"/>
        <w:left w:val="none" w:sz="0" w:space="0" w:color="auto"/>
        <w:bottom w:val="none" w:sz="0" w:space="0" w:color="auto"/>
        <w:right w:val="none" w:sz="0" w:space="0" w:color="auto"/>
      </w:divBdr>
    </w:div>
    <w:div w:id="645084978">
      <w:bodyDiv w:val="1"/>
      <w:marLeft w:val="0"/>
      <w:marRight w:val="0"/>
      <w:marTop w:val="0"/>
      <w:marBottom w:val="0"/>
      <w:divBdr>
        <w:top w:val="none" w:sz="0" w:space="0" w:color="auto"/>
        <w:left w:val="none" w:sz="0" w:space="0" w:color="auto"/>
        <w:bottom w:val="none" w:sz="0" w:space="0" w:color="auto"/>
        <w:right w:val="none" w:sz="0" w:space="0" w:color="auto"/>
      </w:divBdr>
    </w:div>
    <w:div w:id="688259314">
      <w:bodyDiv w:val="1"/>
      <w:marLeft w:val="0"/>
      <w:marRight w:val="0"/>
      <w:marTop w:val="0"/>
      <w:marBottom w:val="0"/>
      <w:divBdr>
        <w:top w:val="none" w:sz="0" w:space="0" w:color="auto"/>
        <w:left w:val="none" w:sz="0" w:space="0" w:color="auto"/>
        <w:bottom w:val="none" w:sz="0" w:space="0" w:color="auto"/>
        <w:right w:val="none" w:sz="0" w:space="0" w:color="auto"/>
      </w:divBdr>
    </w:div>
    <w:div w:id="698161876">
      <w:bodyDiv w:val="1"/>
      <w:marLeft w:val="0"/>
      <w:marRight w:val="0"/>
      <w:marTop w:val="0"/>
      <w:marBottom w:val="0"/>
      <w:divBdr>
        <w:top w:val="none" w:sz="0" w:space="0" w:color="auto"/>
        <w:left w:val="none" w:sz="0" w:space="0" w:color="auto"/>
        <w:bottom w:val="none" w:sz="0" w:space="0" w:color="auto"/>
        <w:right w:val="none" w:sz="0" w:space="0" w:color="auto"/>
      </w:divBdr>
    </w:div>
    <w:div w:id="701131447">
      <w:bodyDiv w:val="1"/>
      <w:marLeft w:val="0"/>
      <w:marRight w:val="0"/>
      <w:marTop w:val="0"/>
      <w:marBottom w:val="0"/>
      <w:divBdr>
        <w:top w:val="none" w:sz="0" w:space="0" w:color="auto"/>
        <w:left w:val="none" w:sz="0" w:space="0" w:color="auto"/>
        <w:bottom w:val="none" w:sz="0" w:space="0" w:color="auto"/>
        <w:right w:val="none" w:sz="0" w:space="0" w:color="auto"/>
      </w:divBdr>
    </w:div>
    <w:div w:id="717708026">
      <w:bodyDiv w:val="1"/>
      <w:marLeft w:val="0"/>
      <w:marRight w:val="0"/>
      <w:marTop w:val="0"/>
      <w:marBottom w:val="0"/>
      <w:divBdr>
        <w:top w:val="none" w:sz="0" w:space="0" w:color="auto"/>
        <w:left w:val="none" w:sz="0" w:space="0" w:color="auto"/>
        <w:bottom w:val="none" w:sz="0" w:space="0" w:color="auto"/>
        <w:right w:val="none" w:sz="0" w:space="0" w:color="auto"/>
      </w:divBdr>
    </w:div>
    <w:div w:id="741105422">
      <w:bodyDiv w:val="1"/>
      <w:marLeft w:val="0"/>
      <w:marRight w:val="0"/>
      <w:marTop w:val="0"/>
      <w:marBottom w:val="0"/>
      <w:divBdr>
        <w:top w:val="none" w:sz="0" w:space="0" w:color="auto"/>
        <w:left w:val="none" w:sz="0" w:space="0" w:color="auto"/>
        <w:bottom w:val="none" w:sz="0" w:space="0" w:color="auto"/>
        <w:right w:val="none" w:sz="0" w:space="0" w:color="auto"/>
      </w:divBdr>
    </w:div>
    <w:div w:id="741412095">
      <w:bodyDiv w:val="1"/>
      <w:marLeft w:val="0"/>
      <w:marRight w:val="0"/>
      <w:marTop w:val="0"/>
      <w:marBottom w:val="0"/>
      <w:divBdr>
        <w:top w:val="none" w:sz="0" w:space="0" w:color="auto"/>
        <w:left w:val="none" w:sz="0" w:space="0" w:color="auto"/>
        <w:bottom w:val="none" w:sz="0" w:space="0" w:color="auto"/>
        <w:right w:val="none" w:sz="0" w:space="0" w:color="auto"/>
      </w:divBdr>
    </w:div>
    <w:div w:id="747313762">
      <w:bodyDiv w:val="1"/>
      <w:marLeft w:val="0"/>
      <w:marRight w:val="0"/>
      <w:marTop w:val="0"/>
      <w:marBottom w:val="0"/>
      <w:divBdr>
        <w:top w:val="none" w:sz="0" w:space="0" w:color="auto"/>
        <w:left w:val="none" w:sz="0" w:space="0" w:color="auto"/>
        <w:bottom w:val="none" w:sz="0" w:space="0" w:color="auto"/>
        <w:right w:val="none" w:sz="0" w:space="0" w:color="auto"/>
      </w:divBdr>
    </w:div>
    <w:div w:id="759640359">
      <w:bodyDiv w:val="1"/>
      <w:marLeft w:val="0"/>
      <w:marRight w:val="0"/>
      <w:marTop w:val="0"/>
      <w:marBottom w:val="0"/>
      <w:divBdr>
        <w:top w:val="none" w:sz="0" w:space="0" w:color="auto"/>
        <w:left w:val="none" w:sz="0" w:space="0" w:color="auto"/>
        <w:bottom w:val="none" w:sz="0" w:space="0" w:color="auto"/>
        <w:right w:val="none" w:sz="0" w:space="0" w:color="auto"/>
      </w:divBdr>
    </w:div>
    <w:div w:id="766583334">
      <w:bodyDiv w:val="1"/>
      <w:marLeft w:val="0"/>
      <w:marRight w:val="0"/>
      <w:marTop w:val="0"/>
      <w:marBottom w:val="0"/>
      <w:divBdr>
        <w:top w:val="none" w:sz="0" w:space="0" w:color="auto"/>
        <w:left w:val="none" w:sz="0" w:space="0" w:color="auto"/>
        <w:bottom w:val="none" w:sz="0" w:space="0" w:color="auto"/>
        <w:right w:val="none" w:sz="0" w:space="0" w:color="auto"/>
      </w:divBdr>
    </w:div>
    <w:div w:id="768159211">
      <w:bodyDiv w:val="1"/>
      <w:marLeft w:val="0"/>
      <w:marRight w:val="0"/>
      <w:marTop w:val="0"/>
      <w:marBottom w:val="0"/>
      <w:divBdr>
        <w:top w:val="none" w:sz="0" w:space="0" w:color="auto"/>
        <w:left w:val="none" w:sz="0" w:space="0" w:color="auto"/>
        <w:bottom w:val="none" w:sz="0" w:space="0" w:color="auto"/>
        <w:right w:val="none" w:sz="0" w:space="0" w:color="auto"/>
      </w:divBdr>
    </w:div>
    <w:div w:id="782916354">
      <w:bodyDiv w:val="1"/>
      <w:marLeft w:val="0"/>
      <w:marRight w:val="0"/>
      <w:marTop w:val="0"/>
      <w:marBottom w:val="0"/>
      <w:divBdr>
        <w:top w:val="none" w:sz="0" w:space="0" w:color="auto"/>
        <w:left w:val="none" w:sz="0" w:space="0" w:color="auto"/>
        <w:bottom w:val="none" w:sz="0" w:space="0" w:color="auto"/>
        <w:right w:val="none" w:sz="0" w:space="0" w:color="auto"/>
      </w:divBdr>
    </w:div>
    <w:div w:id="785658086">
      <w:bodyDiv w:val="1"/>
      <w:marLeft w:val="0"/>
      <w:marRight w:val="0"/>
      <w:marTop w:val="0"/>
      <w:marBottom w:val="0"/>
      <w:divBdr>
        <w:top w:val="none" w:sz="0" w:space="0" w:color="auto"/>
        <w:left w:val="none" w:sz="0" w:space="0" w:color="auto"/>
        <w:bottom w:val="none" w:sz="0" w:space="0" w:color="auto"/>
        <w:right w:val="none" w:sz="0" w:space="0" w:color="auto"/>
      </w:divBdr>
    </w:div>
    <w:div w:id="786198054">
      <w:bodyDiv w:val="1"/>
      <w:marLeft w:val="0"/>
      <w:marRight w:val="0"/>
      <w:marTop w:val="0"/>
      <w:marBottom w:val="0"/>
      <w:divBdr>
        <w:top w:val="none" w:sz="0" w:space="0" w:color="auto"/>
        <w:left w:val="none" w:sz="0" w:space="0" w:color="auto"/>
        <w:bottom w:val="none" w:sz="0" w:space="0" w:color="auto"/>
        <w:right w:val="none" w:sz="0" w:space="0" w:color="auto"/>
      </w:divBdr>
    </w:div>
    <w:div w:id="823081924">
      <w:bodyDiv w:val="1"/>
      <w:marLeft w:val="0"/>
      <w:marRight w:val="0"/>
      <w:marTop w:val="0"/>
      <w:marBottom w:val="0"/>
      <w:divBdr>
        <w:top w:val="none" w:sz="0" w:space="0" w:color="auto"/>
        <w:left w:val="none" w:sz="0" w:space="0" w:color="auto"/>
        <w:bottom w:val="none" w:sz="0" w:space="0" w:color="auto"/>
        <w:right w:val="none" w:sz="0" w:space="0" w:color="auto"/>
      </w:divBdr>
    </w:div>
    <w:div w:id="824318661">
      <w:bodyDiv w:val="1"/>
      <w:marLeft w:val="0"/>
      <w:marRight w:val="0"/>
      <w:marTop w:val="0"/>
      <w:marBottom w:val="0"/>
      <w:divBdr>
        <w:top w:val="none" w:sz="0" w:space="0" w:color="auto"/>
        <w:left w:val="none" w:sz="0" w:space="0" w:color="auto"/>
        <w:bottom w:val="none" w:sz="0" w:space="0" w:color="auto"/>
        <w:right w:val="none" w:sz="0" w:space="0" w:color="auto"/>
      </w:divBdr>
    </w:div>
    <w:div w:id="839082956">
      <w:bodyDiv w:val="1"/>
      <w:marLeft w:val="0"/>
      <w:marRight w:val="0"/>
      <w:marTop w:val="0"/>
      <w:marBottom w:val="0"/>
      <w:divBdr>
        <w:top w:val="none" w:sz="0" w:space="0" w:color="auto"/>
        <w:left w:val="none" w:sz="0" w:space="0" w:color="auto"/>
        <w:bottom w:val="none" w:sz="0" w:space="0" w:color="auto"/>
        <w:right w:val="none" w:sz="0" w:space="0" w:color="auto"/>
      </w:divBdr>
    </w:div>
    <w:div w:id="861481475">
      <w:bodyDiv w:val="1"/>
      <w:marLeft w:val="0"/>
      <w:marRight w:val="0"/>
      <w:marTop w:val="0"/>
      <w:marBottom w:val="0"/>
      <w:divBdr>
        <w:top w:val="none" w:sz="0" w:space="0" w:color="auto"/>
        <w:left w:val="none" w:sz="0" w:space="0" w:color="auto"/>
        <w:bottom w:val="none" w:sz="0" w:space="0" w:color="auto"/>
        <w:right w:val="none" w:sz="0" w:space="0" w:color="auto"/>
      </w:divBdr>
    </w:div>
    <w:div w:id="864486073">
      <w:bodyDiv w:val="1"/>
      <w:marLeft w:val="0"/>
      <w:marRight w:val="0"/>
      <w:marTop w:val="0"/>
      <w:marBottom w:val="0"/>
      <w:divBdr>
        <w:top w:val="none" w:sz="0" w:space="0" w:color="auto"/>
        <w:left w:val="none" w:sz="0" w:space="0" w:color="auto"/>
        <w:bottom w:val="none" w:sz="0" w:space="0" w:color="auto"/>
        <w:right w:val="none" w:sz="0" w:space="0" w:color="auto"/>
      </w:divBdr>
    </w:div>
    <w:div w:id="891427075">
      <w:bodyDiv w:val="1"/>
      <w:marLeft w:val="0"/>
      <w:marRight w:val="0"/>
      <w:marTop w:val="0"/>
      <w:marBottom w:val="0"/>
      <w:divBdr>
        <w:top w:val="none" w:sz="0" w:space="0" w:color="auto"/>
        <w:left w:val="none" w:sz="0" w:space="0" w:color="auto"/>
        <w:bottom w:val="none" w:sz="0" w:space="0" w:color="auto"/>
        <w:right w:val="none" w:sz="0" w:space="0" w:color="auto"/>
      </w:divBdr>
    </w:div>
    <w:div w:id="937759846">
      <w:bodyDiv w:val="1"/>
      <w:marLeft w:val="0"/>
      <w:marRight w:val="0"/>
      <w:marTop w:val="0"/>
      <w:marBottom w:val="0"/>
      <w:divBdr>
        <w:top w:val="none" w:sz="0" w:space="0" w:color="auto"/>
        <w:left w:val="none" w:sz="0" w:space="0" w:color="auto"/>
        <w:bottom w:val="none" w:sz="0" w:space="0" w:color="auto"/>
        <w:right w:val="none" w:sz="0" w:space="0" w:color="auto"/>
      </w:divBdr>
    </w:div>
    <w:div w:id="945818626">
      <w:bodyDiv w:val="1"/>
      <w:marLeft w:val="0"/>
      <w:marRight w:val="0"/>
      <w:marTop w:val="0"/>
      <w:marBottom w:val="0"/>
      <w:divBdr>
        <w:top w:val="none" w:sz="0" w:space="0" w:color="auto"/>
        <w:left w:val="none" w:sz="0" w:space="0" w:color="auto"/>
        <w:bottom w:val="none" w:sz="0" w:space="0" w:color="auto"/>
        <w:right w:val="none" w:sz="0" w:space="0" w:color="auto"/>
      </w:divBdr>
    </w:div>
    <w:div w:id="987975344">
      <w:bodyDiv w:val="1"/>
      <w:marLeft w:val="0"/>
      <w:marRight w:val="0"/>
      <w:marTop w:val="0"/>
      <w:marBottom w:val="0"/>
      <w:divBdr>
        <w:top w:val="none" w:sz="0" w:space="0" w:color="auto"/>
        <w:left w:val="none" w:sz="0" w:space="0" w:color="auto"/>
        <w:bottom w:val="none" w:sz="0" w:space="0" w:color="auto"/>
        <w:right w:val="none" w:sz="0" w:space="0" w:color="auto"/>
      </w:divBdr>
    </w:div>
    <w:div w:id="991366749">
      <w:bodyDiv w:val="1"/>
      <w:marLeft w:val="0"/>
      <w:marRight w:val="0"/>
      <w:marTop w:val="0"/>
      <w:marBottom w:val="0"/>
      <w:divBdr>
        <w:top w:val="none" w:sz="0" w:space="0" w:color="auto"/>
        <w:left w:val="none" w:sz="0" w:space="0" w:color="auto"/>
        <w:bottom w:val="none" w:sz="0" w:space="0" w:color="auto"/>
        <w:right w:val="none" w:sz="0" w:space="0" w:color="auto"/>
      </w:divBdr>
    </w:div>
    <w:div w:id="1038892720">
      <w:bodyDiv w:val="1"/>
      <w:marLeft w:val="0"/>
      <w:marRight w:val="0"/>
      <w:marTop w:val="0"/>
      <w:marBottom w:val="0"/>
      <w:divBdr>
        <w:top w:val="none" w:sz="0" w:space="0" w:color="auto"/>
        <w:left w:val="none" w:sz="0" w:space="0" w:color="auto"/>
        <w:bottom w:val="none" w:sz="0" w:space="0" w:color="auto"/>
        <w:right w:val="none" w:sz="0" w:space="0" w:color="auto"/>
      </w:divBdr>
    </w:div>
    <w:div w:id="1039940395">
      <w:bodyDiv w:val="1"/>
      <w:marLeft w:val="0"/>
      <w:marRight w:val="0"/>
      <w:marTop w:val="0"/>
      <w:marBottom w:val="0"/>
      <w:divBdr>
        <w:top w:val="none" w:sz="0" w:space="0" w:color="auto"/>
        <w:left w:val="none" w:sz="0" w:space="0" w:color="auto"/>
        <w:bottom w:val="none" w:sz="0" w:space="0" w:color="auto"/>
        <w:right w:val="none" w:sz="0" w:space="0" w:color="auto"/>
      </w:divBdr>
    </w:div>
    <w:div w:id="1050836685">
      <w:bodyDiv w:val="1"/>
      <w:marLeft w:val="0"/>
      <w:marRight w:val="0"/>
      <w:marTop w:val="0"/>
      <w:marBottom w:val="0"/>
      <w:divBdr>
        <w:top w:val="none" w:sz="0" w:space="0" w:color="auto"/>
        <w:left w:val="none" w:sz="0" w:space="0" w:color="auto"/>
        <w:bottom w:val="none" w:sz="0" w:space="0" w:color="auto"/>
        <w:right w:val="none" w:sz="0" w:space="0" w:color="auto"/>
      </w:divBdr>
    </w:div>
    <w:div w:id="1070540399">
      <w:bodyDiv w:val="1"/>
      <w:marLeft w:val="0"/>
      <w:marRight w:val="0"/>
      <w:marTop w:val="0"/>
      <w:marBottom w:val="0"/>
      <w:divBdr>
        <w:top w:val="none" w:sz="0" w:space="0" w:color="auto"/>
        <w:left w:val="none" w:sz="0" w:space="0" w:color="auto"/>
        <w:bottom w:val="none" w:sz="0" w:space="0" w:color="auto"/>
        <w:right w:val="none" w:sz="0" w:space="0" w:color="auto"/>
      </w:divBdr>
    </w:div>
    <w:div w:id="1076591107">
      <w:bodyDiv w:val="1"/>
      <w:marLeft w:val="0"/>
      <w:marRight w:val="0"/>
      <w:marTop w:val="0"/>
      <w:marBottom w:val="0"/>
      <w:divBdr>
        <w:top w:val="none" w:sz="0" w:space="0" w:color="auto"/>
        <w:left w:val="none" w:sz="0" w:space="0" w:color="auto"/>
        <w:bottom w:val="none" w:sz="0" w:space="0" w:color="auto"/>
        <w:right w:val="none" w:sz="0" w:space="0" w:color="auto"/>
      </w:divBdr>
    </w:div>
    <w:div w:id="1089497536">
      <w:bodyDiv w:val="1"/>
      <w:marLeft w:val="0"/>
      <w:marRight w:val="0"/>
      <w:marTop w:val="0"/>
      <w:marBottom w:val="0"/>
      <w:divBdr>
        <w:top w:val="none" w:sz="0" w:space="0" w:color="auto"/>
        <w:left w:val="none" w:sz="0" w:space="0" w:color="auto"/>
        <w:bottom w:val="none" w:sz="0" w:space="0" w:color="auto"/>
        <w:right w:val="none" w:sz="0" w:space="0" w:color="auto"/>
      </w:divBdr>
    </w:div>
    <w:div w:id="1104883673">
      <w:bodyDiv w:val="1"/>
      <w:marLeft w:val="0"/>
      <w:marRight w:val="0"/>
      <w:marTop w:val="0"/>
      <w:marBottom w:val="0"/>
      <w:divBdr>
        <w:top w:val="none" w:sz="0" w:space="0" w:color="auto"/>
        <w:left w:val="none" w:sz="0" w:space="0" w:color="auto"/>
        <w:bottom w:val="none" w:sz="0" w:space="0" w:color="auto"/>
        <w:right w:val="none" w:sz="0" w:space="0" w:color="auto"/>
      </w:divBdr>
    </w:div>
    <w:div w:id="1110465337">
      <w:bodyDiv w:val="1"/>
      <w:marLeft w:val="0"/>
      <w:marRight w:val="0"/>
      <w:marTop w:val="0"/>
      <w:marBottom w:val="0"/>
      <w:divBdr>
        <w:top w:val="none" w:sz="0" w:space="0" w:color="auto"/>
        <w:left w:val="none" w:sz="0" w:space="0" w:color="auto"/>
        <w:bottom w:val="none" w:sz="0" w:space="0" w:color="auto"/>
        <w:right w:val="none" w:sz="0" w:space="0" w:color="auto"/>
      </w:divBdr>
    </w:div>
    <w:div w:id="1113207854">
      <w:bodyDiv w:val="1"/>
      <w:marLeft w:val="0"/>
      <w:marRight w:val="0"/>
      <w:marTop w:val="0"/>
      <w:marBottom w:val="0"/>
      <w:divBdr>
        <w:top w:val="none" w:sz="0" w:space="0" w:color="auto"/>
        <w:left w:val="none" w:sz="0" w:space="0" w:color="auto"/>
        <w:bottom w:val="none" w:sz="0" w:space="0" w:color="auto"/>
        <w:right w:val="none" w:sz="0" w:space="0" w:color="auto"/>
      </w:divBdr>
    </w:div>
    <w:div w:id="1125779833">
      <w:bodyDiv w:val="1"/>
      <w:marLeft w:val="0"/>
      <w:marRight w:val="0"/>
      <w:marTop w:val="0"/>
      <w:marBottom w:val="0"/>
      <w:divBdr>
        <w:top w:val="none" w:sz="0" w:space="0" w:color="auto"/>
        <w:left w:val="none" w:sz="0" w:space="0" w:color="auto"/>
        <w:bottom w:val="none" w:sz="0" w:space="0" w:color="auto"/>
        <w:right w:val="none" w:sz="0" w:space="0" w:color="auto"/>
      </w:divBdr>
    </w:div>
    <w:div w:id="1133326489">
      <w:bodyDiv w:val="1"/>
      <w:marLeft w:val="0"/>
      <w:marRight w:val="0"/>
      <w:marTop w:val="0"/>
      <w:marBottom w:val="0"/>
      <w:divBdr>
        <w:top w:val="none" w:sz="0" w:space="0" w:color="auto"/>
        <w:left w:val="none" w:sz="0" w:space="0" w:color="auto"/>
        <w:bottom w:val="none" w:sz="0" w:space="0" w:color="auto"/>
        <w:right w:val="none" w:sz="0" w:space="0" w:color="auto"/>
      </w:divBdr>
    </w:div>
    <w:div w:id="1152286407">
      <w:bodyDiv w:val="1"/>
      <w:marLeft w:val="0"/>
      <w:marRight w:val="0"/>
      <w:marTop w:val="0"/>
      <w:marBottom w:val="0"/>
      <w:divBdr>
        <w:top w:val="none" w:sz="0" w:space="0" w:color="auto"/>
        <w:left w:val="none" w:sz="0" w:space="0" w:color="auto"/>
        <w:bottom w:val="none" w:sz="0" w:space="0" w:color="auto"/>
        <w:right w:val="none" w:sz="0" w:space="0" w:color="auto"/>
      </w:divBdr>
    </w:div>
    <w:div w:id="1166439882">
      <w:bodyDiv w:val="1"/>
      <w:marLeft w:val="0"/>
      <w:marRight w:val="0"/>
      <w:marTop w:val="0"/>
      <w:marBottom w:val="0"/>
      <w:divBdr>
        <w:top w:val="none" w:sz="0" w:space="0" w:color="auto"/>
        <w:left w:val="none" w:sz="0" w:space="0" w:color="auto"/>
        <w:bottom w:val="none" w:sz="0" w:space="0" w:color="auto"/>
        <w:right w:val="none" w:sz="0" w:space="0" w:color="auto"/>
      </w:divBdr>
    </w:div>
    <w:div w:id="1174340417">
      <w:bodyDiv w:val="1"/>
      <w:marLeft w:val="0"/>
      <w:marRight w:val="0"/>
      <w:marTop w:val="0"/>
      <w:marBottom w:val="0"/>
      <w:divBdr>
        <w:top w:val="none" w:sz="0" w:space="0" w:color="auto"/>
        <w:left w:val="none" w:sz="0" w:space="0" w:color="auto"/>
        <w:bottom w:val="none" w:sz="0" w:space="0" w:color="auto"/>
        <w:right w:val="none" w:sz="0" w:space="0" w:color="auto"/>
      </w:divBdr>
    </w:div>
    <w:div w:id="1179272112">
      <w:bodyDiv w:val="1"/>
      <w:marLeft w:val="0"/>
      <w:marRight w:val="0"/>
      <w:marTop w:val="0"/>
      <w:marBottom w:val="0"/>
      <w:divBdr>
        <w:top w:val="none" w:sz="0" w:space="0" w:color="auto"/>
        <w:left w:val="none" w:sz="0" w:space="0" w:color="auto"/>
        <w:bottom w:val="none" w:sz="0" w:space="0" w:color="auto"/>
        <w:right w:val="none" w:sz="0" w:space="0" w:color="auto"/>
      </w:divBdr>
    </w:div>
    <w:div w:id="1182085207">
      <w:bodyDiv w:val="1"/>
      <w:marLeft w:val="0"/>
      <w:marRight w:val="0"/>
      <w:marTop w:val="0"/>
      <w:marBottom w:val="0"/>
      <w:divBdr>
        <w:top w:val="none" w:sz="0" w:space="0" w:color="auto"/>
        <w:left w:val="none" w:sz="0" w:space="0" w:color="auto"/>
        <w:bottom w:val="none" w:sz="0" w:space="0" w:color="auto"/>
        <w:right w:val="none" w:sz="0" w:space="0" w:color="auto"/>
      </w:divBdr>
    </w:div>
    <w:div w:id="1187863604">
      <w:bodyDiv w:val="1"/>
      <w:marLeft w:val="0"/>
      <w:marRight w:val="0"/>
      <w:marTop w:val="0"/>
      <w:marBottom w:val="0"/>
      <w:divBdr>
        <w:top w:val="none" w:sz="0" w:space="0" w:color="auto"/>
        <w:left w:val="none" w:sz="0" w:space="0" w:color="auto"/>
        <w:bottom w:val="none" w:sz="0" w:space="0" w:color="auto"/>
        <w:right w:val="none" w:sz="0" w:space="0" w:color="auto"/>
      </w:divBdr>
    </w:div>
    <w:div w:id="1198087098">
      <w:bodyDiv w:val="1"/>
      <w:marLeft w:val="0"/>
      <w:marRight w:val="0"/>
      <w:marTop w:val="0"/>
      <w:marBottom w:val="0"/>
      <w:divBdr>
        <w:top w:val="none" w:sz="0" w:space="0" w:color="auto"/>
        <w:left w:val="none" w:sz="0" w:space="0" w:color="auto"/>
        <w:bottom w:val="none" w:sz="0" w:space="0" w:color="auto"/>
        <w:right w:val="none" w:sz="0" w:space="0" w:color="auto"/>
      </w:divBdr>
    </w:div>
    <w:div w:id="1209995634">
      <w:bodyDiv w:val="1"/>
      <w:marLeft w:val="0"/>
      <w:marRight w:val="0"/>
      <w:marTop w:val="0"/>
      <w:marBottom w:val="0"/>
      <w:divBdr>
        <w:top w:val="none" w:sz="0" w:space="0" w:color="auto"/>
        <w:left w:val="none" w:sz="0" w:space="0" w:color="auto"/>
        <w:bottom w:val="none" w:sz="0" w:space="0" w:color="auto"/>
        <w:right w:val="none" w:sz="0" w:space="0" w:color="auto"/>
      </w:divBdr>
    </w:div>
    <w:div w:id="1216627727">
      <w:bodyDiv w:val="1"/>
      <w:marLeft w:val="0"/>
      <w:marRight w:val="0"/>
      <w:marTop w:val="0"/>
      <w:marBottom w:val="0"/>
      <w:divBdr>
        <w:top w:val="none" w:sz="0" w:space="0" w:color="auto"/>
        <w:left w:val="none" w:sz="0" w:space="0" w:color="auto"/>
        <w:bottom w:val="none" w:sz="0" w:space="0" w:color="auto"/>
        <w:right w:val="none" w:sz="0" w:space="0" w:color="auto"/>
      </w:divBdr>
    </w:div>
    <w:div w:id="1218319444">
      <w:bodyDiv w:val="1"/>
      <w:marLeft w:val="0"/>
      <w:marRight w:val="0"/>
      <w:marTop w:val="0"/>
      <w:marBottom w:val="0"/>
      <w:divBdr>
        <w:top w:val="none" w:sz="0" w:space="0" w:color="auto"/>
        <w:left w:val="none" w:sz="0" w:space="0" w:color="auto"/>
        <w:bottom w:val="none" w:sz="0" w:space="0" w:color="auto"/>
        <w:right w:val="none" w:sz="0" w:space="0" w:color="auto"/>
      </w:divBdr>
    </w:div>
    <w:div w:id="1231579667">
      <w:bodyDiv w:val="1"/>
      <w:marLeft w:val="0"/>
      <w:marRight w:val="0"/>
      <w:marTop w:val="0"/>
      <w:marBottom w:val="0"/>
      <w:divBdr>
        <w:top w:val="none" w:sz="0" w:space="0" w:color="auto"/>
        <w:left w:val="none" w:sz="0" w:space="0" w:color="auto"/>
        <w:bottom w:val="none" w:sz="0" w:space="0" w:color="auto"/>
        <w:right w:val="none" w:sz="0" w:space="0" w:color="auto"/>
      </w:divBdr>
    </w:div>
    <w:div w:id="1251936688">
      <w:bodyDiv w:val="1"/>
      <w:marLeft w:val="0"/>
      <w:marRight w:val="0"/>
      <w:marTop w:val="0"/>
      <w:marBottom w:val="0"/>
      <w:divBdr>
        <w:top w:val="none" w:sz="0" w:space="0" w:color="auto"/>
        <w:left w:val="none" w:sz="0" w:space="0" w:color="auto"/>
        <w:bottom w:val="none" w:sz="0" w:space="0" w:color="auto"/>
        <w:right w:val="none" w:sz="0" w:space="0" w:color="auto"/>
      </w:divBdr>
    </w:div>
    <w:div w:id="1290938307">
      <w:bodyDiv w:val="1"/>
      <w:marLeft w:val="0"/>
      <w:marRight w:val="0"/>
      <w:marTop w:val="0"/>
      <w:marBottom w:val="0"/>
      <w:divBdr>
        <w:top w:val="none" w:sz="0" w:space="0" w:color="auto"/>
        <w:left w:val="none" w:sz="0" w:space="0" w:color="auto"/>
        <w:bottom w:val="none" w:sz="0" w:space="0" w:color="auto"/>
        <w:right w:val="none" w:sz="0" w:space="0" w:color="auto"/>
      </w:divBdr>
      <w:divsChild>
        <w:div w:id="491651838">
          <w:marLeft w:val="0"/>
          <w:marRight w:val="0"/>
          <w:marTop w:val="0"/>
          <w:marBottom w:val="0"/>
          <w:divBdr>
            <w:top w:val="none" w:sz="0" w:space="0" w:color="auto"/>
            <w:left w:val="none" w:sz="0" w:space="0" w:color="auto"/>
            <w:bottom w:val="none" w:sz="0" w:space="0" w:color="auto"/>
            <w:right w:val="none" w:sz="0" w:space="0" w:color="auto"/>
          </w:divBdr>
        </w:div>
        <w:div w:id="1539003445">
          <w:marLeft w:val="0"/>
          <w:marRight w:val="0"/>
          <w:marTop w:val="0"/>
          <w:marBottom w:val="0"/>
          <w:divBdr>
            <w:top w:val="none" w:sz="0" w:space="0" w:color="auto"/>
            <w:left w:val="none" w:sz="0" w:space="0" w:color="auto"/>
            <w:bottom w:val="none" w:sz="0" w:space="0" w:color="auto"/>
            <w:right w:val="none" w:sz="0" w:space="0" w:color="auto"/>
          </w:divBdr>
        </w:div>
        <w:div w:id="532689242">
          <w:marLeft w:val="0"/>
          <w:marRight w:val="0"/>
          <w:marTop w:val="0"/>
          <w:marBottom w:val="0"/>
          <w:divBdr>
            <w:top w:val="none" w:sz="0" w:space="0" w:color="auto"/>
            <w:left w:val="none" w:sz="0" w:space="0" w:color="auto"/>
            <w:bottom w:val="none" w:sz="0" w:space="0" w:color="auto"/>
            <w:right w:val="none" w:sz="0" w:space="0" w:color="auto"/>
          </w:divBdr>
        </w:div>
        <w:div w:id="1798137658">
          <w:marLeft w:val="0"/>
          <w:marRight w:val="0"/>
          <w:marTop w:val="0"/>
          <w:marBottom w:val="0"/>
          <w:divBdr>
            <w:top w:val="none" w:sz="0" w:space="0" w:color="auto"/>
            <w:left w:val="none" w:sz="0" w:space="0" w:color="auto"/>
            <w:bottom w:val="none" w:sz="0" w:space="0" w:color="auto"/>
            <w:right w:val="none" w:sz="0" w:space="0" w:color="auto"/>
          </w:divBdr>
        </w:div>
        <w:div w:id="936206536">
          <w:marLeft w:val="0"/>
          <w:marRight w:val="0"/>
          <w:marTop w:val="0"/>
          <w:marBottom w:val="0"/>
          <w:divBdr>
            <w:top w:val="none" w:sz="0" w:space="0" w:color="auto"/>
            <w:left w:val="none" w:sz="0" w:space="0" w:color="auto"/>
            <w:bottom w:val="none" w:sz="0" w:space="0" w:color="auto"/>
            <w:right w:val="none" w:sz="0" w:space="0" w:color="auto"/>
          </w:divBdr>
        </w:div>
        <w:div w:id="95097106">
          <w:marLeft w:val="0"/>
          <w:marRight w:val="0"/>
          <w:marTop w:val="0"/>
          <w:marBottom w:val="0"/>
          <w:divBdr>
            <w:top w:val="none" w:sz="0" w:space="0" w:color="auto"/>
            <w:left w:val="none" w:sz="0" w:space="0" w:color="auto"/>
            <w:bottom w:val="none" w:sz="0" w:space="0" w:color="auto"/>
            <w:right w:val="none" w:sz="0" w:space="0" w:color="auto"/>
          </w:divBdr>
        </w:div>
        <w:div w:id="2066950785">
          <w:marLeft w:val="0"/>
          <w:marRight w:val="0"/>
          <w:marTop w:val="0"/>
          <w:marBottom w:val="0"/>
          <w:divBdr>
            <w:top w:val="none" w:sz="0" w:space="0" w:color="auto"/>
            <w:left w:val="none" w:sz="0" w:space="0" w:color="auto"/>
            <w:bottom w:val="none" w:sz="0" w:space="0" w:color="auto"/>
            <w:right w:val="none" w:sz="0" w:space="0" w:color="auto"/>
          </w:divBdr>
        </w:div>
        <w:div w:id="941302759">
          <w:marLeft w:val="0"/>
          <w:marRight w:val="0"/>
          <w:marTop w:val="0"/>
          <w:marBottom w:val="0"/>
          <w:divBdr>
            <w:top w:val="none" w:sz="0" w:space="0" w:color="auto"/>
            <w:left w:val="none" w:sz="0" w:space="0" w:color="auto"/>
            <w:bottom w:val="none" w:sz="0" w:space="0" w:color="auto"/>
            <w:right w:val="none" w:sz="0" w:space="0" w:color="auto"/>
          </w:divBdr>
        </w:div>
        <w:div w:id="2035301195">
          <w:marLeft w:val="0"/>
          <w:marRight w:val="0"/>
          <w:marTop w:val="0"/>
          <w:marBottom w:val="0"/>
          <w:divBdr>
            <w:top w:val="none" w:sz="0" w:space="0" w:color="auto"/>
            <w:left w:val="none" w:sz="0" w:space="0" w:color="auto"/>
            <w:bottom w:val="none" w:sz="0" w:space="0" w:color="auto"/>
            <w:right w:val="none" w:sz="0" w:space="0" w:color="auto"/>
          </w:divBdr>
        </w:div>
        <w:div w:id="1005936391">
          <w:marLeft w:val="0"/>
          <w:marRight w:val="0"/>
          <w:marTop w:val="0"/>
          <w:marBottom w:val="0"/>
          <w:divBdr>
            <w:top w:val="none" w:sz="0" w:space="0" w:color="auto"/>
            <w:left w:val="none" w:sz="0" w:space="0" w:color="auto"/>
            <w:bottom w:val="none" w:sz="0" w:space="0" w:color="auto"/>
            <w:right w:val="none" w:sz="0" w:space="0" w:color="auto"/>
          </w:divBdr>
        </w:div>
        <w:div w:id="926185544">
          <w:marLeft w:val="0"/>
          <w:marRight w:val="0"/>
          <w:marTop w:val="0"/>
          <w:marBottom w:val="0"/>
          <w:divBdr>
            <w:top w:val="none" w:sz="0" w:space="0" w:color="auto"/>
            <w:left w:val="none" w:sz="0" w:space="0" w:color="auto"/>
            <w:bottom w:val="none" w:sz="0" w:space="0" w:color="auto"/>
            <w:right w:val="none" w:sz="0" w:space="0" w:color="auto"/>
          </w:divBdr>
        </w:div>
        <w:div w:id="146165467">
          <w:marLeft w:val="0"/>
          <w:marRight w:val="0"/>
          <w:marTop w:val="0"/>
          <w:marBottom w:val="0"/>
          <w:divBdr>
            <w:top w:val="none" w:sz="0" w:space="0" w:color="auto"/>
            <w:left w:val="none" w:sz="0" w:space="0" w:color="auto"/>
            <w:bottom w:val="none" w:sz="0" w:space="0" w:color="auto"/>
            <w:right w:val="none" w:sz="0" w:space="0" w:color="auto"/>
          </w:divBdr>
        </w:div>
        <w:div w:id="1311179893">
          <w:marLeft w:val="0"/>
          <w:marRight w:val="0"/>
          <w:marTop w:val="0"/>
          <w:marBottom w:val="0"/>
          <w:divBdr>
            <w:top w:val="none" w:sz="0" w:space="0" w:color="auto"/>
            <w:left w:val="none" w:sz="0" w:space="0" w:color="auto"/>
            <w:bottom w:val="none" w:sz="0" w:space="0" w:color="auto"/>
            <w:right w:val="none" w:sz="0" w:space="0" w:color="auto"/>
          </w:divBdr>
        </w:div>
        <w:div w:id="238486700">
          <w:marLeft w:val="0"/>
          <w:marRight w:val="0"/>
          <w:marTop w:val="0"/>
          <w:marBottom w:val="0"/>
          <w:divBdr>
            <w:top w:val="none" w:sz="0" w:space="0" w:color="auto"/>
            <w:left w:val="none" w:sz="0" w:space="0" w:color="auto"/>
            <w:bottom w:val="none" w:sz="0" w:space="0" w:color="auto"/>
            <w:right w:val="none" w:sz="0" w:space="0" w:color="auto"/>
          </w:divBdr>
        </w:div>
        <w:div w:id="1028987728">
          <w:marLeft w:val="0"/>
          <w:marRight w:val="0"/>
          <w:marTop w:val="0"/>
          <w:marBottom w:val="0"/>
          <w:divBdr>
            <w:top w:val="none" w:sz="0" w:space="0" w:color="auto"/>
            <w:left w:val="none" w:sz="0" w:space="0" w:color="auto"/>
            <w:bottom w:val="none" w:sz="0" w:space="0" w:color="auto"/>
            <w:right w:val="none" w:sz="0" w:space="0" w:color="auto"/>
          </w:divBdr>
        </w:div>
      </w:divsChild>
    </w:div>
    <w:div w:id="1303003064">
      <w:bodyDiv w:val="1"/>
      <w:marLeft w:val="0"/>
      <w:marRight w:val="0"/>
      <w:marTop w:val="0"/>
      <w:marBottom w:val="0"/>
      <w:divBdr>
        <w:top w:val="none" w:sz="0" w:space="0" w:color="auto"/>
        <w:left w:val="none" w:sz="0" w:space="0" w:color="auto"/>
        <w:bottom w:val="none" w:sz="0" w:space="0" w:color="auto"/>
        <w:right w:val="none" w:sz="0" w:space="0" w:color="auto"/>
      </w:divBdr>
    </w:div>
    <w:div w:id="1303846781">
      <w:bodyDiv w:val="1"/>
      <w:marLeft w:val="0"/>
      <w:marRight w:val="0"/>
      <w:marTop w:val="0"/>
      <w:marBottom w:val="0"/>
      <w:divBdr>
        <w:top w:val="none" w:sz="0" w:space="0" w:color="auto"/>
        <w:left w:val="none" w:sz="0" w:space="0" w:color="auto"/>
        <w:bottom w:val="none" w:sz="0" w:space="0" w:color="auto"/>
        <w:right w:val="none" w:sz="0" w:space="0" w:color="auto"/>
      </w:divBdr>
    </w:div>
    <w:div w:id="1304769119">
      <w:bodyDiv w:val="1"/>
      <w:marLeft w:val="0"/>
      <w:marRight w:val="0"/>
      <w:marTop w:val="0"/>
      <w:marBottom w:val="0"/>
      <w:divBdr>
        <w:top w:val="none" w:sz="0" w:space="0" w:color="auto"/>
        <w:left w:val="none" w:sz="0" w:space="0" w:color="auto"/>
        <w:bottom w:val="none" w:sz="0" w:space="0" w:color="auto"/>
        <w:right w:val="none" w:sz="0" w:space="0" w:color="auto"/>
      </w:divBdr>
    </w:div>
    <w:div w:id="1305428637">
      <w:bodyDiv w:val="1"/>
      <w:marLeft w:val="0"/>
      <w:marRight w:val="0"/>
      <w:marTop w:val="0"/>
      <w:marBottom w:val="0"/>
      <w:divBdr>
        <w:top w:val="none" w:sz="0" w:space="0" w:color="auto"/>
        <w:left w:val="none" w:sz="0" w:space="0" w:color="auto"/>
        <w:bottom w:val="none" w:sz="0" w:space="0" w:color="auto"/>
        <w:right w:val="none" w:sz="0" w:space="0" w:color="auto"/>
      </w:divBdr>
    </w:div>
    <w:div w:id="1313439170">
      <w:bodyDiv w:val="1"/>
      <w:marLeft w:val="0"/>
      <w:marRight w:val="0"/>
      <w:marTop w:val="0"/>
      <w:marBottom w:val="0"/>
      <w:divBdr>
        <w:top w:val="none" w:sz="0" w:space="0" w:color="auto"/>
        <w:left w:val="none" w:sz="0" w:space="0" w:color="auto"/>
        <w:bottom w:val="none" w:sz="0" w:space="0" w:color="auto"/>
        <w:right w:val="none" w:sz="0" w:space="0" w:color="auto"/>
      </w:divBdr>
    </w:div>
    <w:div w:id="1373339427">
      <w:bodyDiv w:val="1"/>
      <w:marLeft w:val="0"/>
      <w:marRight w:val="0"/>
      <w:marTop w:val="0"/>
      <w:marBottom w:val="0"/>
      <w:divBdr>
        <w:top w:val="none" w:sz="0" w:space="0" w:color="auto"/>
        <w:left w:val="none" w:sz="0" w:space="0" w:color="auto"/>
        <w:bottom w:val="none" w:sz="0" w:space="0" w:color="auto"/>
        <w:right w:val="none" w:sz="0" w:space="0" w:color="auto"/>
      </w:divBdr>
    </w:div>
    <w:div w:id="1375885217">
      <w:bodyDiv w:val="1"/>
      <w:marLeft w:val="0"/>
      <w:marRight w:val="0"/>
      <w:marTop w:val="0"/>
      <w:marBottom w:val="0"/>
      <w:divBdr>
        <w:top w:val="none" w:sz="0" w:space="0" w:color="auto"/>
        <w:left w:val="none" w:sz="0" w:space="0" w:color="auto"/>
        <w:bottom w:val="none" w:sz="0" w:space="0" w:color="auto"/>
        <w:right w:val="none" w:sz="0" w:space="0" w:color="auto"/>
      </w:divBdr>
    </w:div>
    <w:div w:id="1376933380">
      <w:bodyDiv w:val="1"/>
      <w:marLeft w:val="0"/>
      <w:marRight w:val="0"/>
      <w:marTop w:val="0"/>
      <w:marBottom w:val="0"/>
      <w:divBdr>
        <w:top w:val="none" w:sz="0" w:space="0" w:color="auto"/>
        <w:left w:val="none" w:sz="0" w:space="0" w:color="auto"/>
        <w:bottom w:val="none" w:sz="0" w:space="0" w:color="auto"/>
        <w:right w:val="none" w:sz="0" w:space="0" w:color="auto"/>
      </w:divBdr>
    </w:div>
    <w:div w:id="1377505119">
      <w:bodyDiv w:val="1"/>
      <w:marLeft w:val="0"/>
      <w:marRight w:val="0"/>
      <w:marTop w:val="0"/>
      <w:marBottom w:val="0"/>
      <w:divBdr>
        <w:top w:val="none" w:sz="0" w:space="0" w:color="auto"/>
        <w:left w:val="none" w:sz="0" w:space="0" w:color="auto"/>
        <w:bottom w:val="none" w:sz="0" w:space="0" w:color="auto"/>
        <w:right w:val="none" w:sz="0" w:space="0" w:color="auto"/>
      </w:divBdr>
    </w:div>
    <w:div w:id="1392466354">
      <w:bodyDiv w:val="1"/>
      <w:marLeft w:val="0"/>
      <w:marRight w:val="0"/>
      <w:marTop w:val="0"/>
      <w:marBottom w:val="0"/>
      <w:divBdr>
        <w:top w:val="none" w:sz="0" w:space="0" w:color="auto"/>
        <w:left w:val="none" w:sz="0" w:space="0" w:color="auto"/>
        <w:bottom w:val="none" w:sz="0" w:space="0" w:color="auto"/>
        <w:right w:val="none" w:sz="0" w:space="0" w:color="auto"/>
      </w:divBdr>
    </w:div>
    <w:div w:id="1395620628">
      <w:bodyDiv w:val="1"/>
      <w:marLeft w:val="0"/>
      <w:marRight w:val="0"/>
      <w:marTop w:val="0"/>
      <w:marBottom w:val="0"/>
      <w:divBdr>
        <w:top w:val="none" w:sz="0" w:space="0" w:color="auto"/>
        <w:left w:val="none" w:sz="0" w:space="0" w:color="auto"/>
        <w:bottom w:val="none" w:sz="0" w:space="0" w:color="auto"/>
        <w:right w:val="none" w:sz="0" w:space="0" w:color="auto"/>
      </w:divBdr>
    </w:div>
    <w:div w:id="1403142442">
      <w:bodyDiv w:val="1"/>
      <w:marLeft w:val="0"/>
      <w:marRight w:val="0"/>
      <w:marTop w:val="0"/>
      <w:marBottom w:val="0"/>
      <w:divBdr>
        <w:top w:val="none" w:sz="0" w:space="0" w:color="auto"/>
        <w:left w:val="none" w:sz="0" w:space="0" w:color="auto"/>
        <w:bottom w:val="none" w:sz="0" w:space="0" w:color="auto"/>
        <w:right w:val="none" w:sz="0" w:space="0" w:color="auto"/>
      </w:divBdr>
    </w:div>
    <w:div w:id="1407266550">
      <w:bodyDiv w:val="1"/>
      <w:marLeft w:val="0"/>
      <w:marRight w:val="0"/>
      <w:marTop w:val="0"/>
      <w:marBottom w:val="0"/>
      <w:divBdr>
        <w:top w:val="none" w:sz="0" w:space="0" w:color="auto"/>
        <w:left w:val="none" w:sz="0" w:space="0" w:color="auto"/>
        <w:bottom w:val="none" w:sz="0" w:space="0" w:color="auto"/>
        <w:right w:val="none" w:sz="0" w:space="0" w:color="auto"/>
      </w:divBdr>
    </w:div>
    <w:div w:id="1409767302">
      <w:bodyDiv w:val="1"/>
      <w:marLeft w:val="0"/>
      <w:marRight w:val="0"/>
      <w:marTop w:val="0"/>
      <w:marBottom w:val="0"/>
      <w:divBdr>
        <w:top w:val="none" w:sz="0" w:space="0" w:color="auto"/>
        <w:left w:val="none" w:sz="0" w:space="0" w:color="auto"/>
        <w:bottom w:val="none" w:sz="0" w:space="0" w:color="auto"/>
        <w:right w:val="none" w:sz="0" w:space="0" w:color="auto"/>
      </w:divBdr>
    </w:div>
    <w:div w:id="1440568300">
      <w:bodyDiv w:val="1"/>
      <w:marLeft w:val="0"/>
      <w:marRight w:val="0"/>
      <w:marTop w:val="0"/>
      <w:marBottom w:val="0"/>
      <w:divBdr>
        <w:top w:val="none" w:sz="0" w:space="0" w:color="auto"/>
        <w:left w:val="none" w:sz="0" w:space="0" w:color="auto"/>
        <w:bottom w:val="none" w:sz="0" w:space="0" w:color="auto"/>
        <w:right w:val="none" w:sz="0" w:space="0" w:color="auto"/>
      </w:divBdr>
    </w:div>
    <w:div w:id="1477994197">
      <w:bodyDiv w:val="1"/>
      <w:marLeft w:val="0"/>
      <w:marRight w:val="0"/>
      <w:marTop w:val="0"/>
      <w:marBottom w:val="0"/>
      <w:divBdr>
        <w:top w:val="none" w:sz="0" w:space="0" w:color="auto"/>
        <w:left w:val="none" w:sz="0" w:space="0" w:color="auto"/>
        <w:bottom w:val="none" w:sz="0" w:space="0" w:color="auto"/>
        <w:right w:val="none" w:sz="0" w:space="0" w:color="auto"/>
      </w:divBdr>
    </w:div>
    <w:div w:id="1508329215">
      <w:bodyDiv w:val="1"/>
      <w:marLeft w:val="0"/>
      <w:marRight w:val="0"/>
      <w:marTop w:val="0"/>
      <w:marBottom w:val="0"/>
      <w:divBdr>
        <w:top w:val="none" w:sz="0" w:space="0" w:color="auto"/>
        <w:left w:val="none" w:sz="0" w:space="0" w:color="auto"/>
        <w:bottom w:val="none" w:sz="0" w:space="0" w:color="auto"/>
        <w:right w:val="none" w:sz="0" w:space="0" w:color="auto"/>
      </w:divBdr>
    </w:div>
    <w:div w:id="1511292112">
      <w:bodyDiv w:val="1"/>
      <w:marLeft w:val="0"/>
      <w:marRight w:val="0"/>
      <w:marTop w:val="0"/>
      <w:marBottom w:val="0"/>
      <w:divBdr>
        <w:top w:val="none" w:sz="0" w:space="0" w:color="auto"/>
        <w:left w:val="none" w:sz="0" w:space="0" w:color="auto"/>
        <w:bottom w:val="none" w:sz="0" w:space="0" w:color="auto"/>
        <w:right w:val="none" w:sz="0" w:space="0" w:color="auto"/>
      </w:divBdr>
    </w:div>
    <w:div w:id="1537808916">
      <w:bodyDiv w:val="1"/>
      <w:marLeft w:val="0"/>
      <w:marRight w:val="0"/>
      <w:marTop w:val="0"/>
      <w:marBottom w:val="0"/>
      <w:divBdr>
        <w:top w:val="none" w:sz="0" w:space="0" w:color="auto"/>
        <w:left w:val="none" w:sz="0" w:space="0" w:color="auto"/>
        <w:bottom w:val="none" w:sz="0" w:space="0" w:color="auto"/>
        <w:right w:val="none" w:sz="0" w:space="0" w:color="auto"/>
      </w:divBdr>
    </w:div>
    <w:div w:id="1538544572">
      <w:bodyDiv w:val="1"/>
      <w:marLeft w:val="0"/>
      <w:marRight w:val="0"/>
      <w:marTop w:val="0"/>
      <w:marBottom w:val="0"/>
      <w:divBdr>
        <w:top w:val="none" w:sz="0" w:space="0" w:color="auto"/>
        <w:left w:val="none" w:sz="0" w:space="0" w:color="auto"/>
        <w:bottom w:val="none" w:sz="0" w:space="0" w:color="auto"/>
        <w:right w:val="none" w:sz="0" w:space="0" w:color="auto"/>
      </w:divBdr>
    </w:div>
    <w:div w:id="1542787690">
      <w:bodyDiv w:val="1"/>
      <w:marLeft w:val="0"/>
      <w:marRight w:val="0"/>
      <w:marTop w:val="0"/>
      <w:marBottom w:val="0"/>
      <w:divBdr>
        <w:top w:val="none" w:sz="0" w:space="0" w:color="auto"/>
        <w:left w:val="none" w:sz="0" w:space="0" w:color="auto"/>
        <w:bottom w:val="none" w:sz="0" w:space="0" w:color="auto"/>
        <w:right w:val="none" w:sz="0" w:space="0" w:color="auto"/>
      </w:divBdr>
    </w:div>
    <w:div w:id="1547796253">
      <w:bodyDiv w:val="1"/>
      <w:marLeft w:val="0"/>
      <w:marRight w:val="0"/>
      <w:marTop w:val="0"/>
      <w:marBottom w:val="0"/>
      <w:divBdr>
        <w:top w:val="none" w:sz="0" w:space="0" w:color="auto"/>
        <w:left w:val="none" w:sz="0" w:space="0" w:color="auto"/>
        <w:bottom w:val="none" w:sz="0" w:space="0" w:color="auto"/>
        <w:right w:val="none" w:sz="0" w:space="0" w:color="auto"/>
      </w:divBdr>
    </w:div>
    <w:div w:id="1551186098">
      <w:bodyDiv w:val="1"/>
      <w:marLeft w:val="0"/>
      <w:marRight w:val="0"/>
      <w:marTop w:val="0"/>
      <w:marBottom w:val="0"/>
      <w:divBdr>
        <w:top w:val="none" w:sz="0" w:space="0" w:color="auto"/>
        <w:left w:val="none" w:sz="0" w:space="0" w:color="auto"/>
        <w:bottom w:val="none" w:sz="0" w:space="0" w:color="auto"/>
        <w:right w:val="none" w:sz="0" w:space="0" w:color="auto"/>
      </w:divBdr>
    </w:div>
    <w:div w:id="1565330920">
      <w:bodyDiv w:val="1"/>
      <w:marLeft w:val="0"/>
      <w:marRight w:val="0"/>
      <w:marTop w:val="0"/>
      <w:marBottom w:val="0"/>
      <w:divBdr>
        <w:top w:val="none" w:sz="0" w:space="0" w:color="auto"/>
        <w:left w:val="none" w:sz="0" w:space="0" w:color="auto"/>
        <w:bottom w:val="none" w:sz="0" w:space="0" w:color="auto"/>
        <w:right w:val="none" w:sz="0" w:space="0" w:color="auto"/>
      </w:divBdr>
    </w:div>
    <w:div w:id="1576545772">
      <w:bodyDiv w:val="1"/>
      <w:marLeft w:val="0"/>
      <w:marRight w:val="0"/>
      <w:marTop w:val="0"/>
      <w:marBottom w:val="0"/>
      <w:divBdr>
        <w:top w:val="none" w:sz="0" w:space="0" w:color="auto"/>
        <w:left w:val="none" w:sz="0" w:space="0" w:color="auto"/>
        <w:bottom w:val="none" w:sz="0" w:space="0" w:color="auto"/>
        <w:right w:val="none" w:sz="0" w:space="0" w:color="auto"/>
      </w:divBdr>
    </w:div>
    <w:div w:id="1578175885">
      <w:bodyDiv w:val="1"/>
      <w:marLeft w:val="0"/>
      <w:marRight w:val="0"/>
      <w:marTop w:val="0"/>
      <w:marBottom w:val="0"/>
      <w:divBdr>
        <w:top w:val="none" w:sz="0" w:space="0" w:color="auto"/>
        <w:left w:val="none" w:sz="0" w:space="0" w:color="auto"/>
        <w:bottom w:val="none" w:sz="0" w:space="0" w:color="auto"/>
        <w:right w:val="none" w:sz="0" w:space="0" w:color="auto"/>
      </w:divBdr>
    </w:div>
    <w:div w:id="1592004927">
      <w:bodyDiv w:val="1"/>
      <w:marLeft w:val="0"/>
      <w:marRight w:val="0"/>
      <w:marTop w:val="0"/>
      <w:marBottom w:val="0"/>
      <w:divBdr>
        <w:top w:val="none" w:sz="0" w:space="0" w:color="auto"/>
        <w:left w:val="none" w:sz="0" w:space="0" w:color="auto"/>
        <w:bottom w:val="none" w:sz="0" w:space="0" w:color="auto"/>
        <w:right w:val="none" w:sz="0" w:space="0" w:color="auto"/>
      </w:divBdr>
    </w:div>
    <w:div w:id="1620575006">
      <w:bodyDiv w:val="1"/>
      <w:marLeft w:val="0"/>
      <w:marRight w:val="0"/>
      <w:marTop w:val="0"/>
      <w:marBottom w:val="0"/>
      <w:divBdr>
        <w:top w:val="none" w:sz="0" w:space="0" w:color="auto"/>
        <w:left w:val="none" w:sz="0" w:space="0" w:color="auto"/>
        <w:bottom w:val="none" w:sz="0" w:space="0" w:color="auto"/>
        <w:right w:val="none" w:sz="0" w:space="0" w:color="auto"/>
      </w:divBdr>
    </w:div>
    <w:div w:id="1630091247">
      <w:bodyDiv w:val="1"/>
      <w:marLeft w:val="0"/>
      <w:marRight w:val="0"/>
      <w:marTop w:val="0"/>
      <w:marBottom w:val="0"/>
      <w:divBdr>
        <w:top w:val="none" w:sz="0" w:space="0" w:color="auto"/>
        <w:left w:val="none" w:sz="0" w:space="0" w:color="auto"/>
        <w:bottom w:val="none" w:sz="0" w:space="0" w:color="auto"/>
        <w:right w:val="none" w:sz="0" w:space="0" w:color="auto"/>
      </w:divBdr>
    </w:div>
    <w:div w:id="1646740725">
      <w:bodyDiv w:val="1"/>
      <w:marLeft w:val="0"/>
      <w:marRight w:val="0"/>
      <w:marTop w:val="0"/>
      <w:marBottom w:val="0"/>
      <w:divBdr>
        <w:top w:val="none" w:sz="0" w:space="0" w:color="auto"/>
        <w:left w:val="none" w:sz="0" w:space="0" w:color="auto"/>
        <w:bottom w:val="none" w:sz="0" w:space="0" w:color="auto"/>
        <w:right w:val="none" w:sz="0" w:space="0" w:color="auto"/>
      </w:divBdr>
    </w:div>
    <w:div w:id="1649628578">
      <w:bodyDiv w:val="1"/>
      <w:marLeft w:val="0"/>
      <w:marRight w:val="0"/>
      <w:marTop w:val="0"/>
      <w:marBottom w:val="0"/>
      <w:divBdr>
        <w:top w:val="none" w:sz="0" w:space="0" w:color="auto"/>
        <w:left w:val="none" w:sz="0" w:space="0" w:color="auto"/>
        <w:bottom w:val="none" w:sz="0" w:space="0" w:color="auto"/>
        <w:right w:val="none" w:sz="0" w:space="0" w:color="auto"/>
      </w:divBdr>
    </w:div>
    <w:div w:id="1650330869">
      <w:bodyDiv w:val="1"/>
      <w:marLeft w:val="0"/>
      <w:marRight w:val="0"/>
      <w:marTop w:val="0"/>
      <w:marBottom w:val="0"/>
      <w:divBdr>
        <w:top w:val="none" w:sz="0" w:space="0" w:color="auto"/>
        <w:left w:val="none" w:sz="0" w:space="0" w:color="auto"/>
        <w:bottom w:val="none" w:sz="0" w:space="0" w:color="auto"/>
        <w:right w:val="none" w:sz="0" w:space="0" w:color="auto"/>
      </w:divBdr>
    </w:div>
    <w:div w:id="1653867278">
      <w:bodyDiv w:val="1"/>
      <w:marLeft w:val="0"/>
      <w:marRight w:val="0"/>
      <w:marTop w:val="0"/>
      <w:marBottom w:val="0"/>
      <w:divBdr>
        <w:top w:val="none" w:sz="0" w:space="0" w:color="auto"/>
        <w:left w:val="none" w:sz="0" w:space="0" w:color="auto"/>
        <w:bottom w:val="none" w:sz="0" w:space="0" w:color="auto"/>
        <w:right w:val="none" w:sz="0" w:space="0" w:color="auto"/>
      </w:divBdr>
    </w:div>
    <w:div w:id="1664620332">
      <w:bodyDiv w:val="1"/>
      <w:marLeft w:val="0"/>
      <w:marRight w:val="0"/>
      <w:marTop w:val="0"/>
      <w:marBottom w:val="0"/>
      <w:divBdr>
        <w:top w:val="none" w:sz="0" w:space="0" w:color="auto"/>
        <w:left w:val="none" w:sz="0" w:space="0" w:color="auto"/>
        <w:bottom w:val="none" w:sz="0" w:space="0" w:color="auto"/>
        <w:right w:val="none" w:sz="0" w:space="0" w:color="auto"/>
      </w:divBdr>
    </w:div>
    <w:div w:id="1731686480">
      <w:bodyDiv w:val="1"/>
      <w:marLeft w:val="0"/>
      <w:marRight w:val="0"/>
      <w:marTop w:val="0"/>
      <w:marBottom w:val="0"/>
      <w:divBdr>
        <w:top w:val="none" w:sz="0" w:space="0" w:color="auto"/>
        <w:left w:val="none" w:sz="0" w:space="0" w:color="auto"/>
        <w:bottom w:val="none" w:sz="0" w:space="0" w:color="auto"/>
        <w:right w:val="none" w:sz="0" w:space="0" w:color="auto"/>
      </w:divBdr>
    </w:div>
    <w:div w:id="1732727182">
      <w:bodyDiv w:val="1"/>
      <w:marLeft w:val="0"/>
      <w:marRight w:val="0"/>
      <w:marTop w:val="0"/>
      <w:marBottom w:val="0"/>
      <w:divBdr>
        <w:top w:val="none" w:sz="0" w:space="0" w:color="auto"/>
        <w:left w:val="none" w:sz="0" w:space="0" w:color="auto"/>
        <w:bottom w:val="none" w:sz="0" w:space="0" w:color="auto"/>
        <w:right w:val="none" w:sz="0" w:space="0" w:color="auto"/>
      </w:divBdr>
      <w:divsChild>
        <w:div w:id="1641112238">
          <w:marLeft w:val="0"/>
          <w:marRight w:val="0"/>
          <w:marTop w:val="105"/>
          <w:marBottom w:val="105"/>
          <w:divBdr>
            <w:top w:val="none" w:sz="0" w:space="0" w:color="auto"/>
            <w:left w:val="none" w:sz="0" w:space="0" w:color="auto"/>
            <w:bottom w:val="none" w:sz="0" w:space="0" w:color="auto"/>
            <w:right w:val="none" w:sz="0" w:space="0" w:color="auto"/>
          </w:divBdr>
        </w:div>
        <w:div w:id="2103379028">
          <w:marLeft w:val="0"/>
          <w:marRight w:val="0"/>
          <w:marTop w:val="105"/>
          <w:marBottom w:val="105"/>
          <w:divBdr>
            <w:top w:val="none" w:sz="0" w:space="0" w:color="auto"/>
            <w:left w:val="none" w:sz="0" w:space="0" w:color="auto"/>
            <w:bottom w:val="none" w:sz="0" w:space="0" w:color="auto"/>
            <w:right w:val="none" w:sz="0" w:space="0" w:color="auto"/>
          </w:divBdr>
        </w:div>
        <w:div w:id="662851021">
          <w:marLeft w:val="0"/>
          <w:marRight w:val="0"/>
          <w:marTop w:val="105"/>
          <w:marBottom w:val="105"/>
          <w:divBdr>
            <w:top w:val="none" w:sz="0" w:space="0" w:color="auto"/>
            <w:left w:val="none" w:sz="0" w:space="0" w:color="auto"/>
            <w:bottom w:val="none" w:sz="0" w:space="0" w:color="auto"/>
            <w:right w:val="none" w:sz="0" w:space="0" w:color="auto"/>
          </w:divBdr>
        </w:div>
        <w:div w:id="355545137">
          <w:marLeft w:val="0"/>
          <w:marRight w:val="0"/>
          <w:marTop w:val="105"/>
          <w:marBottom w:val="105"/>
          <w:divBdr>
            <w:top w:val="none" w:sz="0" w:space="0" w:color="auto"/>
            <w:left w:val="none" w:sz="0" w:space="0" w:color="auto"/>
            <w:bottom w:val="none" w:sz="0" w:space="0" w:color="auto"/>
            <w:right w:val="none" w:sz="0" w:space="0" w:color="auto"/>
          </w:divBdr>
        </w:div>
        <w:div w:id="313067115">
          <w:marLeft w:val="0"/>
          <w:marRight w:val="0"/>
          <w:marTop w:val="105"/>
          <w:marBottom w:val="105"/>
          <w:divBdr>
            <w:top w:val="none" w:sz="0" w:space="0" w:color="auto"/>
            <w:left w:val="none" w:sz="0" w:space="0" w:color="auto"/>
            <w:bottom w:val="none" w:sz="0" w:space="0" w:color="auto"/>
            <w:right w:val="none" w:sz="0" w:space="0" w:color="auto"/>
          </w:divBdr>
        </w:div>
        <w:div w:id="622535483">
          <w:marLeft w:val="0"/>
          <w:marRight w:val="0"/>
          <w:marTop w:val="105"/>
          <w:marBottom w:val="105"/>
          <w:divBdr>
            <w:top w:val="none" w:sz="0" w:space="0" w:color="auto"/>
            <w:left w:val="none" w:sz="0" w:space="0" w:color="auto"/>
            <w:bottom w:val="none" w:sz="0" w:space="0" w:color="auto"/>
            <w:right w:val="none" w:sz="0" w:space="0" w:color="auto"/>
          </w:divBdr>
        </w:div>
        <w:div w:id="857696779">
          <w:marLeft w:val="0"/>
          <w:marRight w:val="0"/>
          <w:marTop w:val="105"/>
          <w:marBottom w:val="105"/>
          <w:divBdr>
            <w:top w:val="none" w:sz="0" w:space="0" w:color="auto"/>
            <w:left w:val="none" w:sz="0" w:space="0" w:color="auto"/>
            <w:bottom w:val="none" w:sz="0" w:space="0" w:color="auto"/>
            <w:right w:val="none" w:sz="0" w:space="0" w:color="auto"/>
          </w:divBdr>
        </w:div>
        <w:div w:id="169763289">
          <w:marLeft w:val="0"/>
          <w:marRight w:val="0"/>
          <w:marTop w:val="105"/>
          <w:marBottom w:val="105"/>
          <w:divBdr>
            <w:top w:val="none" w:sz="0" w:space="0" w:color="auto"/>
            <w:left w:val="none" w:sz="0" w:space="0" w:color="auto"/>
            <w:bottom w:val="none" w:sz="0" w:space="0" w:color="auto"/>
            <w:right w:val="none" w:sz="0" w:space="0" w:color="auto"/>
          </w:divBdr>
        </w:div>
        <w:div w:id="1176731132">
          <w:marLeft w:val="0"/>
          <w:marRight w:val="0"/>
          <w:marTop w:val="105"/>
          <w:marBottom w:val="105"/>
          <w:divBdr>
            <w:top w:val="none" w:sz="0" w:space="0" w:color="auto"/>
            <w:left w:val="none" w:sz="0" w:space="0" w:color="auto"/>
            <w:bottom w:val="none" w:sz="0" w:space="0" w:color="auto"/>
            <w:right w:val="none" w:sz="0" w:space="0" w:color="auto"/>
          </w:divBdr>
        </w:div>
        <w:div w:id="1588732591">
          <w:marLeft w:val="0"/>
          <w:marRight w:val="0"/>
          <w:marTop w:val="105"/>
          <w:marBottom w:val="105"/>
          <w:divBdr>
            <w:top w:val="none" w:sz="0" w:space="0" w:color="auto"/>
            <w:left w:val="none" w:sz="0" w:space="0" w:color="auto"/>
            <w:bottom w:val="none" w:sz="0" w:space="0" w:color="auto"/>
            <w:right w:val="none" w:sz="0" w:space="0" w:color="auto"/>
          </w:divBdr>
        </w:div>
        <w:div w:id="555973484">
          <w:marLeft w:val="0"/>
          <w:marRight w:val="0"/>
          <w:marTop w:val="105"/>
          <w:marBottom w:val="105"/>
          <w:divBdr>
            <w:top w:val="none" w:sz="0" w:space="0" w:color="auto"/>
            <w:left w:val="none" w:sz="0" w:space="0" w:color="auto"/>
            <w:bottom w:val="none" w:sz="0" w:space="0" w:color="auto"/>
            <w:right w:val="none" w:sz="0" w:space="0" w:color="auto"/>
          </w:divBdr>
        </w:div>
        <w:div w:id="1051541142">
          <w:marLeft w:val="0"/>
          <w:marRight w:val="0"/>
          <w:marTop w:val="105"/>
          <w:marBottom w:val="105"/>
          <w:divBdr>
            <w:top w:val="none" w:sz="0" w:space="0" w:color="auto"/>
            <w:left w:val="none" w:sz="0" w:space="0" w:color="auto"/>
            <w:bottom w:val="none" w:sz="0" w:space="0" w:color="auto"/>
            <w:right w:val="none" w:sz="0" w:space="0" w:color="auto"/>
          </w:divBdr>
        </w:div>
        <w:div w:id="574509801">
          <w:marLeft w:val="0"/>
          <w:marRight w:val="0"/>
          <w:marTop w:val="105"/>
          <w:marBottom w:val="105"/>
          <w:divBdr>
            <w:top w:val="none" w:sz="0" w:space="0" w:color="auto"/>
            <w:left w:val="none" w:sz="0" w:space="0" w:color="auto"/>
            <w:bottom w:val="none" w:sz="0" w:space="0" w:color="auto"/>
            <w:right w:val="none" w:sz="0" w:space="0" w:color="auto"/>
          </w:divBdr>
        </w:div>
        <w:div w:id="107623681">
          <w:marLeft w:val="0"/>
          <w:marRight w:val="0"/>
          <w:marTop w:val="105"/>
          <w:marBottom w:val="105"/>
          <w:divBdr>
            <w:top w:val="none" w:sz="0" w:space="0" w:color="auto"/>
            <w:left w:val="none" w:sz="0" w:space="0" w:color="auto"/>
            <w:bottom w:val="none" w:sz="0" w:space="0" w:color="auto"/>
            <w:right w:val="none" w:sz="0" w:space="0" w:color="auto"/>
          </w:divBdr>
        </w:div>
        <w:div w:id="213200730">
          <w:marLeft w:val="0"/>
          <w:marRight w:val="0"/>
          <w:marTop w:val="105"/>
          <w:marBottom w:val="105"/>
          <w:divBdr>
            <w:top w:val="none" w:sz="0" w:space="0" w:color="auto"/>
            <w:left w:val="none" w:sz="0" w:space="0" w:color="auto"/>
            <w:bottom w:val="none" w:sz="0" w:space="0" w:color="auto"/>
            <w:right w:val="none" w:sz="0" w:space="0" w:color="auto"/>
          </w:divBdr>
        </w:div>
        <w:div w:id="1552964508">
          <w:marLeft w:val="0"/>
          <w:marRight w:val="0"/>
          <w:marTop w:val="105"/>
          <w:marBottom w:val="105"/>
          <w:divBdr>
            <w:top w:val="none" w:sz="0" w:space="0" w:color="auto"/>
            <w:left w:val="none" w:sz="0" w:space="0" w:color="auto"/>
            <w:bottom w:val="none" w:sz="0" w:space="0" w:color="auto"/>
            <w:right w:val="none" w:sz="0" w:space="0" w:color="auto"/>
          </w:divBdr>
        </w:div>
        <w:div w:id="374501334">
          <w:marLeft w:val="0"/>
          <w:marRight w:val="0"/>
          <w:marTop w:val="105"/>
          <w:marBottom w:val="105"/>
          <w:divBdr>
            <w:top w:val="none" w:sz="0" w:space="0" w:color="auto"/>
            <w:left w:val="none" w:sz="0" w:space="0" w:color="auto"/>
            <w:bottom w:val="none" w:sz="0" w:space="0" w:color="auto"/>
            <w:right w:val="none" w:sz="0" w:space="0" w:color="auto"/>
          </w:divBdr>
        </w:div>
        <w:div w:id="2122409483">
          <w:marLeft w:val="0"/>
          <w:marRight w:val="0"/>
          <w:marTop w:val="105"/>
          <w:marBottom w:val="105"/>
          <w:divBdr>
            <w:top w:val="none" w:sz="0" w:space="0" w:color="auto"/>
            <w:left w:val="none" w:sz="0" w:space="0" w:color="auto"/>
            <w:bottom w:val="none" w:sz="0" w:space="0" w:color="auto"/>
            <w:right w:val="none" w:sz="0" w:space="0" w:color="auto"/>
          </w:divBdr>
        </w:div>
        <w:div w:id="532497006">
          <w:marLeft w:val="0"/>
          <w:marRight w:val="0"/>
          <w:marTop w:val="105"/>
          <w:marBottom w:val="105"/>
          <w:divBdr>
            <w:top w:val="none" w:sz="0" w:space="0" w:color="auto"/>
            <w:left w:val="none" w:sz="0" w:space="0" w:color="auto"/>
            <w:bottom w:val="none" w:sz="0" w:space="0" w:color="auto"/>
            <w:right w:val="none" w:sz="0" w:space="0" w:color="auto"/>
          </w:divBdr>
        </w:div>
        <w:div w:id="888957093">
          <w:marLeft w:val="0"/>
          <w:marRight w:val="0"/>
          <w:marTop w:val="105"/>
          <w:marBottom w:val="105"/>
          <w:divBdr>
            <w:top w:val="none" w:sz="0" w:space="0" w:color="auto"/>
            <w:left w:val="none" w:sz="0" w:space="0" w:color="auto"/>
            <w:bottom w:val="none" w:sz="0" w:space="0" w:color="auto"/>
            <w:right w:val="none" w:sz="0" w:space="0" w:color="auto"/>
          </w:divBdr>
        </w:div>
        <w:div w:id="1955748525">
          <w:marLeft w:val="0"/>
          <w:marRight w:val="0"/>
          <w:marTop w:val="105"/>
          <w:marBottom w:val="105"/>
          <w:divBdr>
            <w:top w:val="none" w:sz="0" w:space="0" w:color="auto"/>
            <w:left w:val="none" w:sz="0" w:space="0" w:color="auto"/>
            <w:bottom w:val="none" w:sz="0" w:space="0" w:color="auto"/>
            <w:right w:val="none" w:sz="0" w:space="0" w:color="auto"/>
          </w:divBdr>
        </w:div>
        <w:div w:id="812285916">
          <w:marLeft w:val="0"/>
          <w:marRight w:val="0"/>
          <w:marTop w:val="105"/>
          <w:marBottom w:val="105"/>
          <w:divBdr>
            <w:top w:val="none" w:sz="0" w:space="0" w:color="auto"/>
            <w:left w:val="none" w:sz="0" w:space="0" w:color="auto"/>
            <w:bottom w:val="none" w:sz="0" w:space="0" w:color="auto"/>
            <w:right w:val="none" w:sz="0" w:space="0" w:color="auto"/>
          </w:divBdr>
        </w:div>
        <w:div w:id="44374102">
          <w:marLeft w:val="0"/>
          <w:marRight w:val="0"/>
          <w:marTop w:val="105"/>
          <w:marBottom w:val="105"/>
          <w:divBdr>
            <w:top w:val="none" w:sz="0" w:space="0" w:color="auto"/>
            <w:left w:val="none" w:sz="0" w:space="0" w:color="auto"/>
            <w:bottom w:val="none" w:sz="0" w:space="0" w:color="auto"/>
            <w:right w:val="none" w:sz="0" w:space="0" w:color="auto"/>
          </w:divBdr>
        </w:div>
        <w:div w:id="1660843392">
          <w:marLeft w:val="0"/>
          <w:marRight w:val="0"/>
          <w:marTop w:val="105"/>
          <w:marBottom w:val="105"/>
          <w:divBdr>
            <w:top w:val="none" w:sz="0" w:space="0" w:color="auto"/>
            <w:left w:val="none" w:sz="0" w:space="0" w:color="auto"/>
            <w:bottom w:val="none" w:sz="0" w:space="0" w:color="auto"/>
            <w:right w:val="none" w:sz="0" w:space="0" w:color="auto"/>
          </w:divBdr>
        </w:div>
        <w:div w:id="717824921">
          <w:marLeft w:val="0"/>
          <w:marRight w:val="0"/>
          <w:marTop w:val="105"/>
          <w:marBottom w:val="105"/>
          <w:divBdr>
            <w:top w:val="none" w:sz="0" w:space="0" w:color="auto"/>
            <w:left w:val="none" w:sz="0" w:space="0" w:color="auto"/>
            <w:bottom w:val="none" w:sz="0" w:space="0" w:color="auto"/>
            <w:right w:val="none" w:sz="0" w:space="0" w:color="auto"/>
          </w:divBdr>
        </w:div>
        <w:div w:id="44329601">
          <w:marLeft w:val="0"/>
          <w:marRight w:val="0"/>
          <w:marTop w:val="105"/>
          <w:marBottom w:val="105"/>
          <w:divBdr>
            <w:top w:val="none" w:sz="0" w:space="0" w:color="auto"/>
            <w:left w:val="none" w:sz="0" w:space="0" w:color="auto"/>
            <w:bottom w:val="none" w:sz="0" w:space="0" w:color="auto"/>
            <w:right w:val="none" w:sz="0" w:space="0" w:color="auto"/>
          </w:divBdr>
        </w:div>
        <w:div w:id="1929071392">
          <w:marLeft w:val="0"/>
          <w:marRight w:val="0"/>
          <w:marTop w:val="105"/>
          <w:marBottom w:val="105"/>
          <w:divBdr>
            <w:top w:val="none" w:sz="0" w:space="0" w:color="auto"/>
            <w:left w:val="none" w:sz="0" w:space="0" w:color="auto"/>
            <w:bottom w:val="none" w:sz="0" w:space="0" w:color="auto"/>
            <w:right w:val="none" w:sz="0" w:space="0" w:color="auto"/>
          </w:divBdr>
        </w:div>
        <w:div w:id="2146894158">
          <w:marLeft w:val="0"/>
          <w:marRight w:val="0"/>
          <w:marTop w:val="105"/>
          <w:marBottom w:val="105"/>
          <w:divBdr>
            <w:top w:val="none" w:sz="0" w:space="0" w:color="auto"/>
            <w:left w:val="none" w:sz="0" w:space="0" w:color="auto"/>
            <w:bottom w:val="none" w:sz="0" w:space="0" w:color="auto"/>
            <w:right w:val="none" w:sz="0" w:space="0" w:color="auto"/>
          </w:divBdr>
        </w:div>
        <w:div w:id="1421869866">
          <w:marLeft w:val="0"/>
          <w:marRight w:val="0"/>
          <w:marTop w:val="105"/>
          <w:marBottom w:val="105"/>
          <w:divBdr>
            <w:top w:val="none" w:sz="0" w:space="0" w:color="auto"/>
            <w:left w:val="none" w:sz="0" w:space="0" w:color="auto"/>
            <w:bottom w:val="none" w:sz="0" w:space="0" w:color="auto"/>
            <w:right w:val="none" w:sz="0" w:space="0" w:color="auto"/>
          </w:divBdr>
        </w:div>
        <w:div w:id="1858764104">
          <w:marLeft w:val="0"/>
          <w:marRight w:val="0"/>
          <w:marTop w:val="105"/>
          <w:marBottom w:val="105"/>
          <w:divBdr>
            <w:top w:val="none" w:sz="0" w:space="0" w:color="auto"/>
            <w:left w:val="none" w:sz="0" w:space="0" w:color="auto"/>
            <w:bottom w:val="none" w:sz="0" w:space="0" w:color="auto"/>
            <w:right w:val="none" w:sz="0" w:space="0" w:color="auto"/>
          </w:divBdr>
        </w:div>
        <w:div w:id="566114427">
          <w:marLeft w:val="0"/>
          <w:marRight w:val="0"/>
          <w:marTop w:val="105"/>
          <w:marBottom w:val="105"/>
          <w:divBdr>
            <w:top w:val="none" w:sz="0" w:space="0" w:color="auto"/>
            <w:left w:val="none" w:sz="0" w:space="0" w:color="auto"/>
            <w:bottom w:val="none" w:sz="0" w:space="0" w:color="auto"/>
            <w:right w:val="none" w:sz="0" w:space="0" w:color="auto"/>
          </w:divBdr>
        </w:div>
        <w:div w:id="467749409">
          <w:marLeft w:val="0"/>
          <w:marRight w:val="0"/>
          <w:marTop w:val="105"/>
          <w:marBottom w:val="105"/>
          <w:divBdr>
            <w:top w:val="none" w:sz="0" w:space="0" w:color="auto"/>
            <w:left w:val="none" w:sz="0" w:space="0" w:color="auto"/>
            <w:bottom w:val="none" w:sz="0" w:space="0" w:color="auto"/>
            <w:right w:val="none" w:sz="0" w:space="0" w:color="auto"/>
          </w:divBdr>
        </w:div>
        <w:div w:id="357394974">
          <w:marLeft w:val="0"/>
          <w:marRight w:val="0"/>
          <w:marTop w:val="105"/>
          <w:marBottom w:val="105"/>
          <w:divBdr>
            <w:top w:val="none" w:sz="0" w:space="0" w:color="auto"/>
            <w:left w:val="none" w:sz="0" w:space="0" w:color="auto"/>
            <w:bottom w:val="none" w:sz="0" w:space="0" w:color="auto"/>
            <w:right w:val="none" w:sz="0" w:space="0" w:color="auto"/>
          </w:divBdr>
        </w:div>
        <w:div w:id="866912803">
          <w:marLeft w:val="0"/>
          <w:marRight w:val="0"/>
          <w:marTop w:val="105"/>
          <w:marBottom w:val="105"/>
          <w:divBdr>
            <w:top w:val="none" w:sz="0" w:space="0" w:color="auto"/>
            <w:left w:val="none" w:sz="0" w:space="0" w:color="auto"/>
            <w:bottom w:val="none" w:sz="0" w:space="0" w:color="auto"/>
            <w:right w:val="none" w:sz="0" w:space="0" w:color="auto"/>
          </w:divBdr>
        </w:div>
        <w:div w:id="794905784">
          <w:marLeft w:val="0"/>
          <w:marRight w:val="0"/>
          <w:marTop w:val="105"/>
          <w:marBottom w:val="105"/>
          <w:divBdr>
            <w:top w:val="none" w:sz="0" w:space="0" w:color="auto"/>
            <w:left w:val="none" w:sz="0" w:space="0" w:color="auto"/>
            <w:bottom w:val="none" w:sz="0" w:space="0" w:color="auto"/>
            <w:right w:val="none" w:sz="0" w:space="0" w:color="auto"/>
          </w:divBdr>
        </w:div>
        <w:div w:id="1512140977">
          <w:marLeft w:val="0"/>
          <w:marRight w:val="0"/>
          <w:marTop w:val="105"/>
          <w:marBottom w:val="105"/>
          <w:divBdr>
            <w:top w:val="none" w:sz="0" w:space="0" w:color="auto"/>
            <w:left w:val="none" w:sz="0" w:space="0" w:color="auto"/>
            <w:bottom w:val="none" w:sz="0" w:space="0" w:color="auto"/>
            <w:right w:val="none" w:sz="0" w:space="0" w:color="auto"/>
          </w:divBdr>
        </w:div>
        <w:div w:id="1689091904">
          <w:marLeft w:val="0"/>
          <w:marRight w:val="0"/>
          <w:marTop w:val="105"/>
          <w:marBottom w:val="105"/>
          <w:divBdr>
            <w:top w:val="none" w:sz="0" w:space="0" w:color="auto"/>
            <w:left w:val="none" w:sz="0" w:space="0" w:color="auto"/>
            <w:bottom w:val="none" w:sz="0" w:space="0" w:color="auto"/>
            <w:right w:val="none" w:sz="0" w:space="0" w:color="auto"/>
          </w:divBdr>
        </w:div>
        <w:div w:id="1110663779">
          <w:marLeft w:val="0"/>
          <w:marRight w:val="0"/>
          <w:marTop w:val="105"/>
          <w:marBottom w:val="105"/>
          <w:divBdr>
            <w:top w:val="none" w:sz="0" w:space="0" w:color="auto"/>
            <w:left w:val="none" w:sz="0" w:space="0" w:color="auto"/>
            <w:bottom w:val="none" w:sz="0" w:space="0" w:color="auto"/>
            <w:right w:val="none" w:sz="0" w:space="0" w:color="auto"/>
          </w:divBdr>
        </w:div>
        <w:div w:id="1827283955">
          <w:marLeft w:val="0"/>
          <w:marRight w:val="0"/>
          <w:marTop w:val="105"/>
          <w:marBottom w:val="105"/>
          <w:divBdr>
            <w:top w:val="none" w:sz="0" w:space="0" w:color="auto"/>
            <w:left w:val="none" w:sz="0" w:space="0" w:color="auto"/>
            <w:bottom w:val="none" w:sz="0" w:space="0" w:color="auto"/>
            <w:right w:val="none" w:sz="0" w:space="0" w:color="auto"/>
          </w:divBdr>
        </w:div>
        <w:div w:id="153649016">
          <w:marLeft w:val="0"/>
          <w:marRight w:val="0"/>
          <w:marTop w:val="105"/>
          <w:marBottom w:val="105"/>
          <w:divBdr>
            <w:top w:val="none" w:sz="0" w:space="0" w:color="auto"/>
            <w:left w:val="none" w:sz="0" w:space="0" w:color="auto"/>
            <w:bottom w:val="none" w:sz="0" w:space="0" w:color="auto"/>
            <w:right w:val="none" w:sz="0" w:space="0" w:color="auto"/>
          </w:divBdr>
        </w:div>
        <w:div w:id="757797726">
          <w:marLeft w:val="0"/>
          <w:marRight w:val="0"/>
          <w:marTop w:val="105"/>
          <w:marBottom w:val="105"/>
          <w:divBdr>
            <w:top w:val="none" w:sz="0" w:space="0" w:color="auto"/>
            <w:left w:val="none" w:sz="0" w:space="0" w:color="auto"/>
            <w:bottom w:val="none" w:sz="0" w:space="0" w:color="auto"/>
            <w:right w:val="none" w:sz="0" w:space="0" w:color="auto"/>
          </w:divBdr>
        </w:div>
        <w:div w:id="593437319">
          <w:marLeft w:val="0"/>
          <w:marRight w:val="0"/>
          <w:marTop w:val="105"/>
          <w:marBottom w:val="105"/>
          <w:divBdr>
            <w:top w:val="none" w:sz="0" w:space="0" w:color="auto"/>
            <w:left w:val="none" w:sz="0" w:space="0" w:color="auto"/>
            <w:bottom w:val="none" w:sz="0" w:space="0" w:color="auto"/>
            <w:right w:val="none" w:sz="0" w:space="0" w:color="auto"/>
          </w:divBdr>
        </w:div>
        <w:div w:id="761410940">
          <w:marLeft w:val="0"/>
          <w:marRight w:val="0"/>
          <w:marTop w:val="105"/>
          <w:marBottom w:val="105"/>
          <w:divBdr>
            <w:top w:val="none" w:sz="0" w:space="0" w:color="auto"/>
            <w:left w:val="none" w:sz="0" w:space="0" w:color="auto"/>
            <w:bottom w:val="none" w:sz="0" w:space="0" w:color="auto"/>
            <w:right w:val="none" w:sz="0" w:space="0" w:color="auto"/>
          </w:divBdr>
        </w:div>
        <w:div w:id="90397837">
          <w:marLeft w:val="0"/>
          <w:marRight w:val="0"/>
          <w:marTop w:val="105"/>
          <w:marBottom w:val="105"/>
          <w:divBdr>
            <w:top w:val="none" w:sz="0" w:space="0" w:color="auto"/>
            <w:left w:val="none" w:sz="0" w:space="0" w:color="auto"/>
            <w:bottom w:val="none" w:sz="0" w:space="0" w:color="auto"/>
            <w:right w:val="none" w:sz="0" w:space="0" w:color="auto"/>
          </w:divBdr>
        </w:div>
        <w:div w:id="1645237389">
          <w:marLeft w:val="0"/>
          <w:marRight w:val="0"/>
          <w:marTop w:val="105"/>
          <w:marBottom w:val="105"/>
          <w:divBdr>
            <w:top w:val="none" w:sz="0" w:space="0" w:color="auto"/>
            <w:left w:val="none" w:sz="0" w:space="0" w:color="auto"/>
            <w:bottom w:val="none" w:sz="0" w:space="0" w:color="auto"/>
            <w:right w:val="none" w:sz="0" w:space="0" w:color="auto"/>
          </w:divBdr>
        </w:div>
        <w:div w:id="449126450">
          <w:marLeft w:val="0"/>
          <w:marRight w:val="0"/>
          <w:marTop w:val="105"/>
          <w:marBottom w:val="105"/>
          <w:divBdr>
            <w:top w:val="none" w:sz="0" w:space="0" w:color="auto"/>
            <w:left w:val="none" w:sz="0" w:space="0" w:color="auto"/>
            <w:bottom w:val="none" w:sz="0" w:space="0" w:color="auto"/>
            <w:right w:val="none" w:sz="0" w:space="0" w:color="auto"/>
          </w:divBdr>
        </w:div>
        <w:div w:id="940726846">
          <w:marLeft w:val="0"/>
          <w:marRight w:val="0"/>
          <w:marTop w:val="105"/>
          <w:marBottom w:val="105"/>
          <w:divBdr>
            <w:top w:val="none" w:sz="0" w:space="0" w:color="auto"/>
            <w:left w:val="none" w:sz="0" w:space="0" w:color="auto"/>
            <w:bottom w:val="none" w:sz="0" w:space="0" w:color="auto"/>
            <w:right w:val="none" w:sz="0" w:space="0" w:color="auto"/>
          </w:divBdr>
        </w:div>
        <w:div w:id="1513061584">
          <w:marLeft w:val="0"/>
          <w:marRight w:val="0"/>
          <w:marTop w:val="105"/>
          <w:marBottom w:val="105"/>
          <w:divBdr>
            <w:top w:val="none" w:sz="0" w:space="0" w:color="auto"/>
            <w:left w:val="none" w:sz="0" w:space="0" w:color="auto"/>
            <w:bottom w:val="none" w:sz="0" w:space="0" w:color="auto"/>
            <w:right w:val="none" w:sz="0" w:space="0" w:color="auto"/>
          </w:divBdr>
        </w:div>
        <w:div w:id="1056128481">
          <w:marLeft w:val="0"/>
          <w:marRight w:val="0"/>
          <w:marTop w:val="105"/>
          <w:marBottom w:val="105"/>
          <w:divBdr>
            <w:top w:val="none" w:sz="0" w:space="0" w:color="auto"/>
            <w:left w:val="none" w:sz="0" w:space="0" w:color="auto"/>
            <w:bottom w:val="none" w:sz="0" w:space="0" w:color="auto"/>
            <w:right w:val="none" w:sz="0" w:space="0" w:color="auto"/>
          </w:divBdr>
        </w:div>
        <w:div w:id="1353920266">
          <w:marLeft w:val="0"/>
          <w:marRight w:val="0"/>
          <w:marTop w:val="105"/>
          <w:marBottom w:val="105"/>
          <w:divBdr>
            <w:top w:val="none" w:sz="0" w:space="0" w:color="auto"/>
            <w:left w:val="none" w:sz="0" w:space="0" w:color="auto"/>
            <w:bottom w:val="none" w:sz="0" w:space="0" w:color="auto"/>
            <w:right w:val="none" w:sz="0" w:space="0" w:color="auto"/>
          </w:divBdr>
        </w:div>
        <w:div w:id="957028803">
          <w:marLeft w:val="0"/>
          <w:marRight w:val="0"/>
          <w:marTop w:val="58"/>
          <w:marBottom w:val="468"/>
          <w:divBdr>
            <w:top w:val="none" w:sz="0" w:space="0" w:color="auto"/>
            <w:left w:val="none" w:sz="0" w:space="0" w:color="auto"/>
            <w:bottom w:val="none" w:sz="0" w:space="0" w:color="auto"/>
            <w:right w:val="none" w:sz="0" w:space="0" w:color="auto"/>
          </w:divBdr>
          <w:divsChild>
            <w:div w:id="419526319">
              <w:marLeft w:val="90"/>
              <w:marRight w:val="0"/>
              <w:marTop w:val="150"/>
              <w:marBottom w:val="0"/>
              <w:divBdr>
                <w:top w:val="none" w:sz="0" w:space="0" w:color="auto"/>
                <w:left w:val="none" w:sz="0" w:space="0" w:color="auto"/>
                <w:bottom w:val="none" w:sz="0" w:space="0" w:color="auto"/>
                <w:right w:val="none" w:sz="0" w:space="0" w:color="auto"/>
              </w:divBdr>
            </w:div>
            <w:div w:id="969676204">
              <w:marLeft w:val="90"/>
              <w:marRight w:val="0"/>
              <w:marTop w:val="150"/>
              <w:marBottom w:val="0"/>
              <w:divBdr>
                <w:top w:val="none" w:sz="0" w:space="0" w:color="auto"/>
                <w:left w:val="none" w:sz="0" w:space="0" w:color="auto"/>
                <w:bottom w:val="none" w:sz="0" w:space="0" w:color="auto"/>
                <w:right w:val="none" w:sz="0" w:space="0" w:color="auto"/>
              </w:divBdr>
            </w:div>
            <w:div w:id="1863981066">
              <w:marLeft w:val="90"/>
              <w:marRight w:val="0"/>
              <w:marTop w:val="150"/>
              <w:marBottom w:val="0"/>
              <w:divBdr>
                <w:top w:val="none" w:sz="0" w:space="0" w:color="auto"/>
                <w:left w:val="none" w:sz="0" w:space="0" w:color="auto"/>
                <w:bottom w:val="none" w:sz="0" w:space="0" w:color="auto"/>
                <w:right w:val="none" w:sz="0" w:space="0" w:color="auto"/>
              </w:divBdr>
            </w:div>
            <w:div w:id="1374771620">
              <w:marLeft w:val="90"/>
              <w:marRight w:val="0"/>
              <w:marTop w:val="150"/>
              <w:marBottom w:val="0"/>
              <w:divBdr>
                <w:top w:val="none" w:sz="0" w:space="0" w:color="auto"/>
                <w:left w:val="none" w:sz="0" w:space="0" w:color="auto"/>
                <w:bottom w:val="none" w:sz="0" w:space="0" w:color="auto"/>
                <w:right w:val="none" w:sz="0" w:space="0" w:color="auto"/>
              </w:divBdr>
            </w:div>
            <w:div w:id="357320033">
              <w:marLeft w:val="90"/>
              <w:marRight w:val="0"/>
              <w:marTop w:val="150"/>
              <w:marBottom w:val="0"/>
              <w:divBdr>
                <w:top w:val="none" w:sz="0" w:space="0" w:color="auto"/>
                <w:left w:val="none" w:sz="0" w:space="0" w:color="auto"/>
                <w:bottom w:val="none" w:sz="0" w:space="0" w:color="auto"/>
                <w:right w:val="none" w:sz="0" w:space="0" w:color="auto"/>
              </w:divBdr>
            </w:div>
            <w:div w:id="1047871777">
              <w:marLeft w:val="90"/>
              <w:marRight w:val="0"/>
              <w:marTop w:val="150"/>
              <w:marBottom w:val="0"/>
              <w:divBdr>
                <w:top w:val="none" w:sz="0" w:space="0" w:color="auto"/>
                <w:left w:val="none" w:sz="0" w:space="0" w:color="auto"/>
                <w:bottom w:val="none" w:sz="0" w:space="0" w:color="auto"/>
                <w:right w:val="none" w:sz="0" w:space="0" w:color="auto"/>
              </w:divBdr>
            </w:div>
          </w:divsChild>
        </w:div>
      </w:divsChild>
    </w:div>
    <w:div w:id="1734961664">
      <w:bodyDiv w:val="1"/>
      <w:marLeft w:val="0"/>
      <w:marRight w:val="0"/>
      <w:marTop w:val="0"/>
      <w:marBottom w:val="0"/>
      <w:divBdr>
        <w:top w:val="none" w:sz="0" w:space="0" w:color="auto"/>
        <w:left w:val="none" w:sz="0" w:space="0" w:color="auto"/>
        <w:bottom w:val="none" w:sz="0" w:space="0" w:color="auto"/>
        <w:right w:val="none" w:sz="0" w:space="0" w:color="auto"/>
      </w:divBdr>
    </w:div>
    <w:div w:id="1735858651">
      <w:bodyDiv w:val="1"/>
      <w:marLeft w:val="0"/>
      <w:marRight w:val="0"/>
      <w:marTop w:val="0"/>
      <w:marBottom w:val="0"/>
      <w:divBdr>
        <w:top w:val="none" w:sz="0" w:space="0" w:color="auto"/>
        <w:left w:val="none" w:sz="0" w:space="0" w:color="auto"/>
        <w:bottom w:val="none" w:sz="0" w:space="0" w:color="auto"/>
        <w:right w:val="none" w:sz="0" w:space="0" w:color="auto"/>
      </w:divBdr>
    </w:div>
    <w:div w:id="1736315635">
      <w:bodyDiv w:val="1"/>
      <w:marLeft w:val="0"/>
      <w:marRight w:val="0"/>
      <w:marTop w:val="0"/>
      <w:marBottom w:val="0"/>
      <w:divBdr>
        <w:top w:val="none" w:sz="0" w:space="0" w:color="auto"/>
        <w:left w:val="none" w:sz="0" w:space="0" w:color="auto"/>
        <w:bottom w:val="none" w:sz="0" w:space="0" w:color="auto"/>
        <w:right w:val="none" w:sz="0" w:space="0" w:color="auto"/>
      </w:divBdr>
    </w:div>
    <w:div w:id="1744454112">
      <w:bodyDiv w:val="1"/>
      <w:marLeft w:val="0"/>
      <w:marRight w:val="0"/>
      <w:marTop w:val="0"/>
      <w:marBottom w:val="0"/>
      <w:divBdr>
        <w:top w:val="none" w:sz="0" w:space="0" w:color="auto"/>
        <w:left w:val="none" w:sz="0" w:space="0" w:color="auto"/>
        <w:bottom w:val="none" w:sz="0" w:space="0" w:color="auto"/>
        <w:right w:val="none" w:sz="0" w:space="0" w:color="auto"/>
      </w:divBdr>
    </w:div>
    <w:div w:id="1765608431">
      <w:bodyDiv w:val="1"/>
      <w:marLeft w:val="0"/>
      <w:marRight w:val="0"/>
      <w:marTop w:val="0"/>
      <w:marBottom w:val="0"/>
      <w:divBdr>
        <w:top w:val="none" w:sz="0" w:space="0" w:color="auto"/>
        <w:left w:val="none" w:sz="0" w:space="0" w:color="auto"/>
        <w:bottom w:val="none" w:sz="0" w:space="0" w:color="auto"/>
        <w:right w:val="none" w:sz="0" w:space="0" w:color="auto"/>
      </w:divBdr>
    </w:div>
    <w:div w:id="1769304215">
      <w:bodyDiv w:val="1"/>
      <w:marLeft w:val="0"/>
      <w:marRight w:val="0"/>
      <w:marTop w:val="0"/>
      <w:marBottom w:val="0"/>
      <w:divBdr>
        <w:top w:val="none" w:sz="0" w:space="0" w:color="auto"/>
        <w:left w:val="none" w:sz="0" w:space="0" w:color="auto"/>
        <w:bottom w:val="none" w:sz="0" w:space="0" w:color="auto"/>
        <w:right w:val="none" w:sz="0" w:space="0" w:color="auto"/>
      </w:divBdr>
    </w:div>
    <w:div w:id="1783452456">
      <w:bodyDiv w:val="1"/>
      <w:marLeft w:val="0"/>
      <w:marRight w:val="0"/>
      <w:marTop w:val="0"/>
      <w:marBottom w:val="0"/>
      <w:divBdr>
        <w:top w:val="none" w:sz="0" w:space="0" w:color="auto"/>
        <w:left w:val="none" w:sz="0" w:space="0" w:color="auto"/>
        <w:bottom w:val="none" w:sz="0" w:space="0" w:color="auto"/>
        <w:right w:val="none" w:sz="0" w:space="0" w:color="auto"/>
      </w:divBdr>
    </w:div>
    <w:div w:id="1789740942">
      <w:bodyDiv w:val="1"/>
      <w:marLeft w:val="0"/>
      <w:marRight w:val="0"/>
      <w:marTop w:val="0"/>
      <w:marBottom w:val="0"/>
      <w:divBdr>
        <w:top w:val="none" w:sz="0" w:space="0" w:color="auto"/>
        <w:left w:val="none" w:sz="0" w:space="0" w:color="auto"/>
        <w:bottom w:val="none" w:sz="0" w:space="0" w:color="auto"/>
        <w:right w:val="none" w:sz="0" w:space="0" w:color="auto"/>
      </w:divBdr>
    </w:div>
    <w:div w:id="1796293347">
      <w:bodyDiv w:val="1"/>
      <w:marLeft w:val="0"/>
      <w:marRight w:val="0"/>
      <w:marTop w:val="0"/>
      <w:marBottom w:val="0"/>
      <w:divBdr>
        <w:top w:val="none" w:sz="0" w:space="0" w:color="auto"/>
        <w:left w:val="none" w:sz="0" w:space="0" w:color="auto"/>
        <w:bottom w:val="none" w:sz="0" w:space="0" w:color="auto"/>
        <w:right w:val="none" w:sz="0" w:space="0" w:color="auto"/>
      </w:divBdr>
    </w:div>
    <w:div w:id="1798522839">
      <w:bodyDiv w:val="1"/>
      <w:marLeft w:val="0"/>
      <w:marRight w:val="0"/>
      <w:marTop w:val="0"/>
      <w:marBottom w:val="0"/>
      <w:divBdr>
        <w:top w:val="none" w:sz="0" w:space="0" w:color="auto"/>
        <w:left w:val="none" w:sz="0" w:space="0" w:color="auto"/>
        <w:bottom w:val="none" w:sz="0" w:space="0" w:color="auto"/>
        <w:right w:val="none" w:sz="0" w:space="0" w:color="auto"/>
      </w:divBdr>
    </w:div>
    <w:div w:id="1801875593">
      <w:bodyDiv w:val="1"/>
      <w:marLeft w:val="0"/>
      <w:marRight w:val="0"/>
      <w:marTop w:val="0"/>
      <w:marBottom w:val="0"/>
      <w:divBdr>
        <w:top w:val="none" w:sz="0" w:space="0" w:color="auto"/>
        <w:left w:val="none" w:sz="0" w:space="0" w:color="auto"/>
        <w:bottom w:val="none" w:sz="0" w:space="0" w:color="auto"/>
        <w:right w:val="none" w:sz="0" w:space="0" w:color="auto"/>
      </w:divBdr>
    </w:div>
    <w:div w:id="1811895444">
      <w:bodyDiv w:val="1"/>
      <w:marLeft w:val="0"/>
      <w:marRight w:val="0"/>
      <w:marTop w:val="0"/>
      <w:marBottom w:val="0"/>
      <w:divBdr>
        <w:top w:val="none" w:sz="0" w:space="0" w:color="auto"/>
        <w:left w:val="none" w:sz="0" w:space="0" w:color="auto"/>
        <w:bottom w:val="none" w:sz="0" w:space="0" w:color="auto"/>
        <w:right w:val="none" w:sz="0" w:space="0" w:color="auto"/>
      </w:divBdr>
    </w:div>
    <w:div w:id="1814828290">
      <w:bodyDiv w:val="1"/>
      <w:marLeft w:val="0"/>
      <w:marRight w:val="0"/>
      <w:marTop w:val="0"/>
      <w:marBottom w:val="0"/>
      <w:divBdr>
        <w:top w:val="none" w:sz="0" w:space="0" w:color="auto"/>
        <w:left w:val="none" w:sz="0" w:space="0" w:color="auto"/>
        <w:bottom w:val="none" w:sz="0" w:space="0" w:color="auto"/>
        <w:right w:val="none" w:sz="0" w:space="0" w:color="auto"/>
      </w:divBdr>
    </w:div>
    <w:div w:id="1817606291">
      <w:bodyDiv w:val="1"/>
      <w:marLeft w:val="0"/>
      <w:marRight w:val="0"/>
      <w:marTop w:val="0"/>
      <w:marBottom w:val="0"/>
      <w:divBdr>
        <w:top w:val="none" w:sz="0" w:space="0" w:color="auto"/>
        <w:left w:val="none" w:sz="0" w:space="0" w:color="auto"/>
        <w:bottom w:val="none" w:sz="0" w:space="0" w:color="auto"/>
        <w:right w:val="none" w:sz="0" w:space="0" w:color="auto"/>
      </w:divBdr>
    </w:div>
    <w:div w:id="1826773861">
      <w:bodyDiv w:val="1"/>
      <w:marLeft w:val="0"/>
      <w:marRight w:val="0"/>
      <w:marTop w:val="0"/>
      <w:marBottom w:val="0"/>
      <w:divBdr>
        <w:top w:val="none" w:sz="0" w:space="0" w:color="auto"/>
        <w:left w:val="none" w:sz="0" w:space="0" w:color="auto"/>
        <w:bottom w:val="none" w:sz="0" w:space="0" w:color="auto"/>
        <w:right w:val="none" w:sz="0" w:space="0" w:color="auto"/>
      </w:divBdr>
    </w:div>
    <w:div w:id="1836532444">
      <w:bodyDiv w:val="1"/>
      <w:marLeft w:val="0"/>
      <w:marRight w:val="0"/>
      <w:marTop w:val="0"/>
      <w:marBottom w:val="0"/>
      <w:divBdr>
        <w:top w:val="none" w:sz="0" w:space="0" w:color="auto"/>
        <w:left w:val="none" w:sz="0" w:space="0" w:color="auto"/>
        <w:bottom w:val="none" w:sz="0" w:space="0" w:color="auto"/>
        <w:right w:val="none" w:sz="0" w:space="0" w:color="auto"/>
      </w:divBdr>
    </w:div>
    <w:div w:id="1843736862">
      <w:bodyDiv w:val="1"/>
      <w:marLeft w:val="0"/>
      <w:marRight w:val="0"/>
      <w:marTop w:val="0"/>
      <w:marBottom w:val="0"/>
      <w:divBdr>
        <w:top w:val="none" w:sz="0" w:space="0" w:color="auto"/>
        <w:left w:val="none" w:sz="0" w:space="0" w:color="auto"/>
        <w:bottom w:val="none" w:sz="0" w:space="0" w:color="auto"/>
        <w:right w:val="none" w:sz="0" w:space="0" w:color="auto"/>
      </w:divBdr>
    </w:div>
    <w:div w:id="1845784867">
      <w:bodyDiv w:val="1"/>
      <w:marLeft w:val="0"/>
      <w:marRight w:val="0"/>
      <w:marTop w:val="0"/>
      <w:marBottom w:val="0"/>
      <w:divBdr>
        <w:top w:val="none" w:sz="0" w:space="0" w:color="auto"/>
        <w:left w:val="none" w:sz="0" w:space="0" w:color="auto"/>
        <w:bottom w:val="none" w:sz="0" w:space="0" w:color="auto"/>
        <w:right w:val="none" w:sz="0" w:space="0" w:color="auto"/>
      </w:divBdr>
    </w:div>
    <w:div w:id="1852063448">
      <w:bodyDiv w:val="1"/>
      <w:marLeft w:val="0"/>
      <w:marRight w:val="0"/>
      <w:marTop w:val="0"/>
      <w:marBottom w:val="0"/>
      <w:divBdr>
        <w:top w:val="none" w:sz="0" w:space="0" w:color="auto"/>
        <w:left w:val="none" w:sz="0" w:space="0" w:color="auto"/>
        <w:bottom w:val="none" w:sz="0" w:space="0" w:color="auto"/>
        <w:right w:val="none" w:sz="0" w:space="0" w:color="auto"/>
      </w:divBdr>
    </w:div>
    <w:div w:id="1854420757">
      <w:bodyDiv w:val="1"/>
      <w:marLeft w:val="0"/>
      <w:marRight w:val="0"/>
      <w:marTop w:val="0"/>
      <w:marBottom w:val="0"/>
      <w:divBdr>
        <w:top w:val="none" w:sz="0" w:space="0" w:color="auto"/>
        <w:left w:val="none" w:sz="0" w:space="0" w:color="auto"/>
        <w:bottom w:val="none" w:sz="0" w:space="0" w:color="auto"/>
        <w:right w:val="none" w:sz="0" w:space="0" w:color="auto"/>
      </w:divBdr>
    </w:div>
    <w:div w:id="1855994914">
      <w:bodyDiv w:val="1"/>
      <w:marLeft w:val="0"/>
      <w:marRight w:val="0"/>
      <w:marTop w:val="0"/>
      <w:marBottom w:val="0"/>
      <w:divBdr>
        <w:top w:val="none" w:sz="0" w:space="0" w:color="auto"/>
        <w:left w:val="none" w:sz="0" w:space="0" w:color="auto"/>
        <w:bottom w:val="none" w:sz="0" w:space="0" w:color="auto"/>
        <w:right w:val="none" w:sz="0" w:space="0" w:color="auto"/>
      </w:divBdr>
    </w:div>
    <w:div w:id="1860006417">
      <w:bodyDiv w:val="1"/>
      <w:marLeft w:val="0"/>
      <w:marRight w:val="0"/>
      <w:marTop w:val="0"/>
      <w:marBottom w:val="0"/>
      <w:divBdr>
        <w:top w:val="none" w:sz="0" w:space="0" w:color="auto"/>
        <w:left w:val="none" w:sz="0" w:space="0" w:color="auto"/>
        <w:bottom w:val="none" w:sz="0" w:space="0" w:color="auto"/>
        <w:right w:val="none" w:sz="0" w:space="0" w:color="auto"/>
      </w:divBdr>
    </w:div>
    <w:div w:id="1860271706">
      <w:bodyDiv w:val="1"/>
      <w:marLeft w:val="0"/>
      <w:marRight w:val="0"/>
      <w:marTop w:val="0"/>
      <w:marBottom w:val="0"/>
      <w:divBdr>
        <w:top w:val="none" w:sz="0" w:space="0" w:color="auto"/>
        <w:left w:val="none" w:sz="0" w:space="0" w:color="auto"/>
        <w:bottom w:val="none" w:sz="0" w:space="0" w:color="auto"/>
        <w:right w:val="none" w:sz="0" w:space="0" w:color="auto"/>
      </w:divBdr>
    </w:div>
    <w:div w:id="1861047446">
      <w:bodyDiv w:val="1"/>
      <w:marLeft w:val="0"/>
      <w:marRight w:val="0"/>
      <w:marTop w:val="0"/>
      <w:marBottom w:val="0"/>
      <w:divBdr>
        <w:top w:val="none" w:sz="0" w:space="0" w:color="auto"/>
        <w:left w:val="none" w:sz="0" w:space="0" w:color="auto"/>
        <w:bottom w:val="none" w:sz="0" w:space="0" w:color="auto"/>
        <w:right w:val="none" w:sz="0" w:space="0" w:color="auto"/>
      </w:divBdr>
    </w:div>
    <w:div w:id="1885872168">
      <w:bodyDiv w:val="1"/>
      <w:marLeft w:val="0"/>
      <w:marRight w:val="0"/>
      <w:marTop w:val="0"/>
      <w:marBottom w:val="0"/>
      <w:divBdr>
        <w:top w:val="none" w:sz="0" w:space="0" w:color="auto"/>
        <w:left w:val="none" w:sz="0" w:space="0" w:color="auto"/>
        <w:bottom w:val="none" w:sz="0" w:space="0" w:color="auto"/>
        <w:right w:val="none" w:sz="0" w:space="0" w:color="auto"/>
      </w:divBdr>
    </w:div>
    <w:div w:id="1896159532">
      <w:bodyDiv w:val="1"/>
      <w:marLeft w:val="0"/>
      <w:marRight w:val="0"/>
      <w:marTop w:val="0"/>
      <w:marBottom w:val="0"/>
      <w:divBdr>
        <w:top w:val="none" w:sz="0" w:space="0" w:color="auto"/>
        <w:left w:val="none" w:sz="0" w:space="0" w:color="auto"/>
        <w:bottom w:val="none" w:sz="0" w:space="0" w:color="auto"/>
        <w:right w:val="none" w:sz="0" w:space="0" w:color="auto"/>
      </w:divBdr>
    </w:div>
    <w:div w:id="1897277969">
      <w:bodyDiv w:val="1"/>
      <w:marLeft w:val="0"/>
      <w:marRight w:val="0"/>
      <w:marTop w:val="0"/>
      <w:marBottom w:val="0"/>
      <w:divBdr>
        <w:top w:val="none" w:sz="0" w:space="0" w:color="auto"/>
        <w:left w:val="none" w:sz="0" w:space="0" w:color="auto"/>
        <w:bottom w:val="none" w:sz="0" w:space="0" w:color="auto"/>
        <w:right w:val="none" w:sz="0" w:space="0" w:color="auto"/>
      </w:divBdr>
    </w:div>
    <w:div w:id="1899432040">
      <w:bodyDiv w:val="1"/>
      <w:marLeft w:val="0"/>
      <w:marRight w:val="0"/>
      <w:marTop w:val="0"/>
      <w:marBottom w:val="0"/>
      <w:divBdr>
        <w:top w:val="none" w:sz="0" w:space="0" w:color="auto"/>
        <w:left w:val="none" w:sz="0" w:space="0" w:color="auto"/>
        <w:bottom w:val="none" w:sz="0" w:space="0" w:color="auto"/>
        <w:right w:val="none" w:sz="0" w:space="0" w:color="auto"/>
      </w:divBdr>
    </w:div>
    <w:div w:id="1907252963">
      <w:bodyDiv w:val="1"/>
      <w:marLeft w:val="0"/>
      <w:marRight w:val="0"/>
      <w:marTop w:val="0"/>
      <w:marBottom w:val="0"/>
      <w:divBdr>
        <w:top w:val="none" w:sz="0" w:space="0" w:color="auto"/>
        <w:left w:val="none" w:sz="0" w:space="0" w:color="auto"/>
        <w:bottom w:val="none" w:sz="0" w:space="0" w:color="auto"/>
        <w:right w:val="none" w:sz="0" w:space="0" w:color="auto"/>
      </w:divBdr>
    </w:div>
    <w:div w:id="1925803057">
      <w:bodyDiv w:val="1"/>
      <w:marLeft w:val="0"/>
      <w:marRight w:val="0"/>
      <w:marTop w:val="0"/>
      <w:marBottom w:val="0"/>
      <w:divBdr>
        <w:top w:val="none" w:sz="0" w:space="0" w:color="auto"/>
        <w:left w:val="none" w:sz="0" w:space="0" w:color="auto"/>
        <w:bottom w:val="none" w:sz="0" w:space="0" w:color="auto"/>
        <w:right w:val="none" w:sz="0" w:space="0" w:color="auto"/>
      </w:divBdr>
    </w:div>
    <w:div w:id="1973511348">
      <w:bodyDiv w:val="1"/>
      <w:marLeft w:val="0"/>
      <w:marRight w:val="0"/>
      <w:marTop w:val="0"/>
      <w:marBottom w:val="0"/>
      <w:divBdr>
        <w:top w:val="none" w:sz="0" w:space="0" w:color="auto"/>
        <w:left w:val="none" w:sz="0" w:space="0" w:color="auto"/>
        <w:bottom w:val="none" w:sz="0" w:space="0" w:color="auto"/>
        <w:right w:val="none" w:sz="0" w:space="0" w:color="auto"/>
      </w:divBdr>
    </w:div>
    <w:div w:id="1973898371">
      <w:bodyDiv w:val="1"/>
      <w:marLeft w:val="0"/>
      <w:marRight w:val="0"/>
      <w:marTop w:val="0"/>
      <w:marBottom w:val="0"/>
      <w:divBdr>
        <w:top w:val="none" w:sz="0" w:space="0" w:color="auto"/>
        <w:left w:val="none" w:sz="0" w:space="0" w:color="auto"/>
        <w:bottom w:val="none" w:sz="0" w:space="0" w:color="auto"/>
        <w:right w:val="none" w:sz="0" w:space="0" w:color="auto"/>
      </w:divBdr>
    </w:div>
    <w:div w:id="1984263532">
      <w:bodyDiv w:val="1"/>
      <w:marLeft w:val="0"/>
      <w:marRight w:val="0"/>
      <w:marTop w:val="0"/>
      <w:marBottom w:val="0"/>
      <w:divBdr>
        <w:top w:val="none" w:sz="0" w:space="0" w:color="auto"/>
        <w:left w:val="none" w:sz="0" w:space="0" w:color="auto"/>
        <w:bottom w:val="none" w:sz="0" w:space="0" w:color="auto"/>
        <w:right w:val="none" w:sz="0" w:space="0" w:color="auto"/>
      </w:divBdr>
    </w:div>
    <w:div w:id="2014453064">
      <w:bodyDiv w:val="1"/>
      <w:marLeft w:val="0"/>
      <w:marRight w:val="0"/>
      <w:marTop w:val="0"/>
      <w:marBottom w:val="0"/>
      <w:divBdr>
        <w:top w:val="none" w:sz="0" w:space="0" w:color="auto"/>
        <w:left w:val="none" w:sz="0" w:space="0" w:color="auto"/>
        <w:bottom w:val="none" w:sz="0" w:space="0" w:color="auto"/>
        <w:right w:val="none" w:sz="0" w:space="0" w:color="auto"/>
      </w:divBdr>
    </w:div>
    <w:div w:id="2018576644">
      <w:bodyDiv w:val="1"/>
      <w:marLeft w:val="0"/>
      <w:marRight w:val="0"/>
      <w:marTop w:val="0"/>
      <w:marBottom w:val="0"/>
      <w:divBdr>
        <w:top w:val="none" w:sz="0" w:space="0" w:color="auto"/>
        <w:left w:val="none" w:sz="0" w:space="0" w:color="auto"/>
        <w:bottom w:val="none" w:sz="0" w:space="0" w:color="auto"/>
        <w:right w:val="none" w:sz="0" w:space="0" w:color="auto"/>
      </w:divBdr>
    </w:div>
    <w:div w:id="2019458379">
      <w:bodyDiv w:val="1"/>
      <w:marLeft w:val="0"/>
      <w:marRight w:val="0"/>
      <w:marTop w:val="0"/>
      <w:marBottom w:val="0"/>
      <w:divBdr>
        <w:top w:val="none" w:sz="0" w:space="0" w:color="auto"/>
        <w:left w:val="none" w:sz="0" w:space="0" w:color="auto"/>
        <w:bottom w:val="none" w:sz="0" w:space="0" w:color="auto"/>
        <w:right w:val="none" w:sz="0" w:space="0" w:color="auto"/>
      </w:divBdr>
    </w:div>
    <w:div w:id="2023047571">
      <w:bodyDiv w:val="1"/>
      <w:marLeft w:val="0"/>
      <w:marRight w:val="0"/>
      <w:marTop w:val="0"/>
      <w:marBottom w:val="0"/>
      <w:divBdr>
        <w:top w:val="none" w:sz="0" w:space="0" w:color="auto"/>
        <w:left w:val="none" w:sz="0" w:space="0" w:color="auto"/>
        <w:bottom w:val="none" w:sz="0" w:space="0" w:color="auto"/>
        <w:right w:val="none" w:sz="0" w:space="0" w:color="auto"/>
      </w:divBdr>
    </w:div>
    <w:div w:id="2024086046">
      <w:bodyDiv w:val="1"/>
      <w:marLeft w:val="0"/>
      <w:marRight w:val="0"/>
      <w:marTop w:val="0"/>
      <w:marBottom w:val="0"/>
      <w:divBdr>
        <w:top w:val="none" w:sz="0" w:space="0" w:color="auto"/>
        <w:left w:val="none" w:sz="0" w:space="0" w:color="auto"/>
        <w:bottom w:val="none" w:sz="0" w:space="0" w:color="auto"/>
        <w:right w:val="none" w:sz="0" w:space="0" w:color="auto"/>
      </w:divBdr>
    </w:div>
    <w:div w:id="2028553882">
      <w:bodyDiv w:val="1"/>
      <w:marLeft w:val="0"/>
      <w:marRight w:val="0"/>
      <w:marTop w:val="0"/>
      <w:marBottom w:val="0"/>
      <w:divBdr>
        <w:top w:val="none" w:sz="0" w:space="0" w:color="auto"/>
        <w:left w:val="none" w:sz="0" w:space="0" w:color="auto"/>
        <w:bottom w:val="none" w:sz="0" w:space="0" w:color="auto"/>
        <w:right w:val="none" w:sz="0" w:space="0" w:color="auto"/>
      </w:divBdr>
    </w:div>
    <w:div w:id="2046171206">
      <w:bodyDiv w:val="1"/>
      <w:marLeft w:val="0"/>
      <w:marRight w:val="0"/>
      <w:marTop w:val="0"/>
      <w:marBottom w:val="0"/>
      <w:divBdr>
        <w:top w:val="none" w:sz="0" w:space="0" w:color="auto"/>
        <w:left w:val="none" w:sz="0" w:space="0" w:color="auto"/>
        <w:bottom w:val="none" w:sz="0" w:space="0" w:color="auto"/>
        <w:right w:val="none" w:sz="0" w:space="0" w:color="auto"/>
      </w:divBdr>
    </w:div>
    <w:div w:id="2079472072">
      <w:bodyDiv w:val="1"/>
      <w:marLeft w:val="0"/>
      <w:marRight w:val="0"/>
      <w:marTop w:val="0"/>
      <w:marBottom w:val="0"/>
      <w:divBdr>
        <w:top w:val="none" w:sz="0" w:space="0" w:color="auto"/>
        <w:left w:val="none" w:sz="0" w:space="0" w:color="auto"/>
        <w:bottom w:val="none" w:sz="0" w:space="0" w:color="auto"/>
        <w:right w:val="none" w:sz="0" w:space="0" w:color="auto"/>
      </w:divBdr>
    </w:div>
    <w:div w:id="2115124003">
      <w:bodyDiv w:val="1"/>
      <w:marLeft w:val="0"/>
      <w:marRight w:val="0"/>
      <w:marTop w:val="0"/>
      <w:marBottom w:val="0"/>
      <w:divBdr>
        <w:top w:val="none" w:sz="0" w:space="0" w:color="auto"/>
        <w:left w:val="none" w:sz="0" w:space="0" w:color="auto"/>
        <w:bottom w:val="none" w:sz="0" w:space="0" w:color="auto"/>
        <w:right w:val="none" w:sz="0" w:space="0" w:color="auto"/>
      </w:divBdr>
    </w:div>
    <w:div w:id="212888931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4.png"/><Relationship Id="rId21" Type="http://schemas.openxmlformats.org/officeDocument/2006/relationships/hyperlink" Target="file:///C:\Users\Agustin\Documents\Agustin\Universidad\Tesina\Proyecto%20de%20tesina\sar\Informe%20tesina\Borrador%20Final%20-%20Tesina%20Mansilla-Schlapp.docx.docx" TargetMode="External"/><Relationship Id="rId42" Type="http://schemas.openxmlformats.org/officeDocument/2006/relationships/image" Target="media/image20.png"/><Relationship Id="rId47" Type="http://schemas.openxmlformats.org/officeDocument/2006/relationships/hyperlink" Target="https://es.wikipedia.org/wiki/GPU" TargetMode="External"/><Relationship Id="rId63" Type="http://schemas.openxmlformats.org/officeDocument/2006/relationships/image" Target="media/image36.png"/><Relationship Id="rId68" Type="http://schemas.openxmlformats.org/officeDocument/2006/relationships/image" Target="media/image41.png"/><Relationship Id="rId84" Type="http://schemas.openxmlformats.org/officeDocument/2006/relationships/image" Target="media/image57.png"/><Relationship Id="rId89" Type="http://schemas.microsoft.com/office/2011/relationships/people" Target="people.xml"/><Relationship Id="rId16" Type="http://schemas.openxmlformats.org/officeDocument/2006/relationships/hyperlink" Target="file:///C:\Users\Agustin\Documents\Agustin\Universidad\Tesina\Proyecto%20de%20tesina\sar\Informe%20tesina\Borrador%20Final%20-%20Tesina%20Mansilla-Schlapp.docx.docx" TargetMode="External"/><Relationship Id="rId11" Type="http://schemas.openxmlformats.org/officeDocument/2006/relationships/hyperlink" Target="file:///C:\Users\Agustin\Documents\Agustin\Universidad\Tesina\Proyecto%20de%20tesina\sar\Informe%20tesina\Borrador%20Final%20-%20Tesina%20Mansilla-Schlapp.docx.docx" TargetMode="External"/><Relationship Id="rId32" Type="http://schemas.openxmlformats.org/officeDocument/2006/relationships/image" Target="media/image10.png"/><Relationship Id="rId37" Type="http://schemas.openxmlformats.org/officeDocument/2006/relationships/image" Target="media/image15.png"/><Relationship Id="rId53" Type="http://schemas.openxmlformats.org/officeDocument/2006/relationships/image" Target="media/image26.png"/><Relationship Id="rId58" Type="http://schemas.openxmlformats.org/officeDocument/2006/relationships/image" Target="media/image31.png"/><Relationship Id="rId74" Type="http://schemas.openxmlformats.org/officeDocument/2006/relationships/image" Target="media/image47.png"/><Relationship Id="rId79" Type="http://schemas.openxmlformats.org/officeDocument/2006/relationships/image" Target="media/image52.png"/><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hyperlink" Target="file:///C:\Users\Agustin\Documents\Agustin\Universidad\Tesina\Proyecto%20de%20tesina\sar\Informe%20tesina\Borrador%20Final%20-%20Tesina%20Mansilla-Schlapp.docx.docx" TargetMode="External"/><Relationship Id="rId22" Type="http://schemas.openxmlformats.org/officeDocument/2006/relationships/hyperlink" Target="file:///C:\Users\Agustin\Documents\Agustin\Universidad\Tesina\Proyecto%20de%20tesina\sar\Informe%20tesina\Borrador%20Final%20-%20Tesina%20Mansilla-Schlapp.docx.docx" TargetMode="External"/><Relationship Id="rId27" Type="http://schemas.openxmlformats.org/officeDocument/2006/relationships/image" Target="media/image5.png"/><Relationship Id="rId30" Type="http://schemas.openxmlformats.org/officeDocument/2006/relationships/image" Target="media/image8.png"/><Relationship Id="rId35" Type="http://schemas.openxmlformats.org/officeDocument/2006/relationships/image" Target="media/image13.png"/><Relationship Id="rId43" Type="http://schemas.openxmlformats.org/officeDocument/2006/relationships/image" Target="media/image21.jpeg"/><Relationship Id="rId48" Type="http://schemas.openxmlformats.org/officeDocument/2006/relationships/hyperlink" Target="https://es.wikipedia.org/wiki/Procesamiento_digital_de_se%C3%B1ales" TargetMode="External"/><Relationship Id="rId56" Type="http://schemas.openxmlformats.org/officeDocument/2006/relationships/image" Target="media/image29.jpeg"/><Relationship Id="rId64" Type="http://schemas.openxmlformats.org/officeDocument/2006/relationships/image" Target="media/image37.png"/><Relationship Id="rId69" Type="http://schemas.openxmlformats.org/officeDocument/2006/relationships/image" Target="media/image42.png"/><Relationship Id="rId77" Type="http://schemas.openxmlformats.org/officeDocument/2006/relationships/image" Target="media/image50.png"/><Relationship Id="rId8" Type="http://schemas.openxmlformats.org/officeDocument/2006/relationships/image" Target="media/image1.png"/><Relationship Id="rId51" Type="http://schemas.openxmlformats.org/officeDocument/2006/relationships/image" Target="media/image24.jpeg"/><Relationship Id="rId72" Type="http://schemas.openxmlformats.org/officeDocument/2006/relationships/image" Target="media/image45.png"/><Relationship Id="rId80" Type="http://schemas.openxmlformats.org/officeDocument/2006/relationships/image" Target="media/image53.png"/><Relationship Id="rId85" Type="http://schemas.openxmlformats.org/officeDocument/2006/relationships/image" Target="media/image58.png"/><Relationship Id="rId3" Type="http://schemas.openxmlformats.org/officeDocument/2006/relationships/styles" Target="styles.xml"/><Relationship Id="rId12" Type="http://schemas.openxmlformats.org/officeDocument/2006/relationships/hyperlink" Target="file:///C:\Users\Agustin\Documents\Agustin\Universidad\Tesina\Proyecto%20de%20tesina\sar\Informe%20tesina\Borrador%20Final%20-%20Tesina%20Mansilla-Schlapp.docx.docx" TargetMode="External"/><Relationship Id="rId17" Type="http://schemas.openxmlformats.org/officeDocument/2006/relationships/hyperlink" Target="file:///C:\Users\Agustin\Documents\Agustin\Universidad\Tesina\Proyecto%20de%20tesina\sar\Informe%20tesina\Borrador%20Final%20-%20Tesina%20Mansilla-Schlapp.docx.docx" TargetMode="External"/><Relationship Id="rId25" Type="http://schemas.openxmlformats.org/officeDocument/2006/relationships/image" Target="media/image3.png"/><Relationship Id="rId33" Type="http://schemas.openxmlformats.org/officeDocument/2006/relationships/image" Target="media/image11.jpeg"/><Relationship Id="rId38" Type="http://schemas.openxmlformats.org/officeDocument/2006/relationships/image" Target="media/image16.png"/><Relationship Id="rId46" Type="http://schemas.openxmlformats.org/officeDocument/2006/relationships/hyperlink" Target="https://es.wikipedia.org/wiki/CPU" TargetMode="External"/><Relationship Id="rId59" Type="http://schemas.openxmlformats.org/officeDocument/2006/relationships/image" Target="media/image32.png"/><Relationship Id="rId67" Type="http://schemas.openxmlformats.org/officeDocument/2006/relationships/image" Target="media/image40.png"/><Relationship Id="rId20" Type="http://schemas.openxmlformats.org/officeDocument/2006/relationships/hyperlink" Target="file:///C:\Users\Agustin\Documents\Agustin\Universidad\Tesina\Proyecto%20de%20tesina\sar\Informe%20tesina\Borrador%20Final%20-%20Tesina%20Mansilla-Schlapp.docx.docx" TargetMode="External"/><Relationship Id="rId41" Type="http://schemas.openxmlformats.org/officeDocument/2006/relationships/image" Target="media/image19.jpeg"/><Relationship Id="rId54" Type="http://schemas.openxmlformats.org/officeDocument/2006/relationships/image" Target="media/image27.jpeg"/><Relationship Id="rId62" Type="http://schemas.openxmlformats.org/officeDocument/2006/relationships/image" Target="media/image35.png"/><Relationship Id="rId70" Type="http://schemas.openxmlformats.org/officeDocument/2006/relationships/image" Target="media/image43.png"/><Relationship Id="rId75" Type="http://schemas.openxmlformats.org/officeDocument/2006/relationships/image" Target="media/image48.png"/><Relationship Id="rId83" Type="http://schemas.openxmlformats.org/officeDocument/2006/relationships/image" Target="media/image56.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Agustin\Documents\Agustin\Universidad\Tesina\Proyecto%20de%20tesina\sar\Informe%20tesina\Borrador%20Final%20-%20Tesina%20Mansilla-Schlapp.docx.docx" TargetMode="External"/><Relationship Id="rId23" Type="http://schemas.openxmlformats.org/officeDocument/2006/relationships/hyperlink" Target="file:///C:\Users\Agustin\Documents\Agustin\Universidad\Tesina\Proyecto%20de%20tesina\sar\Informe%20tesina\Borrador%20Final%20-%20Tesina%20Mansilla-Schlapp.docx.docx" TargetMode="External"/><Relationship Id="rId28" Type="http://schemas.openxmlformats.org/officeDocument/2006/relationships/image" Target="media/image6.png"/><Relationship Id="rId36" Type="http://schemas.openxmlformats.org/officeDocument/2006/relationships/image" Target="media/image14.gif"/><Relationship Id="rId49" Type="http://schemas.openxmlformats.org/officeDocument/2006/relationships/hyperlink" Target="https://es.wikipedia.org/wiki/SDRAM" TargetMode="External"/><Relationship Id="rId57" Type="http://schemas.openxmlformats.org/officeDocument/2006/relationships/image" Target="media/image30.jpeg"/><Relationship Id="rId10" Type="http://schemas.openxmlformats.org/officeDocument/2006/relationships/hyperlink" Target="file:///C:\Users\Agustin\Documents\Agustin\Universidad\Tesina\Proyecto%20de%20tesina\sar\Informe%20tesina\Borrador%20Final%20-%20Tesina%20Mansilla-Schlapp.docx.docx" TargetMode="External"/><Relationship Id="rId31" Type="http://schemas.openxmlformats.org/officeDocument/2006/relationships/image" Target="media/image9.jpeg"/><Relationship Id="rId44" Type="http://schemas.openxmlformats.org/officeDocument/2006/relationships/image" Target="media/image22.png"/><Relationship Id="rId52" Type="http://schemas.openxmlformats.org/officeDocument/2006/relationships/image" Target="media/image25.jpeg"/><Relationship Id="rId60" Type="http://schemas.openxmlformats.org/officeDocument/2006/relationships/image" Target="media/image33.png"/><Relationship Id="rId65" Type="http://schemas.openxmlformats.org/officeDocument/2006/relationships/image" Target="media/image38.png"/><Relationship Id="rId73" Type="http://schemas.openxmlformats.org/officeDocument/2006/relationships/image" Target="media/image46.png"/><Relationship Id="rId78" Type="http://schemas.openxmlformats.org/officeDocument/2006/relationships/image" Target="media/image51.png"/><Relationship Id="rId81" Type="http://schemas.openxmlformats.org/officeDocument/2006/relationships/image" Target="media/image54.png"/><Relationship Id="rId86" Type="http://schemas.openxmlformats.org/officeDocument/2006/relationships/header" Target="header1.xml"/><Relationship Id="rId4" Type="http://schemas.openxmlformats.org/officeDocument/2006/relationships/settings" Target="settings.xml"/><Relationship Id="rId9" Type="http://schemas.openxmlformats.org/officeDocument/2006/relationships/hyperlink" Target="file:///C:\Users\Agustin\Documents\Agustin\Universidad\Tesina\Proyecto%20de%20tesina\sar\Informe%20tesina\Borrador%20Final%20-%20Tesina%20Mansilla-Schlapp.docx.docx" TargetMode="External"/><Relationship Id="rId13" Type="http://schemas.openxmlformats.org/officeDocument/2006/relationships/hyperlink" Target="file:///C:\Users\Agustin\Documents\Agustin\Universidad\Tesina\Proyecto%20de%20tesina\sar\Informe%20tesina\Borrador%20Final%20-%20Tesina%20Mansilla-Schlapp.docx.docx" TargetMode="External"/><Relationship Id="rId18" Type="http://schemas.openxmlformats.org/officeDocument/2006/relationships/hyperlink" Target="file:///C:\Users\Agustin\Documents\Agustin\Universidad\Tesina\Proyecto%20de%20tesina\sar\Informe%20tesina\Borrador%20Final%20-%20Tesina%20Mansilla-Schlapp.docx.docx" TargetMode="External"/><Relationship Id="rId39" Type="http://schemas.openxmlformats.org/officeDocument/2006/relationships/image" Target="media/image17.png"/><Relationship Id="rId34" Type="http://schemas.openxmlformats.org/officeDocument/2006/relationships/image" Target="media/image12.png"/><Relationship Id="rId50" Type="http://schemas.openxmlformats.org/officeDocument/2006/relationships/hyperlink" Target="https://es.wikipedia.org/w/index.php?title=VideoCore&amp;action=edit&amp;redlink=1" TargetMode="External"/><Relationship Id="rId55" Type="http://schemas.openxmlformats.org/officeDocument/2006/relationships/image" Target="media/image28.jpeg"/><Relationship Id="rId76" Type="http://schemas.openxmlformats.org/officeDocument/2006/relationships/image" Target="media/image49.png"/><Relationship Id="rId7" Type="http://schemas.openxmlformats.org/officeDocument/2006/relationships/endnotes" Target="endnotes.xml"/><Relationship Id="rId71" Type="http://schemas.openxmlformats.org/officeDocument/2006/relationships/image" Target="media/image44.png"/><Relationship Id="rId2" Type="http://schemas.openxmlformats.org/officeDocument/2006/relationships/numbering" Target="numbering.xml"/><Relationship Id="rId29" Type="http://schemas.openxmlformats.org/officeDocument/2006/relationships/image" Target="media/image7.png"/><Relationship Id="rId24" Type="http://schemas.openxmlformats.org/officeDocument/2006/relationships/image" Target="media/image2.png"/><Relationship Id="rId40" Type="http://schemas.openxmlformats.org/officeDocument/2006/relationships/image" Target="media/image18.jpeg"/><Relationship Id="rId45" Type="http://schemas.openxmlformats.org/officeDocument/2006/relationships/image" Target="media/image23.png"/><Relationship Id="rId66" Type="http://schemas.openxmlformats.org/officeDocument/2006/relationships/image" Target="media/image39.png"/><Relationship Id="rId87" Type="http://schemas.openxmlformats.org/officeDocument/2006/relationships/footer" Target="footer1.xml"/><Relationship Id="rId61" Type="http://schemas.openxmlformats.org/officeDocument/2006/relationships/image" Target="media/image34.png"/><Relationship Id="rId82" Type="http://schemas.openxmlformats.org/officeDocument/2006/relationships/image" Target="media/image55.png"/><Relationship Id="rId19" Type="http://schemas.openxmlformats.org/officeDocument/2006/relationships/hyperlink" Target="file:///C:\Users\Agustin\Documents\Agustin\Universidad\Tesina\Proyecto%20de%20tesina\sar\Informe%20tesina\Borrador%20Final%20-%20Tesina%20Mansilla-Schlapp.docx.docx"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s://projects.raspberrypi.org/en/projects" TargetMode="External"/><Relationship Id="rId2" Type="http://schemas.openxmlformats.org/officeDocument/2006/relationships/hyperlink" Target="https://www.raspberrypi.org/community/" TargetMode="External"/><Relationship Id="rId1" Type="http://schemas.openxmlformats.org/officeDocument/2006/relationships/hyperlink" Target="http://www.telam.com.ar/notas/201704/184406-robotica-arduino-day.html"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Cec17</b:Tag>
    <b:SourceType>InternetSite</b:SourceType>
    <b:Guid>{CA656558-E484-4FED-9699-22598AECDF4A}</b:Guid>
    <b:Author>
      <b:Author>
        <b:NameList>
          <b:Person>
            <b:Last>Angulo</b:Last>
            <b:First>Cecilio</b:First>
          </b:Person>
        </b:NameList>
      </b:Author>
    </b:Author>
    <b:Title>www.upc.edu</b:Title>
    <b:Year>2017</b:Year>
    <b:Month>Enero</b:Month>
    <b:Day>13</b:Day>
    <b:YearAccessed>2017</b:YearAccessed>
    <b:MonthAccessed>Septiembre</b:MonthAccessed>
    <b:URL>   https://www.upc.edu/latevaupc/usos-y-beneficios-robotica-las-aulas/</b:URL>
    <b:RefOrder>4</b:RefOrder>
  </b:Source>
  <b:Source>
    <b:Tag>RIA17</b:Tag>
    <b:SourceType>InternetSite</b:SourceType>
    <b:Guid>{0B11E6F9-52F6-4880-A119-58302A1F8817}</b:Guid>
    <b:Author>
      <b:Author>
        <b:NameList>
          <b:Person>
            <b:Last>RIA</b:Last>
          </b:Person>
        </b:NameList>
      </b:Author>
    </b:Author>
    <b:YearAccessed>2017</b:YearAccessed>
    <b:MonthAccessed>Septiembre</b:MonthAccessed>
    <b:DayAccessed>20</b:DayAccessed>
    <b:URL>https://www.robotics.org/</b:URL>
    <b:RefOrder>2</b:RefOrder>
  </b:Source>
  <b:Source>
    <b:Tag>htt1</b:Tag>
    <b:SourceType>InternetSite</b:SourceType>
    <b:Guid>{57F77A3C-A939-45A7-A620-DC4C0D4A2491}</b:Guid>
    <b:URL>http://www.educaciontrespuntocero.com/noticias/raspberry-pi-educacion/34377.html</b:URL>
    <b:YearAccessed>2017</b:YearAccessed>
    <b:MonthAccessed>Septiembre</b:MonthAccessed>
    <b:RefOrder>3</b:RefOrder>
  </b:Source>
  <b:Source>
    <b:Tag>Wik17</b:Tag>
    <b:SourceType>InternetSite</b:SourceType>
    <b:Guid>{8E8E13AD-2C53-47EF-8179-0C0BB9C6267D}</b:Guid>
    <b:Author>
      <b:Author>
        <b:NameList>
          <b:Person>
            <b:Last>Wikiepdia</b:Last>
          </b:Person>
        </b:NameList>
      </b:Author>
    </b:Author>
    <b:Title>es.wikipedia.org</b:Title>
    <b:YearAccessed>2017</b:YearAccessed>
    <b:MonthAccessed>Agosto</b:MonthAccessed>
    <b:URL>https://es.wikipedia.org/wiki/Arduino</b:URL>
    <b:RefOrder>1</b:RefOrder>
  </b:Source>
  <b:Source>
    <b:Tag>Wik18</b:Tag>
    <b:SourceType>InternetSite</b:SourceType>
    <b:Guid>{026B4CBA-1E8B-4C08-A0EA-A428F8B89836}</b:Guid>
    <b:Title>Wikipedia</b:Title>
    <b:YearAccessed>2018</b:YearAccessed>
    <b:MonthAccessed>2</b:MonthAccessed>
    <b:DayAccessed>17</b:DayAccessed>
    <b:URL>https://es.wikipedia.org/wiki/Arduino</b:URL>
    <b:Author>
      <b:Author>
        <b:NameList>
          <b:Person>
            <b:Last>Wikipedia.org</b:Last>
          </b:Person>
        </b:NameList>
      </b:Author>
    </b:Author>
    <b:RefOrder>5</b:RefOrder>
  </b:Source>
  <b:Source>
    <b:Tag>17Se</b:Tag>
    <b:SourceType>InternetSite</b:SourceType>
    <b:Guid>{20049E0D-EFF8-4EFB-807F-71C274296902}</b:Guid>
    <b:YearAccessed>2017</b:YearAccessed>
    <b:MonthAccessed>Septiembre</b:MonthAccessed>
    <b:URL>http://comoprogramarpic.blogspot.com.ar/2012/06/programando-un-atmel-mi-primer-programa.html</b:URL>
    <b:RefOrder>6</b:RefOrder>
  </b:Source>
  <b:Source>
    <b:Tag>Ard171</b:Tag>
    <b:SourceType>InternetSite</b:SourceType>
    <b:Guid>{859B2F5A-C04A-46EA-9D9C-3F209BC269A6}</b:Guid>
    <b:Author>
      <b:Author>
        <b:NameList>
          <b:Person>
            <b:Last>Arduino</b:Last>
          </b:Person>
        </b:NameList>
      </b:Author>
    </b:Author>
    <b:Title>www.arduino.cc</b:Title>
    <b:YearAccessed>2017</b:YearAccessed>
    <b:MonthAccessed>Septiembre</b:MonthAccessed>
    <b:URL>https://www.arduino.cc/en/aug/ </b:URL>
    <b:RefOrder>8</b:RefOrder>
  </b:Source>
  <b:Source>
    <b:Tag>Ard172</b:Tag>
    <b:SourceType>InternetSite</b:SourceType>
    <b:Guid>{53CF89EF-DA65-4397-9FFD-DD9FA72F25F2}</b:Guid>
    <b:Author>
      <b:Author>
        <b:Corporate>Arduino</b:Corporate>
      </b:Author>
    </b:Author>
    <b:Title>https://www.arduino.cc/</b:Title>
    <b:YearAccessed>2017</b:YearAccessed>
    <b:MonthAccessed>Septiembre</b:MonthAccessed>
    <b:URL>https://www.arduino.cc/en/Reference/PortManipulation</b:URL>
    <b:RefOrder>11</b:RefOrder>
  </b:Source>
  <b:Source>
    <b:Tag>Ard17</b:Tag>
    <b:SourceType>InternetSite</b:SourceType>
    <b:Guid>{655FBBAC-59BE-4FEE-885C-291E1179A2A9}</b:Guid>
    <b:Author>
      <b:Author>
        <b:NameList>
          <b:Person>
            <b:Last>Arduino</b:Last>
          </b:Person>
        </b:NameList>
      </b:Author>
    </b:Author>
    <b:Title>https://www.arduino.cc/</b:Title>
    <b:YearAccessed>2017</b:YearAccessed>
    <b:MonthAccessed>Septiembre</b:MonthAccessed>
    <b:URL>https://www.arduino.cc/en/Main/Products</b:URL>
    <b:RefOrder>7</b:RefOrder>
  </b:Source>
  <b:Source>
    <b:Tag>htt17</b:Tag>
    <b:SourceType>InternetSite</b:SourceType>
    <b:Guid>{766F8D68-2A7C-4745-983B-1F8A944A6AFE}</b:Guid>
    <b:Title>http://playground.arduino.cc/</b:Title>
    <b:YearAccessed>2017</b:YearAccessed>
    <b:MonthAccessed>Septiembre</b:MonthAccessed>
    <b:URL>http://playground.arduino.cc/</b:URL>
    <b:RefOrder>9</b:RefOrder>
  </b:Source>
  <b:Source>
    <b:Tag>htt171</b:Tag>
    <b:SourceType>InternetSite</b:SourceType>
    <b:Guid>{A61F6C26-F26D-4D09-8C8C-86D060E38ADE}</b:Guid>
    <b:Title>https://playground.arduino.cc/Es/Es</b:Title>
    <b:YearAccessed>2017</b:YearAccessed>
    <b:MonthAccessed>Septiembre</b:MonthAccessed>
    <b:URL>https://playground.arduino.cc/Es/Es</b:URL>
    <b:RefOrder>10</b:RefOrder>
  </b:Source>
  <b:Source>
    <b:Tag>esw17</b:Tag>
    <b:SourceType>InternetSite</b:SourceType>
    <b:Guid>{CD2B31C8-3C23-4DA1-B0FE-B265ECE603B0}</b:Guid>
    <b:Title>es.wikipedia.org</b:Title>
    <b:YearAccessed>2017</b:YearAccessed>
    <b:MonthAccessed>Septiembre</b:MonthAccessed>
    <b:URL>https://es.wikipedia.org/wiki/Raspberry_Pi</b:URL>
    <b:RefOrder>12</b:RefOrder>
  </b:Source>
  <b:Source>
    <b:Tag>Ras17</b:Tag>
    <b:SourceType>InternetSite</b:SourceType>
    <b:Guid>{5C1854B9-E9CC-4DBE-A917-98AC5B579703}</b:Guid>
    <b:Author>
      <b:Author>
        <b:Corporate>Raspberry Pi Foundation</b:Corporate>
      </b:Author>
    </b:Author>
    <b:Title>www.raspberrypi.org</b:Title>
    <b:YearAccessed>2017</b:YearAccessed>
    <b:MonthAccessed>Octubre</b:MonthAccessed>
    <b:URL>https://www.raspberrypi.org/documentation/usage/gpio-plus-and-raspi2/ </b:URL>
    <b:RefOrder>13</b:RefOrder>
  </b:Source>
</b:Sources>
</file>

<file path=customXml/itemProps1.xml><?xml version="1.0" encoding="utf-8"?>
<ds:datastoreItem xmlns:ds="http://schemas.openxmlformats.org/officeDocument/2006/customXml" ds:itemID="{9AB07A86-E7FB-4ACC-9C53-013A7F6979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10398</TotalTime>
  <Pages>94</Pages>
  <Words>20178</Words>
  <Characters>110985</Characters>
  <Application>Microsoft Office Word</Application>
  <DocSecurity>0</DocSecurity>
  <Lines>924</Lines>
  <Paragraphs>261</Paragraphs>
  <ScaleCrop>false</ScaleCrop>
  <HeadingPairs>
    <vt:vector size="2" baseType="variant">
      <vt:variant>
        <vt:lpstr>Título</vt:lpstr>
      </vt:variant>
      <vt:variant>
        <vt:i4>1</vt:i4>
      </vt:variant>
    </vt:vector>
  </HeadingPairs>
  <TitlesOfParts>
    <vt:vector size="1" baseType="lpstr">
      <vt:lpstr>UNPSJB – Facultad de ingenieria - dit</vt:lpstr>
    </vt:vector>
  </TitlesOfParts>
  <Company/>
  <LinksUpToDate>false</LinksUpToDate>
  <CharactersWithSpaces>130902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UNPSJB – Facultad de ingenieria - dit</dc:title>
  <dc:creator>Mansilla - Schlapp Tutor: Lic. Defossé Nahuel</dc:creator>
  <cp:lastModifiedBy>Agustin Schlapp</cp:lastModifiedBy>
  <cp:revision>248</cp:revision>
  <cp:lastPrinted>2017-03-04T17:04:00Z</cp:lastPrinted>
  <dcterms:created xsi:type="dcterms:W3CDTF">2017-03-04T15:40:00Z</dcterms:created>
  <dcterms:modified xsi:type="dcterms:W3CDTF">2018-03-13T21:44:00Z</dcterms:modified>
</cp:coreProperties>
</file>