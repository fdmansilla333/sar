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D3FAD91" w14:textId="503B2AC9" w:rsidR="00830DFC" w:rsidDel="00C13867" w:rsidRDefault="00CF57F7">
      <w:pPr>
        <w:spacing w:line="276" w:lineRule="auto"/>
        <w:jc w:val="center"/>
        <w:rPr>
          <w:del w:id="0" w:author="Agustin Schlapp" w:date="2017-12-21T20:14:00Z"/>
        </w:rPr>
      </w:pPr>
      <w:del w:id="1" w:author="Agustin Schlapp" w:date="2017-12-21T20:14:00Z">
        <w:r w:rsidDel="00C13867">
          <w:rPr>
            <w:rFonts w:ascii="Arial" w:eastAsia="Arial" w:hAnsi="Arial" w:cs="Arial"/>
          </w:rPr>
          <w:delText xml:space="preserve">  </w:delText>
        </w:r>
      </w:del>
    </w:p>
    <w:p w14:paraId="4EF257B6" w14:textId="77777777" w:rsidR="00830DFC" w:rsidRDefault="0043221E">
      <w:pPr>
        <w:spacing w:line="276" w:lineRule="auto"/>
        <w:jc w:val="center"/>
      </w:pPr>
      <w:r>
        <w:rPr>
          <w:noProof/>
          <w:lang w:val="en-US" w:eastAsia="en-US"/>
        </w:rPr>
        <w:drawing>
          <wp:inline distT="0" distB="0" distL="0" distR="0" wp14:anchorId="3B4BEAF8" wp14:editId="6A81FE5D">
            <wp:extent cx="1647825" cy="201332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64943" cy="2034235"/>
                    </a:xfrm>
                    <a:prstGeom prst="rect">
                      <a:avLst/>
                    </a:prstGeom>
                  </pic:spPr>
                </pic:pic>
              </a:graphicData>
            </a:graphic>
          </wp:inline>
        </w:drawing>
      </w:r>
    </w:p>
    <w:p w14:paraId="421BC5E5" w14:textId="77777777" w:rsidR="00830DFC" w:rsidRDefault="00CF57F7">
      <w:pPr>
        <w:spacing w:line="276" w:lineRule="auto"/>
        <w:jc w:val="center"/>
      </w:pPr>
      <w:r>
        <w:rPr>
          <w:rFonts w:ascii="Cambria" w:eastAsia="Cambria" w:hAnsi="Cambria" w:cs="Cambria"/>
          <w:b/>
          <w:sz w:val="36"/>
          <w:szCs w:val="36"/>
        </w:rPr>
        <w:t>Universidad Nacional de la Patagonia San Juan Bosco</w:t>
      </w:r>
    </w:p>
    <w:p w14:paraId="3E83C7CB" w14:textId="77777777" w:rsidR="00830DFC" w:rsidRDefault="00CF57F7">
      <w:pPr>
        <w:spacing w:line="276" w:lineRule="auto"/>
        <w:jc w:val="center"/>
      </w:pPr>
      <w:r>
        <w:rPr>
          <w:rFonts w:ascii="Cambria" w:eastAsia="Cambria" w:hAnsi="Cambria" w:cs="Cambria"/>
          <w:b/>
          <w:sz w:val="48"/>
          <w:szCs w:val="48"/>
        </w:rPr>
        <w:t>Facultad de Ingeniería</w:t>
      </w:r>
    </w:p>
    <w:p w14:paraId="60949C46" w14:textId="77777777" w:rsidR="00830DFC" w:rsidRDefault="00830DFC">
      <w:pPr>
        <w:spacing w:line="276" w:lineRule="auto"/>
        <w:jc w:val="center"/>
      </w:pPr>
    </w:p>
    <w:p w14:paraId="403C07FD" w14:textId="77777777" w:rsidR="00830DFC" w:rsidRDefault="00830DFC">
      <w:pPr>
        <w:spacing w:line="276" w:lineRule="auto"/>
        <w:jc w:val="center"/>
      </w:pPr>
    </w:p>
    <w:p w14:paraId="5A0B5797" w14:textId="77777777" w:rsidR="00830DFC" w:rsidRDefault="00830DFC">
      <w:pPr>
        <w:spacing w:line="276" w:lineRule="auto"/>
        <w:jc w:val="center"/>
      </w:pPr>
    </w:p>
    <w:p w14:paraId="002C1E2A" w14:textId="77777777" w:rsidR="00830DFC" w:rsidRDefault="00830DFC">
      <w:pPr>
        <w:spacing w:line="276" w:lineRule="auto"/>
        <w:jc w:val="center"/>
      </w:pPr>
    </w:p>
    <w:p w14:paraId="378DF0B9" w14:textId="77777777" w:rsidR="00830DFC" w:rsidRDefault="00830DFC">
      <w:pPr>
        <w:spacing w:line="276" w:lineRule="auto"/>
        <w:jc w:val="center"/>
      </w:pPr>
    </w:p>
    <w:p w14:paraId="5B58BD47" w14:textId="77777777" w:rsidR="00830DFC" w:rsidRDefault="00CF57F7">
      <w:pPr>
        <w:spacing w:line="276" w:lineRule="auto"/>
        <w:jc w:val="center"/>
      </w:pPr>
      <w:r>
        <w:rPr>
          <w:rFonts w:ascii="Cambria" w:eastAsia="Cambria" w:hAnsi="Cambria" w:cs="Cambria"/>
          <w:b/>
          <w:sz w:val="36"/>
          <w:szCs w:val="36"/>
        </w:rPr>
        <w:t>Tesina de grado:</w:t>
      </w:r>
    </w:p>
    <w:p w14:paraId="76622D5F" w14:textId="77777777" w:rsidR="00830DFC" w:rsidRDefault="00830DFC">
      <w:pPr>
        <w:spacing w:line="276" w:lineRule="auto"/>
        <w:jc w:val="center"/>
      </w:pPr>
    </w:p>
    <w:p w14:paraId="2F739AE3" w14:textId="77777777" w:rsidR="00830DFC" w:rsidRDefault="00830DFC">
      <w:pPr>
        <w:spacing w:line="276" w:lineRule="auto"/>
        <w:jc w:val="center"/>
      </w:pPr>
    </w:p>
    <w:tbl>
      <w:tblPr>
        <w:tblStyle w:val="a"/>
        <w:tblW w:w="9002"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2"/>
      </w:tblGrid>
      <w:tr w:rsidR="00830DFC" w14:paraId="6DCCBE2A" w14:textId="77777777">
        <w:trPr>
          <w:trHeight w:val="1240"/>
          <w:jc w:val="center"/>
        </w:trPr>
        <w:tc>
          <w:tcPr>
            <w:tcW w:w="9002" w:type="dxa"/>
            <w:shd w:val="clear" w:color="auto" w:fill="F6FFFD"/>
            <w:tcMar>
              <w:top w:w="100" w:type="dxa"/>
              <w:left w:w="100" w:type="dxa"/>
              <w:bottom w:w="100" w:type="dxa"/>
              <w:right w:w="100" w:type="dxa"/>
            </w:tcMar>
          </w:tcPr>
          <w:p w14:paraId="0109B63C" w14:textId="77777777" w:rsidR="00830DFC" w:rsidRDefault="00CF57F7">
            <w:pPr>
              <w:widowControl w:val="0"/>
              <w:contextualSpacing w:val="0"/>
              <w:jc w:val="center"/>
            </w:pPr>
            <w:r>
              <w:rPr>
                <w:sz w:val="36"/>
                <w:szCs w:val="36"/>
              </w:rPr>
              <w:t xml:space="preserve">Desarrollo y construcción de un sistema autónomo robótico administrado por una aplicación </w:t>
            </w:r>
            <w:r w:rsidR="00C244FC">
              <w:rPr>
                <w:sz w:val="36"/>
                <w:szCs w:val="36"/>
              </w:rPr>
              <w:t>web</w:t>
            </w:r>
            <w:r>
              <w:rPr>
                <w:sz w:val="36"/>
                <w:szCs w:val="36"/>
              </w:rPr>
              <w:t xml:space="preserve"> para exploración</w:t>
            </w:r>
          </w:p>
          <w:p w14:paraId="6CA0BF03" w14:textId="77777777" w:rsidR="00830DFC" w:rsidRDefault="00830DFC">
            <w:pPr>
              <w:widowControl w:val="0"/>
              <w:contextualSpacing w:val="0"/>
              <w:jc w:val="left"/>
            </w:pPr>
          </w:p>
        </w:tc>
      </w:tr>
    </w:tbl>
    <w:p w14:paraId="62A8422C" w14:textId="77777777" w:rsidR="00830DFC" w:rsidRDefault="00830DFC">
      <w:pPr>
        <w:spacing w:line="276" w:lineRule="auto"/>
        <w:jc w:val="center"/>
      </w:pPr>
    </w:p>
    <w:p w14:paraId="6BFF87FE" w14:textId="77777777" w:rsidR="00830DFC" w:rsidRDefault="00830DFC">
      <w:pPr>
        <w:spacing w:line="276" w:lineRule="auto"/>
        <w:jc w:val="center"/>
      </w:pPr>
    </w:p>
    <w:p w14:paraId="45111EB3" w14:textId="77777777" w:rsidR="00830DFC" w:rsidRDefault="00CF57F7">
      <w:pPr>
        <w:spacing w:line="276" w:lineRule="auto"/>
        <w:jc w:val="left"/>
      </w:pPr>
      <w:r>
        <w:rPr>
          <w:rFonts w:ascii="Times New Roman" w:eastAsia="Times New Roman" w:hAnsi="Times New Roman" w:cs="Times New Roman"/>
          <w:b/>
          <w:sz w:val="28"/>
          <w:szCs w:val="28"/>
        </w:rPr>
        <w:t xml:space="preserve">Alumnos: </w:t>
      </w:r>
    </w:p>
    <w:p w14:paraId="3CD38395" w14:textId="77777777" w:rsidR="00830DFC" w:rsidRDefault="00A457C5">
      <w:pPr>
        <w:spacing w:line="276" w:lineRule="auto"/>
        <w:ind w:left="720" w:firstLine="720"/>
        <w:jc w:val="left"/>
      </w:pPr>
      <w:r>
        <w:rPr>
          <w:rFonts w:ascii="Times New Roman" w:eastAsia="Times New Roman" w:hAnsi="Times New Roman" w:cs="Times New Roman"/>
          <w:b/>
          <w:sz w:val="28"/>
          <w:szCs w:val="28"/>
        </w:rPr>
        <w:t>Mansilla Fernando</w:t>
      </w:r>
      <w:r w:rsidR="00CF57F7">
        <w:rPr>
          <w:rFonts w:ascii="Times New Roman" w:eastAsia="Times New Roman" w:hAnsi="Times New Roman" w:cs="Times New Roman"/>
          <w:b/>
          <w:sz w:val="28"/>
          <w:szCs w:val="28"/>
        </w:rPr>
        <w:t xml:space="preserve"> Damián</w:t>
      </w:r>
    </w:p>
    <w:p w14:paraId="196BBAB5" w14:textId="77777777" w:rsidR="00830DFC" w:rsidRDefault="00CF57F7">
      <w:pPr>
        <w:spacing w:line="276" w:lineRule="auto"/>
        <w:ind w:left="720" w:firstLine="720"/>
        <w:jc w:val="left"/>
      </w:pPr>
      <w:r>
        <w:rPr>
          <w:rFonts w:ascii="Times New Roman" w:eastAsia="Times New Roman" w:hAnsi="Times New Roman" w:cs="Times New Roman"/>
          <w:b/>
          <w:sz w:val="28"/>
          <w:szCs w:val="28"/>
        </w:rPr>
        <w:t>Schlapp Agustín Pablo</w:t>
      </w:r>
    </w:p>
    <w:p w14:paraId="54E6617B" w14:textId="77777777" w:rsidR="00830DFC" w:rsidRDefault="00CF57F7">
      <w:pPr>
        <w:spacing w:line="276" w:lineRule="auto"/>
        <w:jc w:val="left"/>
      </w:pPr>
      <w:r>
        <w:rPr>
          <w:rFonts w:ascii="Times New Roman" w:eastAsia="Times New Roman" w:hAnsi="Times New Roman" w:cs="Times New Roman"/>
          <w:b/>
          <w:sz w:val="28"/>
          <w:szCs w:val="28"/>
        </w:rPr>
        <w:t>Tutor</w:t>
      </w:r>
      <w:r>
        <w:rPr>
          <w:rFonts w:ascii="Times New Roman" w:eastAsia="Times New Roman" w:hAnsi="Times New Roman" w:cs="Times New Roman"/>
          <w:sz w:val="36"/>
          <w:szCs w:val="36"/>
        </w:rPr>
        <w:t>:</w:t>
      </w:r>
    </w:p>
    <w:p w14:paraId="2536A093" w14:textId="77777777" w:rsidR="00830DFC" w:rsidRDefault="00CF57F7">
      <w:pPr>
        <w:spacing w:line="276" w:lineRule="auto"/>
        <w:jc w:val="left"/>
      </w:pPr>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r>
      <w:r>
        <w:rPr>
          <w:rFonts w:ascii="Times New Roman" w:eastAsia="Times New Roman" w:hAnsi="Times New Roman" w:cs="Times New Roman"/>
          <w:b/>
          <w:sz w:val="28"/>
          <w:szCs w:val="28"/>
        </w:rPr>
        <w:t>Lic. Defossé Nahuel</w:t>
      </w:r>
    </w:p>
    <w:p w14:paraId="3BBAE8AA" w14:textId="77777777" w:rsidR="00830DFC" w:rsidRDefault="00830DFC">
      <w:pPr>
        <w:spacing w:line="276" w:lineRule="auto"/>
        <w:jc w:val="left"/>
      </w:pPr>
    </w:p>
    <w:p w14:paraId="0C7CA39E" w14:textId="77777777" w:rsidR="00830DFC" w:rsidRDefault="00CF57F7">
      <w:pPr>
        <w:spacing w:line="276" w:lineRule="auto"/>
        <w:jc w:val="center"/>
      </w:pPr>
      <w:r>
        <w:rPr>
          <w:rFonts w:ascii="Times New Roman" w:eastAsia="Times New Roman" w:hAnsi="Times New Roman" w:cs="Times New Roman"/>
          <w:b/>
          <w:sz w:val="28"/>
          <w:szCs w:val="28"/>
        </w:rPr>
        <w:t xml:space="preserve">Trelew </w:t>
      </w:r>
    </w:p>
    <w:p w14:paraId="249DA06B" w14:textId="77777777" w:rsidR="00830DFC" w:rsidRDefault="00CF57F7">
      <w:pPr>
        <w:spacing w:line="276" w:lineRule="auto"/>
        <w:jc w:val="center"/>
      </w:pPr>
      <w:r>
        <w:rPr>
          <w:rFonts w:ascii="Times New Roman" w:eastAsia="Times New Roman" w:hAnsi="Times New Roman" w:cs="Times New Roman"/>
          <w:b/>
          <w:sz w:val="28"/>
          <w:szCs w:val="28"/>
        </w:rPr>
        <w:t>Año 2017</w:t>
      </w:r>
    </w:p>
    <w:p w14:paraId="4E1FEF4E" w14:textId="77777777" w:rsidR="00830DFC" w:rsidRPr="001872BC" w:rsidRDefault="00CF57F7">
      <w:r>
        <w:br w:type="page"/>
      </w:r>
    </w:p>
    <w:sdt>
      <w:sdtPr>
        <w:rPr>
          <w:rFonts w:ascii="Calibri" w:eastAsia="Calibri" w:hAnsi="Calibri" w:cs="Calibri"/>
          <w:color w:val="000000"/>
          <w:sz w:val="22"/>
          <w:szCs w:val="22"/>
          <w:lang w:val="es-ES"/>
        </w:rPr>
        <w:id w:val="1398245003"/>
        <w:docPartObj>
          <w:docPartGallery w:val="Table of Contents"/>
          <w:docPartUnique/>
        </w:docPartObj>
      </w:sdtPr>
      <w:sdtEndPr>
        <w:rPr>
          <w:b/>
          <w:bCs/>
        </w:rPr>
      </w:sdtEndPr>
      <w:sdtContent>
        <w:p w14:paraId="3A2C5349" w14:textId="77777777" w:rsidR="00A457C5" w:rsidRDefault="006936B7">
          <w:pPr>
            <w:pStyle w:val="TtuloTDC"/>
          </w:pPr>
          <w:r>
            <w:rPr>
              <w:lang w:val="es-ES"/>
            </w:rPr>
            <w:t>Índice</w:t>
          </w:r>
        </w:p>
        <w:p w14:paraId="7A1C11EB" w14:textId="7CB5E2A4" w:rsidR="00FD67DC" w:rsidRDefault="00A457C5">
          <w:pPr>
            <w:pStyle w:val="TDC1"/>
            <w:tabs>
              <w:tab w:val="right" w:leader="dot" w:pos="9019"/>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502153545" w:history="1">
            <w:r w:rsidR="00FD67DC" w:rsidRPr="004B1A18">
              <w:rPr>
                <w:rStyle w:val="Hipervnculo"/>
                <w:noProof/>
              </w:rPr>
              <w:t>Capítulo 1 - Introducción</w:t>
            </w:r>
            <w:r w:rsidR="00FD67DC">
              <w:rPr>
                <w:noProof/>
                <w:webHidden/>
              </w:rPr>
              <w:tab/>
            </w:r>
            <w:r w:rsidR="00FD67DC">
              <w:rPr>
                <w:noProof/>
                <w:webHidden/>
              </w:rPr>
              <w:fldChar w:fldCharType="begin"/>
            </w:r>
            <w:r w:rsidR="00FD67DC">
              <w:rPr>
                <w:noProof/>
                <w:webHidden/>
              </w:rPr>
              <w:instrText xml:space="preserve"> PAGEREF _Toc502153545 \h </w:instrText>
            </w:r>
            <w:r w:rsidR="00FD67DC">
              <w:rPr>
                <w:noProof/>
                <w:webHidden/>
              </w:rPr>
            </w:r>
            <w:r w:rsidR="00FD67DC">
              <w:rPr>
                <w:noProof/>
                <w:webHidden/>
              </w:rPr>
              <w:fldChar w:fldCharType="separate"/>
            </w:r>
            <w:r w:rsidR="00FD67DC">
              <w:rPr>
                <w:noProof/>
                <w:webHidden/>
              </w:rPr>
              <w:t>8</w:t>
            </w:r>
            <w:r w:rsidR="00FD67DC">
              <w:rPr>
                <w:noProof/>
                <w:webHidden/>
              </w:rPr>
              <w:fldChar w:fldCharType="end"/>
            </w:r>
          </w:hyperlink>
        </w:p>
        <w:p w14:paraId="21E855E4" w14:textId="7426B3EA" w:rsidR="00FD67DC" w:rsidRDefault="006D6624">
          <w:pPr>
            <w:pStyle w:val="TDC2"/>
            <w:tabs>
              <w:tab w:val="right" w:leader="dot" w:pos="9019"/>
            </w:tabs>
            <w:rPr>
              <w:rFonts w:asciiTheme="minorHAnsi" w:eastAsiaTheme="minorEastAsia" w:hAnsiTheme="minorHAnsi" w:cstheme="minorBidi"/>
              <w:noProof/>
              <w:color w:val="auto"/>
            </w:rPr>
          </w:pPr>
          <w:hyperlink w:anchor="_Toc502153546" w:history="1">
            <w:r w:rsidR="00FD67DC" w:rsidRPr="004B1A18">
              <w:rPr>
                <w:rStyle w:val="Hipervnculo"/>
                <w:b/>
                <w:noProof/>
              </w:rPr>
              <w:t>1.1 Objetivo general</w:t>
            </w:r>
            <w:r w:rsidR="00FD67DC">
              <w:rPr>
                <w:noProof/>
                <w:webHidden/>
              </w:rPr>
              <w:tab/>
            </w:r>
            <w:r w:rsidR="00FD67DC">
              <w:rPr>
                <w:noProof/>
                <w:webHidden/>
              </w:rPr>
              <w:fldChar w:fldCharType="begin"/>
            </w:r>
            <w:r w:rsidR="00FD67DC">
              <w:rPr>
                <w:noProof/>
                <w:webHidden/>
              </w:rPr>
              <w:instrText xml:space="preserve"> PAGEREF _Toc502153546 \h </w:instrText>
            </w:r>
            <w:r w:rsidR="00FD67DC">
              <w:rPr>
                <w:noProof/>
                <w:webHidden/>
              </w:rPr>
            </w:r>
            <w:r w:rsidR="00FD67DC">
              <w:rPr>
                <w:noProof/>
                <w:webHidden/>
              </w:rPr>
              <w:fldChar w:fldCharType="separate"/>
            </w:r>
            <w:r w:rsidR="00FD67DC">
              <w:rPr>
                <w:noProof/>
                <w:webHidden/>
              </w:rPr>
              <w:t>8</w:t>
            </w:r>
            <w:r w:rsidR="00FD67DC">
              <w:rPr>
                <w:noProof/>
                <w:webHidden/>
              </w:rPr>
              <w:fldChar w:fldCharType="end"/>
            </w:r>
          </w:hyperlink>
        </w:p>
        <w:p w14:paraId="6933C67F" w14:textId="6F7D3D64" w:rsidR="00FD67DC" w:rsidRDefault="006D6624">
          <w:pPr>
            <w:pStyle w:val="TDC3"/>
            <w:tabs>
              <w:tab w:val="right" w:leader="dot" w:pos="9019"/>
            </w:tabs>
            <w:rPr>
              <w:rFonts w:asciiTheme="minorHAnsi" w:eastAsiaTheme="minorEastAsia" w:hAnsiTheme="minorHAnsi" w:cstheme="minorBidi"/>
              <w:noProof/>
              <w:color w:val="auto"/>
            </w:rPr>
          </w:pPr>
          <w:hyperlink w:anchor="_Toc502153547" w:history="1">
            <w:r w:rsidR="00FD67DC" w:rsidRPr="004B1A18">
              <w:rPr>
                <w:rStyle w:val="Hipervnculo"/>
                <w:noProof/>
              </w:rPr>
              <w:t>1.1.1 Objetivos específicos</w:t>
            </w:r>
            <w:r w:rsidR="00FD67DC">
              <w:rPr>
                <w:noProof/>
                <w:webHidden/>
              </w:rPr>
              <w:tab/>
            </w:r>
            <w:r w:rsidR="00FD67DC">
              <w:rPr>
                <w:noProof/>
                <w:webHidden/>
              </w:rPr>
              <w:fldChar w:fldCharType="begin"/>
            </w:r>
            <w:r w:rsidR="00FD67DC">
              <w:rPr>
                <w:noProof/>
                <w:webHidden/>
              </w:rPr>
              <w:instrText xml:space="preserve"> PAGEREF _Toc502153547 \h </w:instrText>
            </w:r>
            <w:r w:rsidR="00FD67DC">
              <w:rPr>
                <w:noProof/>
                <w:webHidden/>
              </w:rPr>
            </w:r>
            <w:r w:rsidR="00FD67DC">
              <w:rPr>
                <w:noProof/>
                <w:webHidden/>
              </w:rPr>
              <w:fldChar w:fldCharType="separate"/>
            </w:r>
            <w:r w:rsidR="00FD67DC">
              <w:rPr>
                <w:noProof/>
                <w:webHidden/>
              </w:rPr>
              <w:t>8</w:t>
            </w:r>
            <w:r w:rsidR="00FD67DC">
              <w:rPr>
                <w:noProof/>
                <w:webHidden/>
              </w:rPr>
              <w:fldChar w:fldCharType="end"/>
            </w:r>
          </w:hyperlink>
        </w:p>
        <w:p w14:paraId="0252D899" w14:textId="45A7E7FC" w:rsidR="00FD67DC" w:rsidRDefault="006D6624">
          <w:pPr>
            <w:pStyle w:val="TDC3"/>
            <w:tabs>
              <w:tab w:val="right" w:leader="dot" w:pos="9019"/>
            </w:tabs>
            <w:rPr>
              <w:rFonts w:asciiTheme="minorHAnsi" w:eastAsiaTheme="minorEastAsia" w:hAnsiTheme="minorHAnsi" w:cstheme="minorBidi"/>
              <w:noProof/>
              <w:color w:val="auto"/>
            </w:rPr>
          </w:pPr>
          <w:hyperlink w:anchor="_Toc502153548" w:history="1">
            <w:r w:rsidR="00FD67DC" w:rsidRPr="004B1A18">
              <w:rPr>
                <w:rStyle w:val="Hipervnculo"/>
                <w:noProof/>
              </w:rPr>
              <w:t>1.1.2 Metodología</w:t>
            </w:r>
            <w:r w:rsidR="00FD67DC">
              <w:rPr>
                <w:noProof/>
                <w:webHidden/>
              </w:rPr>
              <w:tab/>
            </w:r>
            <w:r w:rsidR="00FD67DC">
              <w:rPr>
                <w:noProof/>
                <w:webHidden/>
              </w:rPr>
              <w:fldChar w:fldCharType="begin"/>
            </w:r>
            <w:r w:rsidR="00FD67DC">
              <w:rPr>
                <w:noProof/>
                <w:webHidden/>
              </w:rPr>
              <w:instrText xml:space="preserve"> PAGEREF _Toc502153548 \h </w:instrText>
            </w:r>
            <w:r w:rsidR="00FD67DC">
              <w:rPr>
                <w:noProof/>
                <w:webHidden/>
              </w:rPr>
            </w:r>
            <w:r w:rsidR="00FD67DC">
              <w:rPr>
                <w:noProof/>
                <w:webHidden/>
              </w:rPr>
              <w:fldChar w:fldCharType="separate"/>
            </w:r>
            <w:r w:rsidR="00FD67DC">
              <w:rPr>
                <w:noProof/>
                <w:webHidden/>
              </w:rPr>
              <w:t>8</w:t>
            </w:r>
            <w:r w:rsidR="00FD67DC">
              <w:rPr>
                <w:noProof/>
                <w:webHidden/>
              </w:rPr>
              <w:fldChar w:fldCharType="end"/>
            </w:r>
          </w:hyperlink>
        </w:p>
        <w:p w14:paraId="3F4C0C9F" w14:textId="67DBDE9D" w:rsidR="00FD67DC" w:rsidRDefault="006D6624">
          <w:pPr>
            <w:pStyle w:val="TDC2"/>
            <w:tabs>
              <w:tab w:val="right" w:leader="dot" w:pos="9019"/>
            </w:tabs>
            <w:rPr>
              <w:rFonts w:asciiTheme="minorHAnsi" w:eastAsiaTheme="minorEastAsia" w:hAnsiTheme="minorHAnsi" w:cstheme="minorBidi"/>
              <w:noProof/>
              <w:color w:val="auto"/>
            </w:rPr>
          </w:pPr>
          <w:hyperlink w:anchor="_Toc502153549" w:history="1">
            <w:r w:rsidR="00FD67DC" w:rsidRPr="004B1A18">
              <w:rPr>
                <w:rStyle w:val="Hipervnculo"/>
                <w:b/>
                <w:noProof/>
              </w:rPr>
              <w:t>1.2 Motivación</w:t>
            </w:r>
            <w:r w:rsidR="00FD67DC">
              <w:rPr>
                <w:noProof/>
                <w:webHidden/>
              </w:rPr>
              <w:tab/>
            </w:r>
            <w:r w:rsidR="00FD67DC">
              <w:rPr>
                <w:noProof/>
                <w:webHidden/>
              </w:rPr>
              <w:fldChar w:fldCharType="begin"/>
            </w:r>
            <w:r w:rsidR="00FD67DC">
              <w:rPr>
                <w:noProof/>
                <w:webHidden/>
              </w:rPr>
              <w:instrText xml:space="preserve"> PAGEREF _Toc502153549 \h </w:instrText>
            </w:r>
            <w:r w:rsidR="00FD67DC">
              <w:rPr>
                <w:noProof/>
                <w:webHidden/>
              </w:rPr>
            </w:r>
            <w:r w:rsidR="00FD67DC">
              <w:rPr>
                <w:noProof/>
                <w:webHidden/>
              </w:rPr>
              <w:fldChar w:fldCharType="separate"/>
            </w:r>
            <w:r w:rsidR="00FD67DC">
              <w:rPr>
                <w:noProof/>
                <w:webHidden/>
              </w:rPr>
              <w:t>9</w:t>
            </w:r>
            <w:r w:rsidR="00FD67DC">
              <w:rPr>
                <w:noProof/>
                <w:webHidden/>
              </w:rPr>
              <w:fldChar w:fldCharType="end"/>
            </w:r>
          </w:hyperlink>
        </w:p>
        <w:p w14:paraId="638CFB97" w14:textId="403B5E45" w:rsidR="00FD67DC" w:rsidRDefault="006D6624">
          <w:pPr>
            <w:pStyle w:val="TDC2"/>
            <w:tabs>
              <w:tab w:val="right" w:leader="dot" w:pos="9019"/>
            </w:tabs>
            <w:rPr>
              <w:rFonts w:asciiTheme="minorHAnsi" w:eastAsiaTheme="minorEastAsia" w:hAnsiTheme="minorHAnsi" w:cstheme="minorBidi"/>
              <w:noProof/>
              <w:color w:val="auto"/>
            </w:rPr>
          </w:pPr>
          <w:hyperlink w:anchor="_Toc502153550" w:history="1">
            <w:r w:rsidR="00FD67DC" w:rsidRPr="004B1A18">
              <w:rPr>
                <w:rStyle w:val="Hipervnculo"/>
                <w:b/>
                <w:noProof/>
              </w:rPr>
              <w:t>1.3 Desarrollos Propuestos</w:t>
            </w:r>
            <w:r w:rsidR="00FD67DC">
              <w:rPr>
                <w:noProof/>
                <w:webHidden/>
              </w:rPr>
              <w:tab/>
            </w:r>
            <w:r w:rsidR="00FD67DC">
              <w:rPr>
                <w:noProof/>
                <w:webHidden/>
              </w:rPr>
              <w:fldChar w:fldCharType="begin"/>
            </w:r>
            <w:r w:rsidR="00FD67DC">
              <w:rPr>
                <w:noProof/>
                <w:webHidden/>
              </w:rPr>
              <w:instrText xml:space="preserve"> PAGEREF _Toc502153550 \h </w:instrText>
            </w:r>
            <w:r w:rsidR="00FD67DC">
              <w:rPr>
                <w:noProof/>
                <w:webHidden/>
              </w:rPr>
            </w:r>
            <w:r w:rsidR="00FD67DC">
              <w:rPr>
                <w:noProof/>
                <w:webHidden/>
              </w:rPr>
              <w:fldChar w:fldCharType="separate"/>
            </w:r>
            <w:r w:rsidR="00FD67DC">
              <w:rPr>
                <w:noProof/>
                <w:webHidden/>
              </w:rPr>
              <w:t>10</w:t>
            </w:r>
            <w:r w:rsidR="00FD67DC">
              <w:rPr>
                <w:noProof/>
                <w:webHidden/>
              </w:rPr>
              <w:fldChar w:fldCharType="end"/>
            </w:r>
          </w:hyperlink>
        </w:p>
        <w:p w14:paraId="329CB9CE" w14:textId="13256107" w:rsidR="00FD67DC" w:rsidRDefault="006D6624">
          <w:pPr>
            <w:pStyle w:val="TDC2"/>
            <w:tabs>
              <w:tab w:val="right" w:leader="dot" w:pos="9019"/>
            </w:tabs>
            <w:rPr>
              <w:rFonts w:asciiTheme="minorHAnsi" w:eastAsiaTheme="minorEastAsia" w:hAnsiTheme="minorHAnsi" w:cstheme="minorBidi"/>
              <w:noProof/>
              <w:color w:val="auto"/>
            </w:rPr>
          </w:pPr>
          <w:hyperlink w:anchor="_Toc502153551" w:history="1">
            <w:r w:rsidR="00FD67DC" w:rsidRPr="004B1A18">
              <w:rPr>
                <w:rStyle w:val="Hipervnculo"/>
                <w:b/>
                <w:noProof/>
              </w:rPr>
              <w:t>1.4 Resultados Esperados</w:t>
            </w:r>
            <w:r w:rsidR="00FD67DC">
              <w:rPr>
                <w:noProof/>
                <w:webHidden/>
              </w:rPr>
              <w:tab/>
            </w:r>
            <w:r w:rsidR="00FD67DC">
              <w:rPr>
                <w:noProof/>
                <w:webHidden/>
              </w:rPr>
              <w:fldChar w:fldCharType="begin"/>
            </w:r>
            <w:r w:rsidR="00FD67DC">
              <w:rPr>
                <w:noProof/>
                <w:webHidden/>
              </w:rPr>
              <w:instrText xml:space="preserve"> PAGEREF _Toc502153551 \h </w:instrText>
            </w:r>
            <w:r w:rsidR="00FD67DC">
              <w:rPr>
                <w:noProof/>
                <w:webHidden/>
              </w:rPr>
            </w:r>
            <w:r w:rsidR="00FD67DC">
              <w:rPr>
                <w:noProof/>
                <w:webHidden/>
              </w:rPr>
              <w:fldChar w:fldCharType="separate"/>
            </w:r>
            <w:r w:rsidR="00FD67DC">
              <w:rPr>
                <w:noProof/>
                <w:webHidden/>
              </w:rPr>
              <w:t>10</w:t>
            </w:r>
            <w:r w:rsidR="00FD67DC">
              <w:rPr>
                <w:noProof/>
                <w:webHidden/>
              </w:rPr>
              <w:fldChar w:fldCharType="end"/>
            </w:r>
          </w:hyperlink>
        </w:p>
        <w:p w14:paraId="4190E788" w14:textId="42F74088" w:rsidR="00FD67DC" w:rsidRDefault="006D6624">
          <w:pPr>
            <w:pStyle w:val="TDC1"/>
            <w:tabs>
              <w:tab w:val="right" w:leader="dot" w:pos="9019"/>
            </w:tabs>
            <w:rPr>
              <w:rFonts w:asciiTheme="minorHAnsi" w:eastAsiaTheme="minorEastAsia" w:hAnsiTheme="minorHAnsi" w:cstheme="minorBidi"/>
              <w:noProof/>
              <w:color w:val="auto"/>
            </w:rPr>
          </w:pPr>
          <w:hyperlink w:anchor="_Toc502153552" w:history="1">
            <w:r w:rsidR="00FD67DC" w:rsidRPr="004B1A18">
              <w:rPr>
                <w:rStyle w:val="Hipervnculo"/>
                <w:noProof/>
              </w:rPr>
              <w:t>Capítulo 2 - La robótica</w:t>
            </w:r>
            <w:r w:rsidR="00FD67DC">
              <w:rPr>
                <w:noProof/>
                <w:webHidden/>
              </w:rPr>
              <w:tab/>
            </w:r>
            <w:r w:rsidR="00FD67DC">
              <w:rPr>
                <w:noProof/>
                <w:webHidden/>
              </w:rPr>
              <w:fldChar w:fldCharType="begin"/>
            </w:r>
            <w:r w:rsidR="00FD67DC">
              <w:rPr>
                <w:noProof/>
                <w:webHidden/>
              </w:rPr>
              <w:instrText xml:space="preserve"> PAGEREF _Toc502153552 \h </w:instrText>
            </w:r>
            <w:r w:rsidR="00FD67DC">
              <w:rPr>
                <w:noProof/>
                <w:webHidden/>
              </w:rPr>
            </w:r>
            <w:r w:rsidR="00FD67DC">
              <w:rPr>
                <w:noProof/>
                <w:webHidden/>
              </w:rPr>
              <w:fldChar w:fldCharType="separate"/>
            </w:r>
            <w:r w:rsidR="00FD67DC">
              <w:rPr>
                <w:noProof/>
                <w:webHidden/>
              </w:rPr>
              <w:t>11</w:t>
            </w:r>
            <w:r w:rsidR="00FD67DC">
              <w:rPr>
                <w:noProof/>
                <w:webHidden/>
              </w:rPr>
              <w:fldChar w:fldCharType="end"/>
            </w:r>
          </w:hyperlink>
        </w:p>
        <w:p w14:paraId="6F0F221F" w14:textId="426805D0" w:rsidR="00FD67DC" w:rsidRDefault="006D6624">
          <w:pPr>
            <w:pStyle w:val="TDC2"/>
            <w:tabs>
              <w:tab w:val="right" w:leader="dot" w:pos="9019"/>
            </w:tabs>
            <w:rPr>
              <w:rFonts w:asciiTheme="minorHAnsi" w:eastAsiaTheme="minorEastAsia" w:hAnsiTheme="minorHAnsi" w:cstheme="minorBidi"/>
              <w:noProof/>
              <w:color w:val="auto"/>
            </w:rPr>
          </w:pPr>
          <w:hyperlink w:anchor="_Toc502153553" w:history="1">
            <w:r w:rsidR="00FD67DC" w:rsidRPr="004B1A18">
              <w:rPr>
                <w:rStyle w:val="Hipervnculo"/>
                <w:b/>
                <w:noProof/>
              </w:rPr>
              <w:t>2.1 ¿Qué es la robótica?</w:t>
            </w:r>
            <w:r w:rsidR="00FD67DC">
              <w:rPr>
                <w:noProof/>
                <w:webHidden/>
              </w:rPr>
              <w:tab/>
            </w:r>
            <w:r w:rsidR="00FD67DC">
              <w:rPr>
                <w:noProof/>
                <w:webHidden/>
              </w:rPr>
              <w:fldChar w:fldCharType="begin"/>
            </w:r>
            <w:r w:rsidR="00FD67DC">
              <w:rPr>
                <w:noProof/>
                <w:webHidden/>
              </w:rPr>
              <w:instrText xml:space="preserve"> PAGEREF _Toc502153553 \h </w:instrText>
            </w:r>
            <w:r w:rsidR="00FD67DC">
              <w:rPr>
                <w:noProof/>
                <w:webHidden/>
              </w:rPr>
            </w:r>
            <w:r w:rsidR="00FD67DC">
              <w:rPr>
                <w:noProof/>
                <w:webHidden/>
              </w:rPr>
              <w:fldChar w:fldCharType="separate"/>
            </w:r>
            <w:r w:rsidR="00FD67DC">
              <w:rPr>
                <w:noProof/>
                <w:webHidden/>
              </w:rPr>
              <w:t>11</w:t>
            </w:r>
            <w:r w:rsidR="00FD67DC">
              <w:rPr>
                <w:noProof/>
                <w:webHidden/>
              </w:rPr>
              <w:fldChar w:fldCharType="end"/>
            </w:r>
          </w:hyperlink>
        </w:p>
        <w:p w14:paraId="329CF7AC" w14:textId="7A431219" w:rsidR="00FD67DC" w:rsidRDefault="006D6624">
          <w:pPr>
            <w:pStyle w:val="TDC2"/>
            <w:tabs>
              <w:tab w:val="right" w:leader="dot" w:pos="9019"/>
            </w:tabs>
            <w:rPr>
              <w:rFonts w:asciiTheme="minorHAnsi" w:eastAsiaTheme="minorEastAsia" w:hAnsiTheme="minorHAnsi" w:cstheme="minorBidi"/>
              <w:noProof/>
              <w:color w:val="auto"/>
            </w:rPr>
          </w:pPr>
          <w:hyperlink w:anchor="_Toc502153554" w:history="1">
            <w:r w:rsidR="00FD67DC" w:rsidRPr="004B1A18">
              <w:rPr>
                <w:rStyle w:val="Hipervnculo"/>
                <w:b/>
                <w:noProof/>
              </w:rPr>
              <w:t>2.2 Estructura física de los robots</w:t>
            </w:r>
            <w:r w:rsidR="00FD67DC">
              <w:rPr>
                <w:noProof/>
                <w:webHidden/>
              </w:rPr>
              <w:tab/>
            </w:r>
            <w:r w:rsidR="00FD67DC">
              <w:rPr>
                <w:noProof/>
                <w:webHidden/>
              </w:rPr>
              <w:fldChar w:fldCharType="begin"/>
            </w:r>
            <w:r w:rsidR="00FD67DC">
              <w:rPr>
                <w:noProof/>
                <w:webHidden/>
              </w:rPr>
              <w:instrText xml:space="preserve"> PAGEREF _Toc502153554 \h </w:instrText>
            </w:r>
            <w:r w:rsidR="00FD67DC">
              <w:rPr>
                <w:noProof/>
                <w:webHidden/>
              </w:rPr>
            </w:r>
            <w:r w:rsidR="00FD67DC">
              <w:rPr>
                <w:noProof/>
                <w:webHidden/>
              </w:rPr>
              <w:fldChar w:fldCharType="separate"/>
            </w:r>
            <w:r w:rsidR="00FD67DC">
              <w:rPr>
                <w:noProof/>
                <w:webHidden/>
              </w:rPr>
              <w:t>13</w:t>
            </w:r>
            <w:r w:rsidR="00FD67DC">
              <w:rPr>
                <w:noProof/>
                <w:webHidden/>
              </w:rPr>
              <w:fldChar w:fldCharType="end"/>
            </w:r>
          </w:hyperlink>
        </w:p>
        <w:p w14:paraId="4AD6576D" w14:textId="4CD0FA97" w:rsidR="00FD67DC" w:rsidRDefault="006D6624">
          <w:pPr>
            <w:pStyle w:val="TDC3"/>
            <w:tabs>
              <w:tab w:val="right" w:leader="dot" w:pos="9019"/>
            </w:tabs>
            <w:rPr>
              <w:rFonts w:asciiTheme="minorHAnsi" w:eastAsiaTheme="minorEastAsia" w:hAnsiTheme="minorHAnsi" w:cstheme="minorBidi"/>
              <w:noProof/>
              <w:color w:val="auto"/>
            </w:rPr>
          </w:pPr>
          <w:hyperlink w:anchor="_Toc502153555" w:history="1">
            <w:r w:rsidR="00FD67DC" w:rsidRPr="004B1A18">
              <w:rPr>
                <w:rStyle w:val="Hipervnculo"/>
                <w:noProof/>
              </w:rPr>
              <w:t>2.2.1 Poliarticulados</w:t>
            </w:r>
            <w:r w:rsidR="00FD67DC">
              <w:rPr>
                <w:noProof/>
                <w:webHidden/>
              </w:rPr>
              <w:tab/>
            </w:r>
            <w:r w:rsidR="00FD67DC">
              <w:rPr>
                <w:noProof/>
                <w:webHidden/>
              </w:rPr>
              <w:fldChar w:fldCharType="begin"/>
            </w:r>
            <w:r w:rsidR="00FD67DC">
              <w:rPr>
                <w:noProof/>
                <w:webHidden/>
              </w:rPr>
              <w:instrText xml:space="preserve"> PAGEREF _Toc502153555 \h </w:instrText>
            </w:r>
            <w:r w:rsidR="00FD67DC">
              <w:rPr>
                <w:noProof/>
                <w:webHidden/>
              </w:rPr>
            </w:r>
            <w:r w:rsidR="00FD67DC">
              <w:rPr>
                <w:noProof/>
                <w:webHidden/>
              </w:rPr>
              <w:fldChar w:fldCharType="separate"/>
            </w:r>
            <w:r w:rsidR="00FD67DC">
              <w:rPr>
                <w:noProof/>
                <w:webHidden/>
              </w:rPr>
              <w:t>13</w:t>
            </w:r>
            <w:r w:rsidR="00FD67DC">
              <w:rPr>
                <w:noProof/>
                <w:webHidden/>
              </w:rPr>
              <w:fldChar w:fldCharType="end"/>
            </w:r>
          </w:hyperlink>
        </w:p>
        <w:p w14:paraId="1BE4D78D" w14:textId="2CB02054" w:rsidR="00FD67DC" w:rsidRDefault="006D6624">
          <w:pPr>
            <w:pStyle w:val="TDC3"/>
            <w:tabs>
              <w:tab w:val="right" w:leader="dot" w:pos="9019"/>
            </w:tabs>
            <w:rPr>
              <w:rFonts w:asciiTheme="minorHAnsi" w:eastAsiaTheme="minorEastAsia" w:hAnsiTheme="minorHAnsi" w:cstheme="minorBidi"/>
              <w:noProof/>
              <w:color w:val="auto"/>
            </w:rPr>
          </w:pPr>
          <w:hyperlink w:anchor="_Toc502153556" w:history="1">
            <w:r w:rsidR="00FD67DC" w:rsidRPr="004B1A18">
              <w:rPr>
                <w:rStyle w:val="Hipervnculo"/>
                <w:noProof/>
              </w:rPr>
              <w:t>2.2.2 Móviles</w:t>
            </w:r>
            <w:r w:rsidR="00FD67DC">
              <w:rPr>
                <w:noProof/>
                <w:webHidden/>
              </w:rPr>
              <w:tab/>
            </w:r>
            <w:r w:rsidR="00FD67DC">
              <w:rPr>
                <w:noProof/>
                <w:webHidden/>
              </w:rPr>
              <w:fldChar w:fldCharType="begin"/>
            </w:r>
            <w:r w:rsidR="00FD67DC">
              <w:rPr>
                <w:noProof/>
                <w:webHidden/>
              </w:rPr>
              <w:instrText xml:space="preserve"> PAGEREF _Toc502153556 \h </w:instrText>
            </w:r>
            <w:r w:rsidR="00FD67DC">
              <w:rPr>
                <w:noProof/>
                <w:webHidden/>
              </w:rPr>
            </w:r>
            <w:r w:rsidR="00FD67DC">
              <w:rPr>
                <w:noProof/>
                <w:webHidden/>
              </w:rPr>
              <w:fldChar w:fldCharType="separate"/>
            </w:r>
            <w:r w:rsidR="00FD67DC">
              <w:rPr>
                <w:noProof/>
                <w:webHidden/>
              </w:rPr>
              <w:t>13</w:t>
            </w:r>
            <w:r w:rsidR="00FD67DC">
              <w:rPr>
                <w:noProof/>
                <w:webHidden/>
              </w:rPr>
              <w:fldChar w:fldCharType="end"/>
            </w:r>
          </w:hyperlink>
        </w:p>
        <w:p w14:paraId="352E05BA" w14:textId="5B80525A" w:rsidR="00FD67DC" w:rsidRDefault="006D6624">
          <w:pPr>
            <w:pStyle w:val="TDC3"/>
            <w:tabs>
              <w:tab w:val="right" w:leader="dot" w:pos="9019"/>
            </w:tabs>
            <w:rPr>
              <w:rFonts w:asciiTheme="minorHAnsi" w:eastAsiaTheme="minorEastAsia" w:hAnsiTheme="minorHAnsi" w:cstheme="minorBidi"/>
              <w:noProof/>
              <w:color w:val="auto"/>
            </w:rPr>
          </w:pPr>
          <w:hyperlink w:anchor="_Toc502153557" w:history="1">
            <w:r w:rsidR="00FD67DC" w:rsidRPr="004B1A18">
              <w:rPr>
                <w:rStyle w:val="Hipervnculo"/>
                <w:noProof/>
              </w:rPr>
              <w:t>2.2.3 Androides</w:t>
            </w:r>
            <w:r w:rsidR="00FD67DC">
              <w:rPr>
                <w:noProof/>
                <w:webHidden/>
              </w:rPr>
              <w:tab/>
            </w:r>
            <w:r w:rsidR="00FD67DC">
              <w:rPr>
                <w:noProof/>
                <w:webHidden/>
              </w:rPr>
              <w:fldChar w:fldCharType="begin"/>
            </w:r>
            <w:r w:rsidR="00FD67DC">
              <w:rPr>
                <w:noProof/>
                <w:webHidden/>
              </w:rPr>
              <w:instrText xml:space="preserve"> PAGEREF _Toc502153557 \h </w:instrText>
            </w:r>
            <w:r w:rsidR="00FD67DC">
              <w:rPr>
                <w:noProof/>
                <w:webHidden/>
              </w:rPr>
            </w:r>
            <w:r w:rsidR="00FD67DC">
              <w:rPr>
                <w:noProof/>
                <w:webHidden/>
              </w:rPr>
              <w:fldChar w:fldCharType="separate"/>
            </w:r>
            <w:r w:rsidR="00FD67DC">
              <w:rPr>
                <w:noProof/>
                <w:webHidden/>
              </w:rPr>
              <w:t>14</w:t>
            </w:r>
            <w:r w:rsidR="00FD67DC">
              <w:rPr>
                <w:noProof/>
                <w:webHidden/>
              </w:rPr>
              <w:fldChar w:fldCharType="end"/>
            </w:r>
          </w:hyperlink>
        </w:p>
        <w:p w14:paraId="419E91AD" w14:textId="49F9A9C6" w:rsidR="00FD67DC" w:rsidRDefault="006D6624">
          <w:pPr>
            <w:pStyle w:val="TDC3"/>
            <w:tabs>
              <w:tab w:val="right" w:leader="dot" w:pos="9019"/>
            </w:tabs>
            <w:rPr>
              <w:rFonts w:asciiTheme="minorHAnsi" w:eastAsiaTheme="minorEastAsia" w:hAnsiTheme="minorHAnsi" w:cstheme="minorBidi"/>
              <w:noProof/>
              <w:color w:val="auto"/>
            </w:rPr>
          </w:pPr>
          <w:hyperlink w:anchor="_Toc502153558" w:history="1">
            <w:r w:rsidR="00FD67DC" w:rsidRPr="004B1A18">
              <w:rPr>
                <w:rStyle w:val="Hipervnculo"/>
                <w:noProof/>
              </w:rPr>
              <w:t>2.2.4 Zoomórficos</w:t>
            </w:r>
            <w:r w:rsidR="00FD67DC">
              <w:rPr>
                <w:noProof/>
                <w:webHidden/>
              </w:rPr>
              <w:tab/>
            </w:r>
            <w:r w:rsidR="00FD67DC">
              <w:rPr>
                <w:noProof/>
                <w:webHidden/>
              </w:rPr>
              <w:fldChar w:fldCharType="begin"/>
            </w:r>
            <w:r w:rsidR="00FD67DC">
              <w:rPr>
                <w:noProof/>
                <w:webHidden/>
              </w:rPr>
              <w:instrText xml:space="preserve"> PAGEREF _Toc502153558 \h </w:instrText>
            </w:r>
            <w:r w:rsidR="00FD67DC">
              <w:rPr>
                <w:noProof/>
                <w:webHidden/>
              </w:rPr>
            </w:r>
            <w:r w:rsidR="00FD67DC">
              <w:rPr>
                <w:noProof/>
                <w:webHidden/>
              </w:rPr>
              <w:fldChar w:fldCharType="separate"/>
            </w:r>
            <w:r w:rsidR="00FD67DC">
              <w:rPr>
                <w:noProof/>
                <w:webHidden/>
              </w:rPr>
              <w:t>14</w:t>
            </w:r>
            <w:r w:rsidR="00FD67DC">
              <w:rPr>
                <w:noProof/>
                <w:webHidden/>
              </w:rPr>
              <w:fldChar w:fldCharType="end"/>
            </w:r>
          </w:hyperlink>
        </w:p>
        <w:p w14:paraId="7B478345" w14:textId="160A4143" w:rsidR="00FD67DC" w:rsidRDefault="006D6624">
          <w:pPr>
            <w:pStyle w:val="TDC3"/>
            <w:tabs>
              <w:tab w:val="right" w:leader="dot" w:pos="9019"/>
            </w:tabs>
            <w:rPr>
              <w:rFonts w:asciiTheme="minorHAnsi" w:eastAsiaTheme="minorEastAsia" w:hAnsiTheme="minorHAnsi" w:cstheme="minorBidi"/>
              <w:noProof/>
              <w:color w:val="auto"/>
            </w:rPr>
          </w:pPr>
          <w:hyperlink w:anchor="_Toc502153559" w:history="1">
            <w:r w:rsidR="00FD67DC" w:rsidRPr="004B1A18">
              <w:rPr>
                <w:rStyle w:val="Hipervnculo"/>
                <w:noProof/>
              </w:rPr>
              <w:t>2.2.5 Híbridos</w:t>
            </w:r>
            <w:r w:rsidR="00FD67DC">
              <w:rPr>
                <w:noProof/>
                <w:webHidden/>
              </w:rPr>
              <w:tab/>
            </w:r>
            <w:r w:rsidR="00FD67DC">
              <w:rPr>
                <w:noProof/>
                <w:webHidden/>
              </w:rPr>
              <w:fldChar w:fldCharType="begin"/>
            </w:r>
            <w:r w:rsidR="00FD67DC">
              <w:rPr>
                <w:noProof/>
                <w:webHidden/>
              </w:rPr>
              <w:instrText xml:space="preserve"> PAGEREF _Toc502153559 \h </w:instrText>
            </w:r>
            <w:r w:rsidR="00FD67DC">
              <w:rPr>
                <w:noProof/>
                <w:webHidden/>
              </w:rPr>
            </w:r>
            <w:r w:rsidR="00FD67DC">
              <w:rPr>
                <w:noProof/>
                <w:webHidden/>
              </w:rPr>
              <w:fldChar w:fldCharType="separate"/>
            </w:r>
            <w:r w:rsidR="00FD67DC">
              <w:rPr>
                <w:noProof/>
                <w:webHidden/>
              </w:rPr>
              <w:t>14</w:t>
            </w:r>
            <w:r w:rsidR="00FD67DC">
              <w:rPr>
                <w:noProof/>
                <w:webHidden/>
              </w:rPr>
              <w:fldChar w:fldCharType="end"/>
            </w:r>
          </w:hyperlink>
        </w:p>
        <w:p w14:paraId="0183DDB7" w14:textId="1C4CB7B1" w:rsidR="00FD67DC" w:rsidRDefault="006D6624">
          <w:pPr>
            <w:pStyle w:val="TDC2"/>
            <w:tabs>
              <w:tab w:val="right" w:leader="dot" w:pos="9019"/>
            </w:tabs>
            <w:rPr>
              <w:rFonts w:asciiTheme="minorHAnsi" w:eastAsiaTheme="minorEastAsia" w:hAnsiTheme="minorHAnsi" w:cstheme="minorBidi"/>
              <w:noProof/>
              <w:color w:val="auto"/>
            </w:rPr>
          </w:pPr>
          <w:hyperlink w:anchor="_Toc502153560" w:history="1">
            <w:r w:rsidR="00FD67DC" w:rsidRPr="004B1A18">
              <w:rPr>
                <w:rStyle w:val="Hipervnculo"/>
                <w:b/>
                <w:noProof/>
              </w:rPr>
              <w:t>2.3 Distintas tecnologías para la robótica educativa</w:t>
            </w:r>
            <w:r w:rsidR="00FD67DC">
              <w:rPr>
                <w:noProof/>
                <w:webHidden/>
              </w:rPr>
              <w:tab/>
            </w:r>
            <w:r w:rsidR="00FD67DC">
              <w:rPr>
                <w:noProof/>
                <w:webHidden/>
              </w:rPr>
              <w:fldChar w:fldCharType="begin"/>
            </w:r>
            <w:r w:rsidR="00FD67DC">
              <w:rPr>
                <w:noProof/>
                <w:webHidden/>
              </w:rPr>
              <w:instrText xml:space="preserve"> PAGEREF _Toc502153560 \h </w:instrText>
            </w:r>
            <w:r w:rsidR="00FD67DC">
              <w:rPr>
                <w:noProof/>
                <w:webHidden/>
              </w:rPr>
            </w:r>
            <w:r w:rsidR="00FD67DC">
              <w:rPr>
                <w:noProof/>
                <w:webHidden/>
              </w:rPr>
              <w:fldChar w:fldCharType="separate"/>
            </w:r>
            <w:r w:rsidR="00FD67DC">
              <w:rPr>
                <w:noProof/>
                <w:webHidden/>
              </w:rPr>
              <w:t>15</w:t>
            </w:r>
            <w:r w:rsidR="00FD67DC">
              <w:rPr>
                <w:noProof/>
                <w:webHidden/>
              </w:rPr>
              <w:fldChar w:fldCharType="end"/>
            </w:r>
          </w:hyperlink>
        </w:p>
        <w:p w14:paraId="3ADD5B78" w14:textId="00A9C113" w:rsidR="00FD67DC" w:rsidRDefault="006D6624">
          <w:pPr>
            <w:pStyle w:val="TDC2"/>
            <w:tabs>
              <w:tab w:val="right" w:leader="dot" w:pos="9019"/>
            </w:tabs>
            <w:rPr>
              <w:rFonts w:asciiTheme="minorHAnsi" w:eastAsiaTheme="minorEastAsia" w:hAnsiTheme="minorHAnsi" w:cstheme="minorBidi"/>
              <w:noProof/>
              <w:color w:val="auto"/>
            </w:rPr>
          </w:pPr>
          <w:hyperlink w:anchor="_Toc502153561" w:history="1">
            <w:r w:rsidR="00FD67DC" w:rsidRPr="004B1A18">
              <w:rPr>
                <w:rStyle w:val="Hipervnculo"/>
                <w:b/>
                <w:noProof/>
              </w:rPr>
              <w:t>2.4 Microcontroladores y computadora de placa reducida (SBC)</w:t>
            </w:r>
            <w:r w:rsidR="00FD67DC">
              <w:rPr>
                <w:noProof/>
                <w:webHidden/>
              </w:rPr>
              <w:tab/>
            </w:r>
            <w:r w:rsidR="00FD67DC">
              <w:rPr>
                <w:noProof/>
                <w:webHidden/>
              </w:rPr>
              <w:fldChar w:fldCharType="begin"/>
            </w:r>
            <w:r w:rsidR="00FD67DC">
              <w:rPr>
                <w:noProof/>
                <w:webHidden/>
              </w:rPr>
              <w:instrText xml:space="preserve"> PAGEREF _Toc502153561 \h </w:instrText>
            </w:r>
            <w:r w:rsidR="00FD67DC">
              <w:rPr>
                <w:noProof/>
                <w:webHidden/>
              </w:rPr>
            </w:r>
            <w:r w:rsidR="00FD67DC">
              <w:rPr>
                <w:noProof/>
                <w:webHidden/>
              </w:rPr>
              <w:fldChar w:fldCharType="separate"/>
            </w:r>
            <w:r w:rsidR="00FD67DC">
              <w:rPr>
                <w:noProof/>
                <w:webHidden/>
              </w:rPr>
              <w:t>15</w:t>
            </w:r>
            <w:r w:rsidR="00FD67DC">
              <w:rPr>
                <w:noProof/>
                <w:webHidden/>
              </w:rPr>
              <w:fldChar w:fldCharType="end"/>
            </w:r>
          </w:hyperlink>
        </w:p>
        <w:p w14:paraId="590AE7F4" w14:textId="0F03C71B" w:rsidR="00FD67DC" w:rsidRDefault="006D6624">
          <w:pPr>
            <w:pStyle w:val="TDC2"/>
            <w:tabs>
              <w:tab w:val="right" w:leader="dot" w:pos="9019"/>
            </w:tabs>
            <w:rPr>
              <w:rFonts w:asciiTheme="minorHAnsi" w:eastAsiaTheme="minorEastAsia" w:hAnsiTheme="minorHAnsi" w:cstheme="minorBidi"/>
              <w:noProof/>
              <w:color w:val="auto"/>
            </w:rPr>
          </w:pPr>
          <w:hyperlink w:anchor="_Toc502153562" w:history="1">
            <w:r w:rsidR="00FD67DC" w:rsidRPr="004B1A18">
              <w:rPr>
                <w:rStyle w:val="Hipervnculo"/>
                <w:b/>
                <w:noProof/>
              </w:rPr>
              <w:t>2.5. Comunicación entre distintas plataformas de cómputo</w:t>
            </w:r>
            <w:r w:rsidR="00FD67DC">
              <w:rPr>
                <w:noProof/>
                <w:webHidden/>
              </w:rPr>
              <w:tab/>
            </w:r>
            <w:r w:rsidR="00FD67DC">
              <w:rPr>
                <w:noProof/>
                <w:webHidden/>
              </w:rPr>
              <w:fldChar w:fldCharType="begin"/>
            </w:r>
            <w:r w:rsidR="00FD67DC">
              <w:rPr>
                <w:noProof/>
                <w:webHidden/>
              </w:rPr>
              <w:instrText xml:space="preserve"> PAGEREF _Toc502153562 \h </w:instrText>
            </w:r>
            <w:r w:rsidR="00FD67DC">
              <w:rPr>
                <w:noProof/>
                <w:webHidden/>
              </w:rPr>
            </w:r>
            <w:r w:rsidR="00FD67DC">
              <w:rPr>
                <w:noProof/>
                <w:webHidden/>
              </w:rPr>
              <w:fldChar w:fldCharType="separate"/>
            </w:r>
            <w:r w:rsidR="00FD67DC">
              <w:rPr>
                <w:noProof/>
                <w:webHidden/>
              </w:rPr>
              <w:t>17</w:t>
            </w:r>
            <w:r w:rsidR="00FD67DC">
              <w:rPr>
                <w:noProof/>
                <w:webHidden/>
              </w:rPr>
              <w:fldChar w:fldCharType="end"/>
            </w:r>
          </w:hyperlink>
        </w:p>
        <w:p w14:paraId="12716D63" w14:textId="1323545C" w:rsidR="00FD67DC" w:rsidRDefault="006D6624">
          <w:pPr>
            <w:pStyle w:val="TDC2"/>
            <w:tabs>
              <w:tab w:val="right" w:leader="dot" w:pos="9019"/>
            </w:tabs>
            <w:rPr>
              <w:rFonts w:asciiTheme="minorHAnsi" w:eastAsiaTheme="minorEastAsia" w:hAnsiTheme="minorHAnsi" w:cstheme="minorBidi"/>
              <w:noProof/>
              <w:color w:val="auto"/>
            </w:rPr>
          </w:pPr>
          <w:hyperlink w:anchor="_Toc502153563" w:history="1">
            <w:r w:rsidR="00FD67DC" w:rsidRPr="004B1A18">
              <w:rPr>
                <w:rStyle w:val="Hipervnculo"/>
                <w:b/>
                <w:noProof/>
              </w:rPr>
              <w:t>2.6 ¿Qué es un SAR (Sistema Autónomo Robótico)?</w:t>
            </w:r>
            <w:r w:rsidR="00FD67DC">
              <w:rPr>
                <w:noProof/>
                <w:webHidden/>
              </w:rPr>
              <w:tab/>
            </w:r>
            <w:r w:rsidR="00FD67DC">
              <w:rPr>
                <w:noProof/>
                <w:webHidden/>
              </w:rPr>
              <w:fldChar w:fldCharType="begin"/>
            </w:r>
            <w:r w:rsidR="00FD67DC">
              <w:rPr>
                <w:noProof/>
                <w:webHidden/>
              </w:rPr>
              <w:instrText xml:space="preserve"> PAGEREF _Toc502153563 \h </w:instrText>
            </w:r>
            <w:r w:rsidR="00FD67DC">
              <w:rPr>
                <w:noProof/>
                <w:webHidden/>
              </w:rPr>
            </w:r>
            <w:r w:rsidR="00FD67DC">
              <w:rPr>
                <w:noProof/>
                <w:webHidden/>
              </w:rPr>
              <w:fldChar w:fldCharType="separate"/>
            </w:r>
            <w:r w:rsidR="00FD67DC">
              <w:rPr>
                <w:noProof/>
                <w:webHidden/>
              </w:rPr>
              <w:t>18</w:t>
            </w:r>
            <w:r w:rsidR="00FD67DC">
              <w:rPr>
                <w:noProof/>
                <w:webHidden/>
              </w:rPr>
              <w:fldChar w:fldCharType="end"/>
            </w:r>
          </w:hyperlink>
        </w:p>
        <w:p w14:paraId="247E181A" w14:textId="37A57B8D" w:rsidR="00FD67DC" w:rsidRDefault="006D6624">
          <w:pPr>
            <w:pStyle w:val="TDC2"/>
            <w:tabs>
              <w:tab w:val="right" w:leader="dot" w:pos="9019"/>
            </w:tabs>
            <w:rPr>
              <w:rFonts w:asciiTheme="minorHAnsi" w:eastAsiaTheme="minorEastAsia" w:hAnsiTheme="minorHAnsi" w:cstheme="minorBidi"/>
              <w:noProof/>
              <w:color w:val="auto"/>
            </w:rPr>
          </w:pPr>
          <w:hyperlink w:anchor="_Toc502153564" w:history="1">
            <w:r w:rsidR="00FD67DC" w:rsidRPr="004B1A18">
              <w:rPr>
                <w:rStyle w:val="Hipervnculo"/>
                <w:b/>
                <w:noProof/>
              </w:rPr>
              <w:t>2.7 La robótica en la educación</w:t>
            </w:r>
            <w:r w:rsidR="00FD67DC">
              <w:rPr>
                <w:noProof/>
                <w:webHidden/>
              </w:rPr>
              <w:tab/>
            </w:r>
            <w:r w:rsidR="00FD67DC">
              <w:rPr>
                <w:noProof/>
                <w:webHidden/>
              </w:rPr>
              <w:fldChar w:fldCharType="begin"/>
            </w:r>
            <w:r w:rsidR="00FD67DC">
              <w:rPr>
                <w:noProof/>
                <w:webHidden/>
              </w:rPr>
              <w:instrText xml:space="preserve"> PAGEREF _Toc502153564 \h </w:instrText>
            </w:r>
            <w:r w:rsidR="00FD67DC">
              <w:rPr>
                <w:noProof/>
                <w:webHidden/>
              </w:rPr>
            </w:r>
            <w:r w:rsidR="00FD67DC">
              <w:rPr>
                <w:noProof/>
                <w:webHidden/>
              </w:rPr>
              <w:fldChar w:fldCharType="separate"/>
            </w:r>
            <w:r w:rsidR="00FD67DC">
              <w:rPr>
                <w:noProof/>
                <w:webHidden/>
              </w:rPr>
              <w:t>18</w:t>
            </w:r>
            <w:r w:rsidR="00FD67DC">
              <w:rPr>
                <w:noProof/>
                <w:webHidden/>
              </w:rPr>
              <w:fldChar w:fldCharType="end"/>
            </w:r>
          </w:hyperlink>
        </w:p>
        <w:p w14:paraId="146F6C93" w14:textId="52551B60" w:rsidR="00FD67DC" w:rsidRDefault="006D6624">
          <w:pPr>
            <w:pStyle w:val="TDC1"/>
            <w:tabs>
              <w:tab w:val="right" w:leader="dot" w:pos="9019"/>
            </w:tabs>
            <w:rPr>
              <w:rFonts w:asciiTheme="minorHAnsi" w:eastAsiaTheme="minorEastAsia" w:hAnsiTheme="minorHAnsi" w:cstheme="minorBidi"/>
              <w:noProof/>
              <w:color w:val="auto"/>
            </w:rPr>
          </w:pPr>
          <w:hyperlink w:anchor="_Toc502153565" w:history="1">
            <w:r w:rsidR="00FD67DC" w:rsidRPr="004B1A18">
              <w:rPr>
                <w:rStyle w:val="Hipervnculo"/>
                <w:noProof/>
              </w:rPr>
              <w:t>Capítulo 3 – Arduino</w:t>
            </w:r>
            <w:r w:rsidR="00FD67DC">
              <w:rPr>
                <w:noProof/>
                <w:webHidden/>
              </w:rPr>
              <w:tab/>
            </w:r>
            <w:r w:rsidR="00FD67DC">
              <w:rPr>
                <w:noProof/>
                <w:webHidden/>
              </w:rPr>
              <w:fldChar w:fldCharType="begin"/>
            </w:r>
            <w:r w:rsidR="00FD67DC">
              <w:rPr>
                <w:noProof/>
                <w:webHidden/>
              </w:rPr>
              <w:instrText xml:space="preserve"> PAGEREF _Toc502153565 \h </w:instrText>
            </w:r>
            <w:r w:rsidR="00FD67DC">
              <w:rPr>
                <w:noProof/>
                <w:webHidden/>
              </w:rPr>
            </w:r>
            <w:r w:rsidR="00FD67DC">
              <w:rPr>
                <w:noProof/>
                <w:webHidden/>
              </w:rPr>
              <w:fldChar w:fldCharType="separate"/>
            </w:r>
            <w:r w:rsidR="00FD67DC">
              <w:rPr>
                <w:noProof/>
                <w:webHidden/>
              </w:rPr>
              <w:t>20</w:t>
            </w:r>
            <w:r w:rsidR="00FD67DC">
              <w:rPr>
                <w:noProof/>
                <w:webHidden/>
              </w:rPr>
              <w:fldChar w:fldCharType="end"/>
            </w:r>
          </w:hyperlink>
        </w:p>
        <w:p w14:paraId="11A4EFB0" w14:textId="747CA003" w:rsidR="00FD67DC" w:rsidRDefault="006D6624">
          <w:pPr>
            <w:pStyle w:val="TDC2"/>
            <w:tabs>
              <w:tab w:val="right" w:leader="dot" w:pos="9019"/>
            </w:tabs>
            <w:rPr>
              <w:rFonts w:asciiTheme="minorHAnsi" w:eastAsiaTheme="minorEastAsia" w:hAnsiTheme="minorHAnsi" w:cstheme="minorBidi"/>
              <w:noProof/>
              <w:color w:val="auto"/>
            </w:rPr>
          </w:pPr>
          <w:hyperlink w:anchor="_Toc502153566" w:history="1">
            <w:r w:rsidR="00FD67DC" w:rsidRPr="004B1A18">
              <w:rPr>
                <w:rStyle w:val="Hipervnculo"/>
                <w:b/>
                <w:noProof/>
              </w:rPr>
              <w:t>3.1 ¿Qué es Arduino?</w:t>
            </w:r>
            <w:r w:rsidR="00FD67DC">
              <w:rPr>
                <w:noProof/>
                <w:webHidden/>
              </w:rPr>
              <w:tab/>
            </w:r>
            <w:r w:rsidR="00FD67DC">
              <w:rPr>
                <w:noProof/>
                <w:webHidden/>
              </w:rPr>
              <w:fldChar w:fldCharType="begin"/>
            </w:r>
            <w:r w:rsidR="00FD67DC">
              <w:rPr>
                <w:noProof/>
                <w:webHidden/>
              </w:rPr>
              <w:instrText xml:space="preserve"> PAGEREF _Toc502153566 \h </w:instrText>
            </w:r>
            <w:r w:rsidR="00FD67DC">
              <w:rPr>
                <w:noProof/>
                <w:webHidden/>
              </w:rPr>
            </w:r>
            <w:r w:rsidR="00FD67DC">
              <w:rPr>
                <w:noProof/>
                <w:webHidden/>
              </w:rPr>
              <w:fldChar w:fldCharType="separate"/>
            </w:r>
            <w:r w:rsidR="00FD67DC">
              <w:rPr>
                <w:noProof/>
                <w:webHidden/>
              </w:rPr>
              <w:t>20</w:t>
            </w:r>
            <w:r w:rsidR="00FD67DC">
              <w:rPr>
                <w:noProof/>
                <w:webHidden/>
              </w:rPr>
              <w:fldChar w:fldCharType="end"/>
            </w:r>
          </w:hyperlink>
        </w:p>
        <w:p w14:paraId="7F8BF3D2" w14:textId="3A7B5711" w:rsidR="00FD67DC" w:rsidRDefault="006D6624">
          <w:pPr>
            <w:pStyle w:val="TDC2"/>
            <w:tabs>
              <w:tab w:val="right" w:leader="dot" w:pos="9019"/>
            </w:tabs>
            <w:rPr>
              <w:rFonts w:asciiTheme="minorHAnsi" w:eastAsiaTheme="minorEastAsia" w:hAnsiTheme="minorHAnsi" w:cstheme="minorBidi"/>
              <w:noProof/>
              <w:color w:val="auto"/>
            </w:rPr>
          </w:pPr>
          <w:hyperlink w:anchor="_Toc502153567" w:history="1">
            <w:r w:rsidR="00FD67DC" w:rsidRPr="004B1A18">
              <w:rPr>
                <w:rStyle w:val="Hipervnculo"/>
                <w:b/>
                <w:noProof/>
              </w:rPr>
              <w:t>3.2 ¿Qué es Processing?</w:t>
            </w:r>
            <w:r w:rsidR="00FD67DC">
              <w:rPr>
                <w:noProof/>
                <w:webHidden/>
              </w:rPr>
              <w:tab/>
            </w:r>
            <w:r w:rsidR="00FD67DC">
              <w:rPr>
                <w:noProof/>
                <w:webHidden/>
              </w:rPr>
              <w:fldChar w:fldCharType="begin"/>
            </w:r>
            <w:r w:rsidR="00FD67DC">
              <w:rPr>
                <w:noProof/>
                <w:webHidden/>
              </w:rPr>
              <w:instrText xml:space="preserve"> PAGEREF _Toc502153567 \h </w:instrText>
            </w:r>
            <w:r w:rsidR="00FD67DC">
              <w:rPr>
                <w:noProof/>
                <w:webHidden/>
              </w:rPr>
            </w:r>
            <w:r w:rsidR="00FD67DC">
              <w:rPr>
                <w:noProof/>
                <w:webHidden/>
              </w:rPr>
              <w:fldChar w:fldCharType="separate"/>
            </w:r>
            <w:r w:rsidR="00FD67DC">
              <w:rPr>
                <w:noProof/>
                <w:webHidden/>
              </w:rPr>
              <w:t>20</w:t>
            </w:r>
            <w:r w:rsidR="00FD67DC">
              <w:rPr>
                <w:noProof/>
                <w:webHidden/>
              </w:rPr>
              <w:fldChar w:fldCharType="end"/>
            </w:r>
          </w:hyperlink>
        </w:p>
        <w:p w14:paraId="3715CB08" w14:textId="5E928576" w:rsidR="00FD67DC" w:rsidRDefault="006D6624">
          <w:pPr>
            <w:pStyle w:val="TDC2"/>
            <w:tabs>
              <w:tab w:val="right" w:leader="dot" w:pos="9019"/>
            </w:tabs>
            <w:rPr>
              <w:rFonts w:asciiTheme="minorHAnsi" w:eastAsiaTheme="minorEastAsia" w:hAnsiTheme="minorHAnsi" w:cstheme="minorBidi"/>
              <w:noProof/>
              <w:color w:val="auto"/>
            </w:rPr>
          </w:pPr>
          <w:hyperlink w:anchor="_Toc502153568" w:history="1">
            <w:r w:rsidR="00FD67DC" w:rsidRPr="004B1A18">
              <w:rPr>
                <w:rStyle w:val="Hipervnculo"/>
                <w:b/>
                <w:noProof/>
              </w:rPr>
              <w:t>3.3</w:t>
            </w:r>
            <w:r w:rsidR="00FD67DC">
              <w:rPr>
                <w:noProof/>
                <w:webHidden/>
              </w:rPr>
              <w:tab/>
            </w:r>
            <w:r w:rsidR="00FD67DC">
              <w:rPr>
                <w:noProof/>
                <w:webHidden/>
              </w:rPr>
              <w:fldChar w:fldCharType="begin"/>
            </w:r>
            <w:r w:rsidR="00FD67DC">
              <w:rPr>
                <w:noProof/>
                <w:webHidden/>
              </w:rPr>
              <w:instrText xml:space="preserve"> PAGEREF _Toc502153568 \h </w:instrText>
            </w:r>
            <w:r w:rsidR="00FD67DC">
              <w:rPr>
                <w:noProof/>
                <w:webHidden/>
              </w:rPr>
            </w:r>
            <w:r w:rsidR="00FD67DC">
              <w:rPr>
                <w:noProof/>
                <w:webHidden/>
              </w:rPr>
              <w:fldChar w:fldCharType="separate"/>
            </w:r>
            <w:r w:rsidR="00FD67DC">
              <w:rPr>
                <w:noProof/>
                <w:webHidden/>
              </w:rPr>
              <w:t>22</w:t>
            </w:r>
            <w:r w:rsidR="00FD67DC">
              <w:rPr>
                <w:noProof/>
                <w:webHidden/>
              </w:rPr>
              <w:fldChar w:fldCharType="end"/>
            </w:r>
          </w:hyperlink>
        </w:p>
        <w:p w14:paraId="5A1AC29A" w14:textId="4FB2AF57" w:rsidR="00FD67DC" w:rsidRDefault="006D6624">
          <w:pPr>
            <w:pStyle w:val="TDC2"/>
            <w:tabs>
              <w:tab w:val="right" w:leader="dot" w:pos="9019"/>
            </w:tabs>
            <w:rPr>
              <w:rFonts w:asciiTheme="minorHAnsi" w:eastAsiaTheme="minorEastAsia" w:hAnsiTheme="minorHAnsi" w:cstheme="minorBidi"/>
              <w:noProof/>
              <w:color w:val="auto"/>
            </w:rPr>
          </w:pPr>
          <w:hyperlink w:anchor="_Toc502153569" w:history="1">
            <w:r w:rsidR="00FD67DC" w:rsidRPr="004B1A18">
              <w:rPr>
                <w:rStyle w:val="Hipervnculo"/>
                <w:b/>
                <w:noProof/>
              </w:rPr>
              <w:t>Fritzing</w:t>
            </w:r>
            <w:r w:rsidR="00FD67DC">
              <w:rPr>
                <w:noProof/>
                <w:webHidden/>
              </w:rPr>
              <w:tab/>
            </w:r>
            <w:r w:rsidR="00FD67DC">
              <w:rPr>
                <w:noProof/>
                <w:webHidden/>
              </w:rPr>
              <w:fldChar w:fldCharType="begin"/>
            </w:r>
            <w:r w:rsidR="00FD67DC">
              <w:rPr>
                <w:noProof/>
                <w:webHidden/>
              </w:rPr>
              <w:instrText xml:space="preserve"> PAGEREF _Toc502153569 \h </w:instrText>
            </w:r>
            <w:r w:rsidR="00FD67DC">
              <w:rPr>
                <w:noProof/>
                <w:webHidden/>
              </w:rPr>
            </w:r>
            <w:r w:rsidR="00FD67DC">
              <w:rPr>
                <w:noProof/>
                <w:webHidden/>
              </w:rPr>
              <w:fldChar w:fldCharType="separate"/>
            </w:r>
            <w:r w:rsidR="00FD67DC">
              <w:rPr>
                <w:noProof/>
                <w:webHidden/>
              </w:rPr>
              <w:t>22</w:t>
            </w:r>
            <w:r w:rsidR="00FD67DC">
              <w:rPr>
                <w:noProof/>
                <w:webHidden/>
              </w:rPr>
              <w:fldChar w:fldCharType="end"/>
            </w:r>
          </w:hyperlink>
        </w:p>
        <w:p w14:paraId="4FA87FD6" w14:textId="01192C4E" w:rsidR="00FD67DC" w:rsidRDefault="006D6624">
          <w:pPr>
            <w:pStyle w:val="TDC2"/>
            <w:tabs>
              <w:tab w:val="right" w:leader="dot" w:pos="9019"/>
            </w:tabs>
            <w:rPr>
              <w:rFonts w:asciiTheme="minorHAnsi" w:eastAsiaTheme="minorEastAsia" w:hAnsiTheme="minorHAnsi" w:cstheme="minorBidi"/>
              <w:noProof/>
              <w:color w:val="auto"/>
            </w:rPr>
          </w:pPr>
          <w:hyperlink w:anchor="_Toc502153570" w:history="1">
            <w:r w:rsidR="00FD67DC" w:rsidRPr="004B1A18">
              <w:rPr>
                <w:rStyle w:val="Hipervnculo"/>
                <w:b/>
                <w:noProof/>
              </w:rPr>
              <w:t>3.4 ¿Qué es Wiring?</w:t>
            </w:r>
            <w:r w:rsidR="00FD67DC">
              <w:rPr>
                <w:noProof/>
                <w:webHidden/>
              </w:rPr>
              <w:tab/>
            </w:r>
            <w:r w:rsidR="00FD67DC">
              <w:rPr>
                <w:noProof/>
                <w:webHidden/>
              </w:rPr>
              <w:fldChar w:fldCharType="begin"/>
            </w:r>
            <w:r w:rsidR="00FD67DC">
              <w:rPr>
                <w:noProof/>
                <w:webHidden/>
              </w:rPr>
              <w:instrText xml:space="preserve"> PAGEREF _Toc502153570 \h </w:instrText>
            </w:r>
            <w:r w:rsidR="00FD67DC">
              <w:rPr>
                <w:noProof/>
                <w:webHidden/>
              </w:rPr>
            </w:r>
            <w:r w:rsidR="00FD67DC">
              <w:rPr>
                <w:noProof/>
                <w:webHidden/>
              </w:rPr>
              <w:fldChar w:fldCharType="separate"/>
            </w:r>
            <w:r w:rsidR="00FD67DC">
              <w:rPr>
                <w:noProof/>
                <w:webHidden/>
              </w:rPr>
              <w:t>22</w:t>
            </w:r>
            <w:r w:rsidR="00FD67DC">
              <w:rPr>
                <w:noProof/>
                <w:webHidden/>
              </w:rPr>
              <w:fldChar w:fldCharType="end"/>
            </w:r>
          </w:hyperlink>
        </w:p>
        <w:p w14:paraId="0E3D122E" w14:textId="0B02C1D8" w:rsidR="00FD67DC" w:rsidRDefault="006D6624">
          <w:pPr>
            <w:pStyle w:val="TDC2"/>
            <w:tabs>
              <w:tab w:val="right" w:leader="dot" w:pos="9019"/>
            </w:tabs>
            <w:rPr>
              <w:rFonts w:asciiTheme="minorHAnsi" w:eastAsiaTheme="minorEastAsia" w:hAnsiTheme="minorHAnsi" w:cstheme="minorBidi"/>
              <w:noProof/>
              <w:color w:val="auto"/>
            </w:rPr>
          </w:pPr>
          <w:hyperlink w:anchor="_Toc502153571" w:history="1">
            <w:r w:rsidR="00FD67DC" w:rsidRPr="004B1A18">
              <w:rPr>
                <w:rStyle w:val="Hipervnculo"/>
                <w:b/>
                <w:noProof/>
              </w:rPr>
              <w:t>3.5 Entonces Arduino es…</w:t>
            </w:r>
            <w:r w:rsidR="00FD67DC">
              <w:rPr>
                <w:noProof/>
                <w:webHidden/>
              </w:rPr>
              <w:tab/>
            </w:r>
            <w:r w:rsidR="00FD67DC">
              <w:rPr>
                <w:noProof/>
                <w:webHidden/>
              </w:rPr>
              <w:fldChar w:fldCharType="begin"/>
            </w:r>
            <w:r w:rsidR="00FD67DC">
              <w:rPr>
                <w:noProof/>
                <w:webHidden/>
              </w:rPr>
              <w:instrText xml:space="preserve"> PAGEREF _Toc502153571 \h </w:instrText>
            </w:r>
            <w:r w:rsidR="00FD67DC">
              <w:rPr>
                <w:noProof/>
                <w:webHidden/>
              </w:rPr>
            </w:r>
            <w:r w:rsidR="00FD67DC">
              <w:rPr>
                <w:noProof/>
                <w:webHidden/>
              </w:rPr>
              <w:fldChar w:fldCharType="separate"/>
            </w:r>
            <w:r w:rsidR="00FD67DC">
              <w:rPr>
                <w:noProof/>
                <w:webHidden/>
              </w:rPr>
              <w:t>22</w:t>
            </w:r>
            <w:r w:rsidR="00FD67DC">
              <w:rPr>
                <w:noProof/>
                <w:webHidden/>
              </w:rPr>
              <w:fldChar w:fldCharType="end"/>
            </w:r>
          </w:hyperlink>
        </w:p>
        <w:p w14:paraId="57EF3598" w14:textId="3921BFB4" w:rsidR="00FD67DC" w:rsidRDefault="006D6624">
          <w:pPr>
            <w:pStyle w:val="TDC2"/>
            <w:tabs>
              <w:tab w:val="right" w:leader="dot" w:pos="9019"/>
            </w:tabs>
            <w:rPr>
              <w:rFonts w:asciiTheme="minorHAnsi" w:eastAsiaTheme="minorEastAsia" w:hAnsiTheme="minorHAnsi" w:cstheme="minorBidi"/>
              <w:noProof/>
              <w:color w:val="auto"/>
            </w:rPr>
          </w:pPr>
          <w:hyperlink w:anchor="_Toc502153572" w:history="1">
            <w:r w:rsidR="00FD67DC" w:rsidRPr="004B1A18">
              <w:rPr>
                <w:rStyle w:val="Hipervnculo"/>
                <w:b/>
                <w:noProof/>
              </w:rPr>
              <w:t>3.6 Plataforma Arduino</w:t>
            </w:r>
            <w:r w:rsidR="00FD67DC">
              <w:rPr>
                <w:noProof/>
                <w:webHidden/>
              </w:rPr>
              <w:tab/>
            </w:r>
            <w:r w:rsidR="00FD67DC">
              <w:rPr>
                <w:noProof/>
                <w:webHidden/>
              </w:rPr>
              <w:fldChar w:fldCharType="begin"/>
            </w:r>
            <w:r w:rsidR="00FD67DC">
              <w:rPr>
                <w:noProof/>
                <w:webHidden/>
              </w:rPr>
              <w:instrText xml:space="preserve"> PAGEREF _Toc502153572 \h </w:instrText>
            </w:r>
            <w:r w:rsidR="00FD67DC">
              <w:rPr>
                <w:noProof/>
                <w:webHidden/>
              </w:rPr>
            </w:r>
            <w:r w:rsidR="00FD67DC">
              <w:rPr>
                <w:noProof/>
                <w:webHidden/>
              </w:rPr>
              <w:fldChar w:fldCharType="separate"/>
            </w:r>
            <w:r w:rsidR="00FD67DC">
              <w:rPr>
                <w:noProof/>
                <w:webHidden/>
              </w:rPr>
              <w:t>23</w:t>
            </w:r>
            <w:r w:rsidR="00FD67DC">
              <w:rPr>
                <w:noProof/>
                <w:webHidden/>
              </w:rPr>
              <w:fldChar w:fldCharType="end"/>
            </w:r>
          </w:hyperlink>
        </w:p>
        <w:p w14:paraId="0EE7DB9E" w14:textId="27BECB84" w:rsidR="00FD67DC" w:rsidRDefault="006D6624">
          <w:pPr>
            <w:pStyle w:val="TDC2"/>
            <w:tabs>
              <w:tab w:val="right" w:leader="dot" w:pos="9019"/>
            </w:tabs>
            <w:rPr>
              <w:rFonts w:asciiTheme="minorHAnsi" w:eastAsiaTheme="minorEastAsia" w:hAnsiTheme="minorHAnsi" w:cstheme="minorBidi"/>
              <w:noProof/>
              <w:color w:val="auto"/>
            </w:rPr>
          </w:pPr>
          <w:hyperlink w:anchor="_Toc502153573" w:history="1">
            <w:r w:rsidR="00FD67DC" w:rsidRPr="004B1A18">
              <w:rPr>
                <w:rStyle w:val="Hipervnculo"/>
                <w:b/>
                <w:noProof/>
              </w:rPr>
              <w:t>3.7 Distintas plataformas para Arduino</w:t>
            </w:r>
            <w:r w:rsidR="00FD67DC">
              <w:rPr>
                <w:noProof/>
                <w:webHidden/>
              </w:rPr>
              <w:tab/>
            </w:r>
            <w:r w:rsidR="00FD67DC">
              <w:rPr>
                <w:noProof/>
                <w:webHidden/>
              </w:rPr>
              <w:fldChar w:fldCharType="begin"/>
            </w:r>
            <w:r w:rsidR="00FD67DC">
              <w:rPr>
                <w:noProof/>
                <w:webHidden/>
              </w:rPr>
              <w:instrText xml:space="preserve"> PAGEREF _Toc502153573 \h </w:instrText>
            </w:r>
            <w:r w:rsidR="00FD67DC">
              <w:rPr>
                <w:noProof/>
                <w:webHidden/>
              </w:rPr>
            </w:r>
            <w:r w:rsidR="00FD67DC">
              <w:rPr>
                <w:noProof/>
                <w:webHidden/>
              </w:rPr>
              <w:fldChar w:fldCharType="separate"/>
            </w:r>
            <w:r w:rsidR="00FD67DC">
              <w:rPr>
                <w:noProof/>
                <w:webHidden/>
              </w:rPr>
              <w:t>24</w:t>
            </w:r>
            <w:r w:rsidR="00FD67DC">
              <w:rPr>
                <w:noProof/>
                <w:webHidden/>
              </w:rPr>
              <w:fldChar w:fldCharType="end"/>
            </w:r>
          </w:hyperlink>
        </w:p>
        <w:p w14:paraId="6FE0F63E" w14:textId="593E201B" w:rsidR="00FD67DC" w:rsidRDefault="006D6624">
          <w:pPr>
            <w:pStyle w:val="TDC2"/>
            <w:tabs>
              <w:tab w:val="right" w:leader="dot" w:pos="9019"/>
            </w:tabs>
            <w:rPr>
              <w:rFonts w:asciiTheme="minorHAnsi" w:eastAsiaTheme="minorEastAsia" w:hAnsiTheme="minorHAnsi" w:cstheme="minorBidi"/>
              <w:noProof/>
              <w:color w:val="auto"/>
            </w:rPr>
          </w:pPr>
          <w:hyperlink w:anchor="_Toc502153574" w:history="1">
            <w:r w:rsidR="00FD67DC" w:rsidRPr="004B1A18">
              <w:rPr>
                <w:rStyle w:val="Hipervnculo"/>
                <w:b/>
                <w:noProof/>
              </w:rPr>
              <w:t>3.8 Diferencias entre distintas placas de la familia Arduino</w:t>
            </w:r>
            <w:r w:rsidR="00FD67DC">
              <w:rPr>
                <w:noProof/>
                <w:webHidden/>
              </w:rPr>
              <w:tab/>
            </w:r>
            <w:r w:rsidR="00FD67DC">
              <w:rPr>
                <w:noProof/>
                <w:webHidden/>
              </w:rPr>
              <w:fldChar w:fldCharType="begin"/>
            </w:r>
            <w:r w:rsidR="00FD67DC">
              <w:rPr>
                <w:noProof/>
                <w:webHidden/>
              </w:rPr>
              <w:instrText xml:space="preserve"> PAGEREF _Toc502153574 \h </w:instrText>
            </w:r>
            <w:r w:rsidR="00FD67DC">
              <w:rPr>
                <w:noProof/>
                <w:webHidden/>
              </w:rPr>
            </w:r>
            <w:r w:rsidR="00FD67DC">
              <w:rPr>
                <w:noProof/>
                <w:webHidden/>
              </w:rPr>
              <w:fldChar w:fldCharType="separate"/>
            </w:r>
            <w:r w:rsidR="00FD67DC">
              <w:rPr>
                <w:noProof/>
                <w:webHidden/>
              </w:rPr>
              <w:t>25</w:t>
            </w:r>
            <w:r w:rsidR="00FD67DC">
              <w:rPr>
                <w:noProof/>
                <w:webHidden/>
              </w:rPr>
              <w:fldChar w:fldCharType="end"/>
            </w:r>
          </w:hyperlink>
        </w:p>
        <w:p w14:paraId="24538B0E" w14:textId="52131DC8" w:rsidR="00FD67DC" w:rsidRDefault="006D6624">
          <w:pPr>
            <w:pStyle w:val="TDC2"/>
            <w:tabs>
              <w:tab w:val="right" w:leader="dot" w:pos="9019"/>
            </w:tabs>
            <w:rPr>
              <w:rFonts w:asciiTheme="minorHAnsi" w:eastAsiaTheme="minorEastAsia" w:hAnsiTheme="minorHAnsi" w:cstheme="minorBidi"/>
              <w:noProof/>
              <w:color w:val="auto"/>
            </w:rPr>
          </w:pPr>
          <w:hyperlink w:anchor="_Toc502153575" w:history="1">
            <w:r w:rsidR="00FD67DC" w:rsidRPr="004B1A18">
              <w:rPr>
                <w:rStyle w:val="Hipervnculo"/>
                <w:b/>
                <w:noProof/>
              </w:rPr>
              <w:t>3.9 ¿Por qué usar Arduino?</w:t>
            </w:r>
            <w:r w:rsidR="00FD67DC">
              <w:rPr>
                <w:noProof/>
                <w:webHidden/>
              </w:rPr>
              <w:tab/>
            </w:r>
            <w:r w:rsidR="00FD67DC">
              <w:rPr>
                <w:noProof/>
                <w:webHidden/>
              </w:rPr>
              <w:fldChar w:fldCharType="begin"/>
            </w:r>
            <w:r w:rsidR="00FD67DC">
              <w:rPr>
                <w:noProof/>
                <w:webHidden/>
              </w:rPr>
              <w:instrText xml:space="preserve"> PAGEREF _Toc502153575 \h </w:instrText>
            </w:r>
            <w:r w:rsidR="00FD67DC">
              <w:rPr>
                <w:noProof/>
                <w:webHidden/>
              </w:rPr>
            </w:r>
            <w:r w:rsidR="00FD67DC">
              <w:rPr>
                <w:noProof/>
                <w:webHidden/>
              </w:rPr>
              <w:fldChar w:fldCharType="separate"/>
            </w:r>
            <w:r w:rsidR="00FD67DC">
              <w:rPr>
                <w:noProof/>
                <w:webHidden/>
              </w:rPr>
              <w:t>26</w:t>
            </w:r>
            <w:r w:rsidR="00FD67DC">
              <w:rPr>
                <w:noProof/>
                <w:webHidden/>
              </w:rPr>
              <w:fldChar w:fldCharType="end"/>
            </w:r>
          </w:hyperlink>
        </w:p>
        <w:p w14:paraId="340A6C88" w14:textId="2F45D8D5" w:rsidR="00FD67DC" w:rsidRDefault="006D6624">
          <w:pPr>
            <w:pStyle w:val="TDC3"/>
            <w:tabs>
              <w:tab w:val="right" w:leader="dot" w:pos="9019"/>
            </w:tabs>
            <w:rPr>
              <w:rFonts w:asciiTheme="minorHAnsi" w:eastAsiaTheme="minorEastAsia" w:hAnsiTheme="minorHAnsi" w:cstheme="minorBidi"/>
              <w:noProof/>
              <w:color w:val="auto"/>
            </w:rPr>
          </w:pPr>
          <w:hyperlink w:anchor="_Toc502153576" w:history="1">
            <w:r w:rsidR="00FD67DC" w:rsidRPr="004B1A18">
              <w:rPr>
                <w:rStyle w:val="Hipervnculo"/>
                <w:noProof/>
              </w:rPr>
              <w:t>3.9.1 La comunidad</w:t>
            </w:r>
            <w:r w:rsidR="00FD67DC">
              <w:rPr>
                <w:noProof/>
                <w:webHidden/>
              </w:rPr>
              <w:tab/>
            </w:r>
            <w:r w:rsidR="00FD67DC">
              <w:rPr>
                <w:noProof/>
                <w:webHidden/>
              </w:rPr>
              <w:fldChar w:fldCharType="begin"/>
            </w:r>
            <w:r w:rsidR="00FD67DC">
              <w:rPr>
                <w:noProof/>
                <w:webHidden/>
              </w:rPr>
              <w:instrText xml:space="preserve"> PAGEREF _Toc502153576 \h </w:instrText>
            </w:r>
            <w:r w:rsidR="00FD67DC">
              <w:rPr>
                <w:noProof/>
                <w:webHidden/>
              </w:rPr>
            </w:r>
            <w:r w:rsidR="00FD67DC">
              <w:rPr>
                <w:noProof/>
                <w:webHidden/>
              </w:rPr>
              <w:fldChar w:fldCharType="separate"/>
            </w:r>
            <w:r w:rsidR="00FD67DC">
              <w:rPr>
                <w:noProof/>
                <w:webHidden/>
              </w:rPr>
              <w:t>26</w:t>
            </w:r>
            <w:r w:rsidR="00FD67DC">
              <w:rPr>
                <w:noProof/>
                <w:webHidden/>
              </w:rPr>
              <w:fldChar w:fldCharType="end"/>
            </w:r>
          </w:hyperlink>
        </w:p>
        <w:p w14:paraId="0EF26C16" w14:textId="6677DC6D" w:rsidR="00FD67DC" w:rsidRDefault="006D6624">
          <w:pPr>
            <w:pStyle w:val="TDC3"/>
            <w:tabs>
              <w:tab w:val="right" w:leader="dot" w:pos="9019"/>
            </w:tabs>
            <w:rPr>
              <w:rFonts w:asciiTheme="minorHAnsi" w:eastAsiaTheme="minorEastAsia" w:hAnsiTheme="minorHAnsi" w:cstheme="minorBidi"/>
              <w:noProof/>
              <w:color w:val="auto"/>
            </w:rPr>
          </w:pPr>
          <w:hyperlink w:anchor="_Toc502153577" w:history="1">
            <w:r w:rsidR="00FD67DC" w:rsidRPr="004B1A18">
              <w:rPr>
                <w:rStyle w:val="Hipervnculo"/>
                <w:noProof/>
              </w:rPr>
              <w:t>3.9.2 La sencillez del lenguaje de programación</w:t>
            </w:r>
            <w:r w:rsidR="00FD67DC">
              <w:rPr>
                <w:noProof/>
                <w:webHidden/>
              </w:rPr>
              <w:tab/>
            </w:r>
            <w:r w:rsidR="00FD67DC">
              <w:rPr>
                <w:noProof/>
                <w:webHidden/>
              </w:rPr>
              <w:fldChar w:fldCharType="begin"/>
            </w:r>
            <w:r w:rsidR="00FD67DC">
              <w:rPr>
                <w:noProof/>
                <w:webHidden/>
              </w:rPr>
              <w:instrText xml:space="preserve"> PAGEREF _Toc502153577 \h </w:instrText>
            </w:r>
            <w:r w:rsidR="00FD67DC">
              <w:rPr>
                <w:noProof/>
                <w:webHidden/>
              </w:rPr>
            </w:r>
            <w:r w:rsidR="00FD67DC">
              <w:rPr>
                <w:noProof/>
                <w:webHidden/>
              </w:rPr>
              <w:fldChar w:fldCharType="separate"/>
            </w:r>
            <w:r w:rsidR="00FD67DC">
              <w:rPr>
                <w:noProof/>
                <w:webHidden/>
              </w:rPr>
              <w:t>27</w:t>
            </w:r>
            <w:r w:rsidR="00FD67DC">
              <w:rPr>
                <w:noProof/>
                <w:webHidden/>
              </w:rPr>
              <w:fldChar w:fldCharType="end"/>
            </w:r>
          </w:hyperlink>
        </w:p>
        <w:p w14:paraId="052930D5" w14:textId="0E8653F7" w:rsidR="00FD67DC" w:rsidRDefault="006D6624">
          <w:pPr>
            <w:pStyle w:val="TDC3"/>
            <w:tabs>
              <w:tab w:val="right" w:leader="dot" w:pos="9019"/>
            </w:tabs>
            <w:rPr>
              <w:rFonts w:asciiTheme="minorHAnsi" w:eastAsiaTheme="minorEastAsia" w:hAnsiTheme="minorHAnsi" w:cstheme="minorBidi"/>
              <w:noProof/>
              <w:color w:val="auto"/>
            </w:rPr>
          </w:pPr>
          <w:hyperlink w:anchor="_Toc502153578" w:history="1">
            <w:r w:rsidR="00FD67DC" w:rsidRPr="004B1A18">
              <w:rPr>
                <w:rStyle w:val="Hipervnculo"/>
                <w:noProof/>
              </w:rPr>
              <w:t>3.9.3 Es hardware de bajo costo</w:t>
            </w:r>
            <w:r w:rsidR="00FD67DC">
              <w:rPr>
                <w:noProof/>
                <w:webHidden/>
              </w:rPr>
              <w:tab/>
            </w:r>
            <w:r w:rsidR="00FD67DC">
              <w:rPr>
                <w:noProof/>
                <w:webHidden/>
              </w:rPr>
              <w:fldChar w:fldCharType="begin"/>
            </w:r>
            <w:r w:rsidR="00FD67DC">
              <w:rPr>
                <w:noProof/>
                <w:webHidden/>
              </w:rPr>
              <w:instrText xml:space="preserve"> PAGEREF _Toc502153578 \h </w:instrText>
            </w:r>
            <w:r w:rsidR="00FD67DC">
              <w:rPr>
                <w:noProof/>
                <w:webHidden/>
              </w:rPr>
            </w:r>
            <w:r w:rsidR="00FD67DC">
              <w:rPr>
                <w:noProof/>
                <w:webHidden/>
              </w:rPr>
              <w:fldChar w:fldCharType="separate"/>
            </w:r>
            <w:r w:rsidR="00FD67DC">
              <w:rPr>
                <w:noProof/>
                <w:webHidden/>
              </w:rPr>
              <w:t>27</w:t>
            </w:r>
            <w:r w:rsidR="00FD67DC">
              <w:rPr>
                <w:noProof/>
                <w:webHidden/>
              </w:rPr>
              <w:fldChar w:fldCharType="end"/>
            </w:r>
          </w:hyperlink>
        </w:p>
        <w:p w14:paraId="18430EA2" w14:textId="4C8F3BA7" w:rsidR="00FD67DC" w:rsidRDefault="006D6624">
          <w:pPr>
            <w:pStyle w:val="TDC2"/>
            <w:tabs>
              <w:tab w:val="right" w:leader="dot" w:pos="9019"/>
            </w:tabs>
            <w:rPr>
              <w:rFonts w:asciiTheme="minorHAnsi" w:eastAsiaTheme="minorEastAsia" w:hAnsiTheme="minorHAnsi" w:cstheme="minorBidi"/>
              <w:noProof/>
              <w:color w:val="auto"/>
            </w:rPr>
          </w:pPr>
          <w:hyperlink w:anchor="_Toc502153579" w:history="1">
            <w:r w:rsidR="00FD67DC" w:rsidRPr="004B1A18">
              <w:rPr>
                <w:rStyle w:val="Hipervnculo"/>
                <w:b/>
                <w:noProof/>
              </w:rPr>
              <w:t>3.10 Incorporación de Arduino en las escuelas</w:t>
            </w:r>
            <w:r w:rsidR="00FD67DC">
              <w:rPr>
                <w:noProof/>
                <w:webHidden/>
              </w:rPr>
              <w:tab/>
            </w:r>
            <w:r w:rsidR="00FD67DC">
              <w:rPr>
                <w:noProof/>
                <w:webHidden/>
              </w:rPr>
              <w:fldChar w:fldCharType="begin"/>
            </w:r>
            <w:r w:rsidR="00FD67DC">
              <w:rPr>
                <w:noProof/>
                <w:webHidden/>
              </w:rPr>
              <w:instrText xml:space="preserve"> PAGEREF _Toc502153579 \h </w:instrText>
            </w:r>
            <w:r w:rsidR="00FD67DC">
              <w:rPr>
                <w:noProof/>
                <w:webHidden/>
              </w:rPr>
            </w:r>
            <w:r w:rsidR="00FD67DC">
              <w:rPr>
                <w:noProof/>
                <w:webHidden/>
              </w:rPr>
              <w:fldChar w:fldCharType="separate"/>
            </w:r>
            <w:r w:rsidR="00FD67DC">
              <w:rPr>
                <w:noProof/>
                <w:webHidden/>
              </w:rPr>
              <w:t>27</w:t>
            </w:r>
            <w:r w:rsidR="00FD67DC">
              <w:rPr>
                <w:noProof/>
                <w:webHidden/>
              </w:rPr>
              <w:fldChar w:fldCharType="end"/>
            </w:r>
          </w:hyperlink>
        </w:p>
        <w:p w14:paraId="5F95199E" w14:textId="24A22029" w:rsidR="00FD67DC" w:rsidRDefault="006D6624">
          <w:pPr>
            <w:pStyle w:val="TDC3"/>
            <w:tabs>
              <w:tab w:val="right" w:leader="dot" w:pos="9019"/>
            </w:tabs>
            <w:rPr>
              <w:rFonts w:asciiTheme="minorHAnsi" w:eastAsiaTheme="minorEastAsia" w:hAnsiTheme="minorHAnsi" w:cstheme="minorBidi"/>
              <w:noProof/>
              <w:color w:val="auto"/>
            </w:rPr>
          </w:pPr>
          <w:hyperlink w:anchor="_Toc502153580" w:history="1">
            <w:r w:rsidR="00FD67DC" w:rsidRPr="004B1A18">
              <w:rPr>
                <w:rStyle w:val="Hipervnculo"/>
                <w:noProof/>
              </w:rPr>
              <w:t>3.10.1 Las tres erres</w:t>
            </w:r>
            <w:r w:rsidR="00FD67DC">
              <w:rPr>
                <w:noProof/>
                <w:webHidden/>
              </w:rPr>
              <w:tab/>
            </w:r>
            <w:r w:rsidR="00FD67DC">
              <w:rPr>
                <w:noProof/>
                <w:webHidden/>
              </w:rPr>
              <w:fldChar w:fldCharType="begin"/>
            </w:r>
            <w:r w:rsidR="00FD67DC">
              <w:rPr>
                <w:noProof/>
                <w:webHidden/>
              </w:rPr>
              <w:instrText xml:space="preserve"> PAGEREF _Toc502153580 \h </w:instrText>
            </w:r>
            <w:r w:rsidR="00FD67DC">
              <w:rPr>
                <w:noProof/>
                <w:webHidden/>
              </w:rPr>
            </w:r>
            <w:r w:rsidR="00FD67DC">
              <w:rPr>
                <w:noProof/>
                <w:webHidden/>
              </w:rPr>
              <w:fldChar w:fldCharType="separate"/>
            </w:r>
            <w:r w:rsidR="00FD67DC">
              <w:rPr>
                <w:noProof/>
                <w:webHidden/>
              </w:rPr>
              <w:t>28</w:t>
            </w:r>
            <w:r w:rsidR="00FD67DC">
              <w:rPr>
                <w:noProof/>
                <w:webHidden/>
              </w:rPr>
              <w:fldChar w:fldCharType="end"/>
            </w:r>
          </w:hyperlink>
        </w:p>
        <w:p w14:paraId="7604A826" w14:textId="3D84D735" w:rsidR="00FD67DC" w:rsidRDefault="006D6624">
          <w:pPr>
            <w:pStyle w:val="TDC2"/>
            <w:tabs>
              <w:tab w:val="right" w:leader="dot" w:pos="9019"/>
            </w:tabs>
            <w:rPr>
              <w:rFonts w:asciiTheme="minorHAnsi" w:eastAsiaTheme="minorEastAsia" w:hAnsiTheme="minorHAnsi" w:cstheme="minorBidi"/>
              <w:noProof/>
              <w:color w:val="auto"/>
            </w:rPr>
          </w:pPr>
          <w:hyperlink w:anchor="_Toc502153581" w:history="1">
            <w:r w:rsidR="00FD67DC" w:rsidRPr="004B1A18">
              <w:rPr>
                <w:rStyle w:val="Hipervnculo"/>
                <w:b/>
                <w:noProof/>
              </w:rPr>
              <w:t>3.11 Actuadores y sensores</w:t>
            </w:r>
            <w:r w:rsidR="00FD67DC">
              <w:rPr>
                <w:noProof/>
                <w:webHidden/>
              </w:rPr>
              <w:tab/>
            </w:r>
            <w:r w:rsidR="00FD67DC">
              <w:rPr>
                <w:noProof/>
                <w:webHidden/>
              </w:rPr>
              <w:fldChar w:fldCharType="begin"/>
            </w:r>
            <w:r w:rsidR="00FD67DC">
              <w:rPr>
                <w:noProof/>
                <w:webHidden/>
              </w:rPr>
              <w:instrText xml:space="preserve"> PAGEREF _Toc502153581 \h </w:instrText>
            </w:r>
            <w:r w:rsidR="00FD67DC">
              <w:rPr>
                <w:noProof/>
                <w:webHidden/>
              </w:rPr>
            </w:r>
            <w:r w:rsidR="00FD67DC">
              <w:rPr>
                <w:noProof/>
                <w:webHidden/>
              </w:rPr>
              <w:fldChar w:fldCharType="separate"/>
            </w:r>
            <w:r w:rsidR="00FD67DC">
              <w:rPr>
                <w:noProof/>
                <w:webHidden/>
              </w:rPr>
              <w:t>28</w:t>
            </w:r>
            <w:r w:rsidR="00FD67DC">
              <w:rPr>
                <w:noProof/>
                <w:webHidden/>
              </w:rPr>
              <w:fldChar w:fldCharType="end"/>
            </w:r>
          </w:hyperlink>
        </w:p>
        <w:p w14:paraId="2BB3AD45" w14:textId="0218B89C" w:rsidR="00FD67DC" w:rsidRDefault="006D6624">
          <w:pPr>
            <w:pStyle w:val="TDC2"/>
            <w:tabs>
              <w:tab w:val="right" w:leader="dot" w:pos="9019"/>
            </w:tabs>
            <w:rPr>
              <w:rFonts w:asciiTheme="minorHAnsi" w:eastAsiaTheme="minorEastAsia" w:hAnsiTheme="minorHAnsi" w:cstheme="minorBidi"/>
              <w:noProof/>
              <w:color w:val="auto"/>
            </w:rPr>
          </w:pPr>
          <w:hyperlink w:anchor="_Toc502153582" w:history="1">
            <w:r w:rsidR="00FD67DC" w:rsidRPr="004B1A18">
              <w:rPr>
                <w:rStyle w:val="Hipervnculo"/>
                <w:b/>
                <w:noProof/>
              </w:rPr>
              <w:t>3.12 Actuadores en el SAR</w:t>
            </w:r>
            <w:r w:rsidR="00FD67DC">
              <w:rPr>
                <w:noProof/>
                <w:webHidden/>
              </w:rPr>
              <w:tab/>
            </w:r>
            <w:r w:rsidR="00FD67DC">
              <w:rPr>
                <w:noProof/>
                <w:webHidden/>
              </w:rPr>
              <w:fldChar w:fldCharType="begin"/>
            </w:r>
            <w:r w:rsidR="00FD67DC">
              <w:rPr>
                <w:noProof/>
                <w:webHidden/>
              </w:rPr>
              <w:instrText xml:space="preserve"> PAGEREF _Toc502153582 \h </w:instrText>
            </w:r>
            <w:r w:rsidR="00FD67DC">
              <w:rPr>
                <w:noProof/>
                <w:webHidden/>
              </w:rPr>
            </w:r>
            <w:r w:rsidR="00FD67DC">
              <w:rPr>
                <w:noProof/>
                <w:webHidden/>
              </w:rPr>
              <w:fldChar w:fldCharType="separate"/>
            </w:r>
            <w:r w:rsidR="00FD67DC">
              <w:rPr>
                <w:noProof/>
                <w:webHidden/>
              </w:rPr>
              <w:t>29</w:t>
            </w:r>
            <w:r w:rsidR="00FD67DC">
              <w:rPr>
                <w:noProof/>
                <w:webHidden/>
              </w:rPr>
              <w:fldChar w:fldCharType="end"/>
            </w:r>
          </w:hyperlink>
        </w:p>
        <w:p w14:paraId="270B0676" w14:textId="1B1A2988" w:rsidR="00FD67DC" w:rsidRDefault="006D6624">
          <w:pPr>
            <w:pStyle w:val="TDC2"/>
            <w:tabs>
              <w:tab w:val="right" w:leader="dot" w:pos="9019"/>
            </w:tabs>
            <w:rPr>
              <w:rFonts w:asciiTheme="minorHAnsi" w:eastAsiaTheme="minorEastAsia" w:hAnsiTheme="minorHAnsi" w:cstheme="minorBidi"/>
              <w:noProof/>
              <w:color w:val="auto"/>
            </w:rPr>
          </w:pPr>
          <w:hyperlink w:anchor="_Toc502153583" w:history="1">
            <w:r w:rsidR="00FD67DC" w:rsidRPr="004B1A18">
              <w:rPr>
                <w:rStyle w:val="Hipervnculo"/>
                <w:b/>
                <w:noProof/>
              </w:rPr>
              <w:t>3.13 Sensores en el SAR</w:t>
            </w:r>
            <w:r w:rsidR="00FD67DC">
              <w:rPr>
                <w:noProof/>
                <w:webHidden/>
              </w:rPr>
              <w:tab/>
            </w:r>
            <w:r w:rsidR="00FD67DC">
              <w:rPr>
                <w:noProof/>
                <w:webHidden/>
              </w:rPr>
              <w:fldChar w:fldCharType="begin"/>
            </w:r>
            <w:r w:rsidR="00FD67DC">
              <w:rPr>
                <w:noProof/>
                <w:webHidden/>
              </w:rPr>
              <w:instrText xml:space="preserve"> PAGEREF _Toc502153583 \h </w:instrText>
            </w:r>
            <w:r w:rsidR="00FD67DC">
              <w:rPr>
                <w:noProof/>
                <w:webHidden/>
              </w:rPr>
            </w:r>
            <w:r w:rsidR="00FD67DC">
              <w:rPr>
                <w:noProof/>
                <w:webHidden/>
              </w:rPr>
              <w:fldChar w:fldCharType="separate"/>
            </w:r>
            <w:r w:rsidR="00FD67DC">
              <w:rPr>
                <w:noProof/>
                <w:webHidden/>
              </w:rPr>
              <w:t>30</w:t>
            </w:r>
            <w:r w:rsidR="00FD67DC">
              <w:rPr>
                <w:noProof/>
                <w:webHidden/>
              </w:rPr>
              <w:fldChar w:fldCharType="end"/>
            </w:r>
          </w:hyperlink>
        </w:p>
        <w:p w14:paraId="6D03A0E6" w14:textId="1F289CAC" w:rsidR="00FD67DC" w:rsidRDefault="006D6624">
          <w:pPr>
            <w:pStyle w:val="TDC2"/>
            <w:tabs>
              <w:tab w:val="right" w:leader="dot" w:pos="9019"/>
            </w:tabs>
            <w:rPr>
              <w:rFonts w:asciiTheme="minorHAnsi" w:eastAsiaTheme="minorEastAsia" w:hAnsiTheme="minorHAnsi" w:cstheme="minorBidi"/>
              <w:noProof/>
              <w:color w:val="auto"/>
            </w:rPr>
          </w:pPr>
          <w:hyperlink w:anchor="_Toc502153584" w:history="1">
            <w:r w:rsidR="00FD67DC" w:rsidRPr="004B1A18">
              <w:rPr>
                <w:rStyle w:val="Hipervnculo"/>
                <w:b/>
                <w:noProof/>
              </w:rPr>
              <w:t xml:space="preserve">3.14 Módulos o </w:t>
            </w:r>
            <w:r w:rsidR="00FD67DC" w:rsidRPr="004B1A18">
              <w:rPr>
                <w:rStyle w:val="Hipervnculo"/>
                <w:b/>
                <w:i/>
                <w:noProof/>
              </w:rPr>
              <w:t>shields</w:t>
            </w:r>
            <w:r w:rsidR="00FD67DC" w:rsidRPr="004B1A18">
              <w:rPr>
                <w:rStyle w:val="Hipervnculo"/>
                <w:b/>
                <w:noProof/>
              </w:rPr>
              <w:t xml:space="preserve"> en el SAR</w:t>
            </w:r>
            <w:r w:rsidR="00FD67DC">
              <w:rPr>
                <w:noProof/>
                <w:webHidden/>
              </w:rPr>
              <w:tab/>
            </w:r>
            <w:r w:rsidR="00FD67DC">
              <w:rPr>
                <w:noProof/>
                <w:webHidden/>
              </w:rPr>
              <w:fldChar w:fldCharType="begin"/>
            </w:r>
            <w:r w:rsidR="00FD67DC">
              <w:rPr>
                <w:noProof/>
                <w:webHidden/>
              </w:rPr>
              <w:instrText xml:space="preserve"> PAGEREF _Toc502153584 \h </w:instrText>
            </w:r>
            <w:r w:rsidR="00FD67DC">
              <w:rPr>
                <w:noProof/>
                <w:webHidden/>
              </w:rPr>
            </w:r>
            <w:r w:rsidR="00FD67DC">
              <w:rPr>
                <w:noProof/>
                <w:webHidden/>
              </w:rPr>
              <w:fldChar w:fldCharType="separate"/>
            </w:r>
            <w:r w:rsidR="00FD67DC">
              <w:rPr>
                <w:noProof/>
                <w:webHidden/>
              </w:rPr>
              <w:t>31</w:t>
            </w:r>
            <w:r w:rsidR="00FD67DC">
              <w:rPr>
                <w:noProof/>
                <w:webHidden/>
              </w:rPr>
              <w:fldChar w:fldCharType="end"/>
            </w:r>
          </w:hyperlink>
        </w:p>
        <w:p w14:paraId="3F40950F" w14:textId="079A6BA0" w:rsidR="00FD67DC" w:rsidRDefault="006D6624">
          <w:pPr>
            <w:pStyle w:val="TDC1"/>
            <w:tabs>
              <w:tab w:val="right" w:leader="dot" w:pos="9019"/>
            </w:tabs>
            <w:rPr>
              <w:rFonts w:asciiTheme="minorHAnsi" w:eastAsiaTheme="minorEastAsia" w:hAnsiTheme="minorHAnsi" w:cstheme="minorBidi"/>
              <w:noProof/>
              <w:color w:val="auto"/>
            </w:rPr>
          </w:pPr>
          <w:hyperlink w:anchor="_Toc502153585" w:history="1">
            <w:r w:rsidR="00FD67DC" w:rsidRPr="004B1A18">
              <w:rPr>
                <w:rStyle w:val="Hipervnculo"/>
                <w:noProof/>
              </w:rPr>
              <w:t>Capítulo 4 – Raspberry Pi</w:t>
            </w:r>
            <w:r w:rsidR="00FD67DC">
              <w:rPr>
                <w:noProof/>
                <w:webHidden/>
              </w:rPr>
              <w:tab/>
            </w:r>
            <w:r w:rsidR="00FD67DC">
              <w:rPr>
                <w:noProof/>
                <w:webHidden/>
              </w:rPr>
              <w:fldChar w:fldCharType="begin"/>
            </w:r>
            <w:r w:rsidR="00FD67DC">
              <w:rPr>
                <w:noProof/>
                <w:webHidden/>
              </w:rPr>
              <w:instrText xml:space="preserve"> PAGEREF _Toc502153585 \h </w:instrText>
            </w:r>
            <w:r w:rsidR="00FD67DC">
              <w:rPr>
                <w:noProof/>
                <w:webHidden/>
              </w:rPr>
            </w:r>
            <w:r w:rsidR="00FD67DC">
              <w:rPr>
                <w:noProof/>
                <w:webHidden/>
              </w:rPr>
              <w:fldChar w:fldCharType="separate"/>
            </w:r>
            <w:r w:rsidR="00FD67DC">
              <w:rPr>
                <w:noProof/>
                <w:webHidden/>
              </w:rPr>
              <w:t>32</w:t>
            </w:r>
            <w:r w:rsidR="00FD67DC">
              <w:rPr>
                <w:noProof/>
                <w:webHidden/>
              </w:rPr>
              <w:fldChar w:fldCharType="end"/>
            </w:r>
          </w:hyperlink>
        </w:p>
        <w:p w14:paraId="2BA343E1" w14:textId="75255078" w:rsidR="00FD67DC" w:rsidRDefault="006D6624">
          <w:pPr>
            <w:pStyle w:val="TDC2"/>
            <w:tabs>
              <w:tab w:val="right" w:leader="dot" w:pos="9019"/>
            </w:tabs>
            <w:rPr>
              <w:rFonts w:asciiTheme="minorHAnsi" w:eastAsiaTheme="minorEastAsia" w:hAnsiTheme="minorHAnsi" w:cstheme="minorBidi"/>
              <w:noProof/>
              <w:color w:val="auto"/>
            </w:rPr>
          </w:pPr>
          <w:hyperlink w:anchor="_Toc502153586" w:history="1">
            <w:r w:rsidR="00FD67DC" w:rsidRPr="004B1A18">
              <w:rPr>
                <w:rStyle w:val="Hipervnculo"/>
                <w:b/>
                <w:noProof/>
              </w:rPr>
              <w:t>4.1 ¿Qué es Raspberry Pi?</w:t>
            </w:r>
            <w:r w:rsidR="00FD67DC">
              <w:rPr>
                <w:noProof/>
                <w:webHidden/>
              </w:rPr>
              <w:tab/>
            </w:r>
            <w:r w:rsidR="00FD67DC">
              <w:rPr>
                <w:noProof/>
                <w:webHidden/>
              </w:rPr>
              <w:fldChar w:fldCharType="begin"/>
            </w:r>
            <w:r w:rsidR="00FD67DC">
              <w:rPr>
                <w:noProof/>
                <w:webHidden/>
              </w:rPr>
              <w:instrText xml:space="preserve"> PAGEREF _Toc502153586 \h </w:instrText>
            </w:r>
            <w:r w:rsidR="00FD67DC">
              <w:rPr>
                <w:noProof/>
                <w:webHidden/>
              </w:rPr>
            </w:r>
            <w:r w:rsidR="00FD67DC">
              <w:rPr>
                <w:noProof/>
                <w:webHidden/>
              </w:rPr>
              <w:fldChar w:fldCharType="separate"/>
            </w:r>
            <w:r w:rsidR="00FD67DC">
              <w:rPr>
                <w:noProof/>
                <w:webHidden/>
              </w:rPr>
              <w:t>32</w:t>
            </w:r>
            <w:r w:rsidR="00FD67DC">
              <w:rPr>
                <w:noProof/>
                <w:webHidden/>
              </w:rPr>
              <w:fldChar w:fldCharType="end"/>
            </w:r>
          </w:hyperlink>
        </w:p>
        <w:p w14:paraId="316FEA01" w14:textId="4A7C7BD8" w:rsidR="00FD67DC" w:rsidRDefault="006D6624">
          <w:pPr>
            <w:pStyle w:val="TDC2"/>
            <w:tabs>
              <w:tab w:val="right" w:leader="dot" w:pos="9019"/>
            </w:tabs>
            <w:rPr>
              <w:rFonts w:asciiTheme="minorHAnsi" w:eastAsiaTheme="minorEastAsia" w:hAnsiTheme="minorHAnsi" w:cstheme="minorBidi"/>
              <w:noProof/>
              <w:color w:val="auto"/>
            </w:rPr>
          </w:pPr>
          <w:hyperlink w:anchor="_Toc502153587" w:history="1">
            <w:r w:rsidR="00FD67DC" w:rsidRPr="004B1A18">
              <w:rPr>
                <w:rStyle w:val="Hipervnculo"/>
                <w:b/>
                <w:noProof/>
              </w:rPr>
              <w:t>4.2 Especificaciones técnicas de las distintas versiones</w:t>
            </w:r>
            <w:r w:rsidR="00FD67DC">
              <w:rPr>
                <w:noProof/>
                <w:webHidden/>
              </w:rPr>
              <w:tab/>
            </w:r>
            <w:r w:rsidR="00FD67DC">
              <w:rPr>
                <w:noProof/>
                <w:webHidden/>
              </w:rPr>
              <w:fldChar w:fldCharType="begin"/>
            </w:r>
            <w:r w:rsidR="00FD67DC">
              <w:rPr>
                <w:noProof/>
                <w:webHidden/>
              </w:rPr>
              <w:instrText xml:space="preserve"> PAGEREF _Toc502153587 \h </w:instrText>
            </w:r>
            <w:r w:rsidR="00FD67DC">
              <w:rPr>
                <w:noProof/>
                <w:webHidden/>
              </w:rPr>
            </w:r>
            <w:r w:rsidR="00FD67DC">
              <w:rPr>
                <w:noProof/>
                <w:webHidden/>
              </w:rPr>
              <w:fldChar w:fldCharType="separate"/>
            </w:r>
            <w:r w:rsidR="00FD67DC">
              <w:rPr>
                <w:noProof/>
                <w:webHidden/>
              </w:rPr>
              <w:t>32</w:t>
            </w:r>
            <w:r w:rsidR="00FD67DC">
              <w:rPr>
                <w:noProof/>
                <w:webHidden/>
              </w:rPr>
              <w:fldChar w:fldCharType="end"/>
            </w:r>
          </w:hyperlink>
        </w:p>
        <w:p w14:paraId="2D70E4FB" w14:textId="34CEB6DB" w:rsidR="00FD67DC" w:rsidRDefault="006D6624">
          <w:pPr>
            <w:pStyle w:val="TDC2"/>
            <w:tabs>
              <w:tab w:val="right" w:leader="dot" w:pos="9019"/>
            </w:tabs>
            <w:rPr>
              <w:rFonts w:asciiTheme="minorHAnsi" w:eastAsiaTheme="minorEastAsia" w:hAnsiTheme="minorHAnsi" w:cstheme="minorBidi"/>
              <w:noProof/>
              <w:color w:val="auto"/>
            </w:rPr>
          </w:pPr>
          <w:hyperlink w:anchor="_Toc502153588" w:history="1">
            <w:r w:rsidR="00FD67DC" w:rsidRPr="004B1A18">
              <w:rPr>
                <w:rStyle w:val="Hipervnculo"/>
                <w:b/>
                <w:noProof/>
              </w:rPr>
              <w:t>4.3 Entrada/Salida de propósito general (GPIO)</w:t>
            </w:r>
            <w:r w:rsidR="00FD67DC">
              <w:rPr>
                <w:noProof/>
                <w:webHidden/>
              </w:rPr>
              <w:tab/>
            </w:r>
            <w:r w:rsidR="00FD67DC">
              <w:rPr>
                <w:noProof/>
                <w:webHidden/>
              </w:rPr>
              <w:fldChar w:fldCharType="begin"/>
            </w:r>
            <w:r w:rsidR="00FD67DC">
              <w:rPr>
                <w:noProof/>
                <w:webHidden/>
              </w:rPr>
              <w:instrText xml:space="preserve"> PAGEREF _Toc502153588 \h </w:instrText>
            </w:r>
            <w:r w:rsidR="00FD67DC">
              <w:rPr>
                <w:noProof/>
                <w:webHidden/>
              </w:rPr>
            </w:r>
            <w:r w:rsidR="00FD67DC">
              <w:rPr>
                <w:noProof/>
                <w:webHidden/>
              </w:rPr>
              <w:fldChar w:fldCharType="separate"/>
            </w:r>
            <w:r w:rsidR="00FD67DC">
              <w:rPr>
                <w:noProof/>
                <w:webHidden/>
              </w:rPr>
              <w:t>33</w:t>
            </w:r>
            <w:r w:rsidR="00FD67DC">
              <w:rPr>
                <w:noProof/>
                <w:webHidden/>
              </w:rPr>
              <w:fldChar w:fldCharType="end"/>
            </w:r>
          </w:hyperlink>
        </w:p>
        <w:p w14:paraId="5F0D48FF" w14:textId="36F78C32" w:rsidR="00FD67DC" w:rsidRDefault="006D6624">
          <w:pPr>
            <w:pStyle w:val="TDC2"/>
            <w:tabs>
              <w:tab w:val="right" w:leader="dot" w:pos="9019"/>
            </w:tabs>
            <w:rPr>
              <w:rFonts w:asciiTheme="minorHAnsi" w:eastAsiaTheme="minorEastAsia" w:hAnsiTheme="minorHAnsi" w:cstheme="minorBidi"/>
              <w:noProof/>
              <w:color w:val="auto"/>
            </w:rPr>
          </w:pPr>
          <w:hyperlink w:anchor="_Toc502153589" w:history="1">
            <w:r w:rsidR="00FD67DC" w:rsidRPr="004B1A18">
              <w:rPr>
                <w:rStyle w:val="Hipervnculo"/>
                <w:b/>
                <w:noProof/>
              </w:rPr>
              <w:t>4.4 Sistemas Operativos compatibles</w:t>
            </w:r>
            <w:r w:rsidR="00FD67DC">
              <w:rPr>
                <w:noProof/>
                <w:webHidden/>
              </w:rPr>
              <w:tab/>
            </w:r>
            <w:r w:rsidR="00FD67DC">
              <w:rPr>
                <w:noProof/>
                <w:webHidden/>
              </w:rPr>
              <w:fldChar w:fldCharType="begin"/>
            </w:r>
            <w:r w:rsidR="00FD67DC">
              <w:rPr>
                <w:noProof/>
                <w:webHidden/>
              </w:rPr>
              <w:instrText xml:space="preserve"> PAGEREF _Toc502153589 \h </w:instrText>
            </w:r>
            <w:r w:rsidR="00FD67DC">
              <w:rPr>
                <w:noProof/>
                <w:webHidden/>
              </w:rPr>
            </w:r>
            <w:r w:rsidR="00FD67DC">
              <w:rPr>
                <w:noProof/>
                <w:webHidden/>
              </w:rPr>
              <w:fldChar w:fldCharType="separate"/>
            </w:r>
            <w:r w:rsidR="00FD67DC">
              <w:rPr>
                <w:noProof/>
                <w:webHidden/>
              </w:rPr>
              <w:t>34</w:t>
            </w:r>
            <w:r w:rsidR="00FD67DC">
              <w:rPr>
                <w:noProof/>
                <w:webHidden/>
              </w:rPr>
              <w:fldChar w:fldCharType="end"/>
            </w:r>
          </w:hyperlink>
        </w:p>
        <w:p w14:paraId="1BB65A59" w14:textId="50D383C1" w:rsidR="00FD67DC" w:rsidRDefault="006D6624">
          <w:pPr>
            <w:pStyle w:val="TDC2"/>
            <w:tabs>
              <w:tab w:val="right" w:leader="dot" w:pos="9019"/>
            </w:tabs>
            <w:rPr>
              <w:rFonts w:asciiTheme="minorHAnsi" w:eastAsiaTheme="minorEastAsia" w:hAnsiTheme="minorHAnsi" w:cstheme="minorBidi"/>
              <w:noProof/>
              <w:color w:val="auto"/>
            </w:rPr>
          </w:pPr>
          <w:hyperlink w:anchor="_Toc502153590" w:history="1">
            <w:r w:rsidR="00FD67DC" w:rsidRPr="004B1A18">
              <w:rPr>
                <w:rStyle w:val="Hipervnculo"/>
                <w:b/>
                <w:noProof/>
              </w:rPr>
              <w:t>4.5 Accesorios para Raspberry Pi</w:t>
            </w:r>
            <w:r w:rsidR="00FD67DC">
              <w:rPr>
                <w:noProof/>
                <w:webHidden/>
              </w:rPr>
              <w:tab/>
            </w:r>
            <w:r w:rsidR="00FD67DC">
              <w:rPr>
                <w:noProof/>
                <w:webHidden/>
              </w:rPr>
              <w:fldChar w:fldCharType="begin"/>
            </w:r>
            <w:r w:rsidR="00FD67DC">
              <w:rPr>
                <w:noProof/>
                <w:webHidden/>
              </w:rPr>
              <w:instrText xml:space="preserve"> PAGEREF _Toc502153590 \h </w:instrText>
            </w:r>
            <w:r w:rsidR="00FD67DC">
              <w:rPr>
                <w:noProof/>
                <w:webHidden/>
              </w:rPr>
            </w:r>
            <w:r w:rsidR="00FD67DC">
              <w:rPr>
                <w:noProof/>
                <w:webHidden/>
              </w:rPr>
              <w:fldChar w:fldCharType="separate"/>
            </w:r>
            <w:r w:rsidR="00FD67DC">
              <w:rPr>
                <w:noProof/>
                <w:webHidden/>
              </w:rPr>
              <w:t>35</w:t>
            </w:r>
            <w:r w:rsidR="00FD67DC">
              <w:rPr>
                <w:noProof/>
                <w:webHidden/>
              </w:rPr>
              <w:fldChar w:fldCharType="end"/>
            </w:r>
          </w:hyperlink>
        </w:p>
        <w:p w14:paraId="3DB4B78A" w14:textId="082D5E27" w:rsidR="00FD67DC" w:rsidRDefault="006D6624">
          <w:pPr>
            <w:pStyle w:val="TDC2"/>
            <w:tabs>
              <w:tab w:val="right" w:leader="dot" w:pos="9019"/>
            </w:tabs>
            <w:rPr>
              <w:rFonts w:asciiTheme="minorHAnsi" w:eastAsiaTheme="minorEastAsia" w:hAnsiTheme="minorHAnsi" w:cstheme="minorBidi"/>
              <w:noProof/>
              <w:color w:val="auto"/>
            </w:rPr>
          </w:pPr>
          <w:hyperlink w:anchor="_Toc502153591" w:history="1">
            <w:r w:rsidR="00FD67DC" w:rsidRPr="004B1A18">
              <w:rPr>
                <w:rStyle w:val="Hipervnculo"/>
                <w:b/>
                <w:noProof/>
              </w:rPr>
              <w:t>4.5 ¿Por qué elegir Raspberry Pi?</w:t>
            </w:r>
            <w:r w:rsidR="00FD67DC">
              <w:rPr>
                <w:noProof/>
                <w:webHidden/>
              </w:rPr>
              <w:tab/>
            </w:r>
            <w:r w:rsidR="00FD67DC">
              <w:rPr>
                <w:noProof/>
                <w:webHidden/>
              </w:rPr>
              <w:fldChar w:fldCharType="begin"/>
            </w:r>
            <w:r w:rsidR="00FD67DC">
              <w:rPr>
                <w:noProof/>
                <w:webHidden/>
              </w:rPr>
              <w:instrText xml:space="preserve"> PAGEREF _Toc502153591 \h </w:instrText>
            </w:r>
            <w:r w:rsidR="00FD67DC">
              <w:rPr>
                <w:noProof/>
                <w:webHidden/>
              </w:rPr>
            </w:r>
            <w:r w:rsidR="00FD67DC">
              <w:rPr>
                <w:noProof/>
                <w:webHidden/>
              </w:rPr>
              <w:fldChar w:fldCharType="separate"/>
            </w:r>
            <w:r w:rsidR="00FD67DC">
              <w:rPr>
                <w:noProof/>
                <w:webHidden/>
              </w:rPr>
              <w:t>37</w:t>
            </w:r>
            <w:r w:rsidR="00FD67DC">
              <w:rPr>
                <w:noProof/>
                <w:webHidden/>
              </w:rPr>
              <w:fldChar w:fldCharType="end"/>
            </w:r>
          </w:hyperlink>
        </w:p>
        <w:p w14:paraId="58F1ED3E" w14:textId="12B9E9C5" w:rsidR="00FD67DC" w:rsidRDefault="006D6624">
          <w:pPr>
            <w:pStyle w:val="TDC1"/>
            <w:tabs>
              <w:tab w:val="right" w:leader="dot" w:pos="9019"/>
            </w:tabs>
            <w:rPr>
              <w:rFonts w:asciiTheme="minorHAnsi" w:eastAsiaTheme="minorEastAsia" w:hAnsiTheme="minorHAnsi" w:cstheme="minorBidi"/>
              <w:noProof/>
              <w:color w:val="auto"/>
            </w:rPr>
          </w:pPr>
          <w:hyperlink w:anchor="_Toc502153592" w:history="1">
            <w:r w:rsidR="00FD67DC" w:rsidRPr="004B1A18">
              <w:rPr>
                <w:rStyle w:val="Hipervnculo"/>
                <w:noProof/>
              </w:rPr>
              <w:t>Capítulo 5 - Aplicaciones Móviles</w:t>
            </w:r>
            <w:r w:rsidR="00FD67DC">
              <w:rPr>
                <w:noProof/>
                <w:webHidden/>
              </w:rPr>
              <w:tab/>
            </w:r>
            <w:r w:rsidR="00FD67DC">
              <w:rPr>
                <w:noProof/>
                <w:webHidden/>
              </w:rPr>
              <w:fldChar w:fldCharType="begin"/>
            </w:r>
            <w:r w:rsidR="00FD67DC">
              <w:rPr>
                <w:noProof/>
                <w:webHidden/>
              </w:rPr>
              <w:instrText xml:space="preserve"> PAGEREF _Toc502153592 \h </w:instrText>
            </w:r>
            <w:r w:rsidR="00FD67DC">
              <w:rPr>
                <w:noProof/>
                <w:webHidden/>
              </w:rPr>
            </w:r>
            <w:r w:rsidR="00FD67DC">
              <w:rPr>
                <w:noProof/>
                <w:webHidden/>
              </w:rPr>
              <w:fldChar w:fldCharType="separate"/>
            </w:r>
            <w:r w:rsidR="00FD67DC">
              <w:rPr>
                <w:noProof/>
                <w:webHidden/>
              </w:rPr>
              <w:t>38</w:t>
            </w:r>
            <w:r w:rsidR="00FD67DC">
              <w:rPr>
                <w:noProof/>
                <w:webHidden/>
              </w:rPr>
              <w:fldChar w:fldCharType="end"/>
            </w:r>
          </w:hyperlink>
        </w:p>
        <w:p w14:paraId="542741A2" w14:textId="54E8CDEF" w:rsidR="00FD67DC" w:rsidRDefault="006D6624">
          <w:pPr>
            <w:pStyle w:val="TDC2"/>
            <w:tabs>
              <w:tab w:val="right" w:leader="dot" w:pos="9019"/>
            </w:tabs>
            <w:rPr>
              <w:rFonts w:asciiTheme="minorHAnsi" w:eastAsiaTheme="minorEastAsia" w:hAnsiTheme="minorHAnsi" w:cstheme="minorBidi"/>
              <w:noProof/>
              <w:color w:val="auto"/>
            </w:rPr>
          </w:pPr>
          <w:hyperlink w:anchor="_Toc502153593" w:history="1">
            <w:r w:rsidR="00FD67DC" w:rsidRPr="004B1A18">
              <w:rPr>
                <w:rStyle w:val="Hipervnculo"/>
                <w:b/>
                <w:noProof/>
              </w:rPr>
              <w:t>5.1 ¿Qué son las aplicaciones móviles?</w:t>
            </w:r>
            <w:r w:rsidR="00FD67DC">
              <w:rPr>
                <w:noProof/>
                <w:webHidden/>
              </w:rPr>
              <w:tab/>
            </w:r>
            <w:r w:rsidR="00FD67DC">
              <w:rPr>
                <w:noProof/>
                <w:webHidden/>
              </w:rPr>
              <w:fldChar w:fldCharType="begin"/>
            </w:r>
            <w:r w:rsidR="00FD67DC">
              <w:rPr>
                <w:noProof/>
                <w:webHidden/>
              </w:rPr>
              <w:instrText xml:space="preserve"> PAGEREF _Toc502153593 \h </w:instrText>
            </w:r>
            <w:r w:rsidR="00FD67DC">
              <w:rPr>
                <w:noProof/>
                <w:webHidden/>
              </w:rPr>
            </w:r>
            <w:r w:rsidR="00FD67DC">
              <w:rPr>
                <w:noProof/>
                <w:webHidden/>
              </w:rPr>
              <w:fldChar w:fldCharType="separate"/>
            </w:r>
            <w:r w:rsidR="00FD67DC">
              <w:rPr>
                <w:noProof/>
                <w:webHidden/>
              </w:rPr>
              <w:t>38</w:t>
            </w:r>
            <w:r w:rsidR="00FD67DC">
              <w:rPr>
                <w:noProof/>
                <w:webHidden/>
              </w:rPr>
              <w:fldChar w:fldCharType="end"/>
            </w:r>
          </w:hyperlink>
        </w:p>
        <w:p w14:paraId="010DC317" w14:textId="0AA66CAD" w:rsidR="00FD67DC" w:rsidRDefault="006D6624">
          <w:pPr>
            <w:pStyle w:val="TDC2"/>
            <w:tabs>
              <w:tab w:val="right" w:leader="dot" w:pos="9019"/>
            </w:tabs>
            <w:rPr>
              <w:rFonts w:asciiTheme="minorHAnsi" w:eastAsiaTheme="minorEastAsia" w:hAnsiTheme="minorHAnsi" w:cstheme="minorBidi"/>
              <w:noProof/>
              <w:color w:val="auto"/>
            </w:rPr>
          </w:pPr>
          <w:hyperlink w:anchor="_Toc502153594" w:history="1">
            <w:r w:rsidR="00FD67DC" w:rsidRPr="004B1A18">
              <w:rPr>
                <w:rStyle w:val="Hipervnculo"/>
                <w:b/>
                <w:noProof/>
              </w:rPr>
              <w:t>5.2 Las App’s</w:t>
            </w:r>
            <w:r w:rsidR="00FD67DC">
              <w:rPr>
                <w:noProof/>
                <w:webHidden/>
              </w:rPr>
              <w:tab/>
            </w:r>
            <w:r w:rsidR="00FD67DC">
              <w:rPr>
                <w:noProof/>
                <w:webHidden/>
              </w:rPr>
              <w:fldChar w:fldCharType="begin"/>
            </w:r>
            <w:r w:rsidR="00FD67DC">
              <w:rPr>
                <w:noProof/>
                <w:webHidden/>
              </w:rPr>
              <w:instrText xml:space="preserve"> PAGEREF _Toc502153594 \h </w:instrText>
            </w:r>
            <w:r w:rsidR="00FD67DC">
              <w:rPr>
                <w:noProof/>
                <w:webHidden/>
              </w:rPr>
            </w:r>
            <w:r w:rsidR="00FD67DC">
              <w:rPr>
                <w:noProof/>
                <w:webHidden/>
              </w:rPr>
              <w:fldChar w:fldCharType="separate"/>
            </w:r>
            <w:r w:rsidR="00FD67DC">
              <w:rPr>
                <w:noProof/>
                <w:webHidden/>
              </w:rPr>
              <w:t>38</w:t>
            </w:r>
            <w:r w:rsidR="00FD67DC">
              <w:rPr>
                <w:noProof/>
                <w:webHidden/>
              </w:rPr>
              <w:fldChar w:fldCharType="end"/>
            </w:r>
          </w:hyperlink>
        </w:p>
        <w:p w14:paraId="0801F7AA" w14:textId="77362550" w:rsidR="00FD67DC" w:rsidRDefault="006D6624">
          <w:pPr>
            <w:pStyle w:val="TDC3"/>
            <w:tabs>
              <w:tab w:val="right" w:leader="dot" w:pos="9019"/>
            </w:tabs>
            <w:rPr>
              <w:rFonts w:asciiTheme="minorHAnsi" w:eastAsiaTheme="minorEastAsia" w:hAnsiTheme="minorHAnsi" w:cstheme="minorBidi"/>
              <w:noProof/>
              <w:color w:val="auto"/>
            </w:rPr>
          </w:pPr>
          <w:hyperlink w:anchor="_Toc502153595" w:history="1">
            <w:r w:rsidR="00FD67DC" w:rsidRPr="004B1A18">
              <w:rPr>
                <w:rStyle w:val="Hipervnculo"/>
                <w:noProof/>
              </w:rPr>
              <w:t>5.2.1 Las webApps</w:t>
            </w:r>
            <w:r w:rsidR="00FD67DC">
              <w:rPr>
                <w:noProof/>
                <w:webHidden/>
              </w:rPr>
              <w:tab/>
            </w:r>
            <w:r w:rsidR="00FD67DC">
              <w:rPr>
                <w:noProof/>
                <w:webHidden/>
              </w:rPr>
              <w:fldChar w:fldCharType="begin"/>
            </w:r>
            <w:r w:rsidR="00FD67DC">
              <w:rPr>
                <w:noProof/>
                <w:webHidden/>
              </w:rPr>
              <w:instrText xml:space="preserve"> PAGEREF _Toc502153595 \h </w:instrText>
            </w:r>
            <w:r w:rsidR="00FD67DC">
              <w:rPr>
                <w:noProof/>
                <w:webHidden/>
              </w:rPr>
            </w:r>
            <w:r w:rsidR="00FD67DC">
              <w:rPr>
                <w:noProof/>
                <w:webHidden/>
              </w:rPr>
              <w:fldChar w:fldCharType="separate"/>
            </w:r>
            <w:r w:rsidR="00FD67DC">
              <w:rPr>
                <w:noProof/>
                <w:webHidden/>
              </w:rPr>
              <w:t>38</w:t>
            </w:r>
            <w:r w:rsidR="00FD67DC">
              <w:rPr>
                <w:noProof/>
                <w:webHidden/>
              </w:rPr>
              <w:fldChar w:fldCharType="end"/>
            </w:r>
          </w:hyperlink>
        </w:p>
        <w:p w14:paraId="4E86F1FA" w14:textId="048C2185" w:rsidR="00FD67DC" w:rsidRDefault="006D6624">
          <w:pPr>
            <w:pStyle w:val="TDC3"/>
            <w:tabs>
              <w:tab w:val="right" w:leader="dot" w:pos="9019"/>
            </w:tabs>
            <w:rPr>
              <w:rFonts w:asciiTheme="minorHAnsi" w:eastAsiaTheme="minorEastAsia" w:hAnsiTheme="minorHAnsi" w:cstheme="minorBidi"/>
              <w:noProof/>
              <w:color w:val="auto"/>
            </w:rPr>
          </w:pPr>
          <w:hyperlink w:anchor="_Toc502153596" w:history="1">
            <w:r w:rsidR="00FD67DC" w:rsidRPr="004B1A18">
              <w:rPr>
                <w:rStyle w:val="Hipervnculo"/>
                <w:noProof/>
              </w:rPr>
              <w:t>5.2.2 Ventajas de las Web-App:</w:t>
            </w:r>
            <w:r w:rsidR="00FD67DC">
              <w:rPr>
                <w:noProof/>
                <w:webHidden/>
              </w:rPr>
              <w:tab/>
            </w:r>
            <w:r w:rsidR="00FD67DC">
              <w:rPr>
                <w:noProof/>
                <w:webHidden/>
              </w:rPr>
              <w:fldChar w:fldCharType="begin"/>
            </w:r>
            <w:r w:rsidR="00FD67DC">
              <w:rPr>
                <w:noProof/>
                <w:webHidden/>
              </w:rPr>
              <w:instrText xml:space="preserve"> PAGEREF _Toc502153596 \h </w:instrText>
            </w:r>
            <w:r w:rsidR="00FD67DC">
              <w:rPr>
                <w:noProof/>
                <w:webHidden/>
              </w:rPr>
            </w:r>
            <w:r w:rsidR="00FD67DC">
              <w:rPr>
                <w:noProof/>
                <w:webHidden/>
              </w:rPr>
              <w:fldChar w:fldCharType="separate"/>
            </w:r>
            <w:r w:rsidR="00FD67DC">
              <w:rPr>
                <w:noProof/>
                <w:webHidden/>
              </w:rPr>
              <w:t>39</w:t>
            </w:r>
            <w:r w:rsidR="00FD67DC">
              <w:rPr>
                <w:noProof/>
                <w:webHidden/>
              </w:rPr>
              <w:fldChar w:fldCharType="end"/>
            </w:r>
          </w:hyperlink>
        </w:p>
        <w:p w14:paraId="29FDD229" w14:textId="79A50175" w:rsidR="00FD67DC" w:rsidRDefault="006D6624">
          <w:pPr>
            <w:pStyle w:val="TDC3"/>
            <w:tabs>
              <w:tab w:val="right" w:leader="dot" w:pos="9019"/>
            </w:tabs>
            <w:rPr>
              <w:rFonts w:asciiTheme="minorHAnsi" w:eastAsiaTheme="minorEastAsia" w:hAnsiTheme="minorHAnsi" w:cstheme="minorBidi"/>
              <w:noProof/>
              <w:color w:val="auto"/>
            </w:rPr>
          </w:pPr>
          <w:hyperlink w:anchor="_Toc502153597" w:history="1">
            <w:r w:rsidR="00FD67DC" w:rsidRPr="004B1A18">
              <w:rPr>
                <w:rStyle w:val="Hipervnculo"/>
                <w:noProof/>
              </w:rPr>
              <w:t>5.2.3 Desventajas de las Web-Apps</w:t>
            </w:r>
            <w:r w:rsidR="00FD67DC">
              <w:rPr>
                <w:noProof/>
                <w:webHidden/>
              </w:rPr>
              <w:tab/>
            </w:r>
            <w:r w:rsidR="00FD67DC">
              <w:rPr>
                <w:noProof/>
                <w:webHidden/>
              </w:rPr>
              <w:fldChar w:fldCharType="begin"/>
            </w:r>
            <w:r w:rsidR="00FD67DC">
              <w:rPr>
                <w:noProof/>
                <w:webHidden/>
              </w:rPr>
              <w:instrText xml:space="preserve"> PAGEREF _Toc502153597 \h </w:instrText>
            </w:r>
            <w:r w:rsidR="00FD67DC">
              <w:rPr>
                <w:noProof/>
                <w:webHidden/>
              </w:rPr>
            </w:r>
            <w:r w:rsidR="00FD67DC">
              <w:rPr>
                <w:noProof/>
                <w:webHidden/>
              </w:rPr>
              <w:fldChar w:fldCharType="separate"/>
            </w:r>
            <w:r w:rsidR="00FD67DC">
              <w:rPr>
                <w:noProof/>
                <w:webHidden/>
              </w:rPr>
              <w:t>39</w:t>
            </w:r>
            <w:r w:rsidR="00FD67DC">
              <w:rPr>
                <w:noProof/>
                <w:webHidden/>
              </w:rPr>
              <w:fldChar w:fldCharType="end"/>
            </w:r>
          </w:hyperlink>
        </w:p>
        <w:p w14:paraId="097431E2" w14:textId="202FF1E2" w:rsidR="00FD67DC" w:rsidRDefault="006D6624">
          <w:pPr>
            <w:pStyle w:val="TDC2"/>
            <w:tabs>
              <w:tab w:val="right" w:leader="dot" w:pos="9019"/>
            </w:tabs>
            <w:rPr>
              <w:rFonts w:asciiTheme="minorHAnsi" w:eastAsiaTheme="minorEastAsia" w:hAnsiTheme="minorHAnsi" w:cstheme="minorBidi"/>
              <w:noProof/>
              <w:color w:val="auto"/>
            </w:rPr>
          </w:pPr>
          <w:hyperlink w:anchor="_Toc502153598" w:history="1">
            <w:r w:rsidR="00FD67DC" w:rsidRPr="004B1A18">
              <w:rPr>
                <w:rStyle w:val="Hipervnculo"/>
                <w:b/>
                <w:noProof/>
              </w:rPr>
              <w:t>5.3 ¿Cuáles son los distintos sistemas operativos para dispositivos móviles?</w:t>
            </w:r>
            <w:r w:rsidR="00FD67DC">
              <w:rPr>
                <w:noProof/>
                <w:webHidden/>
              </w:rPr>
              <w:tab/>
            </w:r>
            <w:r w:rsidR="00FD67DC">
              <w:rPr>
                <w:noProof/>
                <w:webHidden/>
              </w:rPr>
              <w:fldChar w:fldCharType="begin"/>
            </w:r>
            <w:r w:rsidR="00FD67DC">
              <w:rPr>
                <w:noProof/>
                <w:webHidden/>
              </w:rPr>
              <w:instrText xml:space="preserve"> PAGEREF _Toc502153598 \h </w:instrText>
            </w:r>
            <w:r w:rsidR="00FD67DC">
              <w:rPr>
                <w:noProof/>
                <w:webHidden/>
              </w:rPr>
            </w:r>
            <w:r w:rsidR="00FD67DC">
              <w:rPr>
                <w:noProof/>
                <w:webHidden/>
              </w:rPr>
              <w:fldChar w:fldCharType="separate"/>
            </w:r>
            <w:r w:rsidR="00FD67DC">
              <w:rPr>
                <w:noProof/>
                <w:webHidden/>
              </w:rPr>
              <w:t>39</w:t>
            </w:r>
            <w:r w:rsidR="00FD67DC">
              <w:rPr>
                <w:noProof/>
                <w:webHidden/>
              </w:rPr>
              <w:fldChar w:fldCharType="end"/>
            </w:r>
          </w:hyperlink>
        </w:p>
        <w:p w14:paraId="49AA6D6A" w14:textId="7C83069D" w:rsidR="00FD67DC" w:rsidRDefault="006D6624">
          <w:pPr>
            <w:pStyle w:val="TDC2"/>
            <w:tabs>
              <w:tab w:val="right" w:leader="dot" w:pos="9019"/>
            </w:tabs>
            <w:rPr>
              <w:rFonts w:asciiTheme="minorHAnsi" w:eastAsiaTheme="minorEastAsia" w:hAnsiTheme="minorHAnsi" w:cstheme="minorBidi"/>
              <w:noProof/>
              <w:color w:val="auto"/>
            </w:rPr>
          </w:pPr>
          <w:hyperlink w:anchor="_Toc502153599" w:history="1">
            <w:r w:rsidR="00FD67DC" w:rsidRPr="004B1A18">
              <w:rPr>
                <w:rStyle w:val="Hipervnculo"/>
                <w:b/>
                <w:noProof/>
              </w:rPr>
              <w:t>5.4 Android</w:t>
            </w:r>
            <w:r w:rsidR="00FD67DC">
              <w:rPr>
                <w:noProof/>
                <w:webHidden/>
              </w:rPr>
              <w:tab/>
            </w:r>
            <w:r w:rsidR="00FD67DC">
              <w:rPr>
                <w:noProof/>
                <w:webHidden/>
              </w:rPr>
              <w:fldChar w:fldCharType="begin"/>
            </w:r>
            <w:r w:rsidR="00FD67DC">
              <w:rPr>
                <w:noProof/>
                <w:webHidden/>
              </w:rPr>
              <w:instrText xml:space="preserve"> PAGEREF _Toc502153599 \h </w:instrText>
            </w:r>
            <w:r w:rsidR="00FD67DC">
              <w:rPr>
                <w:noProof/>
                <w:webHidden/>
              </w:rPr>
            </w:r>
            <w:r w:rsidR="00FD67DC">
              <w:rPr>
                <w:noProof/>
                <w:webHidden/>
              </w:rPr>
              <w:fldChar w:fldCharType="separate"/>
            </w:r>
            <w:r w:rsidR="00FD67DC">
              <w:rPr>
                <w:noProof/>
                <w:webHidden/>
              </w:rPr>
              <w:t>40</w:t>
            </w:r>
            <w:r w:rsidR="00FD67DC">
              <w:rPr>
                <w:noProof/>
                <w:webHidden/>
              </w:rPr>
              <w:fldChar w:fldCharType="end"/>
            </w:r>
          </w:hyperlink>
        </w:p>
        <w:p w14:paraId="2A344BD5" w14:textId="590F13AC" w:rsidR="00FD67DC" w:rsidRDefault="006D6624">
          <w:pPr>
            <w:pStyle w:val="TDC2"/>
            <w:tabs>
              <w:tab w:val="right" w:leader="dot" w:pos="9019"/>
            </w:tabs>
            <w:rPr>
              <w:rFonts w:asciiTheme="minorHAnsi" w:eastAsiaTheme="minorEastAsia" w:hAnsiTheme="minorHAnsi" w:cstheme="minorBidi"/>
              <w:noProof/>
              <w:color w:val="auto"/>
            </w:rPr>
          </w:pPr>
          <w:hyperlink w:anchor="_Toc502153600" w:history="1">
            <w:r w:rsidR="00FD67DC" w:rsidRPr="004B1A18">
              <w:rPr>
                <w:rStyle w:val="Hipervnculo"/>
                <w:b/>
                <w:noProof/>
              </w:rPr>
              <w:t>5.5 Aplicaciones móviles multiplataforma</w:t>
            </w:r>
            <w:r w:rsidR="00FD67DC">
              <w:rPr>
                <w:noProof/>
                <w:webHidden/>
              </w:rPr>
              <w:tab/>
            </w:r>
            <w:r w:rsidR="00FD67DC">
              <w:rPr>
                <w:noProof/>
                <w:webHidden/>
              </w:rPr>
              <w:fldChar w:fldCharType="begin"/>
            </w:r>
            <w:r w:rsidR="00FD67DC">
              <w:rPr>
                <w:noProof/>
                <w:webHidden/>
              </w:rPr>
              <w:instrText xml:space="preserve"> PAGEREF _Toc502153600 \h </w:instrText>
            </w:r>
            <w:r w:rsidR="00FD67DC">
              <w:rPr>
                <w:noProof/>
                <w:webHidden/>
              </w:rPr>
            </w:r>
            <w:r w:rsidR="00FD67DC">
              <w:rPr>
                <w:noProof/>
                <w:webHidden/>
              </w:rPr>
              <w:fldChar w:fldCharType="separate"/>
            </w:r>
            <w:r w:rsidR="00FD67DC">
              <w:rPr>
                <w:noProof/>
                <w:webHidden/>
              </w:rPr>
              <w:t>41</w:t>
            </w:r>
            <w:r w:rsidR="00FD67DC">
              <w:rPr>
                <w:noProof/>
                <w:webHidden/>
              </w:rPr>
              <w:fldChar w:fldCharType="end"/>
            </w:r>
          </w:hyperlink>
        </w:p>
        <w:p w14:paraId="334DF96E" w14:textId="6673D70D" w:rsidR="00FD67DC" w:rsidRDefault="006D6624">
          <w:pPr>
            <w:pStyle w:val="TDC3"/>
            <w:tabs>
              <w:tab w:val="right" w:leader="dot" w:pos="9019"/>
            </w:tabs>
            <w:rPr>
              <w:rFonts w:asciiTheme="minorHAnsi" w:eastAsiaTheme="minorEastAsia" w:hAnsiTheme="minorHAnsi" w:cstheme="minorBidi"/>
              <w:noProof/>
              <w:color w:val="auto"/>
            </w:rPr>
          </w:pPr>
          <w:hyperlink w:anchor="_Toc502153601" w:history="1">
            <w:r w:rsidR="00FD67DC" w:rsidRPr="004B1A18">
              <w:rPr>
                <w:rStyle w:val="Hipervnculo"/>
                <w:noProof/>
              </w:rPr>
              <w:t>5.5.1 Diferencias entre aplicaciones y web móviles</w:t>
            </w:r>
            <w:r w:rsidR="00FD67DC">
              <w:rPr>
                <w:noProof/>
                <w:webHidden/>
              </w:rPr>
              <w:tab/>
            </w:r>
            <w:r w:rsidR="00FD67DC">
              <w:rPr>
                <w:noProof/>
                <w:webHidden/>
              </w:rPr>
              <w:fldChar w:fldCharType="begin"/>
            </w:r>
            <w:r w:rsidR="00FD67DC">
              <w:rPr>
                <w:noProof/>
                <w:webHidden/>
              </w:rPr>
              <w:instrText xml:space="preserve"> PAGEREF _Toc502153601 \h </w:instrText>
            </w:r>
            <w:r w:rsidR="00FD67DC">
              <w:rPr>
                <w:noProof/>
                <w:webHidden/>
              </w:rPr>
            </w:r>
            <w:r w:rsidR="00FD67DC">
              <w:rPr>
                <w:noProof/>
                <w:webHidden/>
              </w:rPr>
              <w:fldChar w:fldCharType="separate"/>
            </w:r>
            <w:r w:rsidR="00FD67DC">
              <w:rPr>
                <w:noProof/>
                <w:webHidden/>
              </w:rPr>
              <w:t>41</w:t>
            </w:r>
            <w:r w:rsidR="00FD67DC">
              <w:rPr>
                <w:noProof/>
                <w:webHidden/>
              </w:rPr>
              <w:fldChar w:fldCharType="end"/>
            </w:r>
          </w:hyperlink>
        </w:p>
        <w:p w14:paraId="5166BCA3" w14:textId="4640E4A1" w:rsidR="00FD67DC" w:rsidRDefault="006D6624">
          <w:pPr>
            <w:pStyle w:val="TDC3"/>
            <w:tabs>
              <w:tab w:val="right" w:leader="dot" w:pos="9019"/>
            </w:tabs>
            <w:rPr>
              <w:rFonts w:asciiTheme="minorHAnsi" w:eastAsiaTheme="minorEastAsia" w:hAnsiTheme="minorHAnsi" w:cstheme="minorBidi"/>
              <w:noProof/>
              <w:color w:val="auto"/>
            </w:rPr>
          </w:pPr>
          <w:hyperlink w:anchor="_Toc502153602" w:history="1">
            <w:r w:rsidR="00FD67DC" w:rsidRPr="004B1A18">
              <w:rPr>
                <w:rStyle w:val="Hipervnculo"/>
                <w:noProof/>
              </w:rPr>
              <w:t>5.5.2 Aplicaciones Nativas</w:t>
            </w:r>
            <w:r w:rsidR="00FD67DC">
              <w:rPr>
                <w:noProof/>
                <w:webHidden/>
              </w:rPr>
              <w:tab/>
            </w:r>
            <w:r w:rsidR="00FD67DC">
              <w:rPr>
                <w:noProof/>
                <w:webHidden/>
              </w:rPr>
              <w:fldChar w:fldCharType="begin"/>
            </w:r>
            <w:r w:rsidR="00FD67DC">
              <w:rPr>
                <w:noProof/>
                <w:webHidden/>
              </w:rPr>
              <w:instrText xml:space="preserve"> PAGEREF _Toc502153602 \h </w:instrText>
            </w:r>
            <w:r w:rsidR="00FD67DC">
              <w:rPr>
                <w:noProof/>
                <w:webHidden/>
              </w:rPr>
            </w:r>
            <w:r w:rsidR="00FD67DC">
              <w:rPr>
                <w:noProof/>
                <w:webHidden/>
              </w:rPr>
              <w:fldChar w:fldCharType="separate"/>
            </w:r>
            <w:r w:rsidR="00FD67DC">
              <w:rPr>
                <w:noProof/>
                <w:webHidden/>
              </w:rPr>
              <w:t>41</w:t>
            </w:r>
            <w:r w:rsidR="00FD67DC">
              <w:rPr>
                <w:noProof/>
                <w:webHidden/>
              </w:rPr>
              <w:fldChar w:fldCharType="end"/>
            </w:r>
          </w:hyperlink>
        </w:p>
        <w:p w14:paraId="6D5FA496" w14:textId="4A6F2D9B" w:rsidR="00FD67DC" w:rsidRDefault="006D6624">
          <w:pPr>
            <w:pStyle w:val="TDC3"/>
            <w:tabs>
              <w:tab w:val="right" w:leader="dot" w:pos="9019"/>
            </w:tabs>
            <w:rPr>
              <w:rFonts w:asciiTheme="minorHAnsi" w:eastAsiaTheme="minorEastAsia" w:hAnsiTheme="minorHAnsi" w:cstheme="minorBidi"/>
              <w:noProof/>
              <w:color w:val="auto"/>
            </w:rPr>
          </w:pPr>
          <w:hyperlink w:anchor="_Toc502153603" w:history="1">
            <w:r w:rsidR="00FD67DC" w:rsidRPr="004B1A18">
              <w:rPr>
                <w:rStyle w:val="Hipervnculo"/>
                <w:noProof/>
              </w:rPr>
              <w:t>5.5.3 Aplicaciones Web</w:t>
            </w:r>
            <w:r w:rsidR="00FD67DC">
              <w:rPr>
                <w:noProof/>
                <w:webHidden/>
              </w:rPr>
              <w:tab/>
            </w:r>
            <w:r w:rsidR="00FD67DC">
              <w:rPr>
                <w:noProof/>
                <w:webHidden/>
              </w:rPr>
              <w:fldChar w:fldCharType="begin"/>
            </w:r>
            <w:r w:rsidR="00FD67DC">
              <w:rPr>
                <w:noProof/>
                <w:webHidden/>
              </w:rPr>
              <w:instrText xml:space="preserve"> PAGEREF _Toc502153603 \h </w:instrText>
            </w:r>
            <w:r w:rsidR="00FD67DC">
              <w:rPr>
                <w:noProof/>
                <w:webHidden/>
              </w:rPr>
            </w:r>
            <w:r w:rsidR="00FD67DC">
              <w:rPr>
                <w:noProof/>
                <w:webHidden/>
              </w:rPr>
              <w:fldChar w:fldCharType="separate"/>
            </w:r>
            <w:r w:rsidR="00FD67DC">
              <w:rPr>
                <w:noProof/>
                <w:webHidden/>
              </w:rPr>
              <w:t>42</w:t>
            </w:r>
            <w:r w:rsidR="00FD67DC">
              <w:rPr>
                <w:noProof/>
                <w:webHidden/>
              </w:rPr>
              <w:fldChar w:fldCharType="end"/>
            </w:r>
          </w:hyperlink>
        </w:p>
        <w:p w14:paraId="0939F380" w14:textId="1561236C" w:rsidR="00FD67DC" w:rsidRDefault="006D6624">
          <w:pPr>
            <w:pStyle w:val="TDC3"/>
            <w:tabs>
              <w:tab w:val="right" w:leader="dot" w:pos="9019"/>
            </w:tabs>
            <w:rPr>
              <w:rFonts w:asciiTheme="minorHAnsi" w:eastAsiaTheme="minorEastAsia" w:hAnsiTheme="minorHAnsi" w:cstheme="minorBidi"/>
              <w:noProof/>
              <w:color w:val="auto"/>
            </w:rPr>
          </w:pPr>
          <w:hyperlink w:anchor="_Toc502153604" w:history="1">
            <w:r w:rsidR="00FD67DC" w:rsidRPr="004B1A18">
              <w:rPr>
                <w:rStyle w:val="Hipervnculo"/>
                <w:noProof/>
              </w:rPr>
              <w:t>5.5.4 Aplicaciones Híbridas</w:t>
            </w:r>
            <w:r w:rsidR="00FD67DC">
              <w:rPr>
                <w:noProof/>
                <w:webHidden/>
              </w:rPr>
              <w:tab/>
            </w:r>
            <w:r w:rsidR="00FD67DC">
              <w:rPr>
                <w:noProof/>
                <w:webHidden/>
              </w:rPr>
              <w:fldChar w:fldCharType="begin"/>
            </w:r>
            <w:r w:rsidR="00FD67DC">
              <w:rPr>
                <w:noProof/>
                <w:webHidden/>
              </w:rPr>
              <w:instrText xml:space="preserve"> PAGEREF _Toc502153604 \h </w:instrText>
            </w:r>
            <w:r w:rsidR="00FD67DC">
              <w:rPr>
                <w:noProof/>
                <w:webHidden/>
              </w:rPr>
            </w:r>
            <w:r w:rsidR="00FD67DC">
              <w:rPr>
                <w:noProof/>
                <w:webHidden/>
              </w:rPr>
              <w:fldChar w:fldCharType="separate"/>
            </w:r>
            <w:r w:rsidR="00FD67DC">
              <w:rPr>
                <w:noProof/>
                <w:webHidden/>
              </w:rPr>
              <w:t>43</w:t>
            </w:r>
            <w:r w:rsidR="00FD67DC">
              <w:rPr>
                <w:noProof/>
                <w:webHidden/>
              </w:rPr>
              <w:fldChar w:fldCharType="end"/>
            </w:r>
          </w:hyperlink>
        </w:p>
        <w:p w14:paraId="0F3F2349" w14:textId="1F72F19A" w:rsidR="00FD67DC" w:rsidRDefault="006D6624">
          <w:pPr>
            <w:pStyle w:val="TDC3"/>
            <w:tabs>
              <w:tab w:val="right" w:leader="dot" w:pos="9019"/>
            </w:tabs>
            <w:rPr>
              <w:rFonts w:asciiTheme="minorHAnsi" w:eastAsiaTheme="minorEastAsia" w:hAnsiTheme="minorHAnsi" w:cstheme="minorBidi"/>
              <w:noProof/>
              <w:color w:val="auto"/>
            </w:rPr>
          </w:pPr>
          <w:hyperlink w:anchor="_Toc502153605" w:history="1">
            <w:r w:rsidR="00FD67DC" w:rsidRPr="004B1A18">
              <w:rPr>
                <w:rStyle w:val="Hipervnculo"/>
                <w:noProof/>
              </w:rPr>
              <w:t>5.5.5 Aplicación híbrida: Web App</w:t>
            </w:r>
            <w:r w:rsidR="00FD67DC">
              <w:rPr>
                <w:noProof/>
                <w:webHidden/>
              </w:rPr>
              <w:tab/>
            </w:r>
            <w:r w:rsidR="00FD67DC">
              <w:rPr>
                <w:noProof/>
                <w:webHidden/>
              </w:rPr>
              <w:fldChar w:fldCharType="begin"/>
            </w:r>
            <w:r w:rsidR="00FD67DC">
              <w:rPr>
                <w:noProof/>
                <w:webHidden/>
              </w:rPr>
              <w:instrText xml:space="preserve"> PAGEREF _Toc502153605 \h </w:instrText>
            </w:r>
            <w:r w:rsidR="00FD67DC">
              <w:rPr>
                <w:noProof/>
                <w:webHidden/>
              </w:rPr>
            </w:r>
            <w:r w:rsidR="00FD67DC">
              <w:rPr>
                <w:noProof/>
                <w:webHidden/>
              </w:rPr>
              <w:fldChar w:fldCharType="separate"/>
            </w:r>
            <w:r w:rsidR="00FD67DC">
              <w:rPr>
                <w:noProof/>
                <w:webHidden/>
              </w:rPr>
              <w:t>43</w:t>
            </w:r>
            <w:r w:rsidR="00FD67DC">
              <w:rPr>
                <w:noProof/>
                <w:webHidden/>
              </w:rPr>
              <w:fldChar w:fldCharType="end"/>
            </w:r>
          </w:hyperlink>
        </w:p>
        <w:p w14:paraId="04395A53" w14:textId="74825DDA" w:rsidR="00FD67DC" w:rsidRDefault="006D6624">
          <w:pPr>
            <w:pStyle w:val="TDC3"/>
            <w:tabs>
              <w:tab w:val="right" w:leader="dot" w:pos="9019"/>
            </w:tabs>
            <w:rPr>
              <w:rFonts w:asciiTheme="minorHAnsi" w:eastAsiaTheme="minorEastAsia" w:hAnsiTheme="minorHAnsi" w:cstheme="minorBidi"/>
              <w:noProof/>
              <w:color w:val="auto"/>
            </w:rPr>
          </w:pPr>
          <w:hyperlink w:anchor="_Toc502153606" w:history="1">
            <w:r w:rsidR="00FD67DC" w:rsidRPr="004B1A18">
              <w:rPr>
                <w:rStyle w:val="Hipervnculo"/>
                <w:noProof/>
              </w:rPr>
              <w:t>5.5.6 Aplicación híbrida: app interpretada</w:t>
            </w:r>
            <w:r w:rsidR="00FD67DC">
              <w:rPr>
                <w:noProof/>
                <w:webHidden/>
              </w:rPr>
              <w:tab/>
            </w:r>
            <w:r w:rsidR="00FD67DC">
              <w:rPr>
                <w:noProof/>
                <w:webHidden/>
              </w:rPr>
              <w:fldChar w:fldCharType="begin"/>
            </w:r>
            <w:r w:rsidR="00FD67DC">
              <w:rPr>
                <w:noProof/>
                <w:webHidden/>
              </w:rPr>
              <w:instrText xml:space="preserve"> PAGEREF _Toc502153606 \h </w:instrText>
            </w:r>
            <w:r w:rsidR="00FD67DC">
              <w:rPr>
                <w:noProof/>
                <w:webHidden/>
              </w:rPr>
            </w:r>
            <w:r w:rsidR="00FD67DC">
              <w:rPr>
                <w:noProof/>
                <w:webHidden/>
              </w:rPr>
              <w:fldChar w:fldCharType="separate"/>
            </w:r>
            <w:r w:rsidR="00FD67DC">
              <w:rPr>
                <w:noProof/>
                <w:webHidden/>
              </w:rPr>
              <w:t>43</w:t>
            </w:r>
            <w:r w:rsidR="00FD67DC">
              <w:rPr>
                <w:noProof/>
                <w:webHidden/>
              </w:rPr>
              <w:fldChar w:fldCharType="end"/>
            </w:r>
          </w:hyperlink>
        </w:p>
        <w:p w14:paraId="274ADB79" w14:textId="4DBD33C2" w:rsidR="00FD67DC" w:rsidRDefault="006D6624">
          <w:pPr>
            <w:pStyle w:val="TDC2"/>
            <w:tabs>
              <w:tab w:val="right" w:leader="dot" w:pos="9019"/>
            </w:tabs>
            <w:rPr>
              <w:rFonts w:asciiTheme="minorHAnsi" w:eastAsiaTheme="minorEastAsia" w:hAnsiTheme="minorHAnsi" w:cstheme="minorBidi"/>
              <w:noProof/>
              <w:color w:val="auto"/>
            </w:rPr>
          </w:pPr>
          <w:hyperlink w:anchor="_Toc502153607" w:history="1">
            <w:r w:rsidR="00FD67DC" w:rsidRPr="004B1A18">
              <w:rPr>
                <w:rStyle w:val="Hipervnculo"/>
                <w:b/>
                <w:noProof/>
              </w:rPr>
              <w:t>5.6 Investigación en Desarrollo de Apps y WebApps</w:t>
            </w:r>
            <w:r w:rsidR="00FD67DC">
              <w:rPr>
                <w:noProof/>
                <w:webHidden/>
              </w:rPr>
              <w:tab/>
            </w:r>
            <w:r w:rsidR="00FD67DC">
              <w:rPr>
                <w:noProof/>
                <w:webHidden/>
              </w:rPr>
              <w:fldChar w:fldCharType="begin"/>
            </w:r>
            <w:r w:rsidR="00FD67DC">
              <w:rPr>
                <w:noProof/>
                <w:webHidden/>
              </w:rPr>
              <w:instrText xml:space="preserve"> PAGEREF _Toc502153607 \h </w:instrText>
            </w:r>
            <w:r w:rsidR="00FD67DC">
              <w:rPr>
                <w:noProof/>
                <w:webHidden/>
              </w:rPr>
            </w:r>
            <w:r w:rsidR="00FD67DC">
              <w:rPr>
                <w:noProof/>
                <w:webHidden/>
              </w:rPr>
              <w:fldChar w:fldCharType="separate"/>
            </w:r>
            <w:r w:rsidR="00FD67DC">
              <w:rPr>
                <w:noProof/>
                <w:webHidden/>
              </w:rPr>
              <w:t>44</w:t>
            </w:r>
            <w:r w:rsidR="00FD67DC">
              <w:rPr>
                <w:noProof/>
                <w:webHidden/>
              </w:rPr>
              <w:fldChar w:fldCharType="end"/>
            </w:r>
          </w:hyperlink>
        </w:p>
        <w:p w14:paraId="7DD28912" w14:textId="16030F40" w:rsidR="00FD67DC" w:rsidRDefault="006D6624">
          <w:pPr>
            <w:pStyle w:val="TDC3"/>
            <w:tabs>
              <w:tab w:val="right" w:leader="dot" w:pos="9019"/>
            </w:tabs>
            <w:rPr>
              <w:rFonts w:asciiTheme="minorHAnsi" w:eastAsiaTheme="minorEastAsia" w:hAnsiTheme="minorHAnsi" w:cstheme="minorBidi"/>
              <w:noProof/>
              <w:color w:val="auto"/>
            </w:rPr>
          </w:pPr>
          <w:hyperlink w:anchor="_Toc502153608" w:history="1">
            <w:r w:rsidR="00FD67DC" w:rsidRPr="004B1A18">
              <w:rPr>
                <w:rStyle w:val="Hipervnculo"/>
                <w:noProof/>
              </w:rPr>
              <w:t>5.6.1 Android Studio</w:t>
            </w:r>
            <w:r w:rsidR="00FD67DC">
              <w:rPr>
                <w:noProof/>
                <w:webHidden/>
              </w:rPr>
              <w:tab/>
            </w:r>
            <w:r w:rsidR="00FD67DC">
              <w:rPr>
                <w:noProof/>
                <w:webHidden/>
              </w:rPr>
              <w:fldChar w:fldCharType="begin"/>
            </w:r>
            <w:r w:rsidR="00FD67DC">
              <w:rPr>
                <w:noProof/>
                <w:webHidden/>
              </w:rPr>
              <w:instrText xml:space="preserve"> PAGEREF _Toc502153608 \h </w:instrText>
            </w:r>
            <w:r w:rsidR="00FD67DC">
              <w:rPr>
                <w:noProof/>
                <w:webHidden/>
              </w:rPr>
            </w:r>
            <w:r w:rsidR="00FD67DC">
              <w:rPr>
                <w:noProof/>
                <w:webHidden/>
              </w:rPr>
              <w:fldChar w:fldCharType="separate"/>
            </w:r>
            <w:r w:rsidR="00FD67DC">
              <w:rPr>
                <w:noProof/>
                <w:webHidden/>
              </w:rPr>
              <w:t>44</w:t>
            </w:r>
            <w:r w:rsidR="00FD67DC">
              <w:rPr>
                <w:noProof/>
                <w:webHidden/>
              </w:rPr>
              <w:fldChar w:fldCharType="end"/>
            </w:r>
          </w:hyperlink>
        </w:p>
        <w:p w14:paraId="10E168C2" w14:textId="1CFC8671" w:rsidR="00FD67DC" w:rsidRDefault="006D6624">
          <w:pPr>
            <w:pStyle w:val="TDC3"/>
            <w:tabs>
              <w:tab w:val="right" w:leader="dot" w:pos="9019"/>
            </w:tabs>
            <w:rPr>
              <w:rFonts w:asciiTheme="minorHAnsi" w:eastAsiaTheme="minorEastAsia" w:hAnsiTheme="minorHAnsi" w:cstheme="minorBidi"/>
              <w:noProof/>
              <w:color w:val="auto"/>
            </w:rPr>
          </w:pPr>
          <w:hyperlink w:anchor="_Toc502153609" w:history="1">
            <w:r w:rsidR="00FD67DC" w:rsidRPr="004B1A18">
              <w:rPr>
                <w:rStyle w:val="Hipervnculo"/>
                <w:noProof/>
              </w:rPr>
              <w:t>5.6.2 App inventor</w:t>
            </w:r>
            <w:r w:rsidR="00FD67DC">
              <w:rPr>
                <w:noProof/>
                <w:webHidden/>
              </w:rPr>
              <w:tab/>
            </w:r>
            <w:r w:rsidR="00FD67DC">
              <w:rPr>
                <w:noProof/>
                <w:webHidden/>
              </w:rPr>
              <w:fldChar w:fldCharType="begin"/>
            </w:r>
            <w:r w:rsidR="00FD67DC">
              <w:rPr>
                <w:noProof/>
                <w:webHidden/>
              </w:rPr>
              <w:instrText xml:space="preserve"> PAGEREF _Toc502153609 \h </w:instrText>
            </w:r>
            <w:r w:rsidR="00FD67DC">
              <w:rPr>
                <w:noProof/>
                <w:webHidden/>
              </w:rPr>
            </w:r>
            <w:r w:rsidR="00FD67DC">
              <w:rPr>
                <w:noProof/>
                <w:webHidden/>
              </w:rPr>
              <w:fldChar w:fldCharType="separate"/>
            </w:r>
            <w:r w:rsidR="00FD67DC">
              <w:rPr>
                <w:noProof/>
                <w:webHidden/>
              </w:rPr>
              <w:t>44</w:t>
            </w:r>
            <w:r w:rsidR="00FD67DC">
              <w:rPr>
                <w:noProof/>
                <w:webHidden/>
              </w:rPr>
              <w:fldChar w:fldCharType="end"/>
            </w:r>
          </w:hyperlink>
        </w:p>
        <w:p w14:paraId="327C9FA3" w14:textId="2E8BC0DC" w:rsidR="00FD67DC" w:rsidRDefault="006D6624">
          <w:pPr>
            <w:pStyle w:val="TDC3"/>
            <w:tabs>
              <w:tab w:val="right" w:leader="dot" w:pos="9019"/>
            </w:tabs>
            <w:rPr>
              <w:rFonts w:asciiTheme="minorHAnsi" w:eastAsiaTheme="minorEastAsia" w:hAnsiTheme="minorHAnsi" w:cstheme="minorBidi"/>
              <w:noProof/>
              <w:color w:val="auto"/>
            </w:rPr>
          </w:pPr>
          <w:hyperlink w:anchor="_Toc502153610" w:history="1">
            <w:r w:rsidR="00FD67DC" w:rsidRPr="004B1A18">
              <w:rPr>
                <w:rStyle w:val="Hipervnculo"/>
                <w:noProof/>
              </w:rPr>
              <w:t>5.6.3 Intel XDK</w:t>
            </w:r>
            <w:r w:rsidR="00FD67DC">
              <w:rPr>
                <w:noProof/>
                <w:webHidden/>
              </w:rPr>
              <w:tab/>
            </w:r>
            <w:r w:rsidR="00FD67DC">
              <w:rPr>
                <w:noProof/>
                <w:webHidden/>
              </w:rPr>
              <w:fldChar w:fldCharType="begin"/>
            </w:r>
            <w:r w:rsidR="00FD67DC">
              <w:rPr>
                <w:noProof/>
                <w:webHidden/>
              </w:rPr>
              <w:instrText xml:space="preserve"> PAGEREF _Toc502153610 \h </w:instrText>
            </w:r>
            <w:r w:rsidR="00FD67DC">
              <w:rPr>
                <w:noProof/>
                <w:webHidden/>
              </w:rPr>
            </w:r>
            <w:r w:rsidR="00FD67DC">
              <w:rPr>
                <w:noProof/>
                <w:webHidden/>
              </w:rPr>
              <w:fldChar w:fldCharType="separate"/>
            </w:r>
            <w:r w:rsidR="00FD67DC">
              <w:rPr>
                <w:noProof/>
                <w:webHidden/>
              </w:rPr>
              <w:t>45</w:t>
            </w:r>
            <w:r w:rsidR="00FD67DC">
              <w:rPr>
                <w:noProof/>
                <w:webHidden/>
              </w:rPr>
              <w:fldChar w:fldCharType="end"/>
            </w:r>
          </w:hyperlink>
        </w:p>
        <w:p w14:paraId="7204FCCA" w14:textId="00D56DE9" w:rsidR="00FD67DC" w:rsidRDefault="006D6624">
          <w:pPr>
            <w:pStyle w:val="TDC3"/>
            <w:tabs>
              <w:tab w:val="right" w:leader="dot" w:pos="9019"/>
            </w:tabs>
            <w:rPr>
              <w:rFonts w:asciiTheme="minorHAnsi" w:eastAsiaTheme="minorEastAsia" w:hAnsiTheme="minorHAnsi" w:cstheme="minorBidi"/>
              <w:noProof/>
              <w:color w:val="auto"/>
            </w:rPr>
          </w:pPr>
          <w:hyperlink w:anchor="_Toc502153611" w:history="1">
            <w:r w:rsidR="00FD67DC" w:rsidRPr="004B1A18">
              <w:rPr>
                <w:rStyle w:val="Hipervnculo"/>
                <w:noProof/>
              </w:rPr>
              <w:t>5.6.4 Ionic</w:t>
            </w:r>
            <w:r w:rsidR="00FD67DC">
              <w:rPr>
                <w:noProof/>
                <w:webHidden/>
              </w:rPr>
              <w:tab/>
            </w:r>
            <w:r w:rsidR="00FD67DC">
              <w:rPr>
                <w:noProof/>
                <w:webHidden/>
              </w:rPr>
              <w:fldChar w:fldCharType="begin"/>
            </w:r>
            <w:r w:rsidR="00FD67DC">
              <w:rPr>
                <w:noProof/>
                <w:webHidden/>
              </w:rPr>
              <w:instrText xml:space="preserve"> PAGEREF _Toc502153611 \h </w:instrText>
            </w:r>
            <w:r w:rsidR="00FD67DC">
              <w:rPr>
                <w:noProof/>
                <w:webHidden/>
              </w:rPr>
            </w:r>
            <w:r w:rsidR="00FD67DC">
              <w:rPr>
                <w:noProof/>
                <w:webHidden/>
              </w:rPr>
              <w:fldChar w:fldCharType="separate"/>
            </w:r>
            <w:r w:rsidR="00FD67DC">
              <w:rPr>
                <w:noProof/>
                <w:webHidden/>
              </w:rPr>
              <w:t>45</w:t>
            </w:r>
            <w:r w:rsidR="00FD67DC">
              <w:rPr>
                <w:noProof/>
                <w:webHidden/>
              </w:rPr>
              <w:fldChar w:fldCharType="end"/>
            </w:r>
          </w:hyperlink>
        </w:p>
        <w:p w14:paraId="4462C3A6" w14:textId="3E36973E" w:rsidR="00FD67DC" w:rsidRDefault="006D6624">
          <w:pPr>
            <w:pStyle w:val="TDC3"/>
            <w:tabs>
              <w:tab w:val="right" w:leader="dot" w:pos="9019"/>
            </w:tabs>
            <w:rPr>
              <w:rFonts w:asciiTheme="minorHAnsi" w:eastAsiaTheme="minorEastAsia" w:hAnsiTheme="minorHAnsi" w:cstheme="minorBidi"/>
              <w:noProof/>
              <w:color w:val="auto"/>
            </w:rPr>
          </w:pPr>
          <w:hyperlink w:anchor="_Toc502153612" w:history="1">
            <w:r w:rsidR="00FD67DC" w:rsidRPr="004B1A18">
              <w:rPr>
                <w:rStyle w:val="Hipervnculo"/>
                <w:noProof/>
              </w:rPr>
              <w:t>5.6.5 Cordova</w:t>
            </w:r>
            <w:r w:rsidR="00FD67DC">
              <w:rPr>
                <w:noProof/>
                <w:webHidden/>
              </w:rPr>
              <w:tab/>
            </w:r>
            <w:r w:rsidR="00FD67DC">
              <w:rPr>
                <w:noProof/>
                <w:webHidden/>
              </w:rPr>
              <w:fldChar w:fldCharType="begin"/>
            </w:r>
            <w:r w:rsidR="00FD67DC">
              <w:rPr>
                <w:noProof/>
                <w:webHidden/>
              </w:rPr>
              <w:instrText xml:space="preserve"> PAGEREF _Toc502153612 \h </w:instrText>
            </w:r>
            <w:r w:rsidR="00FD67DC">
              <w:rPr>
                <w:noProof/>
                <w:webHidden/>
              </w:rPr>
            </w:r>
            <w:r w:rsidR="00FD67DC">
              <w:rPr>
                <w:noProof/>
                <w:webHidden/>
              </w:rPr>
              <w:fldChar w:fldCharType="separate"/>
            </w:r>
            <w:r w:rsidR="00FD67DC">
              <w:rPr>
                <w:noProof/>
                <w:webHidden/>
              </w:rPr>
              <w:t>45</w:t>
            </w:r>
            <w:r w:rsidR="00FD67DC">
              <w:rPr>
                <w:noProof/>
                <w:webHidden/>
              </w:rPr>
              <w:fldChar w:fldCharType="end"/>
            </w:r>
          </w:hyperlink>
        </w:p>
        <w:p w14:paraId="1BF8914C" w14:textId="022A09CB" w:rsidR="00FD67DC" w:rsidRDefault="006D6624">
          <w:pPr>
            <w:pStyle w:val="TDC3"/>
            <w:tabs>
              <w:tab w:val="right" w:leader="dot" w:pos="9019"/>
            </w:tabs>
            <w:rPr>
              <w:rFonts w:asciiTheme="minorHAnsi" w:eastAsiaTheme="minorEastAsia" w:hAnsiTheme="minorHAnsi" w:cstheme="minorBidi"/>
              <w:noProof/>
              <w:color w:val="auto"/>
            </w:rPr>
          </w:pPr>
          <w:hyperlink w:anchor="_Toc502153613" w:history="1">
            <w:r w:rsidR="00FD67DC" w:rsidRPr="004B1A18">
              <w:rPr>
                <w:rStyle w:val="Hipervnculo"/>
                <w:noProof/>
              </w:rPr>
              <w:t>5.6.6 Meteor</w:t>
            </w:r>
            <w:r w:rsidR="00FD67DC">
              <w:rPr>
                <w:noProof/>
                <w:webHidden/>
              </w:rPr>
              <w:tab/>
            </w:r>
            <w:r w:rsidR="00FD67DC">
              <w:rPr>
                <w:noProof/>
                <w:webHidden/>
              </w:rPr>
              <w:fldChar w:fldCharType="begin"/>
            </w:r>
            <w:r w:rsidR="00FD67DC">
              <w:rPr>
                <w:noProof/>
                <w:webHidden/>
              </w:rPr>
              <w:instrText xml:space="preserve"> PAGEREF _Toc502153613 \h </w:instrText>
            </w:r>
            <w:r w:rsidR="00FD67DC">
              <w:rPr>
                <w:noProof/>
                <w:webHidden/>
              </w:rPr>
            </w:r>
            <w:r w:rsidR="00FD67DC">
              <w:rPr>
                <w:noProof/>
                <w:webHidden/>
              </w:rPr>
              <w:fldChar w:fldCharType="separate"/>
            </w:r>
            <w:r w:rsidR="00FD67DC">
              <w:rPr>
                <w:noProof/>
                <w:webHidden/>
              </w:rPr>
              <w:t>45</w:t>
            </w:r>
            <w:r w:rsidR="00FD67DC">
              <w:rPr>
                <w:noProof/>
                <w:webHidden/>
              </w:rPr>
              <w:fldChar w:fldCharType="end"/>
            </w:r>
          </w:hyperlink>
        </w:p>
        <w:p w14:paraId="29EAC9DB" w14:textId="63A1E748" w:rsidR="00FD67DC" w:rsidRDefault="006D6624">
          <w:pPr>
            <w:pStyle w:val="TDC3"/>
            <w:tabs>
              <w:tab w:val="right" w:leader="dot" w:pos="9019"/>
            </w:tabs>
            <w:rPr>
              <w:rFonts w:asciiTheme="minorHAnsi" w:eastAsiaTheme="minorEastAsia" w:hAnsiTheme="minorHAnsi" w:cstheme="minorBidi"/>
              <w:noProof/>
              <w:color w:val="auto"/>
            </w:rPr>
          </w:pPr>
          <w:hyperlink w:anchor="_Toc502153614" w:history="1">
            <w:r w:rsidR="00FD67DC" w:rsidRPr="004B1A18">
              <w:rPr>
                <w:rStyle w:val="Hipervnculo"/>
                <w:noProof/>
              </w:rPr>
              <w:t>5.6.7 Meteor y Cordova</w:t>
            </w:r>
            <w:r w:rsidR="00FD67DC">
              <w:rPr>
                <w:noProof/>
                <w:webHidden/>
              </w:rPr>
              <w:tab/>
            </w:r>
            <w:r w:rsidR="00FD67DC">
              <w:rPr>
                <w:noProof/>
                <w:webHidden/>
              </w:rPr>
              <w:fldChar w:fldCharType="begin"/>
            </w:r>
            <w:r w:rsidR="00FD67DC">
              <w:rPr>
                <w:noProof/>
                <w:webHidden/>
              </w:rPr>
              <w:instrText xml:space="preserve"> PAGEREF _Toc502153614 \h </w:instrText>
            </w:r>
            <w:r w:rsidR="00FD67DC">
              <w:rPr>
                <w:noProof/>
                <w:webHidden/>
              </w:rPr>
            </w:r>
            <w:r w:rsidR="00FD67DC">
              <w:rPr>
                <w:noProof/>
                <w:webHidden/>
              </w:rPr>
              <w:fldChar w:fldCharType="separate"/>
            </w:r>
            <w:r w:rsidR="00FD67DC">
              <w:rPr>
                <w:noProof/>
                <w:webHidden/>
              </w:rPr>
              <w:t>45</w:t>
            </w:r>
            <w:r w:rsidR="00FD67DC">
              <w:rPr>
                <w:noProof/>
                <w:webHidden/>
              </w:rPr>
              <w:fldChar w:fldCharType="end"/>
            </w:r>
          </w:hyperlink>
        </w:p>
        <w:p w14:paraId="2F4EA7B5" w14:textId="26C4257E" w:rsidR="00FD67DC" w:rsidRDefault="006D6624">
          <w:pPr>
            <w:pStyle w:val="TDC1"/>
            <w:tabs>
              <w:tab w:val="right" w:leader="dot" w:pos="9019"/>
            </w:tabs>
            <w:rPr>
              <w:rFonts w:asciiTheme="minorHAnsi" w:eastAsiaTheme="minorEastAsia" w:hAnsiTheme="minorHAnsi" w:cstheme="minorBidi"/>
              <w:noProof/>
              <w:color w:val="auto"/>
            </w:rPr>
          </w:pPr>
          <w:hyperlink w:anchor="_Toc502153615" w:history="1">
            <w:r w:rsidR="00FD67DC" w:rsidRPr="004B1A18">
              <w:rPr>
                <w:rStyle w:val="Hipervnculo"/>
                <w:noProof/>
              </w:rPr>
              <w:t>Capítulo 6 – Stack MEAN</w:t>
            </w:r>
            <w:r w:rsidR="00FD67DC">
              <w:rPr>
                <w:noProof/>
                <w:webHidden/>
              </w:rPr>
              <w:tab/>
            </w:r>
            <w:r w:rsidR="00FD67DC">
              <w:rPr>
                <w:noProof/>
                <w:webHidden/>
              </w:rPr>
              <w:fldChar w:fldCharType="begin"/>
            </w:r>
            <w:r w:rsidR="00FD67DC">
              <w:rPr>
                <w:noProof/>
                <w:webHidden/>
              </w:rPr>
              <w:instrText xml:space="preserve"> PAGEREF _Toc502153615 \h </w:instrText>
            </w:r>
            <w:r w:rsidR="00FD67DC">
              <w:rPr>
                <w:noProof/>
                <w:webHidden/>
              </w:rPr>
            </w:r>
            <w:r w:rsidR="00FD67DC">
              <w:rPr>
                <w:noProof/>
                <w:webHidden/>
              </w:rPr>
              <w:fldChar w:fldCharType="separate"/>
            </w:r>
            <w:r w:rsidR="00FD67DC">
              <w:rPr>
                <w:noProof/>
                <w:webHidden/>
              </w:rPr>
              <w:t>47</w:t>
            </w:r>
            <w:r w:rsidR="00FD67DC">
              <w:rPr>
                <w:noProof/>
                <w:webHidden/>
              </w:rPr>
              <w:fldChar w:fldCharType="end"/>
            </w:r>
          </w:hyperlink>
        </w:p>
        <w:p w14:paraId="778499BA" w14:textId="28AA3A63" w:rsidR="00FD67DC" w:rsidRDefault="006D6624">
          <w:pPr>
            <w:pStyle w:val="TDC2"/>
            <w:tabs>
              <w:tab w:val="right" w:leader="dot" w:pos="9019"/>
            </w:tabs>
            <w:rPr>
              <w:rFonts w:asciiTheme="minorHAnsi" w:eastAsiaTheme="minorEastAsia" w:hAnsiTheme="minorHAnsi" w:cstheme="minorBidi"/>
              <w:noProof/>
              <w:color w:val="auto"/>
            </w:rPr>
          </w:pPr>
          <w:hyperlink w:anchor="_Toc502153616" w:history="1">
            <w:r w:rsidR="00FD67DC" w:rsidRPr="004B1A18">
              <w:rPr>
                <w:rStyle w:val="Hipervnculo"/>
                <w:b/>
                <w:noProof/>
              </w:rPr>
              <w:t>6.1 ¿Qué es MEAN?</w:t>
            </w:r>
            <w:r w:rsidR="00FD67DC">
              <w:rPr>
                <w:noProof/>
                <w:webHidden/>
              </w:rPr>
              <w:tab/>
            </w:r>
            <w:r w:rsidR="00FD67DC">
              <w:rPr>
                <w:noProof/>
                <w:webHidden/>
              </w:rPr>
              <w:fldChar w:fldCharType="begin"/>
            </w:r>
            <w:r w:rsidR="00FD67DC">
              <w:rPr>
                <w:noProof/>
                <w:webHidden/>
              </w:rPr>
              <w:instrText xml:space="preserve"> PAGEREF _Toc502153616 \h </w:instrText>
            </w:r>
            <w:r w:rsidR="00FD67DC">
              <w:rPr>
                <w:noProof/>
                <w:webHidden/>
              </w:rPr>
            </w:r>
            <w:r w:rsidR="00FD67DC">
              <w:rPr>
                <w:noProof/>
                <w:webHidden/>
              </w:rPr>
              <w:fldChar w:fldCharType="separate"/>
            </w:r>
            <w:r w:rsidR="00FD67DC">
              <w:rPr>
                <w:noProof/>
                <w:webHidden/>
              </w:rPr>
              <w:t>47</w:t>
            </w:r>
            <w:r w:rsidR="00FD67DC">
              <w:rPr>
                <w:noProof/>
                <w:webHidden/>
              </w:rPr>
              <w:fldChar w:fldCharType="end"/>
            </w:r>
          </w:hyperlink>
        </w:p>
        <w:p w14:paraId="350A5FA5" w14:textId="21CB5951" w:rsidR="00FD67DC" w:rsidRDefault="006D6624">
          <w:pPr>
            <w:pStyle w:val="TDC2"/>
            <w:tabs>
              <w:tab w:val="right" w:leader="dot" w:pos="9019"/>
            </w:tabs>
            <w:rPr>
              <w:rFonts w:asciiTheme="minorHAnsi" w:eastAsiaTheme="minorEastAsia" w:hAnsiTheme="minorHAnsi" w:cstheme="minorBidi"/>
              <w:noProof/>
              <w:color w:val="auto"/>
            </w:rPr>
          </w:pPr>
          <w:hyperlink w:anchor="_Toc502153617" w:history="1">
            <w:r w:rsidR="00FD67DC" w:rsidRPr="004B1A18">
              <w:rPr>
                <w:rStyle w:val="Hipervnculo"/>
                <w:b/>
                <w:noProof/>
              </w:rPr>
              <w:t>6.2 ¿Cómo se compone MEAN?</w:t>
            </w:r>
            <w:r w:rsidR="00FD67DC">
              <w:rPr>
                <w:noProof/>
                <w:webHidden/>
              </w:rPr>
              <w:tab/>
            </w:r>
            <w:r w:rsidR="00FD67DC">
              <w:rPr>
                <w:noProof/>
                <w:webHidden/>
              </w:rPr>
              <w:fldChar w:fldCharType="begin"/>
            </w:r>
            <w:r w:rsidR="00FD67DC">
              <w:rPr>
                <w:noProof/>
                <w:webHidden/>
              </w:rPr>
              <w:instrText xml:space="preserve"> PAGEREF _Toc502153617 \h </w:instrText>
            </w:r>
            <w:r w:rsidR="00FD67DC">
              <w:rPr>
                <w:noProof/>
                <w:webHidden/>
              </w:rPr>
            </w:r>
            <w:r w:rsidR="00FD67DC">
              <w:rPr>
                <w:noProof/>
                <w:webHidden/>
              </w:rPr>
              <w:fldChar w:fldCharType="separate"/>
            </w:r>
            <w:r w:rsidR="00FD67DC">
              <w:rPr>
                <w:noProof/>
                <w:webHidden/>
              </w:rPr>
              <w:t>47</w:t>
            </w:r>
            <w:r w:rsidR="00FD67DC">
              <w:rPr>
                <w:noProof/>
                <w:webHidden/>
              </w:rPr>
              <w:fldChar w:fldCharType="end"/>
            </w:r>
          </w:hyperlink>
        </w:p>
        <w:p w14:paraId="6A040625" w14:textId="4FF59B22" w:rsidR="00FD67DC" w:rsidRDefault="006D6624">
          <w:pPr>
            <w:pStyle w:val="TDC3"/>
            <w:tabs>
              <w:tab w:val="right" w:leader="dot" w:pos="9019"/>
            </w:tabs>
            <w:rPr>
              <w:rFonts w:asciiTheme="minorHAnsi" w:eastAsiaTheme="minorEastAsia" w:hAnsiTheme="minorHAnsi" w:cstheme="minorBidi"/>
              <w:noProof/>
              <w:color w:val="auto"/>
            </w:rPr>
          </w:pPr>
          <w:hyperlink w:anchor="_Toc502153618" w:history="1">
            <w:r w:rsidR="00FD67DC" w:rsidRPr="004B1A18">
              <w:rPr>
                <w:rStyle w:val="Hipervnculo"/>
                <w:noProof/>
              </w:rPr>
              <w:t>6.2.1 Mongo</w:t>
            </w:r>
            <w:r w:rsidR="00FD67DC">
              <w:rPr>
                <w:noProof/>
                <w:webHidden/>
              </w:rPr>
              <w:tab/>
            </w:r>
            <w:r w:rsidR="00FD67DC">
              <w:rPr>
                <w:noProof/>
                <w:webHidden/>
              </w:rPr>
              <w:fldChar w:fldCharType="begin"/>
            </w:r>
            <w:r w:rsidR="00FD67DC">
              <w:rPr>
                <w:noProof/>
                <w:webHidden/>
              </w:rPr>
              <w:instrText xml:space="preserve"> PAGEREF _Toc502153618 \h </w:instrText>
            </w:r>
            <w:r w:rsidR="00FD67DC">
              <w:rPr>
                <w:noProof/>
                <w:webHidden/>
              </w:rPr>
            </w:r>
            <w:r w:rsidR="00FD67DC">
              <w:rPr>
                <w:noProof/>
                <w:webHidden/>
              </w:rPr>
              <w:fldChar w:fldCharType="separate"/>
            </w:r>
            <w:r w:rsidR="00FD67DC">
              <w:rPr>
                <w:noProof/>
                <w:webHidden/>
              </w:rPr>
              <w:t>47</w:t>
            </w:r>
            <w:r w:rsidR="00FD67DC">
              <w:rPr>
                <w:noProof/>
                <w:webHidden/>
              </w:rPr>
              <w:fldChar w:fldCharType="end"/>
            </w:r>
          </w:hyperlink>
        </w:p>
        <w:p w14:paraId="376CA50A" w14:textId="156EBC96" w:rsidR="00FD67DC" w:rsidRDefault="006D6624">
          <w:pPr>
            <w:pStyle w:val="TDC3"/>
            <w:tabs>
              <w:tab w:val="right" w:leader="dot" w:pos="9019"/>
            </w:tabs>
            <w:rPr>
              <w:rFonts w:asciiTheme="minorHAnsi" w:eastAsiaTheme="minorEastAsia" w:hAnsiTheme="minorHAnsi" w:cstheme="minorBidi"/>
              <w:noProof/>
              <w:color w:val="auto"/>
            </w:rPr>
          </w:pPr>
          <w:hyperlink w:anchor="_Toc502153619" w:history="1">
            <w:r w:rsidR="00FD67DC" w:rsidRPr="004B1A18">
              <w:rPr>
                <w:rStyle w:val="Hipervnculo"/>
                <w:noProof/>
              </w:rPr>
              <w:t>6.2.2 Express</w:t>
            </w:r>
            <w:r w:rsidR="00FD67DC">
              <w:rPr>
                <w:noProof/>
                <w:webHidden/>
              </w:rPr>
              <w:tab/>
            </w:r>
            <w:r w:rsidR="00FD67DC">
              <w:rPr>
                <w:noProof/>
                <w:webHidden/>
              </w:rPr>
              <w:fldChar w:fldCharType="begin"/>
            </w:r>
            <w:r w:rsidR="00FD67DC">
              <w:rPr>
                <w:noProof/>
                <w:webHidden/>
              </w:rPr>
              <w:instrText xml:space="preserve"> PAGEREF _Toc502153619 \h </w:instrText>
            </w:r>
            <w:r w:rsidR="00FD67DC">
              <w:rPr>
                <w:noProof/>
                <w:webHidden/>
              </w:rPr>
            </w:r>
            <w:r w:rsidR="00FD67DC">
              <w:rPr>
                <w:noProof/>
                <w:webHidden/>
              </w:rPr>
              <w:fldChar w:fldCharType="separate"/>
            </w:r>
            <w:r w:rsidR="00FD67DC">
              <w:rPr>
                <w:noProof/>
                <w:webHidden/>
              </w:rPr>
              <w:t>47</w:t>
            </w:r>
            <w:r w:rsidR="00FD67DC">
              <w:rPr>
                <w:noProof/>
                <w:webHidden/>
              </w:rPr>
              <w:fldChar w:fldCharType="end"/>
            </w:r>
          </w:hyperlink>
        </w:p>
        <w:p w14:paraId="5E04442D" w14:textId="6B2486A9" w:rsidR="00FD67DC" w:rsidRDefault="006D6624">
          <w:pPr>
            <w:pStyle w:val="TDC3"/>
            <w:tabs>
              <w:tab w:val="right" w:leader="dot" w:pos="9019"/>
            </w:tabs>
            <w:rPr>
              <w:rFonts w:asciiTheme="minorHAnsi" w:eastAsiaTheme="minorEastAsia" w:hAnsiTheme="minorHAnsi" w:cstheme="minorBidi"/>
              <w:noProof/>
              <w:color w:val="auto"/>
            </w:rPr>
          </w:pPr>
          <w:hyperlink w:anchor="_Toc502153620" w:history="1">
            <w:r w:rsidR="00FD67DC" w:rsidRPr="004B1A18">
              <w:rPr>
                <w:rStyle w:val="Hipervnculo"/>
                <w:noProof/>
              </w:rPr>
              <w:t>6.2.3 Angular</w:t>
            </w:r>
            <w:r w:rsidR="00FD67DC">
              <w:rPr>
                <w:noProof/>
                <w:webHidden/>
              </w:rPr>
              <w:tab/>
            </w:r>
            <w:r w:rsidR="00FD67DC">
              <w:rPr>
                <w:noProof/>
                <w:webHidden/>
              </w:rPr>
              <w:fldChar w:fldCharType="begin"/>
            </w:r>
            <w:r w:rsidR="00FD67DC">
              <w:rPr>
                <w:noProof/>
                <w:webHidden/>
              </w:rPr>
              <w:instrText xml:space="preserve"> PAGEREF _Toc502153620 \h </w:instrText>
            </w:r>
            <w:r w:rsidR="00FD67DC">
              <w:rPr>
                <w:noProof/>
                <w:webHidden/>
              </w:rPr>
            </w:r>
            <w:r w:rsidR="00FD67DC">
              <w:rPr>
                <w:noProof/>
                <w:webHidden/>
              </w:rPr>
              <w:fldChar w:fldCharType="separate"/>
            </w:r>
            <w:r w:rsidR="00FD67DC">
              <w:rPr>
                <w:noProof/>
                <w:webHidden/>
              </w:rPr>
              <w:t>47</w:t>
            </w:r>
            <w:r w:rsidR="00FD67DC">
              <w:rPr>
                <w:noProof/>
                <w:webHidden/>
              </w:rPr>
              <w:fldChar w:fldCharType="end"/>
            </w:r>
          </w:hyperlink>
        </w:p>
        <w:p w14:paraId="64B8607E" w14:textId="54072171" w:rsidR="00FD67DC" w:rsidRDefault="006D6624">
          <w:pPr>
            <w:pStyle w:val="TDC3"/>
            <w:tabs>
              <w:tab w:val="right" w:leader="dot" w:pos="9019"/>
            </w:tabs>
            <w:rPr>
              <w:rFonts w:asciiTheme="minorHAnsi" w:eastAsiaTheme="minorEastAsia" w:hAnsiTheme="minorHAnsi" w:cstheme="minorBidi"/>
              <w:noProof/>
              <w:color w:val="auto"/>
            </w:rPr>
          </w:pPr>
          <w:hyperlink w:anchor="_Toc502153621" w:history="1">
            <w:r w:rsidR="00FD67DC" w:rsidRPr="004B1A18">
              <w:rPr>
                <w:rStyle w:val="Hipervnculo"/>
                <w:noProof/>
              </w:rPr>
              <w:t>6.2.4 Node</w:t>
            </w:r>
            <w:r w:rsidR="00FD67DC">
              <w:rPr>
                <w:noProof/>
                <w:webHidden/>
              </w:rPr>
              <w:tab/>
            </w:r>
            <w:r w:rsidR="00FD67DC">
              <w:rPr>
                <w:noProof/>
                <w:webHidden/>
              </w:rPr>
              <w:fldChar w:fldCharType="begin"/>
            </w:r>
            <w:r w:rsidR="00FD67DC">
              <w:rPr>
                <w:noProof/>
                <w:webHidden/>
              </w:rPr>
              <w:instrText xml:space="preserve"> PAGEREF _Toc502153621 \h </w:instrText>
            </w:r>
            <w:r w:rsidR="00FD67DC">
              <w:rPr>
                <w:noProof/>
                <w:webHidden/>
              </w:rPr>
            </w:r>
            <w:r w:rsidR="00FD67DC">
              <w:rPr>
                <w:noProof/>
                <w:webHidden/>
              </w:rPr>
              <w:fldChar w:fldCharType="separate"/>
            </w:r>
            <w:r w:rsidR="00FD67DC">
              <w:rPr>
                <w:noProof/>
                <w:webHidden/>
              </w:rPr>
              <w:t>48</w:t>
            </w:r>
            <w:r w:rsidR="00FD67DC">
              <w:rPr>
                <w:noProof/>
                <w:webHidden/>
              </w:rPr>
              <w:fldChar w:fldCharType="end"/>
            </w:r>
          </w:hyperlink>
        </w:p>
        <w:p w14:paraId="105A9C11" w14:textId="6F671779" w:rsidR="00FD67DC" w:rsidRDefault="006D6624">
          <w:pPr>
            <w:pStyle w:val="TDC2"/>
            <w:tabs>
              <w:tab w:val="right" w:leader="dot" w:pos="9019"/>
            </w:tabs>
            <w:rPr>
              <w:rFonts w:asciiTheme="minorHAnsi" w:eastAsiaTheme="minorEastAsia" w:hAnsiTheme="minorHAnsi" w:cstheme="minorBidi"/>
              <w:noProof/>
              <w:color w:val="auto"/>
            </w:rPr>
          </w:pPr>
          <w:hyperlink w:anchor="_Toc502153622" w:history="1">
            <w:r w:rsidR="00FD67DC" w:rsidRPr="004B1A18">
              <w:rPr>
                <w:rStyle w:val="Hipervnculo"/>
                <w:b/>
                <w:noProof/>
              </w:rPr>
              <w:t>6.3 Otros complementos</w:t>
            </w:r>
            <w:r w:rsidR="00FD67DC">
              <w:rPr>
                <w:noProof/>
                <w:webHidden/>
              </w:rPr>
              <w:tab/>
            </w:r>
            <w:r w:rsidR="00FD67DC">
              <w:rPr>
                <w:noProof/>
                <w:webHidden/>
              </w:rPr>
              <w:fldChar w:fldCharType="begin"/>
            </w:r>
            <w:r w:rsidR="00FD67DC">
              <w:rPr>
                <w:noProof/>
                <w:webHidden/>
              </w:rPr>
              <w:instrText xml:space="preserve"> PAGEREF _Toc502153622 \h </w:instrText>
            </w:r>
            <w:r w:rsidR="00FD67DC">
              <w:rPr>
                <w:noProof/>
                <w:webHidden/>
              </w:rPr>
            </w:r>
            <w:r w:rsidR="00FD67DC">
              <w:rPr>
                <w:noProof/>
                <w:webHidden/>
              </w:rPr>
              <w:fldChar w:fldCharType="separate"/>
            </w:r>
            <w:r w:rsidR="00FD67DC">
              <w:rPr>
                <w:noProof/>
                <w:webHidden/>
              </w:rPr>
              <w:t>48</w:t>
            </w:r>
            <w:r w:rsidR="00FD67DC">
              <w:rPr>
                <w:noProof/>
                <w:webHidden/>
              </w:rPr>
              <w:fldChar w:fldCharType="end"/>
            </w:r>
          </w:hyperlink>
        </w:p>
        <w:p w14:paraId="7F21E6ED" w14:textId="1A4DC0CD" w:rsidR="00FD67DC" w:rsidRDefault="006D6624">
          <w:pPr>
            <w:pStyle w:val="TDC3"/>
            <w:tabs>
              <w:tab w:val="right" w:leader="dot" w:pos="9019"/>
            </w:tabs>
            <w:rPr>
              <w:rFonts w:asciiTheme="minorHAnsi" w:eastAsiaTheme="minorEastAsia" w:hAnsiTheme="minorHAnsi" w:cstheme="minorBidi"/>
              <w:noProof/>
              <w:color w:val="auto"/>
            </w:rPr>
          </w:pPr>
          <w:hyperlink w:anchor="_Toc502153623" w:history="1">
            <w:r w:rsidR="00FD67DC" w:rsidRPr="004B1A18">
              <w:rPr>
                <w:rStyle w:val="Hipervnculo"/>
                <w:noProof/>
              </w:rPr>
              <w:t>6.3.1 Twitter Bootstrap</w:t>
            </w:r>
            <w:r w:rsidR="00FD67DC">
              <w:rPr>
                <w:noProof/>
                <w:webHidden/>
              </w:rPr>
              <w:tab/>
            </w:r>
            <w:r w:rsidR="00FD67DC">
              <w:rPr>
                <w:noProof/>
                <w:webHidden/>
              </w:rPr>
              <w:fldChar w:fldCharType="begin"/>
            </w:r>
            <w:r w:rsidR="00FD67DC">
              <w:rPr>
                <w:noProof/>
                <w:webHidden/>
              </w:rPr>
              <w:instrText xml:space="preserve"> PAGEREF _Toc502153623 \h </w:instrText>
            </w:r>
            <w:r w:rsidR="00FD67DC">
              <w:rPr>
                <w:noProof/>
                <w:webHidden/>
              </w:rPr>
            </w:r>
            <w:r w:rsidR="00FD67DC">
              <w:rPr>
                <w:noProof/>
                <w:webHidden/>
              </w:rPr>
              <w:fldChar w:fldCharType="separate"/>
            </w:r>
            <w:r w:rsidR="00FD67DC">
              <w:rPr>
                <w:noProof/>
                <w:webHidden/>
              </w:rPr>
              <w:t>48</w:t>
            </w:r>
            <w:r w:rsidR="00FD67DC">
              <w:rPr>
                <w:noProof/>
                <w:webHidden/>
              </w:rPr>
              <w:fldChar w:fldCharType="end"/>
            </w:r>
          </w:hyperlink>
        </w:p>
        <w:p w14:paraId="52A51F7D" w14:textId="37C88B65" w:rsidR="00FD67DC" w:rsidRDefault="006D6624">
          <w:pPr>
            <w:pStyle w:val="TDC3"/>
            <w:tabs>
              <w:tab w:val="right" w:leader="dot" w:pos="9019"/>
            </w:tabs>
            <w:rPr>
              <w:rFonts w:asciiTheme="minorHAnsi" w:eastAsiaTheme="minorEastAsia" w:hAnsiTheme="minorHAnsi" w:cstheme="minorBidi"/>
              <w:noProof/>
              <w:color w:val="auto"/>
            </w:rPr>
          </w:pPr>
          <w:hyperlink w:anchor="_Toc502153624" w:history="1">
            <w:r w:rsidR="00FD67DC" w:rsidRPr="004B1A18">
              <w:rPr>
                <w:rStyle w:val="Hipervnculo"/>
                <w:noProof/>
              </w:rPr>
              <w:t>6.3.2 Compodoc</w:t>
            </w:r>
            <w:r w:rsidR="00FD67DC">
              <w:rPr>
                <w:noProof/>
                <w:webHidden/>
              </w:rPr>
              <w:tab/>
            </w:r>
            <w:r w:rsidR="00FD67DC">
              <w:rPr>
                <w:noProof/>
                <w:webHidden/>
              </w:rPr>
              <w:fldChar w:fldCharType="begin"/>
            </w:r>
            <w:r w:rsidR="00FD67DC">
              <w:rPr>
                <w:noProof/>
                <w:webHidden/>
              </w:rPr>
              <w:instrText xml:space="preserve"> PAGEREF _Toc502153624 \h </w:instrText>
            </w:r>
            <w:r w:rsidR="00FD67DC">
              <w:rPr>
                <w:noProof/>
                <w:webHidden/>
              </w:rPr>
            </w:r>
            <w:r w:rsidR="00FD67DC">
              <w:rPr>
                <w:noProof/>
                <w:webHidden/>
              </w:rPr>
              <w:fldChar w:fldCharType="separate"/>
            </w:r>
            <w:r w:rsidR="00FD67DC">
              <w:rPr>
                <w:noProof/>
                <w:webHidden/>
              </w:rPr>
              <w:t>48</w:t>
            </w:r>
            <w:r w:rsidR="00FD67DC">
              <w:rPr>
                <w:noProof/>
                <w:webHidden/>
              </w:rPr>
              <w:fldChar w:fldCharType="end"/>
            </w:r>
          </w:hyperlink>
        </w:p>
        <w:p w14:paraId="23B5CEF6" w14:textId="1FA91594" w:rsidR="00FD67DC" w:rsidRDefault="006D6624">
          <w:pPr>
            <w:pStyle w:val="TDC3"/>
            <w:tabs>
              <w:tab w:val="right" w:leader="dot" w:pos="9019"/>
            </w:tabs>
            <w:rPr>
              <w:rFonts w:asciiTheme="minorHAnsi" w:eastAsiaTheme="minorEastAsia" w:hAnsiTheme="minorHAnsi" w:cstheme="minorBidi"/>
              <w:noProof/>
              <w:color w:val="auto"/>
            </w:rPr>
          </w:pPr>
          <w:hyperlink w:anchor="_Toc502153625" w:history="1">
            <w:r w:rsidR="00FD67DC" w:rsidRPr="004B1A18">
              <w:rPr>
                <w:rStyle w:val="Hipervnculo"/>
                <w:noProof/>
              </w:rPr>
              <w:t>6.3.3 Json</w:t>
            </w:r>
            <w:r w:rsidR="00FD67DC">
              <w:rPr>
                <w:noProof/>
                <w:webHidden/>
              </w:rPr>
              <w:tab/>
            </w:r>
            <w:r w:rsidR="00FD67DC">
              <w:rPr>
                <w:noProof/>
                <w:webHidden/>
              </w:rPr>
              <w:fldChar w:fldCharType="begin"/>
            </w:r>
            <w:r w:rsidR="00FD67DC">
              <w:rPr>
                <w:noProof/>
                <w:webHidden/>
              </w:rPr>
              <w:instrText xml:space="preserve"> PAGEREF _Toc502153625 \h </w:instrText>
            </w:r>
            <w:r w:rsidR="00FD67DC">
              <w:rPr>
                <w:noProof/>
                <w:webHidden/>
              </w:rPr>
            </w:r>
            <w:r w:rsidR="00FD67DC">
              <w:rPr>
                <w:noProof/>
                <w:webHidden/>
              </w:rPr>
              <w:fldChar w:fldCharType="separate"/>
            </w:r>
            <w:r w:rsidR="00FD67DC">
              <w:rPr>
                <w:noProof/>
                <w:webHidden/>
              </w:rPr>
              <w:t>48</w:t>
            </w:r>
            <w:r w:rsidR="00FD67DC">
              <w:rPr>
                <w:noProof/>
                <w:webHidden/>
              </w:rPr>
              <w:fldChar w:fldCharType="end"/>
            </w:r>
          </w:hyperlink>
        </w:p>
        <w:p w14:paraId="10D170F6" w14:textId="09114455" w:rsidR="00FD67DC" w:rsidRDefault="006D6624">
          <w:pPr>
            <w:pStyle w:val="TDC1"/>
            <w:tabs>
              <w:tab w:val="right" w:leader="dot" w:pos="9019"/>
            </w:tabs>
            <w:rPr>
              <w:rFonts w:asciiTheme="minorHAnsi" w:eastAsiaTheme="minorEastAsia" w:hAnsiTheme="minorHAnsi" w:cstheme="minorBidi"/>
              <w:noProof/>
              <w:color w:val="auto"/>
            </w:rPr>
          </w:pPr>
          <w:hyperlink w:anchor="_Toc502153626" w:history="1">
            <w:r w:rsidR="00FD67DC" w:rsidRPr="004B1A18">
              <w:rPr>
                <w:rStyle w:val="Hipervnculo"/>
                <w:noProof/>
              </w:rPr>
              <w:t>Capítulo 7 – Librería Johnny-five y el protocolo Firmata</w:t>
            </w:r>
            <w:r w:rsidR="00FD67DC">
              <w:rPr>
                <w:noProof/>
                <w:webHidden/>
              </w:rPr>
              <w:tab/>
            </w:r>
            <w:r w:rsidR="00FD67DC">
              <w:rPr>
                <w:noProof/>
                <w:webHidden/>
              </w:rPr>
              <w:fldChar w:fldCharType="begin"/>
            </w:r>
            <w:r w:rsidR="00FD67DC">
              <w:rPr>
                <w:noProof/>
                <w:webHidden/>
              </w:rPr>
              <w:instrText xml:space="preserve"> PAGEREF _Toc502153626 \h </w:instrText>
            </w:r>
            <w:r w:rsidR="00FD67DC">
              <w:rPr>
                <w:noProof/>
                <w:webHidden/>
              </w:rPr>
            </w:r>
            <w:r w:rsidR="00FD67DC">
              <w:rPr>
                <w:noProof/>
                <w:webHidden/>
              </w:rPr>
              <w:fldChar w:fldCharType="separate"/>
            </w:r>
            <w:r w:rsidR="00FD67DC">
              <w:rPr>
                <w:noProof/>
                <w:webHidden/>
              </w:rPr>
              <w:t>50</w:t>
            </w:r>
            <w:r w:rsidR="00FD67DC">
              <w:rPr>
                <w:noProof/>
                <w:webHidden/>
              </w:rPr>
              <w:fldChar w:fldCharType="end"/>
            </w:r>
          </w:hyperlink>
        </w:p>
        <w:p w14:paraId="4DE74CAE" w14:textId="7C5C2579" w:rsidR="00FD67DC" w:rsidRDefault="006D6624">
          <w:pPr>
            <w:pStyle w:val="TDC2"/>
            <w:tabs>
              <w:tab w:val="right" w:leader="dot" w:pos="9019"/>
            </w:tabs>
            <w:rPr>
              <w:rFonts w:asciiTheme="minorHAnsi" w:eastAsiaTheme="minorEastAsia" w:hAnsiTheme="minorHAnsi" w:cstheme="minorBidi"/>
              <w:noProof/>
              <w:color w:val="auto"/>
            </w:rPr>
          </w:pPr>
          <w:hyperlink w:anchor="_Toc502153627" w:history="1">
            <w:r w:rsidR="00FD67DC" w:rsidRPr="004B1A18">
              <w:rPr>
                <w:rStyle w:val="Hipervnculo"/>
                <w:b/>
                <w:noProof/>
              </w:rPr>
              <w:t>7.1 ¿Qué es Johnny-five?</w:t>
            </w:r>
            <w:r w:rsidR="00FD67DC">
              <w:rPr>
                <w:noProof/>
                <w:webHidden/>
              </w:rPr>
              <w:tab/>
            </w:r>
            <w:r w:rsidR="00FD67DC">
              <w:rPr>
                <w:noProof/>
                <w:webHidden/>
              </w:rPr>
              <w:fldChar w:fldCharType="begin"/>
            </w:r>
            <w:r w:rsidR="00FD67DC">
              <w:rPr>
                <w:noProof/>
                <w:webHidden/>
              </w:rPr>
              <w:instrText xml:space="preserve"> PAGEREF _Toc502153627 \h </w:instrText>
            </w:r>
            <w:r w:rsidR="00FD67DC">
              <w:rPr>
                <w:noProof/>
                <w:webHidden/>
              </w:rPr>
            </w:r>
            <w:r w:rsidR="00FD67DC">
              <w:rPr>
                <w:noProof/>
                <w:webHidden/>
              </w:rPr>
              <w:fldChar w:fldCharType="separate"/>
            </w:r>
            <w:r w:rsidR="00FD67DC">
              <w:rPr>
                <w:noProof/>
                <w:webHidden/>
              </w:rPr>
              <w:t>50</w:t>
            </w:r>
            <w:r w:rsidR="00FD67DC">
              <w:rPr>
                <w:noProof/>
                <w:webHidden/>
              </w:rPr>
              <w:fldChar w:fldCharType="end"/>
            </w:r>
          </w:hyperlink>
        </w:p>
        <w:p w14:paraId="3D759BB5" w14:textId="20E467B0" w:rsidR="00FD67DC" w:rsidRDefault="006D6624">
          <w:pPr>
            <w:pStyle w:val="TDC2"/>
            <w:tabs>
              <w:tab w:val="right" w:leader="dot" w:pos="9019"/>
            </w:tabs>
            <w:rPr>
              <w:rFonts w:asciiTheme="minorHAnsi" w:eastAsiaTheme="minorEastAsia" w:hAnsiTheme="minorHAnsi" w:cstheme="minorBidi"/>
              <w:noProof/>
              <w:color w:val="auto"/>
            </w:rPr>
          </w:pPr>
          <w:hyperlink w:anchor="_Toc502153628" w:history="1">
            <w:r w:rsidR="00FD67DC" w:rsidRPr="004B1A18">
              <w:rPr>
                <w:rStyle w:val="Hipervnculo"/>
                <w:b/>
                <w:noProof/>
              </w:rPr>
              <w:t>7.2 Instalación</w:t>
            </w:r>
            <w:r w:rsidR="00FD67DC">
              <w:rPr>
                <w:noProof/>
                <w:webHidden/>
              </w:rPr>
              <w:tab/>
            </w:r>
            <w:r w:rsidR="00FD67DC">
              <w:rPr>
                <w:noProof/>
                <w:webHidden/>
              </w:rPr>
              <w:fldChar w:fldCharType="begin"/>
            </w:r>
            <w:r w:rsidR="00FD67DC">
              <w:rPr>
                <w:noProof/>
                <w:webHidden/>
              </w:rPr>
              <w:instrText xml:space="preserve"> PAGEREF _Toc502153628 \h </w:instrText>
            </w:r>
            <w:r w:rsidR="00FD67DC">
              <w:rPr>
                <w:noProof/>
                <w:webHidden/>
              </w:rPr>
            </w:r>
            <w:r w:rsidR="00FD67DC">
              <w:rPr>
                <w:noProof/>
                <w:webHidden/>
              </w:rPr>
              <w:fldChar w:fldCharType="separate"/>
            </w:r>
            <w:r w:rsidR="00FD67DC">
              <w:rPr>
                <w:noProof/>
                <w:webHidden/>
              </w:rPr>
              <w:t>50</w:t>
            </w:r>
            <w:r w:rsidR="00FD67DC">
              <w:rPr>
                <w:noProof/>
                <w:webHidden/>
              </w:rPr>
              <w:fldChar w:fldCharType="end"/>
            </w:r>
          </w:hyperlink>
        </w:p>
        <w:p w14:paraId="63E34931" w14:textId="390AF953" w:rsidR="00FD67DC" w:rsidRDefault="006D6624">
          <w:pPr>
            <w:pStyle w:val="TDC2"/>
            <w:tabs>
              <w:tab w:val="right" w:leader="dot" w:pos="9019"/>
            </w:tabs>
            <w:rPr>
              <w:rFonts w:asciiTheme="minorHAnsi" w:eastAsiaTheme="minorEastAsia" w:hAnsiTheme="minorHAnsi" w:cstheme="minorBidi"/>
              <w:noProof/>
              <w:color w:val="auto"/>
            </w:rPr>
          </w:pPr>
          <w:hyperlink w:anchor="_Toc502153629" w:history="1">
            <w:r w:rsidR="00FD67DC" w:rsidRPr="004B1A18">
              <w:rPr>
                <w:rStyle w:val="Hipervnculo"/>
                <w:b/>
                <w:noProof/>
              </w:rPr>
              <w:t>7.3 Arduino Firmata</w:t>
            </w:r>
            <w:r w:rsidR="00FD67DC">
              <w:rPr>
                <w:noProof/>
                <w:webHidden/>
              </w:rPr>
              <w:tab/>
            </w:r>
            <w:r w:rsidR="00FD67DC">
              <w:rPr>
                <w:noProof/>
                <w:webHidden/>
              </w:rPr>
              <w:fldChar w:fldCharType="begin"/>
            </w:r>
            <w:r w:rsidR="00FD67DC">
              <w:rPr>
                <w:noProof/>
                <w:webHidden/>
              </w:rPr>
              <w:instrText xml:space="preserve"> PAGEREF _Toc502153629 \h </w:instrText>
            </w:r>
            <w:r w:rsidR="00FD67DC">
              <w:rPr>
                <w:noProof/>
                <w:webHidden/>
              </w:rPr>
            </w:r>
            <w:r w:rsidR="00FD67DC">
              <w:rPr>
                <w:noProof/>
                <w:webHidden/>
              </w:rPr>
              <w:fldChar w:fldCharType="separate"/>
            </w:r>
            <w:r w:rsidR="00FD67DC">
              <w:rPr>
                <w:noProof/>
                <w:webHidden/>
              </w:rPr>
              <w:t>51</w:t>
            </w:r>
            <w:r w:rsidR="00FD67DC">
              <w:rPr>
                <w:noProof/>
                <w:webHidden/>
              </w:rPr>
              <w:fldChar w:fldCharType="end"/>
            </w:r>
          </w:hyperlink>
        </w:p>
        <w:p w14:paraId="217BBFDC" w14:textId="7A8D2431" w:rsidR="00FD67DC" w:rsidRDefault="006D6624">
          <w:pPr>
            <w:pStyle w:val="TDC2"/>
            <w:tabs>
              <w:tab w:val="right" w:leader="dot" w:pos="9019"/>
            </w:tabs>
            <w:rPr>
              <w:rFonts w:asciiTheme="minorHAnsi" w:eastAsiaTheme="minorEastAsia" w:hAnsiTheme="minorHAnsi" w:cstheme="minorBidi"/>
              <w:noProof/>
              <w:color w:val="auto"/>
            </w:rPr>
          </w:pPr>
          <w:hyperlink w:anchor="_Toc502153630" w:history="1">
            <w:r w:rsidR="00FD67DC" w:rsidRPr="004B1A18">
              <w:rPr>
                <w:rStyle w:val="Hipervnculo"/>
                <w:b/>
                <w:noProof/>
              </w:rPr>
              <w:t>7.4 Instalación Firmata</w:t>
            </w:r>
            <w:r w:rsidR="00FD67DC">
              <w:rPr>
                <w:noProof/>
                <w:webHidden/>
              </w:rPr>
              <w:tab/>
            </w:r>
            <w:r w:rsidR="00FD67DC">
              <w:rPr>
                <w:noProof/>
                <w:webHidden/>
              </w:rPr>
              <w:fldChar w:fldCharType="begin"/>
            </w:r>
            <w:r w:rsidR="00FD67DC">
              <w:rPr>
                <w:noProof/>
                <w:webHidden/>
              </w:rPr>
              <w:instrText xml:space="preserve"> PAGEREF _Toc502153630 \h </w:instrText>
            </w:r>
            <w:r w:rsidR="00FD67DC">
              <w:rPr>
                <w:noProof/>
                <w:webHidden/>
              </w:rPr>
            </w:r>
            <w:r w:rsidR="00FD67DC">
              <w:rPr>
                <w:noProof/>
                <w:webHidden/>
              </w:rPr>
              <w:fldChar w:fldCharType="separate"/>
            </w:r>
            <w:r w:rsidR="00FD67DC">
              <w:rPr>
                <w:noProof/>
                <w:webHidden/>
              </w:rPr>
              <w:t>51</w:t>
            </w:r>
            <w:r w:rsidR="00FD67DC">
              <w:rPr>
                <w:noProof/>
                <w:webHidden/>
              </w:rPr>
              <w:fldChar w:fldCharType="end"/>
            </w:r>
          </w:hyperlink>
        </w:p>
        <w:p w14:paraId="237C1358" w14:textId="4158BE1F" w:rsidR="00FD67DC" w:rsidRDefault="006D6624">
          <w:pPr>
            <w:pStyle w:val="TDC1"/>
            <w:tabs>
              <w:tab w:val="right" w:leader="dot" w:pos="9019"/>
            </w:tabs>
            <w:rPr>
              <w:rFonts w:asciiTheme="minorHAnsi" w:eastAsiaTheme="minorEastAsia" w:hAnsiTheme="minorHAnsi" w:cstheme="minorBidi"/>
              <w:noProof/>
              <w:color w:val="auto"/>
            </w:rPr>
          </w:pPr>
          <w:hyperlink w:anchor="_Toc502153631" w:history="1">
            <w:r w:rsidR="00FD67DC" w:rsidRPr="004B1A18">
              <w:rPr>
                <w:rStyle w:val="Hipervnculo"/>
                <w:noProof/>
              </w:rPr>
              <w:t>Capítulo 8 - Python en Raspberry Pi</w:t>
            </w:r>
            <w:r w:rsidR="00FD67DC">
              <w:rPr>
                <w:noProof/>
                <w:webHidden/>
              </w:rPr>
              <w:tab/>
            </w:r>
            <w:r w:rsidR="00FD67DC">
              <w:rPr>
                <w:noProof/>
                <w:webHidden/>
              </w:rPr>
              <w:fldChar w:fldCharType="begin"/>
            </w:r>
            <w:r w:rsidR="00FD67DC">
              <w:rPr>
                <w:noProof/>
                <w:webHidden/>
              </w:rPr>
              <w:instrText xml:space="preserve"> PAGEREF _Toc502153631 \h </w:instrText>
            </w:r>
            <w:r w:rsidR="00FD67DC">
              <w:rPr>
                <w:noProof/>
                <w:webHidden/>
              </w:rPr>
            </w:r>
            <w:r w:rsidR="00FD67DC">
              <w:rPr>
                <w:noProof/>
                <w:webHidden/>
              </w:rPr>
              <w:fldChar w:fldCharType="separate"/>
            </w:r>
            <w:r w:rsidR="00FD67DC">
              <w:rPr>
                <w:noProof/>
                <w:webHidden/>
              </w:rPr>
              <w:t>53</w:t>
            </w:r>
            <w:r w:rsidR="00FD67DC">
              <w:rPr>
                <w:noProof/>
                <w:webHidden/>
              </w:rPr>
              <w:fldChar w:fldCharType="end"/>
            </w:r>
          </w:hyperlink>
        </w:p>
        <w:p w14:paraId="69FEE830" w14:textId="5AADE0D7" w:rsidR="00FD67DC" w:rsidRDefault="006D6624">
          <w:pPr>
            <w:pStyle w:val="TDC2"/>
            <w:tabs>
              <w:tab w:val="right" w:leader="dot" w:pos="9019"/>
            </w:tabs>
            <w:rPr>
              <w:rFonts w:asciiTheme="minorHAnsi" w:eastAsiaTheme="minorEastAsia" w:hAnsiTheme="minorHAnsi" w:cstheme="minorBidi"/>
              <w:noProof/>
              <w:color w:val="auto"/>
            </w:rPr>
          </w:pPr>
          <w:hyperlink w:anchor="_Toc502153632" w:history="1">
            <w:r w:rsidR="00FD67DC" w:rsidRPr="004B1A18">
              <w:rPr>
                <w:rStyle w:val="Hipervnculo"/>
                <w:b/>
                <w:noProof/>
              </w:rPr>
              <w:t>8.1 ¿Qué es Python?</w:t>
            </w:r>
            <w:r w:rsidR="00FD67DC">
              <w:rPr>
                <w:noProof/>
                <w:webHidden/>
              </w:rPr>
              <w:tab/>
            </w:r>
            <w:r w:rsidR="00FD67DC">
              <w:rPr>
                <w:noProof/>
                <w:webHidden/>
              </w:rPr>
              <w:fldChar w:fldCharType="begin"/>
            </w:r>
            <w:r w:rsidR="00FD67DC">
              <w:rPr>
                <w:noProof/>
                <w:webHidden/>
              </w:rPr>
              <w:instrText xml:space="preserve"> PAGEREF _Toc502153632 \h </w:instrText>
            </w:r>
            <w:r w:rsidR="00FD67DC">
              <w:rPr>
                <w:noProof/>
                <w:webHidden/>
              </w:rPr>
            </w:r>
            <w:r w:rsidR="00FD67DC">
              <w:rPr>
                <w:noProof/>
                <w:webHidden/>
              </w:rPr>
              <w:fldChar w:fldCharType="separate"/>
            </w:r>
            <w:r w:rsidR="00FD67DC">
              <w:rPr>
                <w:noProof/>
                <w:webHidden/>
              </w:rPr>
              <w:t>53</w:t>
            </w:r>
            <w:r w:rsidR="00FD67DC">
              <w:rPr>
                <w:noProof/>
                <w:webHidden/>
              </w:rPr>
              <w:fldChar w:fldCharType="end"/>
            </w:r>
          </w:hyperlink>
        </w:p>
        <w:p w14:paraId="731E75BE" w14:textId="1D8BB72A" w:rsidR="00FD67DC" w:rsidRDefault="006D6624">
          <w:pPr>
            <w:pStyle w:val="TDC2"/>
            <w:tabs>
              <w:tab w:val="right" w:leader="dot" w:pos="9019"/>
            </w:tabs>
            <w:rPr>
              <w:rFonts w:asciiTheme="minorHAnsi" w:eastAsiaTheme="minorEastAsia" w:hAnsiTheme="minorHAnsi" w:cstheme="minorBidi"/>
              <w:noProof/>
              <w:color w:val="auto"/>
            </w:rPr>
          </w:pPr>
          <w:hyperlink w:anchor="_Toc502153633" w:history="1">
            <w:r w:rsidR="00FD67DC" w:rsidRPr="004B1A18">
              <w:rPr>
                <w:rStyle w:val="Hipervnculo"/>
                <w:b/>
                <w:noProof/>
              </w:rPr>
              <w:t>8.2 Python con Raspberry Pi</w:t>
            </w:r>
            <w:r w:rsidR="00FD67DC">
              <w:rPr>
                <w:noProof/>
                <w:webHidden/>
              </w:rPr>
              <w:tab/>
            </w:r>
            <w:r w:rsidR="00FD67DC">
              <w:rPr>
                <w:noProof/>
                <w:webHidden/>
              </w:rPr>
              <w:fldChar w:fldCharType="begin"/>
            </w:r>
            <w:r w:rsidR="00FD67DC">
              <w:rPr>
                <w:noProof/>
                <w:webHidden/>
              </w:rPr>
              <w:instrText xml:space="preserve"> PAGEREF _Toc502153633 \h </w:instrText>
            </w:r>
            <w:r w:rsidR="00FD67DC">
              <w:rPr>
                <w:noProof/>
                <w:webHidden/>
              </w:rPr>
            </w:r>
            <w:r w:rsidR="00FD67DC">
              <w:rPr>
                <w:noProof/>
                <w:webHidden/>
              </w:rPr>
              <w:fldChar w:fldCharType="separate"/>
            </w:r>
            <w:r w:rsidR="00FD67DC">
              <w:rPr>
                <w:noProof/>
                <w:webHidden/>
              </w:rPr>
              <w:t>53</w:t>
            </w:r>
            <w:r w:rsidR="00FD67DC">
              <w:rPr>
                <w:noProof/>
                <w:webHidden/>
              </w:rPr>
              <w:fldChar w:fldCharType="end"/>
            </w:r>
          </w:hyperlink>
        </w:p>
        <w:p w14:paraId="7297E0F9" w14:textId="2403AEAC" w:rsidR="00FD67DC" w:rsidRDefault="006D6624">
          <w:pPr>
            <w:pStyle w:val="TDC2"/>
            <w:tabs>
              <w:tab w:val="right" w:leader="dot" w:pos="9019"/>
            </w:tabs>
            <w:rPr>
              <w:rFonts w:asciiTheme="minorHAnsi" w:eastAsiaTheme="minorEastAsia" w:hAnsiTheme="minorHAnsi" w:cstheme="minorBidi"/>
              <w:noProof/>
              <w:color w:val="auto"/>
            </w:rPr>
          </w:pPr>
          <w:hyperlink w:anchor="_Toc502153634" w:history="1">
            <w:r w:rsidR="00FD67DC" w:rsidRPr="004B1A18">
              <w:rPr>
                <w:rStyle w:val="Hipervnculo"/>
                <w:b/>
                <w:noProof/>
              </w:rPr>
              <w:t>8.3 Raspberry PI – GPIO</w:t>
            </w:r>
            <w:r w:rsidR="00FD67DC">
              <w:rPr>
                <w:noProof/>
                <w:webHidden/>
              </w:rPr>
              <w:tab/>
            </w:r>
            <w:r w:rsidR="00FD67DC">
              <w:rPr>
                <w:noProof/>
                <w:webHidden/>
              </w:rPr>
              <w:fldChar w:fldCharType="begin"/>
            </w:r>
            <w:r w:rsidR="00FD67DC">
              <w:rPr>
                <w:noProof/>
                <w:webHidden/>
              </w:rPr>
              <w:instrText xml:space="preserve"> PAGEREF _Toc502153634 \h </w:instrText>
            </w:r>
            <w:r w:rsidR="00FD67DC">
              <w:rPr>
                <w:noProof/>
                <w:webHidden/>
              </w:rPr>
            </w:r>
            <w:r w:rsidR="00FD67DC">
              <w:rPr>
                <w:noProof/>
                <w:webHidden/>
              </w:rPr>
              <w:fldChar w:fldCharType="separate"/>
            </w:r>
            <w:r w:rsidR="00FD67DC">
              <w:rPr>
                <w:noProof/>
                <w:webHidden/>
              </w:rPr>
              <w:t>54</w:t>
            </w:r>
            <w:r w:rsidR="00FD67DC">
              <w:rPr>
                <w:noProof/>
                <w:webHidden/>
              </w:rPr>
              <w:fldChar w:fldCharType="end"/>
            </w:r>
          </w:hyperlink>
        </w:p>
        <w:p w14:paraId="479EA07A" w14:textId="33BC8184" w:rsidR="00FD67DC" w:rsidRDefault="006D6624">
          <w:pPr>
            <w:pStyle w:val="TDC1"/>
            <w:tabs>
              <w:tab w:val="right" w:leader="dot" w:pos="9019"/>
            </w:tabs>
            <w:rPr>
              <w:rFonts w:asciiTheme="minorHAnsi" w:eastAsiaTheme="minorEastAsia" w:hAnsiTheme="minorHAnsi" w:cstheme="minorBidi"/>
              <w:noProof/>
              <w:color w:val="auto"/>
            </w:rPr>
          </w:pPr>
          <w:hyperlink w:anchor="_Toc502153635" w:history="1">
            <w:r w:rsidR="00FD67DC" w:rsidRPr="004B1A18">
              <w:rPr>
                <w:rStyle w:val="Hipervnculo"/>
                <w:noProof/>
              </w:rPr>
              <w:t>Capítulo 9 - Análisis y selección de tecnologías para desarrollo del SAR</w:t>
            </w:r>
            <w:r w:rsidR="00FD67DC">
              <w:rPr>
                <w:noProof/>
                <w:webHidden/>
              </w:rPr>
              <w:tab/>
            </w:r>
            <w:r w:rsidR="00FD67DC">
              <w:rPr>
                <w:noProof/>
                <w:webHidden/>
              </w:rPr>
              <w:fldChar w:fldCharType="begin"/>
            </w:r>
            <w:r w:rsidR="00FD67DC">
              <w:rPr>
                <w:noProof/>
                <w:webHidden/>
              </w:rPr>
              <w:instrText xml:space="preserve"> PAGEREF _Toc502153635 \h </w:instrText>
            </w:r>
            <w:r w:rsidR="00FD67DC">
              <w:rPr>
                <w:noProof/>
                <w:webHidden/>
              </w:rPr>
            </w:r>
            <w:r w:rsidR="00FD67DC">
              <w:rPr>
                <w:noProof/>
                <w:webHidden/>
              </w:rPr>
              <w:fldChar w:fldCharType="separate"/>
            </w:r>
            <w:r w:rsidR="00FD67DC">
              <w:rPr>
                <w:noProof/>
                <w:webHidden/>
              </w:rPr>
              <w:t>56</w:t>
            </w:r>
            <w:r w:rsidR="00FD67DC">
              <w:rPr>
                <w:noProof/>
                <w:webHidden/>
              </w:rPr>
              <w:fldChar w:fldCharType="end"/>
            </w:r>
          </w:hyperlink>
        </w:p>
        <w:p w14:paraId="2B7F3114" w14:textId="2E8E3784" w:rsidR="00FD67DC" w:rsidRDefault="006D6624">
          <w:pPr>
            <w:pStyle w:val="TDC2"/>
            <w:tabs>
              <w:tab w:val="right" w:leader="dot" w:pos="9019"/>
            </w:tabs>
            <w:rPr>
              <w:rFonts w:asciiTheme="minorHAnsi" w:eastAsiaTheme="minorEastAsia" w:hAnsiTheme="minorHAnsi" w:cstheme="minorBidi"/>
              <w:noProof/>
              <w:color w:val="auto"/>
            </w:rPr>
          </w:pPr>
          <w:hyperlink w:anchor="_Toc502153636" w:history="1">
            <w:r w:rsidR="00FD67DC" w:rsidRPr="004B1A18">
              <w:rPr>
                <w:rStyle w:val="Hipervnculo"/>
                <w:b/>
                <w:noProof/>
              </w:rPr>
              <w:t>9.1 Primer análisis</w:t>
            </w:r>
            <w:r w:rsidR="00FD67DC">
              <w:rPr>
                <w:noProof/>
                <w:webHidden/>
              </w:rPr>
              <w:tab/>
            </w:r>
            <w:r w:rsidR="00FD67DC">
              <w:rPr>
                <w:noProof/>
                <w:webHidden/>
              </w:rPr>
              <w:fldChar w:fldCharType="begin"/>
            </w:r>
            <w:r w:rsidR="00FD67DC">
              <w:rPr>
                <w:noProof/>
                <w:webHidden/>
              </w:rPr>
              <w:instrText xml:space="preserve"> PAGEREF _Toc502153636 \h </w:instrText>
            </w:r>
            <w:r w:rsidR="00FD67DC">
              <w:rPr>
                <w:noProof/>
                <w:webHidden/>
              </w:rPr>
            </w:r>
            <w:r w:rsidR="00FD67DC">
              <w:rPr>
                <w:noProof/>
                <w:webHidden/>
              </w:rPr>
              <w:fldChar w:fldCharType="separate"/>
            </w:r>
            <w:r w:rsidR="00FD67DC">
              <w:rPr>
                <w:noProof/>
                <w:webHidden/>
              </w:rPr>
              <w:t>56</w:t>
            </w:r>
            <w:r w:rsidR="00FD67DC">
              <w:rPr>
                <w:noProof/>
                <w:webHidden/>
              </w:rPr>
              <w:fldChar w:fldCharType="end"/>
            </w:r>
          </w:hyperlink>
        </w:p>
        <w:p w14:paraId="498A8E0D" w14:textId="6FFABFDD" w:rsidR="00FD67DC" w:rsidRDefault="006D6624">
          <w:pPr>
            <w:pStyle w:val="TDC2"/>
            <w:tabs>
              <w:tab w:val="right" w:leader="dot" w:pos="9019"/>
            </w:tabs>
            <w:rPr>
              <w:rFonts w:asciiTheme="minorHAnsi" w:eastAsiaTheme="minorEastAsia" w:hAnsiTheme="minorHAnsi" w:cstheme="minorBidi"/>
              <w:noProof/>
              <w:color w:val="auto"/>
            </w:rPr>
          </w:pPr>
          <w:hyperlink w:anchor="_Toc502153637" w:history="1">
            <w:r w:rsidR="00FD67DC" w:rsidRPr="004B1A18">
              <w:rPr>
                <w:rStyle w:val="Hipervnculo"/>
                <w:b/>
                <w:noProof/>
              </w:rPr>
              <w:t>9.2 Selección tecnologías hardware</w:t>
            </w:r>
            <w:r w:rsidR="00FD67DC">
              <w:rPr>
                <w:noProof/>
                <w:webHidden/>
              </w:rPr>
              <w:tab/>
            </w:r>
            <w:r w:rsidR="00FD67DC">
              <w:rPr>
                <w:noProof/>
                <w:webHidden/>
              </w:rPr>
              <w:fldChar w:fldCharType="begin"/>
            </w:r>
            <w:r w:rsidR="00FD67DC">
              <w:rPr>
                <w:noProof/>
                <w:webHidden/>
              </w:rPr>
              <w:instrText xml:space="preserve"> PAGEREF _Toc502153637 \h </w:instrText>
            </w:r>
            <w:r w:rsidR="00FD67DC">
              <w:rPr>
                <w:noProof/>
                <w:webHidden/>
              </w:rPr>
            </w:r>
            <w:r w:rsidR="00FD67DC">
              <w:rPr>
                <w:noProof/>
                <w:webHidden/>
              </w:rPr>
              <w:fldChar w:fldCharType="separate"/>
            </w:r>
            <w:r w:rsidR="00FD67DC">
              <w:rPr>
                <w:noProof/>
                <w:webHidden/>
              </w:rPr>
              <w:t>56</w:t>
            </w:r>
            <w:r w:rsidR="00FD67DC">
              <w:rPr>
                <w:noProof/>
                <w:webHidden/>
              </w:rPr>
              <w:fldChar w:fldCharType="end"/>
            </w:r>
          </w:hyperlink>
        </w:p>
        <w:p w14:paraId="637874FE" w14:textId="39003E41" w:rsidR="00FD67DC" w:rsidRDefault="006D6624">
          <w:pPr>
            <w:pStyle w:val="TDC3"/>
            <w:tabs>
              <w:tab w:val="right" w:leader="dot" w:pos="9019"/>
            </w:tabs>
            <w:rPr>
              <w:rFonts w:asciiTheme="minorHAnsi" w:eastAsiaTheme="minorEastAsia" w:hAnsiTheme="minorHAnsi" w:cstheme="minorBidi"/>
              <w:noProof/>
              <w:color w:val="auto"/>
            </w:rPr>
          </w:pPr>
          <w:hyperlink w:anchor="_Toc502153638" w:history="1">
            <w:r w:rsidR="00FD67DC" w:rsidRPr="004B1A18">
              <w:rPr>
                <w:rStyle w:val="Hipervnculo"/>
                <w:noProof/>
              </w:rPr>
              <w:t>9.2.1 ¿Por qué Arduino?</w:t>
            </w:r>
            <w:r w:rsidR="00FD67DC">
              <w:rPr>
                <w:noProof/>
                <w:webHidden/>
              </w:rPr>
              <w:tab/>
            </w:r>
            <w:r w:rsidR="00FD67DC">
              <w:rPr>
                <w:noProof/>
                <w:webHidden/>
              </w:rPr>
              <w:fldChar w:fldCharType="begin"/>
            </w:r>
            <w:r w:rsidR="00FD67DC">
              <w:rPr>
                <w:noProof/>
                <w:webHidden/>
              </w:rPr>
              <w:instrText xml:space="preserve"> PAGEREF _Toc502153638 \h </w:instrText>
            </w:r>
            <w:r w:rsidR="00FD67DC">
              <w:rPr>
                <w:noProof/>
                <w:webHidden/>
              </w:rPr>
            </w:r>
            <w:r w:rsidR="00FD67DC">
              <w:rPr>
                <w:noProof/>
                <w:webHidden/>
              </w:rPr>
              <w:fldChar w:fldCharType="separate"/>
            </w:r>
            <w:r w:rsidR="00FD67DC">
              <w:rPr>
                <w:noProof/>
                <w:webHidden/>
              </w:rPr>
              <w:t>56</w:t>
            </w:r>
            <w:r w:rsidR="00FD67DC">
              <w:rPr>
                <w:noProof/>
                <w:webHidden/>
              </w:rPr>
              <w:fldChar w:fldCharType="end"/>
            </w:r>
          </w:hyperlink>
        </w:p>
        <w:p w14:paraId="1F2D202C" w14:textId="66972275" w:rsidR="00FD67DC" w:rsidRDefault="006D6624">
          <w:pPr>
            <w:pStyle w:val="TDC3"/>
            <w:tabs>
              <w:tab w:val="right" w:leader="dot" w:pos="9019"/>
            </w:tabs>
            <w:rPr>
              <w:rFonts w:asciiTheme="minorHAnsi" w:eastAsiaTheme="minorEastAsia" w:hAnsiTheme="minorHAnsi" w:cstheme="minorBidi"/>
              <w:noProof/>
              <w:color w:val="auto"/>
            </w:rPr>
          </w:pPr>
          <w:hyperlink w:anchor="_Toc502153639" w:history="1">
            <w:r w:rsidR="00FD67DC" w:rsidRPr="004B1A18">
              <w:rPr>
                <w:rStyle w:val="Hipervnculo"/>
                <w:noProof/>
              </w:rPr>
              <w:t>¿Por qué Raspberry?</w:t>
            </w:r>
            <w:r w:rsidR="00FD67DC">
              <w:rPr>
                <w:noProof/>
                <w:webHidden/>
              </w:rPr>
              <w:tab/>
            </w:r>
            <w:r w:rsidR="00FD67DC">
              <w:rPr>
                <w:noProof/>
                <w:webHidden/>
              </w:rPr>
              <w:fldChar w:fldCharType="begin"/>
            </w:r>
            <w:r w:rsidR="00FD67DC">
              <w:rPr>
                <w:noProof/>
                <w:webHidden/>
              </w:rPr>
              <w:instrText xml:space="preserve"> PAGEREF _Toc502153639 \h </w:instrText>
            </w:r>
            <w:r w:rsidR="00FD67DC">
              <w:rPr>
                <w:noProof/>
                <w:webHidden/>
              </w:rPr>
            </w:r>
            <w:r w:rsidR="00FD67DC">
              <w:rPr>
                <w:noProof/>
                <w:webHidden/>
              </w:rPr>
              <w:fldChar w:fldCharType="separate"/>
            </w:r>
            <w:r w:rsidR="00FD67DC">
              <w:rPr>
                <w:noProof/>
                <w:webHidden/>
              </w:rPr>
              <w:t>57</w:t>
            </w:r>
            <w:r w:rsidR="00FD67DC">
              <w:rPr>
                <w:noProof/>
                <w:webHidden/>
              </w:rPr>
              <w:fldChar w:fldCharType="end"/>
            </w:r>
          </w:hyperlink>
        </w:p>
        <w:p w14:paraId="2138010B" w14:textId="598CF1AE" w:rsidR="00FD67DC" w:rsidRDefault="006D6624">
          <w:pPr>
            <w:pStyle w:val="TDC2"/>
            <w:tabs>
              <w:tab w:val="right" w:leader="dot" w:pos="9019"/>
            </w:tabs>
            <w:rPr>
              <w:rFonts w:asciiTheme="minorHAnsi" w:eastAsiaTheme="minorEastAsia" w:hAnsiTheme="minorHAnsi" w:cstheme="minorBidi"/>
              <w:noProof/>
              <w:color w:val="auto"/>
            </w:rPr>
          </w:pPr>
          <w:hyperlink w:anchor="_Toc502153640" w:history="1">
            <w:r w:rsidR="00FD67DC" w:rsidRPr="004B1A18">
              <w:rPr>
                <w:rStyle w:val="Hipervnculo"/>
                <w:b/>
                <w:noProof/>
              </w:rPr>
              <w:t>Comparativa entre Arduino Mega, Arduino Nano y Raspberry Pi 3 Model b</w:t>
            </w:r>
            <w:r w:rsidR="00FD67DC">
              <w:rPr>
                <w:noProof/>
                <w:webHidden/>
              </w:rPr>
              <w:tab/>
            </w:r>
            <w:r w:rsidR="00FD67DC">
              <w:rPr>
                <w:noProof/>
                <w:webHidden/>
              </w:rPr>
              <w:fldChar w:fldCharType="begin"/>
            </w:r>
            <w:r w:rsidR="00FD67DC">
              <w:rPr>
                <w:noProof/>
                <w:webHidden/>
              </w:rPr>
              <w:instrText xml:space="preserve"> PAGEREF _Toc502153640 \h </w:instrText>
            </w:r>
            <w:r w:rsidR="00FD67DC">
              <w:rPr>
                <w:noProof/>
                <w:webHidden/>
              </w:rPr>
            </w:r>
            <w:r w:rsidR="00FD67DC">
              <w:rPr>
                <w:noProof/>
                <w:webHidden/>
              </w:rPr>
              <w:fldChar w:fldCharType="separate"/>
            </w:r>
            <w:r w:rsidR="00FD67DC">
              <w:rPr>
                <w:noProof/>
                <w:webHidden/>
              </w:rPr>
              <w:t>57</w:t>
            </w:r>
            <w:r w:rsidR="00FD67DC">
              <w:rPr>
                <w:noProof/>
                <w:webHidden/>
              </w:rPr>
              <w:fldChar w:fldCharType="end"/>
            </w:r>
          </w:hyperlink>
        </w:p>
        <w:p w14:paraId="7C8CBA4A" w14:textId="2097CCE1" w:rsidR="00FD67DC" w:rsidRDefault="006D6624">
          <w:pPr>
            <w:pStyle w:val="TDC2"/>
            <w:tabs>
              <w:tab w:val="right" w:leader="dot" w:pos="9019"/>
            </w:tabs>
            <w:rPr>
              <w:rFonts w:asciiTheme="minorHAnsi" w:eastAsiaTheme="minorEastAsia" w:hAnsiTheme="minorHAnsi" w:cstheme="minorBidi"/>
              <w:noProof/>
              <w:color w:val="auto"/>
            </w:rPr>
          </w:pPr>
          <w:hyperlink w:anchor="_Toc502153641" w:history="1">
            <w:r w:rsidR="00FD67DC" w:rsidRPr="004B1A18">
              <w:rPr>
                <w:rStyle w:val="Hipervnculo"/>
                <w:b/>
                <w:noProof/>
              </w:rPr>
              <w:t>Cámara V2 de Raspberry Pi</w:t>
            </w:r>
            <w:r w:rsidR="00FD67DC">
              <w:rPr>
                <w:noProof/>
                <w:webHidden/>
              </w:rPr>
              <w:tab/>
            </w:r>
            <w:r w:rsidR="00FD67DC">
              <w:rPr>
                <w:noProof/>
                <w:webHidden/>
              </w:rPr>
              <w:fldChar w:fldCharType="begin"/>
            </w:r>
            <w:r w:rsidR="00FD67DC">
              <w:rPr>
                <w:noProof/>
                <w:webHidden/>
              </w:rPr>
              <w:instrText xml:space="preserve"> PAGEREF _Toc502153641 \h </w:instrText>
            </w:r>
            <w:r w:rsidR="00FD67DC">
              <w:rPr>
                <w:noProof/>
                <w:webHidden/>
              </w:rPr>
            </w:r>
            <w:r w:rsidR="00FD67DC">
              <w:rPr>
                <w:noProof/>
                <w:webHidden/>
              </w:rPr>
              <w:fldChar w:fldCharType="separate"/>
            </w:r>
            <w:r w:rsidR="00FD67DC">
              <w:rPr>
                <w:noProof/>
                <w:webHidden/>
              </w:rPr>
              <w:t>58</w:t>
            </w:r>
            <w:r w:rsidR="00FD67DC">
              <w:rPr>
                <w:noProof/>
                <w:webHidden/>
              </w:rPr>
              <w:fldChar w:fldCharType="end"/>
            </w:r>
          </w:hyperlink>
        </w:p>
        <w:p w14:paraId="3DD3AB09" w14:textId="244C4A00" w:rsidR="00FD67DC" w:rsidRDefault="006D6624">
          <w:pPr>
            <w:pStyle w:val="TDC2"/>
            <w:tabs>
              <w:tab w:val="right" w:leader="dot" w:pos="9019"/>
            </w:tabs>
            <w:rPr>
              <w:rFonts w:asciiTheme="minorHAnsi" w:eastAsiaTheme="minorEastAsia" w:hAnsiTheme="minorHAnsi" w:cstheme="minorBidi"/>
              <w:noProof/>
              <w:color w:val="auto"/>
            </w:rPr>
          </w:pPr>
          <w:hyperlink w:anchor="_Toc502153642" w:history="1">
            <w:r w:rsidR="00FD67DC" w:rsidRPr="004B1A18">
              <w:rPr>
                <w:rStyle w:val="Hipervnculo"/>
                <w:b/>
                <w:noProof/>
              </w:rPr>
              <w:t>Módulos de Arduino</w:t>
            </w:r>
            <w:r w:rsidR="00FD67DC">
              <w:rPr>
                <w:noProof/>
                <w:webHidden/>
              </w:rPr>
              <w:tab/>
            </w:r>
            <w:r w:rsidR="00FD67DC">
              <w:rPr>
                <w:noProof/>
                <w:webHidden/>
              </w:rPr>
              <w:fldChar w:fldCharType="begin"/>
            </w:r>
            <w:r w:rsidR="00FD67DC">
              <w:rPr>
                <w:noProof/>
                <w:webHidden/>
              </w:rPr>
              <w:instrText xml:space="preserve"> PAGEREF _Toc502153642 \h </w:instrText>
            </w:r>
            <w:r w:rsidR="00FD67DC">
              <w:rPr>
                <w:noProof/>
                <w:webHidden/>
              </w:rPr>
            </w:r>
            <w:r w:rsidR="00FD67DC">
              <w:rPr>
                <w:noProof/>
                <w:webHidden/>
              </w:rPr>
              <w:fldChar w:fldCharType="separate"/>
            </w:r>
            <w:r w:rsidR="00FD67DC">
              <w:rPr>
                <w:noProof/>
                <w:webHidden/>
              </w:rPr>
              <w:t>58</w:t>
            </w:r>
            <w:r w:rsidR="00FD67DC">
              <w:rPr>
                <w:noProof/>
                <w:webHidden/>
              </w:rPr>
              <w:fldChar w:fldCharType="end"/>
            </w:r>
          </w:hyperlink>
        </w:p>
        <w:p w14:paraId="7C553F60" w14:textId="3FE06E1D" w:rsidR="00FD67DC" w:rsidRDefault="006D6624">
          <w:pPr>
            <w:pStyle w:val="TDC1"/>
            <w:tabs>
              <w:tab w:val="right" w:leader="dot" w:pos="9019"/>
            </w:tabs>
            <w:rPr>
              <w:rFonts w:asciiTheme="minorHAnsi" w:eastAsiaTheme="minorEastAsia" w:hAnsiTheme="minorHAnsi" w:cstheme="minorBidi"/>
              <w:noProof/>
              <w:color w:val="auto"/>
            </w:rPr>
          </w:pPr>
          <w:hyperlink w:anchor="_Toc502153643" w:history="1">
            <w:r w:rsidR="00FD67DC" w:rsidRPr="004B1A18">
              <w:rPr>
                <w:rStyle w:val="Hipervnculo"/>
                <w:noProof/>
                <w:shd w:val="clear" w:color="auto" w:fill="FFFFFF"/>
              </w:rPr>
              <w:t>Capítulo 10 – Ensamblado del robot móvil</w:t>
            </w:r>
            <w:r w:rsidR="00FD67DC">
              <w:rPr>
                <w:noProof/>
                <w:webHidden/>
              </w:rPr>
              <w:tab/>
            </w:r>
            <w:r w:rsidR="00FD67DC">
              <w:rPr>
                <w:noProof/>
                <w:webHidden/>
              </w:rPr>
              <w:fldChar w:fldCharType="begin"/>
            </w:r>
            <w:r w:rsidR="00FD67DC">
              <w:rPr>
                <w:noProof/>
                <w:webHidden/>
              </w:rPr>
              <w:instrText xml:space="preserve"> PAGEREF _Toc502153643 \h </w:instrText>
            </w:r>
            <w:r w:rsidR="00FD67DC">
              <w:rPr>
                <w:noProof/>
                <w:webHidden/>
              </w:rPr>
            </w:r>
            <w:r w:rsidR="00FD67DC">
              <w:rPr>
                <w:noProof/>
                <w:webHidden/>
              </w:rPr>
              <w:fldChar w:fldCharType="separate"/>
            </w:r>
            <w:r w:rsidR="00FD67DC">
              <w:rPr>
                <w:noProof/>
                <w:webHidden/>
              </w:rPr>
              <w:t>60</w:t>
            </w:r>
            <w:r w:rsidR="00FD67DC">
              <w:rPr>
                <w:noProof/>
                <w:webHidden/>
              </w:rPr>
              <w:fldChar w:fldCharType="end"/>
            </w:r>
          </w:hyperlink>
        </w:p>
        <w:p w14:paraId="6D6D2E2C" w14:textId="6F75D15F" w:rsidR="00FD67DC" w:rsidRDefault="006D6624">
          <w:pPr>
            <w:pStyle w:val="TDC2"/>
            <w:tabs>
              <w:tab w:val="right" w:leader="dot" w:pos="9019"/>
            </w:tabs>
            <w:rPr>
              <w:rFonts w:asciiTheme="minorHAnsi" w:eastAsiaTheme="minorEastAsia" w:hAnsiTheme="minorHAnsi" w:cstheme="minorBidi"/>
              <w:noProof/>
              <w:color w:val="auto"/>
            </w:rPr>
          </w:pPr>
          <w:hyperlink w:anchor="_Toc502153644" w:history="1">
            <w:r w:rsidR="00FD67DC" w:rsidRPr="004B1A18">
              <w:rPr>
                <w:rStyle w:val="Hipervnculo"/>
                <w:b/>
                <w:noProof/>
                <w:shd w:val="clear" w:color="auto" w:fill="FFFFFF"/>
              </w:rPr>
              <w:t>Componentes</w:t>
            </w:r>
            <w:r w:rsidR="00FD67DC">
              <w:rPr>
                <w:noProof/>
                <w:webHidden/>
              </w:rPr>
              <w:tab/>
            </w:r>
            <w:r w:rsidR="00FD67DC">
              <w:rPr>
                <w:noProof/>
                <w:webHidden/>
              </w:rPr>
              <w:fldChar w:fldCharType="begin"/>
            </w:r>
            <w:r w:rsidR="00FD67DC">
              <w:rPr>
                <w:noProof/>
                <w:webHidden/>
              </w:rPr>
              <w:instrText xml:space="preserve"> PAGEREF _Toc502153644 \h </w:instrText>
            </w:r>
            <w:r w:rsidR="00FD67DC">
              <w:rPr>
                <w:noProof/>
                <w:webHidden/>
              </w:rPr>
            </w:r>
            <w:r w:rsidR="00FD67DC">
              <w:rPr>
                <w:noProof/>
                <w:webHidden/>
              </w:rPr>
              <w:fldChar w:fldCharType="separate"/>
            </w:r>
            <w:r w:rsidR="00FD67DC">
              <w:rPr>
                <w:noProof/>
                <w:webHidden/>
              </w:rPr>
              <w:t>60</w:t>
            </w:r>
            <w:r w:rsidR="00FD67DC">
              <w:rPr>
                <w:noProof/>
                <w:webHidden/>
              </w:rPr>
              <w:fldChar w:fldCharType="end"/>
            </w:r>
          </w:hyperlink>
        </w:p>
        <w:p w14:paraId="10914832" w14:textId="1AB1FE69" w:rsidR="00FD67DC" w:rsidRDefault="006D6624">
          <w:pPr>
            <w:pStyle w:val="TDC2"/>
            <w:tabs>
              <w:tab w:val="right" w:leader="dot" w:pos="9019"/>
            </w:tabs>
            <w:rPr>
              <w:rFonts w:asciiTheme="minorHAnsi" w:eastAsiaTheme="minorEastAsia" w:hAnsiTheme="minorHAnsi" w:cstheme="minorBidi"/>
              <w:noProof/>
              <w:color w:val="auto"/>
            </w:rPr>
          </w:pPr>
          <w:hyperlink w:anchor="_Toc502153645" w:history="1">
            <w:r w:rsidR="00FD67DC" w:rsidRPr="004B1A18">
              <w:rPr>
                <w:rStyle w:val="Hipervnculo"/>
                <w:b/>
                <w:noProof/>
                <w:shd w:val="clear" w:color="auto" w:fill="FFFFFF"/>
              </w:rPr>
              <w:t>Estructura</w:t>
            </w:r>
            <w:r w:rsidR="00FD67DC">
              <w:rPr>
                <w:noProof/>
                <w:webHidden/>
              </w:rPr>
              <w:tab/>
            </w:r>
            <w:r w:rsidR="00FD67DC">
              <w:rPr>
                <w:noProof/>
                <w:webHidden/>
              </w:rPr>
              <w:fldChar w:fldCharType="begin"/>
            </w:r>
            <w:r w:rsidR="00FD67DC">
              <w:rPr>
                <w:noProof/>
                <w:webHidden/>
              </w:rPr>
              <w:instrText xml:space="preserve"> PAGEREF _Toc502153645 \h </w:instrText>
            </w:r>
            <w:r w:rsidR="00FD67DC">
              <w:rPr>
                <w:noProof/>
                <w:webHidden/>
              </w:rPr>
            </w:r>
            <w:r w:rsidR="00FD67DC">
              <w:rPr>
                <w:noProof/>
                <w:webHidden/>
              </w:rPr>
              <w:fldChar w:fldCharType="separate"/>
            </w:r>
            <w:r w:rsidR="00FD67DC">
              <w:rPr>
                <w:noProof/>
                <w:webHidden/>
              </w:rPr>
              <w:t>62</w:t>
            </w:r>
            <w:r w:rsidR="00FD67DC">
              <w:rPr>
                <w:noProof/>
                <w:webHidden/>
              </w:rPr>
              <w:fldChar w:fldCharType="end"/>
            </w:r>
          </w:hyperlink>
        </w:p>
        <w:p w14:paraId="308B6388" w14:textId="79B700AA" w:rsidR="00FD67DC" w:rsidRDefault="006D6624">
          <w:pPr>
            <w:pStyle w:val="TDC1"/>
            <w:tabs>
              <w:tab w:val="right" w:leader="dot" w:pos="9019"/>
            </w:tabs>
            <w:rPr>
              <w:rFonts w:asciiTheme="minorHAnsi" w:eastAsiaTheme="minorEastAsia" w:hAnsiTheme="minorHAnsi" w:cstheme="minorBidi"/>
              <w:noProof/>
              <w:color w:val="auto"/>
            </w:rPr>
          </w:pPr>
          <w:hyperlink w:anchor="_Toc502153646" w:history="1">
            <w:r w:rsidR="00FD67DC" w:rsidRPr="004B1A18">
              <w:rPr>
                <w:rStyle w:val="Hipervnculo"/>
                <w:noProof/>
              </w:rPr>
              <w:t>Capítulo 11 – Desarrollo del SAR</w:t>
            </w:r>
            <w:r w:rsidR="00FD67DC">
              <w:rPr>
                <w:noProof/>
                <w:webHidden/>
              </w:rPr>
              <w:tab/>
            </w:r>
            <w:r w:rsidR="00FD67DC">
              <w:rPr>
                <w:noProof/>
                <w:webHidden/>
              </w:rPr>
              <w:fldChar w:fldCharType="begin"/>
            </w:r>
            <w:r w:rsidR="00FD67DC">
              <w:rPr>
                <w:noProof/>
                <w:webHidden/>
              </w:rPr>
              <w:instrText xml:space="preserve"> PAGEREF _Toc502153646 \h </w:instrText>
            </w:r>
            <w:r w:rsidR="00FD67DC">
              <w:rPr>
                <w:noProof/>
                <w:webHidden/>
              </w:rPr>
            </w:r>
            <w:r w:rsidR="00FD67DC">
              <w:rPr>
                <w:noProof/>
                <w:webHidden/>
              </w:rPr>
              <w:fldChar w:fldCharType="separate"/>
            </w:r>
            <w:r w:rsidR="00FD67DC">
              <w:rPr>
                <w:noProof/>
                <w:webHidden/>
              </w:rPr>
              <w:t>64</w:t>
            </w:r>
            <w:r w:rsidR="00FD67DC">
              <w:rPr>
                <w:noProof/>
                <w:webHidden/>
              </w:rPr>
              <w:fldChar w:fldCharType="end"/>
            </w:r>
          </w:hyperlink>
        </w:p>
        <w:p w14:paraId="6E76292D" w14:textId="20CF435E" w:rsidR="00FD67DC" w:rsidRDefault="006D6624">
          <w:pPr>
            <w:pStyle w:val="TDC2"/>
            <w:tabs>
              <w:tab w:val="right" w:leader="dot" w:pos="9019"/>
            </w:tabs>
            <w:rPr>
              <w:rFonts w:asciiTheme="minorHAnsi" w:eastAsiaTheme="minorEastAsia" w:hAnsiTheme="minorHAnsi" w:cstheme="minorBidi"/>
              <w:noProof/>
              <w:color w:val="auto"/>
            </w:rPr>
          </w:pPr>
          <w:hyperlink w:anchor="_Toc502153647" w:history="1">
            <w:r w:rsidR="00FD67DC" w:rsidRPr="004B1A18">
              <w:rPr>
                <w:rStyle w:val="Hipervnculo"/>
                <w:rFonts w:eastAsia="Times New Roman"/>
                <w:noProof/>
              </w:rPr>
              <w:t>Esquema general del SAR (lógico /físico)</w:t>
            </w:r>
            <w:r w:rsidR="00FD67DC">
              <w:rPr>
                <w:noProof/>
                <w:webHidden/>
              </w:rPr>
              <w:tab/>
            </w:r>
            <w:r w:rsidR="00FD67DC">
              <w:rPr>
                <w:noProof/>
                <w:webHidden/>
              </w:rPr>
              <w:fldChar w:fldCharType="begin"/>
            </w:r>
            <w:r w:rsidR="00FD67DC">
              <w:rPr>
                <w:noProof/>
                <w:webHidden/>
              </w:rPr>
              <w:instrText xml:space="preserve"> PAGEREF _Toc502153647 \h </w:instrText>
            </w:r>
            <w:r w:rsidR="00FD67DC">
              <w:rPr>
                <w:noProof/>
                <w:webHidden/>
              </w:rPr>
            </w:r>
            <w:r w:rsidR="00FD67DC">
              <w:rPr>
                <w:noProof/>
                <w:webHidden/>
              </w:rPr>
              <w:fldChar w:fldCharType="separate"/>
            </w:r>
            <w:r w:rsidR="00FD67DC">
              <w:rPr>
                <w:noProof/>
                <w:webHidden/>
              </w:rPr>
              <w:t>64</w:t>
            </w:r>
            <w:r w:rsidR="00FD67DC">
              <w:rPr>
                <w:noProof/>
                <w:webHidden/>
              </w:rPr>
              <w:fldChar w:fldCharType="end"/>
            </w:r>
          </w:hyperlink>
        </w:p>
        <w:p w14:paraId="46169C35" w14:textId="1737F4D6" w:rsidR="00FD67DC" w:rsidRDefault="006D6624">
          <w:pPr>
            <w:pStyle w:val="TDC2"/>
            <w:tabs>
              <w:tab w:val="right" w:leader="dot" w:pos="9019"/>
            </w:tabs>
            <w:rPr>
              <w:rFonts w:asciiTheme="minorHAnsi" w:eastAsiaTheme="minorEastAsia" w:hAnsiTheme="minorHAnsi" w:cstheme="minorBidi"/>
              <w:noProof/>
              <w:color w:val="auto"/>
            </w:rPr>
          </w:pPr>
          <w:hyperlink w:anchor="_Toc502153648" w:history="1">
            <w:r w:rsidR="00FD67DC" w:rsidRPr="004B1A18">
              <w:rPr>
                <w:rStyle w:val="Hipervnculo"/>
                <w:rFonts w:eastAsia="Times New Roman"/>
                <w:noProof/>
              </w:rPr>
              <w:t>Desarrollo de la aplicación (front-end)</w:t>
            </w:r>
            <w:r w:rsidR="00FD67DC">
              <w:rPr>
                <w:noProof/>
                <w:webHidden/>
              </w:rPr>
              <w:tab/>
            </w:r>
            <w:r w:rsidR="00FD67DC">
              <w:rPr>
                <w:noProof/>
                <w:webHidden/>
              </w:rPr>
              <w:fldChar w:fldCharType="begin"/>
            </w:r>
            <w:r w:rsidR="00FD67DC">
              <w:rPr>
                <w:noProof/>
                <w:webHidden/>
              </w:rPr>
              <w:instrText xml:space="preserve"> PAGEREF _Toc502153648 \h </w:instrText>
            </w:r>
            <w:r w:rsidR="00FD67DC">
              <w:rPr>
                <w:noProof/>
                <w:webHidden/>
              </w:rPr>
            </w:r>
            <w:r w:rsidR="00FD67DC">
              <w:rPr>
                <w:noProof/>
                <w:webHidden/>
              </w:rPr>
              <w:fldChar w:fldCharType="separate"/>
            </w:r>
            <w:r w:rsidR="00FD67DC">
              <w:rPr>
                <w:noProof/>
                <w:webHidden/>
              </w:rPr>
              <w:t>64</w:t>
            </w:r>
            <w:r w:rsidR="00FD67DC">
              <w:rPr>
                <w:noProof/>
                <w:webHidden/>
              </w:rPr>
              <w:fldChar w:fldCharType="end"/>
            </w:r>
          </w:hyperlink>
        </w:p>
        <w:p w14:paraId="6C7376A4" w14:textId="0A5358B5" w:rsidR="00FD67DC" w:rsidRDefault="006D6624">
          <w:pPr>
            <w:pStyle w:val="TDC2"/>
            <w:tabs>
              <w:tab w:val="right" w:leader="dot" w:pos="9019"/>
            </w:tabs>
            <w:rPr>
              <w:rFonts w:asciiTheme="minorHAnsi" w:eastAsiaTheme="minorEastAsia" w:hAnsiTheme="minorHAnsi" w:cstheme="minorBidi"/>
              <w:noProof/>
              <w:color w:val="auto"/>
            </w:rPr>
          </w:pPr>
          <w:hyperlink w:anchor="_Toc502153649" w:history="1">
            <w:r w:rsidR="00FD67DC" w:rsidRPr="004B1A18">
              <w:rPr>
                <w:rStyle w:val="Hipervnculo"/>
                <w:rFonts w:eastAsia="Times New Roman"/>
                <w:noProof/>
              </w:rPr>
              <w:t>Desarrollo del servidor (back-end)</w:t>
            </w:r>
            <w:r w:rsidR="00FD67DC">
              <w:rPr>
                <w:noProof/>
                <w:webHidden/>
              </w:rPr>
              <w:tab/>
            </w:r>
            <w:r w:rsidR="00FD67DC">
              <w:rPr>
                <w:noProof/>
                <w:webHidden/>
              </w:rPr>
              <w:fldChar w:fldCharType="begin"/>
            </w:r>
            <w:r w:rsidR="00FD67DC">
              <w:rPr>
                <w:noProof/>
                <w:webHidden/>
              </w:rPr>
              <w:instrText xml:space="preserve"> PAGEREF _Toc502153649 \h </w:instrText>
            </w:r>
            <w:r w:rsidR="00FD67DC">
              <w:rPr>
                <w:noProof/>
                <w:webHidden/>
              </w:rPr>
            </w:r>
            <w:r w:rsidR="00FD67DC">
              <w:rPr>
                <w:noProof/>
                <w:webHidden/>
              </w:rPr>
              <w:fldChar w:fldCharType="separate"/>
            </w:r>
            <w:r w:rsidR="00FD67DC">
              <w:rPr>
                <w:noProof/>
                <w:webHidden/>
              </w:rPr>
              <w:t>64</w:t>
            </w:r>
            <w:r w:rsidR="00FD67DC">
              <w:rPr>
                <w:noProof/>
                <w:webHidden/>
              </w:rPr>
              <w:fldChar w:fldCharType="end"/>
            </w:r>
          </w:hyperlink>
        </w:p>
        <w:p w14:paraId="249B662B" w14:textId="2282130A" w:rsidR="00FD67DC" w:rsidRDefault="006D6624">
          <w:pPr>
            <w:pStyle w:val="TDC2"/>
            <w:tabs>
              <w:tab w:val="right" w:leader="dot" w:pos="9019"/>
            </w:tabs>
            <w:rPr>
              <w:rFonts w:asciiTheme="minorHAnsi" w:eastAsiaTheme="minorEastAsia" w:hAnsiTheme="minorHAnsi" w:cstheme="minorBidi"/>
              <w:noProof/>
              <w:color w:val="auto"/>
            </w:rPr>
          </w:pPr>
          <w:hyperlink w:anchor="_Toc502153650" w:history="1">
            <w:r w:rsidR="00FD67DC" w:rsidRPr="004B1A18">
              <w:rPr>
                <w:rStyle w:val="Hipervnculo"/>
                <w:rFonts w:eastAsia="Times New Roman"/>
                <w:noProof/>
              </w:rPr>
              <w:t>Esquema de la arquitectura lógica</w:t>
            </w:r>
            <w:r w:rsidR="00FD67DC">
              <w:rPr>
                <w:noProof/>
                <w:webHidden/>
              </w:rPr>
              <w:tab/>
            </w:r>
            <w:r w:rsidR="00FD67DC">
              <w:rPr>
                <w:noProof/>
                <w:webHidden/>
              </w:rPr>
              <w:fldChar w:fldCharType="begin"/>
            </w:r>
            <w:r w:rsidR="00FD67DC">
              <w:rPr>
                <w:noProof/>
                <w:webHidden/>
              </w:rPr>
              <w:instrText xml:space="preserve"> PAGEREF _Toc502153650 \h </w:instrText>
            </w:r>
            <w:r w:rsidR="00FD67DC">
              <w:rPr>
                <w:noProof/>
                <w:webHidden/>
              </w:rPr>
            </w:r>
            <w:r w:rsidR="00FD67DC">
              <w:rPr>
                <w:noProof/>
                <w:webHidden/>
              </w:rPr>
              <w:fldChar w:fldCharType="separate"/>
            </w:r>
            <w:r w:rsidR="00FD67DC">
              <w:rPr>
                <w:noProof/>
                <w:webHidden/>
              </w:rPr>
              <w:t>65</w:t>
            </w:r>
            <w:r w:rsidR="00FD67DC">
              <w:rPr>
                <w:noProof/>
                <w:webHidden/>
              </w:rPr>
              <w:fldChar w:fldCharType="end"/>
            </w:r>
          </w:hyperlink>
        </w:p>
        <w:p w14:paraId="78AB4B5F" w14:textId="6A499FF1" w:rsidR="00FD67DC" w:rsidRDefault="006D6624">
          <w:pPr>
            <w:pStyle w:val="TDC2"/>
            <w:tabs>
              <w:tab w:val="right" w:leader="dot" w:pos="9019"/>
            </w:tabs>
            <w:rPr>
              <w:rFonts w:asciiTheme="minorHAnsi" w:eastAsiaTheme="minorEastAsia" w:hAnsiTheme="minorHAnsi" w:cstheme="minorBidi"/>
              <w:noProof/>
              <w:color w:val="auto"/>
            </w:rPr>
          </w:pPr>
          <w:hyperlink w:anchor="_Toc502153651" w:history="1">
            <w:r w:rsidR="00FD67DC" w:rsidRPr="004B1A18">
              <w:rPr>
                <w:rStyle w:val="Hipervnculo"/>
                <w:rFonts w:eastAsia="Times New Roman"/>
                <w:noProof/>
              </w:rPr>
              <w:t>Capturas de pantalla de la aplicación</w:t>
            </w:r>
            <w:r w:rsidR="00FD67DC">
              <w:rPr>
                <w:noProof/>
                <w:webHidden/>
              </w:rPr>
              <w:tab/>
            </w:r>
            <w:r w:rsidR="00FD67DC">
              <w:rPr>
                <w:noProof/>
                <w:webHidden/>
              </w:rPr>
              <w:fldChar w:fldCharType="begin"/>
            </w:r>
            <w:r w:rsidR="00FD67DC">
              <w:rPr>
                <w:noProof/>
                <w:webHidden/>
              </w:rPr>
              <w:instrText xml:space="preserve"> PAGEREF _Toc502153651 \h </w:instrText>
            </w:r>
            <w:r w:rsidR="00FD67DC">
              <w:rPr>
                <w:noProof/>
                <w:webHidden/>
              </w:rPr>
            </w:r>
            <w:r w:rsidR="00FD67DC">
              <w:rPr>
                <w:noProof/>
                <w:webHidden/>
              </w:rPr>
              <w:fldChar w:fldCharType="separate"/>
            </w:r>
            <w:r w:rsidR="00FD67DC">
              <w:rPr>
                <w:noProof/>
                <w:webHidden/>
              </w:rPr>
              <w:t>66</w:t>
            </w:r>
            <w:r w:rsidR="00FD67DC">
              <w:rPr>
                <w:noProof/>
                <w:webHidden/>
              </w:rPr>
              <w:fldChar w:fldCharType="end"/>
            </w:r>
          </w:hyperlink>
        </w:p>
        <w:p w14:paraId="5E776DDA" w14:textId="1FC96214" w:rsidR="00FD67DC" w:rsidRDefault="006D6624">
          <w:pPr>
            <w:pStyle w:val="TDC2"/>
            <w:tabs>
              <w:tab w:val="right" w:leader="dot" w:pos="9019"/>
            </w:tabs>
            <w:rPr>
              <w:rFonts w:asciiTheme="minorHAnsi" w:eastAsiaTheme="minorEastAsia" w:hAnsiTheme="minorHAnsi" w:cstheme="minorBidi"/>
              <w:noProof/>
              <w:color w:val="auto"/>
            </w:rPr>
          </w:pPr>
          <w:hyperlink w:anchor="_Toc502153652" w:history="1">
            <w:r w:rsidR="00FD67DC" w:rsidRPr="004B1A18">
              <w:rPr>
                <w:rStyle w:val="Hipervnculo"/>
                <w:rFonts w:eastAsia="Times New Roman"/>
                <w:noProof/>
              </w:rPr>
              <w:t>Funcionamiento de la App</w:t>
            </w:r>
            <w:r w:rsidR="00FD67DC">
              <w:rPr>
                <w:noProof/>
                <w:webHidden/>
              </w:rPr>
              <w:tab/>
            </w:r>
            <w:r w:rsidR="00FD67DC">
              <w:rPr>
                <w:noProof/>
                <w:webHidden/>
              </w:rPr>
              <w:fldChar w:fldCharType="begin"/>
            </w:r>
            <w:r w:rsidR="00FD67DC">
              <w:rPr>
                <w:noProof/>
                <w:webHidden/>
              </w:rPr>
              <w:instrText xml:space="preserve"> PAGEREF _Toc502153652 \h </w:instrText>
            </w:r>
            <w:r w:rsidR="00FD67DC">
              <w:rPr>
                <w:noProof/>
                <w:webHidden/>
              </w:rPr>
            </w:r>
            <w:r w:rsidR="00FD67DC">
              <w:rPr>
                <w:noProof/>
                <w:webHidden/>
              </w:rPr>
              <w:fldChar w:fldCharType="separate"/>
            </w:r>
            <w:r w:rsidR="00FD67DC">
              <w:rPr>
                <w:noProof/>
                <w:webHidden/>
              </w:rPr>
              <w:t>67</w:t>
            </w:r>
            <w:r w:rsidR="00FD67DC">
              <w:rPr>
                <w:noProof/>
                <w:webHidden/>
              </w:rPr>
              <w:fldChar w:fldCharType="end"/>
            </w:r>
          </w:hyperlink>
        </w:p>
        <w:p w14:paraId="26BE253B" w14:textId="10F6EC3A" w:rsidR="00FD67DC" w:rsidRDefault="006D6624">
          <w:pPr>
            <w:pStyle w:val="TDC2"/>
            <w:tabs>
              <w:tab w:val="right" w:leader="dot" w:pos="9019"/>
            </w:tabs>
            <w:rPr>
              <w:rFonts w:asciiTheme="minorHAnsi" w:eastAsiaTheme="minorEastAsia" w:hAnsiTheme="minorHAnsi" w:cstheme="minorBidi"/>
              <w:noProof/>
              <w:color w:val="auto"/>
            </w:rPr>
          </w:pPr>
          <w:hyperlink w:anchor="_Toc502153653" w:history="1">
            <w:r w:rsidR="00FD67DC" w:rsidRPr="004B1A18">
              <w:rPr>
                <w:rStyle w:val="Hipervnculo"/>
                <w:rFonts w:eastAsia="Times New Roman"/>
                <w:noProof/>
              </w:rPr>
              <w:t>Como se construyen las estadísticas</w:t>
            </w:r>
            <w:r w:rsidR="00FD67DC">
              <w:rPr>
                <w:noProof/>
                <w:webHidden/>
              </w:rPr>
              <w:tab/>
            </w:r>
            <w:r w:rsidR="00FD67DC">
              <w:rPr>
                <w:noProof/>
                <w:webHidden/>
              </w:rPr>
              <w:fldChar w:fldCharType="begin"/>
            </w:r>
            <w:r w:rsidR="00FD67DC">
              <w:rPr>
                <w:noProof/>
                <w:webHidden/>
              </w:rPr>
              <w:instrText xml:space="preserve"> PAGEREF _Toc502153653 \h </w:instrText>
            </w:r>
            <w:r w:rsidR="00FD67DC">
              <w:rPr>
                <w:noProof/>
                <w:webHidden/>
              </w:rPr>
            </w:r>
            <w:r w:rsidR="00FD67DC">
              <w:rPr>
                <w:noProof/>
                <w:webHidden/>
              </w:rPr>
              <w:fldChar w:fldCharType="separate"/>
            </w:r>
            <w:r w:rsidR="00FD67DC">
              <w:rPr>
                <w:noProof/>
                <w:webHidden/>
              </w:rPr>
              <w:t>67</w:t>
            </w:r>
            <w:r w:rsidR="00FD67DC">
              <w:rPr>
                <w:noProof/>
                <w:webHidden/>
              </w:rPr>
              <w:fldChar w:fldCharType="end"/>
            </w:r>
          </w:hyperlink>
        </w:p>
        <w:p w14:paraId="67A70486" w14:textId="6694926C" w:rsidR="00FD67DC" w:rsidRDefault="006D6624">
          <w:pPr>
            <w:pStyle w:val="TDC2"/>
            <w:tabs>
              <w:tab w:val="right" w:leader="dot" w:pos="9019"/>
            </w:tabs>
            <w:rPr>
              <w:rFonts w:asciiTheme="minorHAnsi" w:eastAsiaTheme="minorEastAsia" w:hAnsiTheme="minorHAnsi" w:cstheme="minorBidi"/>
              <w:noProof/>
              <w:color w:val="auto"/>
            </w:rPr>
          </w:pPr>
          <w:hyperlink w:anchor="_Toc502153654" w:history="1">
            <w:r w:rsidR="00FD67DC" w:rsidRPr="004B1A18">
              <w:rPr>
                <w:rStyle w:val="Hipervnculo"/>
                <w:rFonts w:eastAsia="Times New Roman"/>
                <w:noProof/>
                <w:highlight w:val="yellow"/>
              </w:rPr>
              <w:t>FALTA DETERMINAR LAS MUESTRAS</w:t>
            </w:r>
            <w:r w:rsidR="00FD67DC">
              <w:rPr>
                <w:noProof/>
                <w:webHidden/>
              </w:rPr>
              <w:tab/>
            </w:r>
            <w:r w:rsidR="00FD67DC">
              <w:rPr>
                <w:noProof/>
                <w:webHidden/>
              </w:rPr>
              <w:fldChar w:fldCharType="begin"/>
            </w:r>
            <w:r w:rsidR="00FD67DC">
              <w:rPr>
                <w:noProof/>
                <w:webHidden/>
              </w:rPr>
              <w:instrText xml:space="preserve"> PAGEREF _Toc502153654 \h </w:instrText>
            </w:r>
            <w:r w:rsidR="00FD67DC">
              <w:rPr>
                <w:noProof/>
                <w:webHidden/>
              </w:rPr>
            </w:r>
            <w:r w:rsidR="00FD67DC">
              <w:rPr>
                <w:noProof/>
                <w:webHidden/>
              </w:rPr>
              <w:fldChar w:fldCharType="separate"/>
            </w:r>
            <w:r w:rsidR="00FD67DC">
              <w:rPr>
                <w:noProof/>
                <w:webHidden/>
              </w:rPr>
              <w:t>67</w:t>
            </w:r>
            <w:r w:rsidR="00FD67DC">
              <w:rPr>
                <w:noProof/>
                <w:webHidden/>
              </w:rPr>
              <w:fldChar w:fldCharType="end"/>
            </w:r>
          </w:hyperlink>
        </w:p>
        <w:p w14:paraId="0D657C73" w14:textId="08AD32FF" w:rsidR="00FD67DC" w:rsidRDefault="006D6624">
          <w:pPr>
            <w:pStyle w:val="TDC2"/>
            <w:tabs>
              <w:tab w:val="right" w:leader="dot" w:pos="9019"/>
            </w:tabs>
            <w:rPr>
              <w:rFonts w:asciiTheme="minorHAnsi" w:eastAsiaTheme="minorEastAsia" w:hAnsiTheme="minorHAnsi" w:cstheme="minorBidi"/>
              <w:noProof/>
              <w:color w:val="auto"/>
            </w:rPr>
          </w:pPr>
          <w:hyperlink w:anchor="_Toc502153655" w:history="1">
            <w:r w:rsidR="00FD67DC" w:rsidRPr="004B1A18">
              <w:rPr>
                <w:rStyle w:val="Hipervnculo"/>
                <w:rFonts w:eastAsia="Times New Roman"/>
                <w:noProof/>
              </w:rPr>
              <w:t>Parámetros de configuración</w:t>
            </w:r>
            <w:r w:rsidR="00FD67DC">
              <w:rPr>
                <w:noProof/>
                <w:webHidden/>
              </w:rPr>
              <w:tab/>
            </w:r>
            <w:r w:rsidR="00FD67DC">
              <w:rPr>
                <w:noProof/>
                <w:webHidden/>
              </w:rPr>
              <w:fldChar w:fldCharType="begin"/>
            </w:r>
            <w:r w:rsidR="00FD67DC">
              <w:rPr>
                <w:noProof/>
                <w:webHidden/>
              </w:rPr>
              <w:instrText xml:space="preserve"> PAGEREF _Toc502153655 \h </w:instrText>
            </w:r>
            <w:r w:rsidR="00FD67DC">
              <w:rPr>
                <w:noProof/>
                <w:webHidden/>
              </w:rPr>
            </w:r>
            <w:r w:rsidR="00FD67DC">
              <w:rPr>
                <w:noProof/>
                <w:webHidden/>
              </w:rPr>
              <w:fldChar w:fldCharType="separate"/>
            </w:r>
            <w:r w:rsidR="00FD67DC">
              <w:rPr>
                <w:noProof/>
                <w:webHidden/>
              </w:rPr>
              <w:t>67</w:t>
            </w:r>
            <w:r w:rsidR="00FD67DC">
              <w:rPr>
                <w:noProof/>
                <w:webHidden/>
              </w:rPr>
              <w:fldChar w:fldCharType="end"/>
            </w:r>
          </w:hyperlink>
        </w:p>
        <w:p w14:paraId="0963ED3F" w14:textId="34C1F78D" w:rsidR="00FD67DC" w:rsidRDefault="006D6624">
          <w:pPr>
            <w:pStyle w:val="TDC2"/>
            <w:tabs>
              <w:tab w:val="right" w:leader="dot" w:pos="9019"/>
            </w:tabs>
            <w:rPr>
              <w:rFonts w:asciiTheme="minorHAnsi" w:eastAsiaTheme="minorEastAsia" w:hAnsiTheme="minorHAnsi" w:cstheme="minorBidi"/>
              <w:noProof/>
              <w:color w:val="auto"/>
            </w:rPr>
          </w:pPr>
          <w:hyperlink w:anchor="_Toc502153656" w:history="1">
            <w:r w:rsidR="00FD67DC" w:rsidRPr="004B1A18">
              <w:rPr>
                <w:rStyle w:val="Hipervnculo"/>
                <w:b/>
                <w:bCs/>
                <w:noProof/>
                <w:highlight w:val="yellow"/>
                <w:shd w:val="clear" w:color="auto" w:fill="FFFFFF"/>
              </w:rPr>
              <w:t>FALTA FINALIZARLA</w:t>
            </w:r>
            <w:r w:rsidR="00FD67DC">
              <w:rPr>
                <w:noProof/>
                <w:webHidden/>
              </w:rPr>
              <w:tab/>
            </w:r>
            <w:r w:rsidR="00FD67DC">
              <w:rPr>
                <w:noProof/>
                <w:webHidden/>
              </w:rPr>
              <w:fldChar w:fldCharType="begin"/>
            </w:r>
            <w:r w:rsidR="00FD67DC">
              <w:rPr>
                <w:noProof/>
                <w:webHidden/>
              </w:rPr>
              <w:instrText xml:space="preserve"> PAGEREF _Toc502153656 \h </w:instrText>
            </w:r>
            <w:r w:rsidR="00FD67DC">
              <w:rPr>
                <w:noProof/>
                <w:webHidden/>
              </w:rPr>
            </w:r>
            <w:r w:rsidR="00FD67DC">
              <w:rPr>
                <w:noProof/>
                <w:webHidden/>
              </w:rPr>
              <w:fldChar w:fldCharType="separate"/>
            </w:r>
            <w:r w:rsidR="00FD67DC">
              <w:rPr>
                <w:noProof/>
                <w:webHidden/>
              </w:rPr>
              <w:t>67</w:t>
            </w:r>
            <w:r w:rsidR="00FD67DC">
              <w:rPr>
                <w:noProof/>
                <w:webHidden/>
              </w:rPr>
              <w:fldChar w:fldCharType="end"/>
            </w:r>
          </w:hyperlink>
        </w:p>
        <w:p w14:paraId="25E7EC54" w14:textId="19DD1ED2" w:rsidR="00830DFC" w:rsidRDefault="00A457C5" w:rsidP="00A40C50">
          <w:r>
            <w:rPr>
              <w:b/>
              <w:bCs/>
              <w:lang w:val="es-ES"/>
            </w:rPr>
            <w:fldChar w:fldCharType="end"/>
          </w:r>
        </w:p>
      </w:sdtContent>
    </w:sdt>
    <w:bookmarkStart w:id="2" w:name="_uqmgjcr5bp2d" w:colFirst="0" w:colLast="0" w:displacedByCustomXml="prev"/>
    <w:bookmarkEnd w:id="2" w:displacedByCustomXml="prev"/>
    <w:p w14:paraId="4D622B88" w14:textId="77777777" w:rsidR="00830DFC" w:rsidRDefault="00CF57F7">
      <w:r>
        <w:br w:type="page"/>
      </w:r>
    </w:p>
    <w:bookmarkStart w:id="3" w:name="_dk1yrowdqlcy" w:colFirst="0" w:colLast="0"/>
    <w:bookmarkStart w:id="4" w:name="_7bgi7w1gad5d" w:colFirst="0" w:colLast="0"/>
    <w:bookmarkEnd w:id="3"/>
    <w:bookmarkEnd w:id="4"/>
    <w:p w14:paraId="073CBA07" w14:textId="101D6DE7" w:rsidR="008F1AA2" w:rsidRDefault="00DB1DBD">
      <w:pPr>
        <w:pStyle w:val="Tabladeilustraciones"/>
        <w:tabs>
          <w:tab w:val="right" w:leader="dot" w:pos="9019"/>
        </w:tabs>
        <w:rPr>
          <w:rFonts w:asciiTheme="minorHAnsi" w:eastAsiaTheme="minorEastAsia" w:hAnsiTheme="minorHAnsi" w:cstheme="minorBidi"/>
          <w:noProof/>
          <w:color w:val="auto"/>
        </w:rPr>
      </w:pPr>
      <w:r>
        <w:rPr>
          <w:sz w:val="36"/>
          <w:szCs w:val="36"/>
        </w:rPr>
        <w:lastRenderedPageBreak/>
        <w:fldChar w:fldCharType="begin"/>
      </w:r>
      <w:r>
        <w:rPr>
          <w:sz w:val="36"/>
          <w:szCs w:val="36"/>
        </w:rPr>
        <w:instrText xml:space="preserve"> TOC \h \z \c "Ilustración" </w:instrText>
      </w:r>
      <w:r>
        <w:rPr>
          <w:sz w:val="36"/>
          <w:szCs w:val="36"/>
        </w:rPr>
        <w:fldChar w:fldCharType="separate"/>
      </w:r>
      <w:hyperlink w:anchor="_Toc502152469" w:history="1">
        <w:r w:rsidR="008F1AA2" w:rsidRPr="00ED6285">
          <w:rPr>
            <w:rStyle w:val="Hipervnculo"/>
            <w:noProof/>
          </w:rPr>
          <w:t>Ilustración 1 - Esquema básico de un robot</w:t>
        </w:r>
        <w:r w:rsidR="008F1AA2">
          <w:rPr>
            <w:noProof/>
            <w:webHidden/>
          </w:rPr>
          <w:tab/>
        </w:r>
        <w:r w:rsidR="008F1AA2">
          <w:rPr>
            <w:noProof/>
            <w:webHidden/>
          </w:rPr>
          <w:fldChar w:fldCharType="begin"/>
        </w:r>
        <w:r w:rsidR="008F1AA2">
          <w:rPr>
            <w:noProof/>
            <w:webHidden/>
          </w:rPr>
          <w:instrText xml:space="preserve"> PAGEREF _Toc502152469 \h </w:instrText>
        </w:r>
        <w:r w:rsidR="008F1AA2">
          <w:rPr>
            <w:noProof/>
            <w:webHidden/>
          </w:rPr>
        </w:r>
        <w:r w:rsidR="008F1AA2">
          <w:rPr>
            <w:noProof/>
            <w:webHidden/>
          </w:rPr>
          <w:fldChar w:fldCharType="separate"/>
        </w:r>
        <w:r w:rsidR="008F1AA2">
          <w:rPr>
            <w:noProof/>
            <w:webHidden/>
          </w:rPr>
          <w:t>11</w:t>
        </w:r>
        <w:r w:rsidR="008F1AA2">
          <w:rPr>
            <w:noProof/>
            <w:webHidden/>
          </w:rPr>
          <w:fldChar w:fldCharType="end"/>
        </w:r>
      </w:hyperlink>
    </w:p>
    <w:p w14:paraId="3FB94641" w14:textId="09DD80E4" w:rsidR="008F1AA2" w:rsidRDefault="006D6624">
      <w:pPr>
        <w:pStyle w:val="Tabladeilustraciones"/>
        <w:tabs>
          <w:tab w:val="right" w:leader="dot" w:pos="9019"/>
        </w:tabs>
        <w:rPr>
          <w:rFonts w:asciiTheme="minorHAnsi" w:eastAsiaTheme="minorEastAsia" w:hAnsiTheme="minorHAnsi" w:cstheme="minorBidi"/>
          <w:noProof/>
          <w:color w:val="auto"/>
        </w:rPr>
      </w:pPr>
      <w:hyperlink r:id="rId9" w:anchor="_Toc502152470" w:history="1">
        <w:r w:rsidR="008F1AA2" w:rsidRPr="00ED6285">
          <w:rPr>
            <w:rStyle w:val="Hipervnculo"/>
            <w:noProof/>
          </w:rPr>
          <w:t>Ilustración 2 - Ejemplo de robot poliarticulado</w:t>
        </w:r>
        <w:r w:rsidR="008F1AA2">
          <w:rPr>
            <w:noProof/>
            <w:webHidden/>
          </w:rPr>
          <w:tab/>
        </w:r>
        <w:r w:rsidR="008F1AA2">
          <w:rPr>
            <w:noProof/>
            <w:webHidden/>
          </w:rPr>
          <w:fldChar w:fldCharType="begin"/>
        </w:r>
        <w:r w:rsidR="008F1AA2">
          <w:rPr>
            <w:noProof/>
            <w:webHidden/>
          </w:rPr>
          <w:instrText xml:space="preserve"> PAGEREF _Toc502152470 \h </w:instrText>
        </w:r>
        <w:r w:rsidR="008F1AA2">
          <w:rPr>
            <w:noProof/>
            <w:webHidden/>
          </w:rPr>
        </w:r>
        <w:r w:rsidR="008F1AA2">
          <w:rPr>
            <w:noProof/>
            <w:webHidden/>
          </w:rPr>
          <w:fldChar w:fldCharType="separate"/>
        </w:r>
        <w:r w:rsidR="008F1AA2">
          <w:rPr>
            <w:noProof/>
            <w:webHidden/>
          </w:rPr>
          <w:t>12</w:t>
        </w:r>
        <w:r w:rsidR="008F1AA2">
          <w:rPr>
            <w:noProof/>
            <w:webHidden/>
          </w:rPr>
          <w:fldChar w:fldCharType="end"/>
        </w:r>
      </w:hyperlink>
    </w:p>
    <w:p w14:paraId="41C90FCB" w14:textId="0B72CACC" w:rsidR="008F1AA2" w:rsidRDefault="006D6624">
      <w:pPr>
        <w:pStyle w:val="Tabladeilustraciones"/>
        <w:tabs>
          <w:tab w:val="right" w:leader="dot" w:pos="9019"/>
        </w:tabs>
        <w:rPr>
          <w:rFonts w:asciiTheme="minorHAnsi" w:eastAsiaTheme="minorEastAsia" w:hAnsiTheme="minorHAnsi" w:cstheme="minorBidi"/>
          <w:noProof/>
          <w:color w:val="auto"/>
        </w:rPr>
      </w:pPr>
      <w:hyperlink r:id="rId10" w:anchor="_Toc502152471" w:history="1">
        <w:r w:rsidR="008F1AA2" w:rsidRPr="00ED6285">
          <w:rPr>
            <w:rStyle w:val="Hipervnculo"/>
            <w:noProof/>
          </w:rPr>
          <w:t>Ilustración 3 - Ejemplo de robot móvil</w:t>
        </w:r>
        <w:r w:rsidR="008F1AA2">
          <w:rPr>
            <w:noProof/>
            <w:webHidden/>
          </w:rPr>
          <w:tab/>
        </w:r>
        <w:r w:rsidR="008F1AA2">
          <w:rPr>
            <w:noProof/>
            <w:webHidden/>
          </w:rPr>
          <w:fldChar w:fldCharType="begin"/>
        </w:r>
        <w:r w:rsidR="008F1AA2">
          <w:rPr>
            <w:noProof/>
            <w:webHidden/>
          </w:rPr>
          <w:instrText xml:space="preserve"> PAGEREF _Toc502152471 \h </w:instrText>
        </w:r>
        <w:r w:rsidR="008F1AA2">
          <w:rPr>
            <w:noProof/>
            <w:webHidden/>
          </w:rPr>
        </w:r>
        <w:r w:rsidR="008F1AA2">
          <w:rPr>
            <w:noProof/>
            <w:webHidden/>
          </w:rPr>
          <w:fldChar w:fldCharType="separate"/>
        </w:r>
        <w:r w:rsidR="008F1AA2">
          <w:rPr>
            <w:noProof/>
            <w:webHidden/>
          </w:rPr>
          <w:t>12</w:t>
        </w:r>
        <w:r w:rsidR="008F1AA2">
          <w:rPr>
            <w:noProof/>
            <w:webHidden/>
          </w:rPr>
          <w:fldChar w:fldCharType="end"/>
        </w:r>
      </w:hyperlink>
    </w:p>
    <w:p w14:paraId="596FB2F7" w14:textId="3F30196F" w:rsidR="008F1AA2" w:rsidRDefault="006D6624">
      <w:pPr>
        <w:pStyle w:val="Tabladeilustraciones"/>
        <w:tabs>
          <w:tab w:val="right" w:leader="dot" w:pos="9019"/>
        </w:tabs>
        <w:rPr>
          <w:rFonts w:asciiTheme="minorHAnsi" w:eastAsiaTheme="minorEastAsia" w:hAnsiTheme="minorHAnsi" w:cstheme="minorBidi"/>
          <w:noProof/>
          <w:color w:val="auto"/>
        </w:rPr>
      </w:pPr>
      <w:hyperlink r:id="rId11" w:anchor="_Toc502152472" w:history="1">
        <w:r w:rsidR="008F1AA2" w:rsidRPr="00ED6285">
          <w:rPr>
            <w:rStyle w:val="Hipervnculo"/>
            <w:noProof/>
          </w:rPr>
          <w:t>Ilustración 4 - Androide Asimo de Honda</w:t>
        </w:r>
        <w:r w:rsidR="008F1AA2">
          <w:rPr>
            <w:noProof/>
            <w:webHidden/>
          </w:rPr>
          <w:tab/>
        </w:r>
        <w:r w:rsidR="008F1AA2">
          <w:rPr>
            <w:noProof/>
            <w:webHidden/>
          </w:rPr>
          <w:fldChar w:fldCharType="begin"/>
        </w:r>
        <w:r w:rsidR="008F1AA2">
          <w:rPr>
            <w:noProof/>
            <w:webHidden/>
          </w:rPr>
          <w:instrText xml:space="preserve"> PAGEREF _Toc502152472 \h </w:instrText>
        </w:r>
        <w:r w:rsidR="008F1AA2">
          <w:rPr>
            <w:noProof/>
            <w:webHidden/>
          </w:rPr>
        </w:r>
        <w:r w:rsidR="008F1AA2">
          <w:rPr>
            <w:noProof/>
            <w:webHidden/>
          </w:rPr>
          <w:fldChar w:fldCharType="separate"/>
        </w:r>
        <w:r w:rsidR="008F1AA2">
          <w:rPr>
            <w:noProof/>
            <w:webHidden/>
          </w:rPr>
          <w:t>13</w:t>
        </w:r>
        <w:r w:rsidR="008F1AA2">
          <w:rPr>
            <w:noProof/>
            <w:webHidden/>
          </w:rPr>
          <w:fldChar w:fldCharType="end"/>
        </w:r>
      </w:hyperlink>
    </w:p>
    <w:p w14:paraId="2D318DDD" w14:textId="691D0145" w:rsidR="008F1AA2" w:rsidRDefault="006D6624">
      <w:pPr>
        <w:pStyle w:val="Tabladeilustraciones"/>
        <w:tabs>
          <w:tab w:val="right" w:leader="dot" w:pos="9019"/>
        </w:tabs>
        <w:rPr>
          <w:rFonts w:asciiTheme="minorHAnsi" w:eastAsiaTheme="minorEastAsia" w:hAnsiTheme="minorHAnsi" w:cstheme="minorBidi"/>
          <w:noProof/>
          <w:color w:val="auto"/>
        </w:rPr>
      </w:pPr>
      <w:hyperlink r:id="rId12" w:anchor="_Toc502152473" w:history="1">
        <w:r w:rsidR="008F1AA2" w:rsidRPr="00ED6285">
          <w:rPr>
            <w:rStyle w:val="Hipervnculo"/>
            <w:noProof/>
          </w:rPr>
          <w:t>Ilustración 5 - Robot Zoomórfico caminador</w:t>
        </w:r>
        <w:r w:rsidR="008F1AA2">
          <w:rPr>
            <w:noProof/>
            <w:webHidden/>
          </w:rPr>
          <w:tab/>
        </w:r>
        <w:r w:rsidR="008F1AA2">
          <w:rPr>
            <w:noProof/>
            <w:webHidden/>
          </w:rPr>
          <w:fldChar w:fldCharType="begin"/>
        </w:r>
        <w:r w:rsidR="008F1AA2">
          <w:rPr>
            <w:noProof/>
            <w:webHidden/>
          </w:rPr>
          <w:instrText xml:space="preserve"> PAGEREF _Toc502152473 \h </w:instrText>
        </w:r>
        <w:r w:rsidR="008F1AA2">
          <w:rPr>
            <w:noProof/>
            <w:webHidden/>
          </w:rPr>
        </w:r>
        <w:r w:rsidR="008F1AA2">
          <w:rPr>
            <w:noProof/>
            <w:webHidden/>
          </w:rPr>
          <w:fldChar w:fldCharType="separate"/>
        </w:r>
        <w:r w:rsidR="008F1AA2">
          <w:rPr>
            <w:noProof/>
            <w:webHidden/>
          </w:rPr>
          <w:t>13</w:t>
        </w:r>
        <w:r w:rsidR="008F1AA2">
          <w:rPr>
            <w:noProof/>
            <w:webHidden/>
          </w:rPr>
          <w:fldChar w:fldCharType="end"/>
        </w:r>
      </w:hyperlink>
    </w:p>
    <w:p w14:paraId="611C32D9" w14:textId="31E8E74D" w:rsidR="008F1AA2" w:rsidRDefault="006D6624">
      <w:pPr>
        <w:pStyle w:val="Tabladeilustraciones"/>
        <w:tabs>
          <w:tab w:val="right" w:leader="dot" w:pos="9019"/>
        </w:tabs>
        <w:rPr>
          <w:rFonts w:asciiTheme="minorHAnsi" w:eastAsiaTheme="minorEastAsia" w:hAnsiTheme="minorHAnsi" w:cstheme="minorBidi"/>
          <w:noProof/>
          <w:color w:val="auto"/>
        </w:rPr>
      </w:pPr>
      <w:hyperlink r:id="rId13" w:anchor="_Toc502152474" w:history="1">
        <w:r w:rsidR="008F1AA2" w:rsidRPr="00ED6285">
          <w:rPr>
            <w:rStyle w:val="Hipervnculo"/>
            <w:noProof/>
          </w:rPr>
          <w:t>Ilustración 6 - Robot móvil-poliarticulado</w:t>
        </w:r>
        <w:r w:rsidR="008F1AA2">
          <w:rPr>
            <w:noProof/>
            <w:webHidden/>
          </w:rPr>
          <w:tab/>
        </w:r>
        <w:r w:rsidR="008F1AA2">
          <w:rPr>
            <w:noProof/>
            <w:webHidden/>
          </w:rPr>
          <w:fldChar w:fldCharType="begin"/>
        </w:r>
        <w:r w:rsidR="008F1AA2">
          <w:rPr>
            <w:noProof/>
            <w:webHidden/>
          </w:rPr>
          <w:instrText xml:space="preserve"> PAGEREF _Toc502152474 \h </w:instrText>
        </w:r>
        <w:r w:rsidR="008F1AA2">
          <w:rPr>
            <w:noProof/>
            <w:webHidden/>
          </w:rPr>
        </w:r>
        <w:r w:rsidR="008F1AA2">
          <w:rPr>
            <w:noProof/>
            <w:webHidden/>
          </w:rPr>
          <w:fldChar w:fldCharType="separate"/>
        </w:r>
        <w:r w:rsidR="008F1AA2">
          <w:rPr>
            <w:noProof/>
            <w:webHidden/>
          </w:rPr>
          <w:t>13</w:t>
        </w:r>
        <w:r w:rsidR="008F1AA2">
          <w:rPr>
            <w:noProof/>
            <w:webHidden/>
          </w:rPr>
          <w:fldChar w:fldCharType="end"/>
        </w:r>
      </w:hyperlink>
    </w:p>
    <w:p w14:paraId="11D78753" w14:textId="10602CA6" w:rsidR="008F1AA2" w:rsidRDefault="006D6624">
      <w:pPr>
        <w:pStyle w:val="Tabladeilustraciones"/>
        <w:tabs>
          <w:tab w:val="right" w:leader="dot" w:pos="9019"/>
        </w:tabs>
        <w:rPr>
          <w:rFonts w:asciiTheme="minorHAnsi" w:eastAsiaTheme="minorEastAsia" w:hAnsiTheme="minorHAnsi" w:cstheme="minorBidi"/>
          <w:noProof/>
          <w:color w:val="auto"/>
        </w:rPr>
      </w:pPr>
      <w:hyperlink w:anchor="_Toc502152475" w:history="1">
        <w:r w:rsidR="008F1AA2" w:rsidRPr="00ED6285">
          <w:rPr>
            <w:rStyle w:val="Hipervnculo"/>
            <w:noProof/>
          </w:rPr>
          <w:t>Ilustración 7 - Arquitectura de un microcontrolador</w:t>
        </w:r>
        <w:r w:rsidR="008F1AA2">
          <w:rPr>
            <w:noProof/>
            <w:webHidden/>
          </w:rPr>
          <w:tab/>
        </w:r>
        <w:r w:rsidR="008F1AA2">
          <w:rPr>
            <w:noProof/>
            <w:webHidden/>
          </w:rPr>
          <w:fldChar w:fldCharType="begin"/>
        </w:r>
        <w:r w:rsidR="008F1AA2">
          <w:rPr>
            <w:noProof/>
            <w:webHidden/>
          </w:rPr>
          <w:instrText xml:space="preserve"> PAGEREF _Toc502152475 \h </w:instrText>
        </w:r>
        <w:r w:rsidR="008F1AA2">
          <w:rPr>
            <w:noProof/>
            <w:webHidden/>
          </w:rPr>
        </w:r>
        <w:r w:rsidR="008F1AA2">
          <w:rPr>
            <w:noProof/>
            <w:webHidden/>
          </w:rPr>
          <w:fldChar w:fldCharType="separate"/>
        </w:r>
        <w:r w:rsidR="008F1AA2">
          <w:rPr>
            <w:noProof/>
            <w:webHidden/>
          </w:rPr>
          <w:t>15</w:t>
        </w:r>
        <w:r w:rsidR="008F1AA2">
          <w:rPr>
            <w:noProof/>
            <w:webHidden/>
          </w:rPr>
          <w:fldChar w:fldCharType="end"/>
        </w:r>
      </w:hyperlink>
    </w:p>
    <w:p w14:paraId="146F427D" w14:textId="126D830A" w:rsidR="008F1AA2" w:rsidRDefault="006D6624">
      <w:pPr>
        <w:pStyle w:val="Tabladeilustraciones"/>
        <w:tabs>
          <w:tab w:val="right" w:leader="dot" w:pos="9019"/>
        </w:tabs>
        <w:rPr>
          <w:rFonts w:asciiTheme="minorHAnsi" w:eastAsiaTheme="minorEastAsia" w:hAnsiTheme="minorHAnsi" w:cstheme="minorBidi"/>
          <w:noProof/>
          <w:color w:val="auto"/>
        </w:rPr>
      </w:pPr>
      <w:hyperlink r:id="rId14" w:anchor="_Toc502152476" w:history="1">
        <w:r w:rsidR="008F1AA2" w:rsidRPr="00ED6285">
          <w:rPr>
            <w:rStyle w:val="Hipervnculo"/>
            <w:noProof/>
          </w:rPr>
          <w:t>Ilustración 8 - Logo Arduino</w:t>
        </w:r>
        <w:r w:rsidR="008F1AA2">
          <w:rPr>
            <w:noProof/>
            <w:webHidden/>
          </w:rPr>
          <w:tab/>
        </w:r>
        <w:r w:rsidR="008F1AA2">
          <w:rPr>
            <w:noProof/>
            <w:webHidden/>
          </w:rPr>
          <w:fldChar w:fldCharType="begin"/>
        </w:r>
        <w:r w:rsidR="008F1AA2">
          <w:rPr>
            <w:noProof/>
            <w:webHidden/>
          </w:rPr>
          <w:instrText xml:space="preserve"> PAGEREF _Toc502152476 \h </w:instrText>
        </w:r>
        <w:r w:rsidR="008F1AA2">
          <w:rPr>
            <w:noProof/>
            <w:webHidden/>
          </w:rPr>
        </w:r>
        <w:r w:rsidR="008F1AA2">
          <w:rPr>
            <w:noProof/>
            <w:webHidden/>
          </w:rPr>
          <w:fldChar w:fldCharType="separate"/>
        </w:r>
        <w:r w:rsidR="008F1AA2">
          <w:rPr>
            <w:noProof/>
            <w:webHidden/>
          </w:rPr>
          <w:t>19</w:t>
        </w:r>
        <w:r w:rsidR="008F1AA2">
          <w:rPr>
            <w:noProof/>
            <w:webHidden/>
          </w:rPr>
          <w:fldChar w:fldCharType="end"/>
        </w:r>
      </w:hyperlink>
    </w:p>
    <w:p w14:paraId="0B5665E4" w14:textId="3F588F13" w:rsidR="008F1AA2" w:rsidRDefault="006D6624">
      <w:pPr>
        <w:pStyle w:val="Tabladeilustraciones"/>
        <w:tabs>
          <w:tab w:val="right" w:leader="dot" w:pos="9019"/>
        </w:tabs>
        <w:rPr>
          <w:rFonts w:asciiTheme="minorHAnsi" w:eastAsiaTheme="minorEastAsia" w:hAnsiTheme="minorHAnsi" w:cstheme="minorBidi"/>
          <w:noProof/>
          <w:color w:val="auto"/>
        </w:rPr>
      </w:pPr>
      <w:hyperlink r:id="rId15" w:anchor="_Toc502152477" w:history="1">
        <w:r w:rsidR="008F1AA2" w:rsidRPr="00ED6285">
          <w:rPr>
            <w:rStyle w:val="Hipervnculo"/>
            <w:noProof/>
          </w:rPr>
          <w:t>Ilustración 9 - Logo de Processing</w:t>
        </w:r>
        <w:r w:rsidR="008F1AA2">
          <w:rPr>
            <w:noProof/>
            <w:webHidden/>
          </w:rPr>
          <w:tab/>
        </w:r>
        <w:r w:rsidR="008F1AA2">
          <w:rPr>
            <w:noProof/>
            <w:webHidden/>
          </w:rPr>
          <w:fldChar w:fldCharType="begin"/>
        </w:r>
        <w:r w:rsidR="008F1AA2">
          <w:rPr>
            <w:noProof/>
            <w:webHidden/>
          </w:rPr>
          <w:instrText xml:space="preserve"> PAGEREF _Toc502152477 \h </w:instrText>
        </w:r>
        <w:r w:rsidR="008F1AA2">
          <w:rPr>
            <w:noProof/>
            <w:webHidden/>
          </w:rPr>
        </w:r>
        <w:r w:rsidR="008F1AA2">
          <w:rPr>
            <w:noProof/>
            <w:webHidden/>
          </w:rPr>
          <w:fldChar w:fldCharType="separate"/>
        </w:r>
        <w:r w:rsidR="008F1AA2">
          <w:rPr>
            <w:noProof/>
            <w:webHidden/>
          </w:rPr>
          <w:t>19</w:t>
        </w:r>
        <w:r w:rsidR="008F1AA2">
          <w:rPr>
            <w:noProof/>
            <w:webHidden/>
          </w:rPr>
          <w:fldChar w:fldCharType="end"/>
        </w:r>
      </w:hyperlink>
    </w:p>
    <w:p w14:paraId="0C8FA350" w14:textId="62FF2D7A" w:rsidR="008F1AA2" w:rsidRDefault="006D6624">
      <w:pPr>
        <w:pStyle w:val="Tabladeilustraciones"/>
        <w:tabs>
          <w:tab w:val="right" w:leader="dot" w:pos="9019"/>
        </w:tabs>
        <w:rPr>
          <w:rFonts w:asciiTheme="minorHAnsi" w:eastAsiaTheme="minorEastAsia" w:hAnsiTheme="minorHAnsi" w:cstheme="minorBidi"/>
          <w:noProof/>
          <w:color w:val="auto"/>
        </w:rPr>
      </w:pPr>
      <w:hyperlink w:anchor="_Toc502152478" w:history="1">
        <w:r w:rsidR="008F1AA2" w:rsidRPr="00ED6285">
          <w:rPr>
            <w:rStyle w:val="Hipervnculo"/>
            <w:noProof/>
          </w:rPr>
          <w:t>Ilustración 10 - Wiring IDE</w:t>
        </w:r>
        <w:r w:rsidR="008F1AA2">
          <w:rPr>
            <w:noProof/>
            <w:webHidden/>
          </w:rPr>
          <w:tab/>
        </w:r>
        <w:r w:rsidR="008F1AA2">
          <w:rPr>
            <w:noProof/>
            <w:webHidden/>
          </w:rPr>
          <w:fldChar w:fldCharType="begin"/>
        </w:r>
        <w:r w:rsidR="008F1AA2">
          <w:rPr>
            <w:noProof/>
            <w:webHidden/>
          </w:rPr>
          <w:instrText xml:space="preserve"> PAGEREF _Toc502152478 \h </w:instrText>
        </w:r>
        <w:r w:rsidR="008F1AA2">
          <w:rPr>
            <w:noProof/>
            <w:webHidden/>
          </w:rPr>
        </w:r>
        <w:r w:rsidR="008F1AA2">
          <w:rPr>
            <w:noProof/>
            <w:webHidden/>
          </w:rPr>
          <w:fldChar w:fldCharType="separate"/>
        </w:r>
        <w:r w:rsidR="008F1AA2">
          <w:rPr>
            <w:noProof/>
            <w:webHidden/>
          </w:rPr>
          <w:t>20</w:t>
        </w:r>
        <w:r w:rsidR="008F1AA2">
          <w:rPr>
            <w:noProof/>
            <w:webHidden/>
          </w:rPr>
          <w:fldChar w:fldCharType="end"/>
        </w:r>
      </w:hyperlink>
    </w:p>
    <w:p w14:paraId="7D78F279" w14:textId="7AFE36F6" w:rsidR="008F1AA2" w:rsidRDefault="006D6624">
      <w:pPr>
        <w:pStyle w:val="Tabladeilustraciones"/>
        <w:tabs>
          <w:tab w:val="right" w:leader="dot" w:pos="9019"/>
        </w:tabs>
        <w:rPr>
          <w:rFonts w:asciiTheme="minorHAnsi" w:eastAsiaTheme="minorEastAsia" w:hAnsiTheme="minorHAnsi" w:cstheme="minorBidi"/>
          <w:noProof/>
          <w:color w:val="auto"/>
        </w:rPr>
      </w:pPr>
      <w:hyperlink w:anchor="_Toc502152479" w:history="1">
        <w:r w:rsidR="008F1AA2" w:rsidRPr="00ED6285">
          <w:rPr>
            <w:rStyle w:val="Hipervnculo"/>
            <w:noProof/>
          </w:rPr>
          <w:t>Ilustración 11 - C++ Blink ejemplo</w:t>
        </w:r>
        <w:r w:rsidR="008F1AA2">
          <w:rPr>
            <w:noProof/>
            <w:webHidden/>
          </w:rPr>
          <w:tab/>
        </w:r>
        <w:r w:rsidR="008F1AA2">
          <w:rPr>
            <w:noProof/>
            <w:webHidden/>
          </w:rPr>
          <w:fldChar w:fldCharType="begin"/>
        </w:r>
        <w:r w:rsidR="008F1AA2">
          <w:rPr>
            <w:noProof/>
            <w:webHidden/>
          </w:rPr>
          <w:instrText xml:space="preserve"> PAGEREF _Toc502152479 \h </w:instrText>
        </w:r>
        <w:r w:rsidR="008F1AA2">
          <w:rPr>
            <w:noProof/>
            <w:webHidden/>
          </w:rPr>
        </w:r>
        <w:r w:rsidR="008F1AA2">
          <w:rPr>
            <w:noProof/>
            <w:webHidden/>
          </w:rPr>
          <w:fldChar w:fldCharType="separate"/>
        </w:r>
        <w:r w:rsidR="008F1AA2">
          <w:rPr>
            <w:noProof/>
            <w:webHidden/>
          </w:rPr>
          <w:t>20</w:t>
        </w:r>
        <w:r w:rsidR="008F1AA2">
          <w:rPr>
            <w:noProof/>
            <w:webHidden/>
          </w:rPr>
          <w:fldChar w:fldCharType="end"/>
        </w:r>
      </w:hyperlink>
    </w:p>
    <w:p w14:paraId="23FB17ED" w14:textId="2F90598B" w:rsidR="008F1AA2" w:rsidRDefault="006D6624">
      <w:pPr>
        <w:pStyle w:val="Tabladeilustraciones"/>
        <w:tabs>
          <w:tab w:val="right" w:leader="dot" w:pos="9019"/>
        </w:tabs>
        <w:rPr>
          <w:rFonts w:asciiTheme="minorHAnsi" w:eastAsiaTheme="minorEastAsia" w:hAnsiTheme="minorHAnsi" w:cstheme="minorBidi"/>
          <w:noProof/>
          <w:color w:val="auto"/>
        </w:rPr>
      </w:pPr>
      <w:hyperlink w:anchor="_Toc502152480" w:history="1">
        <w:r w:rsidR="008F1AA2" w:rsidRPr="00ED6285">
          <w:rPr>
            <w:rStyle w:val="Hipervnculo"/>
            <w:noProof/>
          </w:rPr>
          <w:t>Ilustración 12 - Entorno Fritzing</w:t>
        </w:r>
        <w:r w:rsidR="008F1AA2">
          <w:rPr>
            <w:noProof/>
            <w:webHidden/>
          </w:rPr>
          <w:tab/>
        </w:r>
        <w:r w:rsidR="008F1AA2">
          <w:rPr>
            <w:noProof/>
            <w:webHidden/>
          </w:rPr>
          <w:fldChar w:fldCharType="begin"/>
        </w:r>
        <w:r w:rsidR="008F1AA2">
          <w:rPr>
            <w:noProof/>
            <w:webHidden/>
          </w:rPr>
          <w:instrText xml:space="preserve"> PAGEREF _Toc502152480 \h </w:instrText>
        </w:r>
        <w:r w:rsidR="008F1AA2">
          <w:rPr>
            <w:noProof/>
            <w:webHidden/>
          </w:rPr>
        </w:r>
        <w:r w:rsidR="008F1AA2">
          <w:rPr>
            <w:noProof/>
            <w:webHidden/>
          </w:rPr>
          <w:fldChar w:fldCharType="separate"/>
        </w:r>
        <w:r w:rsidR="008F1AA2">
          <w:rPr>
            <w:noProof/>
            <w:webHidden/>
          </w:rPr>
          <w:t>21</w:t>
        </w:r>
        <w:r w:rsidR="008F1AA2">
          <w:rPr>
            <w:noProof/>
            <w:webHidden/>
          </w:rPr>
          <w:fldChar w:fldCharType="end"/>
        </w:r>
      </w:hyperlink>
    </w:p>
    <w:p w14:paraId="72D19E42" w14:textId="0ECA234A" w:rsidR="008F1AA2" w:rsidRDefault="006D6624">
      <w:pPr>
        <w:pStyle w:val="Tabladeilustraciones"/>
        <w:tabs>
          <w:tab w:val="right" w:leader="dot" w:pos="9019"/>
        </w:tabs>
        <w:rPr>
          <w:rFonts w:asciiTheme="minorHAnsi" w:eastAsiaTheme="minorEastAsia" w:hAnsiTheme="minorHAnsi" w:cstheme="minorBidi"/>
          <w:noProof/>
          <w:color w:val="auto"/>
        </w:rPr>
      </w:pPr>
      <w:hyperlink w:anchor="_Toc502152481" w:history="1">
        <w:r w:rsidR="008F1AA2" w:rsidRPr="00ED6285">
          <w:rPr>
            <w:rStyle w:val="Hipervnculo"/>
            <w:noProof/>
          </w:rPr>
          <w:t>Ilustración 13 - Ejemplo serie</w:t>
        </w:r>
        <w:r w:rsidR="008F1AA2">
          <w:rPr>
            <w:noProof/>
            <w:webHidden/>
          </w:rPr>
          <w:tab/>
        </w:r>
        <w:r w:rsidR="008F1AA2">
          <w:rPr>
            <w:noProof/>
            <w:webHidden/>
          </w:rPr>
          <w:fldChar w:fldCharType="begin"/>
        </w:r>
        <w:r w:rsidR="008F1AA2">
          <w:rPr>
            <w:noProof/>
            <w:webHidden/>
          </w:rPr>
          <w:instrText xml:space="preserve"> PAGEREF _Toc502152481 \h </w:instrText>
        </w:r>
        <w:r w:rsidR="008F1AA2">
          <w:rPr>
            <w:noProof/>
            <w:webHidden/>
          </w:rPr>
        </w:r>
        <w:r w:rsidR="008F1AA2">
          <w:rPr>
            <w:noProof/>
            <w:webHidden/>
          </w:rPr>
          <w:fldChar w:fldCharType="separate"/>
        </w:r>
        <w:r w:rsidR="008F1AA2">
          <w:rPr>
            <w:noProof/>
            <w:webHidden/>
          </w:rPr>
          <w:t>22</w:t>
        </w:r>
        <w:r w:rsidR="008F1AA2">
          <w:rPr>
            <w:noProof/>
            <w:webHidden/>
          </w:rPr>
          <w:fldChar w:fldCharType="end"/>
        </w:r>
      </w:hyperlink>
    </w:p>
    <w:p w14:paraId="6EB14EE6" w14:textId="282255EE" w:rsidR="008F1AA2" w:rsidRDefault="006D6624">
      <w:pPr>
        <w:pStyle w:val="Tabladeilustraciones"/>
        <w:tabs>
          <w:tab w:val="right" w:leader="dot" w:pos="9019"/>
        </w:tabs>
        <w:rPr>
          <w:rFonts w:asciiTheme="minorHAnsi" w:eastAsiaTheme="minorEastAsia" w:hAnsiTheme="minorHAnsi" w:cstheme="minorBidi"/>
          <w:noProof/>
          <w:color w:val="auto"/>
        </w:rPr>
      </w:pPr>
      <w:hyperlink w:anchor="_Toc502152482" w:history="1">
        <w:r w:rsidR="008F1AA2" w:rsidRPr="00ED6285">
          <w:rPr>
            <w:rStyle w:val="Hipervnculo"/>
            <w:noProof/>
          </w:rPr>
          <w:t>Ilustración 14 - Niveles de entrada a la plataforma Arduino</w:t>
        </w:r>
        <w:r w:rsidR="008F1AA2">
          <w:rPr>
            <w:noProof/>
            <w:webHidden/>
          </w:rPr>
          <w:tab/>
        </w:r>
        <w:r w:rsidR="008F1AA2">
          <w:rPr>
            <w:noProof/>
            <w:webHidden/>
          </w:rPr>
          <w:fldChar w:fldCharType="begin"/>
        </w:r>
        <w:r w:rsidR="008F1AA2">
          <w:rPr>
            <w:noProof/>
            <w:webHidden/>
          </w:rPr>
          <w:instrText xml:space="preserve"> PAGEREF _Toc502152482 \h </w:instrText>
        </w:r>
        <w:r w:rsidR="008F1AA2">
          <w:rPr>
            <w:noProof/>
            <w:webHidden/>
          </w:rPr>
        </w:r>
        <w:r w:rsidR="008F1AA2">
          <w:rPr>
            <w:noProof/>
            <w:webHidden/>
          </w:rPr>
          <w:fldChar w:fldCharType="separate"/>
        </w:r>
        <w:r w:rsidR="008F1AA2">
          <w:rPr>
            <w:noProof/>
            <w:webHidden/>
          </w:rPr>
          <w:t>23</w:t>
        </w:r>
        <w:r w:rsidR="008F1AA2">
          <w:rPr>
            <w:noProof/>
            <w:webHidden/>
          </w:rPr>
          <w:fldChar w:fldCharType="end"/>
        </w:r>
      </w:hyperlink>
    </w:p>
    <w:p w14:paraId="232CB063" w14:textId="5CDC7A3D" w:rsidR="008F1AA2" w:rsidRDefault="006D6624">
      <w:pPr>
        <w:pStyle w:val="Tabladeilustraciones"/>
        <w:tabs>
          <w:tab w:val="right" w:leader="dot" w:pos="9019"/>
        </w:tabs>
        <w:rPr>
          <w:rFonts w:asciiTheme="minorHAnsi" w:eastAsiaTheme="minorEastAsia" w:hAnsiTheme="minorHAnsi" w:cstheme="minorBidi"/>
          <w:noProof/>
          <w:color w:val="auto"/>
        </w:rPr>
      </w:pPr>
      <w:hyperlink w:anchor="_Toc502152483" w:history="1">
        <w:r w:rsidR="008F1AA2" w:rsidRPr="00ED6285">
          <w:rPr>
            <w:rStyle w:val="Hipervnculo"/>
            <w:noProof/>
          </w:rPr>
          <w:t>Ilustración 15 - Arduino Uno</w:t>
        </w:r>
        <w:r w:rsidR="008F1AA2">
          <w:rPr>
            <w:noProof/>
            <w:webHidden/>
          </w:rPr>
          <w:tab/>
        </w:r>
        <w:r w:rsidR="008F1AA2">
          <w:rPr>
            <w:noProof/>
            <w:webHidden/>
          </w:rPr>
          <w:fldChar w:fldCharType="begin"/>
        </w:r>
        <w:r w:rsidR="008F1AA2">
          <w:rPr>
            <w:noProof/>
            <w:webHidden/>
          </w:rPr>
          <w:instrText xml:space="preserve"> PAGEREF _Toc502152483 \h </w:instrText>
        </w:r>
        <w:r w:rsidR="008F1AA2">
          <w:rPr>
            <w:noProof/>
            <w:webHidden/>
          </w:rPr>
        </w:r>
        <w:r w:rsidR="008F1AA2">
          <w:rPr>
            <w:noProof/>
            <w:webHidden/>
          </w:rPr>
          <w:fldChar w:fldCharType="separate"/>
        </w:r>
        <w:r w:rsidR="008F1AA2">
          <w:rPr>
            <w:noProof/>
            <w:webHidden/>
          </w:rPr>
          <w:t>24</w:t>
        </w:r>
        <w:r w:rsidR="008F1AA2">
          <w:rPr>
            <w:noProof/>
            <w:webHidden/>
          </w:rPr>
          <w:fldChar w:fldCharType="end"/>
        </w:r>
      </w:hyperlink>
    </w:p>
    <w:p w14:paraId="04778FEC" w14:textId="2584E0C7" w:rsidR="008F1AA2" w:rsidRDefault="006D6624">
      <w:pPr>
        <w:pStyle w:val="Tabladeilustraciones"/>
        <w:tabs>
          <w:tab w:val="right" w:leader="dot" w:pos="9019"/>
        </w:tabs>
        <w:rPr>
          <w:rFonts w:asciiTheme="minorHAnsi" w:eastAsiaTheme="minorEastAsia" w:hAnsiTheme="minorHAnsi" w:cstheme="minorBidi"/>
          <w:noProof/>
          <w:color w:val="auto"/>
        </w:rPr>
      </w:pPr>
      <w:hyperlink w:anchor="_Toc502152484" w:history="1">
        <w:r w:rsidR="008F1AA2" w:rsidRPr="00ED6285">
          <w:rPr>
            <w:rStyle w:val="Hipervnculo"/>
            <w:noProof/>
          </w:rPr>
          <w:t>Ilustración 16 - Logotipo comunidad open-source de Arduino</w:t>
        </w:r>
        <w:r w:rsidR="008F1AA2">
          <w:rPr>
            <w:noProof/>
            <w:webHidden/>
          </w:rPr>
          <w:tab/>
        </w:r>
        <w:r w:rsidR="008F1AA2">
          <w:rPr>
            <w:noProof/>
            <w:webHidden/>
          </w:rPr>
          <w:fldChar w:fldCharType="begin"/>
        </w:r>
        <w:r w:rsidR="008F1AA2">
          <w:rPr>
            <w:noProof/>
            <w:webHidden/>
          </w:rPr>
          <w:instrText xml:space="preserve"> PAGEREF _Toc502152484 \h </w:instrText>
        </w:r>
        <w:r w:rsidR="008F1AA2">
          <w:rPr>
            <w:noProof/>
            <w:webHidden/>
          </w:rPr>
        </w:r>
        <w:r w:rsidR="008F1AA2">
          <w:rPr>
            <w:noProof/>
            <w:webHidden/>
          </w:rPr>
          <w:fldChar w:fldCharType="separate"/>
        </w:r>
        <w:r w:rsidR="008F1AA2">
          <w:rPr>
            <w:noProof/>
            <w:webHidden/>
          </w:rPr>
          <w:t>26</w:t>
        </w:r>
        <w:r w:rsidR="008F1AA2">
          <w:rPr>
            <w:noProof/>
            <w:webHidden/>
          </w:rPr>
          <w:fldChar w:fldCharType="end"/>
        </w:r>
      </w:hyperlink>
    </w:p>
    <w:p w14:paraId="79D90EEC" w14:textId="0963FF6D" w:rsidR="008F1AA2" w:rsidRDefault="006D6624">
      <w:pPr>
        <w:pStyle w:val="Tabladeilustraciones"/>
        <w:tabs>
          <w:tab w:val="right" w:leader="dot" w:pos="9019"/>
        </w:tabs>
        <w:rPr>
          <w:rFonts w:asciiTheme="minorHAnsi" w:eastAsiaTheme="minorEastAsia" w:hAnsiTheme="minorHAnsi" w:cstheme="minorBidi"/>
          <w:noProof/>
          <w:color w:val="auto"/>
        </w:rPr>
      </w:pPr>
      <w:hyperlink w:anchor="_Toc502152485" w:history="1">
        <w:r w:rsidR="008F1AA2" w:rsidRPr="00ED6285">
          <w:rPr>
            <w:rStyle w:val="Hipervnculo"/>
            <w:noProof/>
          </w:rPr>
          <w:t>Ilustración 17- Representación actuadores y sensores</w:t>
        </w:r>
        <w:r w:rsidR="008F1AA2">
          <w:rPr>
            <w:noProof/>
            <w:webHidden/>
          </w:rPr>
          <w:tab/>
        </w:r>
        <w:r w:rsidR="008F1AA2">
          <w:rPr>
            <w:noProof/>
            <w:webHidden/>
          </w:rPr>
          <w:fldChar w:fldCharType="begin"/>
        </w:r>
        <w:r w:rsidR="008F1AA2">
          <w:rPr>
            <w:noProof/>
            <w:webHidden/>
          </w:rPr>
          <w:instrText xml:space="preserve"> PAGEREF _Toc502152485 \h </w:instrText>
        </w:r>
        <w:r w:rsidR="008F1AA2">
          <w:rPr>
            <w:noProof/>
            <w:webHidden/>
          </w:rPr>
        </w:r>
        <w:r w:rsidR="008F1AA2">
          <w:rPr>
            <w:noProof/>
            <w:webHidden/>
          </w:rPr>
          <w:fldChar w:fldCharType="separate"/>
        </w:r>
        <w:r w:rsidR="008F1AA2">
          <w:rPr>
            <w:noProof/>
            <w:webHidden/>
          </w:rPr>
          <w:t>28</w:t>
        </w:r>
        <w:r w:rsidR="008F1AA2">
          <w:rPr>
            <w:noProof/>
            <w:webHidden/>
          </w:rPr>
          <w:fldChar w:fldCharType="end"/>
        </w:r>
      </w:hyperlink>
    </w:p>
    <w:p w14:paraId="171E6ACC" w14:textId="735A9816" w:rsidR="008F1AA2" w:rsidRDefault="006D6624">
      <w:pPr>
        <w:pStyle w:val="Tabladeilustraciones"/>
        <w:tabs>
          <w:tab w:val="right" w:leader="dot" w:pos="9019"/>
        </w:tabs>
        <w:rPr>
          <w:rFonts w:asciiTheme="minorHAnsi" w:eastAsiaTheme="minorEastAsia" w:hAnsiTheme="minorHAnsi" w:cstheme="minorBidi"/>
          <w:noProof/>
          <w:color w:val="auto"/>
        </w:rPr>
      </w:pPr>
      <w:hyperlink w:anchor="_Toc502152486" w:history="1">
        <w:r w:rsidR="008F1AA2" w:rsidRPr="00ED6285">
          <w:rPr>
            <w:rStyle w:val="Hipervnculo"/>
            <w:noProof/>
          </w:rPr>
          <w:t>Ilustración 18 - Actuadores y sensores compatibles con Arduino</w:t>
        </w:r>
        <w:r w:rsidR="008F1AA2">
          <w:rPr>
            <w:noProof/>
            <w:webHidden/>
          </w:rPr>
          <w:tab/>
        </w:r>
        <w:r w:rsidR="008F1AA2">
          <w:rPr>
            <w:noProof/>
            <w:webHidden/>
          </w:rPr>
          <w:fldChar w:fldCharType="begin"/>
        </w:r>
        <w:r w:rsidR="008F1AA2">
          <w:rPr>
            <w:noProof/>
            <w:webHidden/>
          </w:rPr>
          <w:instrText xml:space="preserve"> PAGEREF _Toc502152486 \h </w:instrText>
        </w:r>
        <w:r w:rsidR="008F1AA2">
          <w:rPr>
            <w:noProof/>
            <w:webHidden/>
          </w:rPr>
        </w:r>
        <w:r w:rsidR="008F1AA2">
          <w:rPr>
            <w:noProof/>
            <w:webHidden/>
          </w:rPr>
          <w:fldChar w:fldCharType="separate"/>
        </w:r>
        <w:r w:rsidR="008F1AA2">
          <w:rPr>
            <w:noProof/>
            <w:webHidden/>
          </w:rPr>
          <w:t>29</w:t>
        </w:r>
        <w:r w:rsidR="008F1AA2">
          <w:rPr>
            <w:noProof/>
            <w:webHidden/>
          </w:rPr>
          <w:fldChar w:fldCharType="end"/>
        </w:r>
      </w:hyperlink>
    </w:p>
    <w:p w14:paraId="04F3DFB7" w14:textId="6A3FB8E4" w:rsidR="008F1AA2" w:rsidRDefault="006D6624">
      <w:pPr>
        <w:pStyle w:val="Tabladeilustraciones"/>
        <w:tabs>
          <w:tab w:val="right" w:leader="dot" w:pos="9019"/>
        </w:tabs>
        <w:rPr>
          <w:rFonts w:asciiTheme="minorHAnsi" w:eastAsiaTheme="minorEastAsia" w:hAnsiTheme="minorHAnsi" w:cstheme="minorBidi"/>
          <w:noProof/>
          <w:color w:val="auto"/>
        </w:rPr>
      </w:pPr>
      <w:hyperlink w:anchor="_Toc502152487" w:history="1">
        <w:r w:rsidR="008F1AA2" w:rsidRPr="00ED6285">
          <w:rPr>
            <w:rStyle w:val="Hipervnculo"/>
            <w:noProof/>
          </w:rPr>
          <w:t>Ilustración 19- Representación de sensores</w:t>
        </w:r>
        <w:r w:rsidR="008F1AA2">
          <w:rPr>
            <w:noProof/>
            <w:webHidden/>
          </w:rPr>
          <w:tab/>
        </w:r>
        <w:r w:rsidR="008F1AA2">
          <w:rPr>
            <w:noProof/>
            <w:webHidden/>
          </w:rPr>
          <w:fldChar w:fldCharType="begin"/>
        </w:r>
        <w:r w:rsidR="008F1AA2">
          <w:rPr>
            <w:noProof/>
            <w:webHidden/>
          </w:rPr>
          <w:instrText xml:space="preserve"> PAGEREF _Toc502152487 \h </w:instrText>
        </w:r>
        <w:r w:rsidR="008F1AA2">
          <w:rPr>
            <w:noProof/>
            <w:webHidden/>
          </w:rPr>
        </w:r>
        <w:r w:rsidR="008F1AA2">
          <w:rPr>
            <w:noProof/>
            <w:webHidden/>
          </w:rPr>
          <w:fldChar w:fldCharType="separate"/>
        </w:r>
        <w:r w:rsidR="008F1AA2">
          <w:rPr>
            <w:noProof/>
            <w:webHidden/>
          </w:rPr>
          <w:t>30</w:t>
        </w:r>
        <w:r w:rsidR="008F1AA2">
          <w:rPr>
            <w:noProof/>
            <w:webHidden/>
          </w:rPr>
          <w:fldChar w:fldCharType="end"/>
        </w:r>
      </w:hyperlink>
    </w:p>
    <w:p w14:paraId="1ADA2D86" w14:textId="4041027E" w:rsidR="008F1AA2" w:rsidRDefault="006D6624">
      <w:pPr>
        <w:pStyle w:val="Tabladeilustraciones"/>
        <w:tabs>
          <w:tab w:val="right" w:leader="dot" w:pos="9019"/>
        </w:tabs>
        <w:rPr>
          <w:rFonts w:asciiTheme="minorHAnsi" w:eastAsiaTheme="minorEastAsia" w:hAnsiTheme="minorHAnsi" w:cstheme="minorBidi"/>
          <w:noProof/>
          <w:color w:val="auto"/>
        </w:rPr>
      </w:pPr>
      <w:hyperlink r:id="rId16" w:anchor="_Toc502152488" w:history="1">
        <w:r w:rsidR="008F1AA2" w:rsidRPr="00ED6285">
          <w:rPr>
            <w:rStyle w:val="Hipervnculo"/>
            <w:noProof/>
          </w:rPr>
          <w:t>Ilustración 20 - Logo oficial de Raspberry Pi</w:t>
        </w:r>
        <w:r w:rsidR="008F1AA2">
          <w:rPr>
            <w:noProof/>
            <w:webHidden/>
          </w:rPr>
          <w:tab/>
        </w:r>
        <w:r w:rsidR="008F1AA2">
          <w:rPr>
            <w:noProof/>
            <w:webHidden/>
          </w:rPr>
          <w:fldChar w:fldCharType="begin"/>
        </w:r>
        <w:r w:rsidR="008F1AA2">
          <w:rPr>
            <w:noProof/>
            <w:webHidden/>
          </w:rPr>
          <w:instrText xml:space="preserve"> PAGEREF _Toc502152488 \h </w:instrText>
        </w:r>
        <w:r w:rsidR="008F1AA2">
          <w:rPr>
            <w:noProof/>
            <w:webHidden/>
          </w:rPr>
        </w:r>
        <w:r w:rsidR="008F1AA2">
          <w:rPr>
            <w:noProof/>
            <w:webHidden/>
          </w:rPr>
          <w:fldChar w:fldCharType="separate"/>
        </w:r>
        <w:r w:rsidR="008F1AA2">
          <w:rPr>
            <w:noProof/>
            <w:webHidden/>
          </w:rPr>
          <w:t>31</w:t>
        </w:r>
        <w:r w:rsidR="008F1AA2">
          <w:rPr>
            <w:noProof/>
            <w:webHidden/>
          </w:rPr>
          <w:fldChar w:fldCharType="end"/>
        </w:r>
      </w:hyperlink>
    </w:p>
    <w:p w14:paraId="3F113071" w14:textId="32665325" w:rsidR="008F1AA2" w:rsidRDefault="006D6624">
      <w:pPr>
        <w:pStyle w:val="Tabladeilustraciones"/>
        <w:tabs>
          <w:tab w:val="right" w:leader="dot" w:pos="9019"/>
        </w:tabs>
        <w:rPr>
          <w:rFonts w:asciiTheme="minorHAnsi" w:eastAsiaTheme="minorEastAsia" w:hAnsiTheme="minorHAnsi" w:cstheme="minorBidi"/>
          <w:noProof/>
          <w:color w:val="auto"/>
        </w:rPr>
      </w:pPr>
      <w:hyperlink r:id="rId17" w:anchor="_Toc502152489" w:history="1">
        <w:r w:rsidR="008F1AA2" w:rsidRPr="00ED6285">
          <w:rPr>
            <w:rStyle w:val="Hipervnculo"/>
            <w:noProof/>
          </w:rPr>
          <w:t>Ilustración 21 - Raspberry Pi 2 y sus GPIOs</w:t>
        </w:r>
        <w:r w:rsidR="008F1AA2">
          <w:rPr>
            <w:noProof/>
            <w:webHidden/>
          </w:rPr>
          <w:tab/>
        </w:r>
        <w:r w:rsidR="008F1AA2">
          <w:rPr>
            <w:noProof/>
            <w:webHidden/>
          </w:rPr>
          <w:fldChar w:fldCharType="begin"/>
        </w:r>
        <w:r w:rsidR="008F1AA2">
          <w:rPr>
            <w:noProof/>
            <w:webHidden/>
          </w:rPr>
          <w:instrText xml:space="preserve"> PAGEREF _Toc502152489 \h </w:instrText>
        </w:r>
        <w:r w:rsidR="008F1AA2">
          <w:rPr>
            <w:noProof/>
            <w:webHidden/>
          </w:rPr>
        </w:r>
        <w:r w:rsidR="008F1AA2">
          <w:rPr>
            <w:noProof/>
            <w:webHidden/>
          </w:rPr>
          <w:fldChar w:fldCharType="separate"/>
        </w:r>
        <w:r w:rsidR="008F1AA2">
          <w:rPr>
            <w:noProof/>
            <w:webHidden/>
          </w:rPr>
          <w:t>32</w:t>
        </w:r>
        <w:r w:rsidR="008F1AA2">
          <w:rPr>
            <w:noProof/>
            <w:webHidden/>
          </w:rPr>
          <w:fldChar w:fldCharType="end"/>
        </w:r>
      </w:hyperlink>
    </w:p>
    <w:p w14:paraId="117C32D3" w14:textId="168A8B70" w:rsidR="008F1AA2" w:rsidRDefault="006D6624">
      <w:pPr>
        <w:pStyle w:val="Tabladeilustraciones"/>
        <w:tabs>
          <w:tab w:val="right" w:leader="dot" w:pos="9019"/>
        </w:tabs>
        <w:rPr>
          <w:rFonts w:asciiTheme="minorHAnsi" w:eastAsiaTheme="minorEastAsia" w:hAnsiTheme="minorHAnsi" w:cstheme="minorBidi"/>
          <w:noProof/>
          <w:color w:val="auto"/>
        </w:rPr>
      </w:pPr>
      <w:hyperlink r:id="rId18" w:anchor="_Toc502152490" w:history="1">
        <w:r w:rsidR="008F1AA2" w:rsidRPr="00ED6285">
          <w:rPr>
            <w:rStyle w:val="Hipervnculo"/>
            <w:noProof/>
          </w:rPr>
          <w:t>Ilustración 22 - Interfaces de Raspberry Pi</w:t>
        </w:r>
        <w:r w:rsidR="008F1AA2">
          <w:rPr>
            <w:noProof/>
            <w:webHidden/>
          </w:rPr>
          <w:tab/>
        </w:r>
        <w:r w:rsidR="008F1AA2">
          <w:rPr>
            <w:noProof/>
            <w:webHidden/>
          </w:rPr>
          <w:fldChar w:fldCharType="begin"/>
        </w:r>
        <w:r w:rsidR="008F1AA2">
          <w:rPr>
            <w:noProof/>
            <w:webHidden/>
          </w:rPr>
          <w:instrText xml:space="preserve"> PAGEREF _Toc502152490 \h </w:instrText>
        </w:r>
        <w:r w:rsidR="008F1AA2">
          <w:rPr>
            <w:noProof/>
            <w:webHidden/>
          </w:rPr>
        </w:r>
        <w:r w:rsidR="008F1AA2">
          <w:rPr>
            <w:noProof/>
            <w:webHidden/>
          </w:rPr>
          <w:fldChar w:fldCharType="separate"/>
        </w:r>
        <w:r w:rsidR="008F1AA2">
          <w:rPr>
            <w:noProof/>
            <w:webHidden/>
          </w:rPr>
          <w:t>33</w:t>
        </w:r>
        <w:r w:rsidR="008F1AA2">
          <w:rPr>
            <w:noProof/>
            <w:webHidden/>
          </w:rPr>
          <w:fldChar w:fldCharType="end"/>
        </w:r>
      </w:hyperlink>
    </w:p>
    <w:p w14:paraId="64B67EF9" w14:textId="684682CC" w:rsidR="008F1AA2" w:rsidRDefault="006D6624">
      <w:pPr>
        <w:pStyle w:val="Tabladeilustraciones"/>
        <w:tabs>
          <w:tab w:val="right" w:leader="dot" w:pos="9019"/>
        </w:tabs>
        <w:rPr>
          <w:rFonts w:asciiTheme="minorHAnsi" w:eastAsiaTheme="minorEastAsia" w:hAnsiTheme="minorHAnsi" w:cstheme="minorBidi"/>
          <w:noProof/>
          <w:color w:val="auto"/>
        </w:rPr>
      </w:pPr>
      <w:hyperlink r:id="rId19" w:anchor="_Toc502152491" w:history="1">
        <w:r w:rsidR="008F1AA2" w:rsidRPr="00ED6285">
          <w:rPr>
            <w:rStyle w:val="Hipervnculo"/>
            <w:noProof/>
          </w:rPr>
          <w:t>Ilustración 23 - Cámara Raspberry Pi V2</w:t>
        </w:r>
        <w:r w:rsidR="008F1AA2">
          <w:rPr>
            <w:noProof/>
            <w:webHidden/>
          </w:rPr>
          <w:tab/>
        </w:r>
        <w:r w:rsidR="008F1AA2">
          <w:rPr>
            <w:noProof/>
            <w:webHidden/>
          </w:rPr>
          <w:fldChar w:fldCharType="begin"/>
        </w:r>
        <w:r w:rsidR="008F1AA2">
          <w:rPr>
            <w:noProof/>
            <w:webHidden/>
          </w:rPr>
          <w:instrText xml:space="preserve"> PAGEREF _Toc502152491 \h </w:instrText>
        </w:r>
        <w:r w:rsidR="008F1AA2">
          <w:rPr>
            <w:noProof/>
            <w:webHidden/>
          </w:rPr>
        </w:r>
        <w:r w:rsidR="008F1AA2">
          <w:rPr>
            <w:noProof/>
            <w:webHidden/>
          </w:rPr>
          <w:fldChar w:fldCharType="separate"/>
        </w:r>
        <w:r w:rsidR="008F1AA2">
          <w:rPr>
            <w:noProof/>
            <w:webHidden/>
          </w:rPr>
          <w:t>34</w:t>
        </w:r>
        <w:r w:rsidR="008F1AA2">
          <w:rPr>
            <w:noProof/>
            <w:webHidden/>
          </w:rPr>
          <w:fldChar w:fldCharType="end"/>
        </w:r>
      </w:hyperlink>
    </w:p>
    <w:p w14:paraId="48320ABF" w14:textId="2AEFC95B" w:rsidR="008F1AA2" w:rsidRDefault="006D6624">
      <w:pPr>
        <w:pStyle w:val="Tabladeilustraciones"/>
        <w:tabs>
          <w:tab w:val="right" w:leader="dot" w:pos="9019"/>
        </w:tabs>
        <w:rPr>
          <w:rFonts w:asciiTheme="minorHAnsi" w:eastAsiaTheme="minorEastAsia" w:hAnsiTheme="minorHAnsi" w:cstheme="minorBidi"/>
          <w:noProof/>
          <w:color w:val="auto"/>
        </w:rPr>
      </w:pPr>
      <w:hyperlink r:id="rId20" w:anchor="_Toc502152492" w:history="1">
        <w:r w:rsidR="008F1AA2" w:rsidRPr="00ED6285">
          <w:rPr>
            <w:rStyle w:val="Hipervnculo"/>
            <w:noProof/>
          </w:rPr>
          <w:t>Ilustración 24 - Pantalla táctil de Raspberry Pi</w:t>
        </w:r>
        <w:r w:rsidR="008F1AA2">
          <w:rPr>
            <w:noProof/>
            <w:webHidden/>
          </w:rPr>
          <w:tab/>
        </w:r>
        <w:r w:rsidR="008F1AA2">
          <w:rPr>
            <w:noProof/>
            <w:webHidden/>
          </w:rPr>
          <w:fldChar w:fldCharType="begin"/>
        </w:r>
        <w:r w:rsidR="008F1AA2">
          <w:rPr>
            <w:noProof/>
            <w:webHidden/>
          </w:rPr>
          <w:instrText xml:space="preserve"> PAGEREF _Toc502152492 \h </w:instrText>
        </w:r>
        <w:r w:rsidR="008F1AA2">
          <w:rPr>
            <w:noProof/>
            <w:webHidden/>
          </w:rPr>
        </w:r>
        <w:r w:rsidR="008F1AA2">
          <w:rPr>
            <w:noProof/>
            <w:webHidden/>
          </w:rPr>
          <w:fldChar w:fldCharType="separate"/>
        </w:r>
        <w:r w:rsidR="008F1AA2">
          <w:rPr>
            <w:noProof/>
            <w:webHidden/>
          </w:rPr>
          <w:t>34</w:t>
        </w:r>
        <w:r w:rsidR="008F1AA2">
          <w:rPr>
            <w:noProof/>
            <w:webHidden/>
          </w:rPr>
          <w:fldChar w:fldCharType="end"/>
        </w:r>
      </w:hyperlink>
    </w:p>
    <w:p w14:paraId="42D317A1" w14:textId="5F55BF98" w:rsidR="008F1AA2" w:rsidRDefault="006D6624">
      <w:pPr>
        <w:pStyle w:val="Tabladeilustraciones"/>
        <w:tabs>
          <w:tab w:val="right" w:leader="dot" w:pos="9019"/>
        </w:tabs>
        <w:rPr>
          <w:rFonts w:asciiTheme="minorHAnsi" w:eastAsiaTheme="minorEastAsia" w:hAnsiTheme="minorHAnsi" w:cstheme="minorBidi"/>
          <w:noProof/>
          <w:color w:val="auto"/>
        </w:rPr>
      </w:pPr>
      <w:hyperlink r:id="rId21" w:anchor="_Toc502152493" w:history="1">
        <w:r w:rsidR="008F1AA2" w:rsidRPr="00ED6285">
          <w:rPr>
            <w:rStyle w:val="Hipervnculo"/>
            <w:noProof/>
          </w:rPr>
          <w:t>Ilustración 25 - Adafruit Prototyping Pi</w:t>
        </w:r>
        <w:r w:rsidR="008F1AA2">
          <w:rPr>
            <w:noProof/>
            <w:webHidden/>
          </w:rPr>
          <w:tab/>
        </w:r>
        <w:r w:rsidR="008F1AA2">
          <w:rPr>
            <w:noProof/>
            <w:webHidden/>
          </w:rPr>
          <w:fldChar w:fldCharType="begin"/>
        </w:r>
        <w:r w:rsidR="008F1AA2">
          <w:rPr>
            <w:noProof/>
            <w:webHidden/>
          </w:rPr>
          <w:instrText xml:space="preserve"> PAGEREF _Toc502152493 \h </w:instrText>
        </w:r>
        <w:r w:rsidR="008F1AA2">
          <w:rPr>
            <w:noProof/>
            <w:webHidden/>
          </w:rPr>
        </w:r>
        <w:r w:rsidR="008F1AA2">
          <w:rPr>
            <w:noProof/>
            <w:webHidden/>
          </w:rPr>
          <w:fldChar w:fldCharType="separate"/>
        </w:r>
        <w:r w:rsidR="008F1AA2">
          <w:rPr>
            <w:noProof/>
            <w:webHidden/>
          </w:rPr>
          <w:t>35</w:t>
        </w:r>
        <w:r w:rsidR="008F1AA2">
          <w:rPr>
            <w:noProof/>
            <w:webHidden/>
          </w:rPr>
          <w:fldChar w:fldCharType="end"/>
        </w:r>
      </w:hyperlink>
    </w:p>
    <w:p w14:paraId="373E57F3" w14:textId="4FD6378A" w:rsidR="008F1AA2" w:rsidRDefault="006D6624">
      <w:pPr>
        <w:pStyle w:val="Tabladeilustraciones"/>
        <w:tabs>
          <w:tab w:val="right" w:leader="dot" w:pos="9019"/>
        </w:tabs>
        <w:rPr>
          <w:rFonts w:asciiTheme="minorHAnsi" w:eastAsiaTheme="minorEastAsia" w:hAnsiTheme="minorHAnsi" w:cstheme="minorBidi"/>
          <w:noProof/>
          <w:color w:val="auto"/>
        </w:rPr>
      </w:pPr>
      <w:hyperlink r:id="rId22" w:anchor="_Toc502152494" w:history="1">
        <w:r w:rsidR="008F1AA2" w:rsidRPr="00ED6285">
          <w:rPr>
            <w:rStyle w:val="Hipervnculo"/>
            <w:noProof/>
          </w:rPr>
          <w:t>Ilustración 26 - Pidrive</w:t>
        </w:r>
        <w:r w:rsidR="008F1AA2">
          <w:rPr>
            <w:noProof/>
            <w:webHidden/>
          </w:rPr>
          <w:tab/>
        </w:r>
        <w:r w:rsidR="008F1AA2">
          <w:rPr>
            <w:noProof/>
            <w:webHidden/>
          </w:rPr>
          <w:fldChar w:fldCharType="begin"/>
        </w:r>
        <w:r w:rsidR="008F1AA2">
          <w:rPr>
            <w:noProof/>
            <w:webHidden/>
          </w:rPr>
          <w:instrText xml:space="preserve"> PAGEREF _Toc502152494 \h </w:instrText>
        </w:r>
        <w:r w:rsidR="008F1AA2">
          <w:rPr>
            <w:noProof/>
            <w:webHidden/>
          </w:rPr>
        </w:r>
        <w:r w:rsidR="008F1AA2">
          <w:rPr>
            <w:noProof/>
            <w:webHidden/>
          </w:rPr>
          <w:fldChar w:fldCharType="separate"/>
        </w:r>
        <w:r w:rsidR="008F1AA2">
          <w:rPr>
            <w:noProof/>
            <w:webHidden/>
          </w:rPr>
          <w:t>35</w:t>
        </w:r>
        <w:r w:rsidR="008F1AA2">
          <w:rPr>
            <w:noProof/>
            <w:webHidden/>
          </w:rPr>
          <w:fldChar w:fldCharType="end"/>
        </w:r>
      </w:hyperlink>
    </w:p>
    <w:p w14:paraId="6DC0E4A9" w14:textId="19ABD8E9" w:rsidR="008F1AA2" w:rsidRDefault="006D6624">
      <w:pPr>
        <w:pStyle w:val="Tabladeilustraciones"/>
        <w:tabs>
          <w:tab w:val="right" w:leader="dot" w:pos="9019"/>
        </w:tabs>
        <w:rPr>
          <w:rFonts w:asciiTheme="minorHAnsi" w:eastAsiaTheme="minorEastAsia" w:hAnsiTheme="minorHAnsi" w:cstheme="minorBidi"/>
          <w:noProof/>
          <w:color w:val="auto"/>
        </w:rPr>
      </w:pPr>
      <w:hyperlink r:id="rId23" w:anchor="_Toc502152495" w:history="1">
        <w:r w:rsidR="008F1AA2" w:rsidRPr="00ED6285">
          <w:rPr>
            <w:rStyle w:val="Hipervnculo"/>
            <w:noProof/>
          </w:rPr>
          <w:t>Ilustración 27 - Pi TFT</w:t>
        </w:r>
        <w:r w:rsidR="008F1AA2">
          <w:rPr>
            <w:noProof/>
            <w:webHidden/>
          </w:rPr>
          <w:tab/>
        </w:r>
        <w:r w:rsidR="008F1AA2">
          <w:rPr>
            <w:noProof/>
            <w:webHidden/>
          </w:rPr>
          <w:fldChar w:fldCharType="begin"/>
        </w:r>
        <w:r w:rsidR="008F1AA2">
          <w:rPr>
            <w:noProof/>
            <w:webHidden/>
          </w:rPr>
          <w:instrText xml:space="preserve"> PAGEREF _Toc502152495 \h </w:instrText>
        </w:r>
        <w:r w:rsidR="008F1AA2">
          <w:rPr>
            <w:noProof/>
            <w:webHidden/>
          </w:rPr>
        </w:r>
        <w:r w:rsidR="008F1AA2">
          <w:rPr>
            <w:noProof/>
            <w:webHidden/>
          </w:rPr>
          <w:fldChar w:fldCharType="separate"/>
        </w:r>
        <w:r w:rsidR="008F1AA2">
          <w:rPr>
            <w:noProof/>
            <w:webHidden/>
          </w:rPr>
          <w:t>35</w:t>
        </w:r>
        <w:r w:rsidR="008F1AA2">
          <w:rPr>
            <w:noProof/>
            <w:webHidden/>
          </w:rPr>
          <w:fldChar w:fldCharType="end"/>
        </w:r>
      </w:hyperlink>
    </w:p>
    <w:p w14:paraId="1C110A01" w14:textId="5561ABD2" w:rsidR="008F1AA2" w:rsidRDefault="006D6624">
      <w:pPr>
        <w:pStyle w:val="Tabladeilustraciones"/>
        <w:tabs>
          <w:tab w:val="right" w:leader="dot" w:pos="9019"/>
        </w:tabs>
        <w:rPr>
          <w:rFonts w:asciiTheme="minorHAnsi" w:eastAsiaTheme="minorEastAsia" w:hAnsiTheme="minorHAnsi" w:cstheme="minorBidi"/>
          <w:noProof/>
          <w:color w:val="auto"/>
        </w:rPr>
      </w:pPr>
      <w:hyperlink r:id="rId24" w:anchor="_Toc502152496" w:history="1">
        <w:r w:rsidR="008F1AA2" w:rsidRPr="00ED6285">
          <w:rPr>
            <w:rStyle w:val="Hipervnculo"/>
            <w:noProof/>
          </w:rPr>
          <w:t>Ilustración 28 - Aplicaciones móviles</w:t>
        </w:r>
        <w:r w:rsidR="008F1AA2">
          <w:rPr>
            <w:noProof/>
            <w:webHidden/>
          </w:rPr>
          <w:tab/>
        </w:r>
        <w:r w:rsidR="008F1AA2">
          <w:rPr>
            <w:noProof/>
            <w:webHidden/>
          </w:rPr>
          <w:fldChar w:fldCharType="begin"/>
        </w:r>
        <w:r w:rsidR="008F1AA2">
          <w:rPr>
            <w:noProof/>
            <w:webHidden/>
          </w:rPr>
          <w:instrText xml:space="preserve"> PAGEREF _Toc502152496 \h </w:instrText>
        </w:r>
        <w:r w:rsidR="008F1AA2">
          <w:rPr>
            <w:noProof/>
            <w:webHidden/>
          </w:rPr>
        </w:r>
        <w:r w:rsidR="008F1AA2">
          <w:rPr>
            <w:noProof/>
            <w:webHidden/>
          </w:rPr>
          <w:fldChar w:fldCharType="separate"/>
        </w:r>
        <w:r w:rsidR="008F1AA2">
          <w:rPr>
            <w:noProof/>
            <w:webHidden/>
          </w:rPr>
          <w:t>37</w:t>
        </w:r>
        <w:r w:rsidR="008F1AA2">
          <w:rPr>
            <w:noProof/>
            <w:webHidden/>
          </w:rPr>
          <w:fldChar w:fldCharType="end"/>
        </w:r>
      </w:hyperlink>
    </w:p>
    <w:p w14:paraId="54B97D56" w14:textId="3A73CD3F" w:rsidR="008F1AA2" w:rsidRDefault="006D6624">
      <w:pPr>
        <w:pStyle w:val="Tabladeilustraciones"/>
        <w:tabs>
          <w:tab w:val="right" w:leader="dot" w:pos="9019"/>
        </w:tabs>
        <w:rPr>
          <w:rFonts w:asciiTheme="minorHAnsi" w:eastAsiaTheme="minorEastAsia" w:hAnsiTheme="minorHAnsi" w:cstheme="minorBidi"/>
          <w:noProof/>
          <w:color w:val="auto"/>
        </w:rPr>
      </w:pPr>
      <w:hyperlink r:id="rId25" w:anchor="_Toc502152497" w:history="1">
        <w:r w:rsidR="008F1AA2" w:rsidRPr="00ED6285">
          <w:rPr>
            <w:rStyle w:val="Hipervnculo"/>
            <w:noProof/>
          </w:rPr>
          <w:t>Ilustración 29 - App nativa vs Web App</w:t>
        </w:r>
        <w:r w:rsidR="008F1AA2">
          <w:rPr>
            <w:noProof/>
            <w:webHidden/>
          </w:rPr>
          <w:tab/>
        </w:r>
        <w:r w:rsidR="008F1AA2">
          <w:rPr>
            <w:noProof/>
            <w:webHidden/>
          </w:rPr>
          <w:fldChar w:fldCharType="begin"/>
        </w:r>
        <w:r w:rsidR="008F1AA2">
          <w:rPr>
            <w:noProof/>
            <w:webHidden/>
          </w:rPr>
          <w:instrText xml:space="preserve"> PAGEREF _Toc502152497 \h </w:instrText>
        </w:r>
        <w:r w:rsidR="008F1AA2">
          <w:rPr>
            <w:noProof/>
            <w:webHidden/>
          </w:rPr>
        </w:r>
        <w:r w:rsidR="008F1AA2">
          <w:rPr>
            <w:noProof/>
            <w:webHidden/>
          </w:rPr>
          <w:fldChar w:fldCharType="separate"/>
        </w:r>
        <w:r w:rsidR="008F1AA2">
          <w:rPr>
            <w:noProof/>
            <w:webHidden/>
          </w:rPr>
          <w:t>37</w:t>
        </w:r>
        <w:r w:rsidR="008F1AA2">
          <w:rPr>
            <w:noProof/>
            <w:webHidden/>
          </w:rPr>
          <w:fldChar w:fldCharType="end"/>
        </w:r>
      </w:hyperlink>
    </w:p>
    <w:p w14:paraId="6B0A3630" w14:textId="4CB41B2F" w:rsidR="008F1AA2" w:rsidRDefault="006D6624">
      <w:pPr>
        <w:pStyle w:val="Tabladeilustraciones"/>
        <w:tabs>
          <w:tab w:val="right" w:leader="dot" w:pos="9019"/>
        </w:tabs>
        <w:rPr>
          <w:rFonts w:asciiTheme="minorHAnsi" w:eastAsiaTheme="minorEastAsia" w:hAnsiTheme="minorHAnsi" w:cstheme="minorBidi"/>
          <w:noProof/>
          <w:color w:val="auto"/>
        </w:rPr>
      </w:pPr>
      <w:hyperlink w:anchor="_Toc502152498" w:history="1">
        <w:r w:rsidR="008F1AA2" w:rsidRPr="00ED6285">
          <w:rPr>
            <w:rStyle w:val="Hipervnculo"/>
            <w:noProof/>
          </w:rPr>
          <w:t>Ilustración 30 – WebApps – Diseño multipropósito</w:t>
        </w:r>
        <w:r w:rsidR="008F1AA2">
          <w:rPr>
            <w:noProof/>
            <w:webHidden/>
          </w:rPr>
          <w:tab/>
        </w:r>
        <w:r w:rsidR="008F1AA2">
          <w:rPr>
            <w:noProof/>
            <w:webHidden/>
          </w:rPr>
          <w:fldChar w:fldCharType="begin"/>
        </w:r>
        <w:r w:rsidR="008F1AA2">
          <w:rPr>
            <w:noProof/>
            <w:webHidden/>
          </w:rPr>
          <w:instrText xml:space="preserve"> PAGEREF _Toc502152498 \h </w:instrText>
        </w:r>
        <w:r w:rsidR="008F1AA2">
          <w:rPr>
            <w:noProof/>
            <w:webHidden/>
          </w:rPr>
        </w:r>
        <w:r w:rsidR="008F1AA2">
          <w:rPr>
            <w:noProof/>
            <w:webHidden/>
          </w:rPr>
          <w:fldChar w:fldCharType="separate"/>
        </w:r>
        <w:r w:rsidR="008F1AA2">
          <w:rPr>
            <w:noProof/>
            <w:webHidden/>
          </w:rPr>
          <w:t>38</w:t>
        </w:r>
        <w:r w:rsidR="008F1AA2">
          <w:rPr>
            <w:noProof/>
            <w:webHidden/>
          </w:rPr>
          <w:fldChar w:fldCharType="end"/>
        </w:r>
      </w:hyperlink>
    </w:p>
    <w:p w14:paraId="01CDC980" w14:textId="536A152F" w:rsidR="008F1AA2" w:rsidRDefault="006D6624">
      <w:pPr>
        <w:pStyle w:val="Tabladeilustraciones"/>
        <w:tabs>
          <w:tab w:val="right" w:leader="dot" w:pos="9019"/>
        </w:tabs>
        <w:rPr>
          <w:rFonts w:asciiTheme="minorHAnsi" w:eastAsiaTheme="minorEastAsia" w:hAnsiTheme="minorHAnsi" w:cstheme="minorBidi"/>
          <w:noProof/>
          <w:color w:val="auto"/>
        </w:rPr>
      </w:pPr>
      <w:hyperlink r:id="rId26" w:anchor="_Toc502152499" w:history="1">
        <w:r w:rsidR="008F1AA2" w:rsidRPr="00ED6285">
          <w:rPr>
            <w:rStyle w:val="Hipervnculo"/>
            <w:noProof/>
          </w:rPr>
          <w:t>Ilustración 31 - Arquitectura de Android</w:t>
        </w:r>
        <w:r w:rsidR="008F1AA2">
          <w:rPr>
            <w:noProof/>
            <w:webHidden/>
          </w:rPr>
          <w:tab/>
        </w:r>
        <w:r w:rsidR="008F1AA2">
          <w:rPr>
            <w:noProof/>
            <w:webHidden/>
          </w:rPr>
          <w:fldChar w:fldCharType="begin"/>
        </w:r>
        <w:r w:rsidR="008F1AA2">
          <w:rPr>
            <w:noProof/>
            <w:webHidden/>
          </w:rPr>
          <w:instrText xml:space="preserve"> PAGEREF _Toc502152499 \h </w:instrText>
        </w:r>
        <w:r w:rsidR="008F1AA2">
          <w:rPr>
            <w:noProof/>
            <w:webHidden/>
          </w:rPr>
        </w:r>
        <w:r w:rsidR="008F1AA2">
          <w:rPr>
            <w:noProof/>
            <w:webHidden/>
          </w:rPr>
          <w:fldChar w:fldCharType="separate"/>
        </w:r>
        <w:r w:rsidR="008F1AA2">
          <w:rPr>
            <w:noProof/>
            <w:webHidden/>
          </w:rPr>
          <w:t>39</w:t>
        </w:r>
        <w:r w:rsidR="008F1AA2">
          <w:rPr>
            <w:noProof/>
            <w:webHidden/>
          </w:rPr>
          <w:fldChar w:fldCharType="end"/>
        </w:r>
      </w:hyperlink>
    </w:p>
    <w:p w14:paraId="4EB7E2EE" w14:textId="192DB0CE" w:rsidR="008F1AA2" w:rsidRDefault="006D6624">
      <w:pPr>
        <w:pStyle w:val="Tabladeilustraciones"/>
        <w:tabs>
          <w:tab w:val="right" w:leader="dot" w:pos="9019"/>
        </w:tabs>
        <w:rPr>
          <w:rFonts w:asciiTheme="minorHAnsi" w:eastAsiaTheme="minorEastAsia" w:hAnsiTheme="minorHAnsi" w:cstheme="minorBidi"/>
          <w:noProof/>
          <w:color w:val="auto"/>
        </w:rPr>
      </w:pPr>
      <w:hyperlink r:id="rId27" w:anchor="_Toc502152500" w:history="1">
        <w:r w:rsidR="008F1AA2" w:rsidRPr="00ED6285">
          <w:rPr>
            <w:rStyle w:val="Hipervnculo"/>
            <w:noProof/>
          </w:rPr>
          <w:t>Ilustración 32 - Logo de Android</w:t>
        </w:r>
        <w:r w:rsidR="008F1AA2">
          <w:rPr>
            <w:noProof/>
            <w:webHidden/>
          </w:rPr>
          <w:tab/>
        </w:r>
        <w:r w:rsidR="008F1AA2">
          <w:rPr>
            <w:noProof/>
            <w:webHidden/>
          </w:rPr>
          <w:fldChar w:fldCharType="begin"/>
        </w:r>
        <w:r w:rsidR="008F1AA2">
          <w:rPr>
            <w:noProof/>
            <w:webHidden/>
          </w:rPr>
          <w:instrText xml:space="preserve"> PAGEREF _Toc502152500 \h </w:instrText>
        </w:r>
        <w:r w:rsidR="008F1AA2">
          <w:rPr>
            <w:noProof/>
            <w:webHidden/>
          </w:rPr>
        </w:r>
        <w:r w:rsidR="008F1AA2">
          <w:rPr>
            <w:noProof/>
            <w:webHidden/>
          </w:rPr>
          <w:fldChar w:fldCharType="separate"/>
        </w:r>
        <w:r w:rsidR="008F1AA2">
          <w:rPr>
            <w:noProof/>
            <w:webHidden/>
          </w:rPr>
          <w:t>39</w:t>
        </w:r>
        <w:r w:rsidR="008F1AA2">
          <w:rPr>
            <w:noProof/>
            <w:webHidden/>
          </w:rPr>
          <w:fldChar w:fldCharType="end"/>
        </w:r>
      </w:hyperlink>
    </w:p>
    <w:p w14:paraId="7F899D79" w14:textId="35418D80" w:rsidR="008F1AA2" w:rsidRDefault="006D6624">
      <w:pPr>
        <w:pStyle w:val="Tabladeilustraciones"/>
        <w:tabs>
          <w:tab w:val="right" w:leader="dot" w:pos="9019"/>
        </w:tabs>
        <w:rPr>
          <w:rFonts w:asciiTheme="minorHAnsi" w:eastAsiaTheme="minorEastAsia" w:hAnsiTheme="minorHAnsi" w:cstheme="minorBidi"/>
          <w:noProof/>
          <w:color w:val="auto"/>
        </w:rPr>
      </w:pPr>
      <w:hyperlink w:anchor="_Toc502152501" w:history="1">
        <w:r w:rsidR="008F1AA2" w:rsidRPr="00ED6285">
          <w:rPr>
            <w:rStyle w:val="Hipervnculo"/>
            <w:noProof/>
          </w:rPr>
          <w:t>Ilustración 33 - Cuadro comparativo nativas</w:t>
        </w:r>
        <w:r w:rsidR="008F1AA2">
          <w:rPr>
            <w:noProof/>
            <w:webHidden/>
          </w:rPr>
          <w:tab/>
        </w:r>
        <w:r w:rsidR="008F1AA2">
          <w:rPr>
            <w:noProof/>
            <w:webHidden/>
          </w:rPr>
          <w:fldChar w:fldCharType="begin"/>
        </w:r>
        <w:r w:rsidR="008F1AA2">
          <w:rPr>
            <w:noProof/>
            <w:webHidden/>
          </w:rPr>
          <w:instrText xml:space="preserve"> PAGEREF _Toc502152501 \h </w:instrText>
        </w:r>
        <w:r w:rsidR="008F1AA2">
          <w:rPr>
            <w:noProof/>
            <w:webHidden/>
          </w:rPr>
        </w:r>
        <w:r w:rsidR="008F1AA2">
          <w:rPr>
            <w:noProof/>
            <w:webHidden/>
          </w:rPr>
          <w:fldChar w:fldCharType="separate"/>
        </w:r>
        <w:r w:rsidR="008F1AA2">
          <w:rPr>
            <w:noProof/>
            <w:webHidden/>
          </w:rPr>
          <w:t>41</w:t>
        </w:r>
        <w:r w:rsidR="008F1AA2">
          <w:rPr>
            <w:noProof/>
            <w:webHidden/>
          </w:rPr>
          <w:fldChar w:fldCharType="end"/>
        </w:r>
      </w:hyperlink>
    </w:p>
    <w:p w14:paraId="5D6B3A12" w14:textId="42CF3193" w:rsidR="008F1AA2" w:rsidRDefault="006D6624">
      <w:pPr>
        <w:pStyle w:val="Tabladeilustraciones"/>
        <w:tabs>
          <w:tab w:val="right" w:leader="dot" w:pos="9019"/>
        </w:tabs>
        <w:rPr>
          <w:rFonts w:asciiTheme="minorHAnsi" w:eastAsiaTheme="minorEastAsia" w:hAnsiTheme="minorHAnsi" w:cstheme="minorBidi"/>
          <w:noProof/>
          <w:color w:val="auto"/>
        </w:rPr>
      </w:pPr>
      <w:hyperlink w:anchor="_Toc502152502" w:history="1">
        <w:r w:rsidR="008F1AA2" w:rsidRPr="00ED6285">
          <w:rPr>
            <w:rStyle w:val="Hipervnculo"/>
            <w:noProof/>
          </w:rPr>
          <w:t>Ilustración 34 - Cuadro comparativo - Aplicaciones Web</w:t>
        </w:r>
        <w:r w:rsidR="008F1AA2">
          <w:rPr>
            <w:noProof/>
            <w:webHidden/>
          </w:rPr>
          <w:tab/>
        </w:r>
        <w:r w:rsidR="008F1AA2">
          <w:rPr>
            <w:noProof/>
            <w:webHidden/>
          </w:rPr>
          <w:fldChar w:fldCharType="begin"/>
        </w:r>
        <w:r w:rsidR="008F1AA2">
          <w:rPr>
            <w:noProof/>
            <w:webHidden/>
          </w:rPr>
          <w:instrText xml:space="preserve"> PAGEREF _Toc502152502 \h </w:instrText>
        </w:r>
        <w:r w:rsidR="008F1AA2">
          <w:rPr>
            <w:noProof/>
            <w:webHidden/>
          </w:rPr>
        </w:r>
        <w:r w:rsidR="008F1AA2">
          <w:rPr>
            <w:noProof/>
            <w:webHidden/>
          </w:rPr>
          <w:fldChar w:fldCharType="separate"/>
        </w:r>
        <w:r w:rsidR="008F1AA2">
          <w:rPr>
            <w:noProof/>
            <w:webHidden/>
          </w:rPr>
          <w:t>41</w:t>
        </w:r>
        <w:r w:rsidR="008F1AA2">
          <w:rPr>
            <w:noProof/>
            <w:webHidden/>
          </w:rPr>
          <w:fldChar w:fldCharType="end"/>
        </w:r>
      </w:hyperlink>
    </w:p>
    <w:p w14:paraId="759F9BFA" w14:textId="2598CA9A" w:rsidR="008F1AA2" w:rsidRDefault="006D6624">
      <w:pPr>
        <w:pStyle w:val="Tabladeilustraciones"/>
        <w:tabs>
          <w:tab w:val="right" w:leader="dot" w:pos="9019"/>
        </w:tabs>
        <w:rPr>
          <w:rFonts w:asciiTheme="minorHAnsi" w:eastAsiaTheme="minorEastAsia" w:hAnsiTheme="minorHAnsi" w:cstheme="minorBidi"/>
          <w:noProof/>
          <w:color w:val="auto"/>
        </w:rPr>
      </w:pPr>
      <w:hyperlink w:anchor="_Toc502152503" w:history="1">
        <w:r w:rsidR="008F1AA2" w:rsidRPr="00ED6285">
          <w:rPr>
            <w:rStyle w:val="Hipervnculo"/>
            <w:noProof/>
          </w:rPr>
          <w:t>Ilustración 35 -  Comparativa aplicaciones híbridas</w:t>
        </w:r>
        <w:r w:rsidR="008F1AA2">
          <w:rPr>
            <w:noProof/>
            <w:webHidden/>
          </w:rPr>
          <w:tab/>
        </w:r>
        <w:r w:rsidR="008F1AA2">
          <w:rPr>
            <w:noProof/>
            <w:webHidden/>
          </w:rPr>
          <w:fldChar w:fldCharType="begin"/>
        </w:r>
        <w:r w:rsidR="008F1AA2">
          <w:rPr>
            <w:noProof/>
            <w:webHidden/>
          </w:rPr>
          <w:instrText xml:space="preserve"> PAGEREF _Toc502152503 \h </w:instrText>
        </w:r>
        <w:r w:rsidR="008F1AA2">
          <w:rPr>
            <w:noProof/>
            <w:webHidden/>
          </w:rPr>
        </w:r>
        <w:r w:rsidR="008F1AA2">
          <w:rPr>
            <w:noProof/>
            <w:webHidden/>
          </w:rPr>
          <w:fldChar w:fldCharType="separate"/>
        </w:r>
        <w:r w:rsidR="008F1AA2">
          <w:rPr>
            <w:noProof/>
            <w:webHidden/>
          </w:rPr>
          <w:t>42</w:t>
        </w:r>
        <w:r w:rsidR="008F1AA2">
          <w:rPr>
            <w:noProof/>
            <w:webHidden/>
          </w:rPr>
          <w:fldChar w:fldCharType="end"/>
        </w:r>
      </w:hyperlink>
    </w:p>
    <w:p w14:paraId="072FC50D" w14:textId="31BA63F5" w:rsidR="008F1AA2" w:rsidRDefault="006D6624">
      <w:pPr>
        <w:pStyle w:val="Tabladeilustraciones"/>
        <w:tabs>
          <w:tab w:val="right" w:leader="dot" w:pos="9019"/>
        </w:tabs>
        <w:rPr>
          <w:rFonts w:asciiTheme="minorHAnsi" w:eastAsiaTheme="minorEastAsia" w:hAnsiTheme="minorHAnsi" w:cstheme="minorBidi"/>
          <w:noProof/>
          <w:color w:val="auto"/>
        </w:rPr>
      </w:pPr>
      <w:hyperlink w:anchor="_Toc502152504" w:history="1">
        <w:r w:rsidR="008F1AA2" w:rsidRPr="00ED6285">
          <w:rPr>
            <w:rStyle w:val="Hipervnculo"/>
            <w:noProof/>
          </w:rPr>
          <w:t>Ilustración 36 - Herramientas para desarrollo de apps</w:t>
        </w:r>
        <w:r w:rsidR="008F1AA2">
          <w:rPr>
            <w:noProof/>
            <w:webHidden/>
          </w:rPr>
          <w:tab/>
        </w:r>
        <w:r w:rsidR="008F1AA2">
          <w:rPr>
            <w:noProof/>
            <w:webHidden/>
          </w:rPr>
          <w:fldChar w:fldCharType="begin"/>
        </w:r>
        <w:r w:rsidR="008F1AA2">
          <w:rPr>
            <w:noProof/>
            <w:webHidden/>
          </w:rPr>
          <w:instrText xml:space="preserve"> PAGEREF _Toc502152504 \h </w:instrText>
        </w:r>
        <w:r w:rsidR="008F1AA2">
          <w:rPr>
            <w:noProof/>
            <w:webHidden/>
          </w:rPr>
        </w:r>
        <w:r w:rsidR="008F1AA2">
          <w:rPr>
            <w:noProof/>
            <w:webHidden/>
          </w:rPr>
          <w:fldChar w:fldCharType="separate"/>
        </w:r>
        <w:r w:rsidR="008F1AA2">
          <w:rPr>
            <w:noProof/>
            <w:webHidden/>
          </w:rPr>
          <w:t>43</w:t>
        </w:r>
        <w:r w:rsidR="008F1AA2">
          <w:rPr>
            <w:noProof/>
            <w:webHidden/>
          </w:rPr>
          <w:fldChar w:fldCharType="end"/>
        </w:r>
      </w:hyperlink>
    </w:p>
    <w:p w14:paraId="4EA747AF" w14:textId="40302906" w:rsidR="008F1AA2" w:rsidRDefault="006D6624">
      <w:pPr>
        <w:pStyle w:val="Tabladeilustraciones"/>
        <w:tabs>
          <w:tab w:val="right" w:leader="dot" w:pos="9019"/>
        </w:tabs>
        <w:rPr>
          <w:rFonts w:asciiTheme="minorHAnsi" w:eastAsiaTheme="minorEastAsia" w:hAnsiTheme="minorHAnsi" w:cstheme="minorBidi"/>
          <w:noProof/>
          <w:color w:val="auto"/>
        </w:rPr>
      </w:pPr>
      <w:hyperlink r:id="rId28" w:anchor="_Toc502152505" w:history="1">
        <w:r w:rsidR="008F1AA2" w:rsidRPr="00ED6285">
          <w:rPr>
            <w:rStyle w:val="Hipervnculo"/>
            <w:noProof/>
          </w:rPr>
          <w:t>Ilustración 37 - Logo del motor V8</w:t>
        </w:r>
        <w:r w:rsidR="008F1AA2">
          <w:rPr>
            <w:noProof/>
            <w:webHidden/>
          </w:rPr>
          <w:tab/>
        </w:r>
        <w:r w:rsidR="008F1AA2">
          <w:rPr>
            <w:noProof/>
            <w:webHidden/>
          </w:rPr>
          <w:fldChar w:fldCharType="begin"/>
        </w:r>
        <w:r w:rsidR="008F1AA2">
          <w:rPr>
            <w:noProof/>
            <w:webHidden/>
          </w:rPr>
          <w:instrText xml:space="preserve"> PAGEREF _Toc502152505 \h </w:instrText>
        </w:r>
        <w:r w:rsidR="008F1AA2">
          <w:rPr>
            <w:noProof/>
            <w:webHidden/>
          </w:rPr>
        </w:r>
        <w:r w:rsidR="008F1AA2">
          <w:rPr>
            <w:noProof/>
            <w:webHidden/>
          </w:rPr>
          <w:fldChar w:fldCharType="separate"/>
        </w:r>
        <w:r w:rsidR="008F1AA2">
          <w:rPr>
            <w:noProof/>
            <w:webHidden/>
          </w:rPr>
          <w:t>47</w:t>
        </w:r>
        <w:r w:rsidR="008F1AA2">
          <w:rPr>
            <w:noProof/>
            <w:webHidden/>
          </w:rPr>
          <w:fldChar w:fldCharType="end"/>
        </w:r>
      </w:hyperlink>
    </w:p>
    <w:p w14:paraId="0275D4C0" w14:textId="27B8313F" w:rsidR="008F1AA2" w:rsidRDefault="006D6624">
      <w:pPr>
        <w:pStyle w:val="Tabladeilustraciones"/>
        <w:tabs>
          <w:tab w:val="right" w:leader="dot" w:pos="9019"/>
        </w:tabs>
        <w:rPr>
          <w:rFonts w:asciiTheme="minorHAnsi" w:eastAsiaTheme="minorEastAsia" w:hAnsiTheme="minorHAnsi" w:cstheme="minorBidi"/>
          <w:noProof/>
          <w:color w:val="auto"/>
        </w:rPr>
      </w:pPr>
      <w:hyperlink w:anchor="_Toc502152506" w:history="1">
        <w:r w:rsidR="008F1AA2" w:rsidRPr="00ED6285">
          <w:rPr>
            <w:rStyle w:val="Hipervnculo"/>
            <w:noProof/>
          </w:rPr>
          <w:t>Ilustración 38 - Arquitectura de interacción MEAN</w:t>
        </w:r>
        <w:r w:rsidR="008F1AA2">
          <w:rPr>
            <w:noProof/>
            <w:webHidden/>
          </w:rPr>
          <w:tab/>
        </w:r>
        <w:r w:rsidR="008F1AA2">
          <w:rPr>
            <w:noProof/>
            <w:webHidden/>
          </w:rPr>
          <w:fldChar w:fldCharType="begin"/>
        </w:r>
        <w:r w:rsidR="008F1AA2">
          <w:rPr>
            <w:noProof/>
            <w:webHidden/>
          </w:rPr>
          <w:instrText xml:space="preserve"> PAGEREF _Toc502152506 \h </w:instrText>
        </w:r>
        <w:r w:rsidR="008F1AA2">
          <w:rPr>
            <w:noProof/>
            <w:webHidden/>
          </w:rPr>
        </w:r>
        <w:r w:rsidR="008F1AA2">
          <w:rPr>
            <w:noProof/>
            <w:webHidden/>
          </w:rPr>
          <w:fldChar w:fldCharType="separate"/>
        </w:r>
        <w:r w:rsidR="008F1AA2">
          <w:rPr>
            <w:noProof/>
            <w:webHidden/>
          </w:rPr>
          <w:t>47</w:t>
        </w:r>
        <w:r w:rsidR="008F1AA2">
          <w:rPr>
            <w:noProof/>
            <w:webHidden/>
          </w:rPr>
          <w:fldChar w:fldCharType="end"/>
        </w:r>
      </w:hyperlink>
    </w:p>
    <w:p w14:paraId="7D6F8ADC" w14:textId="58B0A43B" w:rsidR="008F1AA2" w:rsidRDefault="006D6624">
      <w:pPr>
        <w:pStyle w:val="Tabladeilustraciones"/>
        <w:tabs>
          <w:tab w:val="right" w:leader="dot" w:pos="9019"/>
        </w:tabs>
        <w:rPr>
          <w:rFonts w:asciiTheme="minorHAnsi" w:eastAsiaTheme="minorEastAsia" w:hAnsiTheme="minorHAnsi" w:cstheme="minorBidi"/>
          <w:noProof/>
          <w:color w:val="auto"/>
        </w:rPr>
      </w:pPr>
      <w:hyperlink r:id="rId29" w:anchor="_Toc502152507" w:history="1">
        <w:r w:rsidR="008F1AA2" w:rsidRPr="00ED6285">
          <w:rPr>
            <w:rStyle w:val="Hipervnculo"/>
            <w:noProof/>
          </w:rPr>
          <w:t>Ilustración 39 - Logo de JSON</w:t>
        </w:r>
        <w:r w:rsidR="008F1AA2">
          <w:rPr>
            <w:noProof/>
            <w:webHidden/>
          </w:rPr>
          <w:tab/>
        </w:r>
        <w:r w:rsidR="008F1AA2">
          <w:rPr>
            <w:noProof/>
            <w:webHidden/>
          </w:rPr>
          <w:fldChar w:fldCharType="begin"/>
        </w:r>
        <w:r w:rsidR="008F1AA2">
          <w:rPr>
            <w:noProof/>
            <w:webHidden/>
          </w:rPr>
          <w:instrText xml:space="preserve"> PAGEREF _Toc502152507 \h </w:instrText>
        </w:r>
        <w:r w:rsidR="008F1AA2">
          <w:rPr>
            <w:noProof/>
            <w:webHidden/>
          </w:rPr>
        </w:r>
        <w:r w:rsidR="008F1AA2">
          <w:rPr>
            <w:noProof/>
            <w:webHidden/>
          </w:rPr>
          <w:fldChar w:fldCharType="separate"/>
        </w:r>
        <w:r w:rsidR="008F1AA2">
          <w:rPr>
            <w:noProof/>
            <w:webHidden/>
          </w:rPr>
          <w:t>48</w:t>
        </w:r>
        <w:r w:rsidR="008F1AA2">
          <w:rPr>
            <w:noProof/>
            <w:webHidden/>
          </w:rPr>
          <w:fldChar w:fldCharType="end"/>
        </w:r>
      </w:hyperlink>
    </w:p>
    <w:p w14:paraId="3B2F1435" w14:textId="3B5B91EE" w:rsidR="008F1AA2" w:rsidRDefault="006D6624">
      <w:pPr>
        <w:pStyle w:val="Tabladeilustraciones"/>
        <w:tabs>
          <w:tab w:val="right" w:leader="dot" w:pos="9019"/>
        </w:tabs>
        <w:rPr>
          <w:rFonts w:asciiTheme="minorHAnsi" w:eastAsiaTheme="minorEastAsia" w:hAnsiTheme="minorHAnsi" w:cstheme="minorBidi"/>
          <w:noProof/>
          <w:color w:val="auto"/>
        </w:rPr>
      </w:pPr>
      <w:hyperlink w:anchor="_Toc502152508" w:history="1">
        <w:r w:rsidR="008F1AA2" w:rsidRPr="00ED6285">
          <w:rPr>
            <w:rStyle w:val="Hipervnculo"/>
            <w:noProof/>
          </w:rPr>
          <w:t>Ilustración 40 - JSON pegamento de tecnologias</w:t>
        </w:r>
        <w:r w:rsidR="008F1AA2">
          <w:rPr>
            <w:noProof/>
            <w:webHidden/>
          </w:rPr>
          <w:tab/>
        </w:r>
        <w:r w:rsidR="008F1AA2">
          <w:rPr>
            <w:noProof/>
            <w:webHidden/>
          </w:rPr>
          <w:fldChar w:fldCharType="begin"/>
        </w:r>
        <w:r w:rsidR="008F1AA2">
          <w:rPr>
            <w:noProof/>
            <w:webHidden/>
          </w:rPr>
          <w:instrText xml:space="preserve"> PAGEREF _Toc502152508 \h </w:instrText>
        </w:r>
        <w:r w:rsidR="008F1AA2">
          <w:rPr>
            <w:noProof/>
            <w:webHidden/>
          </w:rPr>
        </w:r>
        <w:r w:rsidR="008F1AA2">
          <w:rPr>
            <w:noProof/>
            <w:webHidden/>
          </w:rPr>
          <w:fldChar w:fldCharType="separate"/>
        </w:r>
        <w:r w:rsidR="008F1AA2">
          <w:rPr>
            <w:noProof/>
            <w:webHidden/>
          </w:rPr>
          <w:t>48</w:t>
        </w:r>
        <w:r w:rsidR="008F1AA2">
          <w:rPr>
            <w:noProof/>
            <w:webHidden/>
          </w:rPr>
          <w:fldChar w:fldCharType="end"/>
        </w:r>
      </w:hyperlink>
    </w:p>
    <w:p w14:paraId="18271098" w14:textId="6C39380D" w:rsidR="008F1AA2" w:rsidRDefault="006D6624">
      <w:pPr>
        <w:pStyle w:val="Tabladeilustraciones"/>
        <w:tabs>
          <w:tab w:val="right" w:leader="dot" w:pos="9019"/>
        </w:tabs>
        <w:rPr>
          <w:rFonts w:asciiTheme="minorHAnsi" w:eastAsiaTheme="minorEastAsia" w:hAnsiTheme="minorHAnsi" w:cstheme="minorBidi"/>
          <w:noProof/>
          <w:color w:val="auto"/>
        </w:rPr>
      </w:pPr>
      <w:hyperlink r:id="rId30" w:anchor="_Toc502152509" w:history="1">
        <w:r w:rsidR="008F1AA2" w:rsidRPr="00ED6285">
          <w:rPr>
            <w:rStyle w:val="Hipervnculo"/>
            <w:noProof/>
          </w:rPr>
          <w:t>Ilustración 41 - Página oficial de Johnny-Five</w:t>
        </w:r>
        <w:r w:rsidR="008F1AA2">
          <w:rPr>
            <w:noProof/>
            <w:webHidden/>
          </w:rPr>
          <w:tab/>
        </w:r>
        <w:r w:rsidR="008F1AA2">
          <w:rPr>
            <w:noProof/>
            <w:webHidden/>
          </w:rPr>
          <w:fldChar w:fldCharType="begin"/>
        </w:r>
        <w:r w:rsidR="008F1AA2">
          <w:rPr>
            <w:noProof/>
            <w:webHidden/>
          </w:rPr>
          <w:instrText xml:space="preserve"> PAGEREF _Toc502152509 \h </w:instrText>
        </w:r>
        <w:r w:rsidR="008F1AA2">
          <w:rPr>
            <w:noProof/>
            <w:webHidden/>
          </w:rPr>
        </w:r>
        <w:r w:rsidR="008F1AA2">
          <w:rPr>
            <w:noProof/>
            <w:webHidden/>
          </w:rPr>
          <w:fldChar w:fldCharType="separate"/>
        </w:r>
        <w:r w:rsidR="008F1AA2">
          <w:rPr>
            <w:noProof/>
            <w:webHidden/>
          </w:rPr>
          <w:t>49</w:t>
        </w:r>
        <w:r w:rsidR="008F1AA2">
          <w:rPr>
            <w:noProof/>
            <w:webHidden/>
          </w:rPr>
          <w:fldChar w:fldCharType="end"/>
        </w:r>
      </w:hyperlink>
    </w:p>
    <w:p w14:paraId="2DB45ACE" w14:textId="2489B67A" w:rsidR="008F1AA2" w:rsidRDefault="006D6624">
      <w:pPr>
        <w:pStyle w:val="Tabladeilustraciones"/>
        <w:tabs>
          <w:tab w:val="right" w:leader="dot" w:pos="9019"/>
        </w:tabs>
        <w:rPr>
          <w:rFonts w:asciiTheme="minorHAnsi" w:eastAsiaTheme="minorEastAsia" w:hAnsiTheme="minorHAnsi" w:cstheme="minorBidi"/>
          <w:noProof/>
          <w:color w:val="auto"/>
        </w:rPr>
      </w:pPr>
      <w:hyperlink r:id="rId31" w:anchor="_Toc502152510" w:history="1">
        <w:r w:rsidR="008F1AA2" w:rsidRPr="00ED6285">
          <w:rPr>
            <w:rStyle w:val="Hipervnculo"/>
            <w:noProof/>
          </w:rPr>
          <w:t>Ilustración 42 - Remote Wiring de Windows</w:t>
        </w:r>
        <w:r w:rsidR="008F1AA2">
          <w:rPr>
            <w:noProof/>
            <w:webHidden/>
          </w:rPr>
          <w:tab/>
        </w:r>
        <w:r w:rsidR="008F1AA2">
          <w:rPr>
            <w:noProof/>
            <w:webHidden/>
          </w:rPr>
          <w:fldChar w:fldCharType="begin"/>
        </w:r>
        <w:r w:rsidR="008F1AA2">
          <w:rPr>
            <w:noProof/>
            <w:webHidden/>
          </w:rPr>
          <w:instrText xml:space="preserve"> PAGEREF _Toc502152510 \h </w:instrText>
        </w:r>
        <w:r w:rsidR="008F1AA2">
          <w:rPr>
            <w:noProof/>
            <w:webHidden/>
          </w:rPr>
        </w:r>
        <w:r w:rsidR="008F1AA2">
          <w:rPr>
            <w:noProof/>
            <w:webHidden/>
          </w:rPr>
          <w:fldChar w:fldCharType="separate"/>
        </w:r>
        <w:r w:rsidR="008F1AA2">
          <w:rPr>
            <w:noProof/>
            <w:webHidden/>
          </w:rPr>
          <w:t>50</w:t>
        </w:r>
        <w:r w:rsidR="008F1AA2">
          <w:rPr>
            <w:noProof/>
            <w:webHidden/>
          </w:rPr>
          <w:fldChar w:fldCharType="end"/>
        </w:r>
      </w:hyperlink>
    </w:p>
    <w:p w14:paraId="7B0C6487" w14:textId="5AD91EB8" w:rsidR="008F1AA2" w:rsidRDefault="006D6624">
      <w:pPr>
        <w:pStyle w:val="Tabladeilustraciones"/>
        <w:tabs>
          <w:tab w:val="right" w:leader="dot" w:pos="9019"/>
        </w:tabs>
        <w:rPr>
          <w:rFonts w:asciiTheme="minorHAnsi" w:eastAsiaTheme="minorEastAsia" w:hAnsiTheme="minorHAnsi" w:cstheme="minorBidi"/>
          <w:noProof/>
          <w:color w:val="auto"/>
        </w:rPr>
      </w:pPr>
      <w:hyperlink r:id="rId32" w:anchor="_Toc502152511" w:history="1">
        <w:r w:rsidR="008F1AA2" w:rsidRPr="00ED6285">
          <w:rPr>
            <w:rStyle w:val="Hipervnculo"/>
            <w:noProof/>
          </w:rPr>
          <w:t>Ilustración 43 - Sketch de Arduino</w:t>
        </w:r>
        <w:r w:rsidR="008F1AA2">
          <w:rPr>
            <w:noProof/>
            <w:webHidden/>
          </w:rPr>
          <w:tab/>
        </w:r>
        <w:r w:rsidR="008F1AA2">
          <w:rPr>
            <w:noProof/>
            <w:webHidden/>
          </w:rPr>
          <w:fldChar w:fldCharType="begin"/>
        </w:r>
        <w:r w:rsidR="008F1AA2">
          <w:rPr>
            <w:noProof/>
            <w:webHidden/>
          </w:rPr>
          <w:instrText xml:space="preserve"> PAGEREF _Toc502152511 \h </w:instrText>
        </w:r>
        <w:r w:rsidR="008F1AA2">
          <w:rPr>
            <w:noProof/>
            <w:webHidden/>
          </w:rPr>
        </w:r>
        <w:r w:rsidR="008F1AA2">
          <w:rPr>
            <w:noProof/>
            <w:webHidden/>
          </w:rPr>
          <w:fldChar w:fldCharType="separate"/>
        </w:r>
        <w:r w:rsidR="008F1AA2">
          <w:rPr>
            <w:noProof/>
            <w:webHidden/>
          </w:rPr>
          <w:t>50</w:t>
        </w:r>
        <w:r w:rsidR="008F1AA2">
          <w:rPr>
            <w:noProof/>
            <w:webHidden/>
          </w:rPr>
          <w:fldChar w:fldCharType="end"/>
        </w:r>
      </w:hyperlink>
    </w:p>
    <w:p w14:paraId="25798B20" w14:textId="6372D0AA" w:rsidR="008F1AA2" w:rsidRDefault="006D6624">
      <w:pPr>
        <w:pStyle w:val="Tabladeilustraciones"/>
        <w:tabs>
          <w:tab w:val="right" w:leader="dot" w:pos="9019"/>
        </w:tabs>
        <w:rPr>
          <w:rFonts w:asciiTheme="minorHAnsi" w:eastAsiaTheme="minorEastAsia" w:hAnsiTheme="minorHAnsi" w:cstheme="minorBidi"/>
          <w:noProof/>
          <w:color w:val="auto"/>
        </w:rPr>
      </w:pPr>
      <w:hyperlink r:id="rId33" w:anchor="_Toc502152512" w:history="1">
        <w:r w:rsidR="008F1AA2" w:rsidRPr="00ED6285">
          <w:rPr>
            <w:rStyle w:val="Hipervnculo"/>
            <w:noProof/>
          </w:rPr>
          <w:t>Ilustración 44 - Código StandardFirmata</w:t>
        </w:r>
        <w:r w:rsidR="008F1AA2">
          <w:rPr>
            <w:noProof/>
            <w:webHidden/>
          </w:rPr>
          <w:tab/>
        </w:r>
        <w:r w:rsidR="008F1AA2">
          <w:rPr>
            <w:noProof/>
            <w:webHidden/>
          </w:rPr>
          <w:fldChar w:fldCharType="begin"/>
        </w:r>
        <w:r w:rsidR="008F1AA2">
          <w:rPr>
            <w:noProof/>
            <w:webHidden/>
          </w:rPr>
          <w:instrText xml:space="preserve"> PAGEREF _Toc502152512 \h </w:instrText>
        </w:r>
        <w:r w:rsidR="008F1AA2">
          <w:rPr>
            <w:noProof/>
            <w:webHidden/>
          </w:rPr>
        </w:r>
        <w:r w:rsidR="008F1AA2">
          <w:rPr>
            <w:noProof/>
            <w:webHidden/>
          </w:rPr>
          <w:fldChar w:fldCharType="separate"/>
        </w:r>
        <w:r w:rsidR="008F1AA2">
          <w:rPr>
            <w:noProof/>
            <w:webHidden/>
          </w:rPr>
          <w:t>51</w:t>
        </w:r>
        <w:r w:rsidR="008F1AA2">
          <w:rPr>
            <w:noProof/>
            <w:webHidden/>
          </w:rPr>
          <w:fldChar w:fldCharType="end"/>
        </w:r>
      </w:hyperlink>
    </w:p>
    <w:p w14:paraId="42DB1CAC" w14:textId="281230B7" w:rsidR="008F1AA2" w:rsidRDefault="006D6624">
      <w:pPr>
        <w:pStyle w:val="Tabladeilustraciones"/>
        <w:tabs>
          <w:tab w:val="right" w:leader="dot" w:pos="9019"/>
        </w:tabs>
        <w:rPr>
          <w:rFonts w:asciiTheme="minorHAnsi" w:eastAsiaTheme="minorEastAsia" w:hAnsiTheme="minorHAnsi" w:cstheme="minorBidi"/>
          <w:noProof/>
          <w:color w:val="auto"/>
        </w:rPr>
      </w:pPr>
      <w:hyperlink r:id="rId34" w:anchor="_Toc502152513" w:history="1">
        <w:r w:rsidR="008F1AA2" w:rsidRPr="00ED6285">
          <w:rPr>
            <w:rStyle w:val="Hipervnculo"/>
            <w:noProof/>
          </w:rPr>
          <w:t>Ilustración 45 - Código ConfigurableFirmata</w:t>
        </w:r>
        <w:r w:rsidR="008F1AA2">
          <w:rPr>
            <w:noProof/>
            <w:webHidden/>
          </w:rPr>
          <w:tab/>
        </w:r>
        <w:r w:rsidR="008F1AA2">
          <w:rPr>
            <w:noProof/>
            <w:webHidden/>
          </w:rPr>
          <w:fldChar w:fldCharType="begin"/>
        </w:r>
        <w:r w:rsidR="008F1AA2">
          <w:rPr>
            <w:noProof/>
            <w:webHidden/>
          </w:rPr>
          <w:instrText xml:space="preserve"> PAGEREF _Toc502152513 \h </w:instrText>
        </w:r>
        <w:r w:rsidR="008F1AA2">
          <w:rPr>
            <w:noProof/>
            <w:webHidden/>
          </w:rPr>
        </w:r>
        <w:r w:rsidR="008F1AA2">
          <w:rPr>
            <w:noProof/>
            <w:webHidden/>
          </w:rPr>
          <w:fldChar w:fldCharType="separate"/>
        </w:r>
        <w:r w:rsidR="008F1AA2">
          <w:rPr>
            <w:noProof/>
            <w:webHidden/>
          </w:rPr>
          <w:t>51</w:t>
        </w:r>
        <w:r w:rsidR="008F1AA2">
          <w:rPr>
            <w:noProof/>
            <w:webHidden/>
          </w:rPr>
          <w:fldChar w:fldCharType="end"/>
        </w:r>
      </w:hyperlink>
    </w:p>
    <w:p w14:paraId="6AE7C85A" w14:textId="339328A5" w:rsidR="008F1AA2" w:rsidRDefault="006D6624">
      <w:pPr>
        <w:pStyle w:val="Tabladeilustraciones"/>
        <w:tabs>
          <w:tab w:val="right" w:leader="dot" w:pos="9019"/>
        </w:tabs>
        <w:rPr>
          <w:rFonts w:asciiTheme="minorHAnsi" w:eastAsiaTheme="minorEastAsia" w:hAnsiTheme="minorHAnsi" w:cstheme="minorBidi"/>
          <w:noProof/>
          <w:color w:val="auto"/>
        </w:rPr>
      </w:pPr>
      <w:hyperlink r:id="rId35" w:anchor="_Toc502152514" w:history="1">
        <w:r w:rsidR="008F1AA2" w:rsidRPr="00ED6285">
          <w:rPr>
            <w:rStyle w:val="Hipervnculo"/>
            <w:noProof/>
          </w:rPr>
          <w:t>Ilustración 46 - Logo de Python</w:t>
        </w:r>
        <w:r w:rsidR="008F1AA2">
          <w:rPr>
            <w:noProof/>
            <w:webHidden/>
          </w:rPr>
          <w:tab/>
        </w:r>
        <w:r w:rsidR="008F1AA2">
          <w:rPr>
            <w:noProof/>
            <w:webHidden/>
          </w:rPr>
          <w:fldChar w:fldCharType="begin"/>
        </w:r>
        <w:r w:rsidR="008F1AA2">
          <w:rPr>
            <w:noProof/>
            <w:webHidden/>
          </w:rPr>
          <w:instrText xml:space="preserve"> PAGEREF _Toc502152514 \h </w:instrText>
        </w:r>
        <w:r w:rsidR="008F1AA2">
          <w:rPr>
            <w:noProof/>
            <w:webHidden/>
          </w:rPr>
        </w:r>
        <w:r w:rsidR="008F1AA2">
          <w:rPr>
            <w:noProof/>
            <w:webHidden/>
          </w:rPr>
          <w:fldChar w:fldCharType="separate"/>
        </w:r>
        <w:r w:rsidR="008F1AA2">
          <w:rPr>
            <w:noProof/>
            <w:webHidden/>
          </w:rPr>
          <w:t>52</w:t>
        </w:r>
        <w:r w:rsidR="008F1AA2">
          <w:rPr>
            <w:noProof/>
            <w:webHidden/>
          </w:rPr>
          <w:fldChar w:fldCharType="end"/>
        </w:r>
      </w:hyperlink>
    </w:p>
    <w:p w14:paraId="58FE04AD" w14:textId="1CE795E2" w:rsidR="008F1AA2" w:rsidRDefault="006D6624">
      <w:pPr>
        <w:pStyle w:val="Tabladeilustraciones"/>
        <w:tabs>
          <w:tab w:val="right" w:leader="dot" w:pos="9019"/>
        </w:tabs>
        <w:rPr>
          <w:rFonts w:asciiTheme="minorHAnsi" w:eastAsiaTheme="minorEastAsia" w:hAnsiTheme="minorHAnsi" w:cstheme="minorBidi"/>
          <w:noProof/>
          <w:color w:val="auto"/>
        </w:rPr>
      </w:pPr>
      <w:hyperlink r:id="rId36" w:anchor="_Toc502152515" w:history="1">
        <w:r w:rsidR="008F1AA2" w:rsidRPr="00ED6285">
          <w:rPr>
            <w:rStyle w:val="Hipervnculo"/>
            <w:noProof/>
          </w:rPr>
          <w:t>Ilustración 47 - Menú de Raspbian</w:t>
        </w:r>
        <w:r w:rsidR="008F1AA2">
          <w:rPr>
            <w:noProof/>
            <w:webHidden/>
          </w:rPr>
          <w:tab/>
        </w:r>
        <w:r w:rsidR="008F1AA2">
          <w:rPr>
            <w:noProof/>
            <w:webHidden/>
          </w:rPr>
          <w:fldChar w:fldCharType="begin"/>
        </w:r>
        <w:r w:rsidR="008F1AA2">
          <w:rPr>
            <w:noProof/>
            <w:webHidden/>
          </w:rPr>
          <w:instrText xml:space="preserve"> PAGEREF _Toc502152515 \h </w:instrText>
        </w:r>
        <w:r w:rsidR="008F1AA2">
          <w:rPr>
            <w:noProof/>
            <w:webHidden/>
          </w:rPr>
        </w:r>
        <w:r w:rsidR="008F1AA2">
          <w:rPr>
            <w:noProof/>
            <w:webHidden/>
          </w:rPr>
          <w:fldChar w:fldCharType="separate"/>
        </w:r>
        <w:r w:rsidR="008F1AA2">
          <w:rPr>
            <w:noProof/>
            <w:webHidden/>
          </w:rPr>
          <w:t>52</w:t>
        </w:r>
        <w:r w:rsidR="008F1AA2">
          <w:rPr>
            <w:noProof/>
            <w:webHidden/>
          </w:rPr>
          <w:fldChar w:fldCharType="end"/>
        </w:r>
      </w:hyperlink>
    </w:p>
    <w:p w14:paraId="240654EA" w14:textId="6EA93AD5" w:rsidR="008F1AA2" w:rsidRDefault="006D6624">
      <w:pPr>
        <w:pStyle w:val="Tabladeilustraciones"/>
        <w:tabs>
          <w:tab w:val="right" w:leader="dot" w:pos="9019"/>
        </w:tabs>
        <w:rPr>
          <w:rFonts w:asciiTheme="minorHAnsi" w:eastAsiaTheme="minorEastAsia" w:hAnsiTheme="minorHAnsi" w:cstheme="minorBidi"/>
          <w:noProof/>
          <w:color w:val="auto"/>
        </w:rPr>
      </w:pPr>
      <w:hyperlink w:anchor="_Toc502152516" w:history="1">
        <w:r w:rsidR="008F1AA2" w:rsidRPr="00ED6285">
          <w:rPr>
            <w:rStyle w:val="Hipervnculo"/>
            <w:noProof/>
          </w:rPr>
          <w:t>Ilustración 48 - Raspbery Pi 2 y sus GPIOs</w:t>
        </w:r>
        <w:r w:rsidR="008F1AA2">
          <w:rPr>
            <w:noProof/>
            <w:webHidden/>
          </w:rPr>
          <w:tab/>
        </w:r>
        <w:r w:rsidR="008F1AA2">
          <w:rPr>
            <w:noProof/>
            <w:webHidden/>
          </w:rPr>
          <w:fldChar w:fldCharType="begin"/>
        </w:r>
        <w:r w:rsidR="008F1AA2">
          <w:rPr>
            <w:noProof/>
            <w:webHidden/>
          </w:rPr>
          <w:instrText xml:space="preserve"> PAGEREF _Toc502152516 \h </w:instrText>
        </w:r>
        <w:r w:rsidR="008F1AA2">
          <w:rPr>
            <w:noProof/>
            <w:webHidden/>
          </w:rPr>
        </w:r>
        <w:r w:rsidR="008F1AA2">
          <w:rPr>
            <w:noProof/>
            <w:webHidden/>
          </w:rPr>
          <w:fldChar w:fldCharType="separate"/>
        </w:r>
        <w:r w:rsidR="008F1AA2">
          <w:rPr>
            <w:noProof/>
            <w:webHidden/>
          </w:rPr>
          <w:t>53</w:t>
        </w:r>
        <w:r w:rsidR="008F1AA2">
          <w:rPr>
            <w:noProof/>
            <w:webHidden/>
          </w:rPr>
          <w:fldChar w:fldCharType="end"/>
        </w:r>
      </w:hyperlink>
    </w:p>
    <w:p w14:paraId="21F45659" w14:textId="36783100" w:rsidR="008F1AA2" w:rsidRDefault="006D6624">
      <w:pPr>
        <w:pStyle w:val="Tabladeilustraciones"/>
        <w:tabs>
          <w:tab w:val="right" w:leader="dot" w:pos="9019"/>
        </w:tabs>
        <w:rPr>
          <w:rFonts w:asciiTheme="minorHAnsi" w:eastAsiaTheme="minorEastAsia" w:hAnsiTheme="minorHAnsi" w:cstheme="minorBidi"/>
          <w:noProof/>
          <w:color w:val="auto"/>
        </w:rPr>
      </w:pPr>
      <w:hyperlink r:id="rId37" w:anchor="_Toc502152517" w:history="1">
        <w:r w:rsidR="008F1AA2" w:rsidRPr="00ED6285">
          <w:rPr>
            <w:rStyle w:val="Hipervnculo"/>
            <w:noProof/>
          </w:rPr>
          <w:t>Ilustración 49 - Raspberry Pi 3</w:t>
        </w:r>
        <w:r w:rsidR="008F1AA2">
          <w:rPr>
            <w:noProof/>
            <w:webHidden/>
          </w:rPr>
          <w:tab/>
        </w:r>
        <w:r w:rsidR="008F1AA2">
          <w:rPr>
            <w:noProof/>
            <w:webHidden/>
          </w:rPr>
          <w:fldChar w:fldCharType="begin"/>
        </w:r>
        <w:r w:rsidR="008F1AA2">
          <w:rPr>
            <w:noProof/>
            <w:webHidden/>
          </w:rPr>
          <w:instrText xml:space="preserve"> PAGEREF _Toc502152517 \h </w:instrText>
        </w:r>
        <w:r w:rsidR="008F1AA2">
          <w:rPr>
            <w:noProof/>
            <w:webHidden/>
          </w:rPr>
        </w:r>
        <w:r w:rsidR="008F1AA2">
          <w:rPr>
            <w:noProof/>
            <w:webHidden/>
          </w:rPr>
          <w:fldChar w:fldCharType="separate"/>
        </w:r>
        <w:r w:rsidR="008F1AA2">
          <w:rPr>
            <w:noProof/>
            <w:webHidden/>
          </w:rPr>
          <w:t>59</w:t>
        </w:r>
        <w:r w:rsidR="008F1AA2">
          <w:rPr>
            <w:noProof/>
            <w:webHidden/>
          </w:rPr>
          <w:fldChar w:fldCharType="end"/>
        </w:r>
      </w:hyperlink>
    </w:p>
    <w:p w14:paraId="35A156CB" w14:textId="17D418ED" w:rsidR="008F1AA2" w:rsidRDefault="006D6624">
      <w:pPr>
        <w:pStyle w:val="Tabladeilustraciones"/>
        <w:tabs>
          <w:tab w:val="right" w:leader="dot" w:pos="9019"/>
        </w:tabs>
        <w:rPr>
          <w:rFonts w:asciiTheme="minorHAnsi" w:eastAsiaTheme="minorEastAsia" w:hAnsiTheme="minorHAnsi" w:cstheme="minorBidi"/>
          <w:noProof/>
          <w:color w:val="auto"/>
        </w:rPr>
      </w:pPr>
      <w:hyperlink r:id="rId38" w:anchor="_Toc502152518" w:history="1">
        <w:r w:rsidR="008F1AA2" w:rsidRPr="00ED6285">
          <w:rPr>
            <w:rStyle w:val="Hipervnculo"/>
            <w:noProof/>
          </w:rPr>
          <w:t>Ilustración 50 - Arduino Mega</w:t>
        </w:r>
        <w:r w:rsidR="008F1AA2">
          <w:rPr>
            <w:noProof/>
            <w:webHidden/>
          </w:rPr>
          <w:tab/>
        </w:r>
        <w:r w:rsidR="008F1AA2">
          <w:rPr>
            <w:noProof/>
            <w:webHidden/>
          </w:rPr>
          <w:fldChar w:fldCharType="begin"/>
        </w:r>
        <w:r w:rsidR="008F1AA2">
          <w:rPr>
            <w:noProof/>
            <w:webHidden/>
          </w:rPr>
          <w:instrText xml:space="preserve"> PAGEREF _Toc502152518 \h </w:instrText>
        </w:r>
        <w:r w:rsidR="008F1AA2">
          <w:rPr>
            <w:noProof/>
            <w:webHidden/>
          </w:rPr>
        </w:r>
        <w:r w:rsidR="008F1AA2">
          <w:rPr>
            <w:noProof/>
            <w:webHidden/>
          </w:rPr>
          <w:fldChar w:fldCharType="separate"/>
        </w:r>
        <w:r w:rsidR="008F1AA2">
          <w:rPr>
            <w:noProof/>
            <w:webHidden/>
          </w:rPr>
          <w:t>59</w:t>
        </w:r>
        <w:r w:rsidR="008F1AA2">
          <w:rPr>
            <w:noProof/>
            <w:webHidden/>
          </w:rPr>
          <w:fldChar w:fldCharType="end"/>
        </w:r>
      </w:hyperlink>
    </w:p>
    <w:p w14:paraId="098B8802" w14:textId="0C0117EA" w:rsidR="008F1AA2" w:rsidRDefault="006D6624">
      <w:pPr>
        <w:pStyle w:val="Tabladeilustraciones"/>
        <w:tabs>
          <w:tab w:val="right" w:leader="dot" w:pos="9019"/>
        </w:tabs>
        <w:rPr>
          <w:rFonts w:asciiTheme="minorHAnsi" w:eastAsiaTheme="minorEastAsia" w:hAnsiTheme="minorHAnsi" w:cstheme="minorBidi"/>
          <w:noProof/>
          <w:color w:val="auto"/>
        </w:rPr>
      </w:pPr>
      <w:hyperlink r:id="rId39" w:anchor="_Toc502152519" w:history="1">
        <w:r w:rsidR="008F1AA2" w:rsidRPr="00ED6285">
          <w:rPr>
            <w:rStyle w:val="Hipervnculo"/>
            <w:noProof/>
          </w:rPr>
          <w:t>Ilustración 51 - Arduino Nano</w:t>
        </w:r>
        <w:r w:rsidR="008F1AA2">
          <w:rPr>
            <w:noProof/>
            <w:webHidden/>
          </w:rPr>
          <w:tab/>
        </w:r>
        <w:r w:rsidR="008F1AA2">
          <w:rPr>
            <w:noProof/>
            <w:webHidden/>
          </w:rPr>
          <w:fldChar w:fldCharType="begin"/>
        </w:r>
        <w:r w:rsidR="008F1AA2">
          <w:rPr>
            <w:noProof/>
            <w:webHidden/>
          </w:rPr>
          <w:instrText xml:space="preserve"> PAGEREF _Toc502152519 \h </w:instrText>
        </w:r>
        <w:r w:rsidR="008F1AA2">
          <w:rPr>
            <w:noProof/>
            <w:webHidden/>
          </w:rPr>
        </w:r>
        <w:r w:rsidR="008F1AA2">
          <w:rPr>
            <w:noProof/>
            <w:webHidden/>
          </w:rPr>
          <w:fldChar w:fldCharType="separate"/>
        </w:r>
        <w:r w:rsidR="008F1AA2">
          <w:rPr>
            <w:noProof/>
            <w:webHidden/>
          </w:rPr>
          <w:t>59</w:t>
        </w:r>
        <w:r w:rsidR="008F1AA2">
          <w:rPr>
            <w:noProof/>
            <w:webHidden/>
          </w:rPr>
          <w:fldChar w:fldCharType="end"/>
        </w:r>
      </w:hyperlink>
    </w:p>
    <w:p w14:paraId="48ED7B89" w14:textId="5E8969D9" w:rsidR="008F1AA2" w:rsidRDefault="006D6624">
      <w:pPr>
        <w:pStyle w:val="Tabladeilustraciones"/>
        <w:tabs>
          <w:tab w:val="right" w:leader="dot" w:pos="9019"/>
        </w:tabs>
        <w:rPr>
          <w:rFonts w:asciiTheme="minorHAnsi" w:eastAsiaTheme="minorEastAsia" w:hAnsiTheme="minorHAnsi" w:cstheme="minorBidi"/>
          <w:noProof/>
          <w:color w:val="auto"/>
        </w:rPr>
      </w:pPr>
      <w:hyperlink r:id="rId40" w:anchor="_Toc502152520" w:history="1">
        <w:r w:rsidR="008F1AA2" w:rsidRPr="00ED6285">
          <w:rPr>
            <w:rStyle w:val="Hipervnculo"/>
            <w:noProof/>
          </w:rPr>
          <w:t>Ilustración 52 - Motores CC</w:t>
        </w:r>
        <w:r w:rsidR="008F1AA2">
          <w:rPr>
            <w:noProof/>
            <w:webHidden/>
          </w:rPr>
          <w:tab/>
        </w:r>
        <w:r w:rsidR="008F1AA2">
          <w:rPr>
            <w:noProof/>
            <w:webHidden/>
          </w:rPr>
          <w:fldChar w:fldCharType="begin"/>
        </w:r>
        <w:r w:rsidR="008F1AA2">
          <w:rPr>
            <w:noProof/>
            <w:webHidden/>
          </w:rPr>
          <w:instrText xml:space="preserve"> PAGEREF _Toc502152520 \h </w:instrText>
        </w:r>
        <w:r w:rsidR="008F1AA2">
          <w:rPr>
            <w:noProof/>
            <w:webHidden/>
          </w:rPr>
        </w:r>
        <w:r w:rsidR="008F1AA2">
          <w:rPr>
            <w:noProof/>
            <w:webHidden/>
          </w:rPr>
          <w:fldChar w:fldCharType="separate"/>
        </w:r>
        <w:r w:rsidR="008F1AA2">
          <w:rPr>
            <w:noProof/>
            <w:webHidden/>
          </w:rPr>
          <w:t>60</w:t>
        </w:r>
        <w:r w:rsidR="008F1AA2">
          <w:rPr>
            <w:noProof/>
            <w:webHidden/>
          </w:rPr>
          <w:fldChar w:fldCharType="end"/>
        </w:r>
      </w:hyperlink>
    </w:p>
    <w:p w14:paraId="59A90332" w14:textId="7B76DEF4" w:rsidR="008F1AA2" w:rsidRDefault="006D6624">
      <w:pPr>
        <w:pStyle w:val="Tabladeilustraciones"/>
        <w:tabs>
          <w:tab w:val="right" w:leader="dot" w:pos="9019"/>
        </w:tabs>
        <w:rPr>
          <w:rFonts w:asciiTheme="minorHAnsi" w:eastAsiaTheme="minorEastAsia" w:hAnsiTheme="minorHAnsi" w:cstheme="minorBidi"/>
          <w:noProof/>
          <w:color w:val="auto"/>
        </w:rPr>
      </w:pPr>
      <w:hyperlink r:id="rId41" w:anchor="_Toc502152521" w:history="1">
        <w:r w:rsidR="008F1AA2" w:rsidRPr="00ED6285">
          <w:rPr>
            <w:rStyle w:val="Hipervnculo"/>
            <w:noProof/>
          </w:rPr>
          <w:t>Ilustración 53 - Sensor de ultrasonido</w:t>
        </w:r>
        <w:r w:rsidR="008F1AA2">
          <w:rPr>
            <w:noProof/>
            <w:webHidden/>
          </w:rPr>
          <w:tab/>
        </w:r>
        <w:r w:rsidR="008F1AA2">
          <w:rPr>
            <w:noProof/>
            <w:webHidden/>
          </w:rPr>
          <w:fldChar w:fldCharType="begin"/>
        </w:r>
        <w:r w:rsidR="008F1AA2">
          <w:rPr>
            <w:noProof/>
            <w:webHidden/>
          </w:rPr>
          <w:instrText xml:space="preserve"> PAGEREF _Toc502152521 \h </w:instrText>
        </w:r>
        <w:r w:rsidR="008F1AA2">
          <w:rPr>
            <w:noProof/>
            <w:webHidden/>
          </w:rPr>
        </w:r>
        <w:r w:rsidR="008F1AA2">
          <w:rPr>
            <w:noProof/>
            <w:webHidden/>
          </w:rPr>
          <w:fldChar w:fldCharType="separate"/>
        </w:r>
        <w:r w:rsidR="008F1AA2">
          <w:rPr>
            <w:noProof/>
            <w:webHidden/>
          </w:rPr>
          <w:t>60</w:t>
        </w:r>
        <w:r w:rsidR="008F1AA2">
          <w:rPr>
            <w:noProof/>
            <w:webHidden/>
          </w:rPr>
          <w:fldChar w:fldCharType="end"/>
        </w:r>
      </w:hyperlink>
    </w:p>
    <w:p w14:paraId="43EC797E" w14:textId="4296EB4A" w:rsidR="008F1AA2" w:rsidRDefault="006D6624">
      <w:pPr>
        <w:pStyle w:val="Tabladeilustraciones"/>
        <w:tabs>
          <w:tab w:val="right" w:leader="dot" w:pos="9019"/>
        </w:tabs>
        <w:rPr>
          <w:rFonts w:asciiTheme="minorHAnsi" w:eastAsiaTheme="minorEastAsia" w:hAnsiTheme="minorHAnsi" w:cstheme="minorBidi"/>
          <w:noProof/>
          <w:color w:val="auto"/>
        </w:rPr>
      </w:pPr>
      <w:hyperlink r:id="rId42" w:anchor="_Toc502152522" w:history="1">
        <w:r w:rsidR="008F1AA2" w:rsidRPr="00ED6285">
          <w:rPr>
            <w:rStyle w:val="Hipervnculo"/>
            <w:noProof/>
          </w:rPr>
          <w:t>Ilustración 54 - Portapilas</w:t>
        </w:r>
        <w:r w:rsidR="008F1AA2">
          <w:rPr>
            <w:noProof/>
            <w:webHidden/>
          </w:rPr>
          <w:tab/>
        </w:r>
        <w:r w:rsidR="008F1AA2">
          <w:rPr>
            <w:noProof/>
            <w:webHidden/>
          </w:rPr>
          <w:fldChar w:fldCharType="begin"/>
        </w:r>
        <w:r w:rsidR="008F1AA2">
          <w:rPr>
            <w:noProof/>
            <w:webHidden/>
          </w:rPr>
          <w:instrText xml:space="preserve"> PAGEREF _Toc502152522 \h </w:instrText>
        </w:r>
        <w:r w:rsidR="008F1AA2">
          <w:rPr>
            <w:noProof/>
            <w:webHidden/>
          </w:rPr>
        </w:r>
        <w:r w:rsidR="008F1AA2">
          <w:rPr>
            <w:noProof/>
            <w:webHidden/>
          </w:rPr>
          <w:fldChar w:fldCharType="separate"/>
        </w:r>
        <w:r w:rsidR="008F1AA2">
          <w:rPr>
            <w:noProof/>
            <w:webHidden/>
          </w:rPr>
          <w:t>60</w:t>
        </w:r>
        <w:r w:rsidR="008F1AA2">
          <w:rPr>
            <w:noProof/>
            <w:webHidden/>
          </w:rPr>
          <w:fldChar w:fldCharType="end"/>
        </w:r>
      </w:hyperlink>
    </w:p>
    <w:p w14:paraId="61FDB8EE" w14:textId="1FFCA2B5" w:rsidR="008F1AA2" w:rsidRDefault="006D6624">
      <w:pPr>
        <w:pStyle w:val="Tabladeilustraciones"/>
        <w:tabs>
          <w:tab w:val="right" w:leader="dot" w:pos="9019"/>
        </w:tabs>
        <w:rPr>
          <w:rFonts w:asciiTheme="minorHAnsi" w:eastAsiaTheme="minorEastAsia" w:hAnsiTheme="minorHAnsi" w:cstheme="minorBidi"/>
          <w:noProof/>
          <w:color w:val="auto"/>
        </w:rPr>
      </w:pPr>
      <w:hyperlink r:id="rId43" w:anchor="_Toc502152523" w:history="1">
        <w:r w:rsidR="008F1AA2" w:rsidRPr="00ED6285">
          <w:rPr>
            <w:rStyle w:val="Hipervnculo"/>
            <w:noProof/>
          </w:rPr>
          <w:t>Ilustración 55 - Módulo Puente H</w:t>
        </w:r>
        <w:r w:rsidR="008F1AA2">
          <w:rPr>
            <w:noProof/>
            <w:webHidden/>
          </w:rPr>
          <w:tab/>
        </w:r>
        <w:r w:rsidR="008F1AA2">
          <w:rPr>
            <w:noProof/>
            <w:webHidden/>
          </w:rPr>
          <w:fldChar w:fldCharType="begin"/>
        </w:r>
        <w:r w:rsidR="008F1AA2">
          <w:rPr>
            <w:noProof/>
            <w:webHidden/>
          </w:rPr>
          <w:instrText xml:space="preserve"> PAGEREF _Toc502152523 \h </w:instrText>
        </w:r>
        <w:r w:rsidR="008F1AA2">
          <w:rPr>
            <w:noProof/>
            <w:webHidden/>
          </w:rPr>
        </w:r>
        <w:r w:rsidR="008F1AA2">
          <w:rPr>
            <w:noProof/>
            <w:webHidden/>
          </w:rPr>
          <w:fldChar w:fldCharType="separate"/>
        </w:r>
        <w:r w:rsidR="008F1AA2">
          <w:rPr>
            <w:noProof/>
            <w:webHidden/>
          </w:rPr>
          <w:t>60</w:t>
        </w:r>
        <w:r w:rsidR="008F1AA2">
          <w:rPr>
            <w:noProof/>
            <w:webHidden/>
          </w:rPr>
          <w:fldChar w:fldCharType="end"/>
        </w:r>
      </w:hyperlink>
    </w:p>
    <w:p w14:paraId="5DAC5A5A" w14:textId="6BBBB6EC" w:rsidR="008F1AA2" w:rsidRDefault="006D6624">
      <w:pPr>
        <w:pStyle w:val="Tabladeilustraciones"/>
        <w:tabs>
          <w:tab w:val="right" w:leader="dot" w:pos="9019"/>
        </w:tabs>
        <w:rPr>
          <w:rFonts w:asciiTheme="minorHAnsi" w:eastAsiaTheme="minorEastAsia" w:hAnsiTheme="minorHAnsi" w:cstheme="minorBidi"/>
          <w:noProof/>
          <w:color w:val="auto"/>
        </w:rPr>
      </w:pPr>
      <w:hyperlink r:id="rId44" w:anchor="_Toc502152524" w:history="1">
        <w:r w:rsidR="008F1AA2" w:rsidRPr="00ED6285">
          <w:rPr>
            <w:rStyle w:val="Hipervnculo"/>
            <w:noProof/>
          </w:rPr>
          <w:t>Ilustración 56 - Mini-protoboard</w:t>
        </w:r>
        <w:r w:rsidR="008F1AA2">
          <w:rPr>
            <w:noProof/>
            <w:webHidden/>
          </w:rPr>
          <w:tab/>
        </w:r>
        <w:r w:rsidR="008F1AA2">
          <w:rPr>
            <w:noProof/>
            <w:webHidden/>
          </w:rPr>
          <w:fldChar w:fldCharType="begin"/>
        </w:r>
        <w:r w:rsidR="008F1AA2">
          <w:rPr>
            <w:noProof/>
            <w:webHidden/>
          </w:rPr>
          <w:instrText xml:space="preserve"> PAGEREF _Toc502152524 \h </w:instrText>
        </w:r>
        <w:r w:rsidR="008F1AA2">
          <w:rPr>
            <w:noProof/>
            <w:webHidden/>
          </w:rPr>
        </w:r>
        <w:r w:rsidR="008F1AA2">
          <w:rPr>
            <w:noProof/>
            <w:webHidden/>
          </w:rPr>
          <w:fldChar w:fldCharType="separate"/>
        </w:r>
        <w:r w:rsidR="008F1AA2">
          <w:rPr>
            <w:noProof/>
            <w:webHidden/>
          </w:rPr>
          <w:t>60</w:t>
        </w:r>
        <w:r w:rsidR="008F1AA2">
          <w:rPr>
            <w:noProof/>
            <w:webHidden/>
          </w:rPr>
          <w:fldChar w:fldCharType="end"/>
        </w:r>
      </w:hyperlink>
    </w:p>
    <w:p w14:paraId="38130B02" w14:textId="5F35581F" w:rsidR="008F1AA2" w:rsidRDefault="006D6624">
      <w:pPr>
        <w:pStyle w:val="Tabladeilustraciones"/>
        <w:tabs>
          <w:tab w:val="right" w:leader="dot" w:pos="9019"/>
        </w:tabs>
        <w:rPr>
          <w:rFonts w:asciiTheme="minorHAnsi" w:eastAsiaTheme="minorEastAsia" w:hAnsiTheme="minorHAnsi" w:cstheme="minorBidi"/>
          <w:noProof/>
          <w:color w:val="auto"/>
        </w:rPr>
      </w:pPr>
      <w:hyperlink r:id="rId45" w:anchor="_Toc502152525" w:history="1">
        <w:r w:rsidR="008F1AA2" w:rsidRPr="00ED6285">
          <w:rPr>
            <w:rStyle w:val="Hipervnculo"/>
            <w:noProof/>
          </w:rPr>
          <w:t>Ilustración 57 - Sensor de Temperatura</w:t>
        </w:r>
        <w:r w:rsidR="008F1AA2">
          <w:rPr>
            <w:noProof/>
            <w:webHidden/>
          </w:rPr>
          <w:tab/>
        </w:r>
        <w:r w:rsidR="008F1AA2">
          <w:rPr>
            <w:noProof/>
            <w:webHidden/>
          </w:rPr>
          <w:fldChar w:fldCharType="begin"/>
        </w:r>
        <w:r w:rsidR="008F1AA2">
          <w:rPr>
            <w:noProof/>
            <w:webHidden/>
          </w:rPr>
          <w:instrText xml:space="preserve"> PAGEREF _Toc502152525 \h </w:instrText>
        </w:r>
        <w:r w:rsidR="008F1AA2">
          <w:rPr>
            <w:noProof/>
            <w:webHidden/>
          </w:rPr>
        </w:r>
        <w:r w:rsidR="008F1AA2">
          <w:rPr>
            <w:noProof/>
            <w:webHidden/>
          </w:rPr>
          <w:fldChar w:fldCharType="separate"/>
        </w:r>
        <w:r w:rsidR="008F1AA2">
          <w:rPr>
            <w:noProof/>
            <w:webHidden/>
          </w:rPr>
          <w:t>60</w:t>
        </w:r>
        <w:r w:rsidR="008F1AA2">
          <w:rPr>
            <w:noProof/>
            <w:webHidden/>
          </w:rPr>
          <w:fldChar w:fldCharType="end"/>
        </w:r>
      </w:hyperlink>
    </w:p>
    <w:p w14:paraId="4D9A1D2C" w14:textId="039C2E0B" w:rsidR="008F1AA2" w:rsidRDefault="006D6624">
      <w:pPr>
        <w:pStyle w:val="Tabladeilustraciones"/>
        <w:tabs>
          <w:tab w:val="right" w:leader="dot" w:pos="9019"/>
        </w:tabs>
        <w:rPr>
          <w:rFonts w:asciiTheme="minorHAnsi" w:eastAsiaTheme="minorEastAsia" w:hAnsiTheme="minorHAnsi" w:cstheme="minorBidi"/>
          <w:noProof/>
          <w:color w:val="auto"/>
        </w:rPr>
      </w:pPr>
      <w:hyperlink r:id="rId46" w:anchor="_Toc502152526" w:history="1">
        <w:r w:rsidR="008F1AA2" w:rsidRPr="00ED6285">
          <w:rPr>
            <w:rStyle w:val="Hipervnculo"/>
            <w:noProof/>
          </w:rPr>
          <w:t>Ilustración 58 - MQ7 CO</w:t>
        </w:r>
        <w:r w:rsidR="008F1AA2">
          <w:rPr>
            <w:noProof/>
            <w:webHidden/>
          </w:rPr>
          <w:tab/>
        </w:r>
        <w:r w:rsidR="008F1AA2">
          <w:rPr>
            <w:noProof/>
            <w:webHidden/>
          </w:rPr>
          <w:fldChar w:fldCharType="begin"/>
        </w:r>
        <w:r w:rsidR="008F1AA2">
          <w:rPr>
            <w:noProof/>
            <w:webHidden/>
          </w:rPr>
          <w:instrText xml:space="preserve"> PAGEREF _Toc502152526 \h </w:instrText>
        </w:r>
        <w:r w:rsidR="008F1AA2">
          <w:rPr>
            <w:noProof/>
            <w:webHidden/>
          </w:rPr>
        </w:r>
        <w:r w:rsidR="008F1AA2">
          <w:rPr>
            <w:noProof/>
            <w:webHidden/>
          </w:rPr>
          <w:fldChar w:fldCharType="separate"/>
        </w:r>
        <w:r w:rsidR="008F1AA2">
          <w:rPr>
            <w:noProof/>
            <w:webHidden/>
          </w:rPr>
          <w:t>60</w:t>
        </w:r>
        <w:r w:rsidR="008F1AA2">
          <w:rPr>
            <w:noProof/>
            <w:webHidden/>
          </w:rPr>
          <w:fldChar w:fldCharType="end"/>
        </w:r>
      </w:hyperlink>
    </w:p>
    <w:p w14:paraId="2C5E0BD5" w14:textId="252A96C4" w:rsidR="008F1AA2" w:rsidRDefault="006D6624">
      <w:pPr>
        <w:pStyle w:val="Tabladeilustraciones"/>
        <w:tabs>
          <w:tab w:val="right" w:leader="dot" w:pos="9019"/>
        </w:tabs>
        <w:rPr>
          <w:rFonts w:asciiTheme="minorHAnsi" w:eastAsiaTheme="minorEastAsia" w:hAnsiTheme="minorHAnsi" w:cstheme="minorBidi"/>
          <w:noProof/>
          <w:color w:val="auto"/>
        </w:rPr>
      </w:pPr>
      <w:hyperlink r:id="rId47" w:anchor="_Toc502152527" w:history="1">
        <w:r w:rsidR="008F1AA2" w:rsidRPr="00ED6285">
          <w:rPr>
            <w:rStyle w:val="Hipervnculo"/>
            <w:noProof/>
          </w:rPr>
          <w:t>Ilustración 59- GPS</w:t>
        </w:r>
        <w:r w:rsidR="008F1AA2">
          <w:rPr>
            <w:noProof/>
            <w:webHidden/>
          </w:rPr>
          <w:tab/>
        </w:r>
        <w:r w:rsidR="008F1AA2">
          <w:rPr>
            <w:noProof/>
            <w:webHidden/>
          </w:rPr>
          <w:fldChar w:fldCharType="begin"/>
        </w:r>
        <w:r w:rsidR="008F1AA2">
          <w:rPr>
            <w:noProof/>
            <w:webHidden/>
          </w:rPr>
          <w:instrText xml:space="preserve"> PAGEREF _Toc502152527 \h </w:instrText>
        </w:r>
        <w:r w:rsidR="008F1AA2">
          <w:rPr>
            <w:noProof/>
            <w:webHidden/>
          </w:rPr>
        </w:r>
        <w:r w:rsidR="008F1AA2">
          <w:rPr>
            <w:noProof/>
            <w:webHidden/>
          </w:rPr>
          <w:fldChar w:fldCharType="separate"/>
        </w:r>
        <w:r w:rsidR="008F1AA2">
          <w:rPr>
            <w:noProof/>
            <w:webHidden/>
          </w:rPr>
          <w:t>61</w:t>
        </w:r>
        <w:r w:rsidR="008F1AA2">
          <w:rPr>
            <w:noProof/>
            <w:webHidden/>
          </w:rPr>
          <w:fldChar w:fldCharType="end"/>
        </w:r>
      </w:hyperlink>
    </w:p>
    <w:p w14:paraId="2EF8C4F8" w14:textId="0DD2F2C1" w:rsidR="008F1AA2" w:rsidRDefault="006D6624">
      <w:pPr>
        <w:pStyle w:val="Tabladeilustraciones"/>
        <w:tabs>
          <w:tab w:val="right" w:leader="dot" w:pos="9019"/>
        </w:tabs>
        <w:rPr>
          <w:rFonts w:asciiTheme="minorHAnsi" w:eastAsiaTheme="minorEastAsia" w:hAnsiTheme="minorHAnsi" w:cstheme="minorBidi"/>
          <w:noProof/>
          <w:color w:val="auto"/>
        </w:rPr>
      </w:pPr>
      <w:hyperlink r:id="rId48" w:anchor="_Toc502152528" w:history="1">
        <w:r w:rsidR="008F1AA2" w:rsidRPr="00ED6285">
          <w:rPr>
            <w:rStyle w:val="Hipervnculo"/>
            <w:noProof/>
          </w:rPr>
          <w:t>Ilustración 60 - Cámara V2</w:t>
        </w:r>
        <w:r w:rsidR="008F1AA2">
          <w:rPr>
            <w:noProof/>
            <w:webHidden/>
          </w:rPr>
          <w:tab/>
        </w:r>
        <w:r w:rsidR="008F1AA2">
          <w:rPr>
            <w:noProof/>
            <w:webHidden/>
          </w:rPr>
          <w:fldChar w:fldCharType="begin"/>
        </w:r>
        <w:r w:rsidR="008F1AA2">
          <w:rPr>
            <w:noProof/>
            <w:webHidden/>
          </w:rPr>
          <w:instrText xml:space="preserve"> PAGEREF _Toc502152528 \h </w:instrText>
        </w:r>
        <w:r w:rsidR="008F1AA2">
          <w:rPr>
            <w:noProof/>
            <w:webHidden/>
          </w:rPr>
        </w:r>
        <w:r w:rsidR="008F1AA2">
          <w:rPr>
            <w:noProof/>
            <w:webHidden/>
          </w:rPr>
          <w:fldChar w:fldCharType="separate"/>
        </w:r>
        <w:r w:rsidR="008F1AA2">
          <w:rPr>
            <w:noProof/>
            <w:webHidden/>
          </w:rPr>
          <w:t>61</w:t>
        </w:r>
        <w:r w:rsidR="008F1AA2">
          <w:rPr>
            <w:noProof/>
            <w:webHidden/>
          </w:rPr>
          <w:fldChar w:fldCharType="end"/>
        </w:r>
      </w:hyperlink>
    </w:p>
    <w:p w14:paraId="18A928BA" w14:textId="743D9207" w:rsidR="008F1AA2" w:rsidRDefault="006D6624">
      <w:pPr>
        <w:pStyle w:val="Tabladeilustraciones"/>
        <w:tabs>
          <w:tab w:val="right" w:leader="dot" w:pos="9019"/>
        </w:tabs>
        <w:rPr>
          <w:rFonts w:asciiTheme="minorHAnsi" w:eastAsiaTheme="minorEastAsia" w:hAnsiTheme="minorHAnsi" w:cstheme="minorBidi"/>
          <w:noProof/>
          <w:color w:val="auto"/>
        </w:rPr>
      </w:pPr>
      <w:hyperlink r:id="rId49" w:anchor="_Toc502152529" w:history="1">
        <w:r w:rsidR="008F1AA2" w:rsidRPr="00ED6285">
          <w:rPr>
            <w:rStyle w:val="Hipervnculo"/>
            <w:noProof/>
          </w:rPr>
          <w:t>Ilustración 61 - Panel Solar Power Bank</w:t>
        </w:r>
        <w:r w:rsidR="008F1AA2">
          <w:rPr>
            <w:noProof/>
            <w:webHidden/>
          </w:rPr>
          <w:tab/>
        </w:r>
        <w:r w:rsidR="008F1AA2">
          <w:rPr>
            <w:noProof/>
            <w:webHidden/>
          </w:rPr>
          <w:fldChar w:fldCharType="begin"/>
        </w:r>
        <w:r w:rsidR="008F1AA2">
          <w:rPr>
            <w:noProof/>
            <w:webHidden/>
          </w:rPr>
          <w:instrText xml:space="preserve"> PAGEREF _Toc502152529 \h </w:instrText>
        </w:r>
        <w:r w:rsidR="008F1AA2">
          <w:rPr>
            <w:noProof/>
            <w:webHidden/>
          </w:rPr>
        </w:r>
        <w:r w:rsidR="008F1AA2">
          <w:rPr>
            <w:noProof/>
            <w:webHidden/>
          </w:rPr>
          <w:fldChar w:fldCharType="separate"/>
        </w:r>
        <w:r w:rsidR="008F1AA2">
          <w:rPr>
            <w:noProof/>
            <w:webHidden/>
          </w:rPr>
          <w:t>61</w:t>
        </w:r>
        <w:r w:rsidR="008F1AA2">
          <w:rPr>
            <w:noProof/>
            <w:webHidden/>
          </w:rPr>
          <w:fldChar w:fldCharType="end"/>
        </w:r>
      </w:hyperlink>
    </w:p>
    <w:p w14:paraId="2C8C17C0" w14:textId="1033E5B7" w:rsidR="008F1AA2" w:rsidRDefault="006D6624">
      <w:pPr>
        <w:pStyle w:val="Tabladeilustraciones"/>
        <w:tabs>
          <w:tab w:val="right" w:leader="dot" w:pos="9019"/>
        </w:tabs>
        <w:rPr>
          <w:rFonts w:asciiTheme="minorHAnsi" w:eastAsiaTheme="minorEastAsia" w:hAnsiTheme="minorHAnsi" w:cstheme="minorBidi"/>
          <w:noProof/>
          <w:color w:val="auto"/>
        </w:rPr>
      </w:pPr>
      <w:hyperlink r:id="rId50" w:anchor="_Toc502152530" w:history="1">
        <w:r w:rsidR="008F1AA2" w:rsidRPr="00ED6285">
          <w:rPr>
            <w:rStyle w:val="Hipervnculo"/>
            <w:noProof/>
          </w:rPr>
          <w:t>Ilustración 62 - Diseño estructura SketchUp</w:t>
        </w:r>
        <w:r w:rsidR="008F1AA2">
          <w:rPr>
            <w:noProof/>
            <w:webHidden/>
          </w:rPr>
          <w:tab/>
        </w:r>
        <w:r w:rsidR="008F1AA2">
          <w:rPr>
            <w:noProof/>
            <w:webHidden/>
          </w:rPr>
          <w:fldChar w:fldCharType="begin"/>
        </w:r>
        <w:r w:rsidR="008F1AA2">
          <w:rPr>
            <w:noProof/>
            <w:webHidden/>
          </w:rPr>
          <w:instrText xml:space="preserve"> PAGEREF _Toc502152530 \h </w:instrText>
        </w:r>
        <w:r w:rsidR="008F1AA2">
          <w:rPr>
            <w:noProof/>
            <w:webHidden/>
          </w:rPr>
        </w:r>
        <w:r w:rsidR="008F1AA2">
          <w:rPr>
            <w:noProof/>
            <w:webHidden/>
          </w:rPr>
          <w:fldChar w:fldCharType="separate"/>
        </w:r>
        <w:r w:rsidR="008F1AA2">
          <w:rPr>
            <w:noProof/>
            <w:webHidden/>
          </w:rPr>
          <w:t>61</w:t>
        </w:r>
        <w:r w:rsidR="008F1AA2">
          <w:rPr>
            <w:noProof/>
            <w:webHidden/>
          </w:rPr>
          <w:fldChar w:fldCharType="end"/>
        </w:r>
      </w:hyperlink>
    </w:p>
    <w:p w14:paraId="1577F2B9" w14:textId="4ADF98BF" w:rsidR="008F1AA2" w:rsidRDefault="006D6624">
      <w:pPr>
        <w:pStyle w:val="Tabladeilustraciones"/>
        <w:tabs>
          <w:tab w:val="right" w:leader="dot" w:pos="9019"/>
        </w:tabs>
        <w:rPr>
          <w:rFonts w:asciiTheme="minorHAnsi" w:eastAsiaTheme="minorEastAsia" w:hAnsiTheme="minorHAnsi" w:cstheme="minorBidi"/>
          <w:noProof/>
          <w:color w:val="auto"/>
        </w:rPr>
      </w:pPr>
      <w:hyperlink r:id="rId51" w:anchor="_Toc502152531" w:history="1">
        <w:r w:rsidR="008F1AA2" w:rsidRPr="00ED6285">
          <w:rPr>
            <w:rStyle w:val="Hipervnculo"/>
            <w:noProof/>
          </w:rPr>
          <w:t>Ilustración 63 - Impresión 3D</w:t>
        </w:r>
        <w:r w:rsidR="008F1AA2">
          <w:rPr>
            <w:noProof/>
            <w:webHidden/>
          </w:rPr>
          <w:tab/>
        </w:r>
        <w:r w:rsidR="008F1AA2">
          <w:rPr>
            <w:noProof/>
            <w:webHidden/>
          </w:rPr>
          <w:fldChar w:fldCharType="begin"/>
        </w:r>
        <w:r w:rsidR="008F1AA2">
          <w:rPr>
            <w:noProof/>
            <w:webHidden/>
          </w:rPr>
          <w:instrText xml:space="preserve"> PAGEREF _Toc502152531 \h </w:instrText>
        </w:r>
        <w:r w:rsidR="008F1AA2">
          <w:rPr>
            <w:noProof/>
            <w:webHidden/>
          </w:rPr>
        </w:r>
        <w:r w:rsidR="008F1AA2">
          <w:rPr>
            <w:noProof/>
            <w:webHidden/>
          </w:rPr>
          <w:fldChar w:fldCharType="separate"/>
        </w:r>
        <w:r w:rsidR="008F1AA2">
          <w:rPr>
            <w:noProof/>
            <w:webHidden/>
          </w:rPr>
          <w:t>61</w:t>
        </w:r>
        <w:r w:rsidR="008F1AA2">
          <w:rPr>
            <w:noProof/>
            <w:webHidden/>
          </w:rPr>
          <w:fldChar w:fldCharType="end"/>
        </w:r>
      </w:hyperlink>
    </w:p>
    <w:p w14:paraId="35A7721C" w14:textId="243AC71F" w:rsidR="008F1AA2" w:rsidRDefault="006D6624">
      <w:pPr>
        <w:pStyle w:val="Tabladeilustraciones"/>
        <w:tabs>
          <w:tab w:val="right" w:leader="dot" w:pos="9019"/>
        </w:tabs>
        <w:rPr>
          <w:rFonts w:asciiTheme="minorHAnsi" w:eastAsiaTheme="minorEastAsia" w:hAnsiTheme="minorHAnsi" w:cstheme="minorBidi"/>
          <w:noProof/>
          <w:color w:val="auto"/>
        </w:rPr>
      </w:pPr>
      <w:hyperlink r:id="rId52" w:anchor="_Toc502152532" w:history="1">
        <w:r w:rsidR="008F1AA2" w:rsidRPr="00ED6285">
          <w:rPr>
            <w:rStyle w:val="Hipervnculo"/>
            <w:noProof/>
          </w:rPr>
          <w:t>Ilustración 64 - Nivel 2 descubierto</w:t>
        </w:r>
        <w:r w:rsidR="008F1AA2">
          <w:rPr>
            <w:noProof/>
            <w:webHidden/>
          </w:rPr>
          <w:tab/>
        </w:r>
        <w:r w:rsidR="008F1AA2">
          <w:rPr>
            <w:noProof/>
            <w:webHidden/>
          </w:rPr>
          <w:fldChar w:fldCharType="begin"/>
        </w:r>
        <w:r w:rsidR="008F1AA2">
          <w:rPr>
            <w:noProof/>
            <w:webHidden/>
          </w:rPr>
          <w:instrText xml:space="preserve"> PAGEREF _Toc502152532 \h </w:instrText>
        </w:r>
        <w:r w:rsidR="008F1AA2">
          <w:rPr>
            <w:noProof/>
            <w:webHidden/>
          </w:rPr>
        </w:r>
        <w:r w:rsidR="008F1AA2">
          <w:rPr>
            <w:noProof/>
            <w:webHidden/>
          </w:rPr>
          <w:fldChar w:fldCharType="separate"/>
        </w:r>
        <w:r w:rsidR="008F1AA2">
          <w:rPr>
            <w:noProof/>
            <w:webHidden/>
          </w:rPr>
          <w:t>62</w:t>
        </w:r>
        <w:r w:rsidR="008F1AA2">
          <w:rPr>
            <w:noProof/>
            <w:webHidden/>
          </w:rPr>
          <w:fldChar w:fldCharType="end"/>
        </w:r>
      </w:hyperlink>
    </w:p>
    <w:p w14:paraId="73D159E9" w14:textId="1A83BAEA" w:rsidR="008F1AA2" w:rsidRDefault="006D6624">
      <w:pPr>
        <w:pStyle w:val="Tabladeilustraciones"/>
        <w:tabs>
          <w:tab w:val="right" w:leader="dot" w:pos="9019"/>
        </w:tabs>
        <w:rPr>
          <w:rFonts w:asciiTheme="minorHAnsi" w:eastAsiaTheme="minorEastAsia" w:hAnsiTheme="minorHAnsi" w:cstheme="minorBidi"/>
          <w:noProof/>
          <w:color w:val="auto"/>
        </w:rPr>
      </w:pPr>
      <w:hyperlink r:id="rId53" w:anchor="_Toc502152533" w:history="1">
        <w:r w:rsidR="008F1AA2" w:rsidRPr="00ED6285">
          <w:rPr>
            <w:rStyle w:val="Hipervnculo"/>
            <w:noProof/>
          </w:rPr>
          <w:t>Ilustración 65 - RM Vista Lateral</w:t>
        </w:r>
        <w:r w:rsidR="008F1AA2">
          <w:rPr>
            <w:noProof/>
            <w:webHidden/>
          </w:rPr>
          <w:tab/>
        </w:r>
        <w:r w:rsidR="008F1AA2">
          <w:rPr>
            <w:noProof/>
            <w:webHidden/>
          </w:rPr>
          <w:fldChar w:fldCharType="begin"/>
        </w:r>
        <w:r w:rsidR="008F1AA2">
          <w:rPr>
            <w:noProof/>
            <w:webHidden/>
          </w:rPr>
          <w:instrText xml:space="preserve"> PAGEREF _Toc502152533 \h </w:instrText>
        </w:r>
        <w:r w:rsidR="008F1AA2">
          <w:rPr>
            <w:noProof/>
            <w:webHidden/>
          </w:rPr>
        </w:r>
        <w:r w:rsidR="008F1AA2">
          <w:rPr>
            <w:noProof/>
            <w:webHidden/>
          </w:rPr>
          <w:fldChar w:fldCharType="separate"/>
        </w:r>
        <w:r w:rsidR="008F1AA2">
          <w:rPr>
            <w:noProof/>
            <w:webHidden/>
          </w:rPr>
          <w:t>62</w:t>
        </w:r>
        <w:r w:rsidR="008F1AA2">
          <w:rPr>
            <w:noProof/>
            <w:webHidden/>
          </w:rPr>
          <w:fldChar w:fldCharType="end"/>
        </w:r>
      </w:hyperlink>
    </w:p>
    <w:p w14:paraId="41733342" w14:textId="436AA398" w:rsidR="008F1AA2" w:rsidRDefault="006D6624">
      <w:pPr>
        <w:pStyle w:val="Tabladeilustraciones"/>
        <w:tabs>
          <w:tab w:val="right" w:leader="dot" w:pos="9019"/>
        </w:tabs>
        <w:rPr>
          <w:rFonts w:asciiTheme="minorHAnsi" w:eastAsiaTheme="minorEastAsia" w:hAnsiTheme="minorHAnsi" w:cstheme="minorBidi"/>
          <w:noProof/>
          <w:color w:val="auto"/>
        </w:rPr>
      </w:pPr>
      <w:hyperlink w:anchor="_Toc502152534" w:history="1">
        <w:r w:rsidR="008F1AA2" w:rsidRPr="00ED6285">
          <w:rPr>
            <w:rStyle w:val="Hipervnculo"/>
            <w:noProof/>
          </w:rPr>
          <w:t>Ilustración 66 - Esquema general del SAR</w:t>
        </w:r>
        <w:r w:rsidR="008F1AA2">
          <w:rPr>
            <w:noProof/>
            <w:webHidden/>
          </w:rPr>
          <w:tab/>
        </w:r>
        <w:r w:rsidR="008F1AA2">
          <w:rPr>
            <w:noProof/>
            <w:webHidden/>
          </w:rPr>
          <w:fldChar w:fldCharType="begin"/>
        </w:r>
        <w:r w:rsidR="008F1AA2">
          <w:rPr>
            <w:noProof/>
            <w:webHidden/>
          </w:rPr>
          <w:instrText xml:space="preserve"> PAGEREF _Toc502152534 \h </w:instrText>
        </w:r>
        <w:r w:rsidR="008F1AA2">
          <w:rPr>
            <w:noProof/>
            <w:webHidden/>
          </w:rPr>
        </w:r>
        <w:r w:rsidR="008F1AA2">
          <w:rPr>
            <w:noProof/>
            <w:webHidden/>
          </w:rPr>
          <w:fldChar w:fldCharType="separate"/>
        </w:r>
        <w:r w:rsidR="008F1AA2">
          <w:rPr>
            <w:noProof/>
            <w:webHidden/>
          </w:rPr>
          <w:t>63</w:t>
        </w:r>
        <w:r w:rsidR="008F1AA2">
          <w:rPr>
            <w:noProof/>
            <w:webHidden/>
          </w:rPr>
          <w:fldChar w:fldCharType="end"/>
        </w:r>
      </w:hyperlink>
    </w:p>
    <w:p w14:paraId="7B824F4D" w14:textId="55575DF9" w:rsidR="008F1AA2" w:rsidRDefault="006D6624">
      <w:pPr>
        <w:pStyle w:val="Tabladeilustraciones"/>
        <w:tabs>
          <w:tab w:val="right" w:leader="dot" w:pos="9019"/>
        </w:tabs>
        <w:rPr>
          <w:rFonts w:asciiTheme="minorHAnsi" w:eastAsiaTheme="minorEastAsia" w:hAnsiTheme="minorHAnsi" w:cstheme="minorBidi"/>
          <w:noProof/>
          <w:color w:val="auto"/>
        </w:rPr>
      </w:pPr>
      <w:hyperlink r:id="rId54" w:anchor="_Toc502152535" w:history="1">
        <w:r w:rsidR="008F1AA2" w:rsidRPr="00ED6285">
          <w:rPr>
            <w:rStyle w:val="Hipervnculo"/>
            <w:noProof/>
          </w:rPr>
          <w:t>Ilustración 67 - Logo PM2</w:t>
        </w:r>
        <w:r w:rsidR="008F1AA2">
          <w:rPr>
            <w:noProof/>
            <w:webHidden/>
          </w:rPr>
          <w:tab/>
        </w:r>
        <w:r w:rsidR="008F1AA2">
          <w:rPr>
            <w:noProof/>
            <w:webHidden/>
          </w:rPr>
          <w:fldChar w:fldCharType="begin"/>
        </w:r>
        <w:r w:rsidR="008F1AA2">
          <w:rPr>
            <w:noProof/>
            <w:webHidden/>
          </w:rPr>
          <w:instrText xml:space="preserve"> PAGEREF _Toc502152535 \h </w:instrText>
        </w:r>
        <w:r w:rsidR="008F1AA2">
          <w:rPr>
            <w:noProof/>
            <w:webHidden/>
          </w:rPr>
        </w:r>
        <w:r w:rsidR="008F1AA2">
          <w:rPr>
            <w:noProof/>
            <w:webHidden/>
          </w:rPr>
          <w:fldChar w:fldCharType="separate"/>
        </w:r>
        <w:r w:rsidR="008F1AA2">
          <w:rPr>
            <w:noProof/>
            <w:webHidden/>
          </w:rPr>
          <w:t>63</w:t>
        </w:r>
        <w:r w:rsidR="008F1AA2">
          <w:rPr>
            <w:noProof/>
            <w:webHidden/>
          </w:rPr>
          <w:fldChar w:fldCharType="end"/>
        </w:r>
      </w:hyperlink>
    </w:p>
    <w:p w14:paraId="5129457E" w14:textId="15E1E646" w:rsidR="008F1AA2" w:rsidRDefault="006D6624">
      <w:pPr>
        <w:pStyle w:val="Tabladeilustraciones"/>
        <w:tabs>
          <w:tab w:val="right" w:leader="dot" w:pos="9019"/>
        </w:tabs>
        <w:rPr>
          <w:rFonts w:asciiTheme="minorHAnsi" w:eastAsiaTheme="minorEastAsia" w:hAnsiTheme="minorHAnsi" w:cstheme="minorBidi"/>
          <w:noProof/>
          <w:color w:val="auto"/>
        </w:rPr>
      </w:pPr>
      <w:hyperlink w:anchor="_Toc502152536" w:history="1">
        <w:r w:rsidR="008F1AA2" w:rsidRPr="00ED6285">
          <w:rPr>
            <w:rStyle w:val="Hipervnculo"/>
            <w:noProof/>
          </w:rPr>
          <w:t>Ilustración 68 - Arquitectura lógica del SAR</w:t>
        </w:r>
        <w:r w:rsidR="008F1AA2">
          <w:rPr>
            <w:noProof/>
            <w:webHidden/>
          </w:rPr>
          <w:tab/>
        </w:r>
        <w:r w:rsidR="008F1AA2">
          <w:rPr>
            <w:noProof/>
            <w:webHidden/>
          </w:rPr>
          <w:fldChar w:fldCharType="begin"/>
        </w:r>
        <w:r w:rsidR="008F1AA2">
          <w:rPr>
            <w:noProof/>
            <w:webHidden/>
          </w:rPr>
          <w:instrText xml:space="preserve"> PAGEREF _Toc502152536 \h </w:instrText>
        </w:r>
        <w:r w:rsidR="008F1AA2">
          <w:rPr>
            <w:noProof/>
            <w:webHidden/>
          </w:rPr>
        </w:r>
        <w:r w:rsidR="008F1AA2">
          <w:rPr>
            <w:noProof/>
            <w:webHidden/>
          </w:rPr>
          <w:fldChar w:fldCharType="separate"/>
        </w:r>
        <w:r w:rsidR="008F1AA2">
          <w:rPr>
            <w:noProof/>
            <w:webHidden/>
          </w:rPr>
          <w:t>64</w:t>
        </w:r>
        <w:r w:rsidR="008F1AA2">
          <w:rPr>
            <w:noProof/>
            <w:webHidden/>
          </w:rPr>
          <w:fldChar w:fldCharType="end"/>
        </w:r>
      </w:hyperlink>
    </w:p>
    <w:p w14:paraId="375BCAD1" w14:textId="5CA0879A" w:rsidR="008F1AA2" w:rsidRDefault="006D6624">
      <w:pPr>
        <w:pStyle w:val="Tabladeilustraciones"/>
        <w:tabs>
          <w:tab w:val="right" w:leader="dot" w:pos="9019"/>
        </w:tabs>
        <w:rPr>
          <w:rFonts w:asciiTheme="minorHAnsi" w:eastAsiaTheme="minorEastAsia" w:hAnsiTheme="minorHAnsi" w:cstheme="minorBidi"/>
          <w:noProof/>
          <w:color w:val="auto"/>
        </w:rPr>
      </w:pPr>
      <w:hyperlink w:anchor="_Toc502152537" w:history="1">
        <w:r w:rsidR="008F1AA2" w:rsidRPr="00ED6285">
          <w:rPr>
            <w:rStyle w:val="Hipervnculo"/>
            <w:noProof/>
          </w:rPr>
          <w:t>Ilustración 69 - Aplicación Web</w:t>
        </w:r>
        <w:r w:rsidR="008F1AA2">
          <w:rPr>
            <w:noProof/>
            <w:webHidden/>
          </w:rPr>
          <w:tab/>
        </w:r>
        <w:r w:rsidR="008F1AA2">
          <w:rPr>
            <w:noProof/>
            <w:webHidden/>
          </w:rPr>
          <w:fldChar w:fldCharType="begin"/>
        </w:r>
        <w:r w:rsidR="008F1AA2">
          <w:rPr>
            <w:noProof/>
            <w:webHidden/>
          </w:rPr>
          <w:instrText xml:space="preserve"> PAGEREF _Toc502152537 \h </w:instrText>
        </w:r>
        <w:r w:rsidR="008F1AA2">
          <w:rPr>
            <w:noProof/>
            <w:webHidden/>
          </w:rPr>
        </w:r>
        <w:r w:rsidR="008F1AA2">
          <w:rPr>
            <w:noProof/>
            <w:webHidden/>
          </w:rPr>
          <w:fldChar w:fldCharType="separate"/>
        </w:r>
        <w:r w:rsidR="008F1AA2">
          <w:rPr>
            <w:noProof/>
            <w:webHidden/>
          </w:rPr>
          <w:t>65</w:t>
        </w:r>
        <w:r w:rsidR="008F1AA2">
          <w:rPr>
            <w:noProof/>
            <w:webHidden/>
          </w:rPr>
          <w:fldChar w:fldCharType="end"/>
        </w:r>
      </w:hyperlink>
    </w:p>
    <w:p w14:paraId="0D5260EF" w14:textId="0CCBF32D" w:rsidR="00CB0564" w:rsidRDefault="00DB1DBD">
      <w:pPr>
        <w:rPr>
          <w:b/>
          <w:color w:val="434343"/>
          <w:sz w:val="36"/>
          <w:szCs w:val="36"/>
        </w:rPr>
      </w:pPr>
      <w:r>
        <w:rPr>
          <w:sz w:val="36"/>
          <w:szCs w:val="36"/>
        </w:rPr>
        <w:fldChar w:fldCharType="end"/>
      </w:r>
      <w:r w:rsidR="00CB0564">
        <w:rPr>
          <w:sz w:val="36"/>
          <w:szCs w:val="36"/>
        </w:rPr>
        <w:br w:type="page"/>
      </w:r>
    </w:p>
    <w:p w14:paraId="4A2CD227" w14:textId="02A4F4DD" w:rsidR="0043221E" w:rsidRPr="0043221E" w:rsidRDefault="0043221E">
      <w:pPr>
        <w:pStyle w:val="Ttulo1"/>
        <w:rPr>
          <w:sz w:val="36"/>
          <w:szCs w:val="36"/>
        </w:rPr>
      </w:pPr>
      <w:bookmarkStart w:id="5" w:name="_Toc502153545"/>
      <w:r w:rsidRPr="0043221E">
        <w:rPr>
          <w:sz w:val="36"/>
          <w:szCs w:val="36"/>
        </w:rPr>
        <w:lastRenderedPageBreak/>
        <w:t>Capítulo 1 - Introducción</w:t>
      </w:r>
      <w:bookmarkEnd w:id="5"/>
    </w:p>
    <w:p w14:paraId="34870287" w14:textId="77777777" w:rsidR="0043221E" w:rsidRDefault="0043221E" w:rsidP="0043221E">
      <w:pPr>
        <w:pStyle w:val="Ttulo7"/>
        <w:rPr>
          <w:b/>
          <w:sz w:val="28"/>
          <w:szCs w:val="28"/>
        </w:rPr>
      </w:pPr>
    </w:p>
    <w:p w14:paraId="3A78BF26" w14:textId="77777777" w:rsidR="00830DFC" w:rsidRPr="006D653B" w:rsidRDefault="0043221E" w:rsidP="006D653B">
      <w:pPr>
        <w:pStyle w:val="Ttulo2"/>
        <w:rPr>
          <w:b/>
          <w:sz w:val="32"/>
          <w:szCs w:val="32"/>
        </w:rPr>
      </w:pPr>
      <w:bookmarkStart w:id="6" w:name="_Toc502153546"/>
      <w:r w:rsidRPr="006D653B">
        <w:rPr>
          <w:b/>
          <w:sz w:val="32"/>
          <w:szCs w:val="32"/>
        </w:rPr>
        <w:t xml:space="preserve">1.1 </w:t>
      </w:r>
      <w:r w:rsidR="00CF57F7" w:rsidRPr="006D653B">
        <w:rPr>
          <w:b/>
          <w:sz w:val="32"/>
          <w:szCs w:val="32"/>
        </w:rPr>
        <w:t>Objetivo</w:t>
      </w:r>
      <w:r w:rsidR="002333AE" w:rsidRPr="006D653B">
        <w:rPr>
          <w:b/>
          <w:sz w:val="32"/>
          <w:szCs w:val="32"/>
        </w:rPr>
        <w:t xml:space="preserve"> general</w:t>
      </w:r>
      <w:bookmarkEnd w:id="6"/>
    </w:p>
    <w:p w14:paraId="4549E0EF" w14:textId="77777777" w:rsidR="00830DFC" w:rsidRDefault="00830DFC"/>
    <w:p w14:paraId="3E46F948" w14:textId="77777777" w:rsidR="00830DFC" w:rsidRPr="006936B7" w:rsidRDefault="00A457C5">
      <w:pPr>
        <w:spacing w:line="276" w:lineRule="auto"/>
        <w:rPr>
          <w:sz w:val="24"/>
          <w:szCs w:val="24"/>
        </w:rPr>
      </w:pPr>
      <w:r w:rsidRPr="006936B7">
        <w:rPr>
          <w:rFonts w:ascii="Arial" w:eastAsia="Arial" w:hAnsi="Arial" w:cs="Arial"/>
          <w:sz w:val="24"/>
          <w:szCs w:val="24"/>
        </w:rPr>
        <w:t>Se pretende desarrollar un</w:t>
      </w:r>
      <w:r w:rsidR="00CF57F7" w:rsidRPr="006936B7">
        <w:rPr>
          <w:rFonts w:ascii="Arial" w:eastAsia="Arial" w:hAnsi="Arial" w:cs="Arial"/>
          <w:sz w:val="24"/>
          <w:szCs w:val="24"/>
        </w:rPr>
        <w:t xml:space="preserve"> prototipo de</w:t>
      </w:r>
      <w:r w:rsidR="003D2B3E">
        <w:rPr>
          <w:rFonts w:ascii="Arial" w:eastAsia="Arial" w:hAnsi="Arial" w:cs="Arial"/>
          <w:sz w:val="24"/>
          <w:szCs w:val="24"/>
        </w:rPr>
        <w:t xml:space="preserve"> un</w:t>
      </w:r>
      <w:r w:rsidR="00CF57F7" w:rsidRPr="006936B7">
        <w:rPr>
          <w:rFonts w:ascii="Arial" w:eastAsia="Arial" w:hAnsi="Arial" w:cs="Arial"/>
          <w:sz w:val="24"/>
          <w:szCs w:val="24"/>
        </w:rPr>
        <w:t xml:space="preserve"> Sistema Autónomo Robótico (SAR), gestionado por un software definido como agente inteligente (que responda al modelo basado en objetivos</w:t>
      </w:r>
      <w:r w:rsidR="00CF57F7" w:rsidRPr="006936B7">
        <w:rPr>
          <w:rFonts w:ascii="Arial" w:eastAsia="Arial" w:hAnsi="Arial" w:cs="Arial"/>
          <w:sz w:val="24"/>
          <w:szCs w:val="24"/>
          <w:vertAlign w:val="superscript"/>
        </w:rPr>
        <w:footnoteReference w:id="1"/>
      </w:r>
      <w:r w:rsidR="00CF57F7" w:rsidRPr="006936B7">
        <w:rPr>
          <w:rFonts w:ascii="Arial" w:eastAsia="Arial" w:hAnsi="Arial" w:cs="Arial"/>
          <w:sz w:val="24"/>
          <w:szCs w:val="24"/>
        </w:rPr>
        <w:t>)</w:t>
      </w:r>
      <w:r w:rsidR="00CF57F7" w:rsidRPr="006936B7">
        <w:rPr>
          <w:rFonts w:ascii="Arial" w:eastAsia="Arial" w:hAnsi="Arial" w:cs="Arial"/>
          <w:i/>
          <w:color w:val="FF0000"/>
          <w:sz w:val="24"/>
          <w:szCs w:val="24"/>
        </w:rPr>
        <w:t xml:space="preserve"> </w:t>
      </w:r>
      <w:r w:rsidR="00CF57F7" w:rsidRPr="006936B7">
        <w:rPr>
          <w:rFonts w:ascii="Arial" w:eastAsia="Arial" w:hAnsi="Arial" w:cs="Arial"/>
          <w:sz w:val="24"/>
          <w:szCs w:val="24"/>
        </w:rPr>
        <w:t>para la exploración y análisis del medio ambiente.</w:t>
      </w:r>
    </w:p>
    <w:p w14:paraId="43D60B6F" w14:textId="77777777" w:rsidR="0043221E" w:rsidRDefault="0043221E" w:rsidP="0043221E">
      <w:pPr>
        <w:pStyle w:val="Ttulo8"/>
        <w:rPr>
          <w:b/>
          <w:i/>
          <w:sz w:val="28"/>
          <w:szCs w:val="28"/>
        </w:rPr>
      </w:pPr>
    </w:p>
    <w:p w14:paraId="058177B8" w14:textId="77777777" w:rsidR="002333AE" w:rsidRPr="006D653B" w:rsidRDefault="00CE5C56" w:rsidP="006D653B">
      <w:pPr>
        <w:pStyle w:val="Ttulo3"/>
        <w:rPr>
          <w:b w:val="0"/>
          <w:sz w:val="28"/>
          <w:szCs w:val="28"/>
        </w:rPr>
      </w:pPr>
      <w:bookmarkStart w:id="7" w:name="_Toc502153547"/>
      <w:r w:rsidRPr="006D653B">
        <w:rPr>
          <w:b w:val="0"/>
          <w:sz w:val="28"/>
          <w:szCs w:val="28"/>
        </w:rPr>
        <w:t xml:space="preserve">1.1.1 </w:t>
      </w:r>
      <w:r w:rsidR="002333AE" w:rsidRPr="006D653B">
        <w:rPr>
          <w:b w:val="0"/>
          <w:sz w:val="28"/>
          <w:szCs w:val="28"/>
        </w:rPr>
        <w:t>Objetivos específicos</w:t>
      </w:r>
      <w:bookmarkEnd w:id="7"/>
    </w:p>
    <w:p w14:paraId="52DA91E1" w14:textId="77777777" w:rsidR="00FD5CB2" w:rsidRDefault="00FD5CB2" w:rsidP="00FD5CB2"/>
    <w:p w14:paraId="261B3BE2" w14:textId="77777777" w:rsidR="00FD5CB2" w:rsidRPr="00FD5CB2" w:rsidRDefault="00FD5CB2" w:rsidP="00FD5CB2"/>
    <w:p w14:paraId="7DD50A17" w14:textId="77777777" w:rsidR="002333AE" w:rsidRPr="002333AE" w:rsidRDefault="002333AE" w:rsidP="002333AE">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Desarrollar una a</w:t>
      </w:r>
      <w:r w:rsidR="005777BC">
        <w:rPr>
          <w:rFonts w:ascii="Arial" w:eastAsia="Arial" w:hAnsi="Arial" w:cs="Arial"/>
          <w:sz w:val="24"/>
          <w:szCs w:val="24"/>
        </w:rPr>
        <w:t>plicación web</w:t>
      </w:r>
      <w:r w:rsidRPr="006936B7">
        <w:rPr>
          <w:rFonts w:ascii="Arial" w:eastAsia="Arial" w:hAnsi="Arial" w:cs="Arial"/>
          <w:sz w:val="24"/>
          <w:szCs w:val="24"/>
        </w:rPr>
        <w:t xml:space="preserve"> </w:t>
      </w:r>
      <w:r w:rsidR="005777BC">
        <w:rPr>
          <w:rFonts w:ascii="Arial" w:eastAsia="Arial" w:hAnsi="Arial" w:cs="Arial"/>
          <w:sz w:val="24"/>
          <w:szCs w:val="24"/>
        </w:rPr>
        <w:t>multi</w:t>
      </w:r>
      <w:r w:rsidRPr="006936B7">
        <w:rPr>
          <w:rFonts w:ascii="Arial" w:eastAsia="Arial" w:hAnsi="Arial" w:cs="Arial"/>
          <w:sz w:val="24"/>
          <w:szCs w:val="24"/>
        </w:rPr>
        <w:t>plataforma</w:t>
      </w:r>
      <w:r w:rsidR="005777BC">
        <w:rPr>
          <w:rFonts w:ascii="Arial" w:eastAsia="Arial" w:hAnsi="Arial" w:cs="Arial"/>
          <w:sz w:val="24"/>
          <w:szCs w:val="24"/>
        </w:rPr>
        <w:t xml:space="preserve"> </w:t>
      </w:r>
      <w:r w:rsidRPr="006936B7">
        <w:rPr>
          <w:rFonts w:ascii="Arial" w:eastAsia="Arial" w:hAnsi="Arial" w:cs="Arial"/>
          <w:sz w:val="24"/>
          <w:szCs w:val="24"/>
        </w:rPr>
        <w:t xml:space="preserve">que mediante comunicación inalámbrica permita el control del </w:t>
      </w:r>
      <w:r w:rsidR="005777BC">
        <w:rPr>
          <w:rFonts w:ascii="Arial" w:eastAsia="Arial" w:hAnsi="Arial" w:cs="Arial"/>
          <w:sz w:val="24"/>
          <w:szCs w:val="24"/>
        </w:rPr>
        <w:t>Robot móvil</w:t>
      </w:r>
      <w:r w:rsidRPr="006936B7">
        <w:rPr>
          <w:rFonts w:ascii="Arial" w:eastAsia="Arial" w:hAnsi="Arial" w:cs="Arial"/>
          <w:sz w:val="24"/>
          <w:szCs w:val="24"/>
        </w:rPr>
        <w:t>.</w:t>
      </w:r>
    </w:p>
    <w:p w14:paraId="70F10F03" w14:textId="77777777" w:rsidR="002333AE" w:rsidRPr="006936B7" w:rsidRDefault="002333AE" w:rsidP="002333AE">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 xml:space="preserve">Ensamblar un robot móvil integrando </w:t>
      </w:r>
      <w:r w:rsidR="005777BC">
        <w:rPr>
          <w:rFonts w:ascii="Arial" w:eastAsia="Arial" w:hAnsi="Arial" w:cs="Arial"/>
          <w:sz w:val="24"/>
          <w:szCs w:val="24"/>
        </w:rPr>
        <w:t xml:space="preserve">las </w:t>
      </w:r>
      <w:r w:rsidRPr="006936B7">
        <w:rPr>
          <w:rFonts w:ascii="Arial" w:eastAsia="Arial" w:hAnsi="Arial" w:cs="Arial"/>
          <w:sz w:val="24"/>
          <w:szCs w:val="24"/>
        </w:rPr>
        <w:t>plataforma</w:t>
      </w:r>
      <w:r w:rsidR="005777BC">
        <w:rPr>
          <w:rFonts w:ascii="Arial" w:eastAsia="Arial" w:hAnsi="Arial" w:cs="Arial"/>
          <w:sz w:val="24"/>
          <w:szCs w:val="24"/>
        </w:rPr>
        <w:t>s</w:t>
      </w:r>
      <w:r w:rsidRPr="006936B7">
        <w:rPr>
          <w:rFonts w:ascii="Arial" w:eastAsia="Arial" w:hAnsi="Arial" w:cs="Arial"/>
          <w:sz w:val="24"/>
          <w:szCs w:val="24"/>
        </w:rPr>
        <w:t xml:space="preserve"> Arduino</w:t>
      </w:r>
      <w:r w:rsidR="005777BC">
        <w:rPr>
          <w:rFonts w:ascii="Arial" w:eastAsia="Arial" w:hAnsi="Arial" w:cs="Arial"/>
          <w:sz w:val="24"/>
          <w:szCs w:val="24"/>
        </w:rPr>
        <w:t xml:space="preserve"> y Raspberry Pi</w:t>
      </w:r>
      <w:r w:rsidRPr="006936B7">
        <w:rPr>
          <w:rFonts w:ascii="Arial" w:eastAsia="Arial" w:hAnsi="Arial" w:cs="Arial"/>
          <w:sz w:val="24"/>
          <w:szCs w:val="24"/>
        </w:rPr>
        <w:t xml:space="preserve"> con diversos módulos y software.</w:t>
      </w:r>
    </w:p>
    <w:p w14:paraId="6AD9CD44" w14:textId="77777777" w:rsidR="002333AE" w:rsidRPr="002333AE" w:rsidRDefault="002333AE" w:rsidP="002333AE">
      <w:pPr>
        <w:numPr>
          <w:ilvl w:val="0"/>
          <w:numId w:val="1"/>
        </w:numPr>
        <w:spacing w:line="276" w:lineRule="auto"/>
        <w:ind w:hanging="360"/>
        <w:contextualSpacing/>
        <w:rPr>
          <w:rFonts w:ascii="Arial" w:eastAsia="Arial" w:hAnsi="Arial" w:cs="Arial"/>
          <w:sz w:val="24"/>
          <w:szCs w:val="24"/>
        </w:rPr>
      </w:pPr>
      <w:r w:rsidRPr="002333AE">
        <w:rPr>
          <w:rFonts w:ascii="Arial" w:eastAsia="Arial" w:hAnsi="Arial" w:cs="Arial"/>
          <w:sz w:val="24"/>
          <w:szCs w:val="24"/>
        </w:rPr>
        <w:t>Investigar protocolos existentes y evaluar la necesidad de diseño de protocolos de comunicación para el control y procesamiento de datos entre el microcontrolador y la a</w:t>
      </w:r>
      <w:r w:rsidR="005777BC">
        <w:rPr>
          <w:rFonts w:ascii="Arial" w:eastAsia="Arial" w:hAnsi="Arial" w:cs="Arial"/>
          <w:sz w:val="24"/>
          <w:szCs w:val="24"/>
        </w:rPr>
        <w:t>plicación</w:t>
      </w:r>
      <w:r w:rsidRPr="002333AE">
        <w:rPr>
          <w:rFonts w:ascii="Arial" w:eastAsia="Arial" w:hAnsi="Arial" w:cs="Arial"/>
          <w:sz w:val="24"/>
          <w:szCs w:val="24"/>
        </w:rPr>
        <w:t>.</w:t>
      </w:r>
    </w:p>
    <w:p w14:paraId="40A48830" w14:textId="77777777" w:rsidR="002333AE" w:rsidRPr="006936B7" w:rsidRDefault="002333AE" w:rsidP="002333AE">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Ensamblar físicamente e integrar a nivel de software los distintos componentes (sensores y actuadores) al SAR.</w:t>
      </w:r>
    </w:p>
    <w:p w14:paraId="0309753B" w14:textId="77777777" w:rsidR="002333AE" w:rsidRPr="002333AE" w:rsidRDefault="002333AE" w:rsidP="002333AE">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Extender la ap</w:t>
      </w:r>
      <w:r w:rsidR="005777BC">
        <w:rPr>
          <w:rFonts w:ascii="Arial" w:eastAsia="Arial" w:hAnsi="Arial" w:cs="Arial"/>
          <w:sz w:val="24"/>
          <w:szCs w:val="24"/>
        </w:rPr>
        <w:t>licación</w:t>
      </w:r>
      <w:r w:rsidRPr="006936B7">
        <w:rPr>
          <w:rFonts w:ascii="Arial" w:eastAsia="Arial" w:hAnsi="Arial" w:cs="Arial"/>
          <w:sz w:val="24"/>
          <w:szCs w:val="24"/>
        </w:rPr>
        <w:t xml:space="preserve"> para interactuar con la información que brinda el SAR de los sensores.</w:t>
      </w:r>
    </w:p>
    <w:p w14:paraId="1CE2F91B" w14:textId="77777777" w:rsidR="002333AE" w:rsidRPr="006D653B" w:rsidRDefault="00CE5C56" w:rsidP="006D653B">
      <w:pPr>
        <w:pStyle w:val="Ttulo3"/>
        <w:rPr>
          <w:b w:val="0"/>
          <w:sz w:val="28"/>
          <w:szCs w:val="28"/>
        </w:rPr>
      </w:pPr>
      <w:bookmarkStart w:id="8" w:name="_Toc502153548"/>
      <w:r w:rsidRPr="006D653B">
        <w:rPr>
          <w:b w:val="0"/>
          <w:sz w:val="28"/>
          <w:szCs w:val="28"/>
        </w:rPr>
        <w:t xml:space="preserve">1.1.2 </w:t>
      </w:r>
      <w:r w:rsidR="002333AE" w:rsidRPr="006D653B">
        <w:rPr>
          <w:b w:val="0"/>
          <w:sz w:val="28"/>
          <w:szCs w:val="28"/>
        </w:rPr>
        <w:t>Metodología</w:t>
      </w:r>
      <w:bookmarkEnd w:id="8"/>
    </w:p>
    <w:p w14:paraId="4A7B3BC7" w14:textId="77777777" w:rsidR="00974DCC" w:rsidRDefault="00974DCC">
      <w:pPr>
        <w:spacing w:line="276" w:lineRule="auto"/>
        <w:rPr>
          <w:rFonts w:ascii="Arial" w:eastAsia="Arial" w:hAnsi="Arial" w:cs="Arial"/>
          <w:sz w:val="24"/>
          <w:szCs w:val="24"/>
        </w:rPr>
      </w:pPr>
    </w:p>
    <w:p w14:paraId="74B13042" w14:textId="77777777" w:rsidR="00224885" w:rsidRDefault="00CF57F7">
      <w:pPr>
        <w:spacing w:line="276" w:lineRule="auto"/>
        <w:rPr>
          <w:rFonts w:ascii="Arial" w:eastAsia="Arial" w:hAnsi="Arial" w:cs="Arial"/>
          <w:sz w:val="24"/>
          <w:szCs w:val="24"/>
        </w:rPr>
      </w:pPr>
      <w:r w:rsidRPr="006936B7">
        <w:rPr>
          <w:rFonts w:ascii="Arial" w:eastAsia="Arial" w:hAnsi="Arial" w:cs="Arial"/>
          <w:sz w:val="24"/>
          <w:szCs w:val="24"/>
        </w:rPr>
        <w:t>El SAR se creará mediante la</w:t>
      </w:r>
      <w:r w:rsidR="005777BC">
        <w:rPr>
          <w:rFonts w:ascii="Arial" w:eastAsia="Arial" w:hAnsi="Arial" w:cs="Arial"/>
          <w:sz w:val="24"/>
          <w:szCs w:val="24"/>
        </w:rPr>
        <w:t>s</w:t>
      </w:r>
      <w:r w:rsidRPr="006936B7">
        <w:rPr>
          <w:rFonts w:ascii="Arial" w:eastAsia="Arial" w:hAnsi="Arial" w:cs="Arial"/>
          <w:sz w:val="24"/>
          <w:szCs w:val="24"/>
        </w:rPr>
        <w:t xml:space="preserve"> plataforma</w:t>
      </w:r>
      <w:r w:rsidR="005777BC">
        <w:rPr>
          <w:rFonts w:ascii="Arial" w:eastAsia="Arial" w:hAnsi="Arial" w:cs="Arial"/>
          <w:sz w:val="24"/>
          <w:szCs w:val="24"/>
        </w:rPr>
        <w:t>s</w:t>
      </w:r>
      <w:r w:rsidRPr="006936B7">
        <w:rPr>
          <w:rFonts w:ascii="Arial" w:eastAsia="Arial" w:hAnsi="Arial" w:cs="Arial"/>
          <w:sz w:val="24"/>
          <w:szCs w:val="24"/>
        </w:rPr>
        <w:t xml:space="preserve"> Arduino</w:t>
      </w:r>
      <w:r w:rsidR="005777BC">
        <w:rPr>
          <w:rFonts w:ascii="Arial" w:eastAsia="Arial" w:hAnsi="Arial" w:cs="Arial"/>
          <w:sz w:val="24"/>
          <w:szCs w:val="24"/>
        </w:rPr>
        <w:t xml:space="preserve"> y Raspberry Pi</w:t>
      </w:r>
      <w:r w:rsidRPr="006936B7">
        <w:rPr>
          <w:rFonts w:ascii="Arial" w:eastAsia="Arial" w:hAnsi="Arial" w:cs="Arial"/>
          <w:sz w:val="24"/>
          <w:szCs w:val="24"/>
        </w:rPr>
        <w:t>. El robot poseerá motores como actuadores para desplazarse sobre la superficie a explorar</w:t>
      </w:r>
      <w:r w:rsidR="00224885">
        <w:rPr>
          <w:rFonts w:ascii="Arial" w:eastAsia="Arial" w:hAnsi="Arial" w:cs="Arial"/>
          <w:sz w:val="24"/>
          <w:szCs w:val="24"/>
        </w:rPr>
        <w:t xml:space="preserve"> </w:t>
      </w:r>
      <w:r w:rsidRPr="006936B7">
        <w:rPr>
          <w:rFonts w:ascii="Arial" w:eastAsia="Arial" w:hAnsi="Arial" w:cs="Arial"/>
          <w:sz w:val="24"/>
          <w:szCs w:val="24"/>
        </w:rPr>
        <w:t>y diversos sensores que permitan tomar muestras del ambiente explorado. Todos estos componentes se ensamblarán sobre distintas piezas estructurales para conformar el robot móvil o RM.</w:t>
      </w:r>
    </w:p>
    <w:p w14:paraId="4C95548E" w14:textId="77777777" w:rsidR="00830DFC" w:rsidRPr="006936B7" w:rsidRDefault="00830DFC">
      <w:pPr>
        <w:spacing w:line="276" w:lineRule="auto"/>
        <w:rPr>
          <w:sz w:val="24"/>
          <w:szCs w:val="24"/>
        </w:rPr>
      </w:pPr>
    </w:p>
    <w:p w14:paraId="17D999BD" w14:textId="77777777" w:rsidR="00830DFC" w:rsidRPr="006936B7" w:rsidRDefault="00CF57F7">
      <w:pPr>
        <w:spacing w:line="276" w:lineRule="auto"/>
        <w:rPr>
          <w:sz w:val="24"/>
          <w:szCs w:val="24"/>
        </w:rPr>
      </w:pPr>
      <w:r w:rsidRPr="006936B7">
        <w:rPr>
          <w:rFonts w:ascii="Arial" w:eastAsia="Arial" w:hAnsi="Arial" w:cs="Arial"/>
          <w:sz w:val="24"/>
          <w:szCs w:val="24"/>
        </w:rPr>
        <w:t>E</w:t>
      </w:r>
      <w:r w:rsidR="006D5CC6">
        <w:rPr>
          <w:rFonts w:ascii="Arial" w:eastAsia="Arial" w:hAnsi="Arial" w:cs="Arial"/>
          <w:sz w:val="24"/>
          <w:szCs w:val="24"/>
        </w:rPr>
        <w:t xml:space="preserve">l RM </w:t>
      </w:r>
      <w:r w:rsidRPr="006936B7">
        <w:rPr>
          <w:rFonts w:ascii="Arial" w:eastAsia="Arial" w:hAnsi="Arial" w:cs="Arial"/>
          <w:sz w:val="24"/>
          <w:szCs w:val="24"/>
        </w:rPr>
        <w:t xml:space="preserve">estará en un estado receptivo, donde se le otorga el control a una aplicación </w:t>
      </w:r>
      <w:r w:rsidR="006D5CC6">
        <w:rPr>
          <w:rFonts w:ascii="Arial" w:eastAsia="Arial" w:hAnsi="Arial" w:cs="Arial"/>
          <w:sz w:val="24"/>
          <w:szCs w:val="24"/>
        </w:rPr>
        <w:t>web, la cual</w:t>
      </w:r>
      <w:r w:rsidRPr="006936B7">
        <w:rPr>
          <w:rFonts w:ascii="Arial" w:eastAsia="Arial" w:hAnsi="Arial" w:cs="Arial"/>
          <w:sz w:val="24"/>
          <w:szCs w:val="24"/>
        </w:rPr>
        <w:t xml:space="preserve"> contará con una interfaz de usuario que facilitará la comunicación con el SAR. La aplicación permitirá manipular el desplazamiento</w:t>
      </w:r>
      <w:r w:rsidR="006D5CC6">
        <w:rPr>
          <w:rFonts w:ascii="Arial" w:eastAsia="Arial" w:hAnsi="Arial" w:cs="Arial"/>
          <w:sz w:val="24"/>
          <w:szCs w:val="24"/>
        </w:rPr>
        <w:t xml:space="preserve"> del RM</w:t>
      </w:r>
      <w:r w:rsidR="00A457C5" w:rsidRPr="006936B7">
        <w:rPr>
          <w:rFonts w:ascii="Arial" w:eastAsia="Arial" w:hAnsi="Arial" w:cs="Arial"/>
          <w:sz w:val="24"/>
          <w:szCs w:val="24"/>
        </w:rPr>
        <w:t xml:space="preserve"> sobre</w:t>
      </w:r>
      <w:r w:rsidRPr="006936B7">
        <w:rPr>
          <w:rFonts w:ascii="Arial" w:eastAsia="Arial" w:hAnsi="Arial" w:cs="Arial"/>
          <w:sz w:val="24"/>
          <w:szCs w:val="24"/>
        </w:rPr>
        <w:t xml:space="preserve"> la superficie y obtener las muestras del ambiente según se soliciten, en otras palabras, la lectura de los sensores.</w:t>
      </w:r>
    </w:p>
    <w:p w14:paraId="11EBAC73" w14:textId="77777777" w:rsidR="00830DFC" w:rsidRPr="006936B7" w:rsidRDefault="00830DFC">
      <w:pPr>
        <w:spacing w:line="276" w:lineRule="auto"/>
        <w:rPr>
          <w:sz w:val="24"/>
          <w:szCs w:val="24"/>
        </w:rPr>
      </w:pPr>
    </w:p>
    <w:p w14:paraId="19436184" w14:textId="77777777" w:rsidR="00830DFC" w:rsidRPr="00536607" w:rsidRDefault="00CF57F7">
      <w:pPr>
        <w:spacing w:line="276" w:lineRule="auto"/>
        <w:rPr>
          <w:sz w:val="24"/>
          <w:szCs w:val="24"/>
        </w:rPr>
      </w:pPr>
      <w:r w:rsidRPr="006936B7">
        <w:rPr>
          <w:rFonts w:ascii="Arial" w:eastAsia="Arial" w:hAnsi="Arial" w:cs="Arial"/>
          <w:sz w:val="24"/>
          <w:szCs w:val="24"/>
        </w:rPr>
        <w:lastRenderedPageBreak/>
        <w:t xml:space="preserve">La comunicación entre el SAR y </w:t>
      </w:r>
      <w:r w:rsidR="006D5CC6">
        <w:rPr>
          <w:rFonts w:ascii="Arial" w:eastAsia="Arial" w:hAnsi="Arial" w:cs="Arial"/>
          <w:sz w:val="24"/>
          <w:szCs w:val="24"/>
        </w:rPr>
        <w:t>la aplicación</w:t>
      </w:r>
      <w:r w:rsidRPr="006936B7">
        <w:rPr>
          <w:rFonts w:ascii="Arial" w:eastAsia="Arial" w:hAnsi="Arial" w:cs="Arial"/>
          <w:sz w:val="24"/>
          <w:szCs w:val="24"/>
        </w:rPr>
        <w:t xml:space="preserve"> se realizará por medio de señales inalámbricas de radiofrecuencia. Se mantendrá una arquitectura de diseño denominada cliente/</w:t>
      </w:r>
      <w:r w:rsidR="00A457C5" w:rsidRPr="006936B7">
        <w:rPr>
          <w:rFonts w:ascii="Arial" w:eastAsia="Arial" w:hAnsi="Arial" w:cs="Arial"/>
          <w:sz w:val="24"/>
          <w:szCs w:val="24"/>
        </w:rPr>
        <w:t>servidor, donde</w:t>
      </w:r>
      <w:r w:rsidRPr="006936B7">
        <w:rPr>
          <w:rFonts w:ascii="Arial" w:eastAsia="Arial" w:hAnsi="Arial" w:cs="Arial"/>
          <w:sz w:val="24"/>
          <w:szCs w:val="24"/>
        </w:rPr>
        <w:t xml:space="preserve"> el cliente es el dispositivo que ejecuta </w:t>
      </w:r>
      <w:r w:rsidR="006D5CC6">
        <w:rPr>
          <w:rFonts w:ascii="Arial" w:eastAsia="Arial" w:hAnsi="Arial" w:cs="Arial"/>
          <w:sz w:val="24"/>
          <w:szCs w:val="24"/>
        </w:rPr>
        <w:t>la aplicación</w:t>
      </w:r>
      <w:r w:rsidRPr="006936B7">
        <w:rPr>
          <w:rFonts w:ascii="Arial" w:eastAsia="Arial" w:hAnsi="Arial" w:cs="Arial"/>
          <w:sz w:val="24"/>
          <w:szCs w:val="24"/>
        </w:rPr>
        <w:t xml:space="preserve"> y el servidor es el SAR. </w:t>
      </w:r>
      <w:bookmarkStart w:id="9" w:name="_eoiloaxaomvs" w:colFirst="0" w:colLast="0"/>
      <w:bookmarkEnd w:id="9"/>
    </w:p>
    <w:p w14:paraId="4900BF19" w14:textId="77777777" w:rsidR="0043221E" w:rsidRDefault="0043221E" w:rsidP="0043221E">
      <w:pPr>
        <w:pStyle w:val="Ttulo7"/>
        <w:rPr>
          <w:b/>
          <w:sz w:val="28"/>
          <w:szCs w:val="28"/>
        </w:rPr>
      </w:pPr>
      <w:bookmarkStart w:id="10" w:name="_30j0zll" w:colFirst="0" w:colLast="0"/>
      <w:bookmarkEnd w:id="10"/>
    </w:p>
    <w:p w14:paraId="3CAFFA20" w14:textId="77777777" w:rsidR="00830DFC" w:rsidRPr="0043221E" w:rsidRDefault="00CE5C56" w:rsidP="006D653B">
      <w:pPr>
        <w:pStyle w:val="Ttulo2"/>
        <w:rPr>
          <w:b/>
          <w:sz w:val="32"/>
          <w:szCs w:val="32"/>
        </w:rPr>
      </w:pPr>
      <w:bookmarkStart w:id="11" w:name="_Toc502153549"/>
      <w:r>
        <w:rPr>
          <w:b/>
          <w:sz w:val="32"/>
          <w:szCs w:val="32"/>
        </w:rPr>
        <w:t xml:space="preserve">1.2 </w:t>
      </w:r>
      <w:r w:rsidR="00CF57F7" w:rsidRPr="0043221E">
        <w:rPr>
          <w:b/>
          <w:sz w:val="32"/>
          <w:szCs w:val="32"/>
        </w:rPr>
        <w:t>Motivación</w:t>
      </w:r>
      <w:bookmarkEnd w:id="11"/>
    </w:p>
    <w:p w14:paraId="461B6183" w14:textId="77777777" w:rsidR="00830DFC" w:rsidRDefault="00830DFC"/>
    <w:p w14:paraId="2378A7CC" w14:textId="77777777" w:rsidR="00830DFC" w:rsidRPr="006936B7" w:rsidRDefault="00CF57F7">
      <w:pPr>
        <w:spacing w:line="276" w:lineRule="auto"/>
        <w:rPr>
          <w:sz w:val="24"/>
          <w:szCs w:val="24"/>
        </w:rPr>
      </w:pPr>
      <w:r w:rsidRPr="006936B7">
        <w:rPr>
          <w:rFonts w:ascii="Arial" w:eastAsia="Arial" w:hAnsi="Arial" w:cs="Arial"/>
          <w:sz w:val="24"/>
          <w:szCs w:val="24"/>
        </w:rPr>
        <w:t>Las nuevas tendencias de hardware como</w:t>
      </w:r>
      <w:r w:rsidRPr="006936B7">
        <w:rPr>
          <w:rFonts w:ascii="Arial" w:eastAsia="Arial" w:hAnsi="Arial" w:cs="Arial"/>
          <w:b/>
          <w:sz w:val="24"/>
          <w:szCs w:val="24"/>
        </w:rPr>
        <w:t xml:space="preserve"> </w:t>
      </w:r>
      <w:r w:rsidRPr="006936B7">
        <w:rPr>
          <w:rFonts w:ascii="Arial" w:eastAsia="Arial" w:hAnsi="Arial" w:cs="Arial"/>
          <w:sz w:val="24"/>
          <w:szCs w:val="24"/>
        </w:rPr>
        <w:t xml:space="preserve">microcontroladores, </w:t>
      </w:r>
      <w:r w:rsidR="00A457C5" w:rsidRPr="00FC725A">
        <w:rPr>
          <w:rFonts w:ascii="Arial" w:eastAsia="Arial" w:hAnsi="Arial" w:cs="Arial"/>
          <w:sz w:val="24"/>
          <w:szCs w:val="24"/>
        </w:rPr>
        <w:t>Smartphones</w:t>
      </w:r>
      <w:r w:rsidRPr="006936B7">
        <w:rPr>
          <w:rFonts w:ascii="Arial" w:eastAsia="Arial" w:hAnsi="Arial" w:cs="Arial"/>
          <w:sz w:val="24"/>
          <w:szCs w:val="24"/>
        </w:rPr>
        <w:t xml:space="preserve"> y nuevos dispositivos programables, requieren contar con un nuevo esquema de diseño donde se puedan integrar las distintas tecnologías relacionadas (robótica, redes, plataformas móviles, etc.) en un área de conocimiento específica, para lograr una integración de saberes y disminuir la curva de aprendizaje de personas que se introducen en estas temáticas.</w:t>
      </w:r>
    </w:p>
    <w:p w14:paraId="66CA0257" w14:textId="77777777" w:rsidR="00974DCC" w:rsidRDefault="00974DCC">
      <w:pPr>
        <w:spacing w:line="276" w:lineRule="auto"/>
        <w:rPr>
          <w:rFonts w:ascii="Arial" w:eastAsia="Arial" w:hAnsi="Arial" w:cs="Arial"/>
          <w:sz w:val="24"/>
          <w:szCs w:val="24"/>
        </w:rPr>
      </w:pPr>
    </w:p>
    <w:p w14:paraId="6EC8BD83" w14:textId="77777777" w:rsidR="00830DFC" w:rsidRPr="006936B7" w:rsidRDefault="00CF57F7">
      <w:pPr>
        <w:spacing w:line="276" w:lineRule="auto"/>
        <w:rPr>
          <w:sz w:val="24"/>
          <w:szCs w:val="24"/>
        </w:rPr>
      </w:pPr>
      <w:r w:rsidRPr="006936B7">
        <w:rPr>
          <w:rFonts w:ascii="Arial" w:eastAsia="Arial" w:hAnsi="Arial" w:cs="Arial"/>
          <w:sz w:val="24"/>
          <w:szCs w:val="24"/>
        </w:rPr>
        <w:t xml:space="preserve">Para esto se necesita incursionar en el investigación y desarrollo en los ámbitos de la computación, control, mecánica y electrónica. Los cuales dieron paso a la robótica como técnica que combina diversas disciplinas, logrando un alto impacto en la sociedad en diversos ámbitos. </w:t>
      </w:r>
    </w:p>
    <w:p w14:paraId="261B38BD" w14:textId="77777777" w:rsidR="00830DFC" w:rsidRPr="006936B7" w:rsidRDefault="00830DFC">
      <w:pPr>
        <w:rPr>
          <w:sz w:val="24"/>
          <w:szCs w:val="24"/>
        </w:rPr>
      </w:pPr>
    </w:p>
    <w:p w14:paraId="7D5C5EBB" w14:textId="77777777" w:rsidR="00830DFC" w:rsidRPr="006936B7" w:rsidRDefault="00CF57F7">
      <w:pPr>
        <w:spacing w:line="276" w:lineRule="auto"/>
        <w:rPr>
          <w:sz w:val="24"/>
          <w:szCs w:val="24"/>
        </w:rPr>
      </w:pPr>
      <w:r w:rsidRPr="006936B7">
        <w:rPr>
          <w:rFonts w:ascii="Arial" w:eastAsia="Arial" w:hAnsi="Arial" w:cs="Arial"/>
          <w:sz w:val="24"/>
          <w:szCs w:val="24"/>
        </w:rPr>
        <w:t>En la actualidad es muy popular la utilización de teléfonos móviles inteligentes (</w:t>
      </w:r>
      <w:r w:rsidRPr="006936B7">
        <w:rPr>
          <w:rFonts w:ascii="Arial" w:eastAsia="Arial" w:hAnsi="Arial" w:cs="Arial"/>
          <w:i/>
          <w:sz w:val="24"/>
          <w:szCs w:val="24"/>
        </w:rPr>
        <w:t>smartphones</w:t>
      </w:r>
      <w:r w:rsidRPr="006936B7">
        <w:rPr>
          <w:rFonts w:ascii="Arial" w:eastAsia="Arial" w:hAnsi="Arial" w:cs="Arial"/>
          <w:sz w:val="24"/>
          <w:szCs w:val="24"/>
        </w:rPr>
        <w:t xml:space="preserve">). De estos dispositivos, un segmento mayoritario se basa en </w:t>
      </w:r>
      <w:r w:rsidR="00A457C5" w:rsidRPr="006936B7">
        <w:rPr>
          <w:rFonts w:ascii="Arial" w:eastAsia="Arial" w:hAnsi="Arial" w:cs="Arial"/>
          <w:sz w:val="24"/>
          <w:szCs w:val="24"/>
        </w:rPr>
        <w:t>el sistema</w:t>
      </w:r>
      <w:r w:rsidRPr="006936B7">
        <w:rPr>
          <w:rFonts w:ascii="Arial" w:eastAsia="Arial" w:hAnsi="Arial" w:cs="Arial"/>
          <w:sz w:val="24"/>
          <w:szCs w:val="24"/>
        </w:rPr>
        <w:t xml:space="preserve"> operativo Android, presentado por Google en el 2007.</w:t>
      </w:r>
    </w:p>
    <w:p w14:paraId="5BAB355A" w14:textId="77777777" w:rsidR="00830DFC" w:rsidRPr="006936B7" w:rsidRDefault="00CF57F7">
      <w:pPr>
        <w:spacing w:line="276" w:lineRule="auto"/>
        <w:rPr>
          <w:sz w:val="24"/>
          <w:szCs w:val="24"/>
        </w:rPr>
      </w:pPr>
      <w:r w:rsidRPr="006936B7">
        <w:rPr>
          <w:rFonts w:ascii="Arial" w:eastAsia="Arial" w:hAnsi="Arial" w:cs="Arial"/>
          <w:sz w:val="24"/>
          <w:szCs w:val="24"/>
        </w:rPr>
        <w:t xml:space="preserve">Android está basado en Linux y utiliza Java como lenguaje de desarrollo de aplicaciones. Por otro </w:t>
      </w:r>
      <w:r w:rsidR="00A457C5" w:rsidRPr="006936B7">
        <w:rPr>
          <w:rFonts w:ascii="Arial" w:eastAsia="Arial" w:hAnsi="Arial" w:cs="Arial"/>
          <w:sz w:val="24"/>
          <w:szCs w:val="24"/>
        </w:rPr>
        <w:t>lado,</w:t>
      </w:r>
      <w:r w:rsidRPr="006936B7">
        <w:rPr>
          <w:rFonts w:ascii="Arial" w:eastAsia="Arial" w:hAnsi="Arial" w:cs="Arial"/>
          <w:sz w:val="24"/>
          <w:szCs w:val="24"/>
        </w:rPr>
        <w:t xml:space="preserve"> Arduino, introducido en el año 2005, es una plataforma de hardware libre para electrónica orientado a la computación física (Phisical Computing).</w:t>
      </w:r>
    </w:p>
    <w:p w14:paraId="522A9CA1" w14:textId="77777777" w:rsidR="00974DCC" w:rsidRDefault="00974DCC">
      <w:pPr>
        <w:spacing w:line="276" w:lineRule="auto"/>
        <w:rPr>
          <w:rFonts w:ascii="Arial" w:eastAsia="Arial" w:hAnsi="Arial" w:cs="Arial"/>
          <w:sz w:val="24"/>
          <w:szCs w:val="24"/>
        </w:rPr>
      </w:pPr>
    </w:p>
    <w:p w14:paraId="47C7ABA6" w14:textId="77777777" w:rsidR="00830DFC" w:rsidRPr="006936B7" w:rsidRDefault="00CF57F7">
      <w:pPr>
        <w:spacing w:line="276" w:lineRule="auto"/>
        <w:rPr>
          <w:sz w:val="24"/>
          <w:szCs w:val="24"/>
        </w:rPr>
      </w:pPr>
      <w:r w:rsidRPr="006936B7">
        <w:rPr>
          <w:rFonts w:ascii="Arial" w:eastAsia="Arial" w:hAnsi="Arial" w:cs="Arial"/>
          <w:sz w:val="24"/>
          <w:szCs w:val="24"/>
        </w:rPr>
        <w:t xml:space="preserve">Arduino aprovecha ciertas características de C++ para permitir el desarrollo de pequeños programas o </w:t>
      </w:r>
      <w:r w:rsidR="006109F5" w:rsidRPr="006936B7">
        <w:rPr>
          <w:rFonts w:ascii="Arial" w:eastAsia="Arial" w:hAnsi="Arial" w:cs="Arial"/>
          <w:sz w:val="24"/>
          <w:szCs w:val="24"/>
        </w:rPr>
        <w:t>sketches</w:t>
      </w:r>
      <w:r w:rsidRPr="006936B7">
        <w:rPr>
          <w:rFonts w:ascii="Arial" w:eastAsia="Arial" w:hAnsi="Arial" w:cs="Arial"/>
          <w:sz w:val="24"/>
          <w:szCs w:val="24"/>
        </w:rPr>
        <w:t xml:space="preserve"> con conocimientos básicos de programación y electrónica. Esta simplicidad, sumado al bajo coste de las placas ha otorgado a la plataforma una gran popularidad.</w:t>
      </w:r>
    </w:p>
    <w:p w14:paraId="5210CD01" w14:textId="77777777" w:rsidR="00974DCC" w:rsidRDefault="00974DCC">
      <w:pPr>
        <w:spacing w:line="276" w:lineRule="auto"/>
        <w:rPr>
          <w:rFonts w:ascii="Arial" w:eastAsia="Arial" w:hAnsi="Arial" w:cs="Arial"/>
          <w:sz w:val="24"/>
          <w:szCs w:val="24"/>
        </w:rPr>
      </w:pPr>
    </w:p>
    <w:p w14:paraId="69958710" w14:textId="77777777" w:rsidR="00830DFC" w:rsidRPr="006936B7" w:rsidRDefault="00CF57F7">
      <w:pPr>
        <w:spacing w:line="276" w:lineRule="auto"/>
        <w:rPr>
          <w:sz w:val="24"/>
          <w:szCs w:val="24"/>
        </w:rPr>
      </w:pPr>
      <w:r w:rsidRPr="006936B7">
        <w:rPr>
          <w:rFonts w:ascii="Arial" w:eastAsia="Arial" w:hAnsi="Arial" w:cs="Arial"/>
          <w:sz w:val="24"/>
          <w:szCs w:val="24"/>
        </w:rPr>
        <w:t xml:space="preserve">Tanto Java como C++ han sido lenguajes utilizados en las actividades de laboratorio de varias cátedras de la Licenciatura por lo cual consiste en una motivación para llevar a </w:t>
      </w:r>
      <w:r w:rsidR="006109F5" w:rsidRPr="006936B7">
        <w:rPr>
          <w:rFonts w:ascii="Arial" w:eastAsia="Arial" w:hAnsi="Arial" w:cs="Arial"/>
          <w:sz w:val="24"/>
          <w:szCs w:val="24"/>
        </w:rPr>
        <w:t>cabo</w:t>
      </w:r>
      <w:r w:rsidRPr="006936B7">
        <w:rPr>
          <w:rFonts w:ascii="Arial" w:eastAsia="Arial" w:hAnsi="Arial" w:cs="Arial"/>
          <w:sz w:val="24"/>
          <w:szCs w:val="24"/>
        </w:rPr>
        <w:t xml:space="preserve"> esta tesina.</w:t>
      </w:r>
    </w:p>
    <w:p w14:paraId="286B59A4" w14:textId="77777777" w:rsidR="00830DFC" w:rsidRPr="006936B7" w:rsidRDefault="00830DFC">
      <w:pPr>
        <w:spacing w:line="276" w:lineRule="auto"/>
        <w:rPr>
          <w:sz w:val="24"/>
          <w:szCs w:val="24"/>
        </w:rPr>
      </w:pPr>
    </w:p>
    <w:p w14:paraId="395AA07A" w14:textId="77777777" w:rsidR="00830DFC" w:rsidRDefault="00CF57F7" w:rsidP="006936B7">
      <w:pPr>
        <w:spacing w:line="276" w:lineRule="auto"/>
      </w:pPr>
      <w:r w:rsidRPr="006936B7">
        <w:rPr>
          <w:rFonts w:ascii="Arial" w:eastAsia="Arial" w:hAnsi="Arial" w:cs="Arial"/>
          <w:sz w:val="24"/>
          <w:szCs w:val="24"/>
        </w:rPr>
        <w:t xml:space="preserve">Los nuevos avances en interoperabilidad de las distintas plataformas de las áreas de robótica y programación tanto en hardware como software, brindan un excelente recurso en materia de educación de nivel medio y superior permitiendo agilidad en el desarrollo de proyectos educativos con escaso conocimiento en dichas áreas.  Es por ello que se necesita un estándar o prototipo de dónde partir, que se encuentre testeado con una biblioteca de funciones inmersas en el mismo y una arquitectura </w:t>
      </w:r>
      <w:r w:rsidRPr="006936B7">
        <w:rPr>
          <w:rFonts w:ascii="Arial" w:eastAsia="Arial" w:hAnsi="Arial" w:cs="Arial"/>
          <w:sz w:val="24"/>
          <w:szCs w:val="24"/>
        </w:rPr>
        <w:lastRenderedPageBreak/>
        <w:t xml:space="preserve">moldeable a distintas temáticas. Este prototipo base es el denominado SAR que se quiere desarrollar. En síntesis, el objetivo del SAR es crear un instrumento didáctico para la comprensión e </w:t>
      </w:r>
      <w:r w:rsidR="00A457C5" w:rsidRPr="006936B7">
        <w:rPr>
          <w:rFonts w:ascii="Arial" w:eastAsia="Arial" w:hAnsi="Arial" w:cs="Arial"/>
          <w:sz w:val="24"/>
          <w:szCs w:val="24"/>
        </w:rPr>
        <w:t>incentivación de</w:t>
      </w:r>
      <w:r w:rsidRPr="006936B7">
        <w:rPr>
          <w:rFonts w:ascii="Arial" w:eastAsia="Arial" w:hAnsi="Arial" w:cs="Arial"/>
          <w:sz w:val="24"/>
          <w:szCs w:val="24"/>
        </w:rPr>
        <w:t xml:space="preserve"> los alumnos en las distintas áreas mencionadas (robótica e informática).</w:t>
      </w:r>
      <w:bookmarkStart w:id="12" w:name="_yhghiwkk0w10" w:colFirst="0" w:colLast="0"/>
      <w:bookmarkEnd w:id="12"/>
    </w:p>
    <w:p w14:paraId="64CB2F20" w14:textId="77777777" w:rsidR="00830DFC" w:rsidRPr="0043221E" w:rsidRDefault="00CE5C56" w:rsidP="006D653B">
      <w:pPr>
        <w:pStyle w:val="Ttulo2"/>
        <w:rPr>
          <w:b/>
          <w:sz w:val="32"/>
          <w:szCs w:val="32"/>
        </w:rPr>
      </w:pPr>
      <w:bookmarkStart w:id="13" w:name="_1fob9te" w:colFirst="0" w:colLast="0"/>
      <w:bookmarkStart w:id="14" w:name="_3znysh7" w:colFirst="0" w:colLast="0"/>
      <w:bookmarkStart w:id="15" w:name="_Toc502153550"/>
      <w:bookmarkEnd w:id="13"/>
      <w:bookmarkEnd w:id="14"/>
      <w:r>
        <w:rPr>
          <w:b/>
          <w:sz w:val="32"/>
          <w:szCs w:val="32"/>
        </w:rPr>
        <w:t xml:space="preserve">1.3 </w:t>
      </w:r>
      <w:r w:rsidR="00CF57F7" w:rsidRPr="0043221E">
        <w:rPr>
          <w:b/>
          <w:sz w:val="32"/>
          <w:szCs w:val="32"/>
        </w:rPr>
        <w:t>Desarrollos Propuestos</w:t>
      </w:r>
      <w:bookmarkEnd w:id="15"/>
    </w:p>
    <w:p w14:paraId="61DBD16A" w14:textId="77777777" w:rsidR="00830DFC" w:rsidRDefault="00830DFC">
      <w:pPr>
        <w:spacing w:line="276" w:lineRule="auto"/>
      </w:pPr>
    </w:p>
    <w:p w14:paraId="48FDB3D6" w14:textId="77777777" w:rsidR="00830DFC" w:rsidRPr="006936B7" w:rsidRDefault="00CF57F7">
      <w:pPr>
        <w:numPr>
          <w:ilvl w:val="0"/>
          <w:numId w:val="2"/>
        </w:numPr>
        <w:spacing w:line="276" w:lineRule="auto"/>
        <w:ind w:hanging="360"/>
        <w:contextualSpacing/>
        <w:rPr>
          <w:sz w:val="24"/>
          <w:szCs w:val="24"/>
        </w:rPr>
      </w:pPr>
      <w:r w:rsidRPr="006936B7">
        <w:rPr>
          <w:rFonts w:ascii="Arial" w:eastAsia="Arial" w:hAnsi="Arial" w:cs="Arial"/>
          <w:sz w:val="24"/>
          <w:szCs w:val="24"/>
        </w:rPr>
        <w:t>Diseño y desarrollo del software necesario para el funcionamiento del SAR.</w:t>
      </w:r>
    </w:p>
    <w:p w14:paraId="47E8FAE6" w14:textId="77777777" w:rsidR="00830DFC" w:rsidRPr="006936B7" w:rsidRDefault="00CF57F7">
      <w:pPr>
        <w:numPr>
          <w:ilvl w:val="0"/>
          <w:numId w:val="2"/>
        </w:numPr>
        <w:spacing w:line="276" w:lineRule="auto"/>
        <w:ind w:hanging="360"/>
        <w:contextualSpacing/>
        <w:rPr>
          <w:sz w:val="24"/>
          <w:szCs w:val="24"/>
        </w:rPr>
      </w:pPr>
      <w:r w:rsidRPr="006936B7">
        <w:rPr>
          <w:rFonts w:ascii="Arial" w:eastAsia="Arial" w:hAnsi="Arial" w:cs="Arial"/>
          <w:sz w:val="24"/>
          <w:szCs w:val="24"/>
        </w:rPr>
        <w:t>Ensamblado de un prototipo hardware basado en Arduino</w:t>
      </w:r>
      <w:r w:rsidR="006D5CC6">
        <w:rPr>
          <w:rFonts w:ascii="Arial" w:eastAsia="Arial" w:hAnsi="Arial" w:cs="Arial"/>
          <w:sz w:val="24"/>
          <w:szCs w:val="24"/>
        </w:rPr>
        <w:t xml:space="preserve"> y Raspberry Pi</w:t>
      </w:r>
      <w:r w:rsidRPr="006936B7">
        <w:rPr>
          <w:rFonts w:ascii="Arial" w:eastAsia="Arial" w:hAnsi="Arial" w:cs="Arial"/>
          <w:sz w:val="24"/>
          <w:szCs w:val="24"/>
        </w:rPr>
        <w:t>, integrado por distintos módulos compatibles con dicha</w:t>
      </w:r>
      <w:r w:rsidR="006D5CC6">
        <w:rPr>
          <w:rFonts w:ascii="Arial" w:eastAsia="Arial" w:hAnsi="Arial" w:cs="Arial"/>
          <w:sz w:val="24"/>
          <w:szCs w:val="24"/>
        </w:rPr>
        <w:t>s</w:t>
      </w:r>
      <w:r w:rsidRPr="006936B7">
        <w:rPr>
          <w:rFonts w:ascii="Arial" w:eastAsia="Arial" w:hAnsi="Arial" w:cs="Arial"/>
          <w:sz w:val="24"/>
          <w:szCs w:val="24"/>
        </w:rPr>
        <w:t xml:space="preserve"> plataforma</w:t>
      </w:r>
      <w:r w:rsidR="006D5CC6">
        <w:rPr>
          <w:rFonts w:ascii="Arial" w:eastAsia="Arial" w:hAnsi="Arial" w:cs="Arial"/>
          <w:sz w:val="24"/>
          <w:szCs w:val="24"/>
        </w:rPr>
        <w:t>s</w:t>
      </w:r>
      <w:r w:rsidRPr="006936B7">
        <w:rPr>
          <w:rFonts w:ascii="Arial" w:eastAsia="Arial" w:hAnsi="Arial" w:cs="Arial"/>
          <w:sz w:val="24"/>
          <w:szCs w:val="24"/>
        </w:rPr>
        <w:t>.</w:t>
      </w:r>
    </w:p>
    <w:p w14:paraId="4FEE2172" w14:textId="77777777" w:rsidR="00830DFC" w:rsidRPr="006936B7" w:rsidRDefault="00CF57F7">
      <w:pPr>
        <w:numPr>
          <w:ilvl w:val="0"/>
          <w:numId w:val="2"/>
        </w:numPr>
        <w:spacing w:line="276" w:lineRule="auto"/>
        <w:ind w:hanging="360"/>
        <w:contextualSpacing/>
        <w:rPr>
          <w:sz w:val="24"/>
          <w:szCs w:val="24"/>
        </w:rPr>
      </w:pPr>
      <w:r w:rsidRPr="006936B7">
        <w:rPr>
          <w:rFonts w:ascii="Arial" w:eastAsia="Arial" w:hAnsi="Arial" w:cs="Arial"/>
          <w:sz w:val="24"/>
          <w:szCs w:val="24"/>
        </w:rPr>
        <w:t xml:space="preserve">Diseño y desarrollo de una aplicación </w:t>
      </w:r>
      <w:r w:rsidR="006D5CC6">
        <w:rPr>
          <w:rFonts w:ascii="Arial" w:eastAsia="Arial" w:hAnsi="Arial" w:cs="Arial"/>
          <w:sz w:val="24"/>
          <w:szCs w:val="24"/>
        </w:rPr>
        <w:t xml:space="preserve">web </w:t>
      </w:r>
      <w:r w:rsidRPr="006936B7">
        <w:rPr>
          <w:rFonts w:ascii="Arial" w:eastAsia="Arial" w:hAnsi="Arial" w:cs="Arial"/>
          <w:sz w:val="24"/>
          <w:szCs w:val="24"/>
        </w:rPr>
        <w:t>que permita controlar el RM cuya interfaz integre la visualización de valores recolectados por los sensores integrados al SAR y generación de estadísticas a partir de estos datos.</w:t>
      </w:r>
    </w:p>
    <w:p w14:paraId="7D85EEB9" w14:textId="77777777" w:rsidR="00536607" w:rsidRPr="006D653B" w:rsidRDefault="006D5CC6" w:rsidP="006D653B">
      <w:pPr>
        <w:numPr>
          <w:ilvl w:val="0"/>
          <w:numId w:val="2"/>
        </w:numPr>
        <w:spacing w:line="276" w:lineRule="auto"/>
        <w:ind w:hanging="360"/>
        <w:contextualSpacing/>
        <w:rPr>
          <w:rFonts w:ascii="Arial" w:eastAsia="Arial" w:hAnsi="Arial" w:cs="Arial"/>
          <w:sz w:val="24"/>
          <w:szCs w:val="24"/>
        </w:rPr>
      </w:pPr>
      <w:r>
        <w:rPr>
          <w:rFonts w:ascii="Arial" w:eastAsia="Arial" w:hAnsi="Arial" w:cs="Arial"/>
          <w:sz w:val="24"/>
          <w:szCs w:val="24"/>
        </w:rPr>
        <w:t>Selección</w:t>
      </w:r>
      <w:r w:rsidR="00CF57F7" w:rsidRPr="006936B7">
        <w:rPr>
          <w:rFonts w:ascii="Arial" w:eastAsia="Arial" w:hAnsi="Arial" w:cs="Arial"/>
          <w:sz w:val="24"/>
          <w:szCs w:val="24"/>
        </w:rPr>
        <w:t xml:space="preserve"> de un medio de comunicación inalámbrica (Radiofrecuencia) que permita la interrelación entre la aplicación móvil y el SAR.</w:t>
      </w:r>
    </w:p>
    <w:p w14:paraId="16242705" w14:textId="77777777" w:rsidR="00830DFC" w:rsidRPr="0043221E" w:rsidRDefault="00CE5C56" w:rsidP="006D653B">
      <w:pPr>
        <w:pStyle w:val="Ttulo2"/>
        <w:rPr>
          <w:b/>
          <w:sz w:val="32"/>
          <w:szCs w:val="32"/>
        </w:rPr>
      </w:pPr>
      <w:bookmarkStart w:id="16" w:name="_w5xp88bpmpdd" w:colFirst="0" w:colLast="0"/>
      <w:bookmarkStart w:id="17" w:name="_Toc502153551"/>
      <w:bookmarkEnd w:id="16"/>
      <w:r>
        <w:rPr>
          <w:b/>
          <w:sz w:val="32"/>
          <w:szCs w:val="32"/>
        </w:rPr>
        <w:t xml:space="preserve">1.4 </w:t>
      </w:r>
      <w:r w:rsidR="00CF57F7" w:rsidRPr="0043221E">
        <w:rPr>
          <w:b/>
          <w:sz w:val="32"/>
          <w:szCs w:val="32"/>
        </w:rPr>
        <w:t>Resultados Esperados</w:t>
      </w:r>
      <w:bookmarkEnd w:id="17"/>
    </w:p>
    <w:p w14:paraId="03F9AF61" w14:textId="77777777" w:rsidR="00830DFC" w:rsidRDefault="00830DFC"/>
    <w:p w14:paraId="1CC9D76F" w14:textId="77777777" w:rsidR="00830DFC" w:rsidRPr="006936B7" w:rsidRDefault="00CF57F7">
      <w:pPr>
        <w:spacing w:line="276" w:lineRule="auto"/>
        <w:rPr>
          <w:sz w:val="24"/>
          <w:szCs w:val="24"/>
        </w:rPr>
      </w:pPr>
      <w:r w:rsidRPr="006936B7">
        <w:rPr>
          <w:rFonts w:ascii="Arial" w:eastAsia="Arial" w:hAnsi="Arial" w:cs="Arial"/>
          <w:sz w:val="24"/>
          <w:szCs w:val="24"/>
        </w:rPr>
        <w:t xml:space="preserve">Al finalizar la tesina esperamos haber construido el robot móvil a partir de la integración de las diversas plataformas previamente mencionadas, conformando el denominado SAR. </w:t>
      </w:r>
    </w:p>
    <w:p w14:paraId="065A83D6" w14:textId="77777777" w:rsidR="00830DFC" w:rsidRPr="006936B7" w:rsidRDefault="00CF57F7">
      <w:pPr>
        <w:spacing w:line="276" w:lineRule="auto"/>
        <w:rPr>
          <w:sz w:val="24"/>
          <w:szCs w:val="24"/>
        </w:rPr>
      </w:pPr>
      <w:r w:rsidRPr="006936B7">
        <w:rPr>
          <w:rFonts w:ascii="Arial" w:eastAsia="Arial" w:hAnsi="Arial" w:cs="Arial"/>
          <w:sz w:val="24"/>
          <w:szCs w:val="24"/>
        </w:rPr>
        <w:t>Se espera aportar conocimiento significativo para futuros proyectos que requieran la utilización de protocolos de comunicación inalámbricos entre aplicaciones móviles y microcontroladores.</w:t>
      </w:r>
    </w:p>
    <w:p w14:paraId="5980594B" w14:textId="77777777" w:rsidR="00830DFC" w:rsidRDefault="00830DFC">
      <w:pPr>
        <w:spacing w:line="276" w:lineRule="auto"/>
      </w:pPr>
    </w:p>
    <w:p w14:paraId="2BEE8710" w14:textId="77777777" w:rsidR="00830DFC" w:rsidRPr="006936B7" w:rsidRDefault="00CF57F7">
      <w:pPr>
        <w:spacing w:line="276" w:lineRule="auto"/>
        <w:rPr>
          <w:sz w:val="24"/>
          <w:szCs w:val="24"/>
        </w:rPr>
      </w:pPr>
      <w:r w:rsidRPr="006936B7">
        <w:rPr>
          <w:rFonts w:ascii="Arial" w:eastAsia="Arial" w:hAnsi="Arial" w:cs="Arial"/>
          <w:sz w:val="24"/>
          <w:szCs w:val="24"/>
        </w:rPr>
        <w:t xml:space="preserve">Tanto el desarrollo del software como el hardware </w:t>
      </w:r>
      <w:r w:rsidR="006109F5" w:rsidRPr="006936B7">
        <w:rPr>
          <w:rFonts w:ascii="Arial" w:eastAsia="Arial" w:hAnsi="Arial" w:cs="Arial"/>
          <w:sz w:val="24"/>
          <w:szCs w:val="24"/>
        </w:rPr>
        <w:t>serán</w:t>
      </w:r>
      <w:r w:rsidRPr="006936B7">
        <w:rPr>
          <w:rFonts w:ascii="Arial" w:eastAsia="Arial" w:hAnsi="Arial" w:cs="Arial"/>
          <w:sz w:val="24"/>
          <w:szCs w:val="24"/>
        </w:rPr>
        <w:t xml:space="preserve"> liberados para contribuir a un mejor proceso de enseñanza de la informática y robótica en principio en el nivel medio. </w:t>
      </w:r>
    </w:p>
    <w:p w14:paraId="78C02B1B" w14:textId="77777777" w:rsidR="00974DCC" w:rsidRDefault="00974DCC">
      <w:pPr>
        <w:spacing w:line="276" w:lineRule="auto"/>
        <w:rPr>
          <w:rFonts w:ascii="Arial" w:eastAsia="Arial" w:hAnsi="Arial" w:cs="Arial"/>
          <w:sz w:val="24"/>
          <w:szCs w:val="24"/>
        </w:rPr>
      </w:pPr>
    </w:p>
    <w:p w14:paraId="7F4290C8" w14:textId="77777777" w:rsidR="00830DFC" w:rsidRPr="006936B7" w:rsidRDefault="00CF57F7">
      <w:pPr>
        <w:spacing w:line="276" w:lineRule="auto"/>
        <w:rPr>
          <w:sz w:val="24"/>
          <w:szCs w:val="24"/>
        </w:rPr>
      </w:pPr>
      <w:r w:rsidRPr="006936B7">
        <w:rPr>
          <w:rFonts w:ascii="Arial" w:eastAsia="Arial" w:hAnsi="Arial" w:cs="Arial"/>
          <w:sz w:val="24"/>
          <w:szCs w:val="24"/>
        </w:rPr>
        <w:t>Un resultado esperable es que el SAR en su conjunto sea fácilmente extensible y por lo tanto se prevé que otros continúen la evolución del producto y sea utilizado como base para nuevos proyectos relacionados con la robótica y aplicaciones móviles.</w:t>
      </w:r>
    </w:p>
    <w:p w14:paraId="37B9511A" w14:textId="77777777" w:rsidR="00830DFC" w:rsidRPr="006936B7" w:rsidRDefault="00830DFC">
      <w:pPr>
        <w:spacing w:line="276" w:lineRule="auto"/>
        <w:rPr>
          <w:sz w:val="24"/>
          <w:szCs w:val="24"/>
        </w:rPr>
      </w:pPr>
    </w:p>
    <w:p w14:paraId="5B692371" w14:textId="77777777" w:rsidR="00887CEE" w:rsidRDefault="00CF57F7" w:rsidP="00A40C50">
      <w:pPr>
        <w:spacing w:line="276" w:lineRule="auto"/>
        <w:rPr>
          <w:rFonts w:ascii="Arial" w:eastAsia="Arial" w:hAnsi="Arial" w:cs="Arial"/>
          <w:sz w:val="24"/>
          <w:szCs w:val="24"/>
        </w:rPr>
      </w:pPr>
      <w:r w:rsidRPr="006936B7">
        <w:rPr>
          <w:rFonts w:ascii="Arial" w:eastAsia="Arial" w:hAnsi="Arial" w:cs="Arial"/>
          <w:sz w:val="24"/>
          <w:szCs w:val="24"/>
        </w:rPr>
        <w:t>Otro resultado esperado es que los anexos referentes a la utilización de módulos sean de utilidad para la enseñanza de electrónica en nivel medio.</w:t>
      </w:r>
      <w:bookmarkStart w:id="18" w:name="_e8yvt5x02vy" w:colFirst="0" w:colLast="0"/>
      <w:bookmarkStart w:id="19" w:name="_tyjcwt" w:colFirst="0" w:colLast="0"/>
      <w:bookmarkEnd w:id="18"/>
      <w:bookmarkEnd w:id="19"/>
    </w:p>
    <w:p w14:paraId="6B818D73" w14:textId="77777777" w:rsidR="001E4EE3" w:rsidRDefault="001E4EE3" w:rsidP="00887CEE">
      <w:pPr>
        <w:rPr>
          <w:rFonts w:ascii="Arial" w:eastAsia="Arial" w:hAnsi="Arial" w:cs="Arial"/>
          <w:sz w:val="24"/>
          <w:szCs w:val="24"/>
        </w:rPr>
      </w:pPr>
    </w:p>
    <w:p w14:paraId="641C6817" w14:textId="77777777" w:rsidR="00A40C50" w:rsidRPr="00776AEA" w:rsidRDefault="006D653B" w:rsidP="00887CEE">
      <w:pPr>
        <w:rPr>
          <w:rFonts w:ascii="Arial" w:eastAsia="Arial" w:hAnsi="Arial" w:cs="Arial"/>
          <w:sz w:val="24"/>
          <w:szCs w:val="24"/>
        </w:rPr>
        <w:sectPr w:rsidR="00A40C50" w:rsidRPr="00776AEA" w:rsidSect="00A40C50">
          <w:headerReference w:type="default" r:id="rId55"/>
          <w:footerReference w:type="default" r:id="rId56"/>
          <w:pgSz w:w="11909" w:h="16834" w:code="9"/>
          <w:pgMar w:top="1440" w:right="1440" w:bottom="1440" w:left="1440" w:header="0" w:footer="720" w:gutter="0"/>
          <w:pgNumType w:start="1"/>
          <w:cols w:space="720"/>
          <w:titlePg/>
          <w:docGrid w:linePitch="299"/>
        </w:sectPr>
      </w:pPr>
      <w:r w:rsidRPr="00776AEA">
        <w:rPr>
          <w:rFonts w:ascii="Arial" w:eastAsia="Arial" w:hAnsi="Arial" w:cs="Arial"/>
          <w:sz w:val="24"/>
          <w:szCs w:val="24"/>
        </w:rPr>
        <w:br w:type="page"/>
      </w:r>
    </w:p>
    <w:p w14:paraId="30D2292D" w14:textId="77777777" w:rsidR="00EA0B66" w:rsidRDefault="00EA0B66" w:rsidP="00EA0B66">
      <w:pPr>
        <w:pStyle w:val="Ttulo1"/>
        <w:rPr>
          <w:ins w:id="20" w:author="Nahuel Defossé" w:date="2017-11-24T15:13:00Z"/>
          <w:sz w:val="36"/>
          <w:szCs w:val="36"/>
        </w:rPr>
      </w:pPr>
      <w:bookmarkStart w:id="21" w:name="_Toc502153552"/>
      <w:r w:rsidRPr="00EA0B66">
        <w:rPr>
          <w:sz w:val="36"/>
          <w:szCs w:val="36"/>
        </w:rPr>
        <w:lastRenderedPageBreak/>
        <w:t>Ca</w:t>
      </w:r>
      <w:r>
        <w:rPr>
          <w:sz w:val="36"/>
          <w:szCs w:val="36"/>
        </w:rPr>
        <w:t>pítulo 2 - La robótica</w:t>
      </w:r>
      <w:bookmarkEnd w:id="21"/>
    </w:p>
    <w:p w14:paraId="625C8214" w14:textId="5715CFEE" w:rsidR="00355687" w:rsidRDefault="00793828">
      <w:pPr>
        <w:rPr>
          <w:ins w:id="22" w:author="Agustin Schlapp" w:date="2017-12-11T19:09:00Z"/>
        </w:rPr>
      </w:pPr>
      <w:ins w:id="23" w:author="Nahuel Defossé" w:date="2017-11-24T15:13:00Z">
        <w:del w:id="24" w:author="Agustin Schlapp" w:date="2017-12-11T19:16:00Z">
          <w:r w:rsidDel="00BF0932">
            <w:delText>Cada cap</w:delText>
          </w:r>
          <w:r w:rsidDel="00BF0932">
            <w:rPr>
              <w:rFonts w:ascii="Helvetica" w:eastAsia="Helvetica" w:hAnsi="Helvetica" w:cs="Helvetica"/>
            </w:rPr>
            <w:delText>í</w:delText>
          </w:r>
          <w:r w:rsidDel="00BF0932">
            <w:delText>tulo debe contar de una introducci</w:delText>
          </w:r>
          <w:r w:rsidDel="00BF0932">
            <w:rPr>
              <w:rFonts w:ascii="Helvetica" w:eastAsia="Helvetica" w:hAnsi="Helvetica" w:cs="Helvetica"/>
            </w:rPr>
            <w:delText>ó</w:delText>
          </w:r>
          <w:r w:rsidDel="00BF0932">
            <w:delText>n y un resumen que lo relacione con la idea conductora de la tesis</w:delText>
          </w:r>
        </w:del>
      </w:ins>
    </w:p>
    <w:p w14:paraId="3443E6BB" w14:textId="77777777" w:rsidR="00355687" w:rsidRPr="00793828" w:rsidRDefault="00355687">
      <w:pPr>
        <w:rPr>
          <w:rPrChange w:id="25" w:author="Nahuel Defossé" w:date="2017-11-24T15:13:00Z">
            <w:rPr>
              <w:sz w:val="36"/>
              <w:szCs w:val="36"/>
            </w:rPr>
          </w:rPrChange>
        </w:rPr>
        <w:pPrChange w:id="26" w:author="Nahuel Defossé" w:date="2017-11-24T15:13:00Z">
          <w:pPr>
            <w:pStyle w:val="Ttulo1"/>
          </w:pPr>
        </w:pPrChange>
      </w:pPr>
    </w:p>
    <w:p w14:paraId="6660EA99" w14:textId="6C0FD06E" w:rsidR="007319E9" w:rsidRPr="00BF0932" w:rsidRDefault="00EA0B66">
      <w:pPr>
        <w:pStyle w:val="NormalWeb"/>
        <w:spacing w:before="0" w:beforeAutospacing="0" w:after="0" w:afterAutospacing="0"/>
        <w:jc w:val="both"/>
        <w:rPr>
          <w:rFonts w:ascii="Arial" w:hAnsi="Arial" w:cs="Arial"/>
          <w:color w:val="000000"/>
          <w:rPrChange w:id="27" w:author="Agustin Schlapp" w:date="2017-12-11T19:18:00Z">
            <w:rPr/>
          </w:rPrChange>
        </w:rPr>
        <w:pPrChange w:id="28" w:author="Agustin Schlapp" w:date="2017-12-11T19:36:00Z">
          <w:pPr>
            <w:pStyle w:val="NormalWeb"/>
            <w:spacing w:before="0" w:beforeAutospacing="0" w:after="0" w:afterAutospacing="0"/>
          </w:pPr>
        </w:pPrChange>
      </w:pPr>
      <w:r w:rsidRPr="00BF0932">
        <w:rPr>
          <w:rFonts w:ascii="Arial" w:hAnsi="Arial" w:cs="Arial"/>
          <w:color w:val="000000"/>
          <w:rPrChange w:id="29" w:author="Agustin Schlapp" w:date="2017-12-11T19:18:00Z">
            <w:rPr/>
          </w:rPrChange>
        </w:rPr>
        <w:t> </w:t>
      </w:r>
      <w:ins w:id="30" w:author="Agustin Schlapp" w:date="2017-12-11T19:17:00Z">
        <w:r w:rsidR="00BF0932" w:rsidRPr="00BF0932">
          <w:rPr>
            <w:rFonts w:ascii="Arial" w:hAnsi="Arial" w:cs="Arial"/>
            <w:color w:val="000000"/>
            <w:rPrChange w:id="31" w:author="Agustin Schlapp" w:date="2017-12-11T19:18:00Z">
              <w:rPr/>
            </w:rPrChange>
          </w:rPr>
          <w:t xml:space="preserve">En este </w:t>
        </w:r>
      </w:ins>
      <w:ins w:id="32" w:author="Agustin Schlapp" w:date="2017-12-11T19:18:00Z">
        <w:r w:rsidR="00BF0932" w:rsidRPr="00BF0932">
          <w:rPr>
            <w:rFonts w:ascii="Arial" w:hAnsi="Arial" w:cs="Arial"/>
            <w:color w:val="000000"/>
          </w:rPr>
          <w:t>capítulo</w:t>
        </w:r>
        <w:r w:rsidR="00BF0932" w:rsidRPr="00BF0932">
          <w:rPr>
            <w:rFonts w:ascii="Arial" w:hAnsi="Arial" w:cs="Arial"/>
            <w:color w:val="000000"/>
            <w:rPrChange w:id="33" w:author="Agustin Schlapp" w:date="2017-12-11T19:18:00Z">
              <w:rPr/>
            </w:rPrChange>
          </w:rPr>
          <w:t xml:space="preserve"> se va a </w:t>
        </w:r>
      </w:ins>
      <w:ins w:id="34" w:author="Agustin Schlapp" w:date="2017-12-11T19:22:00Z">
        <w:r w:rsidR="004A6E44">
          <w:rPr>
            <w:rFonts w:ascii="Arial" w:hAnsi="Arial" w:cs="Arial"/>
            <w:color w:val="000000"/>
          </w:rPr>
          <w:t>abordar</w:t>
        </w:r>
      </w:ins>
      <w:ins w:id="35" w:author="Agustin Schlapp" w:date="2017-12-11T19:18:00Z">
        <w:r w:rsidR="00BF0932" w:rsidRPr="00BF0932">
          <w:rPr>
            <w:rFonts w:ascii="Arial" w:hAnsi="Arial" w:cs="Arial"/>
            <w:color w:val="000000"/>
            <w:rPrChange w:id="36" w:author="Agustin Schlapp" w:date="2017-12-11T19:18:00Z">
              <w:rPr/>
            </w:rPrChange>
          </w:rPr>
          <w:t xml:space="preserve"> el concepto de la robótica</w:t>
        </w:r>
      </w:ins>
      <w:ins w:id="37" w:author="Agustin Schlapp" w:date="2017-12-11T19:21:00Z">
        <w:r w:rsidR="004A6E44">
          <w:rPr>
            <w:rFonts w:ascii="Arial" w:hAnsi="Arial" w:cs="Arial"/>
            <w:color w:val="000000"/>
          </w:rPr>
          <w:t xml:space="preserve"> </w:t>
        </w:r>
      </w:ins>
      <w:ins w:id="38" w:author="Agustin Schlapp" w:date="2017-12-11T19:22:00Z">
        <w:r w:rsidR="004A6E44">
          <w:rPr>
            <w:rFonts w:ascii="Arial" w:hAnsi="Arial" w:cs="Arial"/>
            <w:color w:val="000000"/>
          </w:rPr>
          <w:t xml:space="preserve">desde </w:t>
        </w:r>
      </w:ins>
      <w:ins w:id="39" w:author="Agustin Schlapp" w:date="2017-12-11T19:23:00Z">
        <w:r w:rsidR="004A6E44">
          <w:rPr>
            <w:rFonts w:ascii="Arial" w:hAnsi="Arial" w:cs="Arial"/>
            <w:color w:val="000000"/>
          </w:rPr>
          <w:t>el</w:t>
        </w:r>
      </w:ins>
      <w:ins w:id="40" w:author="Agustin Schlapp" w:date="2017-12-11T19:22:00Z">
        <w:r w:rsidR="004A6E44">
          <w:rPr>
            <w:rFonts w:ascii="Arial" w:hAnsi="Arial" w:cs="Arial"/>
            <w:color w:val="000000"/>
          </w:rPr>
          <w:t xml:space="preserve"> punto de vista de</w:t>
        </w:r>
      </w:ins>
      <w:ins w:id="41" w:author="Agustin Schlapp" w:date="2017-12-11T19:24:00Z">
        <w:r w:rsidR="004A6E44">
          <w:rPr>
            <w:rFonts w:ascii="Arial" w:hAnsi="Arial" w:cs="Arial"/>
            <w:color w:val="000000"/>
          </w:rPr>
          <w:t xml:space="preserve"> </w:t>
        </w:r>
      </w:ins>
      <w:ins w:id="42" w:author="Agustin Schlapp" w:date="2017-12-11T20:37:00Z">
        <w:r w:rsidR="00F37FB8">
          <w:rPr>
            <w:rFonts w:ascii="Arial" w:hAnsi="Arial" w:cs="Arial"/>
            <w:color w:val="000000"/>
          </w:rPr>
          <w:t>su</w:t>
        </w:r>
      </w:ins>
      <w:ins w:id="43" w:author="Agustin Schlapp" w:date="2017-12-11T19:22:00Z">
        <w:r w:rsidR="004A6E44">
          <w:rPr>
            <w:rFonts w:ascii="Arial" w:hAnsi="Arial" w:cs="Arial"/>
            <w:color w:val="000000"/>
          </w:rPr>
          <w:t xml:space="preserve"> </w:t>
        </w:r>
      </w:ins>
      <w:ins w:id="44" w:author="Agustin Schlapp" w:date="2017-12-11T20:37:00Z">
        <w:r w:rsidR="00F37FB8">
          <w:rPr>
            <w:rFonts w:ascii="Arial" w:hAnsi="Arial" w:cs="Arial"/>
            <w:color w:val="000000"/>
          </w:rPr>
          <w:t>utilidad</w:t>
        </w:r>
      </w:ins>
      <w:ins w:id="45" w:author="Agustin Schlapp" w:date="2017-12-11T19:23:00Z">
        <w:r w:rsidR="004A6E44">
          <w:rPr>
            <w:rFonts w:ascii="Arial" w:hAnsi="Arial" w:cs="Arial"/>
            <w:color w:val="000000"/>
          </w:rPr>
          <w:t xml:space="preserve"> </w:t>
        </w:r>
      </w:ins>
      <w:ins w:id="46" w:author="Agustin Schlapp" w:date="2017-12-11T19:24:00Z">
        <w:r w:rsidR="004A6E44">
          <w:rPr>
            <w:rFonts w:ascii="Arial" w:hAnsi="Arial" w:cs="Arial"/>
            <w:color w:val="000000"/>
          </w:rPr>
          <w:t>en áreas relacionadas con la informática</w:t>
        </w:r>
      </w:ins>
      <w:ins w:id="47" w:author="Agustin Schlapp" w:date="2017-12-11T19:25:00Z">
        <w:r w:rsidR="004A6E44">
          <w:rPr>
            <w:rFonts w:ascii="Arial" w:hAnsi="Arial" w:cs="Arial"/>
            <w:color w:val="000000"/>
          </w:rPr>
          <w:t xml:space="preserve">, para el ámbito educativo. </w:t>
        </w:r>
      </w:ins>
      <w:ins w:id="48" w:author="Agustin Schlapp" w:date="2017-12-11T19:26:00Z">
        <w:r w:rsidR="004A6E44">
          <w:rPr>
            <w:rFonts w:ascii="Arial" w:hAnsi="Arial" w:cs="Arial"/>
            <w:color w:val="000000"/>
          </w:rPr>
          <w:t>Se introducen</w:t>
        </w:r>
      </w:ins>
      <w:ins w:id="49" w:author="Agustin Schlapp" w:date="2017-12-11T19:39:00Z">
        <w:r w:rsidR="007319E9">
          <w:rPr>
            <w:rFonts w:ascii="Arial" w:hAnsi="Arial" w:cs="Arial"/>
            <w:color w:val="000000"/>
          </w:rPr>
          <w:t xml:space="preserve"> diversas</w:t>
        </w:r>
      </w:ins>
      <w:ins w:id="50" w:author="Agustin Schlapp" w:date="2017-12-11T19:26:00Z">
        <w:r w:rsidR="004A6E44">
          <w:rPr>
            <w:rFonts w:ascii="Arial" w:hAnsi="Arial" w:cs="Arial"/>
            <w:color w:val="000000"/>
          </w:rPr>
          <w:t xml:space="preserve"> estructuras robóticas</w:t>
        </w:r>
      </w:ins>
      <w:ins w:id="51" w:author="Agustin Schlapp" w:date="2017-12-11T19:27:00Z">
        <w:r w:rsidR="004A6E44">
          <w:rPr>
            <w:rFonts w:ascii="Arial" w:hAnsi="Arial" w:cs="Arial"/>
            <w:color w:val="000000"/>
          </w:rPr>
          <w:t xml:space="preserve">, como también distintas plataformas que facilitan la </w:t>
        </w:r>
      </w:ins>
      <w:ins w:id="52" w:author="Agustin Schlapp" w:date="2017-12-11T19:29:00Z">
        <w:r w:rsidR="004A6E44">
          <w:rPr>
            <w:rFonts w:ascii="Arial" w:hAnsi="Arial" w:cs="Arial"/>
            <w:color w:val="000000"/>
          </w:rPr>
          <w:t>aplicación</w:t>
        </w:r>
      </w:ins>
      <w:ins w:id="53" w:author="Agustin Schlapp" w:date="2017-12-11T19:27:00Z">
        <w:r w:rsidR="004A6E44">
          <w:rPr>
            <w:rFonts w:ascii="Arial" w:hAnsi="Arial" w:cs="Arial"/>
            <w:color w:val="000000"/>
          </w:rPr>
          <w:t xml:space="preserve"> </w:t>
        </w:r>
      </w:ins>
      <w:ins w:id="54" w:author="Agustin Schlapp" w:date="2017-12-11T19:28:00Z">
        <w:r w:rsidR="004A6E44">
          <w:rPr>
            <w:rFonts w:ascii="Arial" w:hAnsi="Arial" w:cs="Arial"/>
            <w:color w:val="000000"/>
          </w:rPr>
          <w:t>de esta ciencia</w:t>
        </w:r>
      </w:ins>
      <w:ins w:id="55" w:author="Agustin Schlapp" w:date="2017-12-11T20:35:00Z">
        <w:r w:rsidR="00F37FB8">
          <w:rPr>
            <w:rFonts w:ascii="Arial" w:hAnsi="Arial" w:cs="Arial"/>
            <w:color w:val="000000"/>
          </w:rPr>
          <w:t xml:space="preserve">, </w:t>
        </w:r>
      </w:ins>
      <w:ins w:id="56" w:author="Agustin Schlapp" w:date="2017-12-11T19:31:00Z">
        <w:r w:rsidR="007319E9">
          <w:rPr>
            <w:rFonts w:ascii="Arial" w:hAnsi="Arial" w:cs="Arial"/>
            <w:color w:val="000000"/>
          </w:rPr>
          <w:t>dando</w:t>
        </w:r>
      </w:ins>
      <w:ins w:id="57" w:author="Agustin Schlapp" w:date="2017-12-11T19:30:00Z">
        <w:r w:rsidR="007319E9">
          <w:rPr>
            <w:rFonts w:ascii="Arial" w:hAnsi="Arial" w:cs="Arial"/>
            <w:color w:val="000000"/>
          </w:rPr>
          <w:t xml:space="preserve"> soporte</w:t>
        </w:r>
      </w:ins>
      <w:ins w:id="58" w:author="Agustin Schlapp" w:date="2017-12-11T19:31:00Z">
        <w:r w:rsidR="007319E9">
          <w:rPr>
            <w:rFonts w:ascii="Arial" w:hAnsi="Arial" w:cs="Arial"/>
            <w:color w:val="000000"/>
          </w:rPr>
          <w:t xml:space="preserve"> didáctico</w:t>
        </w:r>
      </w:ins>
      <w:ins w:id="59" w:author="Agustin Schlapp" w:date="2017-12-11T19:46:00Z">
        <w:r w:rsidR="005F4A08">
          <w:rPr>
            <w:rFonts w:ascii="Arial" w:hAnsi="Arial" w:cs="Arial"/>
            <w:color w:val="000000"/>
          </w:rPr>
          <w:t>,</w:t>
        </w:r>
      </w:ins>
      <w:ins w:id="60" w:author="Agustin Schlapp" w:date="2017-12-11T19:40:00Z">
        <w:r w:rsidR="005F4A08">
          <w:rPr>
            <w:rFonts w:ascii="Arial" w:hAnsi="Arial" w:cs="Arial"/>
            <w:color w:val="000000"/>
          </w:rPr>
          <w:t xml:space="preserve"> en la actualidad</w:t>
        </w:r>
      </w:ins>
      <w:ins w:id="61" w:author="Agustin Schlapp" w:date="2017-12-11T19:33:00Z">
        <w:r w:rsidR="007319E9">
          <w:rPr>
            <w:rFonts w:ascii="Arial" w:hAnsi="Arial" w:cs="Arial"/>
            <w:color w:val="000000"/>
          </w:rPr>
          <w:t>.</w:t>
        </w:r>
      </w:ins>
      <w:ins w:id="62" w:author="Agustin Schlapp" w:date="2017-12-11T19:34:00Z">
        <w:r w:rsidR="007319E9">
          <w:rPr>
            <w:rFonts w:ascii="Arial" w:hAnsi="Arial" w:cs="Arial"/>
            <w:color w:val="000000"/>
          </w:rPr>
          <w:t xml:space="preserve"> </w:t>
        </w:r>
      </w:ins>
      <w:ins w:id="63" w:author="Agustin Schlapp" w:date="2017-12-11T19:35:00Z">
        <w:r w:rsidR="007319E9">
          <w:rPr>
            <w:rFonts w:ascii="Arial" w:hAnsi="Arial" w:cs="Arial"/>
            <w:color w:val="000000"/>
          </w:rPr>
          <w:t>Además</w:t>
        </w:r>
      </w:ins>
      <w:ins w:id="64" w:author="Agustin Schlapp" w:date="2017-12-11T19:36:00Z">
        <w:r w:rsidR="007319E9">
          <w:rPr>
            <w:rFonts w:ascii="Arial" w:hAnsi="Arial" w:cs="Arial"/>
            <w:color w:val="000000"/>
          </w:rPr>
          <w:t>, se</w:t>
        </w:r>
      </w:ins>
      <w:ins w:id="65" w:author="Agustin Schlapp" w:date="2017-12-11T19:34:00Z">
        <w:r w:rsidR="007319E9">
          <w:rPr>
            <w:rFonts w:ascii="Arial" w:hAnsi="Arial" w:cs="Arial"/>
            <w:color w:val="000000"/>
          </w:rPr>
          <w:t xml:space="preserve"> distinguen los conceptos de microcontrolador</w:t>
        </w:r>
      </w:ins>
      <w:ins w:id="66" w:author="Agustin Schlapp" w:date="2017-12-11T19:35:00Z">
        <w:r w:rsidR="007319E9">
          <w:rPr>
            <w:rFonts w:ascii="Arial" w:hAnsi="Arial" w:cs="Arial"/>
            <w:color w:val="000000"/>
          </w:rPr>
          <w:t xml:space="preserve"> y computadora de placa reducida, detallando ventajas</w:t>
        </w:r>
      </w:ins>
      <w:ins w:id="67" w:author="Agustin Schlapp" w:date="2017-12-11T19:38:00Z">
        <w:r w:rsidR="007319E9">
          <w:rPr>
            <w:rFonts w:ascii="Arial" w:hAnsi="Arial" w:cs="Arial"/>
            <w:color w:val="000000"/>
          </w:rPr>
          <w:t xml:space="preserve">, </w:t>
        </w:r>
      </w:ins>
      <w:ins w:id="68" w:author="Agustin Schlapp" w:date="2017-12-11T19:35:00Z">
        <w:r w:rsidR="007319E9">
          <w:rPr>
            <w:rFonts w:ascii="Arial" w:hAnsi="Arial" w:cs="Arial"/>
            <w:color w:val="000000"/>
          </w:rPr>
          <w:t>desventajas</w:t>
        </w:r>
      </w:ins>
      <w:ins w:id="69" w:author="Agustin Schlapp" w:date="2017-12-11T19:37:00Z">
        <w:r w:rsidR="007319E9">
          <w:rPr>
            <w:rFonts w:ascii="Arial" w:hAnsi="Arial" w:cs="Arial"/>
            <w:color w:val="000000"/>
          </w:rPr>
          <w:t xml:space="preserve"> y formas de comunicación de cada </w:t>
        </w:r>
      </w:ins>
      <w:ins w:id="70" w:author="Agustin Schlapp" w:date="2017-12-11T19:38:00Z">
        <w:r w:rsidR="007319E9">
          <w:rPr>
            <w:rFonts w:ascii="Arial" w:hAnsi="Arial" w:cs="Arial"/>
            <w:color w:val="000000"/>
          </w:rPr>
          <w:t>uno de ellos</w:t>
        </w:r>
      </w:ins>
      <w:ins w:id="71" w:author="Agustin Schlapp" w:date="2017-12-11T19:35:00Z">
        <w:r w:rsidR="007319E9">
          <w:rPr>
            <w:rFonts w:ascii="Arial" w:hAnsi="Arial" w:cs="Arial"/>
            <w:color w:val="000000"/>
          </w:rPr>
          <w:t>.</w:t>
        </w:r>
      </w:ins>
      <w:ins w:id="72" w:author="Agustin Schlapp" w:date="2017-12-11T19:53:00Z">
        <w:r w:rsidR="004B2B87">
          <w:rPr>
            <w:rFonts w:ascii="Arial" w:hAnsi="Arial" w:cs="Arial"/>
            <w:color w:val="000000"/>
          </w:rPr>
          <w:t xml:space="preserve"> Finalmente, </w:t>
        </w:r>
      </w:ins>
      <w:ins w:id="73" w:author="Agustin Schlapp" w:date="2017-12-11T20:18:00Z">
        <w:r w:rsidR="00C41B6D">
          <w:rPr>
            <w:rFonts w:ascii="Arial" w:hAnsi="Arial" w:cs="Arial"/>
            <w:color w:val="000000"/>
          </w:rPr>
          <w:t xml:space="preserve">se </w:t>
        </w:r>
      </w:ins>
      <w:ins w:id="74" w:author="Agustin Schlapp" w:date="2017-12-11T20:31:00Z">
        <w:r w:rsidR="00F37FB8">
          <w:rPr>
            <w:rFonts w:ascii="Arial" w:hAnsi="Arial" w:cs="Arial"/>
            <w:color w:val="000000"/>
          </w:rPr>
          <w:t xml:space="preserve">define que </w:t>
        </w:r>
      </w:ins>
      <w:ins w:id="75" w:author="Agustin Schlapp" w:date="2017-12-11T20:32:00Z">
        <w:r w:rsidR="00F37FB8">
          <w:rPr>
            <w:rFonts w:ascii="Arial" w:hAnsi="Arial" w:cs="Arial"/>
            <w:color w:val="000000"/>
          </w:rPr>
          <w:t>es un</w:t>
        </w:r>
      </w:ins>
      <w:ins w:id="76" w:author="Agustin Schlapp" w:date="2017-12-11T20:31:00Z">
        <w:r w:rsidR="00F37FB8">
          <w:rPr>
            <w:rFonts w:ascii="Arial" w:hAnsi="Arial" w:cs="Arial"/>
            <w:color w:val="000000"/>
          </w:rPr>
          <w:t xml:space="preserve"> sistema autónomo robótico</w:t>
        </w:r>
      </w:ins>
      <w:ins w:id="77" w:author="Agustin Schlapp" w:date="2017-12-11T20:32:00Z">
        <w:r w:rsidR="00F37FB8">
          <w:rPr>
            <w:rFonts w:ascii="Arial" w:hAnsi="Arial" w:cs="Arial"/>
            <w:color w:val="000000"/>
          </w:rPr>
          <w:t xml:space="preserve"> (el cual, como se mencionó en el capítulo anterior, es </w:t>
        </w:r>
      </w:ins>
      <w:ins w:id="78" w:author="Agustin Schlapp" w:date="2017-12-11T20:36:00Z">
        <w:r w:rsidR="00F37FB8">
          <w:rPr>
            <w:rFonts w:ascii="Arial" w:hAnsi="Arial" w:cs="Arial"/>
            <w:color w:val="000000"/>
          </w:rPr>
          <w:t>el desarrollo</w:t>
        </w:r>
      </w:ins>
      <w:ins w:id="79" w:author="Agustin Schlapp" w:date="2017-12-11T20:31:00Z">
        <w:r w:rsidR="00F37FB8">
          <w:rPr>
            <w:rFonts w:ascii="Arial" w:hAnsi="Arial" w:cs="Arial"/>
            <w:color w:val="000000"/>
          </w:rPr>
          <w:t xml:space="preserve"> propuesto </w:t>
        </w:r>
      </w:ins>
      <w:ins w:id="80" w:author="Agustin Schlapp" w:date="2017-12-11T20:32:00Z">
        <w:r w:rsidR="00F37FB8">
          <w:rPr>
            <w:rFonts w:ascii="Arial" w:hAnsi="Arial" w:cs="Arial"/>
            <w:color w:val="000000"/>
          </w:rPr>
          <w:t>por</w:t>
        </w:r>
      </w:ins>
      <w:ins w:id="81" w:author="Agustin Schlapp" w:date="2017-12-11T20:31:00Z">
        <w:r w:rsidR="00F37FB8">
          <w:rPr>
            <w:rFonts w:ascii="Arial" w:hAnsi="Arial" w:cs="Arial"/>
            <w:color w:val="000000"/>
          </w:rPr>
          <w:t xml:space="preserve"> esta tesina)</w:t>
        </w:r>
      </w:ins>
      <w:ins w:id="82" w:author="Agustin Schlapp" w:date="2017-12-11T20:32:00Z">
        <w:r w:rsidR="00F37FB8">
          <w:rPr>
            <w:rFonts w:ascii="Arial" w:hAnsi="Arial" w:cs="Arial"/>
            <w:color w:val="000000"/>
          </w:rPr>
          <w:t xml:space="preserve"> </w:t>
        </w:r>
      </w:ins>
      <w:ins w:id="83" w:author="Agustin Schlapp" w:date="2017-12-11T20:33:00Z">
        <w:r w:rsidR="00F37FB8">
          <w:rPr>
            <w:rFonts w:ascii="Arial" w:hAnsi="Arial" w:cs="Arial"/>
            <w:color w:val="000000"/>
          </w:rPr>
          <w:t xml:space="preserve">concluyendo con el </w:t>
        </w:r>
      </w:ins>
      <w:ins w:id="84" w:author="Agustin Schlapp" w:date="2017-12-11T20:26:00Z">
        <w:r w:rsidR="00A46A66">
          <w:rPr>
            <w:rFonts w:ascii="Arial" w:hAnsi="Arial" w:cs="Arial"/>
            <w:color w:val="000000"/>
          </w:rPr>
          <w:t>impacto de la robótica en la educación</w:t>
        </w:r>
      </w:ins>
      <w:ins w:id="85" w:author="Agustin Schlapp" w:date="2017-12-11T20:33:00Z">
        <w:r w:rsidR="00F37FB8">
          <w:rPr>
            <w:rFonts w:ascii="Arial" w:hAnsi="Arial" w:cs="Arial"/>
            <w:color w:val="000000"/>
          </w:rPr>
          <w:t>.</w:t>
        </w:r>
      </w:ins>
      <w:ins w:id="86" w:author="Agustin Schlapp" w:date="2017-12-11T20:22:00Z">
        <w:r w:rsidR="00A46A66">
          <w:rPr>
            <w:rFonts w:ascii="Arial" w:hAnsi="Arial" w:cs="Arial"/>
            <w:color w:val="000000"/>
          </w:rPr>
          <w:t xml:space="preserve"> </w:t>
        </w:r>
      </w:ins>
    </w:p>
    <w:p w14:paraId="02BC695B" w14:textId="77777777" w:rsidR="00EA0B66" w:rsidRPr="00EA0B66" w:rsidRDefault="00EA0B66" w:rsidP="00EA0B66">
      <w:pPr>
        <w:pStyle w:val="Ttulo2"/>
        <w:rPr>
          <w:b/>
          <w:sz w:val="32"/>
          <w:szCs w:val="32"/>
        </w:rPr>
      </w:pPr>
      <w:bookmarkStart w:id="87" w:name="_Toc502153553"/>
      <w:r w:rsidRPr="00EA0B66">
        <w:rPr>
          <w:b/>
          <w:sz w:val="32"/>
          <w:szCs w:val="32"/>
        </w:rPr>
        <w:t>2.1 ¿Qué es la robótica?</w:t>
      </w:r>
      <w:bookmarkEnd w:id="87"/>
    </w:p>
    <w:p w14:paraId="112278D7" w14:textId="77777777" w:rsidR="00EA0B66" w:rsidRDefault="00EA0B66" w:rsidP="00EA0B66">
      <w:pPr>
        <w:pStyle w:val="NormalWeb"/>
        <w:spacing w:before="0" w:beforeAutospacing="0" w:after="0" w:afterAutospacing="0"/>
        <w:jc w:val="both"/>
      </w:pPr>
      <w:r>
        <w:t> </w:t>
      </w:r>
    </w:p>
    <w:p w14:paraId="72828D19"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A lo largo de la historia el ser humano ha sentido fascinación por las máquinas que puedan imitar las figuras y movimientos de seres animados. El poder desarrollar sistemas electromecánicos que simulen o realicen actividades típicas de seres vivos, ofrece la sensación de tener un propósito propio, lo cual fue un motivador para su estudio. </w:t>
      </w:r>
    </w:p>
    <w:p w14:paraId="156BE362"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A este tipo de maquinaria se la denomina Robot. Según la RIA (</w:t>
      </w:r>
      <w:r w:rsidRPr="006E391D">
        <w:rPr>
          <w:rFonts w:ascii="Arial" w:hAnsi="Arial" w:cs="Arial"/>
          <w:color w:val="222222"/>
          <w:shd w:val="clear" w:color="auto" w:fill="FFFFFF"/>
        </w:rPr>
        <w:t>Robotic Industries Association</w:t>
      </w:r>
      <w:r w:rsidRPr="006E391D">
        <w:rPr>
          <w:rFonts w:ascii="Arial" w:hAnsi="Arial" w:cs="Arial"/>
          <w:color w:val="000000"/>
        </w:rPr>
        <w:t>):</w:t>
      </w:r>
    </w:p>
    <w:p w14:paraId="66FEDE45" w14:textId="77777777" w:rsidR="00EA0B66" w:rsidRPr="006E391D" w:rsidRDefault="00EA0B66" w:rsidP="00EA0B66">
      <w:pPr>
        <w:pStyle w:val="NormalWeb"/>
        <w:spacing w:before="0" w:beforeAutospacing="0" w:after="0" w:afterAutospacing="0"/>
        <w:jc w:val="both"/>
      </w:pPr>
      <w:r w:rsidRPr="006E391D">
        <w:t> </w:t>
      </w:r>
    </w:p>
    <w:p w14:paraId="5AA1FBB2" w14:textId="77777777" w:rsidR="00EA0B66" w:rsidRPr="006E391D" w:rsidRDefault="00EA0B66" w:rsidP="00EA0B66">
      <w:pPr>
        <w:pStyle w:val="NormalWeb"/>
        <w:spacing w:before="0" w:beforeAutospacing="0" w:after="0" w:afterAutospacing="0"/>
        <w:jc w:val="both"/>
      </w:pPr>
      <w:r w:rsidRPr="006E391D">
        <w:rPr>
          <w:rFonts w:ascii="Arial" w:hAnsi="Arial" w:cs="Arial"/>
          <w:i/>
          <w:iCs/>
          <w:color w:val="000000"/>
        </w:rPr>
        <w:t>“Un robot es un manipulador funcional reprogramable, capaz de mover material, piezas, herramientas o dispositivos especializados mediante movimientos variables programados, con el fin de realizar tareas diversas.”</w:t>
      </w:r>
    </w:p>
    <w:p w14:paraId="1341B475" w14:textId="77777777" w:rsidR="00EA0B66" w:rsidRPr="006E391D" w:rsidRDefault="00EA0B66" w:rsidP="00EA0B66">
      <w:pPr>
        <w:pStyle w:val="NormalWeb"/>
        <w:spacing w:before="0" w:beforeAutospacing="0" w:after="0" w:afterAutospacing="0"/>
        <w:jc w:val="both"/>
      </w:pPr>
      <w:r w:rsidRPr="006E391D">
        <w:t> </w:t>
      </w:r>
    </w:p>
    <w:p w14:paraId="5AB4A958"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Una de las grandes diferencias entre los robots y el resto de las máquinas es la versatilidad que adquieren los mismos al poder variar su propósito modificando su programación. Todas las tareas que realizan los robots están basadas en la manipulación</w:t>
      </w:r>
      <w:r w:rsidR="006E13CC">
        <w:rPr>
          <w:rFonts w:ascii="Arial" w:hAnsi="Arial" w:cs="Arial"/>
          <w:color w:val="000000"/>
        </w:rPr>
        <w:t xml:space="preserve"> de su entorno</w:t>
      </w:r>
      <w:r w:rsidRPr="006E391D">
        <w:rPr>
          <w:rFonts w:ascii="Arial" w:hAnsi="Arial" w:cs="Arial"/>
          <w:color w:val="000000"/>
        </w:rPr>
        <w:t>.</w:t>
      </w:r>
    </w:p>
    <w:p w14:paraId="5FD181B0" w14:textId="77777777" w:rsidR="00EA0B66" w:rsidRPr="006E391D" w:rsidRDefault="00EA0B66" w:rsidP="00EA0B66">
      <w:pPr>
        <w:pStyle w:val="NormalWeb"/>
        <w:spacing w:before="0" w:beforeAutospacing="0" w:after="0" w:afterAutospacing="0"/>
        <w:jc w:val="both"/>
      </w:pPr>
      <w:r w:rsidRPr="006E391D">
        <w:t> </w:t>
      </w:r>
    </w:p>
    <w:p w14:paraId="03692C49"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Se le considera robótica a la ciencia y técnica encargada del diseño, construcción y aplicación de robots. Esta ciencia involucra diversas disciplinas tales como la mecatrónica, electrónica, mecánica, e informática, entre otras. </w:t>
      </w:r>
    </w:p>
    <w:p w14:paraId="74D49CD8" w14:textId="77777777" w:rsidR="00EA0B66" w:rsidRDefault="00EA0B66" w:rsidP="00EA0B66">
      <w:pPr>
        <w:pStyle w:val="NormalWeb"/>
        <w:spacing w:before="0" w:beforeAutospacing="0" w:after="0" w:afterAutospacing="0"/>
        <w:jc w:val="both"/>
        <w:rPr>
          <w:ins w:id="88" w:author="Nahuel Defossé" w:date="2017-11-24T15:09:00Z"/>
          <w:rFonts w:ascii="Arial" w:hAnsi="Arial" w:cs="Arial"/>
          <w:color w:val="000000"/>
        </w:rPr>
      </w:pPr>
      <w:r w:rsidRPr="006E391D">
        <w:rPr>
          <w:rFonts w:ascii="Arial" w:hAnsi="Arial" w:cs="Arial"/>
          <w:color w:val="000000"/>
        </w:rPr>
        <w:t xml:space="preserve">Actualmente la robótica ha ido evolucionando </w:t>
      </w:r>
      <w:r w:rsidR="006E13CC">
        <w:rPr>
          <w:rFonts w:ascii="Arial" w:hAnsi="Arial" w:cs="Arial"/>
          <w:color w:val="000000"/>
        </w:rPr>
        <w:t>rápidamente</w:t>
      </w:r>
      <w:r w:rsidRPr="006E391D">
        <w:rPr>
          <w:rFonts w:ascii="Arial" w:hAnsi="Arial" w:cs="Arial"/>
          <w:color w:val="000000"/>
        </w:rPr>
        <w:t>, dando lugar a innovaciones tecnológicas destacadas para la historia de la humanidad, logrando un alto impacto socio-económico. Hoy en día, la robótica no es solo utilizada en los ámbitos industriales o militares, sino que podemos ver a robots en variadas áreas como por ejemplo en la medicina o en la educación.</w:t>
      </w:r>
    </w:p>
    <w:p w14:paraId="1B9210BE" w14:textId="4C0767AB" w:rsidR="00793828" w:rsidRPr="006E391D" w:rsidDel="00360302" w:rsidRDefault="00793828" w:rsidP="00EA0B66">
      <w:pPr>
        <w:pStyle w:val="NormalWeb"/>
        <w:spacing w:before="0" w:beforeAutospacing="0" w:after="0" w:afterAutospacing="0"/>
        <w:jc w:val="both"/>
        <w:rPr>
          <w:del w:id="89" w:author="Agustin Schlapp" w:date="2017-12-11T20:38:00Z"/>
        </w:rPr>
      </w:pPr>
      <w:ins w:id="90" w:author="Nahuel Defossé" w:date="2017-11-24T15:09:00Z">
        <w:del w:id="91" w:author="Agustin Schlapp" w:date="2017-12-11T20:38:00Z">
          <w:r w:rsidDel="00360302">
            <w:rPr>
              <w:rFonts w:ascii="Arial" w:hAnsi="Arial" w:cs="Arial"/>
              <w:color w:val="000000"/>
            </w:rPr>
            <w:delText xml:space="preserve">La Ilustración 1 no es llamada desde el texto, Agregar el texto que la referencie o eliminarla. </w:delText>
          </w:r>
        </w:del>
      </w:ins>
    </w:p>
    <w:p w14:paraId="4D990FAE" w14:textId="77777777" w:rsidR="00EA0B66" w:rsidRDefault="00EA0B66" w:rsidP="00EA0B66">
      <w:pPr>
        <w:pStyle w:val="NormalWeb"/>
        <w:spacing w:before="0" w:beforeAutospacing="0" w:after="0" w:afterAutospacing="0"/>
        <w:jc w:val="both"/>
      </w:pPr>
      <w:r>
        <w:t> </w:t>
      </w:r>
      <w:ins w:id="92" w:author="Nahuel Defossé" w:date="2017-11-24T15:08:00Z">
        <w:r w:rsidR="00793828">
          <w:t xml:space="preserve"> </w:t>
        </w:r>
      </w:ins>
    </w:p>
    <w:p w14:paraId="03FB6B12" w14:textId="77777777" w:rsidR="00EA0B66" w:rsidRDefault="00EA0B66" w:rsidP="00EA0B66">
      <w:pPr>
        <w:pStyle w:val="NormalWeb"/>
        <w:keepNext/>
        <w:spacing w:before="0" w:beforeAutospacing="0" w:after="0" w:afterAutospacing="0"/>
        <w:jc w:val="center"/>
      </w:pPr>
      <w:r>
        <w:rPr>
          <w:rFonts w:ascii="Arial" w:hAnsi="Arial" w:cs="Arial"/>
          <w:noProof/>
          <w:color w:val="000000"/>
          <w:sz w:val="22"/>
          <w:szCs w:val="22"/>
          <w:lang w:val="en-US" w:eastAsia="en-US"/>
        </w:rPr>
        <w:lastRenderedPageBreak/>
        <w:drawing>
          <wp:inline distT="0" distB="0" distL="0" distR="0" wp14:anchorId="18082090" wp14:editId="0AD5E193">
            <wp:extent cx="3906207" cy="2794959"/>
            <wp:effectExtent l="0" t="0" r="0" b="5715"/>
            <wp:docPr id="8" name="Imagen 8" descr="https://lh6.googleusercontent.com/42Dp6AtkfKMildHyx7Hrd5jSkTpJKZcqQ6Nw6szc18wVx1eab8I0QfmZwpT2b0BkRtd0toNUFTOQpCVGFaRU1iplSLmd4lQlCUbwodZxX7ruQTpdxiu1yoYAugBJvxp6ZTnXna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42Dp6AtkfKMildHyx7Hrd5jSkTpJKZcqQ6Nw6szc18wVx1eab8I0QfmZwpT2b0BkRtd0toNUFTOQpCVGFaRU1iplSLmd4lQlCUbwodZxX7ruQTpdxiu1yoYAugBJvxp6ZTnXnaN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20052" cy="2804865"/>
                    </a:xfrm>
                    <a:prstGeom prst="rect">
                      <a:avLst/>
                    </a:prstGeom>
                    <a:noFill/>
                    <a:ln>
                      <a:noFill/>
                    </a:ln>
                  </pic:spPr>
                </pic:pic>
              </a:graphicData>
            </a:graphic>
          </wp:inline>
        </w:drawing>
      </w:r>
    </w:p>
    <w:p w14:paraId="5F473162" w14:textId="16934999" w:rsidR="00EA0B66" w:rsidRDefault="00EA0B66" w:rsidP="00EA0B66">
      <w:pPr>
        <w:pStyle w:val="Descripcin"/>
        <w:jc w:val="center"/>
      </w:pPr>
      <w:bookmarkStart w:id="93" w:name="_Ref502096467"/>
      <w:bookmarkStart w:id="94" w:name="_Toc502152469"/>
      <w:r>
        <w:t xml:space="preserve">Ilustración </w:t>
      </w:r>
      <w:fldSimple w:instr=" SEQ Ilustración \* ARABIC ">
        <w:r w:rsidR="00393E1C">
          <w:rPr>
            <w:noProof/>
          </w:rPr>
          <w:t>1</w:t>
        </w:r>
      </w:fldSimple>
      <w:r>
        <w:t xml:space="preserve"> - Esquema básico de un robot</w:t>
      </w:r>
      <w:bookmarkEnd w:id="93"/>
      <w:bookmarkEnd w:id="94"/>
    </w:p>
    <w:p w14:paraId="46DBFA7A" w14:textId="787CA8AA" w:rsidR="00CA7184" w:rsidRDefault="00CA7184" w:rsidP="00EA0B66">
      <w:pPr>
        <w:pStyle w:val="NormalWeb"/>
        <w:spacing w:before="0" w:beforeAutospacing="0" w:after="0" w:afterAutospacing="0"/>
        <w:jc w:val="both"/>
        <w:rPr>
          <w:ins w:id="95" w:author="Agustin Schlapp" w:date="2017-12-11T20:39:00Z"/>
          <w:rFonts w:ascii="Arial" w:hAnsi="Arial" w:cs="Arial"/>
          <w:color w:val="000000"/>
        </w:rPr>
      </w:pPr>
      <w:ins w:id="96" w:author="Agustin Schlapp" w:date="2017-12-11T20:39:00Z">
        <w:r>
          <w:rPr>
            <w:rFonts w:ascii="Arial" w:hAnsi="Arial" w:cs="Arial"/>
            <w:color w:val="000000"/>
          </w:rPr>
          <w:t>En la</w:t>
        </w:r>
      </w:ins>
      <w:r w:rsidR="00A01C5D">
        <w:rPr>
          <w:rFonts w:ascii="Arial" w:hAnsi="Arial" w:cs="Arial"/>
          <w:color w:val="000000"/>
        </w:rPr>
        <w:t xml:space="preserve"> imagen</w:t>
      </w:r>
      <w:ins w:id="97" w:author="Agustin Schlapp" w:date="2017-12-11T20:39:00Z">
        <w:r>
          <w:rPr>
            <w:rFonts w:ascii="Arial" w:hAnsi="Arial" w:cs="Arial"/>
            <w:color w:val="000000"/>
          </w:rPr>
          <w:t xml:space="preserve"> </w:t>
        </w:r>
      </w:ins>
      <w:r w:rsidR="00A01C5D">
        <w:rPr>
          <w:rFonts w:ascii="Arial" w:hAnsi="Arial" w:cs="Arial"/>
          <w:color w:val="000000"/>
        </w:rPr>
        <w:t>(</w:t>
      </w:r>
      <w:r w:rsidR="00A01C5D">
        <w:rPr>
          <w:rFonts w:ascii="Arial" w:hAnsi="Arial" w:cs="Arial"/>
          <w:color w:val="000000"/>
        </w:rPr>
        <w:fldChar w:fldCharType="begin"/>
      </w:r>
      <w:r w:rsidR="00A01C5D">
        <w:rPr>
          <w:rFonts w:ascii="Arial" w:hAnsi="Arial" w:cs="Arial"/>
          <w:color w:val="000000"/>
        </w:rPr>
        <w:instrText xml:space="preserve"> REF _Ref502096467 \h </w:instrText>
      </w:r>
      <w:r w:rsidR="00A01C5D">
        <w:rPr>
          <w:rFonts w:ascii="Arial" w:hAnsi="Arial" w:cs="Arial"/>
          <w:color w:val="000000"/>
        </w:rPr>
      </w:r>
      <w:r w:rsidR="00A01C5D">
        <w:rPr>
          <w:rFonts w:ascii="Arial" w:hAnsi="Arial" w:cs="Arial"/>
          <w:color w:val="000000"/>
        </w:rPr>
        <w:fldChar w:fldCharType="separate"/>
      </w:r>
      <w:r w:rsidR="00A01C5D">
        <w:t xml:space="preserve">Ilustración </w:t>
      </w:r>
      <w:r w:rsidR="00A01C5D">
        <w:rPr>
          <w:noProof/>
        </w:rPr>
        <w:t>1</w:t>
      </w:r>
      <w:r w:rsidR="00A01C5D">
        <w:t xml:space="preserve"> - Esquema básico de un robot</w:t>
      </w:r>
      <w:r w:rsidR="00A01C5D">
        <w:rPr>
          <w:rFonts w:ascii="Arial" w:hAnsi="Arial" w:cs="Arial"/>
          <w:color w:val="000000"/>
        </w:rPr>
        <w:fldChar w:fldCharType="end"/>
      </w:r>
      <w:r w:rsidR="00A01C5D">
        <w:rPr>
          <w:rFonts w:ascii="Arial" w:hAnsi="Arial" w:cs="Arial"/>
          <w:color w:val="000000"/>
        </w:rPr>
        <w:t xml:space="preserve">) </w:t>
      </w:r>
      <w:ins w:id="98" w:author="Agustin Schlapp" w:date="2017-12-11T20:40:00Z">
        <w:r>
          <w:rPr>
            <w:rFonts w:ascii="Arial" w:hAnsi="Arial" w:cs="Arial"/>
            <w:color w:val="000000"/>
          </w:rPr>
          <w:t>se puede apreciar el esquema básico del funcionamiento de un robot</w:t>
        </w:r>
      </w:ins>
      <w:ins w:id="99" w:author="Agustin Schlapp" w:date="2017-12-11T20:41:00Z">
        <w:r>
          <w:rPr>
            <w:rFonts w:ascii="Arial" w:hAnsi="Arial" w:cs="Arial"/>
            <w:color w:val="000000"/>
          </w:rPr>
          <w:t>, detallando los componentes que pueden tener (Actuadores, sensores y un sistema de control).</w:t>
        </w:r>
      </w:ins>
    </w:p>
    <w:p w14:paraId="493E5E02" w14:textId="02670FF6"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La robótica está constituida por tres grandes temas como lo son; la </w:t>
      </w:r>
      <w:r w:rsidRPr="006E391D">
        <w:rPr>
          <w:rFonts w:ascii="Arial" w:hAnsi="Arial" w:cs="Arial"/>
          <w:i/>
          <w:iCs/>
          <w:color w:val="000000"/>
        </w:rPr>
        <w:t>percepción</w:t>
      </w:r>
      <w:r w:rsidRPr="006E391D">
        <w:rPr>
          <w:rFonts w:ascii="Arial" w:hAnsi="Arial" w:cs="Arial"/>
          <w:color w:val="000000"/>
        </w:rPr>
        <w:t xml:space="preserve">, la </w:t>
      </w:r>
      <w:r w:rsidRPr="006E391D">
        <w:rPr>
          <w:rFonts w:ascii="Arial" w:hAnsi="Arial" w:cs="Arial"/>
          <w:i/>
          <w:iCs/>
          <w:color w:val="000000"/>
        </w:rPr>
        <w:t xml:space="preserve">planificación </w:t>
      </w:r>
      <w:r w:rsidRPr="006E391D">
        <w:rPr>
          <w:rFonts w:ascii="Arial" w:hAnsi="Arial" w:cs="Arial"/>
          <w:color w:val="000000"/>
        </w:rPr>
        <w:t xml:space="preserve">y la </w:t>
      </w:r>
      <w:r w:rsidRPr="006E391D">
        <w:rPr>
          <w:rFonts w:ascii="Arial" w:hAnsi="Arial" w:cs="Arial"/>
          <w:i/>
          <w:iCs/>
          <w:color w:val="000000"/>
        </w:rPr>
        <w:t>manipulación</w:t>
      </w:r>
      <w:r w:rsidRPr="006E391D">
        <w:rPr>
          <w:rFonts w:ascii="Arial" w:hAnsi="Arial" w:cs="Arial"/>
          <w:color w:val="000000"/>
        </w:rPr>
        <w:t xml:space="preserve">. En conjunto permiten el desarrollo de robots con un gran índice de autonomía, logrando acciones básicas que realiza un ser humano al ejecutar ciertas tareas. Cuando una persona ha </w:t>
      </w:r>
      <w:del w:id="100" w:author="Nahuel Defossé" w:date="2017-11-24T15:10:00Z">
        <w:r w:rsidRPr="006E391D" w:rsidDel="00793828">
          <w:rPr>
            <w:rFonts w:ascii="Arial" w:hAnsi="Arial" w:cs="Arial"/>
            <w:color w:val="000000"/>
          </w:rPr>
          <w:delText xml:space="preserve">decidido </w:delText>
        </w:r>
      </w:del>
      <w:ins w:id="101" w:author="Nahuel Defossé" w:date="2017-11-24T15:11:00Z">
        <w:r w:rsidR="00793828">
          <w:rPr>
            <w:rFonts w:ascii="Arial" w:hAnsi="Arial" w:cs="Arial"/>
            <w:color w:val="000000"/>
          </w:rPr>
          <w:t>detectado</w:t>
        </w:r>
      </w:ins>
      <w:ins w:id="102" w:author="Nahuel Defossé" w:date="2017-11-24T15:10:00Z">
        <w:r w:rsidR="00793828">
          <w:rPr>
            <w:rFonts w:ascii="Arial" w:hAnsi="Arial" w:cs="Arial"/>
            <w:color w:val="000000"/>
          </w:rPr>
          <w:t xml:space="preserve"> </w:t>
        </w:r>
      </w:ins>
      <w:del w:id="103" w:author="Nahuel Defossé" w:date="2017-11-24T15:10:00Z">
        <w:r w:rsidRPr="006E391D" w:rsidDel="00793828">
          <w:rPr>
            <w:rFonts w:ascii="Arial" w:hAnsi="Arial" w:cs="Arial"/>
            <w:color w:val="000000"/>
          </w:rPr>
          <w:delText xml:space="preserve">que tiene </w:delText>
        </w:r>
      </w:del>
      <w:r w:rsidRPr="006E391D">
        <w:rPr>
          <w:rFonts w:ascii="Arial" w:hAnsi="Arial" w:cs="Arial"/>
          <w:color w:val="000000"/>
        </w:rPr>
        <w:t xml:space="preserve">una necesidad, </w:t>
      </w:r>
      <w:r w:rsidR="006E391D" w:rsidRPr="006E391D">
        <w:rPr>
          <w:rFonts w:ascii="Arial" w:hAnsi="Arial" w:cs="Arial"/>
          <w:color w:val="000000"/>
        </w:rPr>
        <w:t>los primeros</w:t>
      </w:r>
      <w:r w:rsidRPr="006E391D">
        <w:rPr>
          <w:rFonts w:ascii="Arial" w:hAnsi="Arial" w:cs="Arial"/>
          <w:color w:val="000000"/>
        </w:rPr>
        <w:t xml:space="preserve"> </w:t>
      </w:r>
      <w:ins w:id="104" w:author="Nahuel Defossé" w:date="2017-11-24T15:11:00Z">
        <w:r w:rsidR="00793828">
          <w:rPr>
            <w:rFonts w:ascii="Arial" w:hAnsi="Arial" w:cs="Arial"/>
            <w:color w:val="000000"/>
          </w:rPr>
          <w:t xml:space="preserve">pasos </w:t>
        </w:r>
      </w:ins>
      <w:r w:rsidRPr="006E391D">
        <w:rPr>
          <w:rFonts w:ascii="Arial" w:hAnsi="Arial" w:cs="Arial"/>
          <w:color w:val="000000"/>
        </w:rPr>
        <w:t xml:space="preserve">que </w:t>
      </w:r>
      <w:del w:id="105" w:author="Nahuel Defossé" w:date="2017-11-24T15:11:00Z">
        <w:r w:rsidRPr="006E391D" w:rsidDel="00793828">
          <w:rPr>
            <w:rFonts w:ascii="Arial" w:hAnsi="Arial" w:cs="Arial"/>
            <w:color w:val="000000"/>
          </w:rPr>
          <w:delText xml:space="preserve">hace </w:delText>
        </w:r>
      </w:del>
      <w:ins w:id="106" w:author="Nahuel Defossé" w:date="2017-11-24T15:11:00Z">
        <w:r w:rsidR="00793828">
          <w:rPr>
            <w:rFonts w:ascii="Arial" w:hAnsi="Arial" w:cs="Arial"/>
            <w:color w:val="000000"/>
          </w:rPr>
          <w:t xml:space="preserve">realiza </w:t>
        </w:r>
      </w:ins>
      <w:r w:rsidRPr="006E391D">
        <w:rPr>
          <w:rFonts w:ascii="Arial" w:hAnsi="Arial" w:cs="Arial"/>
          <w:color w:val="000000"/>
        </w:rPr>
        <w:t>es estudiar su entorno con alguno de sus cinco sentidos (</w:t>
      </w:r>
      <w:r w:rsidRPr="006E391D">
        <w:rPr>
          <w:rFonts w:ascii="Arial" w:hAnsi="Arial" w:cs="Arial"/>
          <w:i/>
          <w:iCs/>
          <w:color w:val="000000"/>
        </w:rPr>
        <w:t>percepción</w:t>
      </w:r>
      <w:r w:rsidRPr="006E391D">
        <w:rPr>
          <w:rFonts w:ascii="Arial" w:hAnsi="Arial" w:cs="Arial"/>
          <w:color w:val="000000"/>
        </w:rPr>
        <w:t>); luego toma la decisión de realizar acciones con determinados movimientos (</w:t>
      </w:r>
      <w:r w:rsidRPr="006E391D">
        <w:rPr>
          <w:rFonts w:ascii="Arial" w:hAnsi="Arial" w:cs="Arial"/>
          <w:i/>
          <w:iCs/>
          <w:color w:val="000000"/>
        </w:rPr>
        <w:t>planificación</w:t>
      </w:r>
      <w:r w:rsidRPr="006E391D">
        <w:rPr>
          <w:rFonts w:ascii="Arial" w:hAnsi="Arial" w:cs="Arial"/>
          <w:color w:val="000000"/>
        </w:rPr>
        <w:t>) para que, finalmente, las ejecute de modo secuencial (</w:t>
      </w:r>
      <w:r w:rsidRPr="006E391D">
        <w:rPr>
          <w:rFonts w:ascii="Arial" w:hAnsi="Arial" w:cs="Arial"/>
          <w:i/>
          <w:iCs/>
          <w:color w:val="000000"/>
        </w:rPr>
        <w:t>manipulación</w:t>
      </w:r>
      <w:r w:rsidRPr="006E391D">
        <w:rPr>
          <w:rFonts w:ascii="Arial" w:hAnsi="Arial" w:cs="Arial"/>
          <w:color w:val="000000"/>
        </w:rPr>
        <w:t>).</w:t>
      </w:r>
    </w:p>
    <w:p w14:paraId="78A951A8" w14:textId="530CE45F" w:rsidR="00EA0B66" w:rsidRPr="006E391D" w:rsidRDefault="00EA0B66" w:rsidP="00EA0B66">
      <w:pPr>
        <w:pStyle w:val="NormalWeb"/>
        <w:spacing w:before="0" w:beforeAutospacing="0" w:after="0" w:afterAutospacing="0"/>
        <w:jc w:val="both"/>
      </w:pPr>
      <w:del w:id="107" w:author="Nahuel Defossé" w:date="2017-11-24T15:12:00Z">
        <w:r w:rsidRPr="006E391D" w:rsidDel="00793828">
          <w:rPr>
            <w:rFonts w:ascii="Arial" w:hAnsi="Arial" w:cs="Arial"/>
            <w:color w:val="000000"/>
          </w:rPr>
          <w:delText>Las funciones a realizar por cada uno de los temas podrían ser las siguientes:</w:delText>
        </w:r>
      </w:del>
      <w:ins w:id="108" w:author="Nahuel Defossé" w:date="2017-11-24T15:12:00Z">
        <w:r w:rsidR="00793828">
          <w:rPr>
            <w:rFonts w:ascii="Arial" w:hAnsi="Arial" w:cs="Arial"/>
            <w:color w:val="000000"/>
          </w:rPr>
          <w:t xml:space="preserve">Podemos identificar elementos y acciones relacionados con cada etapa de la </w:t>
        </w:r>
        <w:del w:id="109" w:author="Agustin Schlapp" w:date="2017-12-11T20:42:00Z">
          <w:r w:rsidR="00793828" w:rsidDel="00CA7184">
            <w:rPr>
              <w:rFonts w:ascii="Arial" w:hAnsi="Arial" w:cs="Arial"/>
              <w:color w:val="000000"/>
            </w:rPr>
            <w:delText>scuencia</w:delText>
          </w:r>
        </w:del>
      </w:ins>
      <w:ins w:id="110" w:author="Agustin Schlapp" w:date="2017-12-11T20:42:00Z">
        <w:r w:rsidR="00CA7184">
          <w:rPr>
            <w:rFonts w:ascii="Arial" w:hAnsi="Arial" w:cs="Arial"/>
            <w:color w:val="000000"/>
          </w:rPr>
          <w:t>secuencia</w:t>
        </w:r>
      </w:ins>
      <w:ins w:id="111" w:author="Nahuel Defossé" w:date="2017-11-24T15:12:00Z">
        <w:r w:rsidR="00793828">
          <w:rPr>
            <w:rFonts w:ascii="Arial" w:hAnsi="Arial" w:cs="Arial"/>
            <w:color w:val="000000"/>
          </w:rPr>
          <w:t xml:space="preserve"> antes descripta:</w:t>
        </w:r>
      </w:ins>
    </w:p>
    <w:p w14:paraId="12AE9F8E" w14:textId="77777777" w:rsidR="00EA0B66" w:rsidRPr="006E391D" w:rsidRDefault="00EA0B66" w:rsidP="00EA0B66">
      <w:pPr>
        <w:pStyle w:val="NormalWeb"/>
        <w:spacing w:before="0" w:beforeAutospacing="0" w:after="0" w:afterAutospacing="0"/>
        <w:jc w:val="both"/>
      </w:pPr>
      <w:r w:rsidRPr="006E391D">
        <w:t> </w:t>
      </w:r>
    </w:p>
    <w:p w14:paraId="502BD870"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Percepción:</w:t>
      </w:r>
    </w:p>
    <w:p w14:paraId="3D1B0FF6" w14:textId="77777777" w:rsidR="00EA0B66" w:rsidRPr="006E391D" w:rsidRDefault="00EA0B66" w:rsidP="00EA0B66">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Sensores</w:t>
      </w:r>
    </w:p>
    <w:p w14:paraId="524030F3" w14:textId="77777777" w:rsidR="00EA0B66" w:rsidRPr="006E391D" w:rsidRDefault="00EA0B66" w:rsidP="00EA0B66">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Tratamiento de información</w:t>
      </w:r>
    </w:p>
    <w:p w14:paraId="03A2B94A" w14:textId="77777777" w:rsidR="00EA0B66" w:rsidRPr="006E391D" w:rsidRDefault="00EA0B66" w:rsidP="00EA0B66">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Procesamiento de información</w:t>
      </w:r>
    </w:p>
    <w:p w14:paraId="14AB0BA6" w14:textId="77777777" w:rsidR="00EA0B66" w:rsidRPr="006E391D" w:rsidRDefault="00EA0B66" w:rsidP="00EA0B66">
      <w:pPr>
        <w:pStyle w:val="NormalWeb"/>
        <w:spacing w:before="0" w:beforeAutospacing="0" w:after="0" w:afterAutospacing="0"/>
        <w:jc w:val="both"/>
      </w:pPr>
      <w:r w:rsidRPr="006E391D">
        <w:t> </w:t>
      </w:r>
    </w:p>
    <w:p w14:paraId="00EAA8E3"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Planificación:</w:t>
      </w:r>
    </w:p>
    <w:p w14:paraId="455DCE2D" w14:textId="77777777" w:rsidR="00EA0B66" w:rsidRPr="006E391D" w:rsidRDefault="00EA0B66" w:rsidP="00EA0B66">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Trayectorias</w:t>
      </w:r>
    </w:p>
    <w:p w14:paraId="3ABB79A7" w14:textId="77777777" w:rsidR="00EA0B66" w:rsidRPr="006E391D" w:rsidRDefault="00EA0B66" w:rsidP="00EA0B66">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Tareas</w:t>
      </w:r>
    </w:p>
    <w:p w14:paraId="4536D0C9" w14:textId="77777777" w:rsidR="00EA0B66" w:rsidRPr="006E391D" w:rsidRDefault="00EA0B66" w:rsidP="00EA0B66">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Planificación de tareas</w:t>
      </w:r>
    </w:p>
    <w:p w14:paraId="62F4960B" w14:textId="77777777" w:rsidR="00EA0B66" w:rsidRPr="006E391D" w:rsidRDefault="00EA0B66" w:rsidP="00EA0B66">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Toma de decisiones</w:t>
      </w:r>
    </w:p>
    <w:p w14:paraId="5C2D1AD5" w14:textId="77777777" w:rsidR="00EA0B66" w:rsidRPr="006E391D" w:rsidRDefault="00EA0B66" w:rsidP="00EA0B66">
      <w:pPr>
        <w:pStyle w:val="NormalWeb"/>
        <w:spacing w:before="0" w:beforeAutospacing="0" w:after="0" w:afterAutospacing="0"/>
        <w:jc w:val="both"/>
      </w:pPr>
      <w:r w:rsidRPr="006E391D">
        <w:t> </w:t>
      </w:r>
    </w:p>
    <w:p w14:paraId="496B3A5D"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Manipulación:</w:t>
      </w:r>
    </w:p>
    <w:p w14:paraId="31AAEB96" w14:textId="77777777" w:rsidR="00EA0B66" w:rsidRPr="006E391D" w:rsidRDefault="00EA0B66" w:rsidP="00EA0B66">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Mecánica</w:t>
      </w:r>
    </w:p>
    <w:p w14:paraId="051C9F41" w14:textId="77777777" w:rsidR="00EA0B66" w:rsidRPr="006E391D" w:rsidRDefault="00EA0B66" w:rsidP="00EA0B66">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Actuadores</w:t>
      </w:r>
    </w:p>
    <w:p w14:paraId="36163836" w14:textId="77777777" w:rsidR="00EA0B66" w:rsidRPr="006E391D" w:rsidRDefault="00EA0B66" w:rsidP="00EA0B66">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Sistema de control</w:t>
      </w:r>
    </w:p>
    <w:p w14:paraId="0D7740EB" w14:textId="77777777" w:rsidR="00EA0B66" w:rsidRPr="006E391D" w:rsidRDefault="00EA0B66" w:rsidP="00EA0B66">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Sistema de programación</w:t>
      </w:r>
    </w:p>
    <w:p w14:paraId="33022DEC" w14:textId="77777777" w:rsidR="00EA0B66" w:rsidRPr="006E391D" w:rsidRDefault="00EA0B66" w:rsidP="00EA0B66">
      <w:pPr>
        <w:pStyle w:val="NormalWeb"/>
        <w:spacing w:before="0" w:beforeAutospacing="0" w:after="0" w:afterAutospacing="0"/>
      </w:pPr>
      <w:r w:rsidRPr="006E391D">
        <w:t> </w:t>
      </w:r>
    </w:p>
    <w:p w14:paraId="75A87333" w14:textId="77777777" w:rsidR="00EA0B66" w:rsidRPr="00EA0B66" w:rsidRDefault="00EA0B66" w:rsidP="00EA0B66">
      <w:pPr>
        <w:pStyle w:val="Ttulo2"/>
        <w:rPr>
          <w:b/>
          <w:sz w:val="32"/>
          <w:szCs w:val="32"/>
        </w:rPr>
      </w:pPr>
      <w:bookmarkStart w:id="112" w:name="_Toc502153554"/>
      <w:r w:rsidRPr="00EA0B66">
        <w:rPr>
          <w:b/>
          <w:sz w:val="32"/>
          <w:szCs w:val="32"/>
        </w:rPr>
        <w:lastRenderedPageBreak/>
        <w:t>2.2 Estructura física de los robots</w:t>
      </w:r>
      <w:bookmarkEnd w:id="112"/>
    </w:p>
    <w:p w14:paraId="5A585BC5" w14:textId="1A1053E4" w:rsidR="00EA0B66" w:rsidRDefault="00EA0B66" w:rsidP="00EA0B66">
      <w:pPr>
        <w:pStyle w:val="NormalWeb"/>
        <w:shd w:val="clear" w:color="auto" w:fill="FFFFFF"/>
        <w:spacing w:before="120" w:beforeAutospacing="0" w:after="120" w:afterAutospacing="0"/>
        <w:jc w:val="both"/>
        <w:rPr>
          <w:ins w:id="113" w:author="Agustin Schlapp" w:date="2017-12-11T20:47:00Z"/>
          <w:rFonts w:ascii="Arial" w:hAnsi="Arial" w:cs="Arial"/>
          <w:color w:val="222222"/>
        </w:rPr>
      </w:pPr>
      <w:r w:rsidRPr="006E391D">
        <w:rPr>
          <w:rFonts w:ascii="Arial" w:hAnsi="Arial" w:cs="Arial"/>
          <w:color w:val="222222"/>
        </w:rPr>
        <w:t xml:space="preserve">La estructura es definida por el tipo de configuración general de las distintas piezas que conforman </w:t>
      </w:r>
      <w:ins w:id="114" w:author="Nahuel Defossé" w:date="2017-11-24T15:14:00Z">
        <w:r w:rsidR="00D0593B">
          <w:rPr>
            <w:rFonts w:ascii="Arial" w:hAnsi="Arial" w:cs="Arial"/>
            <w:color w:val="222222"/>
          </w:rPr>
          <w:t>a</w:t>
        </w:r>
      </w:ins>
      <w:del w:id="115" w:author="Nahuel Defossé" w:date="2017-11-24T15:14:00Z">
        <w:r w:rsidRPr="006E391D" w:rsidDel="00D0593B">
          <w:rPr>
            <w:rFonts w:ascii="Arial" w:hAnsi="Arial" w:cs="Arial"/>
            <w:color w:val="222222"/>
          </w:rPr>
          <w:delText>e</w:delText>
        </w:r>
      </w:del>
      <w:r w:rsidRPr="006E391D">
        <w:rPr>
          <w:rFonts w:ascii="Arial" w:hAnsi="Arial" w:cs="Arial"/>
          <w:color w:val="222222"/>
        </w:rPr>
        <w:t xml:space="preserve">l Robot. Es difícil establecer una clasificación </w:t>
      </w:r>
      <w:del w:id="116" w:author="Nahuel Defossé" w:date="2017-11-24T15:14:00Z">
        <w:r w:rsidRPr="006E391D" w:rsidDel="00D0593B">
          <w:rPr>
            <w:rFonts w:ascii="Arial" w:hAnsi="Arial" w:cs="Arial"/>
            <w:color w:val="222222"/>
          </w:rPr>
          <w:delText xml:space="preserve">coherente </w:delText>
        </w:r>
      </w:del>
      <w:ins w:id="117" w:author="Nahuel Defossé" w:date="2017-11-24T15:14:00Z">
        <w:r w:rsidR="00D0593B">
          <w:rPr>
            <w:rFonts w:ascii="Arial" w:hAnsi="Arial" w:cs="Arial"/>
            <w:color w:val="222222"/>
          </w:rPr>
          <w:t>estricta</w:t>
        </w:r>
        <w:r w:rsidR="00D0593B" w:rsidRPr="006E391D">
          <w:rPr>
            <w:rFonts w:ascii="Arial" w:hAnsi="Arial" w:cs="Arial"/>
            <w:color w:val="222222"/>
          </w:rPr>
          <w:t xml:space="preserve"> </w:t>
        </w:r>
      </w:ins>
      <w:r w:rsidRPr="006E391D">
        <w:rPr>
          <w:rFonts w:ascii="Arial" w:hAnsi="Arial" w:cs="Arial"/>
          <w:color w:val="222222"/>
        </w:rPr>
        <w:t xml:space="preserve">de los mismos que resista un análisis </w:t>
      </w:r>
      <w:del w:id="118" w:author="Nahuel Defossé" w:date="2017-11-24T15:15:00Z">
        <w:r w:rsidRPr="006E391D" w:rsidDel="00D0593B">
          <w:rPr>
            <w:rFonts w:ascii="Arial" w:hAnsi="Arial" w:cs="Arial"/>
            <w:color w:val="222222"/>
          </w:rPr>
          <w:delText xml:space="preserve">crítico y </w:delText>
        </w:r>
      </w:del>
      <w:r w:rsidRPr="006E391D">
        <w:rPr>
          <w:rFonts w:ascii="Arial" w:hAnsi="Arial" w:cs="Arial"/>
          <w:color w:val="222222"/>
        </w:rPr>
        <w:t>riguroso. La subdivisión de los Robots, con base en su arquitectura, se podría hacer dentro de alguno de los siguientes grupos: poliarticulados, móviles, androides, zoomórficos e híbridos.</w:t>
      </w:r>
    </w:p>
    <w:p w14:paraId="7F6EFF3B" w14:textId="77777777" w:rsidR="00C74CB0" w:rsidRDefault="00C74CB0" w:rsidP="00EA0B66">
      <w:pPr>
        <w:pStyle w:val="NormalWeb"/>
        <w:shd w:val="clear" w:color="auto" w:fill="FFFFFF"/>
        <w:spacing w:before="120" w:beforeAutospacing="0" w:after="120" w:afterAutospacing="0"/>
        <w:jc w:val="both"/>
        <w:rPr>
          <w:ins w:id="119" w:author="Nahuel Defossé" w:date="2017-11-24T15:16:00Z"/>
          <w:rFonts w:ascii="Arial" w:hAnsi="Arial" w:cs="Arial"/>
          <w:color w:val="222222"/>
        </w:rPr>
      </w:pPr>
    </w:p>
    <w:p w14:paraId="4DD1E9E9" w14:textId="50AC71AA" w:rsidR="00514185" w:rsidRPr="006E391D" w:rsidDel="00C74CB0" w:rsidRDefault="00514185" w:rsidP="00EA0B66">
      <w:pPr>
        <w:pStyle w:val="NormalWeb"/>
        <w:shd w:val="clear" w:color="auto" w:fill="FFFFFF"/>
        <w:spacing w:before="120" w:beforeAutospacing="0" w:after="120" w:afterAutospacing="0"/>
        <w:jc w:val="both"/>
        <w:rPr>
          <w:del w:id="120" w:author="Agustin Schlapp" w:date="2017-12-11T20:44:00Z"/>
        </w:rPr>
      </w:pPr>
      <w:ins w:id="121" w:author="Nahuel Defossé" w:date="2017-11-24T15:16:00Z">
        <w:del w:id="122" w:author="Agustin Schlapp" w:date="2017-12-11T20:44:00Z">
          <w:r w:rsidDel="00C74CB0">
            <w:rPr>
              <w:rFonts w:ascii="Arial" w:hAnsi="Arial" w:cs="Arial"/>
              <w:color w:val="222222"/>
            </w:rPr>
            <w:delText>Hacer llamdas a las ilustraciones!</w:delText>
          </w:r>
        </w:del>
      </w:ins>
    </w:p>
    <w:p w14:paraId="0AC5724E" w14:textId="77777777" w:rsidR="00EA0B66" w:rsidRPr="006E391D" w:rsidRDefault="00EA0B66" w:rsidP="006E391D">
      <w:pPr>
        <w:pStyle w:val="Ttulo3"/>
        <w:rPr>
          <w:b w:val="0"/>
          <w:sz w:val="28"/>
          <w:szCs w:val="28"/>
        </w:rPr>
      </w:pPr>
      <w:bookmarkStart w:id="123" w:name="_Toc502153555"/>
      <w:r w:rsidRPr="006E391D">
        <w:rPr>
          <w:b w:val="0"/>
          <w:sz w:val="28"/>
          <w:szCs w:val="28"/>
        </w:rPr>
        <w:t>2.2.1 Poliarticulados</w:t>
      </w:r>
      <w:bookmarkEnd w:id="123"/>
    </w:p>
    <w:p w14:paraId="53BED6BA" w14:textId="1AD722CE" w:rsidR="00EA0B66" w:rsidRPr="006E391D" w:rsidRDefault="00C74CB0" w:rsidP="00EA0B66">
      <w:pPr>
        <w:pStyle w:val="NormalWeb"/>
        <w:shd w:val="clear" w:color="auto" w:fill="FFFFFF"/>
        <w:spacing w:before="120" w:beforeAutospacing="0" w:after="120" w:afterAutospacing="0"/>
        <w:jc w:val="both"/>
      </w:pPr>
      <w:r>
        <w:rPr>
          <w:noProof/>
          <w:lang w:val="en-US" w:eastAsia="en-US"/>
        </w:rPr>
        <mc:AlternateContent>
          <mc:Choice Requires="wps">
            <w:drawing>
              <wp:anchor distT="0" distB="0" distL="114300" distR="114300" simplePos="0" relativeHeight="251566592" behindDoc="0" locked="0" layoutInCell="1" allowOverlap="1" wp14:anchorId="1B3091B8" wp14:editId="2A946794">
                <wp:simplePos x="0" y="0"/>
                <wp:positionH relativeFrom="margin">
                  <wp:posOffset>3247390</wp:posOffset>
                </wp:positionH>
                <wp:positionV relativeFrom="paragraph">
                  <wp:posOffset>1548765</wp:posOffset>
                </wp:positionV>
                <wp:extent cx="2149475" cy="266700"/>
                <wp:effectExtent l="0" t="0" r="3175" b="0"/>
                <wp:wrapSquare wrapText="bothSides"/>
                <wp:docPr id="4" name="Cuadro de texto 4"/>
                <wp:cNvGraphicFramePr/>
                <a:graphic xmlns:a="http://schemas.openxmlformats.org/drawingml/2006/main">
                  <a:graphicData uri="http://schemas.microsoft.com/office/word/2010/wordprocessingShape">
                    <wps:wsp>
                      <wps:cNvSpPr txBox="1"/>
                      <wps:spPr>
                        <a:xfrm>
                          <a:off x="0" y="0"/>
                          <a:ext cx="2149475" cy="266700"/>
                        </a:xfrm>
                        <a:prstGeom prst="rect">
                          <a:avLst/>
                        </a:prstGeom>
                        <a:solidFill>
                          <a:prstClr val="white"/>
                        </a:solidFill>
                        <a:ln>
                          <a:noFill/>
                        </a:ln>
                      </wps:spPr>
                      <wps:txbx>
                        <w:txbxContent>
                          <w:p w14:paraId="06DBDD18" w14:textId="0232DA6A" w:rsidR="006D6624" w:rsidRPr="006F371C" w:rsidRDefault="006D6624" w:rsidP="00EA0B66">
                            <w:pPr>
                              <w:pStyle w:val="Descripcin"/>
                              <w:rPr>
                                <w:rFonts w:ascii="Times New Roman" w:eastAsia="Times New Roman" w:hAnsi="Times New Roman" w:cs="Times New Roman"/>
                                <w:noProof/>
                                <w:sz w:val="24"/>
                                <w:szCs w:val="24"/>
                              </w:rPr>
                            </w:pPr>
                            <w:bookmarkStart w:id="124" w:name="_Ref502096499"/>
                            <w:bookmarkStart w:id="125" w:name="_Toc502152470"/>
                            <w:r>
                              <w:t xml:space="preserve">Ilustración </w:t>
                            </w:r>
                            <w:fldSimple w:instr=" SEQ Ilustración \* ARABIC ">
                              <w:r>
                                <w:rPr>
                                  <w:noProof/>
                                </w:rPr>
                                <w:t>2</w:t>
                              </w:r>
                            </w:fldSimple>
                            <w:r>
                              <w:t xml:space="preserve"> - Ejemplo de robot poliarticulado</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B3091B8" id="_x0000_t202" coordsize="21600,21600" o:spt="202" path="m,l,21600r21600,l21600,xe">
                <v:stroke joinstyle="miter"/>
                <v:path gradientshapeok="t" o:connecttype="rect"/>
              </v:shapetype>
              <v:shape id="Cuadro de texto 4" o:spid="_x0000_s1026" type="#_x0000_t202" style="position:absolute;left:0;text-align:left;margin-left:255.7pt;margin-top:121.95pt;width:169.25pt;height:21pt;z-index:2515665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mwNgIAAGcEAAAOAAAAZHJzL2Uyb0RvYy54bWysVMFu2zAMvQ/YPwi6L06CLF2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" stroked="f">
                <v:textbox style="mso-fit-shape-to-text:t" inset="0,0,0,0">
                  <w:txbxContent>
                    <w:p w14:paraId="06DBDD18" w14:textId="0232DA6A" w:rsidR="006D6624" w:rsidRPr="006F371C" w:rsidRDefault="006D6624" w:rsidP="00EA0B66">
                      <w:pPr>
                        <w:pStyle w:val="Descripcin"/>
                        <w:rPr>
                          <w:rFonts w:ascii="Times New Roman" w:eastAsia="Times New Roman" w:hAnsi="Times New Roman" w:cs="Times New Roman"/>
                          <w:noProof/>
                          <w:sz w:val="24"/>
                          <w:szCs w:val="24"/>
                        </w:rPr>
                      </w:pPr>
                      <w:bookmarkStart w:id="126" w:name="_Ref502096499"/>
                      <w:bookmarkStart w:id="127" w:name="_Toc502152470"/>
                      <w:r>
                        <w:t xml:space="preserve">Ilustración </w:t>
                      </w:r>
                      <w:fldSimple w:instr=" SEQ Ilustración \* ARABIC ">
                        <w:r>
                          <w:rPr>
                            <w:noProof/>
                          </w:rPr>
                          <w:t>2</w:t>
                        </w:r>
                      </w:fldSimple>
                      <w:r>
                        <w:t xml:space="preserve"> - Ejemplo de robot poliarticulado</w:t>
                      </w:r>
                      <w:bookmarkEnd w:id="126"/>
                      <w:bookmarkEnd w:id="127"/>
                    </w:p>
                  </w:txbxContent>
                </v:textbox>
                <w10:wrap type="square" anchorx="margin"/>
              </v:shape>
            </w:pict>
          </mc:Fallback>
        </mc:AlternateContent>
      </w:r>
      <w:r w:rsidR="00EA0B66" w:rsidRPr="006E391D">
        <w:rPr>
          <w:noProof/>
          <w:lang w:val="en-US" w:eastAsia="en-US"/>
        </w:rPr>
        <w:drawing>
          <wp:anchor distT="0" distB="0" distL="114300" distR="114300" simplePos="0" relativeHeight="251562496" behindDoc="0" locked="0" layoutInCell="1" allowOverlap="1" wp14:anchorId="4A3B6CCA" wp14:editId="1A566B6A">
            <wp:simplePos x="0" y="0"/>
            <wp:positionH relativeFrom="column">
              <wp:posOffset>3252451</wp:posOffset>
            </wp:positionH>
            <wp:positionV relativeFrom="paragraph">
              <wp:posOffset>65035</wp:posOffset>
            </wp:positionV>
            <wp:extent cx="1952625" cy="1447800"/>
            <wp:effectExtent l="0" t="0" r="9525" b="0"/>
            <wp:wrapSquare wrapText="bothSides"/>
            <wp:docPr id="7" name="Imagen 7" descr="https://lh3.googleusercontent.com/VsIPZmm8vLrZvjFCv8cSiYpFdtRO6-xEvOafW_jFfMb32lO0KOiYg0cwDaY4EYIZUzY4dlC2vzwPygfVhhnp1s0Odt5zrVEgRQ6umd5LLN7zMzSKG-lLbYVhEJ-nPbIZGoPv6Y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VsIPZmm8vLrZvjFCv8cSiYpFdtRO6-xEvOafW_jFfMb32lO0KOiYg0cwDaY4EYIZUzY4dlC2vzwPygfVhhnp1s0Odt5zrVEgRQ6umd5LLN7zMzSKG-lLbYVhEJ-nPbIZGoPv6Yb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5262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A0B66" w:rsidRPr="006E391D">
        <w:rPr>
          <w:rFonts w:ascii="Arial" w:hAnsi="Arial" w:cs="Arial"/>
          <w:color w:val="222222"/>
        </w:rPr>
        <w:t>Se les denomina robots poliarticulados a aquellos que en su mayoría son sedentarios o de desplazamientos muy limitados y tanto su forma como configuración pudiera ser muy diversa. En este grupo entrarían aquellos robots estructurados para mover sus componentes terminales (Ej.: sus actuadores) en un espacio determinado de trabajo con una simetría específica. Ejemplos, podrían ser los robots industriales, cartesianos y/o manipuladores.</w:t>
      </w:r>
      <w:ins w:id="128" w:author="Agustin Schlapp" w:date="2017-12-11T20:44:00Z">
        <w:r>
          <w:rPr>
            <w:rFonts w:ascii="Arial" w:hAnsi="Arial" w:cs="Arial"/>
            <w:color w:val="222222"/>
          </w:rPr>
          <w:t xml:space="preserve"> En l</w:t>
        </w:r>
      </w:ins>
      <w:ins w:id="129" w:author="Agustin Schlapp" w:date="2017-12-11T20:45:00Z">
        <w:r>
          <w:rPr>
            <w:rFonts w:ascii="Arial" w:hAnsi="Arial" w:cs="Arial"/>
            <w:color w:val="222222"/>
          </w:rPr>
          <w:t>a ilustración anterior</w:t>
        </w:r>
      </w:ins>
      <w:ins w:id="130" w:author="Agustin Schlapp" w:date="2017-12-11T20:46:00Z">
        <w:r>
          <w:rPr>
            <w:rFonts w:ascii="Arial" w:hAnsi="Arial" w:cs="Arial"/>
            <w:color w:val="222222"/>
          </w:rPr>
          <w:t xml:space="preserve"> (</w:t>
        </w:r>
      </w:ins>
      <w:r w:rsidR="00A01C5D">
        <w:rPr>
          <w:rFonts w:ascii="Arial" w:hAnsi="Arial" w:cs="Arial"/>
          <w:color w:val="222222"/>
        </w:rPr>
        <w:fldChar w:fldCharType="begin"/>
      </w:r>
      <w:r w:rsidR="00A01C5D">
        <w:rPr>
          <w:rFonts w:ascii="Arial" w:hAnsi="Arial" w:cs="Arial"/>
          <w:color w:val="222222"/>
        </w:rPr>
        <w:instrText xml:space="preserve"> REF _Ref502096499 \h </w:instrText>
      </w:r>
      <w:r w:rsidR="00A01C5D">
        <w:rPr>
          <w:rFonts w:ascii="Arial" w:hAnsi="Arial" w:cs="Arial"/>
          <w:color w:val="222222"/>
        </w:rPr>
      </w:r>
      <w:r w:rsidR="00A01C5D">
        <w:rPr>
          <w:rFonts w:ascii="Arial" w:hAnsi="Arial" w:cs="Arial"/>
          <w:color w:val="222222"/>
        </w:rPr>
        <w:fldChar w:fldCharType="separate"/>
      </w:r>
      <w:r w:rsidR="00A01C5D">
        <w:t xml:space="preserve">Ilustración </w:t>
      </w:r>
      <w:r w:rsidR="00A01C5D">
        <w:rPr>
          <w:noProof/>
        </w:rPr>
        <w:t>2</w:t>
      </w:r>
      <w:r w:rsidR="00A01C5D">
        <w:t xml:space="preserve"> - Ejemplo de robot poliarticulado</w:t>
      </w:r>
      <w:r w:rsidR="00A01C5D">
        <w:rPr>
          <w:rFonts w:ascii="Arial" w:hAnsi="Arial" w:cs="Arial"/>
          <w:color w:val="222222"/>
        </w:rPr>
        <w:fldChar w:fldCharType="end"/>
      </w:r>
      <w:ins w:id="131" w:author="Agustin Schlapp" w:date="2017-12-11T20:46:00Z">
        <w:r>
          <w:rPr>
            <w:rFonts w:ascii="Arial" w:hAnsi="Arial" w:cs="Arial"/>
            <w:color w:val="222222"/>
          </w:rPr>
          <w:t xml:space="preserve">) se muestra un brazo robótico como ejemplo de un </w:t>
        </w:r>
      </w:ins>
      <w:ins w:id="132" w:author="Agustin Schlapp" w:date="2017-12-11T20:47:00Z">
        <w:r>
          <w:rPr>
            <w:rFonts w:ascii="Arial" w:hAnsi="Arial" w:cs="Arial"/>
            <w:color w:val="222222"/>
          </w:rPr>
          <w:t>robot poliarticulado.</w:t>
        </w:r>
      </w:ins>
    </w:p>
    <w:p w14:paraId="5581EE2D" w14:textId="77777777" w:rsidR="00EA0B66" w:rsidRDefault="00EA0B66" w:rsidP="00EA0B66">
      <w:pPr>
        <w:pStyle w:val="NormalWeb"/>
        <w:spacing w:before="60" w:beforeAutospacing="0" w:after="20" w:afterAutospacing="0"/>
        <w:jc w:val="both"/>
      </w:pPr>
      <w:r>
        <w:t> </w:t>
      </w:r>
    </w:p>
    <w:p w14:paraId="749B08CA" w14:textId="77777777" w:rsidR="00EA0B66" w:rsidRPr="006E391D" w:rsidRDefault="00EA0B66" w:rsidP="006E391D">
      <w:pPr>
        <w:pStyle w:val="Ttulo3"/>
        <w:rPr>
          <w:b w:val="0"/>
          <w:sz w:val="28"/>
          <w:szCs w:val="28"/>
        </w:rPr>
      </w:pPr>
      <w:bookmarkStart w:id="133" w:name="_Toc502153556"/>
      <w:r w:rsidRPr="006E391D">
        <w:rPr>
          <w:b w:val="0"/>
          <w:sz w:val="28"/>
          <w:szCs w:val="28"/>
        </w:rPr>
        <w:t>2.2.2 Móviles</w:t>
      </w:r>
      <w:bookmarkEnd w:id="133"/>
    </w:p>
    <w:p w14:paraId="7AAD226B" w14:textId="29BD0810" w:rsidR="00EA0B66" w:rsidRPr="006E391D" w:rsidDel="008A0191" w:rsidRDefault="001F7CDE" w:rsidP="00EA0B66">
      <w:pPr>
        <w:pStyle w:val="NormalWeb"/>
        <w:spacing w:before="60" w:beforeAutospacing="0" w:after="20" w:afterAutospacing="0"/>
        <w:jc w:val="both"/>
        <w:rPr>
          <w:del w:id="134" w:author="Agustin Schlapp" w:date="2017-12-11T20:53:00Z"/>
        </w:rPr>
      </w:pPr>
      <w:r>
        <w:rPr>
          <w:noProof/>
          <w:lang w:val="en-US" w:eastAsia="en-US"/>
        </w:rPr>
        <mc:AlternateContent>
          <mc:Choice Requires="wps">
            <w:drawing>
              <wp:anchor distT="0" distB="0" distL="114300" distR="114300" simplePos="0" relativeHeight="251593216" behindDoc="0" locked="0" layoutInCell="1" allowOverlap="1" wp14:anchorId="28EE765C" wp14:editId="00638266">
                <wp:simplePos x="0" y="0"/>
                <wp:positionH relativeFrom="margin">
                  <wp:posOffset>3648710</wp:posOffset>
                </wp:positionH>
                <wp:positionV relativeFrom="paragraph">
                  <wp:posOffset>1295400</wp:posOffset>
                </wp:positionV>
                <wp:extent cx="1752600" cy="266700"/>
                <wp:effectExtent l="0" t="0" r="0" b="0"/>
                <wp:wrapSquare wrapText="bothSides"/>
                <wp:docPr id="9" name="Cuadro de texto 9"/>
                <wp:cNvGraphicFramePr/>
                <a:graphic xmlns:a="http://schemas.openxmlformats.org/drawingml/2006/main">
                  <a:graphicData uri="http://schemas.microsoft.com/office/word/2010/wordprocessingShape">
                    <wps:wsp>
                      <wps:cNvSpPr txBox="1"/>
                      <wps:spPr>
                        <a:xfrm>
                          <a:off x="0" y="0"/>
                          <a:ext cx="1752600" cy="266700"/>
                        </a:xfrm>
                        <a:prstGeom prst="rect">
                          <a:avLst/>
                        </a:prstGeom>
                        <a:solidFill>
                          <a:prstClr val="white"/>
                        </a:solidFill>
                        <a:ln>
                          <a:noFill/>
                        </a:ln>
                      </wps:spPr>
                      <wps:txbx>
                        <w:txbxContent>
                          <w:p w14:paraId="75087A33" w14:textId="2E50A493" w:rsidR="006D6624" w:rsidRPr="005D4DA0" w:rsidRDefault="006D6624" w:rsidP="00EA0B66">
                            <w:pPr>
                              <w:pStyle w:val="Descripcin"/>
                              <w:rPr>
                                <w:rFonts w:ascii="Times New Roman" w:eastAsia="Times New Roman" w:hAnsi="Times New Roman" w:cs="Times New Roman"/>
                                <w:noProof/>
                                <w:sz w:val="24"/>
                                <w:szCs w:val="24"/>
                              </w:rPr>
                            </w:pPr>
                            <w:bookmarkStart w:id="135" w:name="_Ref502096527"/>
                            <w:bookmarkStart w:id="136" w:name="_Toc502152471"/>
                            <w:r>
                              <w:t xml:space="preserve">Ilustración </w:t>
                            </w:r>
                            <w:fldSimple w:instr=" SEQ Ilustración \* ARABIC ">
                              <w:r>
                                <w:rPr>
                                  <w:noProof/>
                                </w:rPr>
                                <w:t>3</w:t>
                              </w:r>
                            </w:fldSimple>
                            <w:r>
                              <w:t xml:space="preserve"> - Ejemplo de robot móvil</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EE765C" id="Cuadro de texto 9" o:spid="_x0000_s1027" type="#_x0000_t202" style="position:absolute;left:0;text-align:left;margin-left:287.3pt;margin-top:102pt;width:138pt;height:21pt;z-index:2515932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" stroked="f">
                <v:textbox style="mso-fit-shape-to-text:t" inset="0,0,0,0">
                  <w:txbxContent>
                    <w:p w14:paraId="75087A33" w14:textId="2E50A493" w:rsidR="006D6624" w:rsidRPr="005D4DA0" w:rsidRDefault="006D6624" w:rsidP="00EA0B66">
                      <w:pPr>
                        <w:pStyle w:val="Descripcin"/>
                        <w:rPr>
                          <w:rFonts w:ascii="Times New Roman" w:eastAsia="Times New Roman" w:hAnsi="Times New Roman" w:cs="Times New Roman"/>
                          <w:noProof/>
                          <w:sz w:val="24"/>
                          <w:szCs w:val="24"/>
                        </w:rPr>
                      </w:pPr>
                      <w:bookmarkStart w:id="137" w:name="_Ref502096527"/>
                      <w:bookmarkStart w:id="138" w:name="_Toc502152471"/>
                      <w:r>
                        <w:t xml:space="preserve">Ilustración </w:t>
                      </w:r>
                      <w:fldSimple w:instr=" SEQ Ilustración \* ARABIC ">
                        <w:r>
                          <w:rPr>
                            <w:noProof/>
                          </w:rPr>
                          <w:t>3</w:t>
                        </w:r>
                      </w:fldSimple>
                      <w:r>
                        <w:t xml:space="preserve"> - Ejemplo de robot móvil</w:t>
                      </w:r>
                      <w:bookmarkEnd w:id="137"/>
                      <w:bookmarkEnd w:id="138"/>
                    </w:p>
                  </w:txbxContent>
                </v:textbox>
                <w10:wrap type="square" anchorx="margin"/>
              </v:shape>
            </w:pict>
          </mc:Fallback>
        </mc:AlternateContent>
      </w:r>
      <w:r w:rsidR="00EA0B66" w:rsidRPr="006E391D">
        <w:rPr>
          <w:noProof/>
          <w:lang w:val="en-US" w:eastAsia="en-US"/>
        </w:rPr>
        <w:drawing>
          <wp:anchor distT="0" distB="0" distL="114300" distR="114300" simplePos="0" relativeHeight="251582976" behindDoc="0" locked="0" layoutInCell="1" allowOverlap="1" wp14:anchorId="57C031C7" wp14:editId="048E4213">
            <wp:simplePos x="0" y="0"/>
            <wp:positionH relativeFrom="margin">
              <wp:posOffset>3723649</wp:posOffset>
            </wp:positionH>
            <wp:positionV relativeFrom="paragraph">
              <wp:posOffset>32707</wp:posOffset>
            </wp:positionV>
            <wp:extent cx="1555115" cy="1268730"/>
            <wp:effectExtent l="0" t="0" r="6985" b="7620"/>
            <wp:wrapSquare wrapText="bothSides"/>
            <wp:docPr id="6" name="Imagen 6" descr="https://lh4.googleusercontent.com/wbtGyOInwYa3x_iq6jiUScOy9KAAbNWC_vpvtd3MxtN-dItBz2kix6HyIhDVIFo6MDVjDreH4EHIoOAdKde2rcDHmBrUfULSZToTbHy-QxcIohDQqVQB0UmelqXKPzkBYNeI0Q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wbtGyOInwYa3x_iq6jiUScOy9KAAbNWC_vpvtd3MxtN-dItBz2kix6HyIhDVIFo6MDVjDreH4EHIoOAdKde2rcDHmBrUfULSZToTbHy-QxcIohDQqVQB0UmelqXKPzkBYNeI0QW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7282" t="9382" r="5338" b="11300"/>
                    <a:stretch/>
                  </pic:blipFill>
                  <pic:spPr bwMode="auto">
                    <a:xfrm>
                      <a:off x="0" y="0"/>
                      <a:ext cx="1555115" cy="1268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0B66" w:rsidRPr="006E391D">
        <w:rPr>
          <w:rFonts w:ascii="Arial" w:hAnsi="Arial" w:cs="Arial"/>
          <w:color w:val="222222"/>
        </w:rPr>
        <w:t>Estos robots se caracterizan, primordialmente, por su capacidad de desplazamiento. Su forma, por lo general, se basa en diseños típicos de vehículos como los automóviles. Su objetivo prioritario suele ser recorrer un determinado camino guiándose por la información de su entorno, obtenida a través de sus sensores. Pueden ser dotados de un cierto nivel de inteligencia (gracias a su programación) e incluso sortear obstáculos.</w:t>
      </w:r>
      <w:ins w:id="139" w:author="Agustin Schlapp" w:date="2017-12-11T20:50:00Z">
        <w:r>
          <w:rPr>
            <w:rFonts w:ascii="Arial" w:hAnsi="Arial" w:cs="Arial"/>
            <w:color w:val="222222"/>
          </w:rPr>
          <w:t xml:space="preserve"> En la</w:t>
        </w:r>
      </w:ins>
      <w:r w:rsidR="00A01C5D">
        <w:rPr>
          <w:rFonts w:ascii="Arial" w:hAnsi="Arial" w:cs="Arial"/>
          <w:color w:val="222222"/>
        </w:rPr>
        <w:t xml:space="preserve"> imagen</w:t>
      </w:r>
      <w:ins w:id="140" w:author="Agustin Schlapp" w:date="2017-12-11T20:50:00Z">
        <w:r>
          <w:rPr>
            <w:rFonts w:ascii="Arial" w:hAnsi="Arial" w:cs="Arial"/>
            <w:color w:val="222222"/>
          </w:rPr>
          <w:t xml:space="preserve"> </w:t>
        </w:r>
      </w:ins>
      <w:r w:rsidR="00A01C5D">
        <w:rPr>
          <w:rFonts w:ascii="Arial" w:hAnsi="Arial" w:cs="Arial"/>
          <w:color w:val="222222"/>
        </w:rPr>
        <w:t>(</w:t>
      </w:r>
      <w:r w:rsidR="00A01C5D">
        <w:rPr>
          <w:rFonts w:ascii="Arial" w:hAnsi="Arial" w:cs="Arial"/>
          <w:color w:val="222222"/>
        </w:rPr>
        <w:fldChar w:fldCharType="begin"/>
      </w:r>
      <w:r w:rsidR="00A01C5D">
        <w:rPr>
          <w:rFonts w:ascii="Arial" w:hAnsi="Arial" w:cs="Arial"/>
          <w:color w:val="222222"/>
        </w:rPr>
        <w:instrText xml:space="preserve"> REF _Ref502096527 \h </w:instrText>
      </w:r>
      <w:r w:rsidR="00A01C5D">
        <w:rPr>
          <w:rFonts w:ascii="Arial" w:hAnsi="Arial" w:cs="Arial"/>
          <w:color w:val="222222"/>
        </w:rPr>
      </w:r>
      <w:r w:rsidR="00A01C5D">
        <w:rPr>
          <w:rFonts w:ascii="Arial" w:hAnsi="Arial" w:cs="Arial"/>
          <w:color w:val="222222"/>
        </w:rPr>
        <w:fldChar w:fldCharType="separate"/>
      </w:r>
      <w:r w:rsidR="00A01C5D">
        <w:t xml:space="preserve">Ilustración </w:t>
      </w:r>
      <w:r w:rsidR="00A01C5D">
        <w:rPr>
          <w:noProof/>
        </w:rPr>
        <w:t>3</w:t>
      </w:r>
      <w:r w:rsidR="00A01C5D">
        <w:t xml:space="preserve"> - Ejemplo de robot móvil</w:t>
      </w:r>
      <w:r w:rsidR="00A01C5D">
        <w:rPr>
          <w:rFonts w:ascii="Arial" w:hAnsi="Arial" w:cs="Arial"/>
          <w:color w:val="222222"/>
        </w:rPr>
        <w:fldChar w:fldCharType="end"/>
      </w:r>
      <w:r w:rsidR="00A01C5D">
        <w:rPr>
          <w:rFonts w:ascii="Arial" w:hAnsi="Arial" w:cs="Arial"/>
          <w:color w:val="222222"/>
        </w:rPr>
        <w:t xml:space="preserve">) </w:t>
      </w:r>
      <w:ins w:id="141" w:author="Agustin Schlapp" w:date="2017-12-11T20:50:00Z">
        <w:r>
          <w:rPr>
            <w:rFonts w:ascii="Arial" w:hAnsi="Arial" w:cs="Arial"/>
            <w:color w:val="222222"/>
          </w:rPr>
          <w:t xml:space="preserve">se visualiza un robot móvil </w:t>
        </w:r>
      </w:ins>
      <w:ins w:id="142" w:author="Agustin Schlapp" w:date="2017-12-11T20:51:00Z">
        <w:r>
          <w:rPr>
            <w:rFonts w:ascii="Arial" w:hAnsi="Arial" w:cs="Arial"/>
            <w:color w:val="222222"/>
          </w:rPr>
          <w:t>que cuenta con 4 ruedas y motores para su desplazamiento, y a su vez con un brazo manipulado por servo motores.</w:t>
        </w:r>
      </w:ins>
    </w:p>
    <w:p w14:paraId="5F0E5895" w14:textId="45E59FB5" w:rsidR="00EA0B66" w:rsidRDefault="00EA0B66">
      <w:pPr>
        <w:pStyle w:val="NormalWeb"/>
        <w:spacing w:before="60" w:beforeAutospacing="0" w:after="20" w:afterAutospacing="0"/>
        <w:jc w:val="both"/>
        <w:pPrChange w:id="143" w:author="Agustin Schlapp" w:date="2017-12-11T20:53:00Z">
          <w:pPr>
            <w:pStyle w:val="NormalWeb"/>
            <w:spacing w:before="60" w:beforeAutospacing="0" w:after="20" w:afterAutospacing="0"/>
            <w:jc w:val="right"/>
          </w:pPr>
        </w:pPrChange>
      </w:pPr>
      <w:r>
        <w:t> </w:t>
      </w:r>
    </w:p>
    <w:p w14:paraId="446933C1" w14:textId="52FDE6F9" w:rsidR="008A0191" w:rsidRDefault="00EA0B66" w:rsidP="00EA0B66">
      <w:pPr>
        <w:pStyle w:val="NormalWeb"/>
        <w:spacing w:before="60" w:beforeAutospacing="0" w:after="20" w:afterAutospacing="0"/>
        <w:jc w:val="both"/>
        <w:rPr>
          <w:ins w:id="144" w:author="Agustin Schlapp" w:date="2017-12-11T20:53:00Z"/>
        </w:rPr>
      </w:pPr>
      <w:r>
        <w:t> </w:t>
      </w:r>
    </w:p>
    <w:p w14:paraId="7192B885" w14:textId="77777777" w:rsidR="008A0191" w:rsidRDefault="008A0191">
      <w:pPr>
        <w:rPr>
          <w:ins w:id="145" w:author="Agustin Schlapp" w:date="2017-12-11T20:53:00Z"/>
          <w:rFonts w:ascii="Times New Roman" w:eastAsia="Times New Roman" w:hAnsi="Times New Roman" w:cs="Times New Roman"/>
          <w:color w:val="auto"/>
          <w:sz w:val="24"/>
          <w:szCs w:val="24"/>
        </w:rPr>
      </w:pPr>
      <w:ins w:id="146" w:author="Agustin Schlapp" w:date="2017-12-11T20:53:00Z">
        <w:r>
          <w:br w:type="page"/>
        </w:r>
      </w:ins>
    </w:p>
    <w:p w14:paraId="15435418" w14:textId="41F85427" w:rsidR="00EA0B66" w:rsidDel="008A0191" w:rsidRDefault="00EA0B66" w:rsidP="00EA0B66">
      <w:pPr>
        <w:pStyle w:val="NormalWeb"/>
        <w:spacing w:before="60" w:beforeAutospacing="0" w:after="20" w:afterAutospacing="0"/>
        <w:jc w:val="both"/>
        <w:rPr>
          <w:del w:id="147" w:author="Agustin Schlapp" w:date="2017-12-11T20:53:00Z"/>
        </w:rPr>
      </w:pPr>
    </w:p>
    <w:p w14:paraId="12F354F9" w14:textId="77777777" w:rsidR="00EA0B66" w:rsidRPr="006E391D" w:rsidRDefault="00EA0B66" w:rsidP="006E391D">
      <w:pPr>
        <w:pStyle w:val="Ttulo3"/>
        <w:rPr>
          <w:b w:val="0"/>
          <w:sz w:val="28"/>
          <w:szCs w:val="28"/>
        </w:rPr>
      </w:pPr>
      <w:bookmarkStart w:id="148" w:name="_Toc502153557"/>
      <w:r w:rsidRPr="006E391D">
        <w:rPr>
          <w:b w:val="0"/>
          <w:sz w:val="28"/>
          <w:szCs w:val="28"/>
        </w:rPr>
        <w:t>2.2.3 Androides</w:t>
      </w:r>
      <w:bookmarkEnd w:id="148"/>
    </w:p>
    <w:p w14:paraId="1C0F907A" w14:textId="77777777" w:rsidR="00EA0B66" w:rsidRDefault="00EA0B66" w:rsidP="00EA0B66">
      <w:pPr>
        <w:pStyle w:val="NormalWeb"/>
        <w:spacing w:before="60" w:beforeAutospacing="0" w:after="20" w:afterAutospacing="0"/>
        <w:jc w:val="both"/>
      </w:pPr>
      <w:r>
        <w:rPr>
          <w:noProof/>
          <w:lang w:val="en-US" w:eastAsia="en-US"/>
        </w:rPr>
        <w:drawing>
          <wp:anchor distT="0" distB="0" distL="114300" distR="114300" simplePos="0" relativeHeight="251597312" behindDoc="0" locked="0" layoutInCell="1" allowOverlap="1" wp14:anchorId="211B3DDB" wp14:editId="60897D29">
            <wp:simplePos x="0" y="0"/>
            <wp:positionH relativeFrom="margin">
              <wp:posOffset>-6350</wp:posOffset>
            </wp:positionH>
            <wp:positionV relativeFrom="paragraph">
              <wp:posOffset>43815</wp:posOffset>
            </wp:positionV>
            <wp:extent cx="1209675" cy="1352550"/>
            <wp:effectExtent l="0" t="0" r="9525" b="0"/>
            <wp:wrapSquare wrapText="bothSides"/>
            <wp:docPr id="5" name="Imagen 5" descr="https://lh6.googleusercontent.com/FOFgcxtJoKiEBk9_h9sv9nFO-afeh3e1wV1QC40XRQd1jV9gfodq2J6U18cCRAgCBWszQgVSgj-yyzwKm7qnk2Y_pgWYzyiiY9IBKKPfjI9XJR8UR3yIu6IweOEX7GP3coLm4R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FOFgcxtJoKiEBk9_h9sv9nFO-afeh3e1wV1QC40XRQd1jV9gfodq2J6U18cCRAgCBWszQgVSgj-yyzwKm7qnk2Y_pgWYzyiiY9IBKKPfjI9XJR8UR3yIu6IweOEX7GP3coLm4RVU"/>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09675" cy="1352550"/>
                    </a:xfrm>
                    <a:prstGeom prst="rect">
                      <a:avLst/>
                    </a:prstGeom>
                    <a:noFill/>
                    <a:ln>
                      <a:noFill/>
                    </a:ln>
                  </pic:spPr>
                </pic:pic>
              </a:graphicData>
            </a:graphic>
          </wp:anchor>
        </w:drawing>
      </w:r>
      <w:r>
        <w:t> </w:t>
      </w:r>
    </w:p>
    <w:p w14:paraId="1C265EC1" w14:textId="2571D177" w:rsidR="00EA0B66" w:rsidRPr="006E391D" w:rsidRDefault="00EA0B66" w:rsidP="00EA0B66">
      <w:pPr>
        <w:pStyle w:val="NormalWeb"/>
        <w:spacing w:before="60" w:beforeAutospacing="0" w:after="20" w:afterAutospacing="0"/>
        <w:jc w:val="both"/>
      </w:pPr>
      <w:r w:rsidRPr="006E391D">
        <w:rPr>
          <w:rFonts w:ascii="Arial" w:hAnsi="Arial" w:cs="Arial"/>
          <w:color w:val="222222"/>
        </w:rPr>
        <w:t>Se les llama androide a los robots que intentan simular y/o reproducir la forma y comportamiento cinemático de seres vivos. Todavía no cuentan con alguna aplicación práctica específica, sino más que, para el estudio y la experimentación.</w:t>
      </w:r>
      <w:ins w:id="149" w:author="Agustin Schlapp" w:date="2017-12-13T14:40:00Z">
        <w:r w:rsidR="00767DAF">
          <w:rPr>
            <w:rFonts w:ascii="Arial" w:hAnsi="Arial" w:cs="Arial"/>
            <w:color w:val="222222"/>
          </w:rPr>
          <w:t xml:space="preserve"> </w:t>
        </w:r>
        <w:r w:rsidR="00B8743E">
          <w:rPr>
            <w:rFonts w:ascii="Arial" w:hAnsi="Arial" w:cs="Arial"/>
            <w:color w:val="222222"/>
          </w:rPr>
          <w:t>La</w:t>
        </w:r>
      </w:ins>
      <w:r w:rsidR="00A01C5D">
        <w:rPr>
          <w:rFonts w:ascii="Arial" w:hAnsi="Arial" w:cs="Arial"/>
          <w:color w:val="222222"/>
        </w:rPr>
        <w:t xml:space="preserve"> imagen (</w:t>
      </w:r>
      <w:r w:rsidR="00A01C5D">
        <w:rPr>
          <w:rFonts w:ascii="Arial" w:hAnsi="Arial" w:cs="Arial"/>
          <w:color w:val="222222"/>
        </w:rPr>
        <w:fldChar w:fldCharType="begin"/>
      </w:r>
      <w:r w:rsidR="00A01C5D">
        <w:rPr>
          <w:rFonts w:ascii="Arial" w:hAnsi="Arial" w:cs="Arial"/>
          <w:color w:val="222222"/>
        </w:rPr>
        <w:instrText xml:space="preserve"> REF _Ref502096550 \h </w:instrText>
      </w:r>
      <w:r w:rsidR="00A01C5D">
        <w:rPr>
          <w:rFonts w:ascii="Arial" w:hAnsi="Arial" w:cs="Arial"/>
          <w:color w:val="222222"/>
        </w:rPr>
      </w:r>
      <w:r w:rsidR="00A01C5D">
        <w:rPr>
          <w:rFonts w:ascii="Arial" w:hAnsi="Arial" w:cs="Arial"/>
          <w:color w:val="222222"/>
        </w:rPr>
        <w:fldChar w:fldCharType="separate"/>
      </w:r>
      <w:r w:rsidR="00A01C5D">
        <w:t xml:space="preserve">Ilustración </w:t>
      </w:r>
      <w:r w:rsidR="00A01C5D">
        <w:rPr>
          <w:noProof/>
        </w:rPr>
        <w:t>4</w:t>
      </w:r>
      <w:r w:rsidR="00A01C5D">
        <w:t xml:space="preserve"> - Androide Asimo de Honda</w:t>
      </w:r>
      <w:r w:rsidR="00A01C5D">
        <w:rPr>
          <w:rFonts w:ascii="Arial" w:hAnsi="Arial" w:cs="Arial"/>
          <w:color w:val="222222"/>
        </w:rPr>
        <w:fldChar w:fldCharType="end"/>
      </w:r>
      <w:r w:rsidR="00A01C5D">
        <w:rPr>
          <w:rFonts w:ascii="Arial" w:hAnsi="Arial" w:cs="Arial"/>
          <w:color w:val="222222"/>
        </w:rPr>
        <w:t>)</w:t>
      </w:r>
      <w:ins w:id="150" w:author="Agustin Schlapp" w:date="2017-12-13T14:40:00Z">
        <w:r w:rsidR="00B8743E">
          <w:rPr>
            <w:rFonts w:ascii="Arial" w:hAnsi="Arial" w:cs="Arial"/>
            <w:color w:val="222222"/>
          </w:rPr>
          <w:t xml:space="preserve"> </w:t>
        </w:r>
      </w:ins>
      <w:ins w:id="151" w:author="Agustin Schlapp" w:date="2017-12-13T14:46:00Z">
        <w:r w:rsidR="00B8743E">
          <w:rPr>
            <w:rFonts w:ascii="Arial" w:hAnsi="Arial" w:cs="Arial"/>
            <w:color w:val="222222"/>
          </w:rPr>
          <w:t xml:space="preserve">muestra el androide </w:t>
        </w:r>
      </w:ins>
      <w:ins w:id="152" w:author="Agustin Schlapp" w:date="2017-12-13T14:47:00Z">
        <w:r w:rsidR="00B8743E">
          <w:rPr>
            <w:rFonts w:ascii="Arial" w:hAnsi="Arial" w:cs="Arial"/>
            <w:color w:val="222222"/>
          </w:rPr>
          <w:t>ASIMO creado por la compañía japonesa Honda en el año 2000.</w:t>
        </w:r>
      </w:ins>
    </w:p>
    <w:p w14:paraId="070DE211" w14:textId="7ACD75B7" w:rsidR="00EA0B66" w:rsidRPr="006E391D" w:rsidRDefault="00B8743E" w:rsidP="00EA0B66">
      <w:pPr>
        <w:pStyle w:val="NormalWeb"/>
        <w:spacing w:before="60" w:beforeAutospacing="0" w:after="20" w:afterAutospacing="0"/>
        <w:jc w:val="both"/>
      </w:pPr>
      <w:r>
        <w:rPr>
          <w:noProof/>
          <w:lang w:val="en-US" w:eastAsia="en-US"/>
        </w:rPr>
        <mc:AlternateContent>
          <mc:Choice Requires="wps">
            <w:drawing>
              <wp:anchor distT="0" distB="0" distL="114300" distR="114300" simplePos="0" relativeHeight="251661824" behindDoc="0" locked="0" layoutInCell="1" allowOverlap="1" wp14:anchorId="5B2B90A5" wp14:editId="15938731">
                <wp:simplePos x="0" y="0"/>
                <wp:positionH relativeFrom="column">
                  <wp:posOffset>-403860</wp:posOffset>
                </wp:positionH>
                <wp:positionV relativeFrom="paragraph">
                  <wp:posOffset>39370</wp:posOffset>
                </wp:positionV>
                <wp:extent cx="1871345" cy="266700"/>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1871345" cy="266700"/>
                        </a:xfrm>
                        <a:prstGeom prst="rect">
                          <a:avLst/>
                        </a:prstGeom>
                        <a:solidFill>
                          <a:prstClr val="white"/>
                        </a:solidFill>
                        <a:ln>
                          <a:noFill/>
                        </a:ln>
                      </wps:spPr>
                      <wps:txbx>
                        <w:txbxContent>
                          <w:p w14:paraId="2ED10910" w14:textId="0189D708" w:rsidR="006D6624" w:rsidRPr="008F3B83" w:rsidRDefault="006D6624" w:rsidP="00EA0B66">
                            <w:pPr>
                              <w:pStyle w:val="Descripcin"/>
                              <w:rPr>
                                <w:rFonts w:ascii="Times New Roman" w:eastAsia="Times New Roman" w:hAnsi="Times New Roman" w:cs="Times New Roman"/>
                                <w:noProof/>
                                <w:sz w:val="24"/>
                                <w:szCs w:val="24"/>
                              </w:rPr>
                            </w:pPr>
                            <w:bookmarkStart w:id="153" w:name="_Ref502096550"/>
                            <w:bookmarkStart w:id="154" w:name="_Toc502152472"/>
                            <w:r>
                              <w:t xml:space="preserve">Ilustración </w:t>
                            </w:r>
                            <w:fldSimple w:instr=" SEQ Ilustración \* ARABIC ">
                              <w:r>
                                <w:rPr>
                                  <w:noProof/>
                                </w:rPr>
                                <w:t>4</w:t>
                              </w:r>
                            </w:fldSimple>
                            <w:r>
                              <w:t xml:space="preserve"> - Androide Asimo de Honda</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2B90A5" id="Cuadro de texto 10" o:spid="_x0000_s1028" type="#_x0000_t202" style="position:absolute;left:0;text-align:left;margin-left:-31.8pt;margin-top:3.1pt;width:147.35pt;height:21pt;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" stroked="f">
                <v:textbox style="mso-fit-shape-to-text:t" inset="0,0,0,0">
                  <w:txbxContent>
                    <w:p w14:paraId="2ED10910" w14:textId="0189D708" w:rsidR="006D6624" w:rsidRPr="008F3B83" w:rsidRDefault="006D6624" w:rsidP="00EA0B66">
                      <w:pPr>
                        <w:pStyle w:val="Descripcin"/>
                        <w:rPr>
                          <w:rFonts w:ascii="Times New Roman" w:eastAsia="Times New Roman" w:hAnsi="Times New Roman" w:cs="Times New Roman"/>
                          <w:noProof/>
                          <w:sz w:val="24"/>
                          <w:szCs w:val="24"/>
                        </w:rPr>
                      </w:pPr>
                      <w:bookmarkStart w:id="155" w:name="_Ref502096550"/>
                      <w:bookmarkStart w:id="156" w:name="_Toc502152472"/>
                      <w:r>
                        <w:t xml:space="preserve">Ilustración </w:t>
                      </w:r>
                      <w:fldSimple w:instr=" SEQ Ilustración \* ARABIC ">
                        <w:r>
                          <w:rPr>
                            <w:noProof/>
                          </w:rPr>
                          <w:t>4</w:t>
                        </w:r>
                      </w:fldSimple>
                      <w:r>
                        <w:t xml:space="preserve"> - Androide Asimo de Honda</w:t>
                      </w:r>
                      <w:bookmarkEnd w:id="155"/>
                      <w:bookmarkEnd w:id="156"/>
                    </w:p>
                  </w:txbxContent>
                </v:textbox>
                <w10:wrap type="square"/>
              </v:shape>
            </w:pict>
          </mc:Fallback>
        </mc:AlternateContent>
      </w:r>
      <w:r w:rsidR="00EA0B66" w:rsidRPr="006E391D">
        <w:t> </w:t>
      </w:r>
    </w:p>
    <w:p w14:paraId="3AA65262" w14:textId="7B4E02C7" w:rsidR="00EA0B66" w:rsidRDefault="00EA0B66" w:rsidP="00EA0B66">
      <w:pPr>
        <w:pStyle w:val="NormalWeb"/>
        <w:spacing w:before="60" w:beforeAutospacing="0" w:after="20" w:afterAutospacing="0"/>
        <w:jc w:val="right"/>
      </w:pPr>
      <w:r>
        <w:t> </w:t>
      </w:r>
    </w:p>
    <w:p w14:paraId="19B359E3" w14:textId="77777777" w:rsidR="00EA0B66" w:rsidRPr="000665A2" w:rsidRDefault="00EA0B66" w:rsidP="000665A2">
      <w:pPr>
        <w:pStyle w:val="NormalWeb"/>
        <w:spacing w:before="60" w:beforeAutospacing="0" w:after="20" w:afterAutospacing="0"/>
        <w:jc w:val="right"/>
      </w:pPr>
      <w:r>
        <w:t> </w:t>
      </w:r>
    </w:p>
    <w:p w14:paraId="108C1C9B" w14:textId="77777777" w:rsidR="00EA0B66" w:rsidRPr="006E391D" w:rsidRDefault="00EA0B66" w:rsidP="006E391D">
      <w:pPr>
        <w:pStyle w:val="Ttulo3"/>
        <w:rPr>
          <w:b w:val="0"/>
          <w:sz w:val="28"/>
          <w:szCs w:val="28"/>
        </w:rPr>
      </w:pPr>
      <w:bookmarkStart w:id="157" w:name="_Toc502153558"/>
      <w:r w:rsidRPr="006E391D">
        <w:rPr>
          <w:b w:val="0"/>
          <w:sz w:val="28"/>
          <w:szCs w:val="28"/>
        </w:rPr>
        <w:t>2.2.4 Zoomórficos</w:t>
      </w:r>
      <w:bookmarkEnd w:id="157"/>
    </w:p>
    <w:p w14:paraId="6A321031" w14:textId="318D7DFA" w:rsidR="00EA0B66" w:rsidRPr="006E391D" w:rsidRDefault="00EA0B66" w:rsidP="00EA0B66">
      <w:pPr>
        <w:pStyle w:val="NormalWeb"/>
        <w:shd w:val="clear" w:color="auto" w:fill="FFFFFF"/>
        <w:spacing w:before="120" w:beforeAutospacing="0" w:after="120" w:afterAutospacing="0"/>
        <w:jc w:val="both"/>
      </w:pPr>
      <w:r w:rsidRPr="006E391D">
        <w:rPr>
          <w:noProof/>
          <w:lang w:val="en-US" w:eastAsia="en-US"/>
        </w:rPr>
        <mc:AlternateContent>
          <mc:Choice Requires="wps">
            <w:drawing>
              <wp:anchor distT="0" distB="0" distL="114300" distR="114300" simplePos="0" relativeHeight="251605504" behindDoc="0" locked="0" layoutInCell="1" allowOverlap="1" wp14:anchorId="3CC22353" wp14:editId="57B628B5">
                <wp:simplePos x="0" y="0"/>
                <wp:positionH relativeFrom="column">
                  <wp:posOffset>2942590</wp:posOffset>
                </wp:positionH>
                <wp:positionV relativeFrom="paragraph">
                  <wp:posOffset>2767330</wp:posOffset>
                </wp:positionV>
                <wp:extent cx="2457450" cy="266700"/>
                <wp:effectExtent l="0" t="0" r="0" b="0"/>
                <wp:wrapSquare wrapText="bothSides"/>
                <wp:docPr id="11" name="Cuadro de texto 11"/>
                <wp:cNvGraphicFramePr/>
                <a:graphic xmlns:a="http://schemas.openxmlformats.org/drawingml/2006/main">
                  <a:graphicData uri="http://schemas.microsoft.com/office/word/2010/wordprocessingShape">
                    <wps:wsp>
                      <wps:cNvSpPr txBox="1"/>
                      <wps:spPr>
                        <a:xfrm>
                          <a:off x="0" y="0"/>
                          <a:ext cx="2457450" cy="266700"/>
                        </a:xfrm>
                        <a:prstGeom prst="rect">
                          <a:avLst/>
                        </a:prstGeom>
                        <a:solidFill>
                          <a:prstClr val="white"/>
                        </a:solidFill>
                        <a:ln>
                          <a:noFill/>
                        </a:ln>
                      </wps:spPr>
                      <wps:txbx>
                        <w:txbxContent>
                          <w:p w14:paraId="7D5388EB" w14:textId="577D3737" w:rsidR="006D6624" w:rsidRPr="00AD44C8" w:rsidRDefault="006D6624" w:rsidP="00EA0B66">
                            <w:pPr>
                              <w:pStyle w:val="Descripcin"/>
                              <w:rPr>
                                <w:rFonts w:ascii="Times New Roman" w:eastAsia="Times New Roman" w:hAnsi="Times New Roman" w:cs="Times New Roman"/>
                                <w:noProof/>
                                <w:sz w:val="24"/>
                                <w:szCs w:val="24"/>
                              </w:rPr>
                            </w:pPr>
                            <w:bookmarkStart w:id="158" w:name="_Ref502096572"/>
                            <w:bookmarkStart w:id="159" w:name="_Toc502152473"/>
                            <w:r>
                              <w:t xml:space="preserve">Ilustración </w:t>
                            </w:r>
                            <w:fldSimple w:instr=" SEQ Ilustración \* ARABIC ">
                              <w:r>
                                <w:rPr>
                                  <w:noProof/>
                                </w:rPr>
                                <w:t>5</w:t>
                              </w:r>
                            </w:fldSimple>
                            <w:r>
                              <w:t xml:space="preserve"> - Robot Zoomórfico caminador</w:t>
                            </w:r>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22353" id="Cuadro de texto 11" o:spid="_x0000_s1029" type="#_x0000_t202" style="position:absolute;left:0;text-align:left;margin-left:231.7pt;margin-top:217.9pt;width:193.5pt;height:21pt;z-index:25160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" stroked="f">
                <v:textbox style="mso-fit-shape-to-text:t" inset="0,0,0,0">
                  <w:txbxContent>
                    <w:p w14:paraId="7D5388EB" w14:textId="577D3737" w:rsidR="006D6624" w:rsidRPr="00AD44C8" w:rsidRDefault="006D6624" w:rsidP="00EA0B66">
                      <w:pPr>
                        <w:pStyle w:val="Descripcin"/>
                        <w:rPr>
                          <w:rFonts w:ascii="Times New Roman" w:eastAsia="Times New Roman" w:hAnsi="Times New Roman" w:cs="Times New Roman"/>
                          <w:noProof/>
                          <w:sz w:val="24"/>
                          <w:szCs w:val="24"/>
                        </w:rPr>
                      </w:pPr>
                      <w:bookmarkStart w:id="160" w:name="_Ref502096572"/>
                      <w:bookmarkStart w:id="161" w:name="_Toc502152473"/>
                      <w:r>
                        <w:t xml:space="preserve">Ilustración </w:t>
                      </w:r>
                      <w:fldSimple w:instr=" SEQ Ilustración \* ARABIC ">
                        <w:r>
                          <w:rPr>
                            <w:noProof/>
                          </w:rPr>
                          <w:t>5</w:t>
                        </w:r>
                      </w:fldSimple>
                      <w:r>
                        <w:t xml:space="preserve"> - Robot Zoomórfico caminador</w:t>
                      </w:r>
                      <w:bookmarkEnd w:id="160"/>
                      <w:bookmarkEnd w:id="161"/>
                    </w:p>
                  </w:txbxContent>
                </v:textbox>
                <w10:wrap type="square"/>
              </v:shape>
            </w:pict>
          </mc:Fallback>
        </mc:AlternateContent>
      </w:r>
      <w:r w:rsidRPr="006E391D">
        <w:rPr>
          <w:noProof/>
          <w:lang w:val="en-US" w:eastAsia="en-US"/>
        </w:rPr>
        <w:drawing>
          <wp:anchor distT="0" distB="0" distL="114300" distR="114300" simplePos="0" relativeHeight="251601408" behindDoc="0" locked="0" layoutInCell="1" allowOverlap="1" wp14:anchorId="59DE9D8C" wp14:editId="024493A8">
            <wp:simplePos x="0" y="0"/>
            <wp:positionH relativeFrom="margin">
              <wp:align>right</wp:align>
            </wp:positionH>
            <wp:positionV relativeFrom="paragraph">
              <wp:posOffset>157897</wp:posOffset>
            </wp:positionV>
            <wp:extent cx="2457450" cy="2552700"/>
            <wp:effectExtent l="0" t="0" r="0" b="0"/>
            <wp:wrapSquare wrapText="bothSides"/>
            <wp:docPr id="13" name="Imagen 13" descr="https://lh3.googleusercontent.com/Fg6T3HEm22-S8wsd37w8Jb6jNvuY4y2YdY2fMhe4rvNjZy4rBP76o6EFlddrVSqANjXh4cvc1p6FiXOP37O4Obc8jcWaljd6IY9haj0dAYfFROot0lJiwJ241TwS0DAglwSRPN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Fg6T3HEm22-S8wsd37w8Jb6jNvuY4y2YdY2fMhe4rvNjZy4rBP76o6EFlddrVSqANjXh4cvc1p6FiXOP37O4Obc8jcWaljd6IY9haj0dAYfFROot0lJiwJ241TwS0DAglwSRPNp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57450" cy="2552700"/>
                    </a:xfrm>
                    <a:prstGeom prst="rect">
                      <a:avLst/>
                    </a:prstGeom>
                    <a:noFill/>
                    <a:ln>
                      <a:noFill/>
                    </a:ln>
                  </pic:spPr>
                </pic:pic>
              </a:graphicData>
            </a:graphic>
          </wp:anchor>
        </w:drawing>
      </w:r>
      <w:r w:rsidRPr="006E391D">
        <w:rPr>
          <w:rFonts w:ascii="Arial" w:hAnsi="Arial" w:cs="Arial"/>
          <w:color w:val="222222"/>
        </w:rPr>
        <w:t>Los Robots zoomórficos, se caracterizan principalmente por sus sistemas de locomoción que tienen como objetivo imitar a los diversos seres vivos</w:t>
      </w:r>
      <w:ins w:id="162" w:author="Agustin Schlapp" w:date="2017-12-13T14:58:00Z">
        <w:r w:rsidR="00FA65D3">
          <w:rPr>
            <w:rFonts w:ascii="Arial" w:hAnsi="Arial" w:cs="Arial"/>
            <w:color w:val="222222"/>
          </w:rPr>
          <w:t xml:space="preserve">, como se puede apreciar en la </w:t>
        </w:r>
      </w:ins>
      <w:r w:rsidR="00A01C5D">
        <w:rPr>
          <w:rFonts w:ascii="Arial" w:hAnsi="Arial" w:cs="Arial"/>
          <w:color w:val="222222"/>
        </w:rPr>
        <w:t>imagen (</w:t>
      </w:r>
      <w:r w:rsidR="00A01C5D">
        <w:rPr>
          <w:rFonts w:ascii="Arial" w:hAnsi="Arial" w:cs="Arial"/>
          <w:color w:val="222222"/>
        </w:rPr>
        <w:fldChar w:fldCharType="begin"/>
      </w:r>
      <w:r w:rsidR="00A01C5D">
        <w:rPr>
          <w:rFonts w:ascii="Arial" w:hAnsi="Arial" w:cs="Arial"/>
          <w:color w:val="222222"/>
        </w:rPr>
        <w:instrText xml:space="preserve"> REF _Ref502096572 \h </w:instrText>
      </w:r>
      <w:r w:rsidR="00A01C5D">
        <w:rPr>
          <w:rFonts w:ascii="Arial" w:hAnsi="Arial" w:cs="Arial"/>
          <w:color w:val="222222"/>
        </w:rPr>
      </w:r>
      <w:r w:rsidR="00A01C5D">
        <w:rPr>
          <w:rFonts w:ascii="Arial" w:hAnsi="Arial" w:cs="Arial"/>
          <w:color w:val="222222"/>
        </w:rPr>
        <w:fldChar w:fldCharType="separate"/>
      </w:r>
      <w:r w:rsidR="00A01C5D">
        <w:t xml:space="preserve">Ilustración </w:t>
      </w:r>
      <w:r w:rsidR="00A01C5D">
        <w:rPr>
          <w:noProof/>
        </w:rPr>
        <w:t>5</w:t>
      </w:r>
      <w:r w:rsidR="00A01C5D">
        <w:t xml:space="preserve"> - Robot Zoomórfico caminador</w:t>
      </w:r>
      <w:r w:rsidR="00A01C5D">
        <w:rPr>
          <w:rFonts w:ascii="Arial" w:hAnsi="Arial" w:cs="Arial"/>
          <w:color w:val="222222"/>
        </w:rPr>
        <w:fldChar w:fldCharType="end"/>
      </w:r>
      <w:r w:rsidR="00A01C5D">
        <w:rPr>
          <w:rFonts w:ascii="Arial" w:hAnsi="Arial" w:cs="Arial"/>
          <w:color w:val="222222"/>
        </w:rPr>
        <w:t xml:space="preserve">) </w:t>
      </w:r>
      <w:ins w:id="163" w:author="Agustin Schlapp" w:date="2017-12-13T14:59:00Z">
        <w:r w:rsidR="00FA65D3">
          <w:rPr>
            <w:rFonts w:ascii="Arial" w:hAnsi="Arial" w:cs="Arial"/>
            <w:color w:val="222222"/>
          </w:rPr>
          <w:t>un robot con forma canina</w:t>
        </w:r>
      </w:ins>
      <w:r w:rsidRPr="006E391D">
        <w:rPr>
          <w:rFonts w:ascii="Arial" w:hAnsi="Arial" w:cs="Arial"/>
          <w:color w:val="222222"/>
        </w:rPr>
        <w:t>. A pesar de la disparidad morfológica de sus posibles sistemas de locomoción se suelen distinguir entre dos categorías principales: caminadores y no caminadores. El grupo de los no caminadores está muy poco evolucionado. Los Robots zoomórficos caminadores multípedos son muy numerosos y están siendo objeto de experimentos en diversos laboratorios con vistas al desarrollo posterior de verdaderos vehículos terrenales, pilotados o autónomos, capaces de evolucionar en superficies muy accidentadas. Las aplicaciones de estos Robots apuntan a su utilización en el campo de la exploración espacial y en el estudio de los volcanes.</w:t>
      </w:r>
    </w:p>
    <w:p w14:paraId="1DA4163F" w14:textId="77777777" w:rsidR="00EA0B66" w:rsidRDefault="00EA0B66" w:rsidP="00EA0B66">
      <w:pPr>
        <w:pStyle w:val="NormalWeb"/>
        <w:spacing w:before="60" w:beforeAutospacing="0" w:after="20" w:afterAutospacing="0"/>
        <w:jc w:val="both"/>
      </w:pPr>
    </w:p>
    <w:p w14:paraId="3AF63EB0" w14:textId="77777777" w:rsidR="00EA0B66" w:rsidRPr="006E391D" w:rsidRDefault="00EA0B66" w:rsidP="006E391D">
      <w:pPr>
        <w:pStyle w:val="Ttulo3"/>
        <w:rPr>
          <w:b w:val="0"/>
          <w:sz w:val="28"/>
          <w:szCs w:val="28"/>
        </w:rPr>
      </w:pPr>
      <w:bookmarkStart w:id="164" w:name="_Toc502153559"/>
      <w:r w:rsidRPr="006E391D">
        <w:rPr>
          <w:b w:val="0"/>
          <w:noProof/>
          <w:sz w:val="28"/>
          <w:szCs w:val="28"/>
          <w:lang w:val="en-US" w:eastAsia="en-US"/>
        </w:rPr>
        <w:drawing>
          <wp:anchor distT="0" distB="0" distL="114300" distR="114300" simplePos="0" relativeHeight="251609600" behindDoc="0" locked="0" layoutInCell="1" allowOverlap="1" wp14:anchorId="0A8A5775" wp14:editId="1BE136BA">
            <wp:simplePos x="0" y="0"/>
            <wp:positionH relativeFrom="column">
              <wp:posOffset>3859492</wp:posOffset>
            </wp:positionH>
            <wp:positionV relativeFrom="paragraph">
              <wp:posOffset>35238</wp:posOffset>
            </wp:positionV>
            <wp:extent cx="1419225" cy="1352550"/>
            <wp:effectExtent l="0" t="0" r="9525" b="0"/>
            <wp:wrapSquare wrapText="bothSides"/>
            <wp:docPr id="3" name="Imagen 3" descr="https://lh4.googleusercontent.com/Iop1qqdMsk7UnEMkQs6-v938nAD7qo8OVTlpS-kQ6kgmjNjhegpQ9YcBiHqOy3RBTBYb5whkIafhH6t6Bfsxk6ALuxxxNW5ErbhPGpIyAI2Y3ZQJCFjVwj3AkZABWm4fRvTY4z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Iop1qqdMsk7UnEMkQs6-v938nAD7qo8OVTlpS-kQ6kgmjNjhegpQ9YcBiHqOy3RBTBYb5whkIafhH6t6Bfsxk6ALuxxxNW5ErbhPGpIyAI2Y3ZQJCFjVwj3AkZABWm4fRvTY4zdO"/>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19225" cy="1352550"/>
                    </a:xfrm>
                    <a:prstGeom prst="rect">
                      <a:avLst/>
                    </a:prstGeom>
                    <a:noFill/>
                    <a:ln>
                      <a:noFill/>
                    </a:ln>
                  </pic:spPr>
                </pic:pic>
              </a:graphicData>
            </a:graphic>
          </wp:anchor>
        </w:drawing>
      </w:r>
      <w:r w:rsidRPr="006E391D">
        <w:rPr>
          <w:b w:val="0"/>
          <w:sz w:val="28"/>
          <w:szCs w:val="28"/>
        </w:rPr>
        <w:t>2.2.5 Híbridos</w:t>
      </w:r>
      <w:bookmarkEnd w:id="164"/>
    </w:p>
    <w:p w14:paraId="13CFAA93" w14:textId="1A328CCC" w:rsidR="00EA0B66" w:rsidRPr="006E391D" w:rsidRDefault="009249C3" w:rsidP="00EA0B66">
      <w:pPr>
        <w:pStyle w:val="NormalWeb"/>
        <w:shd w:val="clear" w:color="auto" w:fill="FFFFFF"/>
        <w:spacing w:before="120" w:beforeAutospacing="0" w:after="120" w:afterAutospacing="0"/>
        <w:jc w:val="both"/>
      </w:pPr>
      <w:r>
        <w:rPr>
          <w:noProof/>
          <w:lang w:val="en-US" w:eastAsia="en-US"/>
        </w:rPr>
        <mc:AlternateContent>
          <mc:Choice Requires="wps">
            <w:drawing>
              <wp:anchor distT="0" distB="0" distL="114300" distR="114300" simplePos="0" relativeHeight="251643392" behindDoc="0" locked="0" layoutInCell="1" allowOverlap="1" wp14:anchorId="46BA4AF9" wp14:editId="29FD34DF">
                <wp:simplePos x="0" y="0"/>
                <wp:positionH relativeFrom="column">
                  <wp:posOffset>4068804</wp:posOffset>
                </wp:positionH>
                <wp:positionV relativeFrom="paragraph">
                  <wp:posOffset>935570</wp:posOffset>
                </wp:positionV>
                <wp:extent cx="1328420" cy="379095"/>
                <wp:effectExtent l="0" t="0" r="5080" b="1905"/>
                <wp:wrapSquare wrapText="bothSides"/>
                <wp:docPr id="12" name="Cuadro de texto 12"/>
                <wp:cNvGraphicFramePr/>
                <a:graphic xmlns:a="http://schemas.openxmlformats.org/drawingml/2006/main">
                  <a:graphicData uri="http://schemas.microsoft.com/office/word/2010/wordprocessingShape">
                    <wps:wsp>
                      <wps:cNvSpPr txBox="1"/>
                      <wps:spPr>
                        <a:xfrm>
                          <a:off x="0" y="0"/>
                          <a:ext cx="1328420" cy="379095"/>
                        </a:xfrm>
                        <a:prstGeom prst="rect">
                          <a:avLst/>
                        </a:prstGeom>
                        <a:solidFill>
                          <a:prstClr val="white"/>
                        </a:solidFill>
                        <a:ln>
                          <a:noFill/>
                        </a:ln>
                      </wps:spPr>
                      <wps:txbx>
                        <w:txbxContent>
                          <w:p w14:paraId="2C3F0E0D" w14:textId="0078710B" w:rsidR="006D6624" w:rsidRPr="00C67912" w:rsidRDefault="006D6624" w:rsidP="00EA0B66">
                            <w:pPr>
                              <w:pStyle w:val="Descripcin"/>
                              <w:rPr>
                                <w:rFonts w:ascii="Times New Roman" w:eastAsia="Times New Roman" w:hAnsi="Times New Roman" w:cs="Times New Roman"/>
                                <w:noProof/>
                                <w:sz w:val="24"/>
                                <w:szCs w:val="24"/>
                              </w:rPr>
                            </w:pPr>
                            <w:bookmarkStart w:id="165" w:name="_Ref502096642"/>
                            <w:bookmarkStart w:id="166" w:name="_Toc502152474"/>
                            <w:r>
                              <w:t xml:space="preserve">Ilustración </w:t>
                            </w:r>
                            <w:fldSimple w:instr=" SEQ Ilustración \* ARABIC ">
                              <w:r>
                                <w:rPr>
                                  <w:noProof/>
                                </w:rPr>
                                <w:t>6</w:t>
                              </w:r>
                            </w:fldSimple>
                            <w:r>
                              <w:t xml:space="preserve"> - Robot móvil-poliarticulado</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A4AF9" id="Cuadro de texto 12" o:spid="_x0000_s1030" type="#_x0000_t202" style="position:absolute;left:0;text-align:left;margin-left:320.4pt;margin-top:73.65pt;width:104.6pt;height:29.8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" stroked="f">
                <v:textbox inset="0,0,0,0">
                  <w:txbxContent>
                    <w:p w14:paraId="2C3F0E0D" w14:textId="0078710B" w:rsidR="006D6624" w:rsidRPr="00C67912" w:rsidRDefault="006D6624" w:rsidP="00EA0B66">
                      <w:pPr>
                        <w:pStyle w:val="Descripcin"/>
                        <w:rPr>
                          <w:rFonts w:ascii="Times New Roman" w:eastAsia="Times New Roman" w:hAnsi="Times New Roman" w:cs="Times New Roman"/>
                          <w:noProof/>
                          <w:sz w:val="24"/>
                          <w:szCs w:val="24"/>
                        </w:rPr>
                      </w:pPr>
                      <w:bookmarkStart w:id="167" w:name="_Ref502096642"/>
                      <w:bookmarkStart w:id="168" w:name="_Toc502152474"/>
                      <w:r>
                        <w:t xml:space="preserve">Ilustración </w:t>
                      </w:r>
                      <w:fldSimple w:instr=" SEQ Ilustración \* ARABIC ">
                        <w:r>
                          <w:rPr>
                            <w:noProof/>
                          </w:rPr>
                          <w:t>6</w:t>
                        </w:r>
                      </w:fldSimple>
                      <w:r>
                        <w:t xml:space="preserve"> - Robot móvil-poliarticulado</w:t>
                      </w:r>
                      <w:bookmarkEnd w:id="167"/>
                      <w:bookmarkEnd w:id="168"/>
                    </w:p>
                  </w:txbxContent>
                </v:textbox>
                <w10:wrap type="square"/>
              </v:shape>
            </w:pict>
          </mc:Fallback>
        </mc:AlternateContent>
      </w:r>
      <w:r w:rsidR="00EA0B66" w:rsidRPr="006E391D">
        <w:rPr>
          <w:rFonts w:ascii="Arial" w:hAnsi="Arial" w:cs="Arial"/>
          <w:color w:val="222222"/>
        </w:rPr>
        <w:t>Los robots híbridos se les considera</w:t>
      </w:r>
      <w:ins w:id="169" w:author="Agustin Schlapp" w:date="2017-12-13T15:01:00Z">
        <w:r w:rsidR="00B058CE">
          <w:rPr>
            <w:rFonts w:ascii="Arial" w:hAnsi="Arial" w:cs="Arial"/>
            <w:color w:val="222222"/>
          </w:rPr>
          <w:t>n</w:t>
        </w:r>
      </w:ins>
      <w:r w:rsidR="00EA0B66" w:rsidRPr="006E391D">
        <w:rPr>
          <w:rFonts w:ascii="Arial" w:hAnsi="Arial" w:cs="Arial"/>
          <w:color w:val="222222"/>
        </w:rPr>
        <w:t xml:space="preserve"> a aquellos a los cuales es difícil clasificar dentro de las mencionadas anteriormente o bien es la combinación de algunas de ell</w:t>
      </w:r>
      <w:ins w:id="170" w:author="Agustin Schlapp" w:date="2017-12-13T15:02:00Z">
        <w:r>
          <w:rPr>
            <w:rFonts w:ascii="Arial" w:hAnsi="Arial" w:cs="Arial"/>
            <w:color w:val="222222"/>
          </w:rPr>
          <w:t>o</w:t>
        </w:r>
      </w:ins>
      <w:del w:id="171" w:author="Agustin Schlapp" w:date="2017-12-13T15:02:00Z">
        <w:r w:rsidR="00EA0B66" w:rsidRPr="006E391D" w:rsidDel="009249C3">
          <w:rPr>
            <w:rFonts w:ascii="Arial" w:hAnsi="Arial" w:cs="Arial"/>
            <w:color w:val="222222"/>
          </w:rPr>
          <w:delText>a</w:delText>
        </w:r>
      </w:del>
      <w:r w:rsidR="00EA0B66" w:rsidRPr="006E391D">
        <w:rPr>
          <w:rFonts w:ascii="Arial" w:hAnsi="Arial" w:cs="Arial"/>
          <w:color w:val="222222"/>
        </w:rPr>
        <w:t>s.</w:t>
      </w:r>
      <w:ins w:id="172" w:author="Agustin Schlapp" w:date="2017-12-13T15:05:00Z">
        <w:r>
          <w:rPr>
            <w:rFonts w:ascii="Arial" w:hAnsi="Arial" w:cs="Arial"/>
            <w:color w:val="222222"/>
          </w:rPr>
          <w:t xml:space="preserve"> E</w:t>
        </w:r>
      </w:ins>
      <w:r w:rsidR="00A01C5D">
        <w:rPr>
          <w:rFonts w:ascii="Arial" w:hAnsi="Arial" w:cs="Arial"/>
          <w:color w:val="222222"/>
        </w:rPr>
        <w:t>n esta imagen (</w:t>
      </w:r>
      <w:r w:rsidR="00A01C5D">
        <w:rPr>
          <w:rFonts w:ascii="Arial" w:hAnsi="Arial" w:cs="Arial"/>
          <w:color w:val="222222"/>
        </w:rPr>
        <w:fldChar w:fldCharType="begin"/>
      </w:r>
      <w:r w:rsidR="00A01C5D">
        <w:rPr>
          <w:rFonts w:ascii="Arial" w:hAnsi="Arial" w:cs="Arial"/>
          <w:color w:val="222222"/>
        </w:rPr>
        <w:instrText xml:space="preserve"> REF _Ref502096642 \h </w:instrText>
      </w:r>
      <w:r w:rsidR="00A01C5D">
        <w:rPr>
          <w:rFonts w:ascii="Arial" w:hAnsi="Arial" w:cs="Arial"/>
          <w:color w:val="222222"/>
        </w:rPr>
      </w:r>
      <w:r w:rsidR="00A01C5D">
        <w:rPr>
          <w:rFonts w:ascii="Arial" w:hAnsi="Arial" w:cs="Arial"/>
          <w:color w:val="222222"/>
        </w:rPr>
        <w:fldChar w:fldCharType="separate"/>
      </w:r>
      <w:r w:rsidR="00A01C5D">
        <w:t xml:space="preserve">Ilustración </w:t>
      </w:r>
      <w:r w:rsidR="00A01C5D">
        <w:rPr>
          <w:noProof/>
        </w:rPr>
        <w:t>6</w:t>
      </w:r>
      <w:r w:rsidR="00A01C5D">
        <w:t xml:space="preserve"> - Robot móvil-poliarticulado</w:t>
      </w:r>
      <w:r w:rsidR="00A01C5D">
        <w:rPr>
          <w:rFonts w:ascii="Arial" w:hAnsi="Arial" w:cs="Arial"/>
          <w:color w:val="222222"/>
        </w:rPr>
        <w:fldChar w:fldCharType="end"/>
      </w:r>
      <w:r w:rsidR="00A01C5D">
        <w:rPr>
          <w:rFonts w:ascii="Arial" w:hAnsi="Arial" w:cs="Arial"/>
          <w:color w:val="222222"/>
        </w:rPr>
        <w:t>)</w:t>
      </w:r>
      <w:ins w:id="173" w:author="Agustin Schlapp" w:date="2017-12-13T15:05:00Z">
        <w:r>
          <w:rPr>
            <w:rFonts w:ascii="Arial" w:hAnsi="Arial" w:cs="Arial"/>
            <w:color w:val="222222"/>
          </w:rPr>
          <w:t xml:space="preserve">, se puede observar un robot móvil </w:t>
        </w:r>
      </w:ins>
      <w:ins w:id="174" w:author="Agustin Schlapp" w:date="2017-12-13T15:06:00Z">
        <w:r>
          <w:rPr>
            <w:rFonts w:ascii="Arial" w:hAnsi="Arial" w:cs="Arial"/>
            <w:color w:val="222222"/>
          </w:rPr>
          <w:t xml:space="preserve">con variados actuadores para la manipulación de objetos y que además su forma </w:t>
        </w:r>
      </w:ins>
      <w:ins w:id="175" w:author="Agustin Schlapp" w:date="2017-12-13T15:07:00Z">
        <w:r>
          <w:rPr>
            <w:rFonts w:ascii="Arial" w:hAnsi="Arial" w:cs="Arial"/>
            <w:color w:val="222222"/>
          </w:rPr>
          <w:t>es similar a la de un escorpión.</w:t>
        </w:r>
      </w:ins>
    </w:p>
    <w:p w14:paraId="20CF8B91" w14:textId="77777777" w:rsidR="00EA0B66" w:rsidRDefault="00EA0B66" w:rsidP="00EA0B66">
      <w:pPr>
        <w:pStyle w:val="NormalWeb"/>
        <w:spacing w:before="0" w:beforeAutospacing="0" w:after="0" w:afterAutospacing="0"/>
      </w:pPr>
      <w:r>
        <w:t> </w:t>
      </w:r>
    </w:p>
    <w:p w14:paraId="5529FC10" w14:textId="37E7020B" w:rsidR="00EA0B66" w:rsidRDefault="00EA0B66" w:rsidP="00EA0B66">
      <w:pPr>
        <w:pStyle w:val="NormalWeb"/>
        <w:spacing w:before="0" w:beforeAutospacing="0" w:after="0" w:afterAutospacing="0"/>
      </w:pPr>
      <w:r>
        <w:t> </w:t>
      </w:r>
    </w:p>
    <w:p w14:paraId="46B7C91B" w14:textId="77777777" w:rsidR="00EA0B66" w:rsidRPr="00EA0B66" w:rsidRDefault="00EA0B66" w:rsidP="00EA0B66">
      <w:pPr>
        <w:pStyle w:val="Ttulo2"/>
        <w:rPr>
          <w:b/>
          <w:sz w:val="32"/>
          <w:szCs w:val="32"/>
        </w:rPr>
      </w:pPr>
      <w:bookmarkStart w:id="176" w:name="_Toc502153560"/>
      <w:r w:rsidRPr="00EA0B66">
        <w:rPr>
          <w:b/>
          <w:sz w:val="32"/>
          <w:szCs w:val="32"/>
        </w:rPr>
        <w:lastRenderedPageBreak/>
        <w:t>2.3 Distintas tecnologías para la robótica educativa</w:t>
      </w:r>
      <w:bookmarkEnd w:id="176"/>
    </w:p>
    <w:p w14:paraId="13AADBBD" w14:textId="77777777" w:rsidR="00EA0B66" w:rsidRDefault="00EA0B66" w:rsidP="00EA0B66">
      <w:pPr>
        <w:pStyle w:val="NormalWeb"/>
        <w:spacing w:before="0" w:beforeAutospacing="0" w:after="0" w:afterAutospacing="0"/>
      </w:pPr>
      <w:r>
        <w:t> </w:t>
      </w:r>
    </w:p>
    <w:p w14:paraId="1CBCADB7" w14:textId="4FE6D2ED"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Sin duda alguna, en los últimos años, las arquitecturas más destacadas para la enseñanza y desarrollo de robótica a nivel educativo han sido las plataformas </w:t>
      </w:r>
      <w:r w:rsidRPr="006E391D">
        <w:rPr>
          <w:rFonts w:ascii="Arial" w:hAnsi="Arial" w:cs="Arial"/>
          <w:b/>
          <w:bCs/>
          <w:color w:val="000000"/>
        </w:rPr>
        <w:t>Arduino</w:t>
      </w:r>
      <w:del w:id="177" w:author="Agustin Schlapp" w:date="2017-12-18T12:46:00Z">
        <w:r w:rsidRPr="006E391D" w:rsidDel="00AC7660">
          <w:rPr>
            <w:rFonts w:ascii="Arial" w:hAnsi="Arial" w:cs="Arial"/>
            <w:b/>
            <w:bCs/>
            <w:color w:val="000000"/>
          </w:rPr>
          <w:delText xml:space="preserve"> </w:delText>
        </w:r>
      </w:del>
      <w:ins w:id="178" w:author="Agustin Schlapp" w:date="2017-12-18T12:42:00Z">
        <w:r w:rsidR="005B2D67">
          <w:rPr>
            <w:rStyle w:val="Refdenotaalpie"/>
            <w:rFonts w:ascii="Arial" w:hAnsi="Arial" w:cs="Arial"/>
            <w:color w:val="000000"/>
          </w:rPr>
          <w:footnoteReference w:id="2"/>
        </w:r>
      </w:ins>
      <w:ins w:id="211" w:author="Agustin Schlapp" w:date="2017-12-18T12:46:00Z">
        <w:r w:rsidR="00AC7660">
          <w:rPr>
            <w:rFonts w:ascii="Arial" w:hAnsi="Arial" w:cs="Arial"/>
            <w:b/>
            <w:bCs/>
            <w:color w:val="000000"/>
          </w:rPr>
          <w:t xml:space="preserve"> </w:t>
        </w:r>
      </w:ins>
      <w:r w:rsidRPr="006E391D">
        <w:rPr>
          <w:rFonts w:ascii="Arial" w:hAnsi="Arial" w:cs="Arial"/>
          <w:color w:val="000000"/>
        </w:rPr>
        <w:t xml:space="preserve">y </w:t>
      </w:r>
      <w:commentRangeStart w:id="212"/>
      <w:r w:rsidRPr="006E391D">
        <w:rPr>
          <w:rFonts w:ascii="Arial" w:hAnsi="Arial" w:cs="Arial"/>
          <w:b/>
          <w:bCs/>
          <w:color w:val="000000"/>
        </w:rPr>
        <w:t>Raspberry Pi</w:t>
      </w:r>
      <w:commentRangeEnd w:id="212"/>
      <w:r w:rsidR="005801D0">
        <w:rPr>
          <w:rStyle w:val="Refdecomentario"/>
          <w:rFonts w:ascii="Calibri" w:eastAsia="Calibri" w:hAnsi="Calibri" w:cs="Calibri"/>
          <w:color w:val="000000"/>
        </w:rPr>
        <w:commentReference w:id="212"/>
      </w:r>
      <w:ins w:id="213" w:author="Agustin Schlapp" w:date="2017-12-18T12:48:00Z">
        <w:r w:rsidR="00AC7660">
          <w:rPr>
            <w:rStyle w:val="Refdenotaalpie"/>
            <w:rFonts w:ascii="Arial" w:hAnsi="Arial" w:cs="Arial"/>
            <w:b/>
            <w:bCs/>
            <w:color w:val="000000"/>
          </w:rPr>
          <w:footnoteReference w:id="3"/>
        </w:r>
      </w:ins>
      <w:r w:rsidRPr="006E391D">
        <w:rPr>
          <w:rFonts w:ascii="Arial" w:hAnsi="Arial" w:cs="Arial"/>
          <w:color w:val="000000"/>
        </w:rPr>
        <w:t xml:space="preserve">. </w:t>
      </w:r>
      <w:del w:id="227" w:author="Nahuel Defossé" w:date="2017-11-24T15:24:00Z">
        <w:r w:rsidRPr="006E391D" w:rsidDel="00983065">
          <w:rPr>
            <w:rFonts w:ascii="Arial" w:hAnsi="Arial" w:cs="Arial"/>
            <w:color w:val="000000"/>
          </w:rPr>
          <w:delText xml:space="preserve">Debido </w:delText>
        </w:r>
      </w:del>
      <w:ins w:id="228" w:author="Nahuel Defossé" w:date="2017-11-24T15:24:00Z">
        <w:r w:rsidR="00983065">
          <w:rPr>
            <w:rFonts w:ascii="Arial" w:hAnsi="Arial" w:cs="Arial"/>
            <w:color w:val="000000"/>
          </w:rPr>
          <w:t>Gracias</w:t>
        </w:r>
        <w:r w:rsidR="00983065" w:rsidRPr="006E391D">
          <w:rPr>
            <w:rFonts w:ascii="Arial" w:hAnsi="Arial" w:cs="Arial"/>
            <w:color w:val="000000"/>
          </w:rPr>
          <w:t xml:space="preserve"> </w:t>
        </w:r>
      </w:ins>
      <w:r w:rsidRPr="006E391D">
        <w:rPr>
          <w:rFonts w:ascii="Arial" w:hAnsi="Arial" w:cs="Arial"/>
          <w:color w:val="000000"/>
        </w:rPr>
        <w:t xml:space="preserve">a su </w:t>
      </w:r>
      <w:del w:id="229" w:author="Nahuel Defossé" w:date="2017-11-24T15:24:00Z">
        <w:r w:rsidRPr="006E391D" w:rsidDel="00983065">
          <w:rPr>
            <w:rFonts w:ascii="Arial" w:hAnsi="Arial" w:cs="Arial"/>
            <w:color w:val="000000"/>
          </w:rPr>
          <w:delText xml:space="preserve">accesible </w:delText>
        </w:r>
      </w:del>
      <w:r w:rsidRPr="006E391D">
        <w:rPr>
          <w:rFonts w:ascii="Arial" w:hAnsi="Arial" w:cs="Arial"/>
          <w:color w:val="000000"/>
        </w:rPr>
        <w:t xml:space="preserve">costo </w:t>
      </w:r>
      <w:ins w:id="230" w:author="Nahuel Defossé" w:date="2017-11-24T15:24:00Z">
        <w:r w:rsidR="00983065">
          <w:rPr>
            <w:rFonts w:ascii="Arial" w:hAnsi="Arial" w:cs="Arial"/>
            <w:color w:val="000000"/>
          </w:rPr>
          <w:t xml:space="preserve">accesible </w:t>
        </w:r>
      </w:ins>
      <w:r w:rsidRPr="006E391D">
        <w:rPr>
          <w:rFonts w:ascii="Arial" w:hAnsi="Arial" w:cs="Arial"/>
          <w:color w:val="000000"/>
        </w:rPr>
        <w:t xml:space="preserve">y </w:t>
      </w:r>
      <w:ins w:id="231" w:author="Nahuel Defossé" w:date="2017-11-24T15:24:00Z">
        <w:r w:rsidR="00983065" w:rsidRPr="006E391D">
          <w:rPr>
            <w:rFonts w:ascii="Arial" w:hAnsi="Arial" w:cs="Arial"/>
            <w:color w:val="000000"/>
          </w:rPr>
          <w:t>disponibilidad</w:t>
        </w:r>
        <w:r w:rsidR="00983065" w:rsidRPr="006E391D" w:rsidDel="00983065">
          <w:rPr>
            <w:rFonts w:ascii="Arial" w:hAnsi="Arial" w:cs="Arial"/>
            <w:color w:val="000000"/>
          </w:rPr>
          <w:t xml:space="preserve"> </w:t>
        </w:r>
      </w:ins>
      <w:del w:id="232" w:author="Nahuel Defossé" w:date="2017-11-24T15:24:00Z">
        <w:r w:rsidRPr="006E391D" w:rsidDel="00983065">
          <w:rPr>
            <w:rFonts w:ascii="Arial" w:hAnsi="Arial" w:cs="Arial"/>
            <w:color w:val="000000"/>
          </w:rPr>
          <w:delText xml:space="preserve">variedades </w:delText>
        </w:r>
      </w:del>
      <w:r w:rsidRPr="006E391D">
        <w:rPr>
          <w:rFonts w:ascii="Arial" w:hAnsi="Arial" w:cs="Arial"/>
          <w:color w:val="000000"/>
        </w:rPr>
        <w:t>de versiones</w:t>
      </w:r>
      <w:del w:id="233" w:author="Nahuel Defossé" w:date="2017-11-24T15:25:00Z">
        <w:r w:rsidRPr="006E391D" w:rsidDel="00983065">
          <w:rPr>
            <w:rFonts w:ascii="Arial" w:hAnsi="Arial" w:cs="Arial"/>
            <w:color w:val="000000"/>
          </w:rPr>
          <w:delText xml:space="preserve"> </w:delText>
        </w:r>
      </w:del>
      <w:del w:id="234" w:author="Nahuel Defossé" w:date="2017-11-24T15:24:00Z">
        <w:r w:rsidRPr="006E391D" w:rsidDel="00983065">
          <w:rPr>
            <w:rFonts w:ascii="Arial" w:hAnsi="Arial" w:cs="Arial"/>
            <w:color w:val="000000"/>
          </w:rPr>
          <w:delText>a disponibilidad</w:delText>
        </w:r>
      </w:del>
      <w:r w:rsidRPr="006E391D">
        <w:rPr>
          <w:rFonts w:ascii="Arial" w:hAnsi="Arial" w:cs="Arial"/>
          <w:color w:val="000000"/>
        </w:rPr>
        <w:t xml:space="preserve">, estas tecnologías son utilizadas en las diversas disciplinas relacionadas con la robótica educativa. En el caso de Arduino, presenta una notable ventaja dentro de este ámbito dado que </w:t>
      </w:r>
      <w:r w:rsidR="00DF2BA5">
        <w:rPr>
          <w:rFonts w:ascii="Arial" w:hAnsi="Arial" w:cs="Arial"/>
          <w:color w:val="000000"/>
        </w:rPr>
        <w:t>la</w:t>
      </w:r>
      <w:r w:rsidRPr="006E391D">
        <w:rPr>
          <w:rFonts w:ascii="Arial" w:hAnsi="Arial" w:cs="Arial"/>
          <w:color w:val="000000"/>
        </w:rPr>
        <w:t xml:space="preserve"> compañía</w:t>
      </w:r>
      <w:r w:rsidR="00DF2BA5">
        <w:rPr>
          <w:rFonts w:ascii="Arial" w:hAnsi="Arial" w:cs="Arial"/>
          <w:color w:val="000000"/>
        </w:rPr>
        <w:t xml:space="preserve"> que lo</w:t>
      </w:r>
      <w:del w:id="235" w:author="Agustin Schlapp" w:date="2017-12-23T10:48:00Z">
        <w:r w:rsidR="00DF2BA5" w:rsidDel="0066610C">
          <w:rPr>
            <w:rFonts w:ascii="Arial" w:hAnsi="Arial" w:cs="Arial"/>
            <w:color w:val="000000"/>
          </w:rPr>
          <w:delText>s</w:delText>
        </w:r>
      </w:del>
      <w:r w:rsidR="00DF2BA5">
        <w:rPr>
          <w:rFonts w:ascii="Arial" w:hAnsi="Arial" w:cs="Arial"/>
          <w:color w:val="000000"/>
        </w:rPr>
        <w:t xml:space="preserve"> fábrica (del homónimo Arduino)</w:t>
      </w:r>
      <w:r w:rsidRPr="006E391D">
        <w:rPr>
          <w:rFonts w:ascii="Arial" w:hAnsi="Arial" w:cs="Arial"/>
          <w:color w:val="000000"/>
        </w:rPr>
        <w:t xml:space="preserve"> </w:t>
      </w:r>
      <w:ins w:id="236" w:author="Agustin Schlapp" w:date="2017-12-18T12:51:00Z">
        <w:r w:rsidR="004B03EA">
          <w:rPr>
            <w:rFonts w:ascii="Arial" w:hAnsi="Arial" w:cs="Arial"/>
            <w:color w:val="000000"/>
          </w:rPr>
          <w:t xml:space="preserve">libera su hardware y a su vez ofrece una </w:t>
        </w:r>
      </w:ins>
      <w:commentRangeStart w:id="237"/>
      <w:del w:id="238" w:author="Agustin Schlapp" w:date="2017-12-18T12:52:00Z">
        <w:r w:rsidRPr="006E391D" w:rsidDel="004B03EA">
          <w:rPr>
            <w:rFonts w:ascii="Arial" w:hAnsi="Arial" w:cs="Arial"/>
            <w:color w:val="000000"/>
          </w:rPr>
          <w:delText xml:space="preserve">de hardware libre la cual ofrece una </w:delText>
        </w:r>
      </w:del>
      <w:r w:rsidRPr="006E391D">
        <w:rPr>
          <w:rFonts w:ascii="Arial" w:hAnsi="Arial" w:cs="Arial"/>
          <w:color w:val="000000"/>
        </w:rPr>
        <w:t xml:space="preserve">amplia variedad de modelos para usos múltiples </w:t>
      </w:r>
      <w:commentRangeEnd w:id="237"/>
      <w:r w:rsidR="00E9050F">
        <w:rPr>
          <w:rStyle w:val="Refdecomentario"/>
          <w:rFonts w:ascii="Calibri" w:eastAsia="Calibri" w:hAnsi="Calibri" w:cs="Calibri"/>
          <w:color w:val="000000"/>
        </w:rPr>
        <w:commentReference w:id="237"/>
      </w:r>
      <w:r w:rsidRPr="006E391D">
        <w:rPr>
          <w:rFonts w:ascii="Arial" w:hAnsi="Arial" w:cs="Arial"/>
          <w:color w:val="000000"/>
        </w:rPr>
        <w:t xml:space="preserve">(se brindará más detalle sobre esta tecnología en el siguiente capítulo). Por otro lado, Raspberry Pi es un computador reducido creado con el objetivo de la enseñanza de la </w:t>
      </w:r>
      <w:r w:rsidR="00DF2BA5">
        <w:rPr>
          <w:rFonts w:ascii="Arial" w:hAnsi="Arial" w:cs="Arial"/>
          <w:color w:val="000000"/>
        </w:rPr>
        <w:t>informática</w:t>
      </w:r>
      <w:r w:rsidRPr="006E391D">
        <w:rPr>
          <w:rFonts w:ascii="Arial" w:hAnsi="Arial" w:cs="Arial"/>
          <w:color w:val="000000"/>
        </w:rPr>
        <w:t>, cuenta con notables capacidades de procesamiento en relación a su bajo costo.</w:t>
      </w:r>
    </w:p>
    <w:p w14:paraId="0D6106F9"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La gran ventaja de estas arquitecturas con respecto a las que se mencionan a continuación, es su gran soporte y compatibilidad, dada la amplia comunidad que las utiliza.</w:t>
      </w:r>
    </w:p>
    <w:p w14:paraId="5E55287E" w14:textId="2014501C" w:rsidR="00EA0B66" w:rsidRPr="006E391D" w:rsidRDefault="00AF7390" w:rsidP="00EA0B66">
      <w:pPr>
        <w:pStyle w:val="NormalWeb"/>
        <w:spacing w:before="0" w:beforeAutospacing="0" w:after="0" w:afterAutospacing="0"/>
        <w:jc w:val="both"/>
      </w:pPr>
      <w:ins w:id="239" w:author="Agustin Schlapp" w:date="2017-12-18T12:53:00Z">
        <w:r>
          <w:rPr>
            <w:rFonts w:ascii="Arial" w:hAnsi="Arial" w:cs="Arial"/>
            <w:color w:val="000000"/>
          </w:rPr>
          <w:t>E</w:t>
        </w:r>
      </w:ins>
      <w:commentRangeStart w:id="240"/>
      <w:del w:id="241" w:author="Agustin Schlapp" w:date="2017-12-18T12:52:00Z">
        <w:r w:rsidR="00EA0B66" w:rsidRPr="006E391D" w:rsidDel="00AF7390">
          <w:rPr>
            <w:rFonts w:ascii="Arial" w:hAnsi="Arial" w:cs="Arial"/>
            <w:color w:val="000000"/>
          </w:rPr>
          <w:delText>Como se dijo</w:delText>
        </w:r>
        <w:commentRangeEnd w:id="240"/>
        <w:r w:rsidR="00E9050F" w:rsidDel="00AF7390">
          <w:rPr>
            <w:rStyle w:val="Refdecomentario"/>
            <w:rFonts w:ascii="Calibri" w:eastAsia="Calibri" w:hAnsi="Calibri" w:cs="Calibri"/>
            <w:color w:val="000000"/>
          </w:rPr>
          <w:commentReference w:id="240"/>
        </w:r>
        <w:r w:rsidR="00EA0B66" w:rsidRPr="006E391D" w:rsidDel="00AF7390">
          <w:rPr>
            <w:rFonts w:ascii="Arial" w:hAnsi="Arial" w:cs="Arial"/>
            <w:color w:val="000000"/>
          </w:rPr>
          <w:delText>, e</w:delText>
        </w:r>
      </w:del>
      <w:r w:rsidR="00EA0B66" w:rsidRPr="006E391D">
        <w:rPr>
          <w:rFonts w:ascii="Arial" w:hAnsi="Arial" w:cs="Arial"/>
          <w:color w:val="000000"/>
        </w:rPr>
        <w:t xml:space="preserve">xisten otras tecnologías para el desarrollo de la robótica tales como; la plataforma </w:t>
      </w:r>
      <w:r w:rsidR="00EA0B66" w:rsidRPr="006E391D">
        <w:rPr>
          <w:rFonts w:ascii="Arial" w:hAnsi="Arial" w:cs="Arial"/>
          <w:b/>
          <w:bCs/>
          <w:color w:val="000000"/>
        </w:rPr>
        <w:t xml:space="preserve">Intel </w:t>
      </w:r>
      <w:del w:id="242" w:author="Nahuel Defossé" w:date="2017-11-24T15:26:00Z">
        <w:r w:rsidR="00EA0B66" w:rsidRPr="006E391D" w:rsidDel="00E9050F">
          <w:rPr>
            <w:rFonts w:ascii="Arial" w:hAnsi="Arial" w:cs="Arial"/>
            <w:b/>
            <w:bCs/>
            <w:color w:val="000000"/>
          </w:rPr>
          <w:delText>galileo</w:delText>
        </w:r>
      </w:del>
      <w:ins w:id="243" w:author="Nahuel Defossé" w:date="2017-11-24T15:26:00Z">
        <w:r w:rsidR="00E9050F">
          <w:rPr>
            <w:rFonts w:ascii="Arial" w:hAnsi="Arial" w:cs="Arial"/>
            <w:b/>
            <w:bCs/>
            <w:color w:val="000000"/>
          </w:rPr>
          <w:t>G</w:t>
        </w:r>
        <w:r w:rsidR="00E9050F" w:rsidRPr="006E391D">
          <w:rPr>
            <w:rFonts w:ascii="Arial" w:hAnsi="Arial" w:cs="Arial"/>
            <w:b/>
            <w:bCs/>
            <w:color w:val="000000"/>
          </w:rPr>
          <w:t>alileo</w:t>
        </w:r>
      </w:ins>
      <w:r w:rsidR="00EA0B66" w:rsidRPr="006E391D">
        <w:rPr>
          <w:rFonts w:ascii="Arial" w:hAnsi="Arial" w:cs="Arial"/>
          <w:color w:val="000000"/>
        </w:rPr>
        <w:t xml:space="preserve">, similar a Raspberry Pi pero desarrollada por Intel, es también un computador reducido certificado por Arduino que integra la arquitectura Intel X86; </w:t>
      </w:r>
      <w:r w:rsidR="00EA0B66" w:rsidRPr="006E391D">
        <w:rPr>
          <w:rFonts w:ascii="Arial" w:hAnsi="Arial" w:cs="Arial"/>
          <w:b/>
          <w:bCs/>
          <w:color w:val="000000"/>
        </w:rPr>
        <w:t>BeagleBone</w:t>
      </w:r>
      <w:r w:rsidR="00EA0B66" w:rsidRPr="006E391D">
        <w:rPr>
          <w:rFonts w:ascii="Arial" w:hAnsi="Arial" w:cs="Arial"/>
          <w:color w:val="000000"/>
        </w:rPr>
        <w:t>, es una placa computadora de hardware libre diseñada</w:t>
      </w:r>
      <w:r w:rsidR="00DF2BA5">
        <w:rPr>
          <w:rFonts w:ascii="Arial" w:hAnsi="Arial" w:cs="Arial"/>
          <w:color w:val="000000"/>
        </w:rPr>
        <w:t xml:space="preserve"> como plataforma de evaluación y de prototipos para ingenieros profesionales</w:t>
      </w:r>
      <w:r w:rsidR="00EA0B66" w:rsidRPr="006E391D">
        <w:rPr>
          <w:rFonts w:ascii="Arial" w:hAnsi="Arial" w:cs="Arial"/>
          <w:color w:val="000000"/>
        </w:rPr>
        <w:t xml:space="preserve">; </w:t>
      </w:r>
      <w:r w:rsidR="00EA0B66" w:rsidRPr="006E391D">
        <w:rPr>
          <w:rFonts w:ascii="Arial" w:hAnsi="Arial" w:cs="Arial"/>
          <w:b/>
          <w:bCs/>
          <w:color w:val="000000"/>
        </w:rPr>
        <w:t>Nanode</w:t>
      </w:r>
      <w:r w:rsidR="00EA0B66" w:rsidRPr="006E391D">
        <w:rPr>
          <w:rFonts w:ascii="Arial" w:hAnsi="Arial" w:cs="Arial"/>
          <w:color w:val="000000"/>
        </w:rPr>
        <w:t xml:space="preserve">, es un placa de microcontrolador de código abierto, similar a Arduino, </w:t>
      </w:r>
      <w:ins w:id="244" w:author="Agustin Schlapp" w:date="2017-12-18T12:54:00Z">
        <w:r>
          <w:rPr>
            <w:rFonts w:ascii="Arial" w:hAnsi="Arial" w:cs="Arial"/>
            <w:color w:val="000000"/>
          </w:rPr>
          <w:t>que cuenta</w:t>
        </w:r>
      </w:ins>
      <w:del w:id="245" w:author="Agustin Schlapp" w:date="2017-12-18T12:54:00Z">
        <w:r w:rsidR="00EA0B66" w:rsidRPr="006E391D" w:rsidDel="00AF7390">
          <w:rPr>
            <w:rFonts w:ascii="Arial" w:hAnsi="Arial" w:cs="Arial"/>
            <w:color w:val="000000"/>
          </w:rPr>
          <w:delText>pero</w:delText>
        </w:r>
      </w:del>
      <w:r w:rsidR="00EA0B66" w:rsidRPr="006E391D">
        <w:rPr>
          <w:rFonts w:ascii="Arial" w:hAnsi="Arial" w:cs="Arial"/>
          <w:color w:val="000000"/>
        </w:rPr>
        <w:t xml:space="preserve"> con </w:t>
      </w:r>
      <w:ins w:id="246" w:author="Agustin Schlapp" w:date="2017-12-18T12:54:00Z">
        <w:r>
          <w:rPr>
            <w:rFonts w:ascii="Arial" w:hAnsi="Arial" w:cs="Arial"/>
            <w:color w:val="000000"/>
          </w:rPr>
          <w:t>un módulo Wifi incorporado</w:t>
        </w:r>
      </w:ins>
      <w:ins w:id="247" w:author="Agustin Schlapp" w:date="2017-12-18T12:55:00Z">
        <w:r>
          <w:rPr>
            <w:rFonts w:ascii="Arial" w:hAnsi="Arial" w:cs="Arial"/>
            <w:color w:val="000000"/>
          </w:rPr>
          <w:t xml:space="preserve">, su </w:t>
        </w:r>
      </w:ins>
      <w:del w:id="248" w:author="Agustin Schlapp" w:date="2017-12-18T12:54:00Z">
        <w:r w:rsidR="00EA0B66" w:rsidRPr="006E391D" w:rsidDel="00AF7390">
          <w:rPr>
            <w:rFonts w:ascii="Arial" w:hAnsi="Arial" w:cs="Arial"/>
            <w:color w:val="000000"/>
          </w:rPr>
          <w:delText xml:space="preserve">capacidad de </w:delText>
        </w:r>
        <w:commentRangeStart w:id="249"/>
        <w:r w:rsidR="00EA0B66" w:rsidRPr="006E391D" w:rsidDel="00AF7390">
          <w:rPr>
            <w:rFonts w:ascii="Arial" w:hAnsi="Arial" w:cs="Arial"/>
            <w:color w:val="000000"/>
          </w:rPr>
          <w:delText xml:space="preserve">conectividad a internet </w:delText>
        </w:r>
        <w:commentRangeEnd w:id="249"/>
        <w:r w:rsidR="00E9050F" w:rsidDel="00AF7390">
          <w:rPr>
            <w:rStyle w:val="Refdecomentario"/>
            <w:rFonts w:ascii="Calibri" w:eastAsia="Calibri" w:hAnsi="Calibri" w:cs="Calibri"/>
            <w:color w:val="000000"/>
          </w:rPr>
          <w:commentReference w:id="249"/>
        </w:r>
      </w:del>
      <w:del w:id="250" w:author="Agustin Schlapp" w:date="2017-12-18T12:55:00Z">
        <w:r w:rsidR="00EA0B66" w:rsidRPr="006E391D" w:rsidDel="00AF7390">
          <w:rPr>
            <w:rFonts w:ascii="Arial" w:hAnsi="Arial" w:cs="Arial"/>
            <w:color w:val="000000"/>
          </w:rPr>
          <w:delText xml:space="preserve">con el </w:delText>
        </w:r>
      </w:del>
      <w:r w:rsidR="00EA0B66" w:rsidRPr="006E391D">
        <w:rPr>
          <w:rFonts w:ascii="Arial" w:hAnsi="Arial" w:cs="Arial"/>
          <w:color w:val="000000"/>
        </w:rPr>
        <w:t>objetivo</w:t>
      </w:r>
      <w:ins w:id="251" w:author="Agustin Schlapp" w:date="2017-12-18T12:55:00Z">
        <w:r>
          <w:rPr>
            <w:rFonts w:ascii="Arial" w:hAnsi="Arial" w:cs="Arial"/>
            <w:color w:val="000000"/>
          </w:rPr>
          <w:t xml:space="preserve"> es</w:t>
        </w:r>
      </w:ins>
      <w:r w:rsidR="00EA0B66" w:rsidRPr="006E391D">
        <w:rPr>
          <w:rFonts w:ascii="Arial" w:hAnsi="Arial" w:cs="Arial"/>
          <w:color w:val="000000"/>
        </w:rPr>
        <w:t xml:space="preserve"> </w:t>
      </w:r>
      <w:ins w:id="252" w:author="Agustin Schlapp" w:date="2017-12-18T12:57:00Z">
        <w:r>
          <w:rPr>
            <w:rFonts w:ascii="Arial" w:hAnsi="Arial" w:cs="Arial"/>
            <w:color w:val="000000"/>
          </w:rPr>
          <w:t xml:space="preserve">el </w:t>
        </w:r>
      </w:ins>
      <w:r w:rsidR="00EA0B66" w:rsidRPr="006E391D">
        <w:rPr>
          <w:rFonts w:ascii="Arial" w:hAnsi="Arial" w:cs="Arial"/>
          <w:color w:val="000000"/>
        </w:rPr>
        <w:t>de</w:t>
      </w:r>
      <w:ins w:id="253" w:author="Agustin Schlapp" w:date="2017-12-18T12:57:00Z">
        <w:r>
          <w:rPr>
            <w:rFonts w:ascii="Arial" w:hAnsi="Arial" w:cs="Arial"/>
            <w:color w:val="000000"/>
          </w:rPr>
          <w:t xml:space="preserve"> la</w:t>
        </w:r>
      </w:ins>
      <w:del w:id="254" w:author="Agustin Schlapp" w:date="2017-12-18T12:55:00Z">
        <w:r w:rsidR="00EA0B66" w:rsidRPr="006E391D" w:rsidDel="00AF7390">
          <w:rPr>
            <w:rFonts w:ascii="Arial" w:hAnsi="Arial" w:cs="Arial"/>
            <w:color w:val="000000"/>
          </w:rPr>
          <w:delText xml:space="preserve"> la</w:delText>
        </w:r>
      </w:del>
      <w:r w:rsidR="00EA0B66" w:rsidRPr="006E391D">
        <w:rPr>
          <w:rFonts w:ascii="Arial" w:hAnsi="Arial" w:cs="Arial"/>
          <w:color w:val="000000"/>
        </w:rPr>
        <w:t xml:space="preserve"> experimentación en Iot (Internet de las cosas).</w:t>
      </w:r>
    </w:p>
    <w:p w14:paraId="03FF3FCC" w14:textId="77777777" w:rsidR="00EA0B66" w:rsidRDefault="00EA0B66" w:rsidP="00EA0B66">
      <w:pPr>
        <w:pStyle w:val="NormalWeb"/>
        <w:spacing w:before="0" w:beforeAutospacing="0" w:after="0" w:afterAutospacing="0"/>
      </w:pPr>
      <w:r>
        <w:t> </w:t>
      </w:r>
    </w:p>
    <w:p w14:paraId="723F164D" w14:textId="77777777" w:rsidR="00EA0B66" w:rsidRPr="00EA0B66" w:rsidRDefault="00EA0B66" w:rsidP="00EA0B66">
      <w:pPr>
        <w:pStyle w:val="Ttulo2"/>
        <w:rPr>
          <w:b/>
          <w:sz w:val="32"/>
          <w:szCs w:val="32"/>
        </w:rPr>
      </w:pPr>
      <w:bookmarkStart w:id="255" w:name="_Toc502153561"/>
      <w:r w:rsidRPr="00EA0B66">
        <w:rPr>
          <w:b/>
          <w:sz w:val="32"/>
          <w:szCs w:val="32"/>
        </w:rPr>
        <w:t>2.4 Microcontroladores y computadora de placa reducida (SBC)</w:t>
      </w:r>
      <w:bookmarkEnd w:id="255"/>
    </w:p>
    <w:p w14:paraId="794773B7" w14:textId="77777777" w:rsidR="00EA0B66" w:rsidRDefault="00EA0B66" w:rsidP="00EA0B66">
      <w:pPr>
        <w:pStyle w:val="NormalWeb"/>
        <w:spacing w:before="0" w:beforeAutospacing="0" w:after="0" w:afterAutospacing="0"/>
      </w:pPr>
      <w:r>
        <w:t> </w:t>
      </w:r>
    </w:p>
    <w:p w14:paraId="452F3B7A" w14:textId="680F5612"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Un </w:t>
      </w:r>
      <w:r w:rsidRPr="006E391D">
        <w:rPr>
          <w:rFonts w:ascii="Arial" w:hAnsi="Arial" w:cs="Arial"/>
          <w:b/>
          <w:bCs/>
          <w:color w:val="000000"/>
        </w:rPr>
        <w:t xml:space="preserve">microcontrolador </w:t>
      </w:r>
      <w:r w:rsidRPr="006E391D">
        <w:rPr>
          <w:rFonts w:ascii="Arial" w:hAnsi="Arial" w:cs="Arial"/>
          <w:color w:val="000000"/>
        </w:rPr>
        <w:t xml:space="preserve">es un circuito integrado programable, por lo general </w:t>
      </w:r>
      <w:ins w:id="256" w:author="Nahuel Defossé" w:date="2017-12-08T18:18:00Z">
        <w:r w:rsidR="001872BC">
          <w:rPr>
            <w:rFonts w:ascii="Arial" w:hAnsi="Arial" w:cs="Arial"/>
            <w:color w:val="000000"/>
          </w:rPr>
          <w:t xml:space="preserve">montado </w:t>
        </w:r>
      </w:ins>
      <w:del w:id="257" w:author="Nahuel Defossé" w:date="2017-12-08T18:18:00Z">
        <w:r w:rsidRPr="006E391D" w:rsidDel="001872BC">
          <w:rPr>
            <w:rFonts w:ascii="Arial" w:hAnsi="Arial" w:cs="Arial"/>
            <w:color w:val="000000"/>
          </w:rPr>
          <w:delText xml:space="preserve">en </w:delText>
        </w:r>
      </w:del>
      <w:ins w:id="258" w:author="Nahuel Defossé" w:date="2017-12-08T18:18:00Z">
        <w:r w:rsidR="001872BC">
          <w:rPr>
            <w:rFonts w:ascii="Arial" w:hAnsi="Arial" w:cs="Arial"/>
            <w:color w:val="000000"/>
          </w:rPr>
          <w:t>sobre</w:t>
        </w:r>
        <w:r w:rsidR="001872BC" w:rsidRPr="006E391D">
          <w:rPr>
            <w:rFonts w:ascii="Arial" w:hAnsi="Arial" w:cs="Arial"/>
            <w:color w:val="000000"/>
          </w:rPr>
          <w:t xml:space="preserve"> </w:t>
        </w:r>
      </w:ins>
      <w:r w:rsidRPr="006E391D">
        <w:rPr>
          <w:rFonts w:ascii="Arial" w:hAnsi="Arial" w:cs="Arial"/>
          <w:color w:val="000000"/>
        </w:rPr>
        <w:t>una PCB (placa de circuito impreso), con la capacidad de ejecutar órdenes cargadas en su memoria. Su velocidad de procesamiento es limitada</w:t>
      </w:r>
      <w:ins w:id="259" w:author="Nahuel Defossé" w:date="2017-12-08T18:19:00Z">
        <w:r w:rsidR="001F130F">
          <w:rPr>
            <w:rFonts w:ascii="Arial" w:hAnsi="Arial" w:cs="Arial"/>
            <w:color w:val="000000"/>
          </w:rPr>
          <w:t xml:space="preserve"> comparada con un CPU</w:t>
        </w:r>
      </w:ins>
      <w:del w:id="260" w:author="Nahuel Defossé" w:date="2017-12-08T18:20:00Z">
        <w:r w:rsidRPr="006E391D" w:rsidDel="001F130F">
          <w:rPr>
            <w:rFonts w:ascii="Arial" w:hAnsi="Arial" w:cs="Arial"/>
            <w:color w:val="000000"/>
          </w:rPr>
          <w:delText>,</w:delText>
        </w:r>
      </w:del>
      <w:r w:rsidRPr="006E391D">
        <w:rPr>
          <w:rFonts w:ascii="Arial" w:hAnsi="Arial" w:cs="Arial"/>
          <w:color w:val="000000"/>
        </w:rPr>
        <w:t xml:space="preserve"> dado que su objetivo es el de funcionar como controlador. </w:t>
      </w:r>
      <w:del w:id="261" w:author="Nahuel Defossé" w:date="2017-12-08T18:20:00Z">
        <w:r w:rsidRPr="006E391D" w:rsidDel="001F130F">
          <w:rPr>
            <w:rFonts w:ascii="Arial" w:hAnsi="Arial" w:cs="Arial"/>
            <w:color w:val="000000"/>
          </w:rPr>
          <w:delText xml:space="preserve">Sus usos son comunes en </w:delText>
        </w:r>
      </w:del>
      <w:ins w:id="262" w:author="Nahuel Defossé" w:date="2017-12-08T18:20:00Z">
        <w:r w:rsidR="001F130F">
          <w:rPr>
            <w:rFonts w:ascii="Arial" w:hAnsi="Arial" w:cs="Arial"/>
            <w:color w:val="000000"/>
          </w:rPr>
          <w:t xml:space="preserve">Son utilizados en </w:t>
        </w:r>
      </w:ins>
      <w:ins w:id="263" w:author="Nahuel Defossé" w:date="2017-12-08T18:21:00Z">
        <w:r w:rsidR="001F130F">
          <w:rPr>
            <w:rFonts w:ascii="Arial" w:hAnsi="Arial" w:cs="Arial"/>
            <w:color w:val="000000"/>
          </w:rPr>
          <w:t xml:space="preserve">periféricos informáticos, </w:t>
        </w:r>
      </w:ins>
      <w:commentRangeStart w:id="264"/>
      <w:r w:rsidRPr="006E391D">
        <w:rPr>
          <w:rFonts w:ascii="Arial" w:hAnsi="Arial" w:cs="Arial"/>
          <w:color w:val="000000"/>
        </w:rPr>
        <w:t>electrodomésticos</w:t>
      </w:r>
      <w:commentRangeEnd w:id="264"/>
      <w:r w:rsidR="001F130F">
        <w:rPr>
          <w:rStyle w:val="Refdecomentario"/>
          <w:rFonts w:ascii="Calibri" w:eastAsia="Calibri" w:hAnsi="Calibri" w:cs="Calibri"/>
          <w:color w:val="000000"/>
        </w:rPr>
        <w:commentReference w:id="264"/>
      </w:r>
      <w:r w:rsidRPr="006E391D">
        <w:rPr>
          <w:rFonts w:ascii="Arial" w:hAnsi="Arial" w:cs="Arial"/>
          <w:color w:val="000000"/>
        </w:rPr>
        <w:t xml:space="preserve">, </w:t>
      </w:r>
      <w:del w:id="265" w:author="Nahuel Defossé" w:date="2017-12-08T18:22:00Z">
        <w:r w:rsidRPr="006E391D" w:rsidDel="001F130F">
          <w:rPr>
            <w:rFonts w:ascii="Arial" w:hAnsi="Arial" w:cs="Arial"/>
            <w:color w:val="000000"/>
          </w:rPr>
          <w:delText>que requieren de un control sencillo.</w:delText>
        </w:r>
      </w:del>
      <w:ins w:id="266" w:author="Nahuel Defossé" w:date="2017-12-08T18:22:00Z">
        <w:r w:rsidR="001F130F">
          <w:rPr>
            <w:rFonts w:ascii="Arial" w:hAnsi="Arial" w:cs="Arial"/>
            <w:color w:val="000000"/>
          </w:rPr>
          <w:t>control</w:t>
        </w:r>
      </w:ins>
      <w:ins w:id="267" w:author="Agustin Schlapp" w:date="2017-12-18T13:00:00Z">
        <w:r w:rsidR="00757C36">
          <w:rPr>
            <w:rFonts w:ascii="Arial" w:hAnsi="Arial" w:cs="Arial"/>
            <w:color w:val="000000"/>
          </w:rPr>
          <w:t xml:space="preserve"> de</w:t>
        </w:r>
      </w:ins>
      <w:ins w:id="268" w:author="Nahuel Defossé" w:date="2017-12-08T18:22:00Z">
        <w:r w:rsidR="001F130F">
          <w:rPr>
            <w:rFonts w:ascii="Arial" w:hAnsi="Arial" w:cs="Arial"/>
            <w:color w:val="000000"/>
          </w:rPr>
          <w:t xml:space="preserve"> sistemas mecánicos, etc.</w:t>
        </w:r>
      </w:ins>
    </w:p>
    <w:p w14:paraId="400984DF" w14:textId="28446663"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Puede ser muy común pensar que un microcontrolador es igual a un microprocesador, pero esto no </w:t>
      </w:r>
      <w:r w:rsidR="006E391D" w:rsidRPr="006E391D">
        <w:rPr>
          <w:rFonts w:ascii="Arial" w:hAnsi="Arial" w:cs="Arial"/>
          <w:color w:val="000000"/>
        </w:rPr>
        <w:t>es</w:t>
      </w:r>
      <w:r w:rsidRPr="006E391D">
        <w:rPr>
          <w:rFonts w:ascii="Arial" w:hAnsi="Arial" w:cs="Arial"/>
          <w:color w:val="000000"/>
        </w:rPr>
        <w:t xml:space="preserve"> así, de </w:t>
      </w:r>
      <w:del w:id="269" w:author="Agustin Schlapp" w:date="2017-12-23T10:49:00Z">
        <w:r w:rsidRPr="006E391D" w:rsidDel="00FE361A">
          <w:rPr>
            <w:rFonts w:ascii="Arial" w:hAnsi="Arial" w:cs="Arial"/>
            <w:color w:val="000000"/>
          </w:rPr>
          <w:delText>hecho</w:delText>
        </w:r>
      </w:del>
      <w:ins w:id="270" w:author="Agustin Schlapp" w:date="2017-12-23T10:49:00Z">
        <w:r w:rsidR="00FE361A" w:rsidRPr="006E391D">
          <w:rPr>
            <w:rFonts w:ascii="Arial" w:hAnsi="Arial" w:cs="Arial"/>
            <w:color w:val="000000"/>
          </w:rPr>
          <w:t>hecho,</w:t>
        </w:r>
      </w:ins>
      <w:r w:rsidRPr="006E391D">
        <w:rPr>
          <w:rFonts w:ascii="Arial" w:hAnsi="Arial" w:cs="Arial"/>
          <w:color w:val="000000"/>
        </w:rPr>
        <w:t xml:space="preserve"> difieren en muchos aspectos. La principal diferencia es su funcionalidad, dado que, para utilizar un microprocesador en alguna aplicación real, se debe conectar con diversos componentes tales como memorias o buses de transmisión de datos.</w:t>
      </w:r>
    </w:p>
    <w:p w14:paraId="483B38C7" w14:textId="48005A78"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Aunque el microprocesador se considera una máquina de computación poderosa, no está preparado para la comunicación con los dispositivos periféricos que se le conectan. Para que el microprocesador se comunique con algún periférico, </w:t>
      </w:r>
      <w:del w:id="271" w:author="Nahuel Defossé" w:date="2017-12-08T18:24:00Z">
        <w:r w:rsidRPr="006E391D" w:rsidDel="008F3D32">
          <w:rPr>
            <w:rFonts w:ascii="Arial" w:hAnsi="Arial" w:cs="Arial"/>
            <w:color w:val="000000"/>
          </w:rPr>
          <w:delText>se deben utilizar los circuitos especiales</w:delText>
        </w:r>
      </w:del>
      <w:ins w:id="272" w:author="Nahuel Defossé" w:date="2017-12-08T18:24:00Z">
        <w:del w:id="273" w:author="Agustin Schlapp" w:date="2017-12-18T13:06:00Z">
          <w:r w:rsidR="008F3D32" w:rsidDel="00670996">
            <w:rPr>
              <w:rFonts w:ascii="Arial" w:hAnsi="Arial" w:cs="Arial"/>
              <w:color w:val="000000"/>
            </w:rPr>
            <w:delText>generalmente</w:delText>
          </w:r>
        </w:del>
      </w:ins>
      <w:ins w:id="274" w:author="Agustin Schlapp" w:date="2017-12-18T13:06:00Z">
        <w:r w:rsidR="00670996">
          <w:rPr>
            <w:rFonts w:ascii="Arial" w:hAnsi="Arial" w:cs="Arial"/>
            <w:color w:val="000000"/>
          </w:rPr>
          <w:t>debe</w:t>
        </w:r>
      </w:ins>
      <w:ins w:id="275" w:author="Nahuel Defossé" w:date="2017-12-08T18:24:00Z">
        <w:r w:rsidR="008F3D32">
          <w:rPr>
            <w:rFonts w:ascii="Arial" w:hAnsi="Arial" w:cs="Arial"/>
            <w:color w:val="000000"/>
          </w:rPr>
          <w:t xml:space="preserve"> </w:t>
        </w:r>
        <w:del w:id="276" w:author="Agustin Schlapp" w:date="2017-12-18T13:02:00Z">
          <w:r w:rsidR="008F3D32" w:rsidDel="00670996">
            <w:rPr>
              <w:rFonts w:ascii="Arial" w:hAnsi="Arial" w:cs="Arial"/>
              <w:color w:val="000000"/>
            </w:rPr>
            <w:delText>interac</w:delText>
          </w:r>
        </w:del>
      </w:ins>
      <w:ins w:id="277" w:author="Nahuel Defossé" w:date="2017-12-08T18:25:00Z">
        <w:del w:id="278" w:author="Agustin Schlapp" w:date="2017-12-18T13:02:00Z">
          <w:r w:rsidR="008F3D32" w:rsidDel="00670996">
            <w:rPr>
              <w:rFonts w:ascii="Arial" w:hAnsi="Arial" w:cs="Arial"/>
              <w:color w:val="000000"/>
            </w:rPr>
            <w:delText>úa</w:delText>
          </w:r>
        </w:del>
      </w:ins>
      <w:ins w:id="279" w:author="Agustin Schlapp" w:date="2017-12-18T13:06:00Z">
        <w:r w:rsidR="00670996">
          <w:rPr>
            <w:rFonts w:ascii="Arial" w:hAnsi="Arial" w:cs="Arial"/>
            <w:color w:val="000000"/>
          </w:rPr>
          <w:t>interactuar</w:t>
        </w:r>
      </w:ins>
      <w:ins w:id="280" w:author="Nahuel Defossé" w:date="2017-12-08T18:25:00Z">
        <w:r w:rsidR="008F3D32">
          <w:rPr>
            <w:rFonts w:ascii="Arial" w:hAnsi="Arial" w:cs="Arial"/>
            <w:color w:val="000000"/>
          </w:rPr>
          <w:t xml:space="preserve"> con un microcontrolador (cómo por ejemplo en el caso</w:t>
        </w:r>
      </w:ins>
      <w:ins w:id="281" w:author="Agustin Schlapp" w:date="2017-12-18T13:04:00Z">
        <w:r w:rsidR="00670996">
          <w:rPr>
            <w:rFonts w:ascii="Arial" w:hAnsi="Arial" w:cs="Arial"/>
            <w:color w:val="000000"/>
          </w:rPr>
          <w:t xml:space="preserve"> de</w:t>
        </w:r>
      </w:ins>
      <w:ins w:id="282" w:author="Nahuel Defossé" w:date="2017-12-08T18:25:00Z">
        <w:r w:rsidR="008F3D32">
          <w:rPr>
            <w:rFonts w:ascii="Arial" w:hAnsi="Arial" w:cs="Arial"/>
            <w:color w:val="000000"/>
          </w:rPr>
          <w:t xml:space="preserve"> un mouse, disco rígido o una cámara web)</w:t>
        </w:r>
      </w:ins>
      <w:r w:rsidRPr="006E391D">
        <w:rPr>
          <w:rFonts w:ascii="Arial" w:hAnsi="Arial" w:cs="Arial"/>
          <w:color w:val="000000"/>
        </w:rPr>
        <w:t>.</w:t>
      </w:r>
      <w:ins w:id="283" w:author="Agustin Schlapp" w:date="2017-12-18T13:03:00Z">
        <w:r w:rsidR="00670996">
          <w:rPr>
            <w:rFonts w:ascii="Arial" w:hAnsi="Arial" w:cs="Arial"/>
            <w:color w:val="000000"/>
          </w:rPr>
          <w:t xml:space="preserve"> </w:t>
        </w:r>
      </w:ins>
      <w:ins w:id="284" w:author="Agustin Schlapp" w:date="2017-12-18T13:04:00Z">
        <w:r w:rsidR="00670996">
          <w:rPr>
            <w:rFonts w:ascii="Arial" w:hAnsi="Arial" w:cs="Arial"/>
            <w:color w:val="000000"/>
          </w:rPr>
          <w:t xml:space="preserve">Por </w:t>
        </w:r>
      </w:ins>
      <w:ins w:id="285" w:author="Agustin Schlapp" w:date="2017-12-18T13:06:00Z">
        <w:r w:rsidR="00670996">
          <w:rPr>
            <w:rFonts w:ascii="Arial" w:hAnsi="Arial" w:cs="Arial"/>
            <w:color w:val="000000"/>
          </w:rPr>
          <w:t>ende,</w:t>
        </w:r>
      </w:ins>
      <w:ins w:id="286" w:author="Agustin Schlapp" w:date="2017-12-18T13:04:00Z">
        <w:r w:rsidR="00670996">
          <w:rPr>
            <w:rFonts w:ascii="Arial" w:hAnsi="Arial" w:cs="Arial"/>
            <w:color w:val="000000"/>
          </w:rPr>
          <w:t xml:space="preserve"> se puede </w:t>
        </w:r>
        <w:r w:rsidR="00670996">
          <w:rPr>
            <w:rFonts w:ascii="Arial" w:hAnsi="Arial" w:cs="Arial"/>
            <w:color w:val="000000"/>
          </w:rPr>
          <w:lastRenderedPageBreak/>
          <w:t>de</w:t>
        </w:r>
      </w:ins>
      <w:ins w:id="287" w:author="Agustin Schlapp" w:date="2017-12-18T13:05:00Z">
        <w:r w:rsidR="00670996">
          <w:rPr>
            <w:rFonts w:ascii="Arial" w:hAnsi="Arial" w:cs="Arial"/>
            <w:color w:val="000000"/>
          </w:rPr>
          <w:t>cir que</w:t>
        </w:r>
      </w:ins>
      <w:ins w:id="288" w:author="Agustin Schlapp" w:date="2017-12-18T13:06:00Z">
        <w:r w:rsidR="00670996">
          <w:rPr>
            <w:rFonts w:ascii="Arial" w:hAnsi="Arial" w:cs="Arial"/>
            <w:color w:val="000000"/>
          </w:rPr>
          <w:t>,</w:t>
        </w:r>
      </w:ins>
      <w:ins w:id="289" w:author="Agustin Schlapp" w:date="2017-12-18T13:05:00Z">
        <w:r w:rsidR="00670996">
          <w:rPr>
            <w:rFonts w:ascii="Arial" w:hAnsi="Arial" w:cs="Arial"/>
            <w:color w:val="000000"/>
          </w:rPr>
          <w:t xml:space="preserve"> el CPU requiere del microcontrolador para la comunicación con el resto del hardware.</w:t>
        </w:r>
      </w:ins>
      <w:r w:rsidRPr="006E391D">
        <w:rPr>
          <w:rFonts w:ascii="Arial" w:hAnsi="Arial" w:cs="Arial"/>
          <w:color w:val="000000"/>
        </w:rPr>
        <w:t xml:space="preserve"> </w:t>
      </w:r>
      <w:commentRangeStart w:id="290"/>
      <w:r w:rsidRPr="006E391D">
        <w:rPr>
          <w:rFonts w:ascii="Arial" w:hAnsi="Arial" w:cs="Arial"/>
          <w:color w:val="000000"/>
        </w:rPr>
        <w:t>Así era en el principio y esta práctica sigue vigente en la actualidad.</w:t>
      </w:r>
      <w:commentRangeEnd w:id="290"/>
      <w:r w:rsidR="008F3D32">
        <w:rPr>
          <w:rStyle w:val="Refdecomentario"/>
          <w:rFonts w:ascii="Calibri" w:eastAsia="Calibri" w:hAnsi="Calibri" w:cs="Calibri"/>
          <w:color w:val="000000"/>
        </w:rPr>
        <w:commentReference w:id="290"/>
      </w:r>
    </w:p>
    <w:p w14:paraId="22FDF500" w14:textId="77777777" w:rsidR="00EA0B66" w:rsidRPr="006E391D" w:rsidRDefault="00EA0B66" w:rsidP="00EA0B66">
      <w:pPr>
        <w:pStyle w:val="NormalWeb"/>
        <w:spacing w:before="0" w:beforeAutospacing="0" w:after="0" w:afterAutospacing="0"/>
        <w:jc w:val="both"/>
      </w:pPr>
      <w:r w:rsidRPr="006E391D">
        <w:t> </w:t>
      </w:r>
    </w:p>
    <w:p w14:paraId="03ACB827" w14:textId="7CC6BEB6"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Por otro lado, al microcontrolador se </w:t>
      </w:r>
      <w:ins w:id="291" w:author="Nahuel Defossé" w:date="2017-12-08T18:27:00Z">
        <w:r w:rsidR="008F3D32">
          <w:rPr>
            <w:rFonts w:ascii="Arial" w:hAnsi="Arial" w:cs="Arial"/>
            <w:color w:val="000000"/>
          </w:rPr>
          <w:t xml:space="preserve">lo </w:t>
        </w:r>
      </w:ins>
      <w:r w:rsidRPr="006E391D">
        <w:rPr>
          <w:rFonts w:ascii="Arial" w:hAnsi="Arial" w:cs="Arial"/>
          <w:color w:val="000000"/>
        </w:rPr>
        <w:t>diseña de tal manera que tenga todos los componentes integrados en el mismo chip</w:t>
      </w:r>
      <w:r w:rsidR="00A01C5D">
        <w:rPr>
          <w:rFonts w:ascii="Arial" w:hAnsi="Arial" w:cs="Arial"/>
          <w:color w:val="000000"/>
        </w:rPr>
        <w:t>, como se puede apreciar en la siguiente imagen (</w:t>
      </w:r>
      <w:r w:rsidR="00A01C5D">
        <w:rPr>
          <w:rFonts w:ascii="Arial" w:hAnsi="Arial" w:cs="Arial"/>
          <w:color w:val="000000"/>
        </w:rPr>
        <w:fldChar w:fldCharType="begin"/>
      </w:r>
      <w:r w:rsidR="00A01C5D">
        <w:rPr>
          <w:rFonts w:ascii="Arial" w:hAnsi="Arial" w:cs="Arial"/>
          <w:color w:val="000000"/>
        </w:rPr>
        <w:instrText xml:space="preserve"> REF _Ref502096770 \h </w:instrText>
      </w:r>
      <w:r w:rsidR="00A01C5D">
        <w:rPr>
          <w:rFonts w:ascii="Arial" w:hAnsi="Arial" w:cs="Arial"/>
          <w:color w:val="000000"/>
        </w:rPr>
      </w:r>
      <w:r w:rsidR="00A01C5D">
        <w:rPr>
          <w:rFonts w:ascii="Arial" w:hAnsi="Arial" w:cs="Arial"/>
          <w:color w:val="000000"/>
        </w:rPr>
        <w:fldChar w:fldCharType="separate"/>
      </w:r>
      <w:r w:rsidR="00A01C5D">
        <w:t xml:space="preserve">Ilustración </w:t>
      </w:r>
      <w:r w:rsidR="00A01C5D">
        <w:rPr>
          <w:noProof/>
        </w:rPr>
        <w:t>7</w:t>
      </w:r>
      <w:r w:rsidR="00A01C5D">
        <w:t xml:space="preserve"> - Arquitectura de un microcontrolador</w:t>
      </w:r>
      <w:r w:rsidR="00A01C5D">
        <w:rPr>
          <w:rFonts w:ascii="Arial" w:hAnsi="Arial" w:cs="Arial"/>
          <w:color w:val="000000"/>
        </w:rPr>
        <w:fldChar w:fldCharType="end"/>
      </w:r>
      <w:r w:rsidR="00A01C5D">
        <w:rPr>
          <w:rFonts w:ascii="Arial" w:hAnsi="Arial" w:cs="Arial"/>
          <w:color w:val="000000"/>
        </w:rPr>
        <w:t>)</w:t>
      </w:r>
      <w:r w:rsidRPr="006E391D">
        <w:rPr>
          <w:rFonts w:ascii="Arial" w:hAnsi="Arial" w:cs="Arial"/>
          <w:color w:val="000000"/>
        </w:rPr>
        <w:t xml:space="preserve">. No necesita de otros componentes especializados para su </w:t>
      </w:r>
      <w:del w:id="292" w:author="Nahuel Defossé" w:date="2017-12-08T18:27:00Z">
        <w:r w:rsidRPr="006E391D" w:rsidDel="008F3D32">
          <w:rPr>
            <w:rFonts w:ascii="Arial" w:hAnsi="Arial" w:cs="Arial"/>
            <w:color w:val="000000"/>
          </w:rPr>
          <w:delText>aplicación</w:delText>
        </w:r>
      </w:del>
      <w:ins w:id="293" w:author="Nahuel Defossé" w:date="2017-12-08T18:27:00Z">
        <w:r w:rsidR="008F3D32">
          <w:rPr>
            <w:rFonts w:ascii="Arial" w:hAnsi="Arial" w:cs="Arial"/>
            <w:color w:val="000000"/>
          </w:rPr>
          <w:t>operación</w:t>
        </w:r>
      </w:ins>
      <w:r w:rsidRPr="006E391D">
        <w:rPr>
          <w:rFonts w:ascii="Arial" w:hAnsi="Arial" w:cs="Arial"/>
          <w:color w:val="000000"/>
        </w:rPr>
        <w:t xml:space="preserve">, porque todos los circuitos necesarios, que de otra manera correspondan a los periféricos, ya se encuentran incorporados. </w:t>
      </w:r>
      <w:del w:id="294" w:author="Nahuel Defossé" w:date="2017-12-08T18:28:00Z">
        <w:r w:rsidRPr="006E391D" w:rsidDel="008F3D32">
          <w:rPr>
            <w:rFonts w:ascii="Arial" w:hAnsi="Arial" w:cs="Arial"/>
            <w:color w:val="000000"/>
          </w:rPr>
          <w:delText>Así se</w:delText>
        </w:r>
      </w:del>
      <w:ins w:id="295" w:author="Nahuel Defossé" w:date="2017-12-08T18:28:00Z">
        <w:r w:rsidR="008F3D32">
          <w:rPr>
            <w:rFonts w:ascii="Arial" w:hAnsi="Arial" w:cs="Arial"/>
            <w:color w:val="000000"/>
          </w:rPr>
          <w:t>De esta forma se</w:t>
        </w:r>
      </w:ins>
      <w:r w:rsidRPr="006E391D">
        <w:rPr>
          <w:rFonts w:ascii="Arial" w:hAnsi="Arial" w:cs="Arial"/>
          <w:color w:val="000000"/>
        </w:rPr>
        <w:t xml:space="preserve"> ahorra tiempo y espacio </w:t>
      </w:r>
      <w:del w:id="296" w:author="Nahuel Defossé" w:date="2017-12-08T18:28:00Z">
        <w:r w:rsidRPr="006E391D" w:rsidDel="008F3D32">
          <w:rPr>
            <w:rFonts w:ascii="Arial" w:hAnsi="Arial" w:cs="Arial"/>
            <w:color w:val="000000"/>
          </w:rPr>
          <w:delText xml:space="preserve">necesario </w:delText>
        </w:r>
      </w:del>
      <w:ins w:id="297" w:author="Nahuel Defossé" w:date="2017-12-08T18:28:00Z">
        <w:r w:rsidR="008F3D32">
          <w:rPr>
            <w:rFonts w:ascii="Arial" w:hAnsi="Arial" w:cs="Arial"/>
            <w:color w:val="000000"/>
          </w:rPr>
          <w:t>al momento de su utilizaci</w:t>
        </w:r>
      </w:ins>
      <w:ins w:id="298" w:author="Nahuel Defossé" w:date="2017-12-08T18:29:00Z">
        <w:r w:rsidR="008F3D32">
          <w:rPr>
            <w:rFonts w:ascii="Arial" w:hAnsi="Arial" w:cs="Arial"/>
            <w:color w:val="000000"/>
          </w:rPr>
          <w:t>ón</w:t>
        </w:r>
      </w:ins>
      <w:del w:id="299" w:author="Nahuel Defossé" w:date="2017-12-08T18:29:00Z">
        <w:r w:rsidRPr="006E391D" w:rsidDel="008F3D32">
          <w:rPr>
            <w:rFonts w:ascii="Arial" w:hAnsi="Arial" w:cs="Arial"/>
            <w:color w:val="000000"/>
          </w:rPr>
          <w:delText>para construir un dispositivo</w:delText>
        </w:r>
      </w:del>
      <w:r w:rsidRPr="006E391D">
        <w:rPr>
          <w:rFonts w:ascii="Arial" w:hAnsi="Arial" w:cs="Arial"/>
          <w:color w:val="000000"/>
        </w:rPr>
        <w:t xml:space="preserve">. </w:t>
      </w:r>
    </w:p>
    <w:p w14:paraId="142157A8"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Es por estas razones que han tenido grandes repercusiones para el desarrollo de la robótica.</w:t>
      </w:r>
    </w:p>
    <w:p w14:paraId="5E2C974E" w14:textId="77777777" w:rsidR="000665A2" w:rsidRDefault="00EA0B66" w:rsidP="000665A2">
      <w:pPr>
        <w:pStyle w:val="NormalWeb"/>
        <w:keepNext/>
        <w:spacing w:before="0" w:beforeAutospacing="0" w:after="0" w:afterAutospacing="0"/>
        <w:jc w:val="both"/>
      </w:pPr>
      <w:r>
        <w:rPr>
          <w:rFonts w:ascii="Arial" w:hAnsi="Arial" w:cs="Arial"/>
          <w:noProof/>
          <w:color w:val="1F1F1D"/>
          <w:shd w:val="clear" w:color="auto" w:fill="FFFFFF"/>
          <w:lang w:val="en-US" w:eastAsia="en-US"/>
        </w:rPr>
        <w:drawing>
          <wp:inline distT="0" distB="0" distL="0" distR="0" wp14:anchorId="348D9BA1" wp14:editId="71E21B70">
            <wp:extent cx="5734050" cy="4219575"/>
            <wp:effectExtent l="0" t="0" r="0" b="9525"/>
            <wp:docPr id="2" name="Imagen 2" descr="https://lh6.googleusercontent.com/oGn73oJbNX9solOhAVQS5Hn4WaGbVPsj6VYPgsBEFF1jnuhC-ljr8ZzIH1vBx79_dWyaR9VPVAx68mnHrtkYIPK4D6a5sZtxlOV1srEl_9T25fD6cxauo1IGzRw-lAht5rT6Rl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oGn73oJbNX9solOhAVQS5Hn4WaGbVPsj6VYPgsBEFF1jnuhC-ljr8ZzIH1vBx79_dWyaR9VPVAx68mnHrtkYIPK4D6a5sZtxlOV1srEl_9T25fD6cxauo1IGzRw-lAht5rT6Rlr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4050" cy="4219575"/>
                    </a:xfrm>
                    <a:prstGeom prst="rect">
                      <a:avLst/>
                    </a:prstGeom>
                    <a:noFill/>
                    <a:ln>
                      <a:noFill/>
                    </a:ln>
                  </pic:spPr>
                </pic:pic>
              </a:graphicData>
            </a:graphic>
          </wp:inline>
        </w:drawing>
      </w:r>
    </w:p>
    <w:p w14:paraId="6FB56BEA" w14:textId="555F6E44" w:rsidR="00EA0B66" w:rsidRDefault="000665A2" w:rsidP="000665A2">
      <w:pPr>
        <w:pStyle w:val="Descripcin"/>
        <w:jc w:val="center"/>
      </w:pPr>
      <w:bookmarkStart w:id="300" w:name="_Ref502096770"/>
      <w:bookmarkStart w:id="301" w:name="_Toc502152475"/>
      <w:r>
        <w:t xml:space="preserve">Ilustración </w:t>
      </w:r>
      <w:fldSimple w:instr=" SEQ Ilustración \* ARABIC ">
        <w:r w:rsidR="00393E1C">
          <w:rPr>
            <w:noProof/>
          </w:rPr>
          <w:t>7</w:t>
        </w:r>
      </w:fldSimple>
      <w:r>
        <w:t xml:space="preserve"> - Arquitectura de un microcontrolador</w:t>
      </w:r>
      <w:bookmarkEnd w:id="300"/>
      <w:bookmarkEnd w:id="301"/>
    </w:p>
    <w:p w14:paraId="1DF9F562" w14:textId="2CC61C75" w:rsidR="00EA0B66" w:rsidRPr="008F3D32" w:rsidRDefault="00EA0B66" w:rsidP="00EA0B66">
      <w:pPr>
        <w:pStyle w:val="NormalWeb"/>
        <w:spacing w:before="0" w:beforeAutospacing="0" w:after="0" w:afterAutospacing="0"/>
        <w:jc w:val="both"/>
        <w:rPr>
          <w:rFonts w:ascii="Arial" w:hAnsi="Arial" w:cs="Arial"/>
          <w:color w:val="000000"/>
          <w:rPrChange w:id="302" w:author="Nahuel Defossé" w:date="2017-12-08T18:30:00Z">
            <w:rPr/>
          </w:rPrChange>
        </w:rPr>
      </w:pPr>
      <w:r w:rsidRPr="006E391D">
        <w:rPr>
          <w:rFonts w:ascii="Arial" w:hAnsi="Arial" w:cs="Arial"/>
          <w:color w:val="000000"/>
        </w:rPr>
        <w:t xml:space="preserve">Una </w:t>
      </w:r>
      <w:r w:rsidRPr="006E391D">
        <w:rPr>
          <w:rFonts w:ascii="Arial" w:hAnsi="Arial" w:cs="Arial"/>
          <w:b/>
          <w:bCs/>
          <w:color w:val="000000"/>
        </w:rPr>
        <w:t xml:space="preserve">computadora de placa reducida </w:t>
      </w:r>
      <w:r w:rsidRPr="006E391D">
        <w:rPr>
          <w:rFonts w:ascii="Arial" w:hAnsi="Arial" w:cs="Arial"/>
          <w:color w:val="000000"/>
        </w:rPr>
        <w:t xml:space="preserve">(SBC, </w:t>
      </w:r>
      <w:r w:rsidRPr="006E391D">
        <w:rPr>
          <w:rFonts w:ascii="Arial" w:hAnsi="Arial" w:cs="Arial"/>
          <w:i/>
          <w:iCs/>
          <w:color w:val="222222"/>
          <w:shd w:val="clear" w:color="auto" w:fill="FFFFFF"/>
        </w:rPr>
        <w:t>Single Board Computer</w:t>
      </w:r>
      <w:r w:rsidRPr="006E391D">
        <w:rPr>
          <w:rFonts w:ascii="Arial" w:hAnsi="Arial" w:cs="Arial"/>
          <w:color w:val="000000"/>
        </w:rPr>
        <w:t>),</w:t>
      </w:r>
      <w:r w:rsidRPr="006E391D">
        <w:rPr>
          <w:rFonts w:ascii="Arial" w:hAnsi="Arial" w:cs="Arial"/>
          <w:b/>
          <w:bCs/>
          <w:color w:val="000000"/>
        </w:rPr>
        <w:t xml:space="preserve"> </w:t>
      </w:r>
      <w:r w:rsidRPr="006E391D">
        <w:rPr>
          <w:rFonts w:ascii="Arial" w:hAnsi="Arial" w:cs="Arial"/>
          <w:color w:val="000000"/>
        </w:rPr>
        <w:t xml:space="preserve">en cambio, es una computadora completa que integra todos los componentes necesarios, que definen a la misma, en un solo circuito (la placa madre o </w:t>
      </w:r>
      <w:r w:rsidRPr="006E391D">
        <w:rPr>
          <w:rFonts w:ascii="Arial" w:hAnsi="Arial" w:cs="Arial"/>
          <w:i/>
          <w:iCs/>
          <w:color w:val="000000"/>
        </w:rPr>
        <w:t>motherboard</w:t>
      </w:r>
      <w:r w:rsidRPr="006E391D">
        <w:rPr>
          <w:rFonts w:ascii="Arial" w:hAnsi="Arial" w:cs="Arial"/>
          <w:color w:val="000000"/>
        </w:rPr>
        <w:t xml:space="preserve">) con la particularidad de que la misma es de un tamaño mucho más reducido que el de una computadora </w:t>
      </w:r>
      <w:del w:id="303" w:author="Nahuel Defossé" w:date="2017-12-08T18:30:00Z">
        <w:r w:rsidRPr="006E391D" w:rsidDel="008F3D32">
          <w:rPr>
            <w:rFonts w:ascii="Arial" w:hAnsi="Arial" w:cs="Arial"/>
            <w:color w:val="000000"/>
          </w:rPr>
          <w:delText xml:space="preserve">común </w:delText>
        </w:r>
      </w:del>
      <w:ins w:id="304" w:author="Nahuel Defossé" w:date="2017-12-08T18:30:00Z">
        <w:r w:rsidR="008F3D32">
          <w:rPr>
            <w:rFonts w:ascii="Arial" w:hAnsi="Arial" w:cs="Arial"/>
            <w:color w:val="000000"/>
          </w:rPr>
          <w:t>tradicional</w:t>
        </w:r>
      </w:ins>
      <w:del w:id="305" w:author="Nahuel Defossé" w:date="2017-12-08T18:30:00Z">
        <w:r w:rsidRPr="006E391D" w:rsidDel="008F3D32">
          <w:rPr>
            <w:rFonts w:ascii="Arial" w:hAnsi="Arial" w:cs="Arial"/>
            <w:color w:val="000000"/>
          </w:rPr>
          <w:delText>y corriente como las PCs</w:delText>
        </w:r>
      </w:del>
      <w:r w:rsidRPr="006E391D">
        <w:rPr>
          <w:rFonts w:ascii="Arial" w:hAnsi="Arial" w:cs="Arial"/>
          <w:color w:val="000000"/>
        </w:rPr>
        <w:t xml:space="preserve">. Ejemplos típicos de este tipo de computadoras son </w:t>
      </w:r>
      <w:del w:id="306" w:author="Nahuel Defossé" w:date="2017-12-08T18:31:00Z">
        <w:r w:rsidRPr="006E391D" w:rsidDel="008F3D32">
          <w:rPr>
            <w:rFonts w:ascii="Arial" w:hAnsi="Arial" w:cs="Arial"/>
            <w:color w:val="000000"/>
          </w:rPr>
          <w:delText xml:space="preserve">tanto </w:delText>
        </w:r>
      </w:del>
      <w:r w:rsidRPr="006E391D">
        <w:rPr>
          <w:rFonts w:ascii="Arial" w:hAnsi="Arial" w:cs="Arial"/>
          <w:color w:val="000000"/>
        </w:rPr>
        <w:t xml:space="preserve">las </w:t>
      </w:r>
      <w:del w:id="307" w:author="Nahuel Defossé" w:date="2017-12-08T18:30:00Z">
        <w:r w:rsidRPr="006E391D" w:rsidDel="008F3D32">
          <w:rPr>
            <w:rFonts w:ascii="Arial" w:hAnsi="Arial" w:cs="Arial"/>
            <w:color w:val="000000"/>
          </w:rPr>
          <w:delText xml:space="preserve">arquitecturas </w:delText>
        </w:r>
      </w:del>
      <w:ins w:id="308" w:author="Nahuel Defossé" w:date="2017-12-08T18:30:00Z">
        <w:r w:rsidR="008F3D32">
          <w:rPr>
            <w:rFonts w:ascii="Arial" w:hAnsi="Arial" w:cs="Arial"/>
            <w:color w:val="000000"/>
          </w:rPr>
          <w:t>plataformas</w:t>
        </w:r>
        <w:r w:rsidR="008F3D32" w:rsidRPr="006E391D">
          <w:rPr>
            <w:rFonts w:ascii="Arial" w:hAnsi="Arial" w:cs="Arial"/>
            <w:color w:val="000000"/>
          </w:rPr>
          <w:t xml:space="preserve"> </w:t>
        </w:r>
      </w:ins>
      <w:r w:rsidRPr="006E391D">
        <w:rPr>
          <w:rFonts w:ascii="Arial" w:hAnsi="Arial" w:cs="Arial"/>
          <w:color w:val="000000"/>
        </w:rPr>
        <w:t xml:space="preserve">Arduino </w:t>
      </w:r>
      <w:del w:id="309" w:author="Nahuel Defossé" w:date="2017-12-08T18:31:00Z">
        <w:r w:rsidRPr="006E391D" w:rsidDel="008F3D32">
          <w:rPr>
            <w:rFonts w:ascii="Arial" w:hAnsi="Arial" w:cs="Arial"/>
            <w:color w:val="000000"/>
          </w:rPr>
          <w:delText xml:space="preserve">como </w:delText>
        </w:r>
      </w:del>
      <w:ins w:id="310" w:author="Nahuel Defossé" w:date="2017-12-08T18:31:00Z">
        <w:r w:rsidR="008F3D32">
          <w:rPr>
            <w:rFonts w:ascii="Arial" w:hAnsi="Arial" w:cs="Arial"/>
            <w:color w:val="000000"/>
          </w:rPr>
          <w:t>y</w:t>
        </w:r>
        <w:r w:rsidR="008F3D32" w:rsidRPr="006E391D">
          <w:rPr>
            <w:rFonts w:ascii="Arial" w:hAnsi="Arial" w:cs="Arial"/>
            <w:color w:val="000000"/>
          </w:rPr>
          <w:t xml:space="preserve"> </w:t>
        </w:r>
      </w:ins>
      <w:r w:rsidRPr="006E391D">
        <w:rPr>
          <w:rFonts w:ascii="Arial" w:hAnsi="Arial" w:cs="Arial"/>
          <w:color w:val="000000"/>
        </w:rPr>
        <w:t>Raspberry Pi.</w:t>
      </w:r>
    </w:p>
    <w:p w14:paraId="1947705E"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En el caso de Arduino, dentro de su placa se integra un microcontrolador para el procesamiento de sus órdenes programadas, en cambio, Raspberry Pi integra un microprocesador con capacidades de ejecutar un sistema operativo con interfaz gráfica. </w:t>
      </w:r>
    </w:p>
    <w:p w14:paraId="64AE8FBA" w14:textId="77777777" w:rsidR="00EA0B66" w:rsidRDefault="00EA0B66" w:rsidP="00EA0B66">
      <w:pPr>
        <w:pStyle w:val="NormalWeb"/>
        <w:spacing w:before="0" w:beforeAutospacing="0" w:after="0" w:afterAutospacing="0"/>
      </w:pPr>
      <w:r>
        <w:t> </w:t>
      </w:r>
    </w:p>
    <w:p w14:paraId="17CCBAA6" w14:textId="0E7F3E81" w:rsidR="00EA0B66" w:rsidRPr="00EA0B66" w:rsidRDefault="00EA0B66" w:rsidP="00EA0B66">
      <w:pPr>
        <w:pStyle w:val="Ttulo2"/>
        <w:rPr>
          <w:b/>
          <w:sz w:val="32"/>
          <w:szCs w:val="32"/>
        </w:rPr>
      </w:pPr>
      <w:bookmarkStart w:id="311" w:name="_Toc502153562"/>
      <w:r w:rsidRPr="00EA0B66">
        <w:rPr>
          <w:b/>
          <w:sz w:val="32"/>
          <w:szCs w:val="32"/>
        </w:rPr>
        <w:lastRenderedPageBreak/>
        <w:t xml:space="preserve">2.5. Comunicación entre distintas </w:t>
      </w:r>
      <w:commentRangeStart w:id="312"/>
      <w:del w:id="313" w:author="Nahuel Defossé" w:date="2017-12-08T18:32:00Z">
        <w:r w:rsidRPr="00EA0B66" w:rsidDel="008F3D32">
          <w:rPr>
            <w:b/>
            <w:sz w:val="32"/>
            <w:szCs w:val="32"/>
          </w:rPr>
          <w:delText xml:space="preserve">arquitecturas </w:delText>
        </w:r>
      </w:del>
      <w:commentRangeEnd w:id="312"/>
      <w:ins w:id="314" w:author="Nahuel Defossé" w:date="2017-12-08T18:32:00Z">
        <w:r w:rsidR="008F3D32">
          <w:rPr>
            <w:b/>
            <w:sz w:val="32"/>
            <w:szCs w:val="32"/>
          </w:rPr>
          <w:t>plataformas</w:t>
        </w:r>
        <w:r w:rsidR="008F3D32" w:rsidRPr="00EA0B66">
          <w:rPr>
            <w:b/>
            <w:sz w:val="32"/>
            <w:szCs w:val="32"/>
          </w:rPr>
          <w:t xml:space="preserve"> </w:t>
        </w:r>
      </w:ins>
      <w:r w:rsidR="008F3D32">
        <w:rPr>
          <w:rStyle w:val="Refdecomentario"/>
          <w:color w:val="000000"/>
        </w:rPr>
        <w:commentReference w:id="312"/>
      </w:r>
      <w:r w:rsidRPr="00EA0B66">
        <w:rPr>
          <w:b/>
          <w:sz w:val="32"/>
          <w:szCs w:val="32"/>
        </w:rPr>
        <w:t>de cómputo</w:t>
      </w:r>
      <w:bookmarkEnd w:id="311"/>
    </w:p>
    <w:p w14:paraId="2421313F" w14:textId="77777777" w:rsidR="00EA0B66" w:rsidRDefault="00EA0B66" w:rsidP="00EA0B66">
      <w:pPr>
        <w:pStyle w:val="NormalWeb"/>
        <w:spacing w:before="0" w:beforeAutospacing="0" w:after="0" w:afterAutospacing="0"/>
      </w:pPr>
      <w:r>
        <w:t> </w:t>
      </w:r>
    </w:p>
    <w:p w14:paraId="286B078B" w14:textId="07E32BDF" w:rsidR="00EA0B66" w:rsidRPr="006E391D" w:rsidRDefault="00EA0B66" w:rsidP="00EA0B66">
      <w:pPr>
        <w:pStyle w:val="NormalWeb"/>
        <w:spacing w:before="0" w:beforeAutospacing="0" w:after="0" w:afterAutospacing="0"/>
        <w:jc w:val="both"/>
      </w:pPr>
      <w:r w:rsidRPr="006E391D">
        <w:rPr>
          <w:rFonts w:ascii="Arial" w:hAnsi="Arial" w:cs="Arial"/>
          <w:color w:val="000000"/>
        </w:rPr>
        <w:t>Existen diversos medios de comunicación entre las PCs y las</w:t>
      </w:r>
      <w:ins w:id="315" w:author="Agustin Schlapp" w:date="2017-12-18T13:07:00Z">
        <w:r w:rsidR="00670996">
          <w:rPr>
            <w:rFonts w:ascii="Arial" w:hAnsi="Arial" w:cs="Arial"/>
            <w:color w:val="000000"/>
          </w:rPr>
          <w:t xml:space="preserve"> SBCs </w:t>
        </w:r>
      </w:ins>
      <w:del w:id="316" w:author="Agustin Schlapp" w:date="2017-12-18T13:07:00Z">
        <w:r w:rsidRPr="006E391D" w:rsidDel="00670996">
          <w:rPr>
            <w:rFonts w:ascii="Arial" w:hAnsi="Arial" w:cs="Arial"/>
            <w:color w:val="000000"/>
          </w:rPr>
          <w:delText xml:space="preserve"> </w:delText>
        </w:r>
        <w:commentRangeStart w:id="317"/>
        <w:r w:rsidRPr="006E391D" w:rsidDel="00670996">
          <w:rPr>
            <w:rFonts w:ascii="Arial" w:hAnsi="Arial" w:cs="Arial"/>
            <w:color w:val="000000"/>
          </w:rPr>
          <w:delText xml:space="preserve">computadoras de placa reducida </w:delText>
        </w:r>
      </w:del>
      <w:commentRangeEnd w:id="317"/>
      <w:r w:rsidR="008F3D32">
        <w:rPr>
          <w:rStyle w:val="Refdecomentario"/>
          <w:rFonts w:ascii="Calibri" w:eastAsia="Calibri" w:hAnsi="Calibri" w:cs="Calibri"/>
          <w:color w:val="000000"/>
        </w:rPr>
        <w:commentReference w:id="317"/>
      </w:r>
      <w:r w:rsidRPr="006E391D">
        <w:rPr>
          <w:rFonts w:ascii="Arial" w:hAnsi="Arial" w:cs="Arial"/>
          <w:color w:val="000000"/>
        </w:rPr>
        <w:t>o de dispositivos de cómputo entre sí, a continuación, se listan algunos de ellos:</w:t>
      </w:r>
    </w:p>
    <w:p w14:paraId="2D0D282E" w14:textId="77777777" w:rsidR="00EA0B66" w:rsidRPr="006E391D" w:rsidRDefault="00EA0B66" w:rsidP="00EA0B66">
      <w:pPr>
        <w:pStyle w:val="NormalWeb"/>
        <w:spacing w:before="0" w:beforeAutospacing="0" w:after="0" w:afterAutospacing="0"/>
        <w:jc w:val="both"/>
      </w:pPr>
      <w:r w:rsidRPr="006E391D">
        <w:t> </w:t>
      </w:r>
    </w:p>
    <w:p w14:paraId="6CCB2787" w14:textId="77777777" w:rsidR="00EA0B66" w:rsidRPr="006E391D" w:rsidRDefault="00EA0B66" w:rsidP="00EA0B66">
      <w:pPr>
        <w:pStyle w:val="NormalWeb"/>
        <w:numPr>
          <w:ilvl w:val="0"/>
          <w:numId w:val="7"/>
        </w:numPr>
        <w:spacing w:before="0" w:beforeAutospacing="0" w:after="0" w:afterAutospacing="0"/>
        <w:jc w:val="both"/>
        <w:textAlignment w:val="baseline"/>
        <w:rPr>
          <w:rFonts w:ascii="Arial" w:hAnsi="Arial" w:cs="Arial"/>
          <w:color w:val="000000"/>
        </w:rPr>
      </w:pPr>
      <w:r w:rsidRPr="006E391D">
        <w:rPr>
          <w:rFonts w:ascii="Arial" w:hAnsi="Arial" w:cs="Arial"/>
          <w:color w:val="000000"/>
          <w:u w:val="single"/>
        </w:rPr>
        <w:t>Serial</w:t>
      </w:r>
      <w:r w:rsidRPr="006E391D">
        <w:rPr>
          <w:rFonts w:ascii="Arial" w:hAnsi="Arial" w:cs="Arial"/>
          <w:color w:val="000000"/>
        </w:rPr>
        <w:t>: La comunicación serie o serial es una interfaz de comunicación de datos digitales que nos permite establecer transferencia de información entre varios dispositivos. Un puerto es el nombre genérico con que denominamos a las interfaces, físicas o virtuales, que permite esta comunicación entre dispositivos. Un puerto serie envía la información mediante una secuencia de bits. Para ello se necesitan al menos dos conectores para realizar la comunicación de datos, RX (recepción) y TX (transmisión). Las placas Arduino actuales cuenta con un puerto USB para realizar este tipo de comunicación y es su principal interfaz para conectarlos a una PC donde cargar la secuencia de órdenes que luego ejecutará.</w:t>
      </w:r>
    </w:p>
    <w:p w14:paraId="48B8566F" w14:textId="77777777" w:rsidR="00EA0B66" w:rsidRPr="006E391D" w:rsidRDefault="00EA0B66" w:rsidP="00EA0B66">
      <w:pPr>
        <w:pStyle w:val="NormalWeb"/>
        <w:numPr>
          <w:ilvl w:val="0"/>
          <w:numId w:val="7"/>
        </w:numPr>
        <w:spacing w:before="0" w:beforeAutospacing="0" w:after="0" w:afterAutospacing="0"/>
        <w:jc w:val="both"/>
        <w:textAlignment w:val="baseline"/>
        <w:rPr>
          <w:rFonts w:ascii="Arial" w:hAnsi="Arial" w:cs="Arial"/>
          <w:color w:val="000000"/>
        </w:rPr>
      </w:pPr>
      <w:r w:rsidRPr="006E391D">
        <w:rPr>
          <w:rFonts w:ascii="Arial" w:hAnsi="Arial" w:cs="Arial"/>
          <w:color w:val="000000"/>
          <w:u w:val="single"/>
        </w:rPr>
        <w:t>Inalámbricas</w:t>
      </w:r>
      <w:r w:rsidRPr="006E391D">
        <w:rPr>
          <w:rFonts w:ascii="Arial" w:hAnsi="Arial" w:cs="Arial"/>
          <w:color w:val="000000"/>
        </w:rPr>
        <w:t>: Los medios de comunicación inalámbricos, para computadoras, han evolucionado de forma exponencial desde su aparición. Su gran ventaja, como su nombre lo dice, es que no necesitan de un medio de propagación físico (como los cables) para la transmisión de los datos, sino que, para el envío de los mismo se utiliza la modulación de ondas electromagnéticas a través del espacio. Existen diversos tipos, con grandes diferencias en cuanto a velocidades y rangos de alcance. En cuanto para la robótica podemos encontrar dispositivos que nos permitan conectar computadoras de placas reducidas con diversos computadores por medio de:</w:t>
      </w:r>
    </w:p>
    <w:p w14:paraId="62D8CBD8" w14:textId="65A9247C" w:rsidR="00EA0B66" w:rsidRPr="006E391D" w:rsidRDefault="00EA0B66" w:rsidP="00EA0B66">
      <w:pPr>
        <w:pStyle w:val="NormalWeb"/>
        <w:numPr>
          <w:ilvl w:val="1"/>
          <w:numId w:val="7"/>
        </w:numPr>
        <w:spacing w:before="0" w:beforeAutospacing="0" w:after="0" w:afterAutospacing="0"/>
        <w:jc w:val="both"/>
        <w:textAlignment w:val="baseline"/>
        <w:rPr>
          <w:rFonts w:ascii="Arial" w:hAnsi="Arial" w:cs="Arial"/>
          <w:color w:val="000000"/>
        </w:rPr>
      </w:pPr>
      <w:r w:rsidRPr="006E391D">
        <w:rPr>
          <w:rFonts w:ascii="Arial" w:hAnsi="Arial" w:cs="Arial"/>
          <w:i/>
          <w:iCs/>
          <w:color w:val="000000"/>
        </w:rPr>
        <w:t>Radiofrecuencia</w:t>
      </w:r>
      <w:r w:rsidRPr="006E391D">
        <w:rPr>
          <w:rFonts w:ascii="Arial" w:hAnsi="Arial" w:cs="Arial"/>
          <w:color w:val="000000"/>
        </w:rPr>
        <w:t xml:space="preserve">: Existen módulos compatibles con Arduino, como el módulo de radiofrecuencia RF 433Mhz, que nos permiten conectar dos </w:t>
      </w:r>
      <w:del w:id="318" w:author="Nahuel Defossé" w:date="2017-12-08T18:35:00Z">
        <w:r w:rsidRPr="006E391D" w:rsidDel="007C5379">
          <w:rPr>
            <w:rFonts w:ascii="Arial" w:hAnsi="Arial" w:cs="Arial"/>
            <w:color w:val="000000"/>
          </w:rPr>
          <w:delText xml:space="preserve">plaquetas </w:delText>
        </w:r>
      </w:del>
      <w:ins w:id="319" w:author="Nahuel Defossé" w:date="2017-12-08T18:35:00Z">
        <w:r w:rsidR="007C5379">
          <w:rPr>
            <w:rFonts w:ascii="Arial" w:hAnsi="Arial" w:cs="Arial"/>
            <w:color w:val="000000"/>
          </w:rPr>
          <w:t>dispositivos</w:t>
        </w:r>
        <w:r w:rsidR="007C5379" w:rsidRPr="006E391D">
          <w:rPr>
            <w:rFonts w:ascii="Arial" w:hAnsi="Arial" w:cs="Arial"/>
            <w:color w:val="000000"/>
          </w:rPr>
          <w:t xml:space="preserve"> </w:t>
        </w:r>
      </w:ins>
      <w:r w:rsidRPr="006E391D">
        <w:rPr>
          <w:rFonts w:ascii="Arial" w:hAnsi="Arial" w:cs="Arial"/>
          <w:color w:val="000000"/>
        </w:rPr>
        <w:t>de este tipo entre sí de forma inalámbrica a través de radiofrecuencia.</w:t>
      </w:r>
    </w:p>
    <w:p w14:paraId="32111069" w14:textId="43086499" w:rsidR="00EA0B66" w:rsidRPr="006E391D" w:rsidRDefault="00EA0B66" w:rsidP="00EA0B66">
      <w:pPr>
        <w:pStyle w:val="NormalWeb"/>
        <w:numPr>
          <w:ilvl w:val="1"/>
          <w:numId w:val="7"/>
        </w:numPr>
        <w:spacing w:before="0" w:beforeAutospacing="0" w:after="0" w:afterAutospacing="0"/>
        <w:jc w:val="both"/>
        <w:textAlignment w:val="baseline"/>
        <w:rPr>
          <w:rFonts w:ascii="Arial" w:hAnsi="Arial" w:cs="Arial"/>
          <w:color w:val="000000"/>
        </w:rPr>
      </w:pPr>
      <w:r w:rsidRPr="006E391D">
        <w:rPr>
          <w:rFonts w:ascii="Arial" w:hAnsi="Arial" w:cs="Arial"/>
          <w:i/>
          <w:iCs/>
          <w:color w:val="000000"/>
        </w:rPr>
        <w:t>Infrarrojo</w:t>
      </w:r>
      <w:r w:rsidRPr="006E391D">
        <w:rPr>
          <w:rFonts w:ascii="Arial" w:hAnsi="Arial" w:cs="Arial"/>
          <w:color w:val="000000"/>
        </w:rPr>
        <w:t xml:space="preserve">: Las redes de luz infrarroja están limitadas por el espacio, se utilizan por lo general en dispositivos que se encuentran en un mismo espacio físico como un cuarto o un piso. </w:t>
      </w:r>
      <w:del w:id="320" w:author="Agustin Schlapp" w:date="2017-12-18T13:09:00Z">
        <w:r w:rsidRPr="006E391D" w:rsidDel="00670996">
          <w:rPr>
            <w:rFonts w:ascii="Arial" w:hAnsi="Arial" w:cs="Arial"/>
            <w:color w:val="000000"/>
          </w:rPr>
          <w:delText>Como su nombre lo indica se u</w:delText>
        </w:r>
      </w:del>
      <w:ins w:id="321" w:author="Agustin Schlapp" w:date="2017-12-18T13:09:00Z">
        <w:r w:rsidR="00670996">
          <w:rPr>
            <w:rFonts w:ascii="Arial" w:hAnsi="Arial" w:cs="Arial"/>
            <w:color w:val="000000"/>
          </w:rPr>
          <w:t>U</w:t>
        </w:r>
      </w:ins>
      <w:r w:rsidRPr="006E391D">
        <w:rPr>
          <w:rFonts w:ascii="Arial" w:hAnsi="Arial" w:cs="Arial"/>
          <w:color w:val="000000"/>
        </w:rPr>
        <w:t>tilizan</w:t>
      </w:r>
      <w:ins w:id="322" w:author="Agustin Schlapp" w:date="2017-12-18T13:10:00Z">
        <w:r w:rsidR="00670996">
          <w:rPr>
            <w:rFonts w:ascii="Arial" w:hAnsi="Arial" w:cs="Arial"/>
            <w:color w:val="000000"/>
          </w:rPr>
          <w:t xml:space="preserve"> </w:t>
        </w:r>
      </w:ins>
      <w:del w:id="323" w:author="Agustin Schlapp" w:date="2017-12-18T13:10:00Z">
        <w:r w:rsidRPr="006E391D" w:rsidDel="00670996">
          <w:rPr>
            <w:rFonts w:ascii="Arial" w:hAnsi="Arial" w:cs="Arial"/>
            <w:color w:val="000000"/>
          </w:rPr>
          <w:delText xml:space="preserve"> </w:delText>
        </w:r>
        <w:commentRangeStart w:id="324"/>
        <w:r w:rsidRPr="006E391D" w:rsidDel="00670996">
          <w:rPr>
            <w:rFonts w:ascii="Arial" w:hAnsi="Arial" w:cs="Arial"/>
            <w:color w:val="000000"/>
          </w:rPr>
          <w:delText xml:space="preserve">leds </w:delText>
        </w:r>
        <w:commentRangeEnd w:id="324"/>
        <w:r w:rsidR="007C5379" w:rsidDel="00670996">
          <w:rPr>
            <w:rStyle w:val="Refdecomentario"/>
            <w:rFonts w:ascii="Calibri" w:eastAsia="Calibri" w:hAnsi="Calibri" w:cs="Calibri"/>
            <w:color w:val="000000"/>
          </w:rPr>
          <w:commentReference w:id="324"/>
        </w:r>
        <w:r w:rsidRPr="006E391D" w:rsidDel="00670996">
          <w:rPr>
            <w:rFonts w:ascii="Arial" w:hAnsi="Arial" w:cs="Arial"/>
            <w:color w:val="000000"/>
          </w:rPr>
          <w:delText xml:space="preserve">de </w:delText>
        </w:r>
      </w:del>
      <w:r w:rsidRPr="006E391D">
        <w:rPr>
          <w:rFonts w:ascii="Arial" w:hAnsi="Arial" w:cs="Arial"/>
          <w:color w:val="000000"/>
        </w:rPr>
        <w:t xml:space="preserve">luz infrarroja </w:t>
      </w:r>
      <w:ins w:id="325" w:author="Agustin Schlapp" w:date="2017-12-18T13:10:00Z">
        <w:r w:rsidR="00670996">
          <w:rPr>
            <w:rFonts w:ascii="Arial" w:hAnsi="Arial" w:cs="Arial"/>
            <w:color w:val="000000"/>
          </w:rPr>
          <w:t xml:space="preserve">tanto como </w:t>
        </w:r>
      </w:ins>
      <w:r w:rsidRPr="006E391D">
        <w:rPr>
          <w:rFonts w:ascii="Arial" w:hAnsi="Arial" w:cs="Arial"/>
          <w:color w:val="000000"/>
        </w:rPr>
        <w:t xml:space="preserve">para la transmisión </w:t>
      </w:r>
      <w:ins w:id="326" w:author="Agustin Schlapp" w:date="2017-12-18T13:10:00Z">
        <w:r w:rsidR="00670996">
          <w:rPr>
            <w:rFonts w:ascii="Arial" w:hAnsi="Arial" w:cs="Arial"/>
            <w:color w:val="000000"/>
          </w:rPr>
          <w:t>como para la</w:t>
        </w:r>
      </w:ins>
      <w:del w:id="327" w:author="Agustin Schlapp" w:date="2017-12-18T13:10:00Z">
        <w:r w:rsidRPr="006E391D" w:rsidDel="00670996">
          <w:rPr>
            <w:rFonts w:ascii="Arial" w:hAnsi="Arial" w:cs="Arial"/>
            <w:color w:val="000000"/>
          </w:rPr>
          <w:delText>y</w:delText>
        </w:r>
      </w:del>
      <w:r w:rsidRPr="006E391D">
        <w:rPr>
          <w:rFonts w:ascii="Arial" w:hAnsi="Arial" w:cs="Arial"/>
          <w:color w:val="000000"/>
        </w:rPr>
        <w:t xml:space="preserve"> recepción de datos.</w:t>
      </w:r>
    </w:p>
    <w:p w14:paraId="53AF580C" w14:textId="77777777" w:rsidR="00EA0B66" w:rsidRPr="006E391D" w:rsidRDefault="00EA0B66" w:rsidP="00EA0B66">
      <w:pPr>
        <w:pStyle w:val="NormalWeb"/>
        <w:numPr>
          <w:ilvl w:val="1"/>
          <w:numId w:val="7"/>
        </w:numPr>
        <w:spacing w:before="0" w:beforeAutospacing="0" w:after="0" w:afterAutospacing="0"/>
        <w:jc w:val="both"/>
        <w:textAlignment w:val="baseline"/>
        <w:rPr>
          <w:rFonts w:ascii="Arial" w:hAnsi="Arial" w:cs="Arial"/>
          <w:color w:val="000000"/>
        </w:rPr>
      </w:pPr>
      <w:r w:rsidRPr="006E391D">
        <w:rPr>
          <w:rFonts w:ascii="Arial" w:hAnsi="Arial" w:cs="Arial"/>
          <w:i/>
          <w:iCs/>
          <w:color w:val="000000"/>
        </w:rPr>
        <w:t>Bluetooth</w:t>
      </w:r>
      <w:r w:rsidRPr="006E391D">
        <w:rPr>
          <w:rFonts w:ascii="Arial" w:hAnsi="Arial" w:cs="Arial"/>
          <w:color w:val="000000"/>
        </w:rPr>
        <w:t xml:space="preserve">: Es una especificación industrial que permite crear redes inalámbricas de área personal (WPAN), mediante un enlace de radiofrecuencia que trabaja en la banda ISM (Industrial Scientific and Medical) de 2.4 GHz posibilitando la transmisión de voz y datos. </w:t>
      </w:r>
    </w:p>
    <w:p w14:paraId="08D19E47" w14:textId="77777777" w:rsidR="00EA0B66" w:rsidRPr="006E391D" w:rsidRDefault="00EA0B66" w:rsidP="00EA0B66">
      <w:pPr>
        <w:pStyle w:val="NormalWeb"/>
        <w:numPr>
          <w:ilvl w:val="1"/>
          <w:numId w:val="7"/>
        </w:numPr>
        <w:spacing w:before="0" w:beforeAutospacing="0" w:after="0" w:afterAutospacing="0"/>
        <w:jc w:val="both"/>
        <w:textAlignment w:val="baseline"/>
        <w:rPr>
          <w:rFonts w:ascii="Arial" w:hAnsi="Arial" w:cs="Arial"/>
          <w:color w:val="000000"/>
        </w:rPr>
      </w:pPr>
      <w:r w:rsidRPr="006E391D">
        <w:rPr>
          <w:rFonts w:ascii="Arial" w:hAnsi="Arial" w:cs="Arial"/>
          <w:i/>
          <w:iCs/>
          <w:color w:val="000000"/>
        </w:rPr>
        <w:t>Wifi</w:t>
      </w:r>
      <w:r w:rsidRPr="006E391D">
        <w:rPr>
          <w:rFonts w:ascii="Arial" w:hAnsi="Arial" w:cs="Arial"/>
          <w:color w:val="000000"/>
        </w:rPr>
        <w:t>: Este mecanismo de comunicación inalámbrica es el más popular entre computadoras de hoy en día. A su vez, es una marca de la Alianza Wi-fi la cual certifica que los dispositivos cumplan con los estándares IEEE 802.11 vigentes relacionados a redes inalámbricas de área local.</w:t>
      </w:r>
    </w:p>
    <w:p w14:paraId="6CB1BC11" w14:textId="0212983D" w:rsidR="00902329" w:rsidRDefault="00EA0B66" w:rsidP="00EA0B66">
      <w:pPr>
        <w:pStyle w:val="NormalWeb"/>
        <w:spacing w:before="0" w:beforeAutospacing="0" w:after="0" w:afterAutospacing="0"/>
        <w:rPr>
          <w:ins w:id="328" w:author="Agustin Schlapp" w:date="2017-12-18T13:15:00Z"/>
        </w:rPr>
      </w:pPr>
      <w:r>
        <w:t> </w:t>
      </w:r>
    </w:p>
    <w:p w14:paraId="1E670F57" w14:textId="77777777" w:rsidR="00902329" w:rsidRDefault="00902329">
      <w:pPr>
        <w:rPr>
          <w:ins w:id="329" w:author="Agustin Schlapp" w:date="2017-12-18T13:15:00Z"/>
          <w:rFonts w:ascii="Times New Roman" w:eastAsia="Times New Roman" w:hAnsi="Times New Roman" w:cs="Times New Roman"/>
          <w:color w:val="auto"/>
          <w:sz w:val="24"/>
          <w:szCs w:val="24"/>
        </w:rPr>
      </w:pPr>
      <w:ins w:id="330" w:author="Agustin Schlapp" w:date="2017-12-18T13:15:00Z">
        <w:r>
          <w:br w:type="page"/>
        </w:r>
      </w:ins>
    </w:p>
    <w:p w14:paraId="6CAB48BE" w14:textId="1C28E578" w:rsidR="00EA0B66" w:rsidDel="00902329" w:rsidRDefault="00EA0B66" w:rsidP="00EA0B66">
      <w:pPr>
        <w:pStyle w:val="NormalWeb"/>
        <w:spacing w:before="0" w:beforeAutospacing="0" w:after="0" w:afterAutospacing="0"/>
        <w:rPr>
          <w:del w:id="331" w:author="Agustin Schlapp" w:date="2017-12-18T13:15:00Z"/>
        </w:rPr>
      </w:pPr>
    </w:p>
    <w:p w14:paraId="7988D3CE" w14:textId="77777777" w:rsidR="00EA0B66" w:rsidRPr="00EA0B66" w:rsidRDefault="00EA0B66" w:rsidP="00EA0B66">
      <w:pPr>
        <w:pStyle w:val="Ttulo2"/>
        <w:rPr>
          <w:b/>
          <w:sz w:val="32"/>
          <w:szCs w:val="32"/>
        </w:rPr>
      </w:pPr>
      <w:bookmarkStart w:id="332" w:name="_Toc502153563"/>
      <w:r w:rsidRPr="00EA0B66">
        <w:rPr>
          <w:b/>
          <w:sz w:val="32"/>
          <w:szCs w:val="32"/>
        </w:rPr>
        <w:t>2.6 ¿Qué es un SAR (Sistema Autónomo Robótico)?</w:t>
      </w:r>
      <w:bookmarkEnd w:id="332"/>
    </w:p>
    <w:p w14:paraId="11327AF4" w14:textId="77777777" w:rsidR="00EA0B66" w:rsidRDefault="00EA0B66" w:rsidP="00EA0B66">
      <w:pPr>
        <w:pStyle w:val="NormalWeb"/>
        <w:spacing w:before="0" w:beforeAutospacing="0" w:after="0" w:afterAutospacing="0"/>
      </w:pPr>
      <w:r>
        <w:t> </w:t>
      </w:r>
    </w:p>
    <w:p w14:paraId="58A39285" w14:textId="7DB3F74E"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Se le </w:t>
      </w:r>
      <w:commentRangeStart w:id="333"/>
      <w:commentRangeStart w:id="334"/>
      <w:r w:rsidRPr="006E391D">
        <w:rPr>
          <w:rFonts w:ascii="Arial" w:hAnsi="Arial" w:cs="Arial"/>
          <w:color w:val="000000"/>
        </w:rPr>
        <w:t xml:space="preserve">considera </w:t>
      </w:r>
      <w:commentRangeEnd w:id="333"/>
      <w:r w:rsidR="00A52599">
        <w:rPr>
          <w:rStyle w:val="Refdecomentario"/>
          <w:rFonts w:ascii="Calibri" w:eastAsia="Calibri" w:hAnsi="Calibri" w:cs="Calibri"/>
          <w:color w:val="000000"/>
        </w:rPr>
        <w:commentReference w:id="333"/>
      </w:r>
      <w:commentRangeEnd w:id="334"/>
      <w:r w:rsidR="00362CF4">
        <w:rPr>
          <w:rStyle w:val="Refdecomentario"/>
          <w:rFonts w:ascii="Calibri" w:eastAsia="Calibri" w:hAnsi="Calibri" w:cs="Calibri"/>
          <w:color w:val="000000"/>
        </w:rPr>
        <w:commentReference w:id="334"/>
      </w:r>
      <w:r w:rsidRPr="006E391D">
        <w:rPr>
          <w:rFonts w:ascii="Arial" w:hAnsi="Arial" w:cs="Arial"/>
          <w:color w:val="000000"/>
        </w:rPr>
        <w:t>SAR o sistema autónomo robótico a aquellos robots que presentan cierto grado de autonomía (</w:t>
      </w:r>
      <w:commentRangeStart w:id="335"/>
      <w:r w:rsidRPr="006E391D">
        <w:rPr>
          <w:rFonts w:ascii="Arial" w:hAnsi="Arial" w:cs="Arial"/>
          <w:color w:val="000000"/>
        </w:rPr>
        <w:t>Inteligencia artificial</w:t>
      </w:r>
      <w:commentRangeEnd w:id="335"/>
      <w:r w:rsidR="007257E5">
        <w:rPr>
          <w:rStyle w:val="Refdecomentario"/>
          <w:rFonts w:ascii="Calibri" w:eastAsia="Calibri" w:hAnsi="Calibri" w:cs="Calibri"/>
          <w:color w:val="000000"/>
        </w:rPr>
        <w:commentReference w:id="335"/>
      </w:r>
      <w:ins w:id="336" w:author="Agustin Schlapp" w:date="2017-12-18T13:21:00Z">
        <w:r w:rsidR="00902329">
          <w:rPr>
            <w:rStyle w:val="Refdenotaalpie"/>
            <w:rFonts w:ascii="Arial" w:hAnsi="Arial" w:cs="Arial"/>
            <w:color w:val="000000"/>
          </w:rPr>
          <w:footnoteReference w:id="4"/>
        </w:r>
      </w:ins>
      <w:r w:rsidRPr="006E391D">
        <w:rPr>
          <w:rFonts w:ascii="Arial" w:hAnsi="Arial" w:cs="Arial"/>
          <w:color w:val="000000"/>
        </w:rPr>
        <w:t>)</w:t>
      </w:r>
      <w:ins w:id="359" w:author="Agustin Schlapp" w:date="2017-12-18T13:29:00Z">
        <w:r w:rsidR="00362CF4">
          <w:rPr>
            <w:rFonts w:ascii="Arial" w:hAnsi="Arial" w:cs="Arial"/>
            <w:color w:val="000000"/>
          </w:rPr>
          <w:t xml:space="preserve"> y que, </w:t>
        </w:r>
      </w:ins>
      <w:del w:id="360" w:author="Agustin Schlapp" w:date="2017-12-18T13:29:00Z">
        <w:r w:rsidRPr="006E391D" w:rsidDel="00362CF4">
          <w:rPr>
            <w:rFonts w:ascii="Arial" w:hAnsi="Arial" w:cs="Arial"/>
            <w:color w:val="000000"/>
          </w:rPr>
          <w:delText>. Tienen</w:delText>
        </w:r>
      </w:del>
      <w:ins w:id="361" w:author="Agustin Schlapp" w:date="2017-12-18T13:29:00Z">
        <w:r w:rsidR="00362CF4">
          <w:rPr>
            <w:rFonts w:ascii="Arial" w:hAnsi="Arial" w:cs="Arial"/>
            <w:color w:val="000000"/>
          </w:rPr>
          <w:t>cuentan con</w:t>
        </w:r>
      </w:ins>
      <w:r w:rsidRPr="006E391D">
        <w:rPr>
          <w:rFonts w:ascii="Arial" w:hAnsi="Arial" w:cs="Arial"/>
          <w:color w:val="000000"/>
        </w:rPr>
        <w:t xml:space="preserve"> la capacidad de testear su entorno (por medio de sensores) para decidir qué acciones realizar (por medio de actuadores). Por ende, </w:t>
      </w:r>
      <w:ins w:id="362" w:author="Agustin Schlapp" w:date="2017-12-18T13:31:00Z">
        <w:r w:rsidR="00362CF4">
          <w:rPr>
            <w:rFonts w:ascii="Arial" w:hAnsi="Arial" w:cs="Arial"/>
            <w:color w:val="000000"/>
          </w:rPr>
          <w:t>se puede</w:t>
        </w:r>
      </w:ins>
      <w:commentRangeStart w:id="363"/>
      <w:del w:id="364" w:author="Agustin Schlapp" w:date="2017-12-18T13:31:00Z">
        <w:r w:rsidRPr="006E391D" w:rsidDel="00362CF4">
          <w:rPr>
            <w:rFonts w:ascii="Arial" w:hAnsi="Arial" w:cs="Arial"/>
            <w:color w:val="000000"/>
          </w:rPr>
          <w:delText>podemos</w:delText>
        </w:r>
      </w:del>
      <w:r w:rsidRPr="006E391D">
        <w:rPr>
          <w:rFonts w:ascii="Arial" w:hAnsi="Arial" w:cs="Arial"/>
          <w:color w:val="000000"/>
        </w:rPr>
        <w:t xml:space="preserve"> </w:t>
      </w:r>
      <w:commentRangeEnd w:id="363"/>
      <w:r w:rsidR="007257E5">
        <w:rPr>
          <w:rStyle w:val="Refdecomentario"/>
          <w:rFonts w:ascii="Calibri" w:eastAsia="Calibri" w:hAnsi="Calibri" w:cs="Calibri"/>
          <w:color w:val="000000"/>
        </w:rPr>
        <w:commentReference w:id="363"/>
      </w:r>
      <w:r w:rsidRPr="006E391D">
        <w:rPr>
          <w:rFonts w:ascii="Arial" w:hAnsi="Arial" w:cs="Arial"/>
          <w:color w:val="000000"/>
        </w:rPr>
        <w:t>decir que, son sistemas dinámicos que consisten en un controlador electrónico acoplado a un cuerpo mecánico.</w:t>
      </w:r>
    </w:p>
    <w:p w14:paraId="1638D4C8" w14:textId="56795358"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En el desarrollo propuesto por esta tesina, se diseñó y armó un sistema autónomo robótico móvil que posee </w:t>
      </w:r>
      <w:del w:id="365" w:author="Nahuel Defossé" w:date="2017-12-08T18:41:00Z">
        <w:r w:rsidRPr="006E391D" w:rsidDel="007257E5">
          <w:rPr>
            <w:rFonts w:ascii="Arial" w:hAnsi="Arial" w:cs="Arial"/>
            <w:color w:val="000000"/>
          </w:rPr>
          <w:delText xml:space="preserve">su </w:delText>
        </w:r>
      </w:del>
      <w:ins w:id="366" w:author="Nahuel Defossé" w:date="2017-12-08T18:41:00Z">
        <w:r w:rsidR="007257E5">
          <w:rPr>
            <w:rFonts w:ascii="Arial" w:hAnsi="Arial" w:cs="Arial"/>
            <w:color w:val="000000"/>
          </w:rPr>
          <w:t>un cierto</w:t>
        </w:r>
        <w:r w:rsidR="007257E5" w:rsidRPr="006E391D">
          <w:rPr>
            <w:rFonts w:ascii="Arial" w:hAnsi="Arial" w:cs="Arial"/>
            <w:color w:val="000000"/>
          </w:rPr>
          <w:t xml:space="preserve"> </w:t>
        </w:r>
      </w:ins>
      <w:r w:rsidRPr="006E391D">
        <w:rPr>
          <w:rFonts w:ascii="Arial" w:hAnsi="Arial" w:cs="Arial"/>
          <w:color w:val="000000"/>
        </w:rPr>
        <w:t xml:space="preserve">grado de </w:t>
      </w:r>
      <w:commentRangeStart w:id="367"/>
      <w:r w:rsidRPr="006E391D">
        <w:rPr>
          <w:rFonts w:ascii="Arial" w:hAnsi="Arial" w:cs="Arial"/>
          <w:color w:val="000000"/>
        </w:rPr>
        <w:t>inteligencia</w:t>
      </w:r>
      <w:commentRangeEnd w:id="367"/>
      <w:r w:rsidR="007257E5">
        <w:rPr>
          <w:rStyle w:val="Refdecomentario"/>
          <w:rFonts w:ascii="Calibri" w:eastAsia="Calibri" w:hAnsi="Calibri" w:cs="Calibri"/>
          <w:color w:val="000000"/>
        </w:rPr>
        <w:commentReference w:id="367"/>
      </w:r>
      <w:r w:rsidRPr="006E391D">
        <w:rPr>
          <w:rFonts w:ascii="Arial" w:hAnsi="Arial" w:cs="Arial"/>
          <w:color w:val="000000"/>
        </w:rPr>
        <w:t xml:space="preserve">, pero a su vez, permite ser manipulado desde una aplicación web. </w:t>
      </w:r>
    </w:p>
    <w:p w14:paraId="1D47B5AE" w14:textId="77777777" w:rsidR="00EA0B66" w:rsidRDefault="00EA0B66" w:rsidP="00EA0B66">
      <w:pPr>
        <w:pStyle w:val="NormalWeb"/>
        <w:spacing w:before="0" w:beforeAutospacing="0" w:after="0" w:afterAutospacing="0"/>
        <w:rPr>
          <w:rFonts w:ascii="Arial" w:hAnsi="Arial" w:cs="Arial"/>
          <w:b/>
          <w:bCs/>
          <w:color w:val="000000"/>
          <w:sz w:val="22"/>
          <w:szCs w:val="22"/>
        </w:rPr>
      </w:pPr>
    </w:p>
    <w:p w14:paraId="63119074" w14:textId="77777777" w:rsidR="00EA0B66" w:rsidRPr="00EA0B66" w:rsidRDefault="00EA0B66" w:rsidP="00EA0B66">
      <w:pPr>
        <w:pStyle w:val="Ttulo2"/>
        <w:rPr>
          <w:b/>
          <w:sz w:val="32"/>
          <w:szCs w:val="32"/>
        </w:rPr>
      </w:pPr>
      <w:bookmarkStart w:id="368" w:name="_Toc502153564"/>
      <w:r w:rsidRPr="00EA0B66">
        <w:rPr>
          <w:b/>
          <w:sz w:val="32"/>
          <w:szCs w:val="32"/>
        </w:rPr>
        <w:t>2.7 La robótica en la educación</w:t>
      </w:r>
      <w:bookmarkEnd w:id="368"/>
    </w:p>
    <w:p w14:paraId="33DF8D7B" w14:textId="77777777" w:rsidR="00EA0B66" w:rsidRDefault="00EA0B66" w:rsidP="00EA0B66">
      <w:pPr>
        <w:pStyle w:val="NormalWeb"/>
        <w:spacing w:before="0" w:beforeAutospacing="0" w:after="0" w:afterAutospacing="0"/>
      </w:pPr>
      <w:r>
        <w:t> </w:t>
      </w:r>
    </w:p>
    <w:p w14:paraId="0D520963" w14:textId="1D30E563" w:rsidR="00354B67" w:rsidRDefault="00EA0B66" w:rsidP="00EA0B66">
      <w:pPr>
        <w:pStyle w:val="NormalWeb"/>
        <w:spacing w:before="0" w:beforeAutospacing="0" w:after="0" w:afterAutospacing="0"/>
        <w:jc w:val="both"/>
        <w:rPr>
          <w:ins w:id="369" w:author="Agustin Schlapp" w:date="2017-12-18T21:32:00Z"/>
          <w:rFonts w:ascii="Arial" w:hAnsi="Arial" w:cs="Arial"/>
          <w:color w:val="333333"/>
          <w:shd w:val="clear" w:color="auto" w:fill="FFFFFF"/>
        </w:rPr>
      </w:pPr>
      <w:commentRangeStart w:id="370"/>
      <w:r w:rsidRPr="006E391D">
        <w:rPr>
          <w:rFonts w:ascii="Arial" w:hAnsi="Arial" w:cs="Arial"/>
          <w:color w:val="333333"/>
          <w:shd w:val="clear" w:color="auto" w:fill="FFFFFF"/>
        </w:rPr>
        <w:t>En educación pueden diferenciarse dos tipos de uso de la programación y la robótica como apoyo en la clase: por un lado,</w:t>
      </w:r>
      <w:ins w:id="371" w:author="Agustin Schlapp" w:date="2017-12-18T21:30:00Z">
        <w:r w:rsidR="00354B67">
          <w:rPr>
            <w:rFonts w:ascii="Arial" w:hAnsi="Arial" w:cs="Arial"/>
            <w:color w:val="333333"/>
            <w:shd w:val="clear" w:color="auto" w:fill="FFFFFF"/>
          </w:rPr>
          <w:t xml:space="preserve"> </w:t>
        </w:r>
      </w:ins>
      <w:del w:id="372" w:author="Agustin Schlapp" w:date="2017-12-18T21:30:00Z">
        <w:r w:rsidRPr="006E391D" w:rsidDel="00E7345E">
          <w:rPr>
            <w:rFonts w:ascii="Arial" w:hAnsi="Arial" w:cs="Arial"/>
            <w:color w:val="333333"/>
            <w:shd w:val="clear" w:color="auto" w:fill="FFFFFF"/>
          </w:rPr>
          <w:delText xml:space="preserve"> </w:delText>
        </w:r>
      </w:del>
      <w:r w:rsidRPr="006E391D">
        <w:rPr>
          <w:rFonts w:ascii="Arial" w:hAnsi="Arial" w:cs="Arial"/>
          <w:color w:val="333333"/>
          <w:shd w:val="clear" w:color="auto" w:fill="FFFFFF"/>
        </w:rPr>
        <w:t xml:space="preserve">la robótica y la programación </w:t>
      </w:r>
      <w:ins w:id="373" w:author="Agustin Schlapp" w:date="2017-12-18T21:31:00Z">
        <w:r w:rsidR="00354B67">
          <w:rPr>
            <w:rFonts w:ascii="Arial" w:hAnsi="Arial" w:cs="Arial"/>
            <w:color w:val="333333"/>
            <w:shd w:val="clear" w:color="auto" w:fill="FFFFFF"/>
          </w:rPr>
          <w:t xml:space="preserve">como elemento </w:t>
        </w:r>
      </w:ins>
      <w:r w:rsidRPr="006E391D">
        <w:rPr>
          <w:rFonts w:ascii="Arial" w:hAnsi="Arial" w:cs="Arial"/>
          <w:color w:val="333333"/>
          <w:shd w:val="clear" w:color="auto" w:fill="FFFFFF"/>
        </w:rPr>
        <w:t>educacional,</w:t>
      </w:r>
      <w:ins w:id="374" w:author="Agustin Schlapp" w:date="2017-12-18T21:31:00Z">
        <w:r w:rsidR="00354B67">
          <w:rPr>
            <w:rFonts w:ascii="Arial" w:hAnsi="Arial" w:cs="Arial"/>
            <w:color w:val="333333"/>
            <w:shd w:val="clear" w:color="auto" w:fill="FFFFFF"/>
          </w:rPr>
          <w:t xml:space="preserve"> y por otro</w:t>
        </w:r>
      </w:ins>
      <w:ins w:id="375" w:author="Agustin Schlapp" w:date="2017-12-20T14:57:00Z">
        <w:r w:rsidR="00634348">
          <w:rPr>
            <w:rFonts w:ascii="Arial" w:hAnsi="Arial" w:cs="Arial"/>
            <w:color w:val="333333"/>
            <w:shd w:val="clear" w:color="auto" w:fill="FFFFFF"/>
          </w:rPr>
          <w:t>,</w:t>
        </w:r>
      </w:ins>
      <w:ins w:id="376" w:author="Agustin Schlapp" w:date="2017-12-18T21:31:00Z">
        <w:r w:rsidR="00354B67">
          <w:rPr>
            <w:rFonts w:ascii="Arial" w:hAnsi="Arial" w:cs="Arial"/>
            <w:color w:val="333333"/>
            <w:shd w:val="clear" w:color="auto" w:fill="FFFFFF"/>
          </w:rPr>
          <w:t xml:space="preserve"> como elemento soci</w:t>
        </w:r>
      </w:ins>
      <w:ins w:id="377" w:author="Agustin Schlapp" w:date="2017-12-18T21:32:00Z">
        <w:r w:rsidR="00354B67">
          <w:rPr>
            <w:rFonts w:ascii="Arial" w:hAnsi="Arial" w:cs="Arial"/>
            <w:color w:val="333333"/>
            <w:shd w:val="clear" w:color="auto" w:fill="FFFFFF"/>
          </w:rPr>
          <w:t>al.</w:t>
        </w:r>
      </w:ins>
    </w:p>
    <w:p w14:paraId="407DA285" w14:textId="77777777" w:rsidR="00634348" w:rsidRDefault="00634348" w:rsidP="00EA0B66">
      <w:pPr>
        <w:pStyle w:val="NormalWeb"/>
        <w:spacing w:before="0" w:beforeAutospacing="0" w:after="0" w:afterAutospacing="0"/>
        <w:jc w:val="both"/>
        <w:rPr>
          <w:ins w:id="378" w:author="Agustin Schlapp" w:date="2017-12-20T14:58:00Z"/>
          <w:rFonts w:ascii="Arial" w:hAnsi="Arial" w:cs="Arial"/>
          <w:color w:val="333333"/>
          <w:shd w:val="clear" w:color="auto" w:fill="FFFFFF"/>
        </w:rPr>
      </w:pPr>
      <w:ins w:id="379" w:author="Agustin Schlapp" w:date="2017-12-20T14:57:00Z">
        <w:r>
          <w:rPr>
            <w:rFonts w:ascii="Arial" w:hAnsi="Arial" w:cs="Arial"/>
            <w:color w:val="333333"/>
            <w:shd w:val="clear" w:color="auto" w:fill="FFFFFF"/>
          </w:rPr>
          <w:t>Como elemento educacional</w:t>
        </w:r>
      </w:ins>
      <w:del w:id="380" w:author="Agustin Schlapp" w:date="2017-12-20T14:57:00Z">
        <w:r w:rsidR="00EA0B66" w:rsidRPr="006E391D" w:rsidDel="00634348">
          <w:rPr>
            <w:rFonts w:ascii="Arial" w:hAnsi="Arial" w:cs="Arial"/>
            <w:color w:val="333333"/>
            <w:shd w:val="clear" w:color="auto" w:fill="FFFFFF"/>
          </w:rPr>
          <w:delText xml:space="preserve"> que</w:delText>
        </w:r>
      </w:del>
      <w:ins w:id="381" w:author="Agustin Schlapp" w:date="2017-12-20T14:57:00Z">
        <w:r>
          <w:rPr>
            <w:rFonts w:ascii="Arial" w:hAnsi="Arial" w:cs="Arial"/>
            <w:color w:val="333333"/>
            <w:shd w:val="clear" w:color="auto" w:fill="FFFFFF"/>
          </w:rPr>
          <w:t>,</w:t>
        </w:r>
      </w:ins>
      <w:r w:rsidR="00EA0B66" w:rsidRPr="006E391D">
        <w:rPr>
          <w:rFonts w:ascii="Arial" w:hAnsi="Arial" w:cs="Arial"/>
          <w:color w:val="333333"/>
          <w:shd w:val="clear" w:color="auto" w:fill="FFFFFF"/>
        </w:rPr>
        <w:t xml:space="preserve"> consiste en un conjunto de elementos físicos o de programación que motivan a los estudiantes a construir, programar, razonar de manera lógica y crear nuevas interfaces o dispositivos</w:t>
      </w:r>
      <w:ins w:id="382" w:author="Agustin Schlapp" w:date="2017-12-20T14:58:00Z">
        <w:r>
          <w:rPr>
            <w:rFonts w:ascii="Arial" w:hAnsi="Arial" w:cs="Arial"/>
            <w:color w:val="333333"/>
            <w:shd w:val="clear" w:color="auto" w:fill="FFFFFF"/>
          </w:rPr>
          <w:t>.</w:t>
        </w:r>
      </w:ins>
    </w:p>
    <w:p w14:paraId="22436B45" w14:textId="2B37408D" w:rsidR="00EA0B66" w:rsidRPr="006E391D" w:rsidDel="00CA4CA0" w:rsidRDefault="00634348" w:rsidP="00EA0B66">
      <w:pPr>
        <w:pStyle w:val="NormalWeb"/>
        <w:spacing w:before="0" w:beforeAutospacing="0" w:after="0" w:afterAutospacing="0"/>
        <w:jc w:val="both"/>
        <w:rPr>
          <w:del w:id="383" w:author="Agustin Schlapp" w:date="2017-12-21T18:10:00Z"/>
          <w:rFonts w:ascii="Arial" w:hAnsi="Arial" w:cs="Arial"/>
          <w:color w:val="333333"/>
          <w:shd w:val="clear" w:color="auto" w:fill="FFFFFF"/>
        </w:rPr>
      </w:pPr>
      <w:ins w:id="384" w:author="Agustin Schlapp" w:date="2017-12-20T14:58:00Z">
        <w:r>
          <w:rPr>
            <w:rFonts w:ascii="Arial" w:hAnsi="Arial" w:cs="Arial"/>
            <w:color w:val="333333"/>
            <w:shd w:val="clear" w:color="auto" w:fill="FFFFFF"/>
          </w:rPr>
          <w:t>Mientras que,</w:t>
        </w:r>
      </w:ins>
      <w:del w:id="385" w:author="Agustin Schlapp" w:date="2017-12-20T14:58:00Z">
        <w:r w:rsidR="00EA0B66" w:rsidRPr="006E391D" w:rsidDel="00634348">
          <w:rPr>
            <w:rFonts w:ascii="Arial" w:hAnsi="Arial" w:cs="Arial"/>
            <w:color w:val="333333"/>
            <w:shd w:val="clear" w:color="auto" w:fill="FFFFFF"/>
          </w:rPr>
          <w:delText>;</w:delText>
        </w:r>
      </w:del>
      <w:r w:rsidR="00EA0B66" w:rsidRPr="006E391D">
        <w:rPr>
          <w:rFonts w:ascii="Arial" w:hAnsi="Arial" w:cs="Arial"/>
          <w:color w:val="333333"/>
          <w:shd w:val="clear" w:color="auto" w:fill="FFFFFF"/>
        </w:rPr>
        <w:t xml:space="preserve"> por otro</w:t>
      </w:r>
      <w:ins w:id="386" w:author="Agustin Schlapp" w:date="2017-12-20T14:58:00Z">
        <w:r>
          <w:rPr>
            <w:rFonts w:ascii="Arial" w:hAnsi="Arial" w:cs="Arial"/>
            <w:color w:val="333333"/>
            <w:shd w:val="clear" w:color="auto" w:fill="FFFFFF"/>
          </w:rPr>
          <w:t xml:space="preserve"> lado</w:t>
        </w:r>
      </w:ins>
      <w:r w:rsidR="00EA0B66" w:rsidRPr="006E391D">
        <w:rPr>
          <w:rFonts w:ascii="Arial" w:hAnsi="Arial" w:cs="Arial"/>
          <w:color w:val="333333"/>
          <w:shd w:val="clear" w:color="auto" w:fill="FFFFFF"/>
        </w:rPr>
        <w:t>, la programación y la robótica</w:t>
      </w:r>
      <w:ins w:id="387" w:author="Agustin Schlapp" w:date="2017-12-20T14:59:00Z">
        <w:r>
          <w:rPr>
            <w:rFonts w:ascii="Arial" w:hAnsi="Arial" w:cs="Arial"/>
            <w:color w:val="333333"/>
            <w:shd w:val="clear" w:color="auto" w:fill="FFFFFF"/>
          </w:rPr>
          <w:t xml:space="preserve"> también es utilizada</w:t>
        </w:r>
      </w:ins>
      <w:r w:rsidR="00EA0B66" w:rsidRPr="006E391D">
        <w:rPr>
          <w:rFonts w:ascii="Arial" w:hAnsi="Arial" w:cs="Arial"/>
          <w:color w:val="333333"/>
          <w:shd w:val="clear" w:color="auto" w:fill="FFFFFF"/>
        </w:rPr>
        <w:t xml:space="preserve"> como elemento social, por </w:t>
      </w:r>
      <w:del w:id="388" w:author="Agustin Schlapp" w:date="2017-12-20T15:14:00Z">
        <w:r w:rsidR="00EA0B66" w:rsidRPr="006E391D" w:rsidDel="00680F01">
          <w:rPr>
            <w:rFonts w:ascii="Arial" w:hAnsi="Arial" w:cs="Arial"/>
            <w:color w:val="333333"/>
            <w:shd w:val="clear" w:color="auto" w:fill="FFFFFF"/>
          </w:rPr>
          <w:delText>ejemplo</w:delText>
        </w:r>
      </w:del>
      <w:ins w:id="389" w:author="Agustin Schlapp" w:date="2017-12-20T15:14:00Z">
        <w:r w:rsidR="00680F01" w:rsidRPr="006E391D">
          <w:rPr>
            <w:rFonts w:ascii="Arial" w:hAnsi="Arial" w:cs="Arial"/>
            <w:color w:val="333333"/>
            <w:shd w:val="clear" w:color="auto" w:fill="FFFFFF"/>
          </w:rPr>
          <w:t>ejemplo,</w:t>
        </w:r>
      </w:ins>
      <w:r w:rsidR="00EA0B66" w:rsidRPr="006E391D">
        <w:rPr>
          <w:rFonts w:ascii="Arial" w:hAnsi="Arial" w:cs="Arial"/>
          <w:color w:val="333333"/>
          <w:shd w:val="clear" w:color="auto" w:fill="FFFFFF"/>
        </w:rPr>
        <w:t xml:space="preserve"> a modo de juego o gamificación, de forma que sistemas autónomos o semiautónomos interactúan con humanos u otros agentes físicos o software en roles como entrenador, compañero, dispositivo tangible o registro de información.</w:t>
      </w:r>
    </w:p>
    <w:p w14:paraId="0F7709C4" w14:textId="513EC1DF" w:rsidR="00EA0B66" w:rsidRPr="006E391D" w:rsidRDefault="00EA0B66" w:rsidP="00EA0B66">
      <w:pPr>
        <w:pStyle w:val="NormalWeb"/>
        <w:spacing w:before="0" w:beforeAutospacing="0" w:after="0" w:afterAutospacing="0"/>
        <w:jc w:val="both"/>
        <w:rPr>
          <w:rFonts w:ascii="Arial" w:hAnsi="Arial" w:cs="Arial"/>
          <w:color w:val="333333"/>
          <w:shd w:val="clear" w:color="auto" w:fill="FFFFFF"/>
        </w:rPr>
      </w:pPr>
    </w:p>
    <w:commentRangeEnd w:id="370"/>
    <w:p w14:paraId="64BE538E" w14:textId="5EEBFB3F" w:rsidR="00EA0B66" w:rsidDel="00CA4CA0" w:rsidRDefault="00445EEB">
      <w:pPr>
        <w:shd w:val="clear" w:color="auto" w:fill="FFFFFF"/>
        <w:rPr>
          <w:del w:id="390" w:author="Agustin Schlapp" w:date="2017-12-21T18:10:00Z"/>
          <w:rFonts w:ascii="Arial" w:eastAsia="Times New Roman" w:hAnsi="Arial" w:cs="Arial"/>
          <w:color w:val="333333"/>
          <w:sz w:val="24"/>
          <w:szCs w:val="24"/>
        </w:rPr>
        <w:pPrChange w:id="391" w:author="Agustin Schlapp" w:date="2017-12-21T18:10:00Z">
          <w:pPr>
            <w:shd w:val="clear" w:color="auto" w:fill="FFFFFF"/>
            <w:spacing w:after="300"/>
          </w:pPr>
        </w:pPrChange>
      </w:pPr>
      <w:r>
        <w:rPr>
          <w:rStyle w:val="Refdecomentario"/>
        </w:rPr>
        <w:commentReference w:id="370"/>
      </w:r>
      <w:r w:rsidR="00EA0B66" w:rsidRPr="006E391D">
        <w:rPr>
          <w:rFonts w:ascii="Arial" w:eastAsia="Times New Roman" w:hAnsi="Arial" w:cs="Arial"/>
          <w:color w:val="333333"/>
          <w:sz w:val="24"/>
          <w:szCs w:val="24"/>
        </w:rPr>
        <w:t xml:space="preserve">El desarrollo de actividades educacionales basadas en robots o en programación pueden incrementar </w:t>
      </w:r>
      <w:commentRangeStart w:id="392"/>
      <w:r w:rsidR="00EA0B66" w:rsidRPr="006E391D">
        <w:rPr>
          <w:rFonts w:ascii="Arial" w:eastAsia="Times New Roman" w:hAnsi="Arial" w:cs="Arial"/>
          <w:color w:val="333333"/>
          <w:sz w:val="24"/>
          <w:szCs w:val="24"/>
        </w:rPr>
        <w:t>el compromiso por el aprendizaje en otras áreas como literatura o historia a través del juego y la motivación</w:t>
      </w:r>
      <w:commentRangeEnd w:id="392"/>
      <w:r w:rsidR="00642EE1">
        <w:rPr>
          <w:rStyle w:val="Refdecomentario"/>
        </w:rPr>
        <w:commentReference w:id="392"/>
      </w:r>
      <w:r w:rsidR="00EA0B66" w:rsidRPr="006E391D">
        <w:rPr>
          <w:rFonts w:ascii="Arial" w:eastAsia="Times New Roman" w:hAnsi="Arial" w:cs="Arial"/>
          <w:color w:val="333333"/>
          <w:sz w:val="24"/>
          <w:szCs w:val="24"/>
        </w:rPr>
        <w:t>. Aún más, su uso puede mejorar el desarrollo ético, emocional y social en base al impacto que, por ejemplo, un robot con atribuciones sociales puede causar en los niños</w:t>
      </w:r>
      <w:del w:id="393" w:author="Nahuel Defossé" w:date="2017-12-08T18:46:00Z">
        <w:r w:rsidR="00EA0B66" w:rsidRPr="006E391D" w:rsidDel="00EB5EEA">
          <w:rPr>
            <w:rFonts w:ascii="Arial" w:eastAsia="Times New Roman" w:hAnsi="Arial" w:cs="Arial"/>
            <w:color w:val="333333"/>
            <w:sz w:val="24"/>
            <w:szCs w:val="24"/>
          </w:rPr>
          <w:delText xml:space="preserve"> y las niñas</w:delText>
        </w:r>
      </w:del>
      <w:r w:rsidR="00EA0B66" w:rsidRPr="006E391D">
        <w:rPr>
          <w:rFonts w:ascii="Arial" w:eastAsia="Times New Roman" w:hAnsi="Arial" w:cs="Arial"/>
          <w:color w:val="333333"/>
          <w:sz w:val="24"/>
          <w:szCs w:val="24"/>
        </w:rPr>
        <w:t>.</w:t>
      </w:r>
    </w:p>
    <w:p w14:paraId="1E128F62" w14:textId="77777777" w:rsidR="00CA4CA0" w:rsidRPr="006E391D" w:rsidRDefault="00CA4CA0">
      <w:pPr>
        <w:shd w:val="clear" w:color="auto" w:fill="FFFFFF"/>
        <w:rPr>
          <w:ins w:id="394" w:author="Agustin Schlapp" w:date="2017-12-21T18:10:00Z"/>
          <w:rFonts w:ascii="Arial" w:eastAsia="Times New Roman" w:hAnsi="Arial" w:cs="Arial"/>
          <w:color w:val="333333"/>
          <w:sz w:val="24"/>
          <w:szCs w:val="24"/>
        </w:rPr>
        <w:pPrChange w:id="395" w:author="Agustin Schlapp" w:date="2017-12-21T18:10:00Z">
          <w:pPr>
            <w:shd w:val="clear" w:color="auto" w:fill="FFFFFF"/>
            <w:spacing w:after="300"/>
          </w:pPr>
        </w:pPrChange>
      </w:pPr>
    </w:p>
    <w:p w14:paraId="749866FE" w14:textId="32E96A39" w:rsidR="00EA0B66" w:rsidRPr="006E391D" w:rsidRDefault="00EA0B66">
      <w:pPr>
        <w:shd w:val="clear" w:color="auto" w:fill="FFFFFF"/>
        <w:rPr>
          <w:rFonts w:ascii="Arial" w:eastAsia="Times New Roman" w:hAnsi="Arial" w:cs="Arial"/>
          <w:color w:val="333333"/>
          <w:sz w:val="24"/>
          <w:szCs w:val="24"/>
        </w:rPr>
        <w:pPrChange w:id="396" w:author="Agustin Schlapp" w:date="2017-12-21T18:10:00Z">
          <w:pPr>
            <w:shd w:val="clear" w:color="auto" w:fill="FFFFFF"/>
            <w:spacing w:after="300"/>
          </w:pPr>
        </w:pPrChange>
      </w:pPr>
      <w:commentRangeStart w:id="397"/>
      <w:r w:rsidRPr="006E391D">
        <w:rPr>
          <w:rFonts w:ascii="Arial" w:eastAsia="Times New Roman" w:hAnsi="Arial" w:cs="Arial"/>
          <w:color w:val="333333"/>
          <w:sz w:val="24"/>
          <w:szCs w:val="24"/>
        </w:rPr>
        <w:t>Otro beneficio</w:t>
      </w:r>
      <w:del w:id="398" w:author="Nahuel Defossé" w:date="2017-12-08T18:46:00Z">
        <w:r w:rsidRPr="006E391D" w:rsidDel="00EB5EEA">
          <w:rPr>
            <w:rFonts w:ascii="Arial" w:eastAsia="Times New Roman" w:hAnsi="Arial" w:cs="Arial"/>
            <w:color w:val="333333"/>
            <w:sz w:val="24"/>
            <w:szCs w:val="24"/>
          </w:rPr>
          <w:delText xml:space="preserve"> prometedor</w:delText>
        </w:r>
      </w:del>
      <w:r w:rsidRPr="006E391D">
        <w:rPr>
          <w:rFonts w:ascii="Arial" w:eastAsia="Times New Roman" w:hAnsi="Arial" w:cs="Arial"/>
          <w:color w:val="333333"/>
          <w:sz w:val="24"/>
          <w:szCs w:val="24"/>
        </w:rPr>
        <w:t xml:space="preserve">, es su potencial educativo para niños </w:t>
      </w:r>
      <w:del w:id="399" w:author="Nahuel Defossé" w:date="2017-12-08T18:46:00Z">
        <w:r w:rsidRPr="006E391D" w:rsidDel="00EB5EEA">
          <w:rPr>
            <w:rFonts w:ascii="Arial" w:eastAsia="Times New Roman" w:hAnsi="Arial" w:cs="Arial"/>
            <w:color w:val="333333"/>
            <w:sz w:val="24"/>
            <w:szCs w:val="24"/>
          </w:rPr>
          <w:delText xml:space="preserve">y niñas </w:delText>
        </w:r>
      </w:del>
      <w:r w:rsidRPr="006E391D">
        <w:rPr>
          <w:rFonts w:ascii="Arial" w:eastAsia="Times New Roman" w:hAnsi="Arial" w:cs="Arial"/>
          <w:color w:val="333333"/>
          <w:sz w:val="24"/>
          <w:szCs w:val="24"/>
        </w:rPr>
        <w:t>con necesidades especiales tanto en las áreas cognitivas como psicosociales</w:t>
      </w:r>
      <w:commentRangeEnd w:id="397"/>
      <w:r w:rsidR="00EB5EEA">
        <w:rPr>
          <w:rStyle w:val="Refdecomentario"/>
        </w:rPr>
        <w:commentReference w:id="397"/>
      </w:r>
      <w:r w:rsidRPr="006E391D">
        <w:rPr>
          <w:rFonts w:ascii="Arial" w:eastAsia="Times New Roman" w:hAnsi="Arial" w:cs="Arial"/>
          <w:color w:val="333333"/>
          <w:sz w:val="24"/>
          <w:szCs w:val="24"/>
        </w:rPr>
        <w:t>. La escalabilidad de las propuestas educativas basadas en robots, y su enorme potencial motivador, lo hacen especialmente útil en programas de refuerzo y de educación especial.</w:t>
      </w:r>
    </w:p>
    <w:p w14:paraId="15B41A82" w14:textId="178DC9E5" w:rsidR="00EA0B66" w:rsidRPr="006E391D" w:rsidDel="00E61AFD" w:rsidRDefault="00EA0B66" w:rsidP="00EA0B66">
      <w:pPr>
        <w:pStyle w:val="NormalWeb"/>
        <w:spacing w:before="0" w:beforeAutospacing="0" w:after="0" w:afterAutospacing="0"/>
        <w:jc w:val="both"/>
        <w:rPr>
          <w:del w:id="400" w:author="Agustin Schlapp" w:date="2017-12-21T18:11:00Z"/>
          <w:rFonts w:ascii="Arial" w:hAnsi="Arial" w:cs="Arial"/>
          <w:color w:val="333333"/>
          <w:shd w:val="clear" w:color="auto" w:fill="FFFFFF"/>
        </w:rPr>
      </w:pPr>
      <w:r w:rsidRPr="006E391D">
        <w:rPr>
          <w:rFonts w:ascii="Arial" w:hAnsi="Arial" w:cs="Arial"/>
          <w:color w:val="333333"/>
          <w:shd w:val="clear" w:color="auto" w:fill="FFFFFF"/>
        </w:rPr>
        <w:t xml:space="preserve">Una de las grandes controversias en estas áreas, es sobre los materiales que deben utilizarse en el aula. </w:t>
      </w:r>
      <w:commentRangeStart w:id="401"/>
      <w:r w:rsidRPr="006E391D">
        <w:rPr>
          <w:rFonts w:ascii="Arial" w:hAnsi="Arial" w:cs="Arial"/>
          <w:color w:val="333333"/>
          <w:shd w:val="clear" w:color="auto" w:fill="FFFFFF"/>
        </w:rPr>
        <w:t>Algunos investigadores</w:t>
      </w:r>
      <w:ins w:id="402" w:author="Agustin Schlapp" w:date="2017-12-21T18:12:00Z">
        <w:r w:rsidR="005C7DF5">
          <w:rPr>
            <w:rFonts w:ascii="Arial" w:hAnsi="Arial" w:cs="Arial"/>
            <w:color w:val="333333"/>
            <w:shd w:val="clear" w:color="auto" w:fill="FFFFFF"/>
          </w:rPr>
          <w:t xml:space="preserve">, como Cecilio </w:t>
        </w:r>
      </w:ins>
      <w:ins w:id="403" w:author="Agustin Schlapp" w:date="2017-12-21T18:13:00Z">
        <w:r w:rsidR="005C7DF5">
          <w:rPr>
            <w:rFonts w:ascii="Arial" w:hAnsi="Arial" w:cs="Arial"/>
            <w:color w:val="333333"/>
            <w:shd w:val="clear" w:color="auto" w:fill="FFFFFF"/>
          </w:rPr>
          <w:t>Angulo (</w:t>
        </w:r>
        <w:r w:rsidR="005C7DF5" w:rsidRPr="005C7DF5">
          <w:rPr>
            <w:rFonts w:ascii="Arial" w:hAnsi="Arial" w:cs="Arial"/>
            <w:color w:val="333333"/>
            <w:shd w:val="clear" w:color="auto" w:fill="FFFFFF"/>
            <w:rPrChange w:id="404" w:author="Agustin Schlapp" w:date="2017-12-21T18:13:00Z">
              <w:rPr>
                <w:rFonts w:ascii="Arial" w:hAnsi="Arial" w:cs="Arial"/>
                <w:color w:val="333333"/>
                <w:sz w:val="21"/>
                <w:szCs w:val="21"/>
                <w:shd w:val="clear" w:color="auto" w:fill="FFFFFF"/>
              </w:rPr>
            </w:rPrChange>
          </w:rPr>
          <w:t>Profesor de la Universitat Politècnica de Catalunya y director del Grupo de Investigación en Ingeniería del Conocimiento</w:t>
        </w:r>
      </w:ins>
      <w:ins w:id="405" w:author="Agustin Schlapp" w:date="2017-12-21T18:12:00Z">
        <w:r w:rsidR="005C7DF5">
          <w:rPr>
            <w:rFonts w:ascii="Arial" w:hAnsi="Arial" w:cs="Arial"/>
            <w:color w:val="333333"/>
            <w:shd w:val="clear" w:color="auto" w:fill="FFFFFF"/>
          </w:rPr>
          <w:t>),</w:t>
        </w:r>
      </w:ins>
      <w:r w:rsidRPr="006E391D">
        <w:rPr>
          <w:rFonts w:ascii="Arial" w:hAnsi="Arial" w:cs="Arial"/>
          <w:color w:val="333333"/>
          <w:shd w:val="clear" w:color="auto" w:fill="FFFFFF"/>
        </w:rPr>
        <w:t xml:space="preserve"> afirman </w:t>
      </w:r>
      <w:commentRangeEnd w:id="401"/>
      <w:r w:rsidR="00EB5EEA">
        <w:rPr>
          <w:rStyle w:val="Refdecomentario"/>
          <w:rFonts w:ascii="Calibri" w:eastAsia="Calibri" w:hAnsi="Calibri" w:cs="Calibri"/>
          <w:color w:val="000000"/>
        </w:rPr>
        <w:commentReference w:id="401"/>
      </w:r>
      <w:r w:rsidRPr="006E391D">
        <w:rPr>
          <w:rFonts w:ascii="Arial" w:hAnsi="Arial" w:cs="Arial"/>
          <w:color w:val="333333"/>
          <w:shd w:val="clear" w:color="auto" w:fill="FFFFFF"/>
        </w:rPr>
        <w:t xml:space="preserve">que los dispositivos tangibles aumentan el nivel de inmersión porque los estudiantes están manipulando las cosas en un mundo real. Sin embargo, podemos encontrar otros estudios que entienden que los dispositivos no tangibles, como los elementos de programación, atraen más y evitan limitaciones a causa de la necesidad de un cuerpo físico en el espacio real. Por tanto, lo que parece </w:t>
      </w:r>
      <w:r w:rsidRPr="006E391D">
        <w:rPr>
          <w:rFonts w:ascii="Arial" w:hAnsi="Arial" w:cs="Arial"/>
          <w:color w:val="333333"/>
          <w:shd w:val="clear" w:color="auto" w:fill="FFFFFF"/>
        </w:rPr>
        <w:lastRenderedPageBreak/>
        <w:t>lógico es un enfoque híbrido entre robótica y programación, donde una fusión entre lo físico y lo virtual proporciona más flexibilidad a los docentes y a los estudiantes.</w:t>
      </w:r>
    </w:p>
    <w:p w14:paraId="3969A6FF" w14:textId="77777777" w:rsidR="00EA0B66" w:rsidRPr="006E391D" w:rsidRDefault="00EA0B66" w:rsidP="00EA0B66">
      <w:pPr>
        <w:pStyle w:val="NormalWeb"/>
        <w:spacing w:before="0" w:beforeAutospacing="0" w:after="0" w:afterAutospacing="0"/>
        <w:jc w:val="both"/>
        <w:rPr>
          <w:rFonts w:ascii="Arial" w:hAnsi="Arial" w:cs="Arial"/>
          <w:color w:val="333333"/>
          <w:shd w:val="clear" w:color="auto" w:fill="FFFFFF"/>
        </w:rPr>
      </w:pPr>
    </w:p>
    <w:p w14:paraId="25386033" w14:textId="6A9568B3" w:rsidR="00EA0B66" w:rsidRPr="006E391D" w:rsidRDefault="00EA0B66" w:rsidP="00EA0B66">
      <w:pPr>
        <w:pStyle w:val="NormalWeb"/>
        <w:spacing w:before="0" w:beforeAutospacing="0" w:after="0" w:afterAutospacing="0"/>
        <w:jc w:val="both"/>
        <w:rPr>
          <w:rFonts w:ascii="Arial" w:hAnsi="Arial" w:cs="Arial"/>
          <w:color w:val="333333"/>
          <w:shd w:val="clear" w:color="auto" w:fill="FFFFFF"/>
        </w:rPr>
      </w:pPr>
      <w:r w:rsidRPr="006E391D">
        <w:rPr>
          <w:rFonts w:ascii="Arial" w:hAnsi="Arial" w:cs="Arial"/>
          <w:color w:val="333333"/>
          <w:shd w:val="clear" w:color="auto" w:fill="FFFFFF"/>
        </w:rPr>
        <w:t xml:space="preserve">La robótica y la programación en conjunto </w:t>
      </w:r>
      <w:del w:id="406" w:author="Nahuel Defossé" w:date="2017-12-08T18:51:00Z">
        <w:r w:rsidRPr="006E391D" w:rsidDel="009A779E">
          <w:rPr>
            <w:rFonts w:ascii="Arial" w:hAnsi="Arial" w:cs="Arial"/>
            <w:color w:val="333333"/>
            <w:shd w:val="clear" w:color="auto" w:fill="FFFFFF"/>
          </w:rPr>
          <w:delText xml:space="preserve">introducen </w:delText>
        </w:r>
      </w:del>
      <w:del w:id="407" w:author="Nahuel Defossé" w:date="2017-12-08T18:52:00Z">
        <w:r w:rsidRPr="006E391D" w:rsidDel="009A779E">
          <w:rPr>
            <w:rFonts w:ascii="Arial" w:hAnsi="Arial" w:cs="Arial"/>
            <w:color w:val="333333"/>
            <w:shd w:val="clear" w:color="auto" w:fill="FFFFFF"/>
          </w:rPr>
          <w:delText xml:space="preserve">a </w:delText>
        </w:r>
      </w:del>
      <w:del w:id="408" w:author="Nahuel Defossé" w:date="2017-12-08T18:50:00Z">
        <w:r w:rsidRPr="006E391D" w:rsidDel="009A779E">
          <w:rPr>
            <w:rFonts w:ascii="Arial" w:hAnsi="Arial" w:cs="Arial"/>
            <w:color w:val="333333"/>
            <w:shd w:val="clear" w:color="auto" w:fill="FFFFFF"/>
          </w:rPr>
          <w:delText xml:space="preserve">sus interesados </w:delText>
        </w:r>
      </w:del>
      <w:del w:id="409" w:author="Nahuel Defossé" w:date="2017-12-08T18:51:00Z">
        <w:r w:rsidRPr="006E391D" w:rsidDel="009A779E">
          <w:rPr>
            <w:rFonts w:ascii="Arial" w:hAnsi="Arial" w:cs="Arial"/>
            <w:color w:val="333333"/>
            <w:shd w:val="clear" w:color="auto" w:fill="FFFFFF"/>
          </w:rPr>
          <w:delText xml:space="preserve">en </w:delText>
        </w:r>
      </w:del>
      <w:del w:id="410" w:author="Nahuel Defossé" w:date="2017-12-08T18:50:00Z">
        <w:r w:rsidRPr="006E391D" w:rsidDel="009A779E">
          <w:rPr>
            <w:rFonts w:ascii="Arial" w:hAnsi="Arial" w:cs="Arial"/>
            <w:color w:val="333333"/>
            <w:shd w:val="clear" w:color="auto" w:fill="FFFFFF"/>
          </w:rPr>
          <w:delText>una dimensión sensacional</w:delText>
        </w:r>
      </w:del>
      <w:del w:id="411" w:author="Nahuel Defossé" w:date="2017-12-08T18:52:00Z">
        <w:r w:rsidRPr="006E391D" w:rsidDel="009A779E">
          <w:rPr>
            <w:rFonts w:ascii="Arial" w:hAnsi="Arial" w:cs="Arial"/>
            <w:color w:val="333333"/>
            <w:shd w:val="clear" w:color="auto" w:fill="FFFFFF"/>
          </w:rPr>
          <w:delText xml:space="preserve">, dado que </w:delText>
        </w:r>
      </w:del>
      <w:r w:rsidRPr="006E391D">
        <w:rPr>
          <w:rFonts w:ascii="Arial" w:hAnsi="Arial" w:cs="Arial"/>
          <w:color w:val="333333"/>
          <w:shd w:val="clear" w:color="auto" w:fill="FFFFFF"/>
        </w:rPr>
        <w:t xml:space="preserve">brindan una experiencia de aprendizaje particular respecto a otras áreas, porque la </w:t>
      </w:r>
      <w:del w:id="412" w:author="Nahuel Defossé" w:date="2017-12-08T18:52:00Z">
        <w:r w:rsidRPr="006E391D" w:rsidDel="009A779E">
          <w:rPr>
            <w:rFonts w:ascii="Arial" w:hAnsi="Arial" w:cs="Arial"/>
            <w:color w:val="333333"/>
            <w:shd w:val="clear" w:color="auto" w:fill="FFFFFF"/>
          </w:rPr>
          <w:delText xml:space="preserve">potencia </w:delText>
        </w:r>
      </w:del>
      <w:ins w:id="413" w:author="Nahuel Defossé" w:date="2017-12-08T18:52:00Z">
        <w:r w:rsidR="009A779E">
          <w:rPr>
            <w:rFonts w:ascii="Arial" w:hAnsi="Arial" w:cs="Arial"/>
            <w:color w:val="333333"/>
            <w:shd w:val="clear" w:color="auto" w:fill="FFFFFF"/>
          </w:rPr>
          <w:t>posibilidades ofrecidas por la utilización de computadoras</w:t>
        </w:r>
      </w:ins>
      <w:del w:id="414" w:author="Nahuel Defossé" w:date="2017-12-08T18:52:00Z">
        <w:r w:rsidRPr="006E391D" w:rsidDel="009A779E">
          <w:rPr>
            <w:rFonts w:ascii="Arial" w:hAnsi="Arial" w:cs="Arial"/>
            <w:color w:val="333333"/>
            <w:shd w:val="clear" w:color="auto" w:fill="FFFFFF"/>
          </w:rPr>
          <w:delText>computacional</w:delText>
        </w:r>
      </w:del>
      <w:r w:rsidRPr="006E391D">
        <w:rPr>
          <w:rFonts w:ascii="Arial" w:hAnsi="Arial" w:cs="Arial"/>
          <w:color w:val="333333"/>
          <w:shd w:val="clear" w:color="auto" w:fill="FFFFFF"/>
        </w:rPr>
        <w:t xml:space="preserve"> se localiza no solo en una pantalla, sino también, en objetos tangibles, que comparten con </w:t>
      </w:r>
      <w:del w:id="415" w:author="Nahuel Defossé" w:date="2017-12-08T18:52:00Z">
        <w:r w:rsidRPr="006E391D" w:rsidDel="009A779E">
          <w:rPr>
            <w:rFonts w:ascii="Arial" w:hAnsi="Arial" w:cs="Arial"/>
            <w:color w:val="333333"/>
            <w:shd w:val="clear" w:color="auto" w:fill="FFFFFF"/>
          </w:rPr>
          <w:delText xml:space="preserve">nosotros </w:delText>
        </w:r>
      </w:del>
      <w:ins w:id="416" w:author="Nahuel Defossé" w:date="2017-12-08T18:52:00Z">
        <w:r w:rsidR="009A779E">
          <w:rPr>
            <w:rFonts w:ascii="Arial" w:hAnsi="Arial" w:cs="Arial"/>
            <w:color w:val="333333"/>
            <w:shd w:val="clear" w:color="auto" w:fill="FFFFFF"/>
          </w:rPr>
          <w:t>los interesados</w:t>
        </w:r>
        <w:r w:rsidR="009A779E" w:rsidRPr="006E391D">
          <w:rPr>
            <w:rFonts w:ascii="Arial" w:hAnsi="Arial" w:cs="Arial"/>
            <w:color w:val="333333"/>
            <w:shd w:val="clear" w:color="auto" w:fill="FFFFFF"/>
          </w:rPr>
          <w:t xml:space="preserve"> </w:t>
        </w:r>
        <w:r w:rsidR="009A779E">
          <w:rPr>
            <w:rFonts w:ascii="Arial" w:hAnsi="Arial" w:cs="Arial"/>
            <w:color w:val="333333"/>
            <w:shd w:val="clear" w:color="auto" w:fill="FFFFFF"/>
          </w:rPr>
          <w:t xml:space="preserve">en </w:t>
        </w:r>
      </w:ins>
      <w:r w:rsidRPr="006E391D">
        <w:rPr>
          <w:rFonts w:ascii="Arial" w:hAnsi="Arial" w:cs="Arial"/>
          <w:color w:val="333333"/>
          <w:shd w:val="clear" w:color="auto" w:fill="FFFFFF"/>
        </w:rPr>
        <w:t xml:space="preserve">un espacio físico </w:t>
      </w:r>
      <w:ins w:id="417" w:author="Nahuel Defossé" w:date="2017-12-08T18:53:00Z">
        <w:r w:rsidR="009A779E">
          <w:rPr>
            <w:rFonts w:ascii="Arial" w:hAnsi="Arial" w:cs="Arial"/>
            <w:color w:val="333333"/>
            <w:shd w:val="clear" w:color="auto" w:fill="FFFFFF"/>
          </w:rPr>
          <w:t>con</w:t>
        </w:r>
      </w:ins>
      <w:del w:id="418" w:author="Nahuel Defossé" w:date="2017-12-08T18:53:00Z">
        <w:r w:rsidRPr="006E391D" w:rsidDel="009A779E">
          <w:rPr>
            <w:rFonts w:ascii="Arial" w:hAnsi="Arial" w:cs="Arial"/>
            <w:color w:val="333333"/>
            <w:shd w:val="clear" w:color="auto" w:fill="FFFFFF"/>
          </w:rPr>
          <w:delText>y</w:delText>
        </w:r>
      </w:del>
      <w:r w:rsidRPr="006E391D">
        <w:rPr>
          <w:rFonts w:ascii="Arial" w:hAnsi="Arial" w:cs="Arial"/>
          <w:color w:val="333333"/>
          <w:shd w:val="clear" w:color="auto" w:fill="FFFFFF"/>
        </w:rPr>
        <w:t xml:space="preserve"> la posibilidad de </w:t>
      </w:r>
      <w:del w:id="419" w:author="Nahuel Defossé" w:date="2017-12-08T18:53:00Z">
        <w:r w:rsidRPr="006E391D" w:rsidDel="009A779E">
          <w:rPr>
            <w:rFonts w:ascii="Arial" w:hAnsi="Arial" w:cs="Arial"/>
            <w:color w:val="333333"/>
            <w:shd w:val="clear" w:color="auto" w:fill="FFFFFF"/>
          </w:rPr>
          <w:delText xml:space="preserve">ser afectados </w:delText>
        </w:r>
      </w:del>
      <w:ins w:id="420" w:author="Nahuel Defossé" w:date="2017-12-08T18:53:00Z">
        <w:r w:rsidR="009A779E">
          <w:rPr>
            <w:rFonts w:ascii="Arial" w:hAnsi="Arial" w:cs="Arial"/>
            <w:color w:val="333333"/>
            <w:shd w:val="clear" w:color="auto" w:fill="FFFFFF"/>
          </w:rPr>
          <w:t xml:space="preserve">afectar </w:t>
        </w:r>
      </w:ins>
      <w:del w:id="421" w:author="Nahuel Defossé" w:date="2017-12-08T18:53:00Z">
        <w:r w:rsidRPr="006E391D" w:rsidDel="009A779E">
          <w:rPr>
            <w:rFonts w:ascii="Arial" w:hAnsi="Arial" w:cs="Arial"/>
            <w:color w:val="333333"/>
            <w:shd w:val="clear" w:color="auto" w:fill="FFFFFF"/>
          </w:rPr>
          <w:delText xml:space="preserve">por nuestro </w:delText>
        </w:r>
      </w:del>
      <w:ins w:id="422" w:author="Nahuel Defossé" w:date="2017-12-08T18:53:00Z">
        <w:r w:rsidR="009A779E">
          <w:rPr>
            <w:rFonts w:ascii="Arial" w:hAnsi="Arial" w:cs="Arial"/>
            <w:color w:val="333333"/>
            <w:shd w:val="clear" w:color="auto" w:fill="FFFFFF"/>
          </w:rPr>
          <w:t xml:space="preserve">su </w:t>
        </w:r>
      </w:ins>
      <w:r w:rsidRPr="006E391D">
        <w:rPr>
          <w:rFonts w:ascii="Arial" w:hAnsi="Arial" w:cs="Arial"/>
          <w:color w:val="333333"/>
          <w:shd w:val="clear" w:color="auto" w:fill="FFFFFF"/>
        </w:rPr>
        <w:t xml:space="preserve">entorno. Aprender a través de la robótica aumenta el compromiso de los </w:t>
      </w:r>
      <w:del w:id="423" w:author="Nahuel Defossé" w:date="2017-12-08T18:53:00Z">
        <w:r w:rsidRPr="006E391D" w:rsidDel="009A779E">
          <w:rPr>
            <w:rFonts w:ascii="Arial" w:hAnsi="Arial" w:cs="Arial"/>
            <w:color w:val="333333"/>
            <w:shd w:val="clear" w:color="auto" w:fill="FFFFFF"/>
          </w:rPr>
          <w:delText xml:space="preserve">niños </w:delText>
        </w:r>
      </w:del>
      <w:ins w:id="424" w:author="Nahuel Defossé" w:date="2017-12-08T18:53:00Z">
        <w:r w:rsidR="009A779E">
          <w:rPr>
            <w:rFonts w:ascii="Arial" w:hAnsi="Arial" w:cs="Arial"/>
            <w:color w:val="333333"/>
            <w:shd w:val="clear" w:color="auto" w:fill="FFFFFF"/>
          </w:rPr>
          <w:t>alumnos</w:t>
        </w:r>
        <w:r w:rsidR="009A779E" w:rsidRPr="006E391D">
          <w:rPr>
            <w:rFonts w:ascii="Arial" w:hAnsi="Arial" w:cs="Arial"/>
            <w:color w:val="333333"/>
            <w:shd w:val="clear" w:color="auto" w:fill="FFFFFF"/>
          </w:rPr>
          <w:t xml:space="preserve"> </w:t>
        </w:r>
      </w:ins>
      <w:r w:rsidRPr="006E391D">
        <w:rPr>
          <w:rFonts w:ascii="Arial" w:hAnsi="Arial" w:cs="Arial"/>
          <w:color w:val="333333"/>
          <w:shd w:val="clear" w:color="auto" w:fill="FFFFFF"/>
        </w:rPr>
        <w:t>en actividades basadas en la manipulación, el desarrollo de habilidades motoras, la coordinación ojo-mano y una forma de entender las ideas abstractas. Además, las actividades basadas en robots proporcionan un contexto apropiado para el comportamiento cooperativo y el trabajo en equipo.</w:t>
      </w:r>
      <w:ins w:id="425" w:author="Agustin Schlapp" w:date="2017-12-21T18:11:00Z">
        <w:r w:rsidR="00E61AFD">
          <w:rPr>
            <w:rStyle w:val="Refdenotaalfinal"/>
            <w:rFonts w:ascii="Arial" w:hAnsi="Arial" w:cs="Arial"/>
            <w:color w:val="333333"/>
            <w:shd w:val="clear" w:color="auto" w:fill="FFFFFF"/>
          </w:rPr>
          <w:endnoteReference w:id="1"/>
        </w:r>
      </w:ins>
    </w:p>
    <w:p w14:paraId="7ECF5D04" w14:textId="77777777" w:rsidR="00EA0B66" w:rsidRPr="006E391D" w:rsidRDefault="00EA0B66" w:rsidP="00EA0B66">
      <w:pPr>
        <w:pStyle w:val="NormalWeb"/>
        <w:spacing w:before="0" w:beforeAutospacing="0" w:after="0" w:afterAutospacing="0"/>
        <w:jc w:val="both"/>
      </w:pPr>
      <w:r w:rsidRPr="006E391D">
        <w:t> </w:t>
      </w:r>
    </w:p>
    <w:p w14:paraId="74305025" w14:textId="77777777" w:rsidR="00EA0B66" w:rsidRPr="006E391D" w:rsidRDefault="00EA0B66" w:rsidP="00EA0B66">
      <w:pPr>
        <w:pStyle w:val="NormalWeb"/>
        <w:shd w:val="clear" w:color="auto" w:fill="FFFFFF"/>
        <w:spacing w:before="120" w:beforeAutospacing="0" w:after="120" w:afterAutospacing="0"/>
        <w:jc w:val="both"/>
        <w:rPr>
          <w:rFonts w:ascii="Arial" w:hAnsi="Arial" w:cs="Arial"/>
          <w:color w:val="222222"/>
        </w:rPr>
      </w:pPr>
      <w:r w:rsidRPr="006E391D">
        <w:rPr>
          <w:rFonts w:ascii="Arial" w:hAnsi="Arial" w:cs="Arial"/>
          <w:color w:val="222222"/>
        </w:rPr>
        <w:t>En Argentina, existen distintos centros de estudios relacionados con la robótica educativa, uno de los más renombrados es RoboGroup. Esta es una empresa nacional dedicada al diseño, fabricación y capacitación en robótica, que, según la misma, su objetivo es insertar la robótica como sistema interdisciplinario de aprendizaje en las entidades educativas de todos los niveles de nuestro país. Anualmente organiza campeonatos de robots para alumnos de colegios primarios y secundarios llamados Roboliga.</w:t>
      </w:r>
      <w:del w:id="428" w:author="Agustin Schlapp" w:date="2017-12-21T18:14:00Z">
        <w:r w:rsidRPr="006E391D" w:rsidDel="00F46662">
          <w:delText> </w:delText>
        </w:r>
      </w:del>
    </w:p>
    <w:p w14:paraId="7C7F98A5" w14:textId="77777777" w:rsidR="00EA0B66" w:rsidRDefault="00EA0B66" w:rsidP="00EA0B66">
      <w:pPr>
        <w:pStyle w:val="NormalWeb"/>
        <w:spacing w:before="0" w:beforeAutospacing="0" w:after="0" w:afterAutospacing="0"/>
      </w:pPr>
      <w:r>
        <w:t> </w:t>
      </w:r>
    </w:p>
    <w:p w14:paraId="460FDFDC" w14:textId="77777777" w:rsidR="00EA0B66" w:rsidRDefault="00EA0B66" w:rsidP="00EA0B66">
      <w:pPr>
        <w:pStyle w:val="NormalWeb"/>
        <w:spacing w:before="0" w:beforeAutospacing="0" w:after="0" w:afterAutospacing="0"/>
      </w:pPr>
      <w:r>
        <w:t>  </w:t>
      </w:r>
    </w:p>
    <w:p w14:paraId="6A0BE6BE" w14:textId="77777777" w:rsidR="009E0758" w:rsidRDefault="009E0758">
      <w:r>
        <w:br w:type="page"/>
      </w:r>
    </w:p>
    <w:p w14:paraId="659FEF79" w14:textId="77777777" w:rsidR="009E0758" w:rsidRPr="009E0758" w:rsidRDefault="009E0758" w:rsidP="009E0758">
      <w:pPr>
        <w:pStyle w:val="Ttulo1"/>
        <w:rPr>
          <w:sz w:val="36"/>
          <w:szCs w:val="36"/>
        </w:rPr>
      </w:pPr>
      <w:bookmarkStart w:id="429" w:name="_Toc502153565"/>
      <w:r>
        <w:rPr>
          <w:sz w:val="36"/>
          <w:szCs w:val="36"/>
        </w:rPr>
        <w:lastRenderedPageBreak/>
        <w:t>Capítulo 3</w:t>
      </w:r>
      <w:r w:rsidRPr="009E0758">
        <w:rPr>
          <w:sz w:val="36"/>
          <w:szCs w:val="36"/>
        </w:rPr>
        <w:t xml:space="preserve"> – Arduino</w:t>
      </w:r>
      <w:bookmarkEnd w:id="429"/>
    </w:p>
    <w:p w14:paraId="43B2D6BD" w14:textId="77777777" w:rsidR="009E0758" w:rsidRDefault="009E0758" w:rsidP="009E0758"/>
    <w:p w14:paraId="3EE4EC13" w14:textId="77777777" w:rsidR="009E0758" w:rsidRPr="009E0758" w:rsidRDefault="00E36D15" w:rsidP="009E0758">
      <w:pPr>
        <w:pStyle w:val="Ttulo2"/>
        <w:rPr>
          <w:b/>
          <w:sz w:val="32"/>
          <w:szCs w:val="32"/>
        </w:rPr>
      </w:pPr>
      <w:bookmarkStart w:id="430" w:name="_Toc502153566"/>
      <w:r>
        <w:rPr>
          <w:b/>
          <w:sz w:val="32"/>
          <w:szCs w:val="32"/>
        </w:rPr>
        <w:t xml:space="preserve">3.1 </w:t>
      </w:r>
      <w:r w:rsidR="009E0758" w:rsidRPr="009E0758">
        <w:rPr>
          <w:b/>
          <w:sz w:val="32"/>
          <w:szCs w:val="32"/>
        </w:rPr>
        <w:t>¿Qué es Arduino?</w:t>
      </w:r>
      <w:bookmarkEnd w:id="430"/>
    </w:p>
    <w:p w14:paraId="6F415F74" w14:textId="77777777" w:rsidR="009E0758" w:rsidRDefault="009E0758" w:rsidP="009E0758"/>
    <w:p w14:paraId="39F7DB14" w14:textId="27EDBAA3" w:rsidR="009E0758" w:rsidRPr="009E0758" w:rsidRDefault="001A78D3" w:rsidP="009E0758">
      <w:pPr>
        <w:rPr>
          <w:rFonts w:ascii="Arial" w:hAnsi="Arial" w:cs="Arial"/>
          <w:color w:val="0000FF"/>
          <w:sz w:val="24"/>
          <w:szCs w:val="24"/>
        </w:rPr>
      </w:pPr>
      <w:r>
        <w:rPr>
          <w:noProof/>
          <w:lang w:val="en-US" w:eastAsia="en-US"/>
        </w:rPr>
        <mc:AlternateContent>
          <mc:Choice Requires="wps">
            <w:drawing>
              <wp:anchor distT="0" distB="0" distL="114300" distR="114300" simplePos="0" relativeHeight="251665920" behindDoc="0" locked="0" layoutInCell="1" allowOverlap="1" wp14:anchorId="65E0889A" wp14:editId="0A437C05">
                <wp:simplePos x="0" y="0"/>
                <wp:positionH relativeFrom="column">
                  <wp:posOffset>3062605</wp:posOffset>
                </wp:positionH>
                <wp:positionV relativeFrom="paragraph">
                  <wp:posOffset>1661795</wp:posOffset>
                </wp:positionV>
                <wp:extent cx="2333625" cy="266700"/>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2333625" cy="266700"/>
                        </a:xfrm>
                        <a:prstGeom prst="rect">
                          <a:avLst/>
                        </a:prstGeom>
                        <a:solidFill>
                          <a:prstClr val="white"/>
                        </a:solidFill>
                        <a:ln>
                          <a:noFill/>
                        </a:ln>
                      </wps:spPr>
                      <wps:txbx>
                        <w:txbxContent>
                          <w:p w14:paraId="5E2CA549" w14:textId="2461CE42" w:rsidR="006D6624" w:rsidRPr="000352EE" w:rsidRDefault="006D6624" w:rsidP="001A78D3">
                            <w:pPr>
                              <w:pStyle w:val="Descripcin"/>
                              <w:jc w:val="center"/>
                              <w:rPr>
                                <w:rFonts w:ascii="Calibri" w:eastAsia="Calibri" w:hAnsi="Calibri" w:cs="Calibri"/>
                                <w:noProof/>
                                <w:color w:val="000000"/>
                              </w:rPr>
                            </w:pPr>
                            <w:bookmarkStart w:id="431" w:name="_Ref502097007"/>
                            <w:bookmarkStart w:id="432" w:name="_Toc502152476"/>
                            <w:r>
                              <w:t xml:space="preserve">Ilustración </w:t>
                            </w:r>
                            <w:fldSimple w:instr=" SEQ Ilustración \* ARABIC ">
                              <w:r>
                                <w:rPr>
                                  <w:noProof/>
                                </w:rPr>
                                <w:t>8</w:t>
                              </w:r>
                            </w:fldSimple>
                            <w:r>
                              <w:t xml:space="preserve"> - Logo Arduino</w:t>
                            </w:r>
                            <w:bookmarkEnd w:id="431"/>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0889A" id="Cuadro de texto 59" o:spid="_x0000_s1031" type="#_x0000_t202" style="position:absolute;left:0;text-align:left;margin-left:241.15pt;margin-top:130.85pt;width:183.75pt;height:21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" stroked="f">
                <v:textbox style="mso-fit-shape-to-text:t" inset="0,0,0,0">
                  <w:txbxContent>
                    <w:p w14:paraId="5E2CA549" w14:textId="2461CE42" w:rsidR="006D6624" w:rsidRPr="000352EE" w:rsidRDefault="006D6624" w:rsidP="001A78D3">
                      <w:pPr>
                        <w:pStyle w:val="Descripcin"/>
                        <w:jc w:val="center"/>
                        <w:rPr>
                          <w:rFonts w:ascii="Calibri" w:eastAsia="Calibri" w:hAnsi="Calibri" w:cs="Calibri"/>
                          <w:noProof/>
                          <w:color w:val="000000"/>
                        </w:rPr>
                      </w:pPr>
                      <w:bookmarkStart w:id="433" w:name="_Ref502097007"/>
                      <w:bookmarkStart w:id="434" w:name="_Toc502152476"/>
                      <w:r>
                        <w:t xml:space="preserve">Ilustración </w:t>
                      </w:r>
                      <w:fldSimple w:instr=" SEQ Ilustración \* ARABIC ">
                        <w:r>
                          <w:rPr>
                            <w:noProof/>
                          </w:rPr>
                          <w:t>8</w:t>
                        </w:r>
                      </w:fldSimple>
                      <w:r>
                        <w:t xml:space="preserve"> - Logo Arduino</w:t>
                      </w:r>
                      <w:bookmarkEnd w:id="433"/>
                      <w:bookmarkEnd w:id="434"/>
                    </w:p>
                  </w:txbxContent>
                </v:textbox>
                <w10:wrap type="square"/>
              </v:shape>
            </w:pict>
          </mc:Fallback>
        </mc:AlternateContent>
      </w:r>
      <w:r>
        <w:rPr>
          <w:noProof/>
          <w:lang w:val="en-US" w:eastAsia="en-US"/>
        </w:rPr>
        <w:drawing>
          <wp:anchor distT="0" distB="0" distL="114300" distR="114300" simplePos="0" relativeHeight="251639296" behindDoc="0" locked="0" layoutInCell="1" allowOverlap="1" wp14:anchorId="0A79DF42" wp14:editId="59F987AF">
            <wp:simplePos x="0" y="0"/>
            <wp:positionH relativeFrom="column">
              <wp:posOffset>3062623</wp:posOffset>
            </wp:positionH>
            <wp:positionV relativeFrom="paragraph">
              <wp:posOffset>10285</wp:posOffset>
            </wp:positionV>
            <wp:extent cx="2333625" cy="1594485"/>
            <wp:effectExtent l="0" t="0" r="9525" b="5715"/>
            <wp:wrapSquare wrapText="bothSides"/>
            <wp:docPr id="14" name="Imagen 14" descr="Arduino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Logo.sv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33625" cy="1594485"/>
                    </a:xfrm>
                    <a:prstGeom prst="rect">
                      <a:avLst/>
                    </a:prstGeom>
                    <a:noFill/>
                    <a:ln>
                      <a:noFill/>
                    </a:ln>
                  </pic:spPr>
                </pic:pic>
              </a:graphicData>
            </a:graphic>
            <wp14:sizeRelH relativeFrom="page">
              <wp14:pctWidth>0</wp14:pctWidth>
            </wp14:sizeRelH>
            <wp14:sizeRelV relativeFrom="page">
              <wp14:pctHeight>0</wp14:pctHeight>
            </wp14:sizeRelV>
          </wp:anchor>
        </w:drawing>
      </w:r>
      <w:r w:rsidR="009E0758" w:rsidRPr="009E0758">
        <w:rPr>
          <w:rFonts w:ascii="Arial" w:hAnsi="Arial" w:cs="Arial"/>
          <w:sz w:val="24"/>
          <w:szCs w:val="24"/>
        </w:rPr>
        <w:t>Arduino es una plataforma</w:t>
      </w:r>
      <w:r>
        <w:rPr>
          <w:rFonts w:ascii="Arial" w:hAnsi="Arial" w:cs="Arial"/>
          <w:sz w:val="24"/>
          <w:szCs w:val="24"/>
        </w:rPr>
        <w:t xml:space="preserve"> y compañía, del mismo nombre,</w:t>
      </w:r>
      <w:r w:rsidR="009E0758" w:rsidRPr="009E0758">
        <w:rPr>
          <w:rFonts w:ascii="Arial" w:hAnsi="Arial" w:cs="Arial"/>
          <w:sz w:val="24"/>
          <w:szCs w:val="24"/>
        </w:rPr>
        <w:t xml:space="preserve"> de electrónica "open-source" o de código abierto cuyos principios son contar con software y hardware fáciles de usar</w:t>
      </w:r>
      <w:ins w:id="435" w:author="Nahuel Defossé" w:date="2017-12-08T18:54:00Z">
        <w:r w:rsidR="00B531F8">
          <w:rPr>
            <w:rFonts w:ascii="Arial" w:hAnsi="Arial" w:cs="Arial"/>
            <w:sz w:val="24"/>
            <w:szCs w:val="24"/>
          </w:rPr>
          <w:t xml:space="preserve"> y que cualquiera pueda fabricar y mejorrar</w:t>
        </w:r>
      </w:ins>
      <w:r w:rsidR="009E0758" w:rsidRPr="009E0758">
        <w:rPr>
          <w:rFonts w:ascii="Arial" w:hAnsi="Arial" w:cs="Arial"/>
          <w:sz w:val="24"/>
          <w:szCs w:val="24"/>
        </w:rPr>
        <w:t xml:space="preserve">. Es decir, </w:t>
      </w:r>
      <w:del w:id="436" w:author="Nahuel Defossé" w:date="2017-12-08T18:55:00Z">
        <w:r w:rsidR="009E0758" w:rsidRPr="009E0758" w:rsidDel="00B531F8">
          <w:rPr>
            <w:rFonts w:ascii="Arial" w:hAnsi="Arial" w:cs="Arial"/>
            <w:sz w:val="24"/>
            <w:szCs w:val="24"/>
          </w:rPr>
          <w:delText xml:space="preserve">que promete ser una </w:delText>
        </w:r>
      </w:del>
      <w:ins w:id="437" w:author="Nahuel Defossé" w:date="2017-12-08T18:55:00Z">
        <w:r w:rsidR="00B531F8">
          <w:rPr>
            <w:rFonts w:ascii="Arial" w:hAnsi="Arial" w:cs="Arial"/>
            <w:sz w:val="24"/>
            <w:szCs w:val="24"/>
          </w:rPr>
          <w:t xml:space="preserve">se propone como una </w:t>
        </w:r>
      </w:ins>
      <w:del w:id="438" w:author="Nahuel Defossé" w:date="2017-12-08T18:55:00Z">
        <w:r w:rsidR="009E0758" w:rsidRPr="009E0758" w:rsidDel="00B531F8">
          <w:rPr>
            <w:rFonts w:ascii="Arial" w:hAnsi="Arial" w:cs="Arial"/>
            <w:sz w:val="24"/>
            <w:szCs w:val="24"/>
          </w:rPr>
          <w:delText xml:space="preserve">forma </w:delText>
        </w:r>
      </w:del>
      <w:ins w:id="439" w:author="Nahuel Defossé" w:date="2017-12-08T18:55:00Z">
        <w:r w:rsidR="00B531F8">
          <w:rPr>
            <w:rFonts w:ascii="Arial" w:hAnsi="Arial" w:cs="Arial"/>
            <w:sz w:val="24"/>
            <w:szCs w:val="24"/>
          </w:rPr>
          <w:t xml:space="preserve">plataforma </w:t>
        </w:r>
      </w:ins>
      <w:r w:rsidR="009E0758" w:rsidRPr="009E0758">
        <w:rPr>
          <w:rFonts w:ascii="Arial" w:hAnsi="Arial" w:cs="Arial"/>
          <w:sz w:val="24"/>
          <w:szCs w:val="24"/>
        </w:rPr>
        <w:t xml:space="preserve">sencilla de </w:t>
      </w:r>
      <w:del w:id="440" w:author="Nahuel Defossé" w:date="2017-12-08T18:55:00Z">
        <w:r w:rsidR="009E0758" w:rsidRPr="009E0758" w:rsidDel="00B531F8">
          <w:rPr>
            <w:rFonts w:ascii="Arial" w:hAnsi="Arial" w:cs="Arial"/>
            <w:sz w:val="24"/>
            <w:szCs w:val="24"/>
          </w:rPr>
          <w:delText xml:space="preserve">realizar </w:delText>
        </w:r>
      </w:del>
      <w:ins w:id="441" w:author="Nahuel Defossé" w:date="2017-12-08T18:55:00Z">
        <w:r w:rsidR="00B531F8">
          <w:rPr>
            <w:rFonts w:ascii="Arial" w:hAnsi="Arial" w:cs="Arial"/>
            <w:sz w:val="24"/>
            <w:szCs w:val="24"/>
          </w:rPr>
          <w:t>aprender para realizar</w:t>
        </w:r>
        <w:r w:rsidR="00B531F8" w:rsidRPr="009E0758">
          <w:rPr>
            <w:rFonts w:ascii="Arial" w:hAnsi="Arial" w:cs="Arial"/>
            <w:sz w:val="24"/>
            <w:szCs w:val="24"/>
          </w:rPr>
          <w:t xml:space="preserve"> </w:t>
        </w:r>
      </w:ins>
      <w:r w:rsidR="009E0758" w:rsidRPr="009E0758">
        <w:rPr>
          <w:rFonts w:ascii="Arial" w:hAnsi="Arial" w:cs="Arial"/>
          <w:sz w:val="24"/>
          <w:szCs w:val="24"/>
        </w:rPr>
        <w:t xml:space="preserve">proyectos interactivos para </w:t>
      </w:r>
      <w:del w:id="442" w:author="Nahuel Defossé" w:date="2017-12-08T18:55:00Z">
        <w:r w:rsidR="009E0758" w:rsidRPr="009E0758" w:rsidDel="00B531F8">
          <w:rPr>
            <w:rFonts w:ascii="Arial" w:hAnsi="Arial" w:cs="Arial"/>
            <w:sz w:val="24"/>
            <w:szCs w:val="24"/>
          </w:rPr>
          <w:delText>cualquier persona</w:delText>
        </w:r>
      </w:del>
      <w:ins w:id="443" w:author="Nahuel Defossé" w:date="2017-12-08T18:55:00Z">
        <w:r w:rsidR="00B531F8">
          <w:rPr>
            <w:rFonts w:ascii="Arial" w:hAnsi="Arial" w:cs="Arial"/>
            <w:sz w:val="24"/>
            <w:szCs w:val="24"/>
          </w:rPr>
          <w:t>público no necesariamente con conocmientos técnicos</w:t>
        </w:r>
      </w:ins>
      <w:r w:rsidR="009E0758" w:rsidRPr="009E0758">
        <w:rPr>
          <w:rFonts w:ascii="Arial" w:hAnsi="Arial" w:cs="Arial"/>
          <w:sz w:val="24"/>
          <w:szCs w:val="24"/>
        </w:rPr>
        <w:t>.</w:t>
      </w:r>
      <w:r w:rsidR="009E0758" w:rsidRPr="009E0758">
        <w:rPr>
          <w:rFonts w:ascii="Arial" w:hAnsi="Arial" w:cs="Arial"/>
          <w:color w:val="0000FF"/>
          <w:sz w:val="24"/>
          <w:szCs w:val="24"/>
        </w:rPr>
        <w:t xml:space="preserve"> </w:t>
      </w:r>
    </w:p>
    <w:p w14:paraId="749C6481" w14:textId="29A20BB0" w:rsidR="009E0758" w:rsidRPr="001A78D3" w:rsidRDefault="009E0758" w:rsidP="001A78D3">
      <w:pPr>
        <w:rPr>
          <w:rFonts w:ascii="Arial" w:hAnsi="Arial" w:cs="Arial"/>
          <w:sz w:val="24"/>
          <w:szCs w:val="24"/>
        </w:rPr>
      </w:pPr>
      <w:r w:rsidRPr="009E0758">
        <w:rPr>
          <w:rFonts w:ascii="Arial" w:hAnsi="Arial" w:cs="Arial"/>
          <w:sz w:val="24"/>
          <w:szCs w:val="24"/>
        </w:rPr>
        <w:t xml:space="preserve">Arduino se </w:t>
      </w:r>
      <w:del w:id="444" w:author="Nahuel Defossé" w:date="2017-12-08T18:56:00Z">
        <w:r w:rsidRPr="009E0758" w:rsidDel="00B531F8">
          <w:rPr>
            <w:rFonts w:ascii="Arial" w:hAnsi="Arial" w:cs="Arial"/>
            <w:sz w:val="24"/>
            <w:szCs w:val="24"/>
          </w:rPr>
          <w:delText>basa en una sencilla placa</w:delText>
        </w:r>
      </w:del>
      <w:ins w:id="445" w:author="Nahuel Defossé" w:date="2017-12-08T18:56:00Z">
        <w:r w:rsidR="00B531F8">
          <w:rPr>
            <w:rFonts w:ascii="Arial" w:hAnsi="Arial" w:cs="Arial"/>
            <w:sz w:val="24"/>
            <w:szCs w:val="24"/>
          </w:rPr>
          <w:t>trata de una SBC</w:t>
        </w:r>
      </w:ins>
      <w:r w:rsidRPr="009E0758">
        <w:rPr>
          <w:rFonts w:ascii="Arial" w:hAnsi="Arial" w:cs="Arial"/>
          <w:sz w:val="24"/>
          <w:szCs w:val="24"/>
        </w:rPr>
        <w:t xml:space="preserve"> con entradas y salidas, analógicas y digitales,</w:t>
      </w:r>
      <w:ins w:id="446" w:author="Nahuel Defossé" w:date="2017-12-08T18:56:00Z">
        <w:r w:rsidR="00B531F8">
          <w:rPr>
            <w:rFonts w:ascii="Arial" w:hAnsi="Arial" w:cs="Arial"/>
            <w:sz w:val="24"/>
            <w:szCs w:val="24"/>
          </w:rPr>
          <w:t xml:space="preserve"> la cual es programda bajo</w:t>
        </w:r>
      </w:ins>
      <w:r w:rsidRPr="009E0758">
        <w:rPr>
          <w:rFonts w:ascii="Arial" w:hAnsi="Arial" w:cs="Arial"/>
          <w:sz w:val="24"/>
          <w:szCs w:val="24"/>
        </w:rPr>
        <w:t xml:space="preserve"> </w:t>
      </w:r>
      <w:del w:id="447" w:author="Nahuel Defossé" w:date="2017-12-08T18:56:00Z">
        <w:r w:rsidRPr="009E0758" w:rsidDel="00B531F8">
          <w:rPr>
            <w:rFonts w:ascii="Arial" w:hAnsi="Arial" w:cs="Arial"/>
            <w:sz w:val="24"/>
            <w:szCs w:val="24"/>
          </w:rPr>
          <w:delText xml:space="preserve">en </w:delText>
        </w:r>
      </w:del>
      <w:r w:rsidRPr="009E0758">
        <w:rPr>
          <w:rFonts w:ascii="Arial" w:hAnsi="Arial" w:cs="Arial"/>
          <w:sz w:val="24"/>
          <w:szCs w:val="24"/>
        </w:rPr>
        <w:t xml:space="preserve">un entorno de desarrollo que </w:t>
      </w:r>
      <w:del w:id="448" w:author="Nahuel Defossé" w:date="2017-12-08T18:56:00Z">
        <w:r w:rsidRPr="009E0758" w:rsidDel="00B531F8">
          <w:rPr>
            <w:rFonts w:ascii="Arial" w:hAnsi="Arial" w:cs="Arial"/>
            <w:sz w:val="24"/>
            <w:szCs w:val="24"/>
          </w:rPr>
          <w:delText xml:space="preserve">está basado </w:delText>
        </w:r>
      </w:del>
      <w:ins w:id="449" w:author="Nahuel Defossé" w:date="2017-12-08T18:56:00Z">
        <w:r w:rsidR="00B531F8">
          <w:rPr>
            <w:rFonts w:ascii="Arial" w:hAnsi="Arial" w:cs="Arial"/>
            <w:sz w:val="24"/>
            <w:szCs w:val="24"/>
          </w:rPr>
          <w:t xml:space="preserve">inspirado </w:t>
        </w:r>
      </w:ins>
      <w:r w:rsidRPr="009E0758">
        <w:rPr>
          <w:rFonts w:ascii="Arial" w:hAnsi="Arial" w:cs="Arial"/>
          <w:sz w:val="24"/>
          <w:szCs w:val="24"/>
        </w:rPr>
        <w:t xml:space="preserve">en el </w:t>
      </w:r>
      <w:del w:id="450" w:author="Nahuel Defossé" w:date="2017-12-08T18:57:00Z">
        <w:r w:rsidRPr="009E0758" w:rsidDel="00B531F8">
          <w:rPr>
            <w:rFonts w:ascii="Arial" w:hAnsi="Arial" w:cs="Arial"/>
            <w:sz w:val="24"/>
            <w:szCs w:val="24"/>
          </w:rPr>
          <w:delText xml:space="preserve">lenguaje </w:delText>
        </w:r>
      </w:del>
      <w:ins w:id="451" w:author="Nahuel Defossé" w:date="2017-12-08T18:57:00Z">
        <w:r w:rsidR="00B531F8">
          <w:rPr>
            <w:rFonts w:ascii="Arial" w:hAnsi="Arial" w:cs="Arial"/>
            <w:sz w:val="24"/>
            <w:szCs w:val="24"/>
          </w:rPr>
          <w:t xml:space="preserve">entorno </w:t>
        </w:r>
      </w:ins>
      <w:r w:rsidRPr="009E0758">
        <w:rPr>
          <w:rFonts w:ascii="Arial" w:hAnsi="Arial" w:cs="Arial"/>
          <w:sz w:val="24"/>
          <w:szCs w:val="24"/>
        </w:rPr>
        <w:t xml:space="preserve">de programación </w:t>
      </w:r>
      <w:r w:rsidRPr="009E0758">
        <w:rPr>
          <w:rFonts w:ascii="Arial" w:hAnsi="Arial" w:cs="Arial"/>
          <w:b/>
          <w:sz w:val="24"/>
          <w:szCs w:val="24"/>
        </w:rPr>
        <w:t>Processing</w:t>
      </w:r>
      <w:ins w:id="452" w:author="Nahuel Defossé" w:date="2017-12-08T18:58:00Z">
        <w:r w:rsidR="00B531F8">
          <w:rPr>
            <w:rFonts w:ascii="Arial" w:hAnsi="Arial" w:cs="Arial"/>
            <w:sz w:val="24"/>
            <w:szCs w:val="24"/>
          </w:rPr>
          <w:t>.</w:t>
        </w:r>
      </w:ins>
      <w:r w:rsidR="00060E43">
        <w:rPr>
          <w:rFonts w:ascii="Arial" w:hAnsi="Arial" w:cs="Arial"/>
          <w:sz w:val="24"/>
          <w:szCs w:val="24"/>
        </w:rPr>
        <w:t xml:space="preserve"> En la imagen </w:t>
      </w:r>
      <w:r w:rsidR="00C96CD5">
        <w:rPr>
          <w:rFonts w:ascii="Arial" w:hAnsi="Arial" w:cs="Arial"/>
          <w:sz w:val="24"/>
          <w:szCs w:val="24"/>
        </w:rPr>
        <w:t>(</w:t>
      </w:r>
      <w:r w:rsidR="00C96CD5">
        <w:rPr>
          <w:rFonts w:ascii="Arial" w:hAnsi="Arial" w:cs="Arial"/>
          <w:sz w:val="24"/>
          <w:szCs w:val="24"/>
        </w:rPr>
        <w:fldChar w:fldCharType="begin"/>
      </w:r>
      <w:r w:rsidR="00C96CD5">
        <w:rPr>
          <w:rFonts w:ascii="Arial" w:hAnsi="Arial" w:cs="Arial"/>
          <w:sz w:val="24"/>
          <w:szCs w:val="24"/>
        </w:rPr>
        <w:instrText xml:space="preserve"> REF _Ref502097007 \h </w:instrText>
      </w:r>
      <w:r w:rsidR="00C96CD5">
        <w:rPr>
          <w:rFonts w:ascii="Arial" w:hAnsi="Arial" w:cs="Arial"/>
          <w:sz w:val="24"/>
          <w:szCs w:val="24"/>
        </w:rPr>
      </w:r>
      <w:r w:rsidR="00C96CD5">
        <w:rPr>
          <w:rFonts w:ascii="Arial" w:hAnsi="Arial" w:cs="Arial"/>
          <w:sz w:val="24"/>
          <w:szCs w:val="24"/>
        </w:rPr>
        <w:fldChar w:fldCharType="separate"/>
      </w:r>
      <w:r w:rsidR="00C96CD5">
        <w:t xml:space="preserve">Ilustración </w:t>
      </w:r>
      <w:r w:rsidR="00C96CD5">
        <w:rPr>
          <w:noProof/>
        </w:rPr>
        <w:t>8</w:t>
      </w:r>
      <w:r w:rsidR="00C96CD5">
        <w:t xml:space="preserve"> - Logo Arduino</w:t>
      </w:r>
      <w:r w:rsidR="00C96CD5">
        <w:rPr>
          <w:rFonts w:ascii="Arial" w:hAnsi="Arial" w:cs="Arial"/>
          <w:sz w:val="24"/>
          <w:szCs w:val="24"/>
        </w:rPr>
        <w:fldChar w:fldCharType="end"/>
      </w:r>
      <w:r w:rsidR="00C96CD5">
        <w:rPr>
          <w:rFonts w:ascii="Arial" w:hAnsi="Arial" w:cs="Arial"/>
          <w:sz w:val="24"/>
          <w:szCs w:val="24"/>
        </w:rPr>
        <w:t>) se puede ver el logo oficial de la compañía.</w:t>
      </w:r>
      <w:del w:id="453" w:author="Nahuel Defossé" w:date="2017-12-08T18:57:00Z">
        <w:r w:rsidRPr="009E0758" w:rsidDel="00B531F8">
          <w:rPr>
            <w:rFonts w:ascii="Arial" w:hAnsi="Arial" w:cs="Arial"/>
            <w:sz w:val="24"/>
            <w:szCs w:val="24"/>
          </w:rPr>
          <w:delText>. Es un dispositivo que conecta el mundo físico con el mundo virtual, o el mundo analógico con el digital.</w:delText>
        </w:r>
      </w:del>
    </w:p>
    <w:p w14:paraId="2EC8ABB1" w14:textId="77777777" w:rsidR="009E0758" w:rsidRDefault="009E0758" w:rsidP="009E0758">
      <w:pPr>
        <w:rPr>
          <w:rFonts w:ascii="Helvetica" w:hAnsi="Helvetica" w:cs="Helvetica"/>
          <w:b/>
          <w:bCs/>
          <w:color w:val="444444"/>
          <w:sz w:val="21"/>
          <w:szCs w:val="21"/>
          <w:bdr w:val="none" w:sz="0" w:space="0" w:color="auto" w:frame="1"/>
          <w:shd w:val="clear" w:color="auto" w:fill="FFFFFF"/>
        </w:rPr>
      </w:pPr>
    </w:p>
    <w:p w14:paraId="636F5E78" w14:textId="77777777" w:rsidR="009E0758" w:rsidRDefault="00E36D15" w:rsidP="009E0758">
      <w:pPr>
        <w:pStyle w:val="Ttulo2"/>
        <w:rPr>
          <w:b/>
          <w:sz w:val="32"/>
          <w:szCs w:val="32"/>
        </w:rPr>
      </w:pPr>
      <w:bookmarkStart w:id="454" w:name="_Toc502153567"/>
      <w:r>
        <w:rPr>
          <w:b/>
          <w:sz w:val="32"/>
          <w:szCs w:val="32"/>
        </w:rPr>
        <w:t xml:space="preserve">3.2 </w:t>
      </w:r>
      <w:r w:rsidR="009E0758" w:rsidRPr="009E0758">
        <w:rPr>
          <w:b/>
          <w:sz w:val="32"/>
          <w:szCs w:val="32"/>
        </w:rPr>
        <w:t>¿Qué es Processing?</w:t>
      </w:r>
      <w:bookmarkEnd w:id="454"/>
    </w:p>
    <w:p w14:paraId="42881223" w14:textId="77777777" w:rsidR="009E0758" w:rsidRPr="009E0758" w:rsidRDefault="009E0758" w:rsidP="009E0758"/>
    <w:p w14:paraId="792C9BCF" w14:textId="50B99184" w:rsidR="009E0758" w:rsidRPr="009E0758" w:rsidRDefault="009E0758" w:rsidP="009E0758">
      <w:pPr>
        <w:rPr>
          <w:rFonts w:ascii="Arial" w:hAnsi="Arial" w:cs="Arial"/>
          <w:sz w:val="24"/>
          <w:szCs w:val="24"/>
        </w:rPr>
      </w:pPr>
      <w:r w:rsidRPr="00B531F8">
        <w:rPr>
          <w:rFonts w:ascii="Arial" w:hAnsi="Arial" w:cs="Arial"/>
          <w:b/>
          <w:sz w:val="24"/>
          <w:szCs w:val="24"/>
          <w:rPrChange w:id="455" w:author="Nahuel Defossé" w:date="2017-12-08T18:57:00Z">
            <w:rPr>
              <w:rFonts w:ascii="Arial" w:hAnsi="Arial" w:cs="Arial"/>
              <w:sz w:val="24"/>
              <w:szCs w:val="24"/>
            </w:rPr>
          </w:rPrChange>
        </w:rPr>
        <w:t>Processing </w:t>
      </w:r>
      <w:r w:rsidRPr="009E0758">
        <w:rPr>
          <w:rFonts w:ascii="Arial" w:hAnsi="Arial" w:cs="Arial"/>
          <w:sz w:val="24"/>
          <w:szCs w:val="24"/>
        </w:rPr>
        <w:t>es</w:t>
      </w:r>
      <w:r w:rsidR="00673E7D">
        <w:rPr>
          <w:rFonts w:ascii="Arial" w:hAnsi="Arial" w:cs="Arial"/>
          <w:sz w:val="24"/>
          <w:szCs w:val="24"/>
        </w:rPr>
        <w:t xml:space="preserve"> </w:t>
      </w:r>
      <w:r w:rsidRPr="009E0758">
        <w:rPr>
          <w:rFonts w:ascii="Arial" w:hAnsi="Arial" w:cs="Arial"/>
          <w:sz w:val="24"/>
          <w:szCs w:val="24"/>
        </w:rPr>
        <w:t>un lenguaje de programación y entorno de desarrollo integrado de código abierto basado en Java, de fácil utilización, y que sirve como medio para la enseñanza y producción de proyectos multimedia e interactivos de diseño digital.</w:t>
      </w:r>
      <w:r w:rsidR="00C96CD5">
        <w:rPr>
          <w:rFonts w:ascii="Arial" w:hAnsi="Arial" w:cs="Arial"/>
          <w:sz w:val="24"/>
          <w:szCs w:val="24"/>
        </w:rPr>
        <w:t xml:space="preserve"> En la imagen (</w:t>
      </w:r>
      <w:r w:rsidR="00C96CD5">
        <w:rPr>
          <w:rFonts w:ascii="Arial" w:hAnsi="Arial" w:cs="Arial"/>
          <w:sz w:val="24"/>
          <w:szCs w:val="24"/>
        </w:rPr>
        <w:fldChar w:fldCharType="begin"/>
      </w:r>
      <w:r w:rsidR="00C96CD5">
        <w:rPr>
          <w:rFonts w:ascii="Arial" w:hAnsi="Arial" w:cs="Arial"/>
          <w:sz w:val="24"/>
          <w:szCs w:val="24"/>
        </w:rPr>
        <w:instrText xml:space="preserve"> REF _Ref502097076 \h </w:instrText>
      </w:r>
      <w:r w:rsidR="00C96CD5">
        <w:rPr>
          <w:rFonts w:ascii="Arial" w:hAnsi="Arial" w:cs="Arial"/>
          <w:sz w:val="24"/>
          <w:szCs w:val="24"/>
        </w:rPr>
      </w:r>
      <w:r w:rsidR="00C96CD5">
        <w:rPr>
          <w:rFonts w:ascii="Arial" w:hAnsi="Arial" w:cs="Arial"/>
          <w:sz w:val="24"/>
          <w:szCs w:val="24"/>
        </w:rPr>
        <w:fldChar w:fldCharType="separate"/>
      </w:r>
      <w:r w:rsidR="00C96CD5">
        <w:t xml:space="preserve">Ilustración </w:t>
      </w:r>
      <w:r w:rsidR="00C96CD5">
        <w:rPr>
          <w:noProof/>
        </w:rPr>
        <w:t>9</w:t>
      </w:r>
      <w:r w:rsidR="00C96CD5">
        <w:t xml:space="preserve"> - Logo de Processing</w:t>
      </w:r>
      <w:r w:rsidR="00C96CD5">
        <w:rPr>
          <w:rFonts w:ascii="Arial" w:hAnsi="Arial" w:cs="Arial"/>
          <w:sz w:val="24"/>
          <w:szCs w:val="24"/>
        </w:rPr>
        <w:fldChar w:fldCharType="end"/>
      </w:r>
      <w:r w:rsidR="00C96CD5">
        <w:rPr>
          <w:rFonts w:ascii="Arial" w:hAnsi="Arial" w:cs="Arial"/>
          <w:sz w:val="24"/>
          <w:szCs w:val="24"/>
        </w:rPr>
        <w:t>) se puede apreciar su logo.</w:t>
      </w:r>
    </w:p>
    <w:p w14:paraId="3713CA35" w14:textId="096F84C7" w:rsidR="00673E7D" w:rsidRDefault="009E0758" w:rsidP="009E0758">
      <w:pPr>
        <w:rPr>
          <w:rStyle w:val="Hipervnculo"/>
          <w:rFonts w:ascii="Arial" w:hAnsi="Arial" w:cs="Arial"/>
          <w:sz w:val="24"/>
          <w:szCs w:val="24"/>
        </w:rPr>
      </w:pPr>
      <w:r>
        <w:rPr>
          <w:noProof/>
          <w:lang w:val="en-US" w:eastAsia="en-US"/>
        </w:rPr>
        <mc:AlternateContent>
          <mc:Choice Requires="wps">
            <w:drawing>
              <wp:anchor distT="0" distB="0" distL="114300" distR="114300" simplePos="0" relativeHeight="251635200" behindDoc="1" locked="0" layoutInCell="1" allowOverlap="1" wp14:anchorId="619A1F9A" wp14:editId="54D7236F">
                <wp:simplePos x="0" y="0"/>
                <wp:positionH relativeFrom="column">
                  <wp:posOffset>1905</wp:posOffset>
                </wp:positionH>
                <wp:positionV relativeFrom="paragraph">
                  <wp:posOffset>2517775</wp:posOffset>
                </wp:positionV>
                <wp:extent cx="2457450" cy="266700"/>
                <wp:effectExtent l="0" t="0" r="0" b="0"/>
                <wp:wrapTight wrapText="bothSides">
                  <wp:wrapPolygon edited="0">
                    <wp:start x="0" y="0"/>
                    <wp:lineTo x="0" y="21600"/>
                    <wp:lineTo x="21600" y="21600"/>
                    <wp:lineTo x="21600" y="0"/>
                  </wp:wrapPolygon>
                </wp:wrapTight>
                <wp:docPr id="21" name="Cuadro de texto 21"/>
                <wp:cNvGraphicFramePr/>
                <a:graphic xmlns:a="http://schemas.openxmlformats.org/drawingml/2006/main">
                  <a:graphicData uri="http://schemas.microsoft.com/office/word/2010/wordprocessingShape">
                    <wps:wsp>
                      <wps:cNvSpPr txBox="1"/>
                      <wps:spPr>
                        <a:xfrm>
                          <a:off x="0" y="0"/>
                          <a:ext cx="2457450" cy="266700"/>
                        </a:xfrm>
                        <a:prstGeom prst="rect">
                          <a:avLst/>
                        </a:prstGeom>
                        <a:solidFill>
                          <a:prstClr val="white"/>
                        </a:solidFill>
                        <a:ln>
                          <a:noFill/>
                        </a:ln>
                      </wps:spPr>
                      <wps:txbx>
                        <w:txbxContent>
                          <w:p w14:paraId="7EDB5019" w14:textId="06B46C58" w:rsidR="006D6624" w:rsidRPr="00F55A56" w:rsidRDefault="006D6624" w:rsidP="001A78D3">
                            <w:pPr>
                              <w:pStyle w:val="Descripcin"/>
                              <w:jc w:val="center"/>
                              <w:rPr>
                                <w:rFonts w:ascii="Calibri" w:eastAsia="Calibri" w:hAnsi="Calibri" w:cs="Calibri"/>
                                <w:noProof/>
                                <w:color w:val="000000"/>
                              </w:rPr>
                            </w:pPr>
                            <w:bookmarkStart w:id="456" w:name="_Ref502097076"/>
                            <w:bookmarkStart w:id="457" w:name="_Toc502152477"/>
                            <w:r>
                              <w:t xml:space="preserve">Ilustración </w:t>
                            </w:r>
                            <w:fldSimple w:instr=" SEQ Ilustración \* ARABIC ">
                              <w:r>
                                <w:rPr>
                                  <w:noProof/>
                                </w:rPr>
                                <w:t>9</w:t>
                              </w:r>
                            </w:fldSimple>
                            <w:r>
                              <w:t xml:space="preserve"> - Logo de Processing</w:t>
                            </w:r>
                            <w:bookmarkEnd w:id="456"/>
                            <w:bookmarkEnd w:id="4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A1F9A" id="Cuadro de texto 21" o:spid="_x0000_s1032" type="#_x0000_t202" style="position:absolute;left:0;text-align:left;margin-left:.15pt;margin-top:198.25pt;width:193.5pt;height:21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" stroked="f">
                <v:textbox style="mso-fit-shape-to-text:t" inset="0,0,0,0">
                  <w:txbxContent>
                    <w:p w14:paraId="7EDB5019" w14:textId="06B46C58" w:rsidR="006D6624" w:rsidRPr="00F55A56" w:rsidRDefault="006D6624" w:rsidP="001A78D3">
                      <w:pPr>
                        <w:pStyle w:val="Descripcin"/>
                        <w:jc w:val="center"/>
                        <w:rPr>
                          <w:rFonts w:ascii="Calibri" w:eastAsia="Calibri" w:hAnsi="Calibri" w:cs="Calibri"/>
                          <w:noProof/>
                          <w:color w:val="000000"/>
                        </w:rPr>
                      </w:pPr>
                      <w:bookmarkStart w:id="458" w:name="_Ref502097076"/>
                      <w:bookmarkStart w:id="459" w:name="_Toc502152477"/>
                      <w:r>
                        <w:t xml:space="preserve">Ilustración </w:t>
                      </w:r>
                      <w:fldSimple w:instr=" SEQ Ilustración \* ARABIC ">
                        <w:r>
                          <w:rPr>
                            <w:noProof/>
                          </w:rPr>
                          <w:t>9</w:t>
                        </w:r>
                      </w:fldSimple>
                      <w:r>
                        <w:t xml:space="preserve"> - Logo de Processing</w:t>
                      </w:r>
                      <w:bookmarkEnd w:id="458"/>
                      <w:bookmarkEnd w:id="459"/>
                    </w:p>
                  </w:txbxContent>
                </v:textbox>
                <w10:wrap type="tight"/>
              </v:shape>
            </w:pict>
          </mc:Fallback>
        </mc:AlternateContent>
      </w:r>
      <w:r w:rsidRPr="00125435">
        <w:rPr>
          <w:noProof/>
          <w:lang w:val="en-US" w:eastAsia="en-US"/>
        </w:rPr>
        <w:drawing>
          <wp:anchor distT="0" distB="0" distL="114300" distR="114300" simplePos="0" relativeHeight="251622912" behindDoc="1" locked="0" layoutInCell="1" allowOverlap="1" wp14:anchorId="5D13F510" wp14:editId="5C773183">
            <wp:simplePos x="0" y="0"/>
            <wp:positionH relativeFrom="column">
              <wp:posOffset>2515</wp:posOffset>
            </wp:positionH>
            <wp:positionV relativeFrom="paragraph">
              <wp:posOffset>3429</wp:posOffset>
            </wp:positionV>
            <wp:extent cx="2457907" cy="2457907"/>
            <wp:effectExtent l="0" t="0" r="0" b="0"/>
            <wp:wrapTight wrapText="bothSides">
              <wp:wrapPolygon edited="0">
                <wp:start x="2177" y="0"/>
                <wp:lineTo x="1340" y="670"/>
                <wp:lineTo x="0" y="2344"/>
                <wp:lineTo x="0" y="19591"/>
                <wp:lineTo x="2344" y="21433"/>
                <wp:lineTo x="19088" y="21433"/>
                <wp:lineTo x="19591" y="21098"/>
                <wp:lineTo x="21265" y="19591"/>
                <wp:lineTo x="21433" y="2344"/>
                <wp:lineTo x="20093" y="670"/>
                <wp:lineTo x="19256" y="0"/>
                <wp:lineTo x="2177" y="0"/>
              </wp:wrapPolygon>
            </wp:wrapTight>
            <wp:docPr id="15" name="Imagen 15" descr="Resultado de imagen para processin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processing logo"/>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57907" cy="2457907"/>
                    </a:xfrm>
                    <a:prstGeom prst="rect">
                      <a:avLst/>
                    </a:prstGeom>
                    <a:noFill/>
                    <a:ln>
                      <a:noFill/>
                    </a:ln>
                  </pic:spPr>
                </pic:pic>
              </a:graphicData>
            </a:graphic>
          </wp:anchor>
        </w:drawing>
      </w:r>
      <w:r w:rsidRPr="009E0758">
        <w:rPr>
          <w:rFonts w:ascii="Arial" w:hAnsi="Arial" w:cs="Arial"/>
          <w:sz w:val="24"/>
          <w:szCs w:val="24"/>
        </w:rPr>
        <w:t xml:space="preserve">Uno de los objetivos </w:t>
      </w:r>
      <w:del w:id="460" w:author="Nahuel Defossé" w:date="2017-12-08T18:58:00Z">
        <w:r w:rsidRPr="009E0758" w:rsidDel="00B531F8">
          <w:rPr>
            <w:rFonts w:ascii="Arial" w:hAnsi="Arial" w:cs="Arial"/>
            <w:sz w:val="24"/>
            <w:szCs w:val="24"/>
          </w:rPr>
          <w:delText xml:space="preserve">declarados </w:delText>
        </w:r>
      </w:del>
      <w:ins w:id="461" w:author="Nahuel Defossé" w:date="2017-12-08T18:58:00Z">
        <w:r w:rsidR="00B531F8">
          <w:rPr>
            <w:rFonts w:ascii="Arial" w:hAnsi="Arial" w:cs="Arial"/>
            <w:sz w:val="24"/>
            <w:szCs w:val="24"/>
          </w:rPr>
          <w:t>expresos</w:t>
        </w:r>
        <w:r w:rsidR="00B531F8" w:rsidRPr="009E0758">
          <w:rPr>
            <w:rFonts w:ascii="Arial" w:hAnsi="Arial" w:cs="Arial"/>
            <w:sz w:val="24"/>
            <w:szCs w:val="24"/>
          </w:rPr>
          <w:t xml:space="preserve"> </w:t>
        </w:r>
      </w:ins>
      <w:r w:rsidRPr="009E0758">
        <w:rPr>
          <w:rFonts w:ascii="Arial" w:hAnsi="Arial" w:cs="Arial"/>
          <w:sz w:val="24"/>
          <w:szCs w:val="24"/>
        </w:rPr>
        <w:t xml:space="preserve">de Processing es el </w:t>
      </w:r>
      <w:r w:rsidRPr="00673E7D">
        <w:rPr>
          <w:rFonts w:ascii="Arial" w:hAnsi="Arial" w:cs="Arial"/>
          <w:sz w:val="24"/>
          <w:szCs w:val="24"/>
        </w:rPr>
        <w:t>de actuar como herramienta para que artistas, diseñadores visuales y miembros de otras comunidades ajenos a</w:t>
      </w:r>
      <w:del w:id="462" w:author="Nahuel Defossé" w:date="2017-12-08T18:58:00Z">
        <w:r w:rsidRPr="00673E7D" w:rsidDel="00B531F8">
          <w:rPr>
            <w:rFonts w:ascii="Arial" w:hAnsi="Arial" w:cs="Arial"/>
            <w:sz w:val="24"/>
            <w:szCs w:val="24"/>
          </w:rPr>
          <w:delText>l</w:delText>
        </w:r>
      </w:del>
      <w:r w:rsidRPr="00673E7D">
        <w:rPr>
          <w:rFonts w:ascii="Arial" w:hAnsi="Arial" w:cs="Arial"/>
          <w:sz w:val="24"/>
          <w:szCs w:val="24"/>
        </w:rPr>
        <w:t xml:space="preserve"> </w:t>
      </w:r>
      <w:del w:id="463" w:author="Nahuel Defossé" w:date="2017-12-08T18:58:00Z">
        <w:r w:rsidRPr="00673E7D" w:rsidDel="00B531F8">
          <w:rPr>
            <w:rFonts w:ascii="Arial" w:hAnsi="Arial" w:cs="Arial"/>
            <w:sz w:val="24"/>
            <w:szCs w:val="24"/>
          </w:rPr>
          <w:delText xml:space="preserve">lenguaje de </w:delText>
        </w:r>
      </w:del>
      <w:r w:rsidRPr="00673E7D">
        <w:rPr>
          <w:rFonts w:ascii="Arial" w:hAnsi="Arial" w:cs="Arial"/>
          <w:sz w:val="24"/>
          <w:szCs w:val="24"/>
        </w:rPr>
        <w:t>la programación</w:t>
      </w:r>
      <w:r w:rsidRPr="009E0758">
        <w:rPr>
          <w:rFonts w:ascii="Arial" w:hAnsi="Arial" w:cs="Arial"/>
          <w:sz w:val="24"/>
          <w:szCs w:val="24"/>
        </w:rPr>
        <w:t>, apren</w:t>
      </w:r>
      <w:ins w:id="464" w:author="Nahuel Defossé" w:date="2017-12-08T18:59:00Z">
        <w:r w:rsidR="00B92710">
          <w:rPr>
            <w:rFonts w:ascii="Arial" w:hAnsi="Arial" w:cs="Arial"/>
            <w:sz w:val="24"/>
            <w:szCs w:val="24"/>
          </w:rPr>
          <w:t>da</w:t>
        </w:r>
      </w:ins>
      <w:del w:id="465" w:author="Nahuel Defossé" w:date="2017-12-08T18:59:00Z">
        <w:r w:rsidRPr="009E0758" w:rsidDel="00B92710">
          <w:rPr>
            <w:rFonts w:ascii="Arial" w:hAnsi="Arial" w:cs="Arial"/>
            <w:sz w:val="24"/>
            <w:szCs w:val="24"/>
          </w:rPr>
          <w:delText>diera</w:delText>
        </w:r>
      </w:del>
      <w:r w:rsidRPr="009E0758">
        <w:rPr>
          <w:rFonts w:ascii="Arial" w:hAnsi="Arial" w:cs="Arial"/>
          <w:sz w:val="24"/>
          <w:szCs w:val="24"/>
        </w:rPr>
        <w:t xml:space="preserve">n las </w:t>
      </w:r>
      <w:r w:rsidR="00673E7D">
        <w:rPr>
          <w:rFonts w:ascii="Arial" w:hAnsi="Arial" w:cs="Arial"/>
          <w:sz w:val="24"/>
          <w:szCs w:val="24"/>
        </w:rPr>
        <w:t>b</w:t>
      </w:r>
      <w:r w:rsidRPr="009E0758">
        <w:rPr>
          <w:rFonts w:ascii="Arial" w:hAnsi="Arial" w:cs="Arial"/>
          <w:sz w:val="24"/>
          <w:szCs w:val="24"/>
        </w:rPr>
        <w:t xml:space="preserve">ases de la misma a través de una </w:t>
      </w:r>
      <w:del w:id="466" w:author="Nahuel Defossé" w:date="2017-12-08T18:59:00Z">
        <w:r w:rsidRPr="009E0758" w:rsidDel="00B92710">
          <w:rPr>
            <w:rFonts w:ascii="Arial" w:hAnsi="Arial" w:cs="Arial"/>
            <w:sz w:val="24"/>
            <w:szCs w:val="24"/>
          </w:rPr>
          <w:delText xml:space="preserve">muestra </w:delText>
        </w:r>
      </w:del>
      <w:r w:rsidR="00C96CD5">
        <w:rPr>
          <w:rFonts w:ascii="Arial" w:hAnsi="Arial" w:cs="Arial"/>
          <w:sz w:val="24"/>
          <w:szCs w:val="24"/>
        </w:rPr>
        <w:t>realimentación</w:t>
      </w:r>
      <w:ins w:id="467" w:author="Nahuel Defossé" w:date="2017-12-08T18:59:00Z">
        <w:r w:rsidR="00B92710">
          <w:rPr>
            <w:rFonts w:ascii="Arial" w:hAnsi="Arial" w:cs="Arial"/>
            <w:sz w:val="24"/>
            <w:szCs w:val="24"/>
          </w:rPr>
          <w:t xml:space="preserve"> </w:t>
        </w:r>
      </w:ins>
      <w:r w:rsidRPr="009E0758">
        <w:rPr>
          <w:rFonts w:ascii="Arial" w:hAnsi="Arial" w:cs="Arial"/>
          <w:sz w:val="24"/>
          <w:szCs w:val="24"/>
        </w:rPr>
        <w:t xml:space="preserve">gráfica </w:t>
      </w:r>
      <w:del w:id="468" w:author="Nahuel Defossé" w:date="2017-12-08T18:59:00Z">
        <w:r w:rsidRPr="009E0758" w:rsidDel="00B92710">
          <w:rPr>
            <w:rFonts w:ascii="Arial" w:hAnsi="Arial" w:cs="Arial"/>
            <w:sz w:val="24"/>
            <w:szCs w:val="24"/>
          </w:rPr>
          <w:delText xml:space="preserve">instantánea </w:delText>
        </w:r>
      </w:del>
      <w:ins w:id="469" w:author="Nahuel Defossé" w:date="2017-12-08T18:59:00Z">
        <w:r w:rsidR="00B92710">
          <w:rPr>
            <w:rFonts w:ascii="Arial" w:hAnsi="Arial" w:cs="Arial"/>
            <w:sz w:val="24"/>
            <w:szCs w:val="24"/>
          </w:rPr>
          <w:t xml:space="preserve">inmediata </w:t>
        </w:r>
      </w:ins>
      <w:r w:rsidRPr="009E0758">
        <w:rPr>
          <w:rFonts w:ascii="Arial" w:hAnsi="Arial" w:cs="Arial"/>
          <w:sz w:val="24"/>
          <w:szCs w:val="24"/>
        </w:rPr>
        <w:t xml:space="preserve">y visual </w:t>
      </w:r>
      <w:del w:id="470" w:author="Nahuel Defossé" w:date="2017-12-08T18:59:00Z">
        <w:r w:rsidRPr="009E0758" w:rsidDel="00B92710">
          <w:rPr>
            <w:rFonts w:ascii="Arial" w:hAnsi="Arial" w:cs="Arial"/>
            <w:sz w:val="24"/>
            <w:szCs w:val="24"/>
          </w:rPr>
          <w:delText>de la información</w:delText>
        </w:r>
      </w:del>
      <w:ins w:id="471" w:author="Nahuel Defossé" w:date="2017-12-08T18:59:00Z">
        <w:r w:rsidR="00B92710">
          <w:rPr>
            <w:rFonts w:ascii="Arial" w:hAnsi="Arial" w:cs="Arial"/>
            <w:sz w:val="24"/>
            <w:szCs w:val="24"/>
          </w:rPr>
          <w:t xml:space="preserve">de los resultados obtenidos de su experiencia de </w:t>
        </w:r>
      </w:ins>
      <w:r w:rsidR="00C96CD5">
        <w:rPr>
          <w:rFonts w:ascii="Arial" w:hAnsi="Arial" w:cs="Arial"/>
          <w:sz w:val="24"/>
          <w:szCs w:val="24"/>
        </w:rPr>
        <w:t>programación</w:t>
      </w:r>
      <w:r w:rsidRPr="00673E7D">
        <w:rPr>
          <w:rFonts w:ascii="Arial" w:hAnsi="Arial" w:cs="Arial"/>
          <w:sz w:val="24"/>
          <w:szCs w:val="24"/>
        </w:rPr>
        <w:t>.</w:t>
      </w:r>
    </w:p>
    <w:p w14:paraId="0D412621" w14:textId="2F9DC66A" w:rsidR="009E0758" w:rsidRDefault="009E0758" w:rsidP="009E0758">
      <w:pPr>
        <w:rPr>
          <w:ins w:id="472" w:author="Agustin Schlapp" w:date="2017-12-21T18:45:00Z"/>
          <w:rFonts w:ascii="Arial" w:hAnsi="Arial" w:cs="Arial"/>
          <w:sz w:val="24"/>
          <w:szCs w:val="24"/>
        </w:rPr>
      </w:pPr>
      <w:r w:rsidRPr="009E0758">
        <w:rPr>
          <w:rFonts w:ascii="Arial" w:hAnsi="Arial" w:cs="Arial"/>
          <w:sz w:val="24"/>
          <w:szCs w:val="24"/>
        </w:rPr>
        <w:t xml:space="preserve">El lenguaje de Processing se basa en Java, aunque hace uso de una sintaxis simplificada y de un </w:t>
      </w:r>
      <w:del w:id="473" w:author="Nahuel Defossé" w:date="2017-12-08T19:00:00Z">
        <w:r w:rsidRPr="009E0758" w:rsidDel="00B92710">
          <w:rPr>
            <w:rFonts w:ascii="Arial" w:hAnsi="Arial" w:cs="Arial"/>
            <w:sz w:val="24"/>
            <w:szCs w:val="24"/>
          </w:rPr>
          <w:delText xml:space="preserve">modelo </w:delText>
        </w:r>
      </w:del>
      <w:ins w:id="474" w:author="Nahuel Defossé" w:date="2017-12-08T19:00:00Z">
        <w:r w:rsidR="00B92710">
          <w:rPr>
            <w:rFonts w:ascii="Arial" w:hAnsi="Arial" w:cs="Arial"/>
            <w:sz w:val="24"/>
            <w:szCs w:val="24"/>
          </w:rPr>
          <w:t>una biblioteca sencilla para generación de</w:t>
        </w:r>
      </w:ins>
      <w:del w:id="475" w:author="Nahuel Defossé" w:date="2017-12-08T19:00:00Z">
        <w:r w:rsidRPr="009E0758" w:rsidDel="00B92710">
          <w:rPr>
            <w:rFonts w:ascii="Arial" w:hAnsi="Arial" w:cs="Arial"/>
            <w:sz w:val="24"/>
            <w:szCs w:val="24"/>
          </w:rPr>
          <w:delText>de programación de</w:delText>
        </w:r>
      </w:del>
      <w:r w:rsidRPr="009E0758">
        <w:rPr>
          <w:rFonts w:ascii="Arial" w:hAnsi="Arial" w:cs="Arial"/>
          <w:sz w:val="24"/>
          <w:szCs w:val="24"/>
        </w:rPr>
        <w:t xml:space="preserve"> gráficos.</w:t>
      </w:r>
    </w:p>
    <w:p w14:paraId="6D5A458A" w14:textId="60878C99" w:rsidR="00DE1C24" w:rsidRPr="00C94514" w:rsidRDefault="00DE1C24" w:rsidP="00DE1C24">
      <w:pPr>
        <w:rPr>
          <w:ins w:id="476" w:author="Agustin Schlapp" w:date="2017-12-21T18:45:00Z"/>
          <w:rFonts w:ascii="Arial" w:hAnsi="Arial" w:cs="Arial"/>
          <w:sz w:val="24"/>
          <w:szCs w:val="24"/>
          <w:rPrChange w:id="477" w:author="Agustin Schlapp" w:date="2017-12-21T18:46:00Z">
            <w:rPr>
              <w:ins w:id="478" w:author="Agustin Schlapp" w:date="2017-12-21T18:45:00Z"/>
              <w:highlight w:val="yellow"/>
            </w:rPr>
          </w:rPrChange>
        </w:rPr>
      </w:pPr>
      <w:ins w:id="479" w:author="Agustin Schlapp" w:date="2017-12-21T18:45:00Z">
        <w:r w:rsidRPr="00C94514">
          <w:rPr>
            <w:rFonts w:ascii="Arial" w:hAnsi="Arial" w:cs="Arial"/>
            <w:sz w:val="24"/>
            <w:szCs w:val="24"/>
            <w:rPrChange w:id="480" w:author="Agustin Schlapp" w:date="2017-12-21T18:46:00Z">
              <w:rPr>
                <w:highlight w:val="yellow"/>
              </w:rPr>
            </w:rPrChange>
          </w:rPr>
          <w:t>Por otro lado, Wiring (Basado en Processing) viene con una librería de C/C++ la cual hace operaciones comunes de input/</w:t>
        </w:r>
      </w:ins>
      <w:ins w:id="481" w:author="Agustin Schlapp" w:date="2017-12-21T18:46:00Z">
        <w:r w:rsidR="00C94514" w:rsidRPr="001C33FD">
          <w:rPr>
            <w:rFonts w:ascii="Arial" w:hAnsi="Arial" w:cs="Arial"/>
            <w:sz w:val="24"/>
            <w:szCs w:val="24"/>
          </w:rPr>
          <w:t>output mucho más fácil</w:t>
        </w:r>
      </w:ins>
      <w:ins w:id="482" w:author="Agustin Schlapp" w:date="2017-12-21T18:45:00Z">
        <w:r w:rsidRPr="00C94514">
          <w:rPr>
            <w:rFonts w:ascii="Arial" w:hAnsi="Arial" w:cs="Arial"/>
            <w:sz w:val="24"/>
            <w:szCs w:val="24"/>
            <w:rPrChange w:id="483" w:author="Agustin Schlapp" w:date="2017-12-21T18:46:00Z">
              <w:rPr>
                <w:highlight w:val="yellow"/>
              </w:rPr>
            </w:rPrChange>
          </w:rPr>
          <w:t>. Los programas de Wiring están escritos en C/C++, pese a que sus usuarios sólo necesiten definir dos funciones para hacer un programa ejecutable:</w:t>
        </w:r>
      </w:ins>
    </w:p>
    <w:p w14:paraId="3B2ABA3E" w14:textId="77777777" w:rsidR="00DE1C24" w:rsidRPr="00C94514" w:rsidRDefault="00DE1C24" w:rsidP="00DE1C24">
      <w:pPr>
        <w:rPr>
          <w:ins w:id="484" w:author="Agustin Schlapp" w:date="2017-12-21T18:45:00Z"/>
          <w:rFonts w:ascii="Arial" w:hAnsi="Arial" w:cs="Arial"/>
          <w:sz w:val="24"/>
          <w:szCs w:val="24"/>
          <w:rPrChange w:id="485" w:author="Agustin Schlapp" w:date="2017-12-21T18:46:00Z">
            <w:rPr>
              <w:ins w:id="486" w:author="Agustin Schlapp" w:date="2017-12-21T18:45:00Z"/>
              <w:highlight w:val="yellow"/>
            </w:rPr>
          </w:rPrChange>
        </w:rPr>
      </w:pPr>
      <w:ins w:id="487" w:author="Agustin Schlapp" w:date="2017-12-21T18:45:00Z">
        <w:r w:rsidRPr="00C94514">
          <w:rPr>
            <w:rFonts w:ascii="Arial" w:hAnsi="Arial" w:cs="Arial"/>
            <w:sz w:val="24"/>
            <w:szCs w:val="24"/>
            <w:rPrChange w:id="488" w:author="Agustin Schlapp" w:date="2017-12-21T18:46:00Z">
              <w:rPr>
                <w:highlight w:val="yellow"/>
              </w:rPr>
            </w:rPrChange>
          </w:rPr>
          <w:lastRenderedPageBreak/>
          <w:t>setup() – una función ejecutada sólo una vez en el inicio de un programa la cual puede ser usada para definir los ajustes iniciales de un entorno.</w:t>
        </w:r>
      </w:ins>
    </w:p>
    <w:p w14:paraId="7137A0C8" w14:textId="77777777" w:rsidR="00DE1C24" w:rsidRPr="00C94514" w:rsidRDefault="00DE1C24" w:rsidP="00DE1C24">
      <w:pPr>
        <w:rPr>
          <w:ins w:id="489" w:author="Agustin Schlapp" w:date="2017-12-21T18:45:00Z"/>
          <w:rFonts w:ascii="Arial" w:hAnsi="Arial" w:cs="Arial"/>
          <w:sz w:val="24"/>
          <w:szCs w:val="24"/>
          <w:rPrChange w:id="490" w:author="Agustin Schlapp" w:date="2017-12-21T18:46:00Z">
            <w:rPr>
              <w:ins w:id="491" w:author="Agustin Schlapp" w:date="2017-12-21T18:45:00Z"/>
              <w:highlight w:val="yellow"/>
            </w:rPr>
          </w:rPrChange>
        </w:rPr>
      </w:pPr>
      <w:ins w:id="492" w:author="Agustin Schlapp" w:date="2017-12-21T18:45:00Z">
        <w:r w:rsidRPr="00C94514">
          <w:rPr>
            <w:rFonts w:ascii="Arial" w:hAnsi="Arial" w:cs="Arial"/>
            <w:sz w:val="24"/>
            <w:szCs w:val="24"/>
            <w:rPrChange w:id="493" w:author="Agustin Schlapp" w:date="2017-12-21T18:46:00Z">
              <w:rPr>
                <w:highlight w:val="yellow"/>
              </w:rPr>
            </w:rPrChange>
          </w:rPr>
          <w:t>loop() – una función llamada repetidamente hasta que la placa es apagada.</w:t>
        </w:r>
      </w:ins>
    </w:p>
    <w:p w14:paraId="7E2004B3" w14:textId="4AD5C6B9" w:rsidR="00DE1C24" w:rsidRPr="00C94514" w:rsidRDefault="00DE1C24" w:rsidP="00DE1C24">
      <w:pPr>
        <w:rPr>
          <w:ins w:id="494" w:author="Agustin Schlapp" w:date="2017-12-21T18:45:00Z"/>
          <w:rFonts w:ascii="Arial" w:hAnsi="Arial" w:cs="Arial"/>
          <w:sz w:val="24"/>
          <w:szCs w:val="24"/>
          <w:rPrChange w:id="495" w:author="Agustin Schlapp" w:date="2017-12-21T18:46:00Z">
            <w:rPr>
              <w:ins w:id="496" w:author="Agustin Schlapp" w:date="2017-12-21T18:45:00Z"/>
            </w:rPr>
          </w:rPrChange>
        </w:rPr>
      </w:pPr>
      <w:ins w:id="497" w:author="Agustin Schlapp" w:date="2017-12-21T18:45:00Z">
        <w:r w:rsidRPr="00C94514">
          <w:rPr>
            <w:rFonts w:ascii="Arial" w:hAnsi="Arial" w:cs="Arial"/>
            <w:sz w:val="24"/>
            <w:szCs w:val="24"/>
            <w:rPrChange w:id="498" w:author="Agustin Schlapp" w:date="2017-12-21T18:46:00Z">
              <w:rPr>
                <w:highlight w:val="yellow"/>
              </w:rPr>
            </w:rPrChange>
          </w:rPr>
          <w:t>Como podemos apreciar en la siguiente ilustración (</w:t>
        </w:r>
      </w:ins>
      <w:r w:rsidR="00111E24">
        <w:rPr>
          <w:rFonts w:ascii="Arial" w:hAnsi="Arial" w:cs="Arial"/>
          <w:sz w:val="24"/>
          <w:szCs w:val="24"/>
        </w:rPr>
        <w:fldChar w:fldCharType="begin"/>
      </w:r>
      <w:r w:rsidR="00111E24">
        <w:rPr>
          <w:rFonts w:ascii="Arial" w:hAnsi="Arial" w:cs="Arial"/>
          <w:sz w:val="24"/>
          <w:szCs w:val="24"/>
        </w:rPr>
        <w:instrText xml:space="preserve"> REF _Ref502097107 \h </w:instrText>
      </w:r>
      <w:r w:rsidR="00111E24">
        <w:rPr>
          <w:rFonts w:ascii="Arial" w:hAnsi="Arial" w:cs="Arial"/>
          <w:sz w:val="24"/>
          <w:szCs w:val="24"/>
        </w:rPr>
      </w:r>
      <w:r w:rsidR="00111E24">
        <w:rPr>
          <w:rFonts w:ascii="Arial" w:hAnsi="Arial" w:cs="Arial"/>
          <w:sz w:val="24"/>
          <w:szCs w:val="24"/>
        </w:rPr>
        <w:fldChar w:fldCharType="separate"/>
      </w:r>
      <w:ins w:id="499" w:author="Agustin Schlapp" w:date="2017-12-21T18:50:00Z">
        <w:r w:rsidR="00111E24">
          <w:t xml:space="preserve">Ilustración </w:t>
        </w:r>
      </w:ins>
      <w:r w:rsidR="00111E24">
        <w:rPr>
          <w:noProof/>
        </w:rPr>
        <w:t>10</w:t>
      </w:r>
      <w:ins w:id="500" w:author="Agustin Schlapp" w:date="2017-12-21T18:50:00Z">
        <w:r w:rsidR="00111E24">
          <w:t xml:space="preserve"> - Wiring IDE</w:t>
        </w:r>
      </w:ins>
      <w:r w:rsidR="00111E24">
        <w:rPr>
          <w:rFonts w:ascii="Arial" w:hAnsi="Arial" w:cs="Arial"/>
          <w:sz w:val="24"/>
          <w:szCs w:val="24"/>
        </w:rPr>
        <w:fldChar w:fldCharType="end"/>
      </w:r>
      <w:ins w:id="501" w:author="Agustin Schlapp" w:date="2017-12-21T18:45:00Z">
        <w:r w:rsidRPr="00C94514">
          <w:rPr>
            <w:rFonts w:ascii="Arial" w:hAnsi="Arial" w:cs="Arial"/>
            <w:sz w:val="24"/>
            <w:szCs w:val="24"/>
            <w:rPrChange w:id="502" w:author="Agustin Schlapp" w:date="2017-12-21T18:46:00Z">
              <w:rPr>
                <w:highlight w:val="yellow"/>
              </w:rPr>
            </w:rPrChange>
          </w:rPr>
          <w:t>) hacer un blink a un led es muy sencillo dado la abstracción que nos otorga la librería.</w:t>
        </w:r>
        <w:r w:rsidRPr="00C94514">
          <w:rPr>
            <w:rFonts w:ascii="Arial" w:hAnsi="Arial" w:cs="Arial"/>
            <w:sz w:val="24"/>
            <w:szCs w:val="24"/>
            <w:rPrChange w:id="503" w:author="Agustin Schlapp" w:date="2017-12-21T18:46:00Z">
              <w:rPr/>
            </w:rPrChange>
          </w:rPr>
          <w:t xml:space="preserve"> Un blink es un parpadeo de un led conectado a la placa. Se lo considera el “hola mundo” de Arduino. </w:t>
        </w:r>
      </w:ins>
    </w:p>
    <w:p w14:paraId="2C38593C" w14:textId="77777777" w:rsidR="00C94514" w:rsidRDefault="00DE1C24">
      <w:pPr>
        <w:pStyle w:val="NormalWeb"/>
        <w:keepNext/>
        <w:shd w:val="clear" w:color="auto" w:fill="FFFFFF"/>
        <w:spacing w:before="120" w:beforeAutospacing="0" w:after="120" w:afterAutospacing="0"/>
        <w:jc w:val="center"/>
        <w:rPr>
          <w:ins w:id="504" w:author="Agustin Schlapp" w:date="2017-12-21T18:50:00Z"/>
        </w:rPr>
        <w:pPrChange w:id="505" w:author="Agustin Schlapp" w:date="2017-12-21T19:52:00Z">
          <w:pPr>
            <w:pStyle w:val="NormalWeb"/>
            <w:keepNext/>
            <w:shd w:val="clear" w:color="auto" w:fill="FFFFFF"/>
            <w:spacing w:before="120" w:beforeAutospacing="0" w:after="120" w:afterAutospacing="0"/>
          </w:pPr>
        </w:pPrChange>
      </w:pPr>
      <w:ins w:id="506" w:author="Agustin Schlapp" w:date="2017-12-21T18:45:00Z">
        <w:r>
          <w:rPr>
            <w:noProof/>
            <w:lang w:val="en-US" w:eastAsia="en-US"/>
          </w:rPr>
          <w:drawing>
            <wp:inline distT="0" distB="0" distL="0" distR="0" wp14:anchorId="0E13A95E" wp14:editId="63B366C6">
              <wp:extent cx="3381375" cy="2971800"/>
              <wp:effectExtent l="0" t="0" r="9525" b="0"/>
              <wp:docPr id="242" name="Imagen 242" descr="ID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E screensho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81375" cy="2971800"/>
                      </a:xfrm>
                      <a:prstGeom prst="rect">
                        <a:avLst/>
                      </a:prstGeom>
                      <a:noFill/>
                      <a:ln>
                        <a:noFill/>
                      </a:ln>
                    </pic:spPr>
                  </pic:pic>
                </a:graphicData>
              </a:graphic>
            </wp:inline>
          </w:drawing>
        </w:r>
      </w:ins>
    </w:p>
    <w:p w14:paraId="2D614489" w14:textId="0A14597A" w:rsidR="00DE1C24" w:rsidRDefault="00C94514">
      <w:pPr>
        <w:pStyle w:val="Descripcin"/>
        <w:jc w:val="center"/>
        <w:rPr>
          <w:ins w:id="507" w:author="Agustin Schlapp" w:date="2017-12-21T18:45:00Z"/>
        </w:rPr>
        <w:pPrChange w:id="508" w:author="Agustin Schlapp" w:date="2017-12-21T19:52:00Z">
          <w:pPr>
            <w:pStyle w:val="NormalWeb"/>
            <w:keepNext/>
            <w:shd w:val="clear" w:color="auto" w:fill="FFFFFF"/>
            <w:spacing w:before="120" w:beforeAutospacing="0" w:after="120" w:afterAutospacing="0"/>
          </w:pPr>
        </w:pPrChange>
      </w:pPr>
      <w:bookmarkStart w:id="509" w:name="_Ref502097107"/>
      <w:bookmarkStart w:id="510" w:name="_Toc502152478"/>
      <w:ins w:id="511" w:author="Agustin Schlapp" w:date="2017-12-21T18:50:00Z">
        <w:r>
          <w:t xml:space="preserve">Ilustración </w:t>
        </w:r>
        <w:r>
          <w:fldChar w:fldCharType="begin"/>
        </w:r>
        <w:r>
          <w:instrText xml:space="preserve"> SEQ Ilustración \* ARABIC </w:instrText>
        </w:r>
      </w:ins>
      <w:r>
        <w:fldChar w:fldCharType="separate"/>
      </w:r>
      <w:r w:rsidR="00393E1C">
        <w:rPr>
          <w:noProof/>
        </w:rPr>
        <w:t>10</w:t>
      </w:r>
      <w:ins w:id="512" w:author="Agustin Schlapp" w:date="2017-12-21T18:50:00Z">
        <w:r>
          <w:fldChar w:fldCharType="end"/>
        </w:r>
        <w:r>
          <w:t xml:space="preserve"> - Wiring IDE</w:t>
        </w:r>
      </w:ins>
      <w:bookmarkEnd w:id="509"/>
      <w:bookmarkEnd w:id="510"/>
    </w:p>
    <w:p w14:paraId="12ED0502" w14:textId="448E9CF9" w:rsidR="00DE1C24" w:rsidRPr="00C94514" w:rsidRDefault="00DE1C24" w:rsidP="00DE1C24">
      <w:pPr>
        <w:rPr>
          <w:ins w:id="513" w:author="Agustin Schlapp" w:date="2017-12-21T18:45:00Z"/>
          <w:rFonts w:ascii="Arial" w:hAnsi="Arial" w:cs="Arial"/>
          <w:sz w:val="24"/>
          <w:szCs w:val="24"/>
          <w:rPrChange w:id="514" w:author="Agustin Schlapp" w:date="2017-12-21T18:46:00Z">
            <w:rPr>
              <w:ins w:id="515" w:author="Agustin Schlapp" w:date="2017-12-21T18:45:00Z"/>
              <w:lang w:eastAsia="en-US"/>
            </w:rPr>
          </w:rPrChange>
        </w:rPr>
      </w:pPr>
      <w:ins w:id="516" w:author="Agustin Schlapp" w:date="2017-12-21T18:45:00Z">
        <w:r w:rsidRPr="00C94514">
          <w:rPr>
            <w:rFonts w:ascii="Arial" w:hAnsi="Arial" w:cs="Arial"/>
            <w:sz w:val="24"/>
            <w:szCs w:val="24"/>
            <w:rPrChange w:id="517" w:author="Agustin Schlapp" w:date="2017-12-21T18:46:00Z">
              <w:rPr>
                <w:highlight w:val="yellow"/>
                <w:lang w:eastAsia="en-US"/>
              </w:rPr>
            </w:rPrChange>
          </w:rPr>
          <w:t>Por otro lado, trabajando con C++ sin librerías quedaría como en la siguiente figura (</w:t>
        </w:r>
      </w:ins>
      <w:r w:rsidR="00111E24">
        <w:rPr>
          <w:rFonts w:ascii="Arial" w:hAnsi="Arial" w:cs="Arial"/>
          <w:sz w:val="24"/>
          <w:szCs w:val="24"/>
        </w:rPr>
        <w:fldChar w:fldCharType="begin"/>
      </w:r>
      <w:r w:rsidR="00111E24">
        <w:rPr>
          <w:rFonts w:ascii="Arial" w:hAnsi="Arial" w:cs="Arial"/>
          <w:sz w:val="24"/>
          <w:szCs w:val="24"/>
        </w:rPr>
        <w:instrText xml:space="preserve"> REF _Ref502097119 \h </w:instrText>
      </w:r>
      <w:r w:rsidR="00111E24">
        <w:rPr>
          <w:rFonts w:ascii="Arial" w:hAnsi="Arial" w:cs="Arial"/>
          <w:sz w:val="24"/>
          <w:szCs w:val="24"/>
        </w:rPr>
      </w:r>
      <w:r w:rsidR="00111E24">
        <w:rPr>
          <w:rFonts w:ascii="Arial" w:hAnsi="Arial" w:cs="Arial"/>
          <w:sz w:val="24"/>
          <w:szCs w:val="24"/>
        </w:rPr>
        <w:fldChar w:fldCharType="separate"/>
      </w:r>
      <w:ins w:id="518" w:author="Agustin Schlapp" w:date="2017-12-21T18:51:00Z">
        <w:r w:rsidR="00111E24">
          <w:t xml:space="preserve">Ilustración </w:t>
        </w:r>
      </w:ins>
      <w:r w:rsidR="00111E24">
        <w:rPr>
          <w:noProof/>
        </w:rPr>
        <w:t>11</w:t>
      </w:r>
      <w:ins w:id="519" w:author="Agustin Schlapp" w:date="2017-12-21T18:51:00Z">
        <w:r w:rsidR="00111E24">
          <w:t xml:space="preserve"> - C++ Blink ejemplo</w:t>
        </w:r>
      </w:ins>
      <w:r w:rsidR="00111E24">
        <w:rPr>
          <w:rFonts w:ascii="Arial" w:hAnsi="Arial" w:cs="Arial"/>
          <w:sz w:val="24"/>
          <w:szCs w:val="24"/>
        </w:rPr>
        <w:fldChar w:fldCharType="end"/>
      </w:r>
      <w:ins w:id="520" w:author="Agustin Schlapp" w:date="2017-12-21T18:45:00Z">
        <w:r w:rsidRPr="00C94514">
          <w:rPr>
            <w:rFonts w:ascii="Arial" w:hAnsi="Arial" w:cs="Arial"/>
            <w:sz w:val="24"/>
            <w:szCs w:val="24"/>
            <w:rPrChange w:id="521" w:author="Agustin Schlapp" w:date="2017-12-21T18:46:00Z">
              <w:rPr>
                <w:highlight w:val="yellow"/>
                <w:lang w:eastAsia="en-US"/>
              </w:rPr>
            </w:rPrChange>
          </w:rPr>
          <w:t>) haciendo el mismo blink, programando directamente con la biblioteca AVR (control de los puertos de entrada y salida) y en C.</w:t>
        </w:r>
      </w:ins>
      <w:ins w:id="522" w:author="Agustin Schlapp" w:date="2017-12-21T18:48:00Z">
        <w:r w:rsidR="00C94514">
          <w:rPr>
            <w:rStyle w:val="Refdenotaalfinal"/>
            <w:rFonts w:ascii="Arial" w:hAnsi="Arial" w:cs="Arial"/>
            <w:sz w:val="24"/>
            <w:szCs w:val="24"/>
          </w:rPr>
          <w:endnoteReference w:id="2"/>
        </w:r>
      </w:ins>
      <w:ins w:id="526" w:author="Agustin Schlapp" w:date="2017-12-21T18:45:00Z">
        <w:r w:rsidRPr="00C94514">
          <w:rPr>
            <w:rFonts w:ascii="Arial" w:hAnsi="Arial" w:cs="Arial"/>
            <w:sz w:val="24"/>
            <w:szCs w:val="24"/>
            <w:rPrChange w:id="527" w:author="Agustin Schlapp" w:date="2017-12-21T18:46:00Z">
              <w:rPr>
                <w:lang w:eastAsia="en-US"/>
              </w:rPr>
            </w:rPrChange>
          </w:rPr>
          <w:t xml:space="preserve"> </w:t>
        </w:r>
      </w:ins>
    </w:p>
    <w:p w14:paraId="689CB86A" w14:textId="77777777" w:rsidR="00C94514" w:rsidRDefault="00DE1C24">
      <w:pPr>
        <w:keepNext/>
        <w:jc w:val="center"/>
        <w:rPr>
          <w:ins w:id="528" w:author="Agustin Schlapp" w:date="2017-12-21T18:51:00Z"/>
        </w:rPr>
        <w:pPrChange w:id="529" w:author="Agustin Schlapp" w:date="2017-12-21T19:52:00Z">
          <w:pPr>
            <w:keepNext/>
          </w:pPr>
        </w:pPrChange>
      </w:pPr>
      <w:ins w:id="530" w:author="Agustin Schlapp" w:date="2017-12-21T18:45:00Z">
        <w:r>
          <w:rPr>
            <w:noProof/>
            <w:lang w:val="en-US" w:eastAsia="en-US"/>
          </w:rPr>
          <w:drawing>
            <wp:inline distT="0" distB="0" distL="0" distR="0" wp14:anchorId="1549890B" wp14:editId="747AA141">
              <wp:extent cx="3771900" cy="2486025"/>
              <wp:effectExtent l="0" t="0" r="0" b="952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71900" cy="2486025"/>
                      </a:xfrm>
                      <a:prstGeom prst="rect">
                        <a:avLst/>
                      </a:prstGeom>
                      <a:noFill/>
                      <a:ln>
                        <a:noFill/>
                      </a:ln>
                    </pic:spPr>
                  </pic:pic>
                </a:graphicData>
              </a:graphic>
            </wp:inline>
          </w:drawing>
        </w:r>
      </w:ins>
    </w:p>
    <w:p w14:paraId="52D1A63A" w14:textId="3EB3B061" w:rsidR="00DE1C24" w:rsidRPr="00C94514" w:rsidRDefault="00C94514">
      <w:pPr>
        <w:pStyle w:val="Descripcin"/>
        <w:jc w:val="center"/>
        <w:rPr>
          <w:ins w:id="531" w:author="Agustin Schlapp" w:date="2017-12-21T18:45:00Z"/>
          <w:rPrChange w:id="532" w:author="Agustin Schlapp" w:date="2017-12-21T18:51:00Z">
            <w:rPr>
              <w:ins w:id="533" w:author="Agustin Schlapp" w:date="2017-12-21T18:45:00Z"/>
              <w:rFonts w:ascii="Arial" w:hAnsi="Arial" w:cs="Arial"/>
              <w:sz w:val="24"/>
              <w:szCs w:val="24"/>
            </w:rPr>
          </w:rPrChange>
        </w:rPr>
        <w:pPrChange w:id="534" w:author="Agustin Schlapp" w:date="2017-12-21T19:52:00Z">
          <w:pPr/>
        </w:pPrChange>
      </w:pPr>
      <w:bookmarkStart w:id="535" w:name="_Ref502097119"/>
      <w:bookmarkStart w:id="536" w:name="_Toc502152479"/>
      <w:ins w:id="537" w:author="Agustin Schlapp" w:date="2017-12-21T18:51:00Z">
        <w:r>
          <w:t xml:space="preserve">Ilustración </w:t>
        </w:r>
        <w:r>
          <w:fldChar w:fldCharType="begin"/>
        </w:r>
        <w:r>
          <w:instrText xml:space="preserve"> SEQ Ilustración \* ARABIC </w:instrText>
        </w:r>
      </w:ins>
      <w:r>
        <w:fldChar w:fldCharType="separate"/>
      </w:r>
      <w:r w:rsidR="00393E1C">
        <w:rPr>
          <w:noProof/>
        </w:rPr>
        <w:t>11</w:t>
      </w:r>
      <w:ins w:id="538" w:author="Agustin Schlapp" w:date="2017-12-21T18:51:00Z">
        <w:r>
          <w:fldChar w:fldCharType="end"/>
        </w:r>
        <w:r>
          <w:t xml:space="preserve"> - C++ Blink ejemplo</w:t>
        </w:r>
      </w:ins>
      <w:bookmarkEnd w:id="535"/>
      <w:bookmarkEnd w:id="536"/>
    </w:p>
    <w:p w14:paraId="1CE29F30" w14:textId="77777777" w:rsidR="00DE1C24" w:rsidRPr="009E0758" w:rsidRDefault="00DE1C24" w:rsidP="009E0758">
      <w:pPr>
        <w:rPr>
          <w:rFonts w:ascii="Arial" w:hAnsi="Arial" w:cs="Arial"/>
          <w:sz w:val="24"/>
          <w:szCs w:val="24"/>
        </w:rPr>
      </w:pPr>
    </w:p>
    <w:p w14:paraId="1989EFEE" w14:textId="77777777" w:rsidR="00C94514" w:rsidRDefault="00C94514">
      <w:pPr>
        <w:rPr>
          <w:ins w:id="539" w:author="Agustin Schlapp" w:date="2017-12-21T18:51:00Z"/>
          <w:rFonts w:ascii="Arial" w:hAnsi="Arial" w:cs="Arial"/>
          <w:color w:val="666666"/>
          <w:sz w:val="24"/>
          <w:szCs w:val="24"/>
        </w:rPr>
      </w:pPr>
      <w:ins w:id="540" w:author="Agustin Schlapp" w:date="2017-12-21T18:51:00Z">
        <w:r>
          <w:rPr>
            <w:rFonts w:ascii="Arial" w:hAnsi="Arial" w:cs="Arial"/>
            <w:sz w:val="24"/>
            <w:szCs w:val="24"/>
          </w:rPr>
          <w:br w:type="page"/>
        </w:r>
      </w:ins>
    </w:p>
    <w:p w14:paraId="6C7063F0" w14:textId="41D7E3FD" w:rsidR="00B92710" w:rsidRPr="001C33FD" w:rsidDel="00C94514" w:rsidRDefault="001C33FD" w:rsidP="009E0758">
      <w:pPr>
        <w:rPr>
          <w:ins w:id="541" w:author="Nahuel Defossé" w:date="2017-12-08T19:03:00Z"/>
          <w:del w:id="542" w:author="Agustin Schlapp" w:date="2017-12-21T18:47:00Z"/>
          <w:b/>
          <w:sz w:val="32"/>
          <w:szCs w:val="32"/>
          <w:rPrChange w:id="543" w:author="Agustin Schlapp" w:date="2017-12-21T18:54:00Z">
            <w:rPr>
              <w:ins w:id="544" w:author="Nahuel Defossé" w:date="2017-12-08T19:03:00Z"/>
              <w:del w:id="545" w:author="Agustin Schlapp" w:date="2017-12-21T18:47:00Z"/>
              <w:rFonts w:ascii="Arial" w:hAnsi="Arial" w:cs="Arial"/>
              <w:sz w:val="24"/>
              <w:szCs w:val="24"/>
            </w:rPr>
          </w:rPrChange>
        </w:rPr>
      </w:pPr>
      <w:bookmarkStart w:id="546" w:name="_Toc502153568"/>
      <w:ins w:id="547" w:author="Agustin Schlapp" w:date="2017-12-21T18:54:00Z">
        <w:r>
          <w:rPr>
            <w:b/>
            <w:sz w:val="32"/>
            <w:szCs w:val="32"/>
          </w:rPr>
          <w:lastRenderedPageBreak/>
          <w:t>3.3</w:t>
        </w:r>
        <w:bookmarkEnd w:id="546"/>
        <w:r>
          <w:rPr>
            <w:b/>
            <w:sz w:val="32"/>
            <w:szCs w:val="32"/>
          </w:rPr>
          <w:t xml:space="preserve"> </w:t>
        </w:r>
      </w:ins>
      <w:ins w:id="548" w:author="Nahuel Defossé" w:date="2017-12-08T19:00:00Z">
        <w:del w:id="549" w:author="Agustin Schlapp" w:date="2017-12-21T18:47:00Z">
          <w:r w:rsidR="00B92710" w:rsidRPr="001C33FD" w:rsidDel="00C94514">
            <w:rPr>
              <w:b/>
              <w:sz w:val="32"/>
              <w:szCs w:val="32"/>
              <w:rPrChange w:id="550" w:author="Agustin Schlapp" w:date="2017-12-21T18:54:00Z">
                <w:rPr>
                  <w:rFonts w:ascii="Arial" w:hAnsi="Arial" w:cs="Arial"/>
                  <w:sz w:val="24"/>
                  <w:szCs w:val="24"/>
                </w:rPr>
              </w:rPrChange>
            </w:rPr>
            <w:delText xml:space="preserve">Basado en </w:delText>
          </w:r>
        </w:del>
      </w:ins>
      <w:del w:id="551" w:author="Agustin Schlapp" w:date="2017-12-21T18:47:00Z">
        <w:r w:rsidR="009E0758" w:rsidRPr="001C33FD" w:rsidDel="00C94514">
          <w:rPr>
            <w:b/>
            <w:sz w:val="32"/>
            <w:szCs w:val="32"/>
            <w:rPrChange w:id="552" w:author="Agustin Schlapp" w:date="2017-12-21T18:54:00Z">
              <w:rPr>
                <w:rFonts w:ascii="Arial" w:hAnsi="Arial" w:cs="Arial"/>
                <w:sz w:val="24"/>
                <w:szCs w:val="24"/>
              </w:rPr>
            </w:rPrChange>
          </w:rPr>
          <w:delText>Processing dio lugar a otro proyecto,</w:delText>
        </w:r>
      </w:del>
      <w:ins w:id="553" w:author="Nahuel Defossé" w:date="2017-12-08T19:01:00Z">
        <w:del w:id="554" w:author="Agustin Schlapp" w:date="2017-12-21T18:47:00Z">
          <w:r w:rsidR="00B92710" w:rsidRPr="001C33FD" w:rsidDel="00C94514">
            <w:rPr>
              <w:b/>
              <w:sz w:val="32"/>
              <w:szCs w:val="32"/>
              <w:rPrChange w:id="555" w:author="Agustin Schlapp" w:date="2017-12-21T18:54:00Z">
                <w:rPr>
                  <w:rFonts w:ascii="Arial" w:hAnsi="Arial" w:cs="Arial"/>
                  <w:sz w:val="24"/>
                  <w:szCs w:val="24"/>
                </w:rPr>
              </w:rPrChange>
            </w:rPr>
            <w:delText>el proyecto</w:delText>
          </w:r>
        </w:del>
      </w:ins>
      <w:del w:id="556" w:author="Agustin Schlapp" w:date="2017-12-21T18:47:00Z">
        <w:r w:rsidR="009E0758" w:rsidRPr="001C33FD" w:rsidDel="00C94514">
          <w:rPr>
            <w:b/>
            <w:sz w:val="32"/>
            <w:szCs w:val="32"/>
            <w:rPrChange w:id="557" w:author="Agustin Schlapp" w:date="2017-12-21T18:54:00Z">
              <w:rPr>
                <w:rFonts w:ascii="Arial" w:hAnsi="Arial" w:cs="Arial"/>
                <w:sz w:val="24"/>
                <w:szCs w:val="24"/>
              </w:rPr>
            </w:rPrChange>
          </w:rPr>
          <w:delText xml:space="preserve"> Wiring, que </w:delText>
        </w:r>
      </w:del>
      <w:ins w:id="558" w:author="Nahuel Defossé" w:date="2017-12-08T19:01:00Z">
        <w:del w:id="559" w:author="Agustin Schlapp" w:date="2017-12-21T18:47:00Z">
          <w:r w:rsidR="00B92710" w:rsidRPr="001C33FD" w:rsidDel="00C94514">
            <w:rPr>
              <w:b/>
              <w:sz w:val="32"/>
              <w:szCs w:val="32"/>
              <w:rPrChange w:id="560" w:author="Agustin Schlapp" w:date="2017-12-21T18:54:00Z">
                <w:rPr>
                  <w:rFonts w:ascii="Arial" w:hAnsi="Arial" w:cs="Arial"/>
                  <w:sz w:val="24"/>
                  <w:szCs w:val="24"/>
                </w:rPr>
              </w:rPrChange>
            </w:rPr>
            <w:delText>re</w:delText>
          </w:r>
        </w:del>
      </w:ins>
      <w:del w:id="561" w:author="Agustin Schlapp" w:date="2017-12-21T18:47:00Z">
        <w:r w:rsidR="009E0758" w:rsidRPr="001C33FD" w:rsidDel="00C94514">
          <w:rPr>
            <w:b/>
            <w:sz w:val="32"/>
            <w:szCs w:val="32"/>
            <w:rPrChange w:id="562" w:author="Agustin Schlapp" w:date="2017-12-21T18:54:00Z">
              <w:rPr>
                <w:rFonts w:ascii="Arial" w:hAnsi="Arial" w:cs="Arial"/>
                <w:sz w:val="24"/>
                <w:szCs w:val="24"/>
              </w:rPr>
            </w:rPrChange>
          </w:rPr>
          <w:delText xml:space="preserve">utiliza el IDE de Processing con </w:delText>
        </w:r>
      </w:del>
      <w:ins w:id="563" w:author="Nahuel Defossé" w:date="2017-12-08T19:01:00Z">
        <w:del w:id="564" w:author="Agustin Schlapp" w:date="2017-12-21T18:47:00Z">
          <w:r w:rsidR="00B92710" w:rsidRPr="001C33FD" w:rsidDel="00C94514">
            <w:rPr>
              <w:b/>
              <w:sz w:val="32"/>
              <w:szCs w:val="32"/>
              <w:rPrChange w:id="565" w:author="Agustin Schlapp" w:date="2017-12-21T18:54:00Z">
                <w:rPr>
                  <w:rFonts w:ascii="Arial" w:hAnsi="Arial" w:cs="Arial"/>
                  <w:sz w:val="24"/>
                  <w:szCs w:val="24"/>
                </w:rPr>
              </w:rPrChange>
            </w:rPr>
            <w:delText xml:space="preserve">substitiyendo Java </w:delText>
          </w:r>
        </w:del>
      </w:ins>
      <w:del w:id="566" w:author="Agustin Schlapp" w:date="2017-12-21T18:47:00Z">
        <w:r w:rsidR="009E0758" w:rsidRPr="001C33FD" w:rsidDel="00C94514">
          <w:rPr>
            <w:b/>
            <w:sz w:val="32"/>
            <w:szCs w:val="32"/>
            <w:rPrChange w:id="567" w:author="Agustin Schlapp" w:date="2017-12-21T18:54:00Z">
              <w:rPr>
                <w:rFonts w:ascii="Arial" w:hAnsi="Arial" w:cs="Arial"/>
                <w:sz w:val="24"/>
                <w:szCs w:val="24"/>
              </w:rPr>
            </w:rPrChange>
          </w:rPr>
          <w:delText xml:space="preserve">una versión </w:delText>
        </w:r>
        <w:commentRangeStart w:id="568"/>
        <w:r w:rsidR="009E0758" w:rsidRPr="001C33FD" w:rsidDel="00C94514">
          <w:rPr>
            <w:b/>
            <w:sz w:val="32"/>
            <w:szCs w:val="32"/>
            <w:rPrChange w:id="569" w:author="Agustin Schlapp" w:date="2017-12-21T18:54:00Z">
              <w:rPr>
                <w:rFonts w:ascii="Arial" w:hAnsi="Arial" w:cs="Arial"/>
                <w:sz w:val="24"/>
                <w:szCs w:val="24"/>
              </w:rPr>
            </w:rPrChange>
          </w:rPr>
          <w:delText xml:space="preserve">simplificada </w:delText>
        </w:r>
        <w:commentRangeEnd w:id="568"/>
        <w:r w:rsidR="00B92710" w:rsidRPr="001C33FD" w:rsidDel="00C94514">
          <w:rPr>
            <w:b/>
            <w:sz w:val="32"/>
            <w:szCs w:val="32"/>
            <w:rPrChange w:id="570" w:author="Agustin Schlapp" w:date="2017-12-21T18:54:00Z">
              <w:rPr>
                <w:rStyle w:val="Refdecomentario"/>
              </w:rPr>
            </w:rPrChange>
          </w:rPr>
          <w:commentReference w:id="568"/>
        </w:r>
        <w:r w:rsidR="009E0758" w:rsidRPr="001C33FD" w:rsidDel="00C94514">
          <w:rPr>
            <w:b/>
            <w:sz w:val="32"/>
            <w:szCs w:val="32"/>
            <w:rPrChange w:id="571" w:author="Agustin Schlapp" w:date="2017-12-21T18:54:00Z">
              <w:rPr>
                <w:rFonts w:ascii="Arial" w:hAnsi="Arial" w:cs="Arial"/>
                <w:sz w:val="24"/>
                <w:szCs w:val="24"/>
              </w:rPr>
            </w:rPrChange>
          </w:rPr>
          <w:delText xml:space="preserve">del lenguaje C++ como modo de enseñar a artistas cómo programar microcontroladores. En la actualidad hay dos Proyectos independientes de hardware, Wiring y Arduino, utilizando el entorno de Wiring y su lenguaje. </w:delText>
        </w:r>
      </w:del>
    </w:p>
    <w:p w14:paraId="39EB6181" w14:textId="77777777" w:rsidR="00C94514" w:rsidRPr="001C33FD" w:rsidRDefault="00C94514" w:rsidP="00C94514">
      <w:pPr>
        <w:pStyle w:val="Ttulo2"/>
        <w:rPr>
          <w:ins w:id="572" w:author="Agustin Schlapp" w:date="2017-12-21T18:49:00Z"/>
          <w:b/>
          <w:sz w:val="32"/>
          <w:szCs w:val="32"/>
          <w:rPrChange w:id="573" w:author="Agustin Schlapp" w:date="2017-12-21T18:54:00Z">
            <w:rPr>
              <w:ins w:id="574" w:author="Agustin Schlapp" w:date="2017-12-21T18:49:00Z"/>
              <w:b/>
              <w:sz w:val="32"/>
              <w:szCs w:val="32"/>
              <w:highlight w:val="yellow"/>
            </w:rPr>
          </w:rPrChange>
        </w:rPr>
      </w:pPr>
      <w:bookmarkStart w:id="575" w:name="_Toc502153569"/>
      <w:ins w:id="576" w:author="Agustin Schlapp" w:date="2017-12-21T18:49:00Z">
        <w:r w:rsidRPr="001C33FD">
          <w:rPr>
            <w:b/>
            <w:sz w:val="32"/>
            <w:szCs w:val="32"/>
            <w:rPrChange w:id="577" w:author="Agustin Schlapp" w:date="2017-12-21T18:54:00Z">
              <w:rPr>
                <w:b/>
                <w:sz w:val="32"/>
                <w:szCs w:val="32"/>
                <w:highlight w:val="yellow"/>
              </w:rPr>
            </w:rPrChange>
          </w:rPr>
          <w:t>Fritzing</w:t>
        </w:r>
        <w:bookmarkEnd w:id="575"/>
        <w:r w:rsidRPr="001C33FD">
          <w:rPr>
            <w:b/>
            <w:sz w:val="32"/>
            <w:szCs w:val="32"/>
            <w:rPrChange w:id="578" w:author="Agustin Schlapp" w:date="2017-12-21T18:54:00Z">
              <w:rPr>
                <w:b/>
                <w:sz w:val="32"/>
                <w:szCs w:val="32"/>
                <w:highlight w:val="yellow"/>
              </w:rPr>
            </w:rPrChange>
          </w:rPr>
          <w:t xml:space="preserve"> </w:t>
        </w:r>
      </w:ins>
    </w:p>
    <w:p w14:paraId="5B15F5B3" w14:textId="77777777" w:rsidR="00C94514" w:rsidRPr="004F4EFF" w:rsidRDefault="00C94514" w:rsidP="00C94514">
      <w:pPr>
        <w:rPr>
          <w:ins w:id="579" w:author="Agustin Schlapp" w:date="2017-12-21T18:49:00Z"/>
          <w:rFonts w:ascii="Arial" w:hAnsi="Arial" w:cs="Arial"/>
          <w:sz w:val="24"/>
          <w:szCs w:val="24"/>
          <w:highlight w:val="yellow"/>
        </w:rPr>
      </w:pPr>
    </w:p>
    <w:p w14:paraId="747FC70A" w14:textId="325EC635" w:rsidR="00C94514" w:rsidRDefault="00C94514" w:rsidP="00C94514">
      <w:pPr>
        <w:rPr>
          <w:ins w:id="580" w:author="Agustin Schlapp" w:date="2017-12-21T18:51:00Z"/>
          <w:rFonts w:ascii="Arial" w:hAnsi="Arial" w:cs="Arial"/>
          <w:sz w:val="24"/>
          <w:szCs w:val="24"/>
        </w:rPr>
      </w:pPr>
      <w:commentRangeStart w:id="581"/>
      <w:ins w:id="582" w:author="Agustin Schlapp" w:date="2017-12-21T18:49:00Z">
        <w:r w:rsidRPr="00C94514">
          <w:rPr>
            <w:rFonts w:ascii="Arial" w:hAnsi="Arial" w:cs="Arial"/>
            <w:sz w:val="24"/>
            <w:szCs w:val="24"/>
            <w:rPrChange w:id="583" w:author="Agustin Schlapp" w:date="2017-12-21T18:51:00Z">
              <w:rPr>
                <w:rFonts w:ascii="Arial" w:hAnsi="Arial" w:cs="Arial"/>
                <w:sz w:val="24"/>
                <w:szCs w:val="24"/>
                <w:highlight w:val="yellow"/>
              </w:rPr>
            </w:rPrChange>
          </w:rPr>
          <w:t>El entorno Fritzing ayuda a los diseñadores y artistas a documentar sus prototipos interactivos y dar paso en la creación de prototipos físicos al producto real.</w:t>
        </w:r>
        <w:commentRangeEnd w:id="581"/>
        <w:r w:rsidRPr="00C94514">
          <w:rPr>
            <w:rFonts w:ascii="Arial" w:hAnsi="Arial" w:cs="Arial"/>
            <w:sz w:val="24"/>
            <w:szCs w:val="24"/>
            <w:rPrChange w:id="584" w:author="Agustin Schlapp" w:date="2017-12-21T18:51:00Z">
              <w:rPr>
                <w:rStyle w:val="Refdecomentario"/>
                <w:highlight w:val="yellow"/>
              </w:rPr>
            </w:rPrChange>
          </w:rPr>
          <w:commentReference w:id="581"/>
        </w:r>
        <w:r w:rsidRPr="00C94514">
          <w:rPr>
            <w:rFonts w:ascii="Arial" w:hAnsi="Arial" w:cs="Arial"/>
            <w:sz w:val="24"/>
            <w:szCs w:val="24"/>
            <w:rPrChange w:id="585" w:author="Agustin Schlapp" w:date="2017-12-21T18:51:00Z">
              <w:rPr>
                <w:rFonts w:ascii="Arial" w:hAnsi="Arial" w:cs="Arial"/>
                <w:sz w:val="24"/>
                <w:szCs w:val="24"/>
                <w:highlight w:val="yellow"/>
              </w:rPr>
            </w:rPrChange>
          </w:rPr>
          <w:t xml:space="preserve"> Como podemos apreciar en la siguiente ilustración (</w:t>
        </w:r>
      </w:ins>
      <w:r w:rsidR="00111E24">
        <w:rPr>
          <w:rFonts w:ascii="Arial" w:hAnsi="Arial" w:cs="Arial"/>
          <w:sz w:val="24"/>
          <w:szCs w:val="24"/>
        </w:rPr>
        <w:fldChar w:fldCharType="begin"/>
      </w:r>
      <w:r w:rsidR="00111E24">
        <w:rPr>
          <w:rFonts w:ascii="Arial" w:hAnsi="Arial" w:cs="Arial"/>
          <w:sz w:val="24"/>
          <w:szCs w:val="24"/>
        </w:rPr>
        <w:instrText xml:space="preserve"> REF _Ref502097139 \h </w:instrText>
      </w:r>
      <w:r w:rsidR="00111E24">
        <w:rPr>
          <w:rFonts w:ascii="Arial" w:hAnsi="Arial" w:cs="Arial"/>
          <w:sz w:val="24"/>
          <w:szCs w:val="24"/>
        </w:rPr>
      </w:r>
      <w:r w:rsidR="00111E24">
        <w:rPr>
          <w:rFonts w:ascii="Arial" w:hAnsi="Arial" w:cs="Arial"/>
          <w:sz w:val="24"/>
          <w:szCs w:val="24"/>
        </w:rPr>
        <w:fldChar w:fldCharType="separate"/>
      </w:r>
      <w:ins w:id="586" w:author="Agustin Schlapp" w:date="2017-12-21T19:51:00Z">
        <w:r w:rsidR="00111E24">
          <w:t xml:space="preserve">Ilustración </w:t>
        </w:r>
      </w:ins>
      <w:r w:rsidR="00111E24">
        <w:rPr>
          <w:noProof/>
        </w:rPr>
        <w:t>12</w:t>
      </w:r>
      <w:ins w:id="587" w:author="Agustin Schlapp" w:date="2017-12-21T19:51:00Z">
        <w:r w:rsidR="00111E24">
          <w:t xml:space="preserve"> - Entorno Fritzing</w:t>
        </w:r>
      </w:ins>
      <w:r w:rsidR="00111E24">
        <w:rPr>
          <w:rFonts w:ascii="Arial" w:hAnsi="Arial" w:cs="Arial"/>
          <w:sz w:val="24"/>
          <w:szCs w:val="24"/>
        </w:rPr>
        <w:fldChar w:fldCharType="end"/>
      </w:r>
      <w:ins w:id="588" w:author="Agustin Schlapp" w:date="2017-12-21T18:49:00Z">
        <w:r w:rsidRPr="00C94514">
          <w:rPr>
            <w:rFonts w:ascii="Arial" w:hAnsi="Arial" w:cs="Arial"/>
            <w:sz w:val="24"/>
            <w:szCs w:val="24"/>
            <w:rPrChange w:id="589" w:author="Agustin Schlapp" w:date="2017-12-21T18:51:00Z">
              <w:rPr>
                <w:rFonts w:ascii="Arial" w:hAnsi="Arial" w:cs="Arial"/>
                <w:sz w:val="24"/>
                <w:szCs w:val="24"/>
                <w:highlight w:val="yellow"/>
              </w:rPr>
            </w:rPrChange>
          </w:rPr>
          <w:t xml:space="preserve">), permite arrastrar componentes y generar un </w:t>
        </w:r>
        <w:r w:rsidRPr="00C94514">
          <w:rPr>
            <w:rFonts w:ascii="Arial" w:hAnsi="Arial" w:cs="Arial"/>
            <w:sz w:val="24"/>
            <w:szCs w:val="24"/>
            <w:rPrChange w:id="590" w:author="Agustin Schlapp" w:date="2017-12-21T18:51:00Z">
              <w:rPr>
                <w:rFonts w:ascii="Arial" w:hAnsi="Arial" w:cs="Arial"/>
                <w:b/>
                <w:sz w:val="24"/>
                <w:szCs w:val="24"/>
                <w:highlight w:val="yellow"/>
              </w:rPr>
            </w:rPrChange>
          </w:rPr>
          <w:t>sketch</w:t>
        </w:r>
        <w:r w:rsidRPr="00C94514">
          <w:rPr>
            <w:rFonts w:ascii="Arial" w:hAnsi="Arial" w:cs="Arial"/>
            <w:sz w:val="24"/>
            <w:szCs w:val="24"/>
            <w:rPrChange w:id="591" w:author="Agustin Schlapp" w:date="2017-12-21T18:51:00Z">
              <w:rPr>
                <w:rFonts w:ascii="Arial" w:hAnsi="Arial" w:cs="Arial"/>
                <w:sz w:val="24"/>
                <w:szCs w:val="24"/>
                <w:highlight w:val="yellow"/>
              </w:rPr>
            </w:rPrChange>
          </w:rPr>
          <w:t>.</w:t>
        </w:r>
      </w:ins>
    </w:p>
    <w:p w14:paraId="16C47F8A" w14:textId="77777777" w:rsidR="00C94514" w:rsidRDefault="00C94514" w:rsidP="00C94514">
      <w:pPr>
        <w:rPr>
          <w:ins w:id="592" w:author="Agustin Schlapp" w:date="2017-12-21T18:49:00Z"/>
          <w:rFonts w:ascii="Arial" w:hAnsi="Arial" w:cs="Arial"/>
          <w:sz w:val="24"/>
          <w:szCs w:val="24"/>
        </w:rPr>
      </w:pPr>
    </w:p>
    <w:p w14:paraId="6FDC47C4" w14:textId="77777777" w:rsidR="00C10128" w:rsidRDefault="00C94514">
      <w:pPr>
        <w:keepNext/>
        <w:jc w:val="center"/>
        <w:rPr>
          <w:ins w:id="593" w:author="Agustin Schlapp" w:date="2017-12-21T19:51:00Z"/>
        </w:rPr>
        <w:pPrChange w:id="594" w:author="Agustin Schlapp" w:date="2017-12-21T19:52:00Z">
          <w:pPr>
            <w:keepNext/>
          </w:pPr>
        </w:pPrChange>
      </w:pPr>
      <w:ins w:id="595" w:author="Agustin Schlapp" w:date="2017-12-21T18:49:00Z">
        <w:r>
          <w:rPr>
            <w:noProof/>
            <w:lang w:val="en-US" w:eastAsia="en-US"/>
          </w:rPr>
          <w:drawing>
            <wp:inline distT="0" distB="0" distL="0" distR="0" wp14:anchorId="66AA14CE" wp14:editId="1F8926F6">
              <wp:extent cx="4038600" cy="2753758"/>
              <wp:effectExtent l="0" t="0" r="0" b="8890"/>
              <wp:docPr id="244" name="Imagen 244" descr="http://fritzing.org/static/img/fritzing-preview-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fritzing.org/static/img/fritzing-preview-bb.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040912" cy="2755334"/>
                      </a:xfrm>
                      <a:prstGeom prst="rect">
                        <a:avLst/>
                      </a:prstGeom>
                      <a:noFill/>
                      <a:ln>
                        <a:noFill/>
                      </a:ln>
                    </pic:spPr>
                  </pic:pic>
                </a:graphicData>
              </a:graphic>
            </wp:inline>
          </w:drawing>
        </w:r>
      </w:ins>
    </w:p>
    <w:p w14:paraId="6503C3DD" w14:textId="2DC7691D" w:rsidR="00C94514" w:rsidRDefault="00C10128">
      <w:pPr>
        <w:pStyle w:val="Descripcin"/>
        <w:jc w:val="center"/>
        <w:rPr>
          <w:ins w:id="596" w:author="Agustin Schlapp" w:date="2017-12-21T18:49:00Z"/>
        </w:rPr>
        <w:pPrChange w:id="597" w:author="Agustin Schlapp" w:date="2017-12-21T19:52:00Z">
          <w:pPr>
            <w:keepNext/>
          </w:pPr>
        </w:pPrChange>
      </w:pPr>
      <w:bookmarkStart w:id="598" w:name="_Ref502097139"/>
      <w:bookmarkStart w:id="599" w:name="_Toc502152480"/>
      <w:ins w:id="600" w:author="Agustin Schlapp" w:date="2017-12-21T19:51:00Z">
        <w:r>
          <w:t xml:space="preserve">Ilustración </w:t>
        </w:r>
        <w:r>
          <w:fldChar w:fldCharType="begin"/>
        </w:r>
        <w:r>
          <w:instrText xml:space="preserve"> SEQ Ilustración \* ARABIC </w:instrText>
        </w:r>
      </w:ins>
      <w:r>
        <w:fldChar w:fldCharType="separate"/>
      </w:r>
      <w:r w:rsidR="00393E1C">
        <w:rPr>
          <w:noProof/>
        </w:rPr>
        <w:t>12</w:t>
      </w:r>
      <w:ins w:id="601" w:author="Agustin Schlapp" w:date="2017-12-21T19:51:00Z">
        <w:r>
          <w:fldChar w:fldCharType="end"/>
        </w:r>
        <w:r>
          <w:t xml:space="preserve"> - Entorno Fritzing</w:t>
        </w:r>
      </w:ins>
      <w:bookmarkEnd w:id="598"/>
      <w:bookmarkEnd w:id="599"/>
    </w:p>
    <w:p w14:paraId="3788CAAB" w14:textId="6D4D7266" w:rsidR="00B92710" w:rsidDel="00C94514" w:rsidRDefault="00B92710" w:rsidP="009E0758">
      <w:pPr>
        <w:rPr>
          <w:ins w:id="602" w:author="Nahuel Defossé" w:date="2017-12-08T19:03:00Z"/>
          <w:del w:id="603" w:author="Agustin Schlapp" w:date="2017-12-21T18:49:00Z"/>
          <w:rFonts w:ascii="Arial" w:hAnsi="Arial" w:cs="Arial"/>
          <w:sz w:val="24"/>
          <w:szCs w:val="24"/>
        </w:rPr>
      </w:pPr>
      <w:ins w:id="604" w:author="Nahuel Defossé" w:date="2017-12-08T19:03:00Z">
        <w:del w:id="605" w:author="Agustin Schlapp" w:date="2017-12-21T18:49:00Z">
          <w:r w:rsidDel="00C94514">
            <w:rPr>
              <w:rFonts w:ascii="Arial" w:hAnsi="Arial" w:cs="Arial"/>
              <w:sz w:val="24"/>
              <w:szCs w:val="24"/>
            </w:rPr>
            <w:delText>PONER EJEMPLOS DE PROCESSING Y WIRING</w:delText>
          </w:r>
        </w:del>
      </w:ins>
    </w:p>
    <w:p w14:paraId="17606F6C" w14:textId="7972887F" w:rsidR="009E0758" w:rsidRPr="009E0758" w:rsidDel="00C94514" w:rsidRDefault="009E0758" w:rsidP="009E0758">
      <w:pPr>
        <w:rPr>
          <w:del w:id="606" w:author="Agustin Schlapp" w:date="2017-12-21T18:49:00Z"/>
          <w:rFonts w:ascii="Arial" w:hAnsi="Arial" w:cs="Arial"/>
          <w:sz w:val="24"/>
          <w:szCs w:val="24"/>
        </w:rPr>
      </w:pPr>
      <w:commentRangeStart w:id="607"/>
      <w:del w:id="608" w:author="Agustin Schlapp" w:date="2017-12-21T18:49:00Z">
        <w:r w:rsidRPr="009E0758" w:rsidDel="00C94514">
          <w:rPr>
            <w:rFonts w:ascii="Arial" w:hAnsi="Arial" w:cs="Arial"/>
            <w:sz w:val="24"/>
            <w:szCs w:val="24"/>
          </w:rPr>
          <w:delText>El entorno Fritzing de software es otro del mismo tipo, que ayuda a los diseñadores y artistas a documentar sus prototipos interactivos y dar paso en la creación de prototipos físicos al producto real.</w:delText>
        </w:r>
        <w:commentRangeEnd w:id="607"/>
        <w:r w:rsidR="00B92710" w:rsidDel="00C94514">
          <w:rPr>
            <w:rStyle w:val="Refdecomentario"/>
          </w:rPr>
          <w:commentReference w:id="607"/>
        </w:r>
      </w:del>
    </w:p>
    <w:p w14:paraId="699F34E2" w14:textId="03C18729" w:rsidR="009E0758" w:rsidRDefault="00E36D15" w:rsidP="009E0758">
      <w:pPr>
        <w:pStyle w:val="Ttulo2"/>
        <w:rPr>
          <w:b/>
          <w:sz w:val="32"/>
          <w:szCs w:val="32"/>
        </w:rPr>
      </w:pPr>
      <w:bookmarkStart w:id="609" w:name="_Toc502153570"/>
      <w:r>
        <w:rPr>
          <w:b/>
          <w:sz w:val="32"/>
          <w:szCs w:val="32"/>
        </w:rPr>
        <w:t>3.</w:t>
      </w:r>
      <w:ins w:id="610" w:author="Agustin Schlapp" w:date="2017-12-21T18:55:00Z">
        <w:r w:rsidR="00CD51D7">
          <w:rPr>
            <w:b/>
            <w:sz w:val="32"/>
            <w:szCs w:val="32"/>
          </w:rPr>
          <w:t>4</w:t>
        </w:r>
      </w:ins>
      <w:del w:id="611" w:author="Agustin Schlapp" w:date="2017-12-21T18:55:00Z">
        <w:r w:rsidDel="00CD51D7">
          <w:rPr>
            <w:b/>
            <w:sz w:val="32"/>
            <w:szCs w:val="32"/>
          </w:rPr>
          <w:delText>3</w:delText>
        </w:r>
      </w:del>
      <w:r>
        <w:rPr>
          <w:b/>
          <w:sz w:val="32"/>
          <w:szCs w:val="32"/>
        </w:rPr>
        <w:t xml:space="preserve"> </w:t>
      </w:r>
      <w:r w:rsidR="009E0758" w:rsidRPr="009E0758">
        <w:rPr>
          <w:b/>
          <w:sz w:val="32"/>
          <w:szCs w:val="32"/>
        </w:rPr>
        <w:t>¿Qué es Wiring?</w:t>
      </w:r>
      <w:bookmarkEnd w:id="609"/>
    </w:p>
    <w:p w14:paraId="1BBCBA37" w14:textId="77777777" w:rsidR="009E0758" w:rsidRPr="009E0758" w:rsidRDefault="009E0758" w:rsidP="009E0758"/>
    <w:p w14:paraId="324089FA" w14:textId="77777777" w:rsidR="009E0758" w:rsidRPr="009E0758" w:rsidRDefault="009E0758" w:rsidP="009E0758">
      <w:pPr>
        <w:rPr>
          <w:rFonts w:ascii="Arial" w:hAnsi="Arial" w:cs="Arial"/>
          <w:sz w:val="24"/>
          <w:szCs w:val="24"/>
        </w:rPr>
      </w:pPr>
      <w:r w:rsidRPr="009E0758">
        <w:rPr>
          <w:rFonts w:ascii="Arial" w:hAnsi="Arial" w:cs="Arial"/>
          <w:sz w:val="24"/>
          <w:szCs w:val="24"/>
        </w:rPr>
        <w:t>Wiring es una plataforma de prototipado electrónico de fuente abierta compuesta de un lenguaje de programación, un entorno de desarrollo integrado (IDE), y un microcontrolador. </w:t>
      </w:r>
    </w:p>
    <w:p w14:paraId="70FA05EC" w14:textId="77777777" w:rsidR="009E0758" w:rsidRPr="009E0758" w:rsidRDefault="009E0758" w:rsidP="009E0758">
      <w:pPr>
        <w:rPr>
          <w:rFonts w:ascii="Arial" w:hAnsi="Arial" w:cs="Arial"/>
          <w:sz w:val="24"/>
          <w:szCs w:val="24"/>
        </w:rPr>
      </w:pPr>
      <w:r w:rsidRPr="009E0758">
        <w:rPr>
          <w:rFonts w:ascii="Arial" w:hAnsi="Arial" w:cs="Arial"/>
          <w:sz w:val="24"/>
          <w:szCs w:val="24"/>
        </w:rPr>
        <w:t xml:space="preserve">Esta plataforma permite escribir software para controlar dispositivos conectados a la tarjeta electrónica para crear toda clase de objetos interactivos, espacios o experiencias físicas que sienten y responden al mundo físico. </w:t>
      </w:r>
    </w:p>
    <w:p w14:paraId="42C2213A" w14:textId="77777777" w:rsidR="009E0758" w:rsidRPr="009E0758" w:rsidDel="00CD51D7" w:rsidRDefault="009E0758" w:rsidP="009E0758">
      <w:pPr>
        <w:rPr>
          <w:del w:id="612" w:author="Agustin Schlapp" w:date="2017-12-21T18:55:00Z"/>
          <w:rFonts w:ascii="Arial" w:hAnsi="Arial" w:cs="Arial"/>
          <w:sz w:val="24"/>
          <w:szCs w:val="24"/>
        </w:rPr>
      </w:pPr>
      <w:r w:rsidRPr="009E0758">
        <w:rPr>
          <w:rFonts w:ascii="Arial" w:hAnsi="Arial" w:cs="Arial"/>
          <w:sz w:val="24"/>
          <w:szCs w:val="24"/>
        </w:rPr>
        <w:t>Este proceso se llama</w:t>
      </w:r>
      <w:r w:rsidRPr="001C33FD">
        <w:rPr>
          <w:rFonts w:ascii="Arial" w:hAnsi="Arial" w:cs="Arial"/>
          <w:i/>
          <w:sz w:val="24"/>
          <w:szCs w:val="24"/>
          <w:rPrChange w:id="613" w:author="Agustin Schlapp" w:date="2017-12-21T18:54:00Z">
            <w:rPr>
              <w:rFonts w:ascii="Arial" w:hAnsi="Arial" w:cs="Arial"/>
              <w:sz w:val="24"/>
              <w:szCs w:val="24"/>
            </w:rPr>
          </w:rPrChange>
        </w:rPr>
        <w:t xml:space="preserve"> </w:t>
      </w:r>
      <w:commentRangeStart w:id="614"/>
      <w:r w:rsidRPr="001C33FD">
        <w:rPr>
          <w:rFonts w:ascii="Arial" w:hAnsi="Arial" w:cs="Arial"/>
          <w:i/>
          <w:sz w:val="24"/>
          <w:szCs w:val="24"/>
          <w:rPrChange w:id="615" w:author="Agustin Schlapp" w:date="2017-12-21T18:54:00Z">
            <w:rPr>
              <w:rFonts w:ascii="Arial" w:hAnsi="Arial" w:cs="Arial"/>
              <w:sz w:val="24"/>
              <w:szCs w:val="24"/>
            </w:rPr>
          </w:rPrChange>
        </w:rPr>
        <w:t>sketching</w:t>
      </w:r>
      <w:r w:rsidRPr="009E0758">
        <w:rPr>
          <w:rFonts w:ascii="Arial" w:hAnsi="Arial" w:cs="Arial"/>
          <w:sz w:val="24"/>
          <w:szCs w:val="24"/>
        </w:rPr>
        <w:t xml:space="preserve"> </w:t>
      </w:r>
      <w:commentRangeEnd w:id="614"/>
      <w:r w:rsidR="00B92710">
        <w:rPr>
          <w:rStyle w:val="Refdecomentario"/>
        </w:rPr>
        <w:commentReference w:id="614"/>
      </w:r>
      <w:r w:rsidRPr="009E0758">
        <w:rPr>
          <w:rFonts w:ascii="Arial" w:hAnsi="Arial" w:cs="Arial"/>
          <w:sz w:val="24"/>
          <w:szCs w:val="24"/>
        </w:rPr>
        <w:t>con hardware; se explora una gran cantidad de ideas de forma muy rápida, se seleccionan las más interesantes, se afinan y producen prototipos en un proceso iterativo.</w:t>
      </w:r>
    </w:p>
    <w:p w14:paraId="2C817687" w14:textId="77777777" w:rsidR="009E0758" w:rsidRDefault="009E0758" w:rsidP="009E0758">
      <w:pPr>
        <w:rPr>
          <w:rFonts w:ascii="Helvetica" w:hAnsi="Helvetica" w:cs="Helvetica"/>
          <w:b/>
          <w:bCs/>
          <w:color w:val="444444"/>
          <w:sz w:val="21"/>
          <w:szCs w:val="21"/>
          <w:bdr w:val="none" w:sz="0" w:space="0" w:color="auto" w:frame="1"/>
          <w:shd w:val="clear" w:color="auto" w:fill="FFFFFF"/>
        </w:rPr>
      </w:pPr>
    </w:p>
    <w:p w14:paraId="7DACE551" w14:textId="264F6612" w:rsidR="009E0758" w:rsidRDefault="00E36D15" w:rsidP="009E0758">
      <w:pPr>
        <w:pStyle w:val="Ttulo2"/>
        <w:rPr>
          <w:b/>
          <w:sz w:val="32"/>
          <w:szCs w:val="32"/>
        </w:rPr>
      </w:pPr>
      <w:bookmarkStart w:id="616" w:name="_Toc502153571"/>
      <w:r>
        <w:rPr>
          <w:b/>
          <w:sz w:val="32"/>
          <w:szCs w:val="32"/>
        </w:rPr>
        <w:t>3.</w:t>
      </w:r>
      <w:ins w:id="617" w:author="Agustin Schlapp" w:date="2017-12-21T18:55:00Z">
        <w:r w:rsidR="00CD51D7">
          <w:rPr>
            <w:b/>
            <w:sz w:val="32"/>
            <w:szCs w:val="32"/>
          </w:rPr>
          <w:t>5</w:t>
        </w:r>
      </w:ins>
      <w:del w:id="618" w:author="Agustin Schlapp" w:date="2017-12-21T18:55:00Z">
        <w:r w:rsidDel="00CD51D7">
          <w:rPr>
            <w:b/>
            <w:sz w:val="32"/>
            <w:szCs w:val="32"/>
          </w:rPr>
          <w:delText>4</w:delText>
        </w:r>
      </w:del>
      <w:r>
        <w:rPr>
          <w:b/>
          <w:sz w:val="32"/>
          <w:szCs w:val="32"/>
        </w:rPr>
        <w:t xml:space="preserve"> </w:t>
      </w:r>
      <w:r w:rsidR="009E0758" w:rsidRPr="009E0758">
        <w:rPr>
          <w:b/>
          <w:sz w:val="32"/>
          <w:szCs w:val="32"/>
        </w:rPr>
        <w:t>Entonces Arduino es…</w:t>
      </w:r>
      <w:bookmarkEnd w:id="616"/>
    </w:p>
    <w:p w14:paraId="6CE6512E" w14:textId="77777777" w:rsidR="009E0758" w:rsidRPr="009E0758" w:rsidRDefault="009E0758" w:rsidP="009E0758"/>
    <w:p w14:paraId="5AC53C2F" w14:textId="77777777" w:rsidR="009E0758" w:rsidRPr="009E0758" w:rsidRDefault="009E0758" w:rsidP="00673E7D">
      <w:pPr>
        <w:pStyle w:val="Prrafodelista"/>
        <w:numPr>
          <w:ilvl w:val="0"/>
          <w:numId w:val="8"/>
        </w:numPr>
        <w:jc w:val="both"/>
        <w:rPr>
          <w:rFonts w:ascii="Arial" w:hAnsi="Arial" w:cs="Arial"/>
          <w:sz w:val="24"/>
          <w:szCs w:val="24"/>
        </w:rPr>
      </w:pPr>
      <w:r w:rsidRPr="009E0758">
        <w:rPr>
          <w:rFonts w:ascii="Arial" w:hAnsi="Arial" w:cs="Arial"/>
          <w:sz w:val="24"/>
          <w:szCs w:val="24"/>
        </w:rPr>
        <w:t>Una plataforma de hardware libre, basada en una placa con un microcontrolador y un entorno de desarrollo, diseñada para facilitar el uso de la electrónica en proyectos multidisciplinares.</w:t>
      </w:r>
    </w:p>
    <w:p w14:paraId="5BA2B542" w14:textId="77777777" w:rsidR="009E0758" w:rsidRPr="009E0758" w:rsidRDefault="009E0758" w:rsidP="00673E7D">
      <w:pPr>
        <w:pStyle w:val="Prrafodelista"/>
        <w:numPr>
          <w:ilvl w:val="0"/>
          <w:numId w:val="8"/>
        </w:numPr>
        <w:jc w:val="both"/>
        <w:rPr>
          <w:rFonts w:ascii="Arial" w:hAnsi="Arial" w:cs="Arial"/>
          <w:sz w:val="24"/>
          <w:szCs w:val="24"/>
        </w:rPr>
      </w:pPr>
      <w:r w:rsidRPr="009E0758">
        <w:rPr>
          <w:rFonts w:ascii="Arial" w:hAnsi="Arial" w:cs="Arial"/>
          <w:sz w:val="24"/>
          <w:szCs w:val="24"/>
        </w:rPr>
        <w:t xml:space="preserve">Una plataforma de hardware abierto que facilita la programación de un microcontrolador. Los microcontroladores nos rodean en nuestra vida diaria, usan los sensores para escuchar el mundo físico y los actuadores para interactuar con el </w:t>
      </w:r>
      <w:r w:rsidR="00673E7D">
        <w:rPr>
          <w:rFonts w:ascii="Arial" w:hAnsi="Arial" w:cs="Arial"/>
          <w:sz w:val="24"/>
          <w:szCs w:val="24"/>
        </w:rPr>
        <w:t>mismo</w:t>
      </w:r>
      <w:r w:rsidRPr="009E0758">
        <w:rPr>
          <w:rFonts w:ascii="Arial" w:hAnsi="Arial" w:cs="Arial"/>
          <w:sz w:val="24"/>
          <w:szCs w:val="24"/>
        </w:rPr>
        <w:t>. Los microcontroladores leen sobre los sensores y escriben sobre los actuadores.</w:t>
      </w:r>
    </w:p>
    <w:p w14:paraId="0C108B2F" w14:textId="77777777" w:rsidR="009E0758" w:rsidRPr="00125435" w:rsidRDefault="009E0758" w:rsidP="009E0758">
      <w:pPr>
        <w:pStyle w:val="Prrafodelista"/>
      </w:pPr>
    </w:p>
    <w:p w14:paraId="71B83442" w14:textId="6346B37D" w:rsidR="009E0758" w:rsidRPr="009E0758" w:rsidRDefault="00E36D15" w:rsidP="009E0758">
      <w:pPr>
        <w:pStyle w:val="Ttulo2"/>
        <w:rPr>
          <w:b/>
          <w:sz w:val="32"/>
          <w:szCs w:val="32"/>
        </w:rPr>
      </w:pPr>
      <w:bookmarkStart w:id="619" w:name="_Toc502153572"/>
      <w:r>
        <w:rPr>
          <w:b/>
          <w:sz w:val="32"/>
          <w:szCs w:val="32"/>
        </w:rPr>
        <w:lastRenderedPageBreak/>
        <w:t>3.</w:t>
      </w:r>
      <w:ins w:id="620" w:author="Agustin Schlapp" w:date="2017-12-21T18:56:00Z">
        <w:r w:rsidR="00CD51D7">
          <w:rPr>
            <w:b/>
            <w:sz w:val="32"/>
            <w:szCs w:val="32"/>
          </w:rPr>
          <w:t>6</w:t>
        </w:r>
      </w:ins>
      <w:del w:id="621" w:author="Agustin Schlapp" w:date="2017-12-21T18:56:00Z">
        <w:r w:rsidDel="00CD51D7">
          <w:rPr>
            <w:b/>
            <w:sz w:val="32"/>
            <w:szCs w:val="32"/>
          </w:rPr>
          <w:delText>4</w:delText>
        </w:r>
      </w:del>
      <w:r>
        <w:rPr>
          <w:b/>
          <w:sz w:val="32"/>
          <w:szCs w:val="32"/>
        </w:rPr>
        <w:t xml:space="preserve"> </w:t>
      </w:r>
      <w:del w:id="622" w:author="Nahuel Defossé" w:date="2017-12-08T19:05:00Z">
        <w:r w:rsidR="009E0758" w:rsidRPr="009E0758" w:rsidDel="00B92710">
          <w:rPr>
            <w:b/>
            <w:sz w:val="32"/>
            <w:szCs w:val="32"/>
          </w:rPr>
          <w:delText xml:space="preserve">Hardware </w:delText>
        </w:r>
      </w:del>
      <w:ins w:id="623" w:author="Nahuel Defossé" w:date="2017-12-08T19:05:00Z">
        <w:r w:rsidR="00B92710">
          <w:rPr>
            <w:b/>
            <w:sz w:val="32"/>
            <w:szCs w:val="32"/>
          </w:rPr>
          <w:t>Plataforma</w:t>
        </w:r>
        <w:r w:rsidR="00B92710" w:rsidRPr="009E0758">
          <w:rPr>
            <w:b/>
            <w:sz w:val="32"/>
            <w:szCs w:val="32"/>
          </w:rPr>
          <w:t xml:space="preserve"> </w:t>
        </w:r>
      </w:ins>
      <w:r w:rsidR="009E0758" w:rsidRPr="009E0758">
        <w:rPr>
          <w:b/>
          <w:sz w:val="32"/>
          <w:szCs w:val="32"/>
        </w:rPr>
        <w:t>Arduino</w:t>
      </w:r>
      <w:bookmarkEnd w:id="619"/>
    </w:p>
    <w:p w14:paraId="42B9ABEE" w14:textId="69819739" w:rsidR="009E0758" w:rsidRPr="00CD10E8" w:rsidRDefault="009E0758" w:rsidP="009E0758"/>
    <w:p w14:paraId="6805AF49" w14:textId="62403F97" w:rsidR="00D14530" w:rsidRDefault="009E0758" w:rsidP="00177CE1">
      <w:pPr>
        <w:rPr>
          <w:ins w:id="624" w:author="Agustin Schlapp" w:date="2017-12-21T18:55:00Z"/>
          <w:rFonts w:ascii="Arial" w:hAnsi="Arial" w:cs="Arial"/>
          <w:sz w:val="24"/>
          <w:szCs w:val="24"/>
        </w:rPr>
      </w:pPr>
      <w:del w:id="625" w:author="Nahuel Defossé" w:date="2017-12-08T19:05:00Z">
        <w:r w:rsidRPr="009E0758" w:rsidDel="00B92710">
          <w:rPr>
            <w:rFonts w:ascii="Arial" w:hAnsi="Arial" w:cs="Arial"/>
            <w:sz w:val="24"/>
            <w:szCs w:val="24"/>
          </w:rPr>
          <w:delText>El hardware </w:delText>
        </w:r>
      </w:del>
      <w:ins w:id="626" w:author="Nahuel Defossé" w:date="2017-12-08T19:05:00Z">
        <w:r w:rsidR="00B92710">
          <w:rPr>
            <w:rFonts w:ascii="Arial" w:hAnsi="Arial" w:cs="Arial"/>
            <w:sz w:val="24"/>
            <w:szCs w:val="24"/>
          </w:rPr>
          <w:t xml:space="preserve">La plataforma </w:t>
        </w:r>
      </w:ins>
      <w:r w:rsidRPr="009E0758">
        <w:rPr>
          <w:rFonts w:ascii="Arial" w:hAnsi="Arial" w:cs="Arial"/>
          <w:sz w:val="24"/>
          <w:szCs w:val="24"/>
        </w:rPr>
        <w:t>consiste en una placa de circuito impreso con un microcontrolador, usualmente Atmel AVR, puertos digitales y analógicos de entrada/salida los cuales pueden conectarse a placas de expansión (</w:t>
      </w:r>
      <w:commentRangeStart w:id="627"/>
      <w:r w:rsidRPr="00177CE1">
        <w:rPr>
          <w:rFonts w:ascii="Arial" w:hAnsi="Arial" w:cs="Arial"/>
          <w:i/>
          <w:sz w:val="24"/>
          <w:szCs w:val="24"/>
          <w:rPrChange w:id="628" w:author="Agustin Schlapp" w:date="2017-12-21T18:54:00Z">
            <w:rPr>
              <w:rFonts w:ascii="Arial" w:hAnsi="Arial" w:cs="Arial"/>
              <w:b/>
              <w:sz w:val="24"/>
              <w:szCs w:val="24"/>
            </w:rPr>
          </w:rPrChange>
        </w:rPr>
        <w:t>shields</w:t>
      </w:r>
      <w:commentRangeEnd w:id="627"/>
      <w:r w:rsidR="00B92710" w:rsidRPr="00177CE1">
        <w:rPr>
          <w:rStyle w:val="Refdecomentario"/>
          <w:i/>
          <w:rPrChange w:id="629" w:author="Agustin Schlapp" w:date="2017-12-21T18:54:00Z">
            <w:rPr>
              <w:rStyle w:val="Refdecomentario"/>
            </w:rPr>
          </w:rPrChange>
        </w:rPr>
        <w:commentReference w:id="627"/>
      </w:r>
      <w:r w:rsidRPr="009E0758">
        <w:rPr>
          <w:rFonts w:ascii="Arial" w:hAnsi="Arial" w:cs="Arial"/>
          <w:sz w:val="24"/>
          <w:szCs w:val="24"/>
        </w:rPr>
        <w:t xml:space="preserve">), que amplían las características de funcionamiento de la placa Arduino. Asimismo, posee un puerto de conexión USB desde donde se puede alimentar la placa y establecer comunicación con el </w:t>
      </w:r>
      <w:commentRangeStart w:id="630"/>
      <w:r w:rsidRPr="009E0758">
        <w:rPr>
          <w:rFonts w:ascii="Arial" w:hAnsi="Arial" w:cs="Arial"/>
          <w:sz w:val="24"/>
          <w:szCs w:val="24"/>
        </w:rPr>
        <w:t>computador</w:t>
      </w:r>
      <w:commentRangeEnd w:id="630"/>
      <w:r w:rsidR="00B92710">
        <w:rPr>
          <w:rStyle w:val="Refdecomentario"/>
        </w:rPr>
        <w:commentReference w:id="630"/>
      </w:r>
      <w:r w:rsidRPr="009E0758">
        <w:rPr>
          <w:rFonts w:ascii="Arial" w:hAnsi="Arial" w:cs="Arial"/>
          <w:sz w:val="24"/>
          <w:szCs w:val="24"/>
        </w:rPr>
        <w:t>.</w:t>
      </w:r>
    </w:p>
    <w:p w14:paraId="54E15D9F" w14:textId="77777777" w:rsidR="00177CE1" w:rsidRPr="00177CE1" w:rsidRDefault="00177CE1" w:rsidP="00177CE1">
      <w:pPr>
        <w:rPr>
          <w:ins w:id="631" w:author="Agustin Schlapp" w:date="2017-12-21T18:55:00Z"/>
          <w:rFonts w:ascii="Arial" w:hAnsi="Arial" w:cs="Arial"/>
          <w:sz w:val="24"/>
          <w:szCs w:val="24"/>
          <w:rPrChange w:id="632" w:author="Agustin Schlapp" w:date="2017-12-21T18:55:00Z">
            <w:rPr>
              <w:ins w:id="633" w:author="Agustin Schlapp" w:date="2017-12-21T18:55:00Z"/>
              <w:highlight w:val="yellow"/>
            </w:rPr>
          </w:rPrChange>
        </w:rPr>
      </w:pPr>
      <w:ins w:id="634" w:author="Agustin Schlapp" w:date="2017-12-21T18:55:00Z">
        <w:r w:rsidRPr="00177CE1">
          <w:rPr>
            <w:rFonts w:ascii="Arial" w:hAnsi="Arial" w:cs="Arial"/>
            <w:sz w:val="24"/>
            <w:szCs w:val="24"/>
            <w:rPrChange w:id="635" w:author="Agustin Schlapp" w:date="2017-12-21T18:55:00Z">
              <w:rPr>
                <w:highlight w:val="yellow"/>
              </w:rPr>
            </w:rPrChange>
          </w:rPr>
          <w:t>Los puertos serie que cuentan las distintas plataformas Arduino presentan puertos de serie como UART. La UART (universally asynchronous receiver/transmitter) es una unidad que incorporan ciertos procesadores, encargada de realizar la conversión de los datos a una secuencia de bits y transmitirlos o recibirlos a una velocidad determinada.</w:t>
        </w:r>
      </w:ins>
    </w:p>
    <w:p w14:paraId="64D17A7F" w14:textId="77777777" w:rsidR="00177CE1" w:rsidRPr="00177CE1" w:rsidRDefault="00177CE1" w:rsidP="00177CE1">
      <w:pPr>
        <w:rPr>
          <w:ins w:id="636" w:author="Agustin Schlapp" w:date="2017-12-21T18:55:00Z"/>
          <w:rFonts w:ascii="Arial" w:hAnsi="Arial" w:cs="Arial"/>
          <w:sz w:val="24"/>
          <w:szCs w:val="24"/>
          <w:rPrChange w:id="637" w:author="Agustin Schlapp" w:date="2017-12-21T18:55:00Z">
            <w:rPr>
              <w:ins w:id="638" w:author="Agustin Schlapp" w:date="2017-12-21T18:55:00Z"/>
              <w:highlight w:val="yellow"/>
            </w:rPr>
          </w:rPrChange>
        </w:rPr>
      </w:pPr>
      <w:ins w:id="639" w:author="Agustin Schlapp" w:date="2017-12-21T18:55:00Z">
        <w:r w:rsidRPr="00177CE1">
          <w:rPr>
            <w:rFonts w:ascii="Arial" w:hAnsi="Arial" w:cs="Arial"/>
            <w:sz w:val="24"/>
            <w:szCs w:val="24"/>
            <w:rPrChange w:id="640" w:author="Agustin Schlapp" w:date="2017-12-21T18:55:00Z">
              <w:rPr>
                <w:highlight w:val="yellow"/>
              </w:rPr>
            </w:rPrChange>
          </w:rPr>
          <w:t>Por otro lado, tambi</w:t>
        </w:r>
        <w:r w:rsidRPr="00177CE1">
          <w:rPr>
            <w:rFonts w:ascii="Arial" w:hAnsi="Arial" w:cs="Arial" w:hint="eastAsia"/>
            <w:sz w:val="24"/>
            <w:szCs w:val="24"/>
            <w:rPrChange w:id="641" w:author="Agustin Schlapp" w:date="2017-12-21T18:55:00Z">
              <w:rPr>
                <w:rFonts w:hint="eastAsia"/>
                <w:highlight w:val="yellow"/>
              </w:rPr>
            </w:rPrChange>
          </w:rPr>
          <w:t>é</w:t>
        </w:r>
        <w:r w:rsidRPr="00177CE1">
          <w:rPr>
            <w:rFonts w:ascii="Arial" w:hAnsi="Arial" w:cs="Arial"/>
            <w:sz w:val="24"/>
            <w:szCs w:val="24"/>
            <w:rPrChange w:id="642" w:author="Agustin Schlapp" w:date="2017-12-21T18:55:00Z">
              <w:rPr>
                <w:highlight w:val="yellow"/>
              </w:rPr>
            </w:rPrChange>
          </w:rPr>
          <w:t>n posee un nivel TTL</w:t>
        </w:r>
        <w:r w:rsidRPr="00177CE1">
          <w:rPr>
            <w:rFonts w:ascii="Arial" w:hAnsi="Arial" w:cs="Arial" w:hint="eastAsia"/>
            <w:sz w:val="24"/>
            <w:szCs w:val="24"/>
            <w:rPrChange w:id="643" w:author="Agustin Schlapp" w:date="2017-12-21T18:55:00Z">
              <w:rPr>
                <w:rFonts w:hint="eastAsia"/>
                <w:highlight w:val="yellow"/>
              </w:rPr>
            </w:rPrChange>
          </w:rPr>
          <w:t> </w:t>
        </w:r>
        <w:r w:rsidRPr="00177CE1">
          <w:rPr>
            <w:rFonts w:ascii="Arial" w:hAnsi="Arial" w:cs="Arial"/>
            <w:sz w:val="24"/>
            <w:szCs w:val="24"/>
            <w:rPrChange w:id="644" w:author="Agustin Schlapp" w:date="2017-12-21T18:55:00Z">
              <w:rPr>
                <w:highlight w:val="yellow"/>
              </w:rPr>
            </w:rPrChange>
          </w:rPr>
          <w:t>(transistor-transistor logic). Esto significa que la comunicación se realiza mediante variaciones en la señal entre 0V y Vcc (donde Vcc suele ser 3.3V o 5V). Por el contrario, otros sistemas de transmisión emplean variaciones de voltaje de -Vcc a +Vcc (por ejemplo, los puertos RS-232 típicamente varían entre -13V a 13V).</w:t>
        </w:r>
      </w:ins>
    </w:p>
    <w:p w14:paraId="53553CE4" w14:textId="23412FA4" w:rsidR="00177CE1" w:rsidRPr="00177CE1" w:rsidRDefault="00177CE1" w:rsidP="00177CE1">
      <w:pPr>
        <w:rPr>
          <w:ins w:id="645" w:author="Agustin Schlapp" w:date="2017-12-21T18:55:00Z"/>
          <w:rFonts w:ascii="Arial" w:hAnsi="Arial" w:cs="Arial"/>
          <w:sz w:val="24"/>
          <w:szCs w:val="24"/>
          <w:rPrChange w:id="646" w:author="Agustin Schlapp" w:date="2017-12-21T18:55:00Z">
            <w:rPr>
              <w:ins w:id="647" w:author="Agustin Schlapp" w:date="2017-12-21T18:55:00Z"/>
            </w:rPr>
          </w:rPrChange>
        </w:rPr>
      </w:pPr>
      <w:ins w:id="648" w:author="Agustin Schlapp" w:date="2017-12-21T18:55:00Z">
        <w:r w:rsidRPr="00177CE1">
          <w:rPr>
            <w:rFonts w:ascii="Arial" w:hAnsi="Arial" w:cs="Arial"/>
            <w:sz w:val="24"/>
            <w:szCs w:val="24"/>
            <w:rPrChange w:id="649" w:author="Agustin Schlapp" w:date="2017-12-21T18:55:00Z">
              <w:rPr>
                <w:highlight w:val="yellow"/>
              </w:rPr>
            </w:rPrChange>
          </w:rPr>
          <w:t>Como podemos observar en la siguiente ilustración (</w:t>
        </w:r>
      </w:ins>
      <w:r w:rsidR="00111E24">
        <w:rPr>
          <w:rFonts w:ascii="Arial" w:hAnsi="Arial" w:cs="Arial"/>
          <w:sz w:val="24"/>
          <w:szCs w:val="24"/>
        </w:rPr>
        <w:fldChar w:fldCharType="begin"/>
      </w:r>
      <w:r w:rsidR="00111E24">
        <w:rPr>
          <w:rFonts w:ascii="Arial" w:hAnsi="Arial" w:cs="Arial"/>
          <w:sz w:val="24"/>
          <w:szCs w:val="24"/>
        </w:rPr>
        <w:instrText xml:space="preserve"> REF _Ref502097155 \h </w:instrText>
      </w:r>
      <w:r w:rsidR="00111E24">
        <w:rPr>
          <w:rFonts w:ascii="Arial" w:hAnsi="Arial" w:cs="Arial"/>
          <w:sz w:val="24"/>
          <w:szCs w:val="24"/>
        </w:rPr>
      </w:r>
      <w:r w:rsidR="00111E24">
        <w:rPr>
          <w:rFonts w:ascii="Arial" w:hAnsi="Arial" w:cs="Arial"/>
          <w:sz w:val="24"/>
          <w:szCs w:val="24"/>
        </w:rPr>
        <w:fldChar w:fldCharType="separate"/>
      </w:r>
      <w:ins w:id="650" w:author="Agustin Schlapp" w:date="2017-12-21T18:57:00Z">
        <w:r w:rsidR="00111E24">
          <w:t xml:space="preserve">Ilustración </w:t>
        </w:r>
      </w:ins>
      <w:r w:rsidR="00111E24">
        <w:rPr>
          <w:noProof/>
        </w:rPr>
        <w:t>13</w:t>
      </w:r>
      <w:ins w:id="651" w:author="Agustin Schlapp" w:date="2017-12-21T18:57:00Z">
        <w:r w:rsidR="00111E24">
          <w:t xml:space="preserve"> - Ejemplo serie</w:t>
        </w:r>
      </w:ins>
      <w:r w:rsidR="00111E24">
        <w:rPr>
          <w:rFonts w:ascii="Arial" w:hAnsi="Arial" w:cs="Arial"/>
          <w:sz w:val="24"/>
          <w:szCs w:val="24"/>
        </w:rPr>
        <w:fldChar w:fldCharType="end"/>
      </w:r>
      <w:ins w:id="652" w:author="Agustin Schlapp" w:date="2017-12-21T18:55:00Z">
        <w:r w:rsidRPr="00177CE1">
          <w:rPr>
            <w:rFonts w:ascii="Arial" w:hAnsi="Arial" w:cs="Arial"/>
            <w:sz w:val="24"/>
            <w:szCs w:val="24"/>
            <w:rPrChange w:id="653" w:author="Agustin Schlapp" w:date="2017-12-21T18:55:00Z">
              <w:rPr>
                <w:highlight w:val="yellow"/>
              </w:rPr>
            </w:rPrChange>
          </w:rPr>
          <w:t>), se realiza una comunicación serie a (9600 bps) imprimiendo un contador. La zona marcada con rojo, es un botón que al presionarlo nos permite acceder a la terminal y ver el flujo serie seteando el clock correspondiente.</w:t>
        </w:r>
        <w:r w:rsidRPr="00177CE1">
          <w:rPr>
            <w:rFonts w:ascii="Arial" w:hAnsi="Arial" w:cs="Arial"/>
            <w:sz w:val="24"/>
            <w:szCs w:val="24"/>
            <w:rPrChange w:id="654" w:author="Agustin Schlapp" w:date="2017-12-21T18:55:00Z">
              <w:rPr/>
            </w:rPrChange>
          </w:rPr>
          <w:t xml:space="preserve"> </w:t>
        </w:r>
      </w:ins>
    </w:p>
    <w:p w14:paraId="55D461D1" w14:textId="77777777" w:rsidR="00177CE1" w:rsidRDefault="00177CE1">
      <w:pPr>
        <w:rPr>
          <w:rFonts w:ascii="Arial" w:hAnsi="Arial" w:cs="Arial"/>
          <w:sz w:val="24"/>
          <w:szCs w:val="24"/>
        </w:rPr>
      </w:pPr>
    </w:p>
    <w:p w14:paraId="760F0424" w14:textId="77777777" w:rsidR="00035FC5" w:rsidRDefault="00035FC5">
      <w:pPr>
        <w:keepNext/>
        <w:jc w:val="center"/>
        <w:rPr>
          <w:ins w:id="655" w:author="Agustin Schlapp" w:date="2017-12-21T18:57:00Z"/>
        </w:rPr>
        <w:pPrChange w:id="656" w:author="Agustin Schlapp" w:date="2017-12-21T18:57:00Z">
          <w:pPr>
            <w:jc w:val="center"/>
          </w:pPr>
        </w:pPrChange>
      </w:pPr>
      <w:ins w:id="657" w:author="Agustin Schlapp" w:date="2017-12-21T18:56:00Z">
        <w:r>
          <w:rPr>
            <w:noProof/>
            <w:lang w:val="en-US" w:eastAsia="en-US"/>
          </w:rPr>
          <w:drawing>
            <wp:inline distT="0" distB="0" distL="0" distR="0" wp14:anchorId="28D1397A" wp14:editId="6BA87804">
              <wp:extent cx="3635375" cy="4362450"/>
              <wp:effectExtent l="0" t="0" r="3175" b="0"/>
              <wp:docPr id="246" name="Imagen 246" descr="arduino-serial-monito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rduino-serial-monitor-ID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38053" cy="4365664"/>
                      </a:xfrm>
                      <a:prstGeom prst="rect">
                        <a:avLst/>
                      </a:prstGeom>
                      <a:noFill/>
                      <a:ln>
                        <a:noFill/>
                      </a:ln>
                    </pic:spPr>
                  </pic:pic>
                </a:graphicData>
              </a:graphic>
            </wp:inline>
          </w:drawing>
        </w:r>
      </w:ins>
    </w:p>
    <w:p w14:paraId="391EDF5A" w14:textId="5F33FF09" w:rsidR="00035FC5" w:rsidRDefault="00035FC5">
      <w:pPr>
        <w:pStyle w:val="Descripcin"/>
        <w:jc w:val="center"/>
        <w:rPr>
          <w:ins w:id="658" w:author="Agustin Schlapp" w:date="2017-12-21T18:57:00Z"/>
        </w:rPr>
        <w:pPrChange w:id="659" w:author="Agustin Schlapp" w:date="2017-12-21T18:57:00Z">
          <w:pPr>
            <w:pStyle w:val="Descripcin"/>
          </w:pPr>
        </w:pPrChange>
      </w:pPr>
      <w:bookmarkStart w:id="660" w:name="_Ref502097155"/>
      <w:bookmarkStart w:id="661" w:name="_Toc502152481"/>
      <w:ins w:id="662" w:author="Agustin Schlapp" w:date="2017-12-21T18:57:00Z">
        <w:r>
          <w:t xml:space="preserve">Ilustración </w:t>
        </w:r>
        <w:r>
          <w:fldChar w:fldCharType="begin"/>
        </w:r>
        <w:r>
          <w:instrText xml:space="preserve"> SEQ Ilustración \* ARABIC </w:instrText>
        </w:r>
      </w:ins>
      <w:r>
        <w:fldChar w:fldCharType="separate"/>
      </w:r>
      <w:r w:rsidR="00393E1C">
        <w:rPr>
          <w:noProof/>
        </w:rPr>
        <w:t>13</w:t>
      </w:r>
      <w:ins w:id="663" w:author="Agustin Schlapp" w:date="2017-12-21T18:57:00Z">
        <w:r>
          <w:fldChar w:fldCharType="end"/>
        </w:r>
        <w:r>
          <w:t xml:space="preserve"> - Ejemplo serie</w:t>
        </w:r>
        <w:bookmarkEnd w:id="660"/>
        <w:bookmarkEnd w:id="661"/>
      </w:ins>
    </w:p>
    <w:p w14:paraId="3D227DF4" w14:textId="52EB9ABE" w:rsidR="00D14530" w:rsidRPr="00F6534F" w:rsidDel="00F6534F" w:rsidRDefault="00D14530">
      <w:pPr>
        <w:pStyle w:val="Ttulo2"/>
        <w:rPr>
          <w:del w:id="664" w:author="Agustin Schlapp" w:date="2017-12-21T18:58:00Z"/>
          <w:b/>
          <w:sz w:val="32"/>
          <w:szCs w:val="32"/>
          <w:rPrChange w:id="665" w:author="Agustin Schlapp" w:date="2017-12-21T18:58:00Z">
            <w:rPr>
              <w:del w:id="666" w:author="Agustin Schlapp" w:date="2017-12-21T18:58:00Z"/>
              <w:rFonts w:ascii="Arial" w:hAnsi="Arial" w:cs="Arial"/>
              <w:sz w:val="24"/>
              <w:szCs w:val="24"/>
            </w:rPr>
          </w:rPrChange>
        </w:rPr>
        <w:pPrChange w:id="667" w:author="Agustin Schlapp" w:date="2017-12-21T18:58:00Z">
          <w:pPr/>
        </w:pPrChange>
      </w:pPr>
      <w:del w:id="668" w:author="Agustin Schlapp" w:date="2017-12-21T18:57:00Z">
        <w:r w:rsidRPr="00F6534F" w:rsidDel="00F6534F">
          <w:rPr>
            <w:b/>
            <w:sz w:val="32"/>
            <w:szCs w:val="32"/>
            <w:rPrChange w:id="669" w:author="Agustin Schlapp" w:date="2017-12-21T18:58:00Z">
              <w:rPr>
                <w:rFonts w:ascii="Arial" w:hAnsi="Arial" w:cs="Arial"/>
                <w:sz w:val="24"/>
                <w:szCs w:val="24"/>
              </w:rPr>
            </w:rPrChange>
          </w:rPr>
          <w:lastRenderedPageBreak/>
          <w:br w:type="page"/>
        </w:r>
      </w:del>
    </w:p>
    <w:p w14:paraId="6F46CBD6" w14:textId="650F15D2" w:rsidR="009E0758" w:rsidRPr="00F6534F" w:rsidRDefault="00E36D15">
      <w:pPr>
        <w:pStyle w:val="Ttulo2"/>
        <w:rPr>
          <w:b/>
          <w:sz w:val="32"/>
          <w:szCs w:val="32"/>
          <w:rPrChange w:id="670" w:author="Agustin Schlapp" w:date="2017-12-21T18:58:00Z">
            <w:rPr/>
          </w:rPrChange>
        </w:rPr>
      </w:pPr>
      <w:bookmarkStart w:id="671" w:name="_Toc502153573"/>
      <w:r w:rsidRPr="00F6534F">
        <w:rPr>
          <w:b/>
          <w:sz w:val="32"/>
          <w:szCs w:val="32"/>
          <w:rPrChange w:id="672" w:author="Agustin Schlapp" w:date="2017-12-21T18:58:00Z">
            <w:rPr/>
          </w:rPrChange>
        </w:rPr>
        <w:t>3.</w:t>
      </w:r>
      <w:ins w:id="673" w:author="Agustin Schlapp" w:date="2017-12-21T18:56:00Z">
        <w:r w:rsidR="00CD51D7" w:rsidRPr="00F6534F">
          <w:rPr>
            <w:b/>
            <w:sz w:val="32"/>
            <w:szCs w:val="32"/>
            <w:rPrChange w:id="674" w:author="Agustin Schlapp" w:date="2017-12-21T18:58:00Z">
              <w:rPr/>
            </w:rPrChange>
          </w:rPr>
          <w:t>7</w:t>
        </w:r>
      </w:ins>
      <w:del w:id="675" w:author="Agustin Schlapp" w:date="2017-12-21T18:56:00Z">
        <w:r w:rsidRPr="00F6534F" w:rsidDel="00CD51D7">
          <w:rPr>
            <w:b/>
            <w:sz w:val="32"/>
            <w:szCs w:val="32"/>
            <w:rPrChange w:id="676" w:author="Agustin Schlapp" w:date="2017-12-21T18:58:00Z">
              <w:rPr/>
            </w:rPrChange>
          </w:rPr>
          <w:delText>5</w:delText>
        </w:r>
      </w:del>
      <w:r w:rsidRPr="00F6534F">
        <w:rPr>
          <w:b/>
          <w:sz w:val="32"/>
          <w:szCs w:val="32"/>
          <w:rPrChange w:id="677" w:author="Agustin Schlapp" w:date="2017-12-21T18:58:00Z">
            <w:rPr/>
          </w:rPrChange>
        </w:rPr>
        <w:t xml:space="preserve"> </w:t>
      </w:r>
      <w:r w:rsidR="009E0758" w:rsidRPr="00F6534F">
        <w:rPr>
          <w:b/>
          <w:sz w:val="32"/>
          <w:szCs w:val="32"/>
          <w:rPrChange w:id="678" w:author="Agustin Schlapp" w:date="2017-12-21T18:58:00Z">
            <w:rPr/>
          </w:rPrChange>
        </w:rPr>
        <w:t>Distintas plataformas para Arduino</w:t>
      </w:r>
      <w:bookmarkEnd w:id="671"/>
    </w:p>
    <w:p w14:paraId="0A06B48D" w14:textId="77777777" w:rsidR="009E0758" w:rsidRDefault="009E0758" w:rsidP="009E0758"/>
    <w:p w14:paraId="6BDC5CFC" w14:textId="77777777" w:rsidR="00F6534F" w:rsidRDefault="00D14530">
      <w:pPr>
        <w:keepNext/>
        <w:rPr>
          <w:ins w:id="679" w:author="Agustin Schlapp" w:date="2017-12-21T19:07:00Z"/>
        </w:rPr>
        <w:pPrChange w:id="680" w:author="Agustin Schlapp" w:date="2017-12-21T19:07:00Z">
          <w:pPr/>
        </w:pPrChange>
      </w:pPr>
      <w:r>
        <w:rPr>
          <w:noProof/>
          <w:lang w:val="en-US" w:eastAsia="en-US"/>
        </w:rPr>
        <w:drawing>
          <wp:inline distT="0" distB="0" distL="0" distR="0" wp14:anchorId="4EB2D70C" wp14:editId="39112AB0">
            <wp:extent cx="4332401" cy="429466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2039" t="18112" r="23937"/>
                    <a:stretch/>
                  </pic:blipFill>
                  <pic:spPr bwMode="auto">
                    <a:xfrm>
                      <a:off x="0" y="0"/>
                      <a:ext cx="4344680" cy="4306837"/>
                    </a:xfrm>
                    <a:prstGeom prst="rect">
                      <a:avLst/>
                    </a:prstGeom>
                    <a:ln>
                      <a:noFill/>
                    </a:ln>
                    <a:extLst>
                      <a:ext uri="{53640926-AAD7-44D8-BBD7-CCE9431645EC}">
                        <a14:shadowObscured xmlns:a14="http://schemas.microsoft.com/office/drawing/2010/main"/>
                      </a:ext>
                    </a:extLst>
                  </pic:spPr>
                </pic:pic>
              </a:graphicData>
            </a:graphic>
          </wp:inline>
        </w:drawing>
      </w:r>
    </w:p>
    <w:p w14:paraId="3E49369A" w14:textId="24E94490" w:rsidR="00D14530" w:rsidRDefault="00F6534F">
      <w:pPr>
        <w:pStyle w:val="Descripcin"/>
        <w:jc w:val="center"/>
        <w:pPrChange w:id="681" w:author="Agustin Schlapp" w:date="2017-12-21T19:07:00Z">
          <w:pPr/>
        </w:pPrChange>
      </w:pPr>
      <w:bookmarkStart w:id="682" w:name="_Ref502097174"/>
      <w:bookmarkStart w:id="683" w:name="_Toc502152482"/>
      <w:ins w:id="684" w:author="Agustin Schlapp" w:date="2017-12-21T19:07:00Z">
        <w:r>
          <w:t xml:space="preserve">Ilustración </w:t>
        </w:r>
        <w:r>
          <w:fldChar w:fldCharType="begin"/>
        </w:r>
        <w:r>
          <w:instrText xml:space="preserve"> SEQ Ilustración \* ARABIC </w:instrText>
        </w:r>
      </w:ins>
      <w:r>
        <w:fldChar w:fldCharType="separate"/>
      </w:r>
      <w:r w:rsidR="00393E1C">
        <w:rPr>
          <w:noProof/>
        </w:rPr>
        <w:t>14</w:t>
      </w:r>
      <w:ins w:id="685" w:author="Agustin Schlapp" w:date="2017-12-21T19:07:00Z">
        <w:r>
          <w:fldChar w:fldCharType="end"/>
        </w:r>
        <w:r>
          <w:t xml:space="preserve"> - Niveles de entrada a la plataforma Arduino</w:t>
        </w:r>
      </w:ins>
      <w:bookmarkEnd w:id="682"/>
      <w:bookmarkEnd w:id="683"/>
    </w:p>
    <w:p w14:paraId="19C08053" w14:textId="78ABEBC3" w:rsidR="009E0758" w:rsidDel="00F6534F" w:rsidRDefault="00E36D15" w:rsidP="009E0758">
      <w:pPr>
        <w:pStyle w:val="Ttulo2"/>
        <w:rPr>
          <w:del w:id="686" w:author="Agustin Schlapp" w:date="2017-12-21T19:05:00Z"/>
          <w:b/>
          <w:sz w:val="32"/>
          <w:szCs w:val="32"/>
        </w:rPr>
      </w:pPr>
      <w:del w:id="687" w:author="Agustin Schlapp" w:date="2017-12-21T19:05:00Z">
        <w:r w:rsidDel="00F6534F">
          <w:rPr>
            <w:b/>
            <w:sz w:val="32"/>
            <w:szCs w:val="32"/>
          </w:rPr>
          <w:delText xml:space="preserve">3.6 </w:delText>
        </w:r>
        <w:commentRangeStart w:id="688"/>
        <w:r w:rsidR="009E0758" w:rsidRPr="009E0758" w:rsidDel="00F6534F">
          <w:rPr>
            <w:b/>
            <w:sz w:val="32"/>
            <w:szCs w:val="32"/>
          </w:rPr>
          <w:delText xml:space="preserve">Universo </w:delText>
        </w:r>
        <w:commentRangeEnd w:id="688"/>
        <w:r w:rsidR="002319DD" w:rsidDel="00F6534F">
          <w:rPr>
            <w:rStyle w:val="Refdecomentario"/>
            <w:color w:val="000000"/>
          </w:rPr>
          <w:commentReference w:id="688"/>
        </w:r>
        <w:r w:rsidR="009E0758" w:rsidRPr="009E0758" w:rsidDel="00F6534F">
          <w:rPr>
            <w:b/>
            <w:sz w:val="32"/>
            <w:szCs w:val="32"/>
          </w:rPr>
          <w:delText>Arduino</w:delText>
        </w:r>
      </w:del>
    </w:p>
    <w:p w14:paraId="0907A37B" w14:textId="719EE1B6" w:rsidR="009E0758" w:rsidRPr="009E0758" w:rsidDel="00F6534F" w:rsidRDefault="009E0758" w:rsidP="009E0758">
      <w:pPr>
        <w:rPr>
          <w:del w:id="689" w:author="Agustin Schlapp" w:date="2017-12-21T19:05:00Z"/>
        </w:rPr>
      </w:pPr>
    </w:p>
    <w:p w14:paraId="0517696C" w14:textId="53DD73D4" w:rsidR="009E0758" w:rsidRPr="00E36D15" w:rsidDel="00F6534F" w:rsidRDefault="00E36D15" w:rsidP="00E36D15">
      <w:pPr>
        <w:pStyle w:val="Ttulo3"/>
        <w:rPr>
          <w:del w:id="690" w:author="Agustin Schlapp" w:date="2017-12-21T19:05:00Z"/>
          <w:b w:val="0"/>
          <w:sz w:val="28"/>
          <w:szCs w:val="28"/>
        </w:rPr>
      </w:pPr>
      <w:commentRangeStart w:id="691"/>
      <w:del w:id="692" w:author="Agustin Schlapp" w:date="2017-12-21T19:05:00Z">
        <w:r w:rsidDel="00F6534F">
          <w:rPr>
            <w:b w:val="0"/>
            <w:sz w:val="28"/>
            <w:szCs w:val="28"/>
          </w:rPr>
          <w:delText xml:space="preserve">3.6.1 </w:delText>
        </w:r>
        <w:r w:rsidR="009E0758" w:rsidRPr="00E36D15" w:rsidDel="00F6534F">
          <w:rPr>
            <w:b w:val="0"/>
            <w:sz w:val="28"/>
            <w:szCs w:val="28"/>
          </w:rPr>
          <w:delText>Placas</w:delText>
        </w:r>
      </w:del>
    </w:p>
    <w:p w14:paraId="6E340F80" w14:textId="1E5D530D" w:rsidR="009E0758" w:rsidRPr="009E0758" w:rsidDel="00F6534F" w:rsidRDefault="009E0758" w:rsidP="009E0758">
      <w:pPr>
        <w:shd w:val="clear" w:color="auto" w:fill="FFFFFF"/>
        <w:spacing w:after="24"/>
        <w:ind w:left="709"/>
        <w:rPr>
          <w:del w:id="693" w:author="Agustin Schlapp" w:date="2017-12-21T19:05:00Z"/>
          <w:rFonts w:ascii="Arial" w:hAnsi="Arial" w:cs="Arial"/>
          <w:color w:val="222222"/>
          <w:sz w:val="24"/>
          <w:szCs w:val="24"/>
        </w:rPr>
      </w:pPr>
      <w:del w:id="694" w:author="Agustin Schlapp" w:date="2017-12-21T19:05:00Z">
        <w:r w:rsidRPr="009E0758" w:rsidDel="00F6534F">
          <w:rPr>
            <w:rFonts w:ascii="Arial" w:hAnsi="Arial" w:cs="Arial"/>
            <w:color w:val="222222"/>
            <w:sz w:val="24"/>
            <w:szCs w:val="24"/>
          </w:rPr>
          <w:delText>Arduino Galileo,Arduino Uno, Arduino Leonardo, Arduino Due, Arduino Yún, Arduino Tre (En Desarrollo), Arduino Zero, Arduino Micro, Arduino Esplora, Arduino Mega ADK, Arduino Ethernet, Arduino Mega 2560, Arduino Robot, Arduino Mini, Arduino Nano, LilyPad Arduino Simple, LilyPad Arduino SimpleSnap, LilyPad Arduino, LilyPad Arduino USB, Arduino Pro Mini, Arduino Fio, Arduino Pro, Arduino MKR1000/Genuino MKR1000, Arduino MICRO/Genuino MICRO, Arduino 101/Genuino 101, Arduino Gemma.</w:delText>
        </w:r>
      </w:del>
    </w:p>
    <w:p w14:paraId="5E439556" w14:textId="462D93FC" w:rsidR="009E0758" w:rsidRPr="0039563B" w:rsidDel="00F6534F" w:rsidRDefault="00E36D15" w:rsidP="00E36D15">
      <w:pPr>
        <w:pStyle w:val="Ttulo3"/>
        <w:rPr>
          <w:del w:id="695" w:author="Agustin Schlapp" w:date="2017-12-21T19:05:00Z"/>
          <w:b w:val="0"/>
          <w:sz w:val="28"/>
          <w:szCs w:val="28"/>
          <w:rPrChange w:id="696" w:author="Agustin Schlapp" w:date="2017-12-21T19:38:00Z">
            <w:rPr>
              <w:del w:id="697" w:author="Agustin Schlapp" w:date="2017-12-21T19:05:00Z"/>
              <w:b w:val="0"/>
              <w:sz w:val="28"/>
              <w:szCs w:val="28"/>
              <w:lang w:val="en-US"/>
            </w:rPr>
          </w:rPrChange>
        </w:rPr>
      </w:pPr>
      <w:del w:id="698" w:author="Agustin Schlapp" w:date="2017-12-21T19:05:00Z">
        <w:r w:rsidRPr="0039563B" w:rsidDel="00F6534F">
          <w:rPr>
            <w:sz w:val="28"/>
            <w:szCs w:val="28"/>
            <w:rPrChange w:id="699" w:author="Agustin Schlapp" w:date="2017-12-21T19:38:00Z">
              <w:rPr>
                <w:sz w:val="28"/>
                <w:szCs w:val="28"/>
                <w:lang w:val="en-US"/>
              </w:rPr>
            </w:rPrChange>
          </w:rPr>
          <w:delText xml:space="preserve">3.6.2 </w:delText>
        </w:r>
        <w:r w:rsidR="009E0758" w:rsidRPr="0039563B" w:rsidDel="00F6534F">
          <w:rPr>
            <w:sz w:val="28"/>
            <w:szCs w:val="28"/>
            <w:rPrChange w:id="700" w:author="Agustin Schlapp" w:date="2017-12-21T19:38:00Z">
              <w:rPr>
                <w:sz w:val="28"/>
                <w:szCs w:val="28"/>
                <w:lang w:val="en-US"/>
              </w:rPr>
            </w:rPrChange>
          </w:rPr>
          <w:delText>Placas de expansión (shields)</w:delText>
        </w:r>
      </w:del>
    </w:p>
    <w:p w14:paraId="61C4FD8D" w14:textId="6BE85DF6" w:rsidR="009E0758" w:rsidRPr="0039563B" w:rsidDel="00F6534F" w:rsidRDefault="009E0758" w:rsidP="009E0758">
      <w:pPr>
        <w:shd w:val="clear" w:color="auto" w:fill="FFFFFF"/>
        <w:spacing w:after="24"/>
        <w:ind w:left="709"/>
        <w:rPr>
          <w:del w:id="701" w:author="Agustin Schlapp" w:date="2017-12-21T19:05:00Z"/>
          <w:rFonts w:ascii="Arial" w:hAnsi="Arial" w:cs="Arial"/>
          <w:color w:val="222222"/>
          <w:sz w:val="24"/>
          <w:szCs w:val="24"/>
          <w:rPrChange w:id="702" w:author="Agustin Schlapp" w:date="2017-12-21T19:38:00Z">
            <w:rPr>
              <w:del w:id="703" w:author="Agustin Schlapp" w:date="2017-12-21T19:05:00Z"/>
              <w:rFonts w:ascii="Arial" w:hAnsi="Arial" w:cs="Arial"/>
              <w:color w:val="222222"/>
              <w:sz w:val="24"/>
              <w:szCs w:val="24"/>
              <w:lang w:val="en-US"/>
            </w:rPr>
          </w:rPrChange>
        </w:rPr>
      </w:pPr>
      <w:del w:id="704" w:author="Agustin Schlapp" w:date="2017-12-21T19:05:00Z">
        <w:r w:rsidRPr="0039563B" w:rsidDel="00F6534F">
          <w:rPr>
            <w:rFonts w:ascii="Arial" w:hAnsi="Arial" w:cs="Arial"/>
            <w:color w:val="222222"/>
            <w:sz w:val="24"/>
            <w:szCs w:val="24"/>
            <w:rPrChange w:id="705" w:author="Agustin Schlapp" w:date="2017-12-21T19:38:00Z">
              <w:rPr>
                <w:rFonts w:ascii="Arial" w:hAnsi="Arial" w:cs="Arial"/>
                <w:color w:val="222222"/>
                <w:sz w:val="24"/>
                <w:szCs w:val="24"/>
                <w:lang w:val="en-US"/>
              </w:rPr>
            </w:rPrChange>
          </w:rPr>
          <w:delText>Arduino GSM Shield, Arduino Ethernet Shield, Arduino WiFi Shield, Arduino Wireless SD Shield, Arduino USB Host Shield, Arduino Motor Shield, Arduino Wireless Proto Shield, Arduino Proto Shield.</w:delText>
        </w:r>
      </w:del>
    </w:p>
    <w:p w14:paraId="5D3FE6FC" w14:textId="0BB505F6" w:rsidR="009E0758" w:rsidRPr="0039563B" w:rsidDel="00F6534F" w:rsidRDefault="00E36D15" w:rsidP="00E36D15">
      <w:pPr>
        <w:pStyle w:val="Ttulo3"/>
        <w:rPr>
          <w:del w:id="706" w:author="Agustin Schlapp" w:date="2017-12-21T19:05:00Z"/>
          <w:b w:val="0"/>
          <w:sz w:val="28"/>
          <w:szCs w:val="28"/>
          <w:rPrChange w:id="707" w:author="Agustin Schlapp" w:date="2017-12-21T19:38:00Z">
            <w:rPr>
              <w:del w:id="708" w:author="Agustin Schlapp" w:date="2017-12-21T19:05:00Z"/>
              <w:b w:val="0"/>
              <w:sz w:val="28"/>
              <w:szCs w:val="28"/>
              <w:lang w:val="en-US"/>
            </w:rPr>
          </w:rPrChange>
        </w:rPr>
      </w:pPr>
      <w:del w:id="709" w:author="Agustin Schlapp" w:date="2017-12-21T19:05:00Z">
        <w:r w:rsidRPr="0039563B" w:rsidDel="00F6534F">
          <w:rPr>
            <w:sz w:val="28"/>
            <w:szCs w:val="28"/>
            <w:rPrChange w:id="710" w:author="Agustin Schlapp" w:date="2017-12-21T19:38:00Z">
              <w:rPr>
                <w:sz w:val="28"/>
                <w:szCs w:val="28"/>
                <w:lang w:val="en-US"/>
              </w:rPr>
            </w:rPrChange>
          </w:rPr>
          <w:delText xml:space="preserve">3.6.3 </w:delText>
        </w:r>
        <w:r w:rsidR="009E0758" w:rsidRPr="0039563B" w:rsidDel="00F6534F">
          <w:rPr>
            <w:sz w:val="28"/>
            <w:szCs w:val="28"/>
            <w:rPrChange w:id="711" w:author="Agustin Schlapp" w:date="2017-12-21T19:38:00Z">
              <w:rPr>
                <w:sz w:val="28"/>
                <w:szCs w:val="28"/>
                <w:lang w:val="en-US"/>
              </w:rPr>
            </w:rPrChange>
          </w:rPr>
          <w:delText>Kits</w:delText>
        </w:r>
      </w:del>
    </w:p>
    <w:p w14:paraId="778D2670" w14:textId="3AB273C0" w:rsidR="009E0758" w:rsidRPr="0039563B" w:rsidDel="00F6534F" w:rsidRDefault="009E0758" w:rsidP="009E0758">
      <w:pPr>
        <w:shd w:val="clear" w:color="auto" w:fill="FFFFFF"/>
        <w:spacing w:after="24"/>
        <w:ind w:left="709"/>
        <w:rPr>
          <w:del w:id="712" w:author="Agustin Schlapp" w:date="2017-12-21T19:05:00Z"/>
          <w:rFonts w:ascii="Arial" w:hAnsi="Arial" w:cs="Arial"/>
          <w:color w:val="222222"/>
          <w:sz w:val="24"/>
          <w:szCs w:val="24"/>
          <w:rPrChange w:id="713" w:author="Agustin Schlapp" w:date="2017-12-21T19:38:00Z">
            <w:rPr>
              <w:del w:id="714" w:author="Agustin Schlapp" w:date="2017-12-21T19:05:00Z"/>
              <w:rFonts w:ascii="Arial" w:hAnsi="Arial" w:cs="Arial"/>
              <w:color w:val="222222"/>
              <w:sz w:val="24"/>
              <w:szCs w:val="24"/>
              <w:lang w:val="en-US"/>
            </w:rPr>
          </w:rPrChange>
        </w:rPr>
      </w:pPr>
      <w:del w:id="715" w:author="Agustin Schlapp" w:date="2017-12-21T19:05:00Z">
        <w:r w:rsidRPr="0039563B" w:rsidDel="00F6534F">
          <w:rPr>
            <w:rFonts w:ascii="Arial" w:hAnsi="Arial" w:cs="Arial"/>
            <w:color w:val="222222"/>
            <w:sz w:val="24"/>
            <w:szCs w:val="24"/>
            <w:rPrChange w:id="716" w:author="Agustin Schlapp" w:date="2017-12-21T19:38:00Z">
              <w:rPr>
                <w:rFonts w:ascii="Arial" w:hAnsi="Arial" w:cs="Arial"/>
                <w:color w:val="222222"/>
                <w:sz w:val="24"/>
                <w:szCs w:val="24"/>
                <w:lang w:val="en-US"/>
              </w:rPr>
            </w:rPrChange>
          </w:rPr>
          <w:delText>The Arduino Starter Kit, Arduino Materia 101.</w:delText>
        </w:r>
      </w:del>
    </w:p>
    <w:p w14:paraId="7D088F2B" w14:textId="4A04B356" w:rsidR="009E0758" w:rsidRPr="00E36D15" w:rsidDel="00F6534F" w:rsidRDefault="00E36D15" w:rsidP="00E36D15">
      <w:pPr>
        <w:pStyle w:val="Ttulo3"/>
        <w:rPr>
          <w:del w:id="717" w:author="Agustin Schlapp" w:date="2017-12-21T19:05:00Z"/>
          <w:b w:val="0"/>
          <w:sz w:val="28"/>
          <w:szCs w:val="28"/>
        </w:rPr>
      </w:pPr>
      <w:del w:id="718" w:author="Agustin Schlapp" w:date="2017-12-21T19:05:00Z">
        <w:r w:rsidDel="00F6534F">
          <w:rPr>
            <w:b w:val="0"/>
            <w:sz w:val="28"/>
            <w:szCs w:val="28"/>
          </w:rPr>
          <w:delText xml:space="preserve">3.6.4 </w:delText>
        </w:r>
        <w:r w:rsidR="009E0758" w:rsidRPr="00E36D15" w:rsidDel="00F6534F">
          <w:rPr>
            <w:b w:val="0"/>
            <w:sz w:val="28"/>
            <w:szCs w:val="28"/>
          </w:rPr>
          <w:delText>Accesorios</w:delText>
        </w:r>
      </w:del>
    </w:p>
    <w:p w14:paraId="4C6967D2" w14:textId="3160C548" w:rsidR="009E0758" w:rsidRPr="00CC4B6C" w:rsidDel="00F6534F" w:rsidRDefault="009E0758" w:rsidP="009E0758">
      <w:pPr>
        <w:shd w:val="clear" w:color="auto" w:fill="FFFFFF"/>
        <w:spacing w:after="24"/>
        <w:ind w:left="709"/>
        <w:rPr>
          <w:del w:id="719" w:author="Agustin Schlapp" w:date="2017-12-21T19:05:00Z"/>
          <w:rFonts w:ascii="Arial" w:hAnsi="Arial" w:cs="Arial"/>
          <w:color w:val="222222"/>
          <w:sz w:val="24"/>
          <w:szCs w:val="24"/>
        </w:rPr>
      </w:pPr>
      <w:del w:id="720" w:author="Agustin Schlapp" w:date="2017-12-21T19:05:00Z">
        <w:r w:rsidRPr="00CC4B6C" w:rsidDel="00F6534F">
          <w:rPr>
            <w:rFonts w:ascii="Arial" w:hAnsi="Arial" w:cs="Arial"/>
            <w:color w:val="222222"/>
            <w:sz w:val="24"/>
            <w:szCs w:val="24"/>
          </w:rPr>
          <w:delText>TFT LCD Screen, USB/Serial Light Adapter, Arduino ISP, Mini USB/Serial Adapter.</w:delText>
        </w:r>
      </w:del>
    </w:p>
    <w:p w14:paraId="02C0BF3B" w14:textId="34557B41" w:rsidR="009E0758" w:rsidRPr="00E36D15" w:rsidDel="00F6534F" w:rsidRDefault="00E36D15" w:rsidP="00E36D15">
      <w:pPr>
        <w:pStyle w:val="Ttulo3"/>
        <w:rPr>
          <w:del w:id="721" w:author="Agustin Schlapp" w:date="2017-12-21T19:05:00Z"/>
          <w:b w:val="0"/>
          <w:sz w:val="28"/>
          <w:szCs w:val="28"/>
        </w:rPr>
      </w:pPr>
      <w:del w:id="722" w:author="Agustin Schlapp" w:date="2017-12-21T19:05:00Z">
        <w:r w:rsidDel="00F6534F">
          <w:rPr>
            <w:b w:val="0"/>
            <w:sz w:val="28"/>
            <w:szCs w:val="28"/>
          </w:rPr>
          <w:delText xml:space="preserve">3.6.5 </w:delText>
        </w:r>
        <w:r w:rsidR="009E0758" w:rsidRPr="00E36D15" w:rsidDel="00F6534F">
          <w:rPr>
            <w:b w:val="0"/>
            <w:sz w:val="28"/>
            <w:szCs w:val="28"/>
          </w:rPr>
          <w:delText>Impresoras 3d</w:delText>
        </w:r>
      </w:del>
    </w:p>
    <w:p w14:paraId="3774E90A" w14:textId="4E664CBF" w:rsidR="009E0758" w:rsidRPr="009E0758" w:rsidDel="00F6534F" w:rsidRDefault="009E0758" w:rsidP="009E0758">
      <w:pPr>
        <w:shd w:val="clear" w:color="auto" w:fill="FFFFFF"/>
        <w:spacing w:after="24"/>
        <w:ind w:left="709"/>
        <w:rPr>
          <w:del w:id="723" w:author="Agustin Schlapp" w:date="2017-12-21T19:05:00Z"/>
          <w:rFonts w:ascii="Arial" w:hAnsi="Arial" w:cs="Arial"/>
          <w:color w:val="222222"/>
          <w:sz w:val="24"/>
          <w:szCs w:val="24"/>
        </w:rPr>
      </w:pPr>
      <w:del w:id="724" w:author="Agustin Schlapp" w:date="2017-12-21T19:05:00Z">
        <w:r w:rsidRPr="009E0758" w:rsidDel="00F6534F">
          <w:rPr>
            <w:rFonts w:ascii="Arial" w:hAnsi="Arial" w:cs="Arial"/>
            <w:color w:val="222222"/>
            <w:sz w:val="24"/>
            <w:szCs w:val="24"/>
          </w:rPr>
          <w:delText>Arduino Materia 101.</w:delText>
        </w:r>
      </w:del>
    </w:p>
    <w:commentRangeEnd w:id="691"/>
    <w:p w14:paraId="1B1CFDBA" w14:textId="77777777" w:rsidR="009E0758" w:rsidRPr="009E0758" w:rsidRDefault="002319DD" w:rsidP="009E0758">
      <w:pPr>
        <w:rPr>
          <w:rFonts w:ascii="Arial" w:hAnsi="Arial" w:cs="Arial"/>
          <w:sz w:val="24"/>
          <w:szCs w:val="24"/>
        </w:rPr>
      </w:pPr>
      <w:r>
        <w:rPr>
          <w:rStyle w:val="Refdecomentario"/>
        </w:rPr>
        <w:commentReference w:id="691"/>
      </w:r>
    </w:p>
    <w:p w14:paraId="532B94F4" w14:textId="74A186CD" w:rsidR="00F6534F" w:rsidRDefault="00F6534F">
      <w:pPr>
        <w:rPr>
          <w:ins w:id="725" w:author="Agustin Schlapp" w:date="2017-12-21T19:39:00Z"/>
          <w:rFonts w:ascii="Arial" w:hAnsi="Arial" w:cs="Arial"/>
          <w:sz w:val="24"/>
          <w:szCs w:val="24"/>
        </w:rPr>
      </w:pPr>
      <w:ins w:id="726" w:author="Agustin Schlapp" w:date="2017-12-21T19:05:00Z">
        <w:r>
          <w:rPr>
            <w:rFonts w:ascii="Arial" w:hAnsi="Arial" w:cs="Arial"/>
            <w:sz w:val="24"/>
            <w:szCs w:val="24"/>
          </w:rPr>
          <w:t xml:space="preserve">Existe una gran variedad de </w:t>
        </w:r>
      </w:ins>
      <w:ins w:id="727" w:author="Agustin Schlapp" w:date="2017-12-21T19:38:00Z">
        <w:r w:rsidR="0039563B">
          <w:rPr>
            <w:rFonts w:ascii="Arial" w:hAnsi="Arial" w:cs="Arial"/>
            <w:sz w:val="24"/>
            <w:szCs w:val="24"/>
          </w:rPr>
          <w:t>productos Arduino</w:t>
        </w:r>
        <w:r w:rsidR="004D454F">
          <w:rPr>
            <w:rFonts w:ascii="Arial" w:hAnsi="Arial" w:cs="Arial"/>
            <w:sz w:val="24"/>
            <w:szCs w:val="24"/>
          </w:rPr>
          <w:t>, la compañía los cataloga, como se puede aprecias en la imagen anterior (</w:t>
        </w:r>
      </w:ins>
      <w:r w:rsidR="00111E24">
        <w:rPr>
          <w:rFonts w:ascii="Arial" w:hAnsi="Arial" w:cs="Arial"/>
          <w:sz w:val="24"/>
          <w:szCs w:val="24"/>
        </w:rPr>
        <w:fldChar w:fldCharType="begin"/>
      </w:r>
      <w:r w:rsidR="00111E24">
        <w:rPr>
          <w:rFonts w:ascii="Arial" w:hAnsi="Arial" w:cs="Arial"/>
          <w:sz w:val="24"/>
          <w:szCs w:val="24"/>
        </w:rPr>
        <w:instrText xml:space="preserve"> REF _Ref502097174 \h </w:instrText>
      </w:r>
      <w:r w:rsidR="00111E24">
        <w:rPr>
          <w:rFonts w:ascii="Arial" w:hAnsi="Arial" w:cs="Arial"/>
          <w:sz w:val="24"/>
          <w:szCs w:val="24"/>
        </w:rPr>
      </w:r>
      <w:r w:rsidR="00111E24">
        <w:rPr>
          <w:rFonts w:ascii="Arial" w:hAnsi="Arial" w:cs="Arial"/>
          <w:sz w:val="24"/>
          <w:szCs w:val="24"/>
        </w:rPr>
        <w:fldChar w:fldCharType="separate"/>
      </w:r>
      <w:ins w:id="728" w:author="Agustin Schlapp" w:date="2017-12-21T19:07:00Z">
        <w:r w:rsidR="00111E24">
          <w:t xml:space="preserve">Ilustración </w:t>
        </w:r>
      </w:ins>
      <w:r w:rsidR="00111E24">
        <w:rPr>
          <w:noProof/>
        </w:rPr>
        <w:t>14</w:t>
      </w:r>
      <w:ins w:id="729" w:author="Agustin Schlapp" w:date="2017-12-21T19:07:00Z">
        <w:r w:rsidR="00111E24">
          <w:t xml:space="preserve"> - Niveles de entrada a la plataforma Arduino</w:t>
        </w:r>
      </w:ins>
      <w:r w:rsidR="00111E24">
        <w:rPr>
          <w:rFonts w:ascii="Arial" w:hAnsi="Arial" w:cs="Arial"/>
          <w:sz w:val="24"/>
          <w:szCs w:val="24"/>
        </w:rPr>
        <w:fldChar w:fldCharType="end"/>
      </w:r>
      <w:ins w:id="730" w:author="Agustin Schlapp" w:date="2017-12-21T19:38:00Z">
        <w:r w:rsidR="004D454F">
          <w:rPr>
            <w:rFonts w:ascii="Arial" w:hAnsi="Arial" w:cs="Arial"/>
            <w:sz w:val="24"/>
            <w:szCs w:val="24"/>
          </w:rPr>
          <w:t>), en distintos niveles</w:t>
        </w:r>
      </w:ins>
      <w:ins w:id="731" w:author="Agustin Schlapp" w:date="2017-12-21T19:40:00Z">
        <w:r w:rsidR="004D454F">
          <w:rPr>
            <w:rFonts w:ascii="Arial" w:hAnsi="Arial" w:cs="Arial"/>
            <w:sz w:val="24"/>
            <w:szCs w:val="24"/>
          </w:rPr>
          <w:t xml:space="preserve"> </w:t>
        </w:r>
      </w:ins>
      <w:ins w:id="732" w:author="Agustin Schlapp" w:date="2017-12-21T19:39:00Z">
        <w:r w:rsidR="004D454F">
          <w:rPr>
            <w:rFonts w:ascii="Arial" w:hAnsi="Arial" w:cs="Arial"/>
            <w:sz w:val="24"/>
            <w:szCs w:val="24"/>
          </w:rPr>
          <w:t>según su utilidad</w:t>
        </w:r>
      </w:ins>
      <w:ins w:id="733" w:author="Agustin Schlapp" w:date="2017-12-21T20:11:00Z">
        <w:r w:rsidR="00C13867">
          <w:rPr>
            <w:rStyle w:val="Refdenotaalfinal"/>
            <w:rFonts w:ascii="Arial" w:hAnsi="Arial" w:cs="Arial"/>
            <w:sz w:val="24"/>
            <w:szCs w:val="24"/>
          </w:rPr>
          <w:endnoteReference w:id="3"/>
        </w:r>
      </w:ins>
      <w:ins w:id="737" w:author="Agustin Schlapp" w:date="2017-12-21T19:39:00Z">
        <w:r w:rsidR="004D454F">
          <w:rPr>
            <w:rFonts w:ascii="Arial" w:hAnsi="Arial" w:cs="Arial"/>
            <w:sz w:val="24"/>
            <w:szCs w:val="24"/>
          </w:rPr>
          <w:t>:</w:t>
        </w:r>
      </w:ins>
    </w:p>
    <w:p w14:paraId="2E04F9A1" w14:textId="0BDDA50D" w:rsidR="004D454F" w:rsidRDefault="004D454F" w:rsidP="009E0758">
      <w:pPr>
        <w:rPr>
          <w:ins w:id="738" w:author="Agustin Schlapp" w:date="2017-12-21T19:39:00Z"/>
          <w:rFonts w:ascii="Arial" w:hAnsi="Arial" w:cs="Arial"/>
          <w:sz w:val="24"/>
          <w:szCs w:val="24"/>
        </w:rPr>
      </w:pPr>
    </w:p>
    <w:p w14:paraId="5A36A3F8" w14:textId="78DF7A63" w:rsidR="004D454F" w:rsidRDefault="004D454F">
      <w:pPr>
        <w:pStyle w:val="Prrafodelista"/>
        <w:numPr>
          <w:ilvl w:val="0"/>
          <w:numId w:val="26"/>
        </w:numPr>
        <w:jc w:val="both"/>
        <w:rPr>
          <w:ins w:id="739" w:author="Agustin Schlapp" w:date="2017-12-21T19:42:00Z"/>
          <w:rFonts w:ascii="Arial" w:hAnsi="Arial" w:cs="Arial"/>
          <w:sz w:val="24"/>
          <w:szCs w:val="24"/>
        </w:rPr>
        <w:pPrChange w:id="740" w:author="Agustin Schlapp" w:date="2017-12-21T19:53:00Z">
          <w:pPr>
            <w:pStyle w:val="Prrafodelista"/>
            <w:numPr>
              <w:numId w:val="26"/>
            </w:numPr>
            <w:ind w:hanging="360"/>
          </w:pPr>
        </w:pPrChange>
      </w:pPr>
      <w:ins w:id="741" w:author="Agustin Schlapp" w:date="2017-12-21T19:40:00Z">
        <w:r w:rsidRPr="004D454F">
          <w:rPr>
            <w:rFonts w:ascii="Arial" w:hAnsi="Arial" w:cs="Arial"/>
            <w:sz w:val="24"/>
            <w:szCs w:val="24"/>
            <w:u w:val="single"/>
            <w:rPrChange w:id="742" w:author="Agustin Schlapp" w:date="2017-12-21T19:40:00Z">
              <w:rPr>
                <w:rFonts w:ascii="Arial" w:hAnsi="Arial" w:cs="Arial"/>
                <w:sz w:val="24"/>
                <w:szCs w:val="24"/>
              </w:rPr>
            </w:rPrChange>
          </w:rPr>
          <w:t>Nivel de entrada</w:t>
        </w:r>
        <w:r>
          <w:rPr>
            <w:rFonts w:ascii="Arial" w:hAnsi="Arial" w:cs="Arial"/>
            <w:sz w:val="24"/>
            <w:szCs w:val="24"/>
          </w:rPr>
          <w:t xml:space="preserve">: </w:t>
        </w:r>
      </w:ins>
      <w:ins w:id="743" w:author="Agustin Schlapp" w:date="2017-12-21T19:41:00Z">
        <w:r>
          <w:rPr>
            <w:rFonts w:ascii="Arial" w:hAnsi="Arial" w:cs="Arial"/>
            <w:sz w:val="24"/>
            <w:szCs w:val="24"/>
          </w:rPr>
          <w:t>Son los más sencillos de utilizar, ideales para comenzar con la plataforma Arduino</w:t>
        </w:r>
      </w:ins>
      <w:ins w:id="744" w:author="Agustin Schlapp" w:date="2017-12-21T19:44:00Z">
        <w:r>
          <w:rPr>
            <w:rFonts w:ascii="Arial" w:hAnsi="Arial" w:cs="Arial"/>
            <w:sz w:val="24"/>
            <w:szCs w:val="24"/>
          </w:rPr>
          <w:t xml:space="preserve"> y realizar proyectos sencillos</w:t>
        </w:r>
      </w:ins>
      <w:ins w:id="745" w:author="Agustin Schlapp" w:date="2017-12-21T19:42:00Z">
        <w:r>
          <w:rPr>
            <w:rFonts w:ascii="Arial" w:hAnsi="Arial" w:cs="Arial"/>
            <w:sz w:val="24"/>
            <w:szCs w:val="24"/>
          </w:rPr>
          <w:t>.</w:t>
        </w:r>
      </w:ins>
    </w:p>
    <w:p w14:paraId="51119E3E" w14:textId="5F187D40" w:rsidR="004D454F" w:rsidRDefault="004D454F">
      <w:pPr>
        <w:pStyle w:val="Prrafodelista"/>
        <w:numPr>
          <w:ilvl w:val="0"/>
          <w:numId w:val="26"/>
        </w:numPr>
        <w:jc w:val="both"/>
        <w:rPr>
          <w:ins w:id="746" w:author="Agustin Schlapp" w:date="2017-12-21T19:46:00Z"/>
          <w:rFonts w:ascii="Arial" w:hAnsi="Arial" w:cs="Arial"/>
          <w:sz w:val="24"/>
          <w:szCs w:val="24"/>
        </w:rPr>
        <w:pPrChange w:id="747" w:author="Agustin Schlapp" w:date="2017-12-21T19:53:00Z">
          <w:pPr>
            <w:pStyle w:val="Prrafodelista"/>
            <w:numPr>
              <w:numId w:val="26"/>
            </w:numPr>
            <w:ind w:hanging="360"/>
          </w:pPr>
        </w:pPrChange>
      </w:pPr>
      <w:ins w:id="748" w:author="Agustin Schlapp" w:date="2017-12-21T19:43:00Z">
        <w:r>
          <w:rPr>
            <w:rFonts w:ascii="Arial" w:hAnsi="Arial" w:cs="Arial"/>
            <w:sz w:val="24"/>
            <w:szCs w:val="24"/>
            <w:u w:val="single"/>
          </w:rPr>
          <w:t>Características mejoradas</w:t>
        </w:r>
        <w:r w:rsidRPr="004D454F">
          <w:rPr>
            <w:rFonts w:ascii="Arial" w:hAnsi="Arial" w:cs="Arial"/>
            <w:sz w:val="24"/>
            <w:szCs w:val="24"/>
            <w:rPrChange w:id="749" w:author="Agustin Schlapp" w:date="2017-12-21T19:43:00Z">
              <w:rPr>
                <w:rFonts w:ascii="Arial" w:hAnsi="Arial" w:cs="Arial"/>
                <w:sz w:val="24"/>
                <w:szCs w:val="24"/>
                <w:u w:val="single"/>
              </w:rPr>
            </w:rPrChange>
          </w:rPr>
          <w:t>:</w:t>
        </w:r>
        <w:r>
          <w:rPr>
            <w:rFonts w:ascii="Arial" w:hAnsi="Arial" w:cs="Arial"/>
            <w:sz w:val="24"/>
            <w:szCs w:val="24"/>
          </w:rPr>
          <w:t xml:space="preserve"> Estas plataformas poseen cara</w:t>
        </w:r>
      </w:ins>
      <w:ins w:id="750" w:author="Agustin Schlapp" w:date="2017-12-21T19:44:00Z">
        <w:r>
          <w:rPr>
            <w:rFonts w:ascii="Arial" w:hAnsi="Arial" w:cs="Arial"/>
            <w:sz w:val="24"/>
            <w:szCs w:val="24"/>
          </w:rPr>
          <w:t>cterísticas superiores, con respecto a l</w:t>
        </w:r>
      </w:ins>
      <w:ins w:id="751" w:author="Agustin Schlapp" w:date="2017-12-21T19:45:00Z">
        <w:r>
          <w:rPr>
            <w:rFonts w:ascii="Arial" w:hAnsi="Arial" w:cs="Arial"/>
            <w:sz w:val="24"/>
            <w:szCs w:val="24"/>
          </w:rPr>
          <w:t>a</w:t>
        </w:r>
      </w:ins>
      <w:ins w:id="752" w:author="Agustin Schlapp" w:date="2017-12-21T19:44:00Z">
        <w:r>
          <w:rPr>
            <w:rFonts w:ascii="Arial" w:hAnsi="Arial" w:cs="Arial"/>
            <w:sz w:val="24"/>
            <w:szCs w:val="24"/>
          </w:rPr>
          <w:t>s del nivel de entrada</w:t>
        </w:r>
      </w:ins>
      <w:ins w:id="753" w:author="Agustin Schlapp" w:date="2017-12-21T19:45:00Z">
        <w:r>
          <w:rPr>
            <w:rFonts w:ascii="Arial" w:hAnsi="Arial" w:cs="Arial"/>
            <w:sz w:val="24"/>
            <w:szCs w:val="24"/>
          </w:rPr>
          <w:t xml:space="preserve">, </w:t>
        </w:r>
      </w:ins>
      <w:ins w:id="754" w:author="Agustin Schlapp" w:date="2017-12-21T19:46:00Z">
        <w:r>
          <w:rPr>
            <w:rFonts w:ascii="Arial" w:hAnsi="Arial" w:cs="Arial"/>
            <w:sz w:val="24"/>
            <w:szCs w:val="24"/>
          </w:rPr>
          <w:t>están pensadas para proyectos más avanzados o de respuesta más rápida.</w:t>
        </w:r>
      </w:ins>
    </w:p>
    <w:p w14:paraId="4989DE6F" w14:textId="69AD60EF" w:rsidR="004D454F" w:rsidRDefault="004D454F" w:rsidP="006E1039">
      <w:pPr>
        <w:pStyle w:val="Prrafodelista"/>
        <w:numPr>
          <w:ilvl w:val="0"/>
          <w:numId w:val="26"/>
        </w:numPr>
        <w:jc w:val="both"/>
        <w:rPr>
          <w:ins w:id="755" w:author="Agustin Schlapp" w:date="2017-12-21T19:56:00Z"/>
          <w:rFonts w:ascii="Arial" w:hAnsi="Arial" w:cs="Arial"/>
          <w:sz w:val="24"/>
          <w:szCs w:val="24"/>
        </w:rPr>
      </w:pPr>
      <w:ins w:id="756" w:author="Agustin Schlapp" w:date="2017-12-21T19:47:00Z">
        <w:r>
          <w:rPr>
            <w:rFonts w:ascii="Arial" w:hAnsi="Arial" w:cs="Arial"/>
            <w:sz w:val="24"/>
            <w:szCs w:val="24"/>
            <w:u w:val="single"/>
          </w:rPr>
          <w:t>Internet de las cosas</w:t>
        </w:r>
        <w:r w:rsidRPr="004D454F">
          <w:rPr>
            <w:rFonts w:ascii="Arial" w:hAnsi="Arial" w:cs="Arial"/>
            <w:sz w:val="24"/>
            <w:szCs w:val="24"/>
            <w:rPrChange w:id="757" w:author="Agustin Schlapp" w:date="2017-12-21T19:47:00Z">
              <w:rPr>
                <w:rFonts w:ascii="Arial" w:hAnsi="Arial" w:cs="Arial"/>
                <w:sz w:val="24"/>
                <w:szCs w:val="24"/>
                <w:u w:val="single"/>
              </w:rPr>
            </w:rPrChange>
          </w:rPr>
          <w:t>:</w:t>
        </w:r>
        <w:r>
          <w:rPr>
            <w:rFonts w:ascii="Arial" w:hAnsi="Arial" w:cs="Arial"/>
            <w:sz w:val="24"/>
            <w:szCs w:val="24"/>
          </w:rPr>
          <w:t xml:space="preserve"> </w:t>
        </w:r>
      </w:ins>
      <w:ins w:id="758" w:author="Agustin Schlapp" w:date="2017-12-21T19:48:00Z">
        <w:r>
          <w:rPr>
            <w:rFonts w:ascii="Arial" w:hAnsi="Arial" w:cs="Arial"/>
            <w:sz w:val="24"/>
            <w:szCs w:val="24"/>
          </w:rPr>
          <w:t>Estas placas vienen</w:t>
        </w:r>
        <w:r w:rsidR="002B3947">
          <w:rPr>
            <w:rFonts w:ascii="Arial" w:hAnsi="Arial" w:cs="Arial"/>
            <w:sz w:val="24"/>
            <w:szCs w:val="24"/>
          </w:rPr>
          <w:t xml:space="preserve"> incorporadas</w:t>
        </w:r>
        <w:r>
          <w:rPr>
            <w:rFonts w:ascii="Arial" w:hAnsi="Arial" w:cs="Arial"/>
            <w:sz w:val="24"/>
            <w:szCs w:val="24"/>
          </w:rPr>
          <w:t xml:space="preserve"> con componentes </w:t>
        </w:r>
        <w:r w:rsidR="002B3947">
          <w:rPr>
            <w:rFonts w:ascii="Arial" w:hAnsi="Arial" w:cs="Arial"/>
            <w:sz w:val="24"/>
            <w:szCs w:val="24"/>
          </w:rPr>
          <w:t>que permitan realizar trabajos relacionados con la IoT</w:t>
        </w:r>
      </w:ins>
      <w:ins w:id="759" w:author="Agustin Schlapp" w:date="2017-12-21T19:49:00Z">
        <w:r w:rsidR="002B3947">
          <w:rPr>
            <w:rFonts w:ascii="Arial" w:hAnsi="Arial" w:cs="Arial"/>
            <w:sz w:val="24"/>
            <w:szCs w:val="24"/>
          </w:rPr>
          <w:t xml:space="preserve"> </w:t>
        </w:r>
      </w:ins>
      <w:ins w:id="760" w:author="Agustin Schlapp" w:date="2017-12-21T19:48:00Z">
        <w:r w:rsidR="002B3947">
          <w:rPr>
            <w:rFonts w:ascii="Arial" w:hAnsi="Arial" w:cs="Arial"/>
            <w:sz w:val="24"/>
            <w:szCs w:val="24"/>
          </w:rPr>
          <w:t>(Internet de las cosas)</w:t>
        </w:r>
      </w:ins>
      <w:ins w:id="761" w:author="Agustin Schlapp" w:date="2017-12-21T19:49:00Z">
        <w:r w:rsidR="00C10128">
          <w:rPr>
            <w:rStyle w:val="Refdenotaalpie"/>
            <w:rFonts w:ascii="Arial" w:hAnsi="Arial" w:cs="Arial"/>
            <w:sz w:val="24"/>
            <w:szCs w:val="24"/>
          </w:rPr>
          <w:footnoteReference w:id="5"/>
        </w:r>
        <w:r w:rsidR="002B3947">
          <w:rPr>
            <w:rFonts w:ascii="Arial" w:hAnsi="Arial" w:cs="Arial"/>
            <w:sz w:val="24"/>
            <w:szCs w:val="24"/>
          </w:rPr>
          <w:t>.</w:t>
        </w:r>
      </w:ins>
    </w:p>
    <w:p w14:paraId="6AA6F50C" w14:textId="5A7FB77B" w:rsidR="00C416B6" w:rsidRDefault="00C416B6" w:rsidP="006E1039">
      <w:pPr>
        <w:pStyle w:val="Prrafodelista"/>
        <w:numPr>
          <w:ilvl w:val="0"/>
          <w:numId w:val="26"/>
        </w:numPr>
        <w:jc w:val="both"/>
        <w:rPr>
          <w:ins w:id="775" w:author="Agustin Schlapp" w:date="2017-12-21T20:02:00Z"/>
          <w:rFonts w:ascii="Arial" w:hAnsi="Arial" w:cs="Arial"/>
          <w:sz w:val="24"/>
          <w:szCs w:val="24"/>
        </w:rPr>
      </w:pPr>
      <w:ins w:id="776" w:author="Agustin Schlapp" w:date="2017-12-21T19:58:00Z">
        <w:r w:rsidRPr="00C416B6">
          <w:rPr>
            <w:rFonts w:ascii="Arial" w:hAnsi="Arial" w:cs="Arial"/>
            <w:sz w:val="24"/>
            <w:szCs w:val="24"/>
            <w:u w:val="single"/>
            <w:rPrChange w:id="777" w:author="Agustin Schlapp" w:date="2017-12-21T20:00:00Z">
              <w:rPr>
                <w:rFonts w:ascii="Arial" w:hAnsi="Arial" w:cs="Arial"/>
                <w:sz w:val="24"/>
                <w:szCs w:val="24"/>
              </w:rPr>
            </w:rPrChange>
          </w:rPr>
          <w:t>Educación</w:t>
        </w:r>
        <w:r>
          <w:rPr>
            <w:rFonts w:ascii="Arial" w:hAnsi="Arial" w:cs="Arial"/>
            <w:sz w:val="24"/>
            <w:szCs w:val="24"/>
          </w:rPr>
          <w:t xml:space="preserve">: En este caso, Arduino, ofrece </w:t>
        </w:r>
      </w:ins>
      <w:ins w:id="778" w:author="Agustin Schlapp" w:date="2017-12-21T19:59:00Z">
        <w:r>
          <w:rPr>
            <w:rFonts w:ascii="Arial" w:hAnsi="Arial" w:cs="Arial"/>
            <w:sz w:val="24"/>
            <w:szCs w:val="24"/>
          </w:rPr>
          <w:t>un kit con herramientas y más de 25 proyectos</w:t>
        </w:r>
      </w:ins>
      <w:ins w:id="779" w:author="Agustin Schlapp" w:date="2017-12-21T20:02:00Z">
        <w:r>
          <w:rPr>
            <w:rFonts w:ascii="Arial" w:hAnsi="Arial" w:cs="Arial"/>
            <w:sz w:val="24"/>
            <w:szCs w:val="24"/>
          </w:rPr>
          <w:t>, orientados a la educación,</w:t>
        </w:r>
      </w:ins>
      <w:ins w:id="780" w:author="Agustin Schlapp" w:date="2017-12-21T20:00:00Z">
        <w:r>
          <w:rPr>
            <w:rFonts w:ascii="Arial" w:hAnsi="Arial" w:cs="Arial"/>
            <w:sz w:val="24"/>
            <w:szCs w:val="24"/>
          </w:rPr>
          <w:t xml:space="preserve"> para realizar con sus plataformas</w:t>
        </w:r>
      </w:ins>
      <w:ins w:id="781" w:author="Agustin Schlapp" w:date="2017-12-21T20:02:00Z">
        <w:r>
          <w:rPr>
            <w:rFonts w:ascii="Arial" w:hAnsi="Arial" w:cs="Arial"/>
            <w:sz w:val="24"/>
            <w:szCs w:val="24"/>
          </w:rPr>
          <w:t>.</w:t>
        </w:r>
      </w:ins>
    </w:p>
    <w:p w14:paraId="70AEC505" w14:textId="0099F245" w:rsidR="00C416B6" w:rsidRDefault="00C416B6" w:rsidP="006E1039">
      <w:pPr>
        <w:pStyle w:val="Prrafodelista"/>
        <w:numPr>
          <w:ilvl w:val="0"/>
          <w:numId w:val="26"/>
        </w:numPr>
        <w:jc w:val="both"/>
        <w:rPr>
          <w:ins w:id="782" w:author="Agustin Schlapp" w:date="2017-12-21T20:09:00Z"/>
          <w:rFonts w:ascii="Arial" w:hAnsi="Arial" w:cs="Arial"/>
          <w:sz w:val="24"/>
          <w:szCs w:val="24"/>
        </w:rPr>
      </w:pPr>
      <w:ins w:id="783" w:author="Agustin Schlapp" w:date="2017-12-21T20:05:00Z">
        <w:r w:rsidRPr="00C416B6">
          <w:rPr>
            <w:rFonts w:ascii="Arial" w:hAnsi="Arial" w:cs="Arial"/>
            <w:sz w:val="24"/>
            <w:szCs w:val="24"/>
            <w:u w:val="single"/>
            <w:rPrChange w:id="784" w:author="Agustin Schlapp" w:date="2017-12-21T20:08:00Z">
              <w:rPr>
                <w:rFonts w:ascii="Arial" w:hAnsi="Arial" w:cs="Arial"/>
                <w:sz w:val="24"/>
                <w:szCs w:val="24"/>
              </w:rPr>
            </w:rPrChange>
          </w:rPr>
          <w:lastRenderedPageBreak/>
          <w:t>Usables</w:t>
        </w:r>
      </w:ins>
      <w:ins w:id="785" w:author="Agustin Schlapp" w:date="2017-12-21T20:06:00Z">
        <w:r>
          <w:rPr>
            <w:rFonts w:ascii="Arial" w:hAnsi="Arial" w:cs="Arial"/>
            <w:sz w:val="24"/>
            <w:szCs w:val="24"/>
          </w:rPr>
          <w:t xml:space="preserve">: Estas plataformas están pensadas para </w:t>
        </w:r>
      </w:ins>
      <w:ins w:id="786" w:author="Agustin Schlapp" w:date="2017-12-21T20:09:00Z">
        <w:r w:rsidR="007335E8">
          <w:rPr>
            <w:rFonts w:ascii="Arial" w:hAnsi="Arial" w:cs="Arial"/>
            <w:sz w:val="24"/>
            <w:szCs w:val="24"/>
          </w:rPr>
          <w:t>“</w:t>
        </w:r>
      </w:ins>
      <w:ins w:id="787" w:author="Agustin Schlapp" w:date="2017-12-21T20:07:00Z">
        <w:r>
          <w:rPr>
            <w:rFonts w:ascii="Arial" w:hAnsi="Arial" w:cs="Arial"/>
            <w:sz w:val="24"/>
            <w:szCs w:val="24"/>
          </w:rPr>
          <w:t>agregar</w:t>
        </w:r>
      </w:ins>
      <w:ins w:id="788" w:author="Agustin Schlapp" w:date="2017-12-21T20:08:00Z">
        <w:r w:rsidR="007335E8">
          <w:rPr>
            <w:rFonts w:ascii="Arial" w:hAnsi="Arial" w:cs="Arial"/>
            <w:sz w:val="24"/>
            <w:szCs w:val="24"/>
          </w:rPr>
          <w:t>le algo de electr</w:t>
        </w:r>
      </w:ins>
      <w:ins w:id="789" w:author="Agustin Schlapp" w:date="2017-12-21T20:09:00Z">
        <w:r w:rsidR="007335E8">
          <w:rPr>
            <w:rFonts w:ascii="Arial" w:hAnsi="Arial" w:cs="Arial"/>
            <w:sz w:val="24"/>
            <w:szCs w:val="24"/>
          </w:rPr>
          <w:t>ónica” a prendas de vestir.</w:t>
        </w:r>
      </w:ins>
    </w:p>
    <w:p w14:paraId="3B6C9EBF" w14:textId="4D91352C" w:rsidR="006E1039" w:rsidRPr="007335E8" w:rsidRDefault="007335E8">
      <w:pPr>
        <w:pStyle w:val="Prrafodelista"/>
        <w:numPr>
          <w:ilvl w:val="0"/>
          <w:numId w:val="26"/>
        </w:numPr>
        <w:jc w:val="both"/>
        <w:rPr>
          <w:ins w:id="790" w:author="Agustin Schlapp" w:date="2017-12-21T19:05:00Z"/>
          <w:rFonts w:ascii="Arial" w:hAnsi="Arial" w:cs="Arial"/>
          <w:sz w:val="24"/>
          <w:szCs w:val="24"/>
          <w:rPrChange w:id="791" w:author="Agustin Schlapp" w:date="2017-12-21T20:11:00Z">
            <w:rPr>
              <w:ins w:id="792" w:author="Agustin Schlapp" w:date="2017-12-21T19:05:00Z"/>
            </w:rPr>
          </w:rPrChange>
        </w:rPr>
        <w:pPrChange w:id="793" w:author="Agustin Schlapp" w:date="2017-12-21T20:02:00Z">
          <w:pPr/>
        </w:pPrChange>
      </w:pPr>
      <w:ins w:id="794" w:author="Agustin Schlapp" w:date="2017-12-21T20:09:00Z">
        <w:r>
          <w:rPr>
            <w:rFonts w:ascii="Arial" w:hAnsi="Arial" w:cs="Arial"/>
            <w:sz w:val="24"/>
            <w:szCs w:val="24"/>
            <w:u w:val="single"/>
          </w:rPr>
          <w:t>Impresión 3D</w:t>
        </w:r>
        <w:r w:rsidRPr="007335E8">
          <w:rPr>
            <w:rFonts w:ascii="Arial" w:hAnsi="Arial" w:cs="Arial"/>
            <w:sz w:val="24"/>
            <w:szCs w:val="24"/>
            <w:rPrChange w:id="795" w:author="Agustin Schlapp" w:date="2017-12-21T20:09:00Z">
              <w:rPr>
                <w:rFonts w:ascii="Arial" w:hAnsi="Arial" w:cs="Arial"/>
                <w:sz w:val="24"/>
                <w:szCs w:val="24"/>
                <w:u w:val="single"/>
              </w:rPr>
            </w:rPrChange>
          </w:rPr>
          <w:t>:</w:t>
        </w:r>
        <w:r>
          <w:rPr>
            <w:rFonts w:ascii="Arial" w:hAnsi="Arial" w:cs="Arial"/>
            <w:sz w:val="24"/>
            <w:szCs w:val="24"/>
          </w:rPr>
          <w:t xml:space="preserve"> </w:t>
        </w:r>
      </w:ins>
      <w:ins w:id="796" w:author="Agustin Schlapp" w:date="2017-12-21T20:10:00Z">
        <w:r>
          <w:rPr>
            <w:rFonts w:ascii="Arial" w:hAnsi="Arial" w:cs="Arial"/>
            <w:sz w:val="24"/>
            <w:szCs w:val="24"/>
          </w:rPr>
          <w:t>Arduino ofrece una impresora 3D nombrada como Mat</w:t>
        </w:r>
      </w:ins>
      <w:ins w:id="797" w:author="Agustin Schlapp" w:date="2017-12-21T20:11:00Z">
        <w:r>
          <w:rPr>
            <w:rFonts w:ascii="Arial" w:hAnsi="Arial" w:cs="Arial"/>
            <w:sz w:val="24"/>
            <w:szCs w:val="24"/>
          </w:rPr>
          <w:t>eria 101.</w:t>
        </w:r>
      </w:ins>
    </w:p>
    <w:p w14:paraId="423E91ED" w14:textId="4A66AAC4" w:rsidR="009E0758" w:rsidRDefault="009E0758" w:rsidP="009E0758">
      <w:pPr>
        <w:rPr>
          <w:rFonts w:ascii="Arial" w:hAnsi="Arial" w:cs="Arial"/>
          <w:sz w:val="24"/>
          <w:szCs w:val="24"/>
        </w:rPr>
      </w:pPr>
      <w:del w:id="798" w:author="Agustin Schlapp" w:date="2017-12-21T19:05:00Z">
        <w:r w:rsidRPr="009E0758" w:rsidDel="00F6534F">
          <w:rPr>
            <w:rFonts w:ascii="Arial" w:hAnsi="Arial" w:cs="Arial"/>
            <w:sz w:val="24"/>
            <w:szCs w:val="24"/>
          </w:rPr>
          <w:delText> </w:delText>
        </w:r>
      </w:del>
      <w:r w:rsidRPr="009E0758">
        <w:rPr>
          <w:rFonts w:ascii="Arial" w:hAnsi="Arial" w:cs="Arial"/>
          <w:sz w:val="24"/>
          <w:szCs w:val="24"/>
        </w:rPr>
        <w:t xml:space="preserve">El hardware Arduino más sencillo consiste en una placa con un microcontrolador y una serie de puertos de entrada y salida. Los microcontroladores </w:t>
      </w:r>
      <w:ins w:id="799" w:author="Nahuel Defossé" w:date="2017-12-08T19:18:00Z">
        <w:r w:rsidR="00F3750F">
          <w:rPr>
            <w:rFonts w:ascii="Arial" w:hAnsi="Arial" w:cs="Arial"/>
            <w:sz w:val="24"/>
            <w:szCs w:val="24"/>
          </w:rPr>
          <w:t xml:space="preserve"> de 8 bits de </w:t>
        </w:r>
      </w:ins>
      <w:r w:rsidRPr="009E0758">
        <w:rPr>
          <w:rFonts w:ascii="Arial" w:hAnsi="Arial" w:cs="Arial"/>
          <w:sz w:val="24"/>
          <w:szCs w:val="24"/>
        </w:rPr>
        <w:t xml:space="preserve">AVR más </w:t>
      </w:r>
      <w:del w:id="800" w:author="Nahuel Defossé" w:date="2017-12-08T19:18:00Z">
        <w:r w:rsidRPr="009E0758" w:rsidDel="00F3750F">
          <w:rPr>
            <w:rFonts w:ascii="Arial" w:hAnsi="Arial" w:cs="Arial"/>
            <w:sz w:val="24"/>
            <w:szCs w:val="24"/>
          </w:rPr>
          <w:delText xml:space="preserve">usados </w:delText>
        </w:r>
      </w:del>
      <w:ins w:id="801" w:author="Nahuel Defossé" w:date="2017-12-08T19:18:00Z">
        <w:r w:rsidR="00F3750F">
          <w:rPr>
            <w:rFonts w:ascii="Arial" w:hAnsi="Arial" w:cs="Arial"/>
            <w:sz w:val="24"/>
            <w:szCs w:val="24"/>
          </w:rPr>
          <w:t xml:space="preserve">utilizados en estas placas </w:t>
        </w:r>
      </w:ins>
      <w:r w:rsidRPr="009E0758">
        <w:rPr>
          <w:rFonts w:ascii="Arial" w:hAnsi="Arial" w:cs="Arial"/>
          <w:sz w:val="24"/>
          <w:szCs w:val="24"/>
        </w:rPr>
        <w:t>son el Atmega168, Atmega328, Atmega1280, y Atmega8 por su sencillez y bajo coste</w:t>
      </w:r>
      <w:del w:id="802" w:author="Nahuel Defossé" w:date="2017-12-08T19:18:00Z">
        <w:r w:rsidRPr="009E0758" w:rsidDel="00F3750F">
          <w:rPr>
            <w:rFonts w:ascii="Arial" w:hAnsi="Arial" w:cs="Arial"/>
            <w:sz w:val="24"/>
            <w:szCs w:val="24"/>
          </w:rPr>
          <w:delText xml:space="preserve"> que permiten el desarrollo de múltiples diseños</w:delText>
        </w:r>
      </w:del>
      <w:r w:rsidRPr="009E0758">
        <w:rPr>
          <w:rFonts w:ascii="Arial" w:hAnsi="Arial" w:cs="Arial"/>
          <w:sz w:val="24"/>
          <w:szCs w:val="24"/>
        </w:rPr>
        <w:t xml:space="preserve">, aunque también </w:t>
      </w:r>
      <w:del w:id="803" w:author="Nahuel Defossé" w:date="2017-12-08T19:19:00Z">
        <w:r w:rsidRPr="009E0758" w:rsidDel="00F3750F">
          <w:rPr>
            <w:rFonts w:ascii="Arial" w:hAnsi="Arial" w:cs="Arial"/>
            <w:sz w:val="24"/>
            <w:szCs w:val="24"/>
          </w:rPr>
          <w:delText xml:space="preserve">nos </w:delText>
        </w:r>
      </w:del>
      <w:ins w:id="804" w:author="Nahuel Defossé" w:date="2017-12-08T19:19:00Z">
        <w:r w:rsidR="00F3750F">
          <w:rPr>
            <w:rFonts w:ascii="Arial" w:hAnsi="Arial" w:cs="Arial"/>
            <w:sz w:val="24"/>
            <w:szCs w:val="24"/>
          </w:rPr>
          <w:t>se dispone</w:t>
        </w:r>
        <w:r w:rsidR="00F3750F" w:rsidRPr="009E0758">
          <w:rPr>
            <w:rFonts w:ascii="Arial" w:hAnsi="Arial" w:cs="Arial"/>
            <w:sz w:val="24"/>
            <w:szCs w:val="24"/>
          </w:rPr>
          <w:t xml:space="preserve"> </w:t>
        </w:r>
      </w:ins>
      <w:del w:id="805" w:author="Nahuel Defossé" w:date="2017-12-08T19:19:00Z">
        <w:r w:rsidRPr="009E0758" w:rsidDel="00F3750F">
          <w:rPr>
            <w:rFonts w:ascii="Arial" w:hAnsi="Arial" w:cs="Arial"/>
            <w:sz w:val="24"/>
            <w:szCs w:val="24"/>
          </w:rPr>
          <w:delText xml:space="preserve">encontramos </w:delText>
        </w:r>
        <w:r w:rsidR="008B6A96" w:rsidDel="00F3750F">
          <w:rPr>
            <w:rFonts w:ascii="Arial" w:hAnsi="Arial" w:cs="Arial"/>
            <w:sz w:val="24"/>
            <w:szCs w:val="24"/>
          </w:rPr>
          <w:delText xml:space="preserve">con </w:delText>
        </w:r>
      </w:del>
      <w:ins w:id="806" w:author="Nahuel Defossé" w:date="2017-12-08T19:19:00Z">
        <w:r w:rsidR="00F3750F">
          <w:rPr>
            <w:rFonts w:ascii="Arial" w:hAnsi="Arial" w:cs="Arial"/>
            <w:sz w:val="24"/>
            <w:szCs w:val="24"/>
          </w:rPr>
          <w:t xml:space="preserve">de </w:t>
        </w:r>
      </w:ins>
      <w:r w:rsidRPr="009E0758">
        <w:rPr>
          <w:rFonts w:ascii="Arial" w:hAnsi="Arial" w:cs="Arial"/>
          <w:sz w:val="24"/>
          <w:szCs w:val="24"/>
        </w:rPr>
        <w:t xml:space="preserve">microcontroladores </w:t>
      </w:r>
      <w:ins w:id="807" w:author="Nahuel Defossé" w:date="2017-12-08T19:19:00Z">
        <w:r w:rsidR="00F3750F">
          <w:rPr>
            <w:rFonts w:ascii="Arial" w:hAnsi="Arial" w:cs="Arial"/>
            <w:sz w:val="24"/>
            <w:szCs w:val="24"/>
          </w:rPr>
          <w:t xml:space="preserve">ARM, cómo el caso del </w:t>
        </w:r>
      </w:ins>
      <w:r w:rsidRPr="009E0758">
        <w:rPr>
          <w:rFonts w:ascii="Arial" w:hAnsi="Arial" w:cs="Arial"/>
          <w:sz w:val="24"/>
          <w:szCs w:val="24"/>
        </w:rPr>
        <w:t xml:space="preserve">CortexM3 </w:t>
      </w:r>
      <w:del w:id="808" w:author="Nahuel Defossé" w:date="2017-12-08T19:19:00Z">
        <w:r w:rsidRPr="009E0758" w:rsidDel="00F3750F">
          <w:rPr>
            <w:rFonts w:ascii="Arial" w:hAnsi="Arial" w:cs="Arial"/>
            <w:sz w:val="24"/>
            <w:szCs w:val="24"/>
          </w:rPr>
          <w:delText xml:space="preserve">de ARM </w:delText>
        </w:r>
      </w:del>
      <w:r w:rsidRPr="009E0758">
        <w:rPr>
          <w:rFonts w:ascii="Arial" w:hAnsi="Arial" w:cs="Arial"/>
          <w:sz w:val="24"/>
          <w:szCs w:val="24"/>
        </w:rPr>
        <w:t>de 32 bits</w:t>
      </w:r>
      <w:del w:id="809" w:author="Nahuel Defossé" w:date="2017-12-08T19:19:00Z">
        <w:r w:rsidRPr="009E0758" w:rsidDel="00F3750F">
          <w:rPr>
            <w:rFonts w:ascii="Arial" w:hAnsi="Arial" w:cs="Arial"/>
            <w:sz w:val="24"/>
            <w:szCs w:val="24"/>
          </w:rPr>
          <w:delText>, que coexistirán con las más limitadas, pero también económicas AVR de 8 bits</w:delText>
        </w:r>
      </w:del>
      <w:r w:rsidRPr="009E0758">
        <w:rPr>
          <w:rFonts w:ascii="Arial" w:hAnsi="Arial" w:cs="Arial"/>
          <w:sz w:val="24"/>
          <w:szCs w:val="24"/>
        </w:rPr>
        <w:t xml:space="preserve">. </w:t>
      </w:r>
      <w:ins w:id="810" w:author="Nahuel Defossé" w:date="2017-12-08T19:19:00Z">
        <w:r w:rsidR="00F3750F">
          <w:rPr>
            <w:rFonts w:ascii="Arial" w:hAnsi="Arial" w:cs="Arial"/>
            <w:sz w:val="24"/>
            <w:szCs w:val="24"/>
          </w:rPr>
          <w:t xml:space="preserve">A pesar de que </w:t>
        </w:r>
      </w:ins>
      <w:r w:rsidRPr="009E0758">
        <w:rPr>
          <w:rFonts w:ascii="Arial" w:hAnsi="Arial" w:cs="Arial"/>
          <w:sz w:val="24"/>
          <w:szCs w:val="24"/>
        </w:rPr>
        <w:t xml:space="preserve">ARM y AVR son plataformas diferentes, </w:t>
      </w:r>
      <w:del w:id="811" w:author="Nahuel Defossé" w:date="2017-12-08T19:20:00Z">
        <w:r w:rsidRPr="009E0758" w:rsidDel="00F3750F">
          <w:rPr>
            <w:rFonts w:ascii="Arial" w:hAnsi="Arial" w:cs="Arial"/>
            <w:sz w:val="24"/>
            <w:szCs w:val="24"/>
          </w:rPr>
          <w:delText xml:space="preserve">pero gracias </w:delText>
        </w:r>
      </w:del>
      <w:r w:rsidRPr="009E0758">
        <w:rPr>
          <w:rFonts w:ascii="Arial" w:hAnsi="Arial" w:cs="Arial"/>
          <w:sz w:val="24"/>
          <w:szCs w:val="24"/>
        </w:rPr>
        <w:t>al</w:t>
      </w:r>
      <w:ins w:id="812" w:author="Nahuel Defossé" w:date="2017-12-08T19:20:00Z">
        <w:r w:rsidR="00F3750F">
          <w:rPr>
            <w:rFonts w:ascii="Arial" w:hAnsi="Arial" w:cs="Arial"/>
            <w:sz w:val="24"/>
            <w:szCs w:val="24"/>
          </w:rPr>
          <w:t xml:space="preserve"> utilizar la</w:t>
        </w:r>
      </w:ins>
      <w:r w:rsidRPr="009E0758">
        <w:rPr>
          <w:rFonts w:ascii="Arial" w:hAnsi="Arial" w:cs="Arial"/>
          <w:sz w:val="24"/>
          <w:szCs w:val="24"/>
        </w:rPr>
        <w:t xml:space="preserve"> IDE de Arduino</w:t>
      </w:r>
      <w:ins w:id="813" w:author="Nahuel Defossé" w:date="2017-12-08T19:20:00Z">
        <w:r w:rsidR="00F3750F">
          <w:rPr>
            <w:rFonts w:ascii="Arial" w:hAnsi="Arial" w:cs="Arial"/>
            <w:sz w:val="24"/>
            <w:szCs w:val="24"/>
          </w:rPr>
          <w:t xml:space="preserve">, </w:t>
        </w:r>
      </w:ins>
      <w:del w:id="814" w:author="Nahuel Defossé" w:date="2017-12-08T19:20:00Z">
        <w:r w:rsidRPr="009E0758" w:rsidDel="00F3750F">
          <w:rPr>
            <w:rFonts w:ascii="Arial" w:hAnsi="Arial" w:cs="Arial"/>
            <w:sz w:val="24"/>
            <w:szCs w:val="24"/>
          </w:rPr>
          <w:delText xml:space="preserve"> </w:delText>
        </w:r>
      </w:del>
      <w:r w:rsidRPr="009E0758">
        <w:rPr>
          <w:rFonts w:ascii="Arial" w:hAnsi="Arial" w:cs="Arial"/>
          <w:sz w:val="24"/>
          <w:szCs w:val="24"/>
        </w:rPr>
        <w:t>los programas se compilan y luego se ejecutan sin cambios en cualquiera de las plataformas.</w:t>
      </w:r>
      <w:r w:rsidR="00C13867">
        <w:rPr>
          <w:rFonts w:ascii="Arial" w:hAnsi="Arial" w:cs="Arial"/>
          <w:sz w:val="24"/>
          <w:szCs w:val="24"/>
        </w:rPr>
        <w:t xml:space="preserve"> </w:t>
      </w:r>
      <w:r w:rsidR="00C13867" w:rsidRPr="00C13867">
        <w:rPr>
          <w:rFonts w:ascii="Arial" w:hAnsi="Arial" w:cs="Arial"/>
          <w:sz w:val="24"/>
          <w:szCs w:val="24"/>
          <w:rPrChange w:id="815" w:author="Agustin Schlapp" w:date="2017-12-21T20:14:00Z">
            <w:rPr>
              <w:rFonts w:ascii="Arial" w:hAnsi="Arial" w:cs="Arial"/>
              <w:sz w:val="24"/>
              <w:szCs w:val="24"/>
              <w:highlight w:val="yellow"/>
            </w:rPr>
          </w:rPrChange>
        </w:rPr>
        <w:t>En la imagen (</w:t>
      </w:r>
      <w:r w:rsidR="00111E24">
        <w:rPr>
          <w:rFonts w:ascii="Arial" w:hAnsi="Arial" w:cs="Arial"/>
          <w:sz w:val="24"/>
          <w:szCs w:val="24"/>
        </w:rPr>
        <w:fldChar w:fldCharType="begin"/>
      </w:r>
      <w:r w:rsidR="00111E24">
        <w:rPr>
          <w:rFonts w:ascii="Arial" w:hAnsi="Arial" w:cs="Arial"/>
          <w:sz w:val="24"/>
          <w:szCs w:val="24"/>
        </w:rPr>
        <w:instrText xml:space="preserve"> REF _Ref502097233 \h </w:instrText>
      </w:r>
      <w:r w:rsidR="00111E24">
        <w:rPr>
          <w:rFonts w:ascii="Arial" w:hAnsi="Arial" w:cs="Arial"/>
          <w:sz w:val="24"/>
          <w:szCs w:val="24"/>
        </w:rPr>
      </w:r>
      <w:r w:rsidR="00111E24">
        <w:rPr>
          <w:rFonts w:ascii="Arial" w:hAnsi="Arial" w:cs="Arial"/>
          <w:sz w:val="24"/>
          <w:szCs w:val="24"/>
        </w:rPr>
        <w:fldChar w:fldCharType="separate"/>
      </w:r>
      <w:r w:rsidR="00111E24">
        <w:t xml:space="preserve">Ilustración </w:t>
      </w:r>
      <w:r w:rsidR="00111E24">
        <w:rPr>
          <w:noProof/>
        </w:rPr>
        <w:t>15</w:t>
      </w:r>
      <w:r w:rsidR="00111E24">
        <w:t xml:space="preserve"> - Arduino Uno</w:t>
      </w:r>
      <w:r w:rsidR="00111E24">
        <w:rPr>
          <w:rFonts w:ascii="Arial" w:hAnsi="Arial" w:cs="Arial"/>
          <w:sz w:val="24"/>
          <w:szCs w:val="24"/>
        </w:rPr>
        <w:fldChar w:fldCharType="end"/>
      </w:r>
      <w:r w:rsidR="00111E24">
        <w:rPr>
          <w:rFonts w:ascii="Arial" w:hAnsi="Arial" w:cs="Arial"/>
          <w:sz w:val="24"/>
          <w:szCs w:val="24"/>
        </w:rPr>
        <w:t xml:space="preserve">) </w:t>
      </w:r>
      <w:r w:rsidR="00C13867" w:rsidRPr="00C13867">
        <w:rPr>
          <w:rFonts w:ascii="Arial" w:hAnsi="Arial" w:cs="Arial"/>
          <w:sz w:val="24"/>
          <w:szCs w:val="24"/>
          <w:rPrChange w:id="816" w:author="Agustin Schlapp" w:date="2017-12-21T20:14:00Z">
            <w:rPr>
              <w:rFonts w:ascii="Arial" w:hAnsi="Arial" w:cs="Arial"/>
              <w:sz w:val="24"/>
              <w:szCs w:val="24"/>
              <w:highlight w:val="yellow"/>
            </w:rPr>
          </w:rPrChange>
        </w:rPr>
        <w:t>se visualiza la distribución física de puertos y componentes de la versión Arduino Uno R3.</w:t>
      </w:r>
    </w:p>
    <w:p w14:paraId="75710444" w14:textId="77777777" w:rsidR="00464F9E" w:rsidRPr="009E0758" w:rsidRDefault="00464F9E" w:rsidP="009E0758">
      <w:pPr>
        <w:rPr>
          <w:rFonts w:ascii="Arial" w:hAnsi="Arial" w:cs="Arial"/>
          <w:sz w:val="24"/>
          <w:szCs w:val="24"/>
        </w:rPr>
      </w:pPr>
    </w:p>
    <w:p w14:paraId="0BBD965F" w14:textId="77777777" w:rsidR="009E0758" w:rsidRDefault="009E0758">
      <w:pPr>
        <w:keepNext/>
        <w:jc w:val="center"/>
        <w:pPrChange w:id="817" w:author="Agustin Schlapp" w:date="2017-12-21T20:11:00Z">
          <w:pPr>
            <w:keepNext/>
          </w:pPr>
        </w:pPrChange>
      </w:pPr>
      <w:r>
        <w:rPr>
          <w:noProof/>
          <w:lang w:val="en-US" w:eastAsia="en-US"/>
        </w:rPr>
        <w:drawing>
          <wp:inline distT="0" distB="0" distL="0" distR="0" wp14:anchorId="57B218E3" wp14:editId="629F77E1">
            <wp:extent cx="4286885" cy="3028315"/>
            <wp:effectExtent l="0" t="0" r="0" b="635"/>
            <wp:docPr id="17" name="Imagen 17" descr="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duino UNO R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86885" cy="3028315"/>
                    </a:xfrm>
                    <a:prstGeom prst="rect">
                      <a:avLst/>
                    </a:prstGeom>
                    <a:noFill/>
                    <a:ln>
                      <a:noFill/>
                    </a:ln>
                  </pic:spPr>
                </pic:pic>
              </a:graphicData>
            </a:graphic>
          </wp:inline>
        </w:drawing>
      </w:r>
    </w:p>
    <w:p w14:paraId="033E831F" w14:textId="028098B1" w:rsidR="009E0758" w:rsidRDefault="009E0758" w:rsidP="00464F9E">
      <w:pPr>
        <w:pStyle w:val="Descripcin"/>
        <w:jc w:val="center"/>
        <w:rPr>
          <w:rStyle w:val="apple-converted-space"/>
          <w:rFonts w:ascii="Georgia" w:hAnsi="Georgia"/>
          <w:color w:val="333333"/>
          <w:shd w:val="clear" w:color="auto" w:fill="FFFFFF"/>
        </w:rPr>
      </w:pPr>
      <w:bookmarkStart w:id="818" w:name="_Ref502097233"/>
      <w:bookmarkStart w:id="819" w:name="_Toc502152483"/>
      <w:r>
        <w:t xml:space="preserve">Ilustración </w:t>
      </w:r>
      <w:fldSimple w:instr=" SEQ Ilustración \* ARABIC ">
        <w:r w:rsidR="00393E1C">
          <w:rPr>
            <w:noProof/>
          </w:rPr>
          <w:t>15</w:t>
        </w:r>
      </w:fldSimple>
      <w:r>
        <w:t xml:space="preserve"> - Arduino Uno</w:t>
      </w:r>
      <w:bookmarkEnd w:id="818"/>
      <w:bookmarkEnd w:id="819"/>
    </w:p>
    <w:p w14:paraId="1038F01E" w14:textId="77777777" w:rsidR="009E0758" w:rsidRDefault="009E0758" w:rsidP="009E0758">
      <w:pPr>
        <w:rPr>
          <w:rStyle w:val="apple-converted-space"/>
          <w:rFonts w:ascii="Georgia" w:hAnsi="Georgia"/>
          <w:color w:val="333333"/>
          <w:shd w:val="clear" w:color="auto" w:fill="FFFFFF"/>
        </w:rPr>
      </w:pPr>
    </w:p>
    <w:p w14:paraId="736056AF" w14:textId="3CEB9BC1" w:rsidR="009E0758" w:rsidRDefault="00646568" w:rsidP="009E0758">
      <w:pPr>
        <w:pStyle w:val="Ttulo2"/>
        <w:rPr>
          <w:b/>
          <w:sz w:val="32"/>
          <w:szCs w:val="32"/>
        </w:rPr>
      </w:pPr>
      <w:bookmarkStart w:id="820" w:name="_Toc502153574"/>
      <w:r>
        <w:rPr>
          <w:b/>
          <w:sz w:val="32"/>
          <w:szCs w:val="32"/>
        </w:rPr>
        <w:t>3.</w:t>
      </w:r>
      <w:ins w:id="821" w:author="Agustin Schlapp" w:date="2017-12-21T20:16:00Z">
        <w:r w:rsidR="00C13867">
          <w:rPr>
            <w:b/>
            <w:sz w:val="32"/>
            <w:szCs w:val="32"/>
          </w:rPr>
          <w:t>8</w:t>
        </w:r>
      </w:ins>
      <w:del w:id="822" w:author="Agustin Schlapp" w:date="2017-12-21T20:16:00Z">
        <w:r w:rsidDel="00C13867">
          <w:rPr>
            <w:b/>
            <w:sz w:val="32"/>
            <w:szCs w:val="32"/>
          </w:rPr>
          <w:delText>7</w:delText>
        </w:r>
      </w:del>
      <w:r>
        <w:rPr>
          <w:b/>
          <w:sz w:val="32"/>
          <w:szCs w:val="32"/>
        </w:rPr>
        <w:t xml:space="preserve"> </w:t>
      </w:r>
      <w:r w:rsidR="009E0758" w:rsidRPr="009E0758">
        <w:rPr>
          <w:b/>
          <w:sz w:val="32"/>
          <w:szCs w:val="32"/>
        </w:rPr>
        <w:t>Diferencias entre distintas placas de la familia Arduino</w:t>
      </w:r>
      <w:bookmarkEnd w:id="820"/>
    </w:p>
    <w:p w14:paraId="51EA79B9" w14:textId="77777777" w:rsidR="009E0758" w:rsidRPr="009E0758" w:rsidRDefault="009E0758" w:rsidP="009E0758"/>
    <w:p w14:paraId="2B4C9BAE" w14:textId="4CC61809" w:rsidR="0019110A" w:rsidRDefault="009E0758" w:rsidP="009E0758">
      <w:pPr>
        <w:rPr>
          <w:rFonts w:ascii="Arial" w:hAnsi="Arial" w:cs="Arial"/>
          <w:sz w:val="24"/>
          <w:szCs w:val="24"/>
        </w:rPr>
      </w:pPr>
      <w:del w:id="823" w:author="Nahuel Defossé" w:date="2017-12-09T19:43:00Z">
        <w:r w:rsidRPr="009E0758" w:rsidDel="00E37D5E">
          <w:rPr>
            <w:rFonts w:ascii="Arial" w:hAnsi="Arial" w:cs="Arial"/>
            <w:sz w:val="24"/>
            <w:szCs w:val="24"/>
          </w:rPr>
          <w:delText xml:space="preserve">La </w:delText>
        </w:r>
      </w:del>
      <w:ins w:id="824" w:author="Nahuel Defossé" w:date="2017-12-09T19:43:00Z">
        <w:r w:rsidR="00E37D5E">
          <w:rPr>
            <w:rFonts w:ascii="Arial" w:hAnsi="Arial" w:cs="Arial"/>
            <w:sz w:val="24"/>
            <w:szCs w:val="24"/>
          </w:rPr>
          <w:t>Una primera</w:t>
        </w:r>
        <w:r w:rsidR="00E37D5E" w:rsidRPr="009E0758">
          <w:rPr>
            <w:rFonts w:ascii="Arial" w:hAnsi="Arial" w:cs="Arial"/>
            <w:sz w:val="24"/>
            <w:szCs w:val="24"/>
          </w:rPr>
          <w:t xml:space="preserve"> </w:t>
        </w:r>
      </w:ins>
      <w:r w:rsidRPr="009E0758">
        <w:rPr>
          <w:rFonts w:ascii="Arial" w:hAnsi="Arial" w:cs="Arial"/>
          <w:sz w:val="24"/>
          <w:szCs w:val="24"/>
        </w:rPr>
        <w:t>diferencia</w:t>
      </w:r>
      <w:ins w:id="825" w:author="Nahuel Defossé" w:date="2017-12-09T19:43:00Z">
        <w:r w:rsidR="00E37D5E">
          <w:rPr>
            <w:rFonts w:ascii="Arial" w:hAnsi="Arial" w:cs="Arial"/>
            <w:sz w:val="24"/>
            <w:szCs w:val="24"/>
          </w:rPr>
          <w:t>ción</w:t>
        </w:r>
      </w:ins>
      <w:r w:rsidRPr="009E0758">
        <w:rPr>
          <w:rFonts w:ascii="Arial" w:hAnsi="Arial" w:cs="Arial"/>
          <w:sz w:val="24"/>
          <w:szCs w:val="24"/>
        </w:rPr>
        <w:t xml:space="preserve"> entre los distintos </w:t>
      </w:r>
      <w:ins w:id="826" w:author="Nahuel Defossé" w:date="2017-12-09T19:40:00Z">
        <w:r w:rsidR="005747C8">
          <w:rPr>
            <w:rFonts w:ascii="Arial" w:hAnsi="Arial" w:cs="Arial"/>
            <w:sz w:val="24"/>
            <w:szCs w:val="24"/>
          </w:rPr>
          <w:t xml:space="preserve">modelos de </w:t>
        </w:r>
      </w:ins>
      <w:r w:rsidRPr="009E0758">
        <w:rPr>
          <w:rFonts w:ascii="Arial" w:hAnsi="Arial" w:cs="Arial"/>
          <w:sz w:val="24"/>
          <w:szCs w:val="24"/>
        </w:rPr>
        <w:t xml:space="preserve">Arduino la encontraremos </w:t>
      </w:r>
      <w:del w:id="827" w:author="Nahuel Defossé" w:date="2017-12-09T19:43:00Z">
        <w:r w:rsidRPr="009E0758" w:rsidDel="00E37D5E">
          <w:rPr>
            <w:rFonts w:ascii="Arial" w:hAnsi="Arial" w:cs="Arial"/>
            <w:sz w:val="24"/>
            <w:szCs w:val="24"/>
          </w:rPr>
          <w:delText xml:space="preserve">por un lado </w:delText>
        </w:r>
      </w:del>
      <w:r w:rsidRPr="009E0758">
        <w:rPr>
          <w:rFonts w:ascii="Arial" w:hAnsi="Arial" w:cs="Arial"/>
          <w:sz w:val="24"/>
          <w:szCs w:val="24"/>
        </w:rPr>
        <w:t xml:space="preserve">en </w:t>
      </w:r>
      <w:del w:id="828" w:author="Nahuel Defossé" w:date="2017-12-09T19:40:00Z">
        <w:r w:rsidRPr="009E0758" w:rsidDel="00E37D5E">
          <w:rPr>
            <w:rFonts w:ascii="Arial" w:hAnsi="Arial" w:cs="Arial"/>
            <w:sz w:val="24"/>
            <w:szCs w:val="24"/>
          </w:rPr>
          <w:delText xml:space="preserve">la tensión </w:delText>
        </w:r>
      </w:del>
      <w:ins w:id="829" w:author="Nahuel Defossé" w:date="2017-12-09T19:40:00Z">
        <w:r w:rsidR="00E37D5E">
          <w:rPr>
            <w:rFonts w:ascii="Arial" w:hAnsi="Arial" w:cs="Arial"/>
            <w:sz w:val="24"/>
            <w:szCs w:val="24"/>
          </w:rPr>
          <w:t xml:space="preserve">el </w:t>
        </w:r>
        <w:del w:id="830" w:author="Agustin Schlapp" w:date="2017-12-21T20:15:00Z">
          <w:r w:rsidR="00E37D5E" w:rsidDel="00C13867">
            <w:rPr>
              <w:rFonts w:ascii="Arial" w:hAnsi="Arial" w:cs="Arial"/>
              <w:sz w:val="24"/>
              <w:szCs w:val="24"/>
            </w:rPr>
            <w:delText xml:space="preserve">voltaje </w:delText>
          </w:r>
        </w:del>
      </w:ins>
      <w:ins w:id="831" w:author="Nahuel Defossé" w:date="2017-12-09T19:43:00Z">
        <w:del w:id="832" w:author="Agustin Schlapp" w:date="2017-12-21T20:15:00Z">
          <w:r w:rsidR="00E37D5E" w:rsidDel="00C13867">
            <w:rPr>
              <w:rFonts w:ascii="Arial" w:hAnsi="Arial" w:cs="Arial"/>
              <w:sz w:val="24"/>
              <w:szCs w:val="24"/>
            </w:rPr>
            <w:delText xml:space="preserve"> o</w:delText>
          </w:r>
        </w:del>
      </w:ins>
      <w:ins w:id="833" w:author="Agustin Schlapp" w:date="2017-12-21T20:15:00Z">
        <w:r w:rsidR="00C13867">
          <w:rPr>
            <w:rFonts w:ascii="Arial" w:hAnsi="Arial" w:cs="Arial"/>
            <w:sz w:val="24"/>
            <w:szCs w:val="24"/>
          </w:rPr>
          <w:t>voltaje o</w:t>
        </w:r>
      </w:ins>
      <w:ins w:id="834" w:author="Nahuel Defossé" w:date="2017-12-09T19:43:00Z">
        <w:r w:rsidR="00E37D5E">
          <w:rPr>
            <w:rFonts w:ascii="Arial" w:hAnsi="Arial" w:cs="Arial"/>
            <w:sz w:val="24"/>
            <w:szCs w:val="24"/>
          </w:rPr>
          <w:t xml:space="preserve"> tensión de </w:t>
        </w:r>
        <w:del w:id="835" w:author="Agustin Schlapp" w:date="2017-12-21T20:15:00Z">
          <w:r w:rsidR="00E37D5E" w:rsidDel="00C13867">
            <w:rPr>
              <w:rFonts w:ascii="Arial" w:hAnsi="Arial" w:cs="Arial"/>
              <w:sz w:val="24"/>
              <w:szCs w:val="24"/>
            </w:rPr>
            <w:delText>almientación</w:delText>
          </w:r>
        </w:del>
      </w:ins>
      <w:ins w:id="836" w:author="Agustin Schlapp" w:date="2017-12-21T20:15:00Z">
        <w:r w:rsidR="00C13867">
          <w:rPr>
            <w:rFonts w:ascii="Arial" w:hAnsi="Arial" w:cs="Arial"/>
            <w:sz w:val="24"/>
            <w:szCs w:val="24"/>
          </w:rPr>
          <w:t>alimentación</w:t>
        </w:r>
      </w:ins>
      <w:del w:id="837" w:author="Nahuel Defossé" w:date="2017-12-09T19:43:00Z">
        <w:r w:rsidRPr="009E0758" w:rsidDel="00E37D5E">
          <w:rPr>
            <w:rFonts w:ascii="Arial" w:hAnsi="Arial" w:cs="Arial"/>
            <w:sz w:val="24"/>
            <w:szCs w:val="24"/>
          </w:rPr>
          <w:delText>utilizad</w:delText>
        </w:r>
      </w:del>
      <w:del w:id="838" w:author="Nahuel Defossé" w:date="2017-12-09T19:41:00Z">
        <w:r w:rsidRPr="009E0758" w:rsidDel="00E37D5E">
          <w:rPr>
            <w:rFonts w:ascii="Arial" w:hAnsi="Arial" w:cs="Arial"/>
            <w:sz w:val="24"/>
            <w:szCs w:val="24"/>
          </w:rPr>
          <w:delText>a</w:delText>
        </w:r>
      </w:del>
      <w:del w:id="839" w:author="Nahuel Defossé" w:date="2017-12-09T19:43:00Z">
        <w:r w:rsidRPr="009E0758" w:rsidDel="00E37D5E">
          <w:rPr>
            <w:rFonts w:ascii="Arial" w:hAnsi="Arial" w:cs="Arial"/>
            <w:sz w:val="24"/>
            <w:szCs w:val="24"/>
          </w:rPr>
          <w:delText xml:space="preserve"> en </w:delText>
        </w:r>
      </w:del>
      <w:ins w:id="840" w:author="Nahuel Defossé" w:date="2017-12-09T19:43:00Z">
        <w:r w:rsidR="00E37D5E">
          <w:rPr>
            <w:rFonts w:ascii="Arial" w:hAnsi="Arial" w:cs="Arial"/>
            <w:sz w:val="24"/>
            <w:szCs w:val="24"/>
          </w:rPr>
          <w:t xml:space="preserve"> de </w:t>
        </w:r>
      </w:ins>
      <w:r w:rsidRPr="009E0758">
        <w:rPr>
          <w:rFonts w:ascii="Arial" w:hAnsi="Arial" w:cs="Arial"/>
          <w:sz w:val="24"/>
          <w:szCs w:val="24"/>
        </w:rPr>
        <w:t xml:space="preserve">las placas. </w:t>
      </w:r>
      <w:del w:id="841" w:author="Nahuel Defossé" w:date="2017-12-09T19:44:00Z">
        <w:r w:rsidRPr="009E0758" w:rsidDel="00E37D5E">
          <w:rPr>
            <w:rFonts w:ascii="Arial" w:hAnsi="Arial" w:cs="Arial"/>
            <w:sz w:val="24"/>
            <w:szCs w:val="24"/>
          </w:rPr>
          <w:delText xml:space="preserve">Generalmente las microcontroladoras con </w:delText>
        </w:r>
      </w:del>
      <w:ins w:id="842" w:author="Nahuel Defossé" w:date="2017-12-09T19:44:00Z">
        <w:r w:rsidR="00E37D5E">
          <w:rPr>
            <w:rFonts w:ascii="Arial" w:hAnsi="Arial" w:cs="Arial"/>
            <w:sz w:val="24"/>
            <w:szCs w:val="24"/>
          </w:rPr>
          <w:t xml:space="preserve">Las basadas en </w:t>
        </w:r>
      </w:ins>
      <w:r w:rsidRPr="009E0758">
        <w:rPr>
          <w:rFonts w:ascii="Arial" w:hAnsi="Arial" w:cs="Arial"/>
          <w:sz w:val="24"/>
          <w:szCs w:val="24"/>
        </w:rPr>
        <w:t xml:space="preserve">CortexM3 </w:t>
      </w:r>
      <w:del w:id="843" w:author="Nahuel Defossé" w:date="2017-12-09T19:44:00Z">
        <w:r w:rsidRPr="009E0758" w:rsidDel="00E37D5E">
          <w:rPr>
            <w:rFonts w:ascii="Arial" w:hAnsi="Arial" w:cs="Arial"/>
            <w:sz w:val="24"/>
            <w:szCs w:val="24"/>
          </w:rPr>
          <w:delText xml:space="preserve">tienen </w:delText>
        </w:r>
      </w:del>
      <w:ins w:id="844" w:author="Nahuel Defossé" w:date="2017-12-09T19:44:00Z">
        <w:r w:rsidR="00E37D5E">
          <w:rPr>
            <w:rFonts w:ascii="Arial" w:hAnsi="Arial" w:cs="Arial"/>
            <w:sz w:val="24"/>
            <w:szCs w:val="24"/>
          </w:rPr>
          <w:t xml:space="preserve">operan con </w:t>
        </w:r>
      </w:ins>
      <w:r w:rsidRPr="009E0758">
        <w:rPr>
          <w:rFonts w:ascii="Arial" w:hAnsi="Arial" w:cs="Arial"/>
          <w:sz w:val="24"/>
          <w:szCs w:val="24"/>
        </w:rPr>
        <w:t xml:space="preserve">un voltaje de 3,3 voltios, mientras que la mayor parte de las placas </w:t>
      </w:r>
      <w:ins w:id="845" w:author="Nahuel Defossé" w:date="2017-12-09T19:44:00Z">
        <w:r w:rsidR="00E37D5E">
          <w:rPr>
            <w:rFonts w:ascii="Arial" w:hAnsi="Arial" w:cs="Arial"/>
            <w:sz w:val="24"/>
            <w:szCs w:val="24"/>
          </w:rPr>
          <w:t xml:space="preserve">basadas en </w:t>
        </w:r>
      </w:ins>
      <w:del w:id="846" w:author="Nahuel Defossé" w:date="2017-12-09T19:44:00Z">
        <w:r w:rsidRPr="009E0758" w:rsidDel="00E37D5E">
          <w:rPr>
            <w:rFonts w:ascii="Arial" w:hAnsi="Arial" w:cs="Arial"/>
            <w:sz w:val="24"/>
            <w:szCs w:val="24"/>
          </w:rPr>
          <w:delText xml:space="preserve">con </w:delText>
        </w:r>
      </w:del>
      <w:r w:rsidRPr="009E0758">
        <w:rPr>
          <w:rFonts w:ascii="Arial" w:hAnsi="Arial" w:cs="Arial"/>
          <w:sz w:val="24"/>
          <w:szCs w:val="24"/>
        </w:rPr>
        <w:t xml:space="preserve">AVR utilizan una tensión de 5 voltios. Esto de todas formas no es un factor decisivo en la </w:t>
      </w:r>
      <w:del w:id="847" w:author="Nahuel Defossé" w:date="2017-12-09T19:44:00Z">
        <w:r w:rsidRPr="009E0758" w:rsidDel="00E37D5E">
          <w:rPr>
            <w:rFonts w:ascii="Arial" w:hAnsi="Arial" w:cs="Arial"/>
            <w:sz w:val="24"/>
            <w:szCs w:val="24"/>
          </w:rPr>
          <w:delText xml:space="preserve">adquisición </w:delText>
        </w:r>
      </w:del>
      <w:ins w:id="848" w:author="Nahuel Defossé" w:date="2017-12-09T19:44:00Z">
        <w:r w:rsidR="00E37D5E">
          <w:rPr>
            <w:rFonts w:ascii="Arial" w:hAnsi="Arial" w:cs="Arial"/>
            <w:sz w:val="24"/>
            <w:szCs w:val="24"/>
          </w:rPr>
          <w:t>elección</w:t>
        </w:r>
        <w:r w:rsidR="00E37D5E" w:rsidRPr="009E0758">
          <w:rPr>
            <w:rFonts w:ascii="Arial" w:hAnsi="Arial" w:cs="Arial"/>
            <w:sz w:val="24"/>
            <w:szCs w:val="24"/>
          </w:rPr>
          <w:t xml:space="preserve"> </w:t>
        </w:r>
      </w:ins>
      <w:r w:rsidRPr="009E0758">
        <w:rPr>
          <w:rFonts w:ascii="Arial" w:hAnsi="Arial" w:cs="Arial"/>
          <w:sz w:val="24"/>
          <w:szCs w:val="24"/>
        </w:rPr>
        <w:t>de una placa</w:t>
      </w:r>
      <w:ins w:id="849" w:author="Nahuel Defossé" w:date="2017-12-09T19:44:00Z">
        <w:r w:rsidR="00E37D5E">
          <w:rPr>
            <w:rFonts w:ascii="Arial" w:hAnsi="Arial" w:cs="Arial"/>
            <w:sz w:val="24"/>
            <w:szCs w:val="24"/>
          </w:rPr>
          <w:t>,</w:t>
        </w:r>
      </w:ins>
      <w:r w:rsidRPr="009E0758">
        <w:rPr>
          <w:rFonts w:ascii="Arial" w:hAnsi="Arial" w:cs="Arial"/>
          <w:sz w:val="24"/>
          <w:szCs w:val="24"/>
        </w:rPr>
        <w:t xml:space="preserve"> dado que existen conmutadores de tensión </w:t>
      </w:r>
      <w:del w:id="850" w:author="Nahuel Defossé" w:date="2017-12-09T20:04:00Z">
        <w:r w:rsidRPr="009E0758" w:rsidDel="00D96C8B">
          <w:rPr>
            <w:rFonts w:ascii="Arial" w:hAnsi="Arial" w:cs="Arial"/>
            <w:sz w:val="24"/>
            <w:szCs w:val="24"/>
          </w:rPr>
          <w:delText xml:space="preserve">como </w:delText>
        </w:r>
      </w:del>
      <w:ins w:id="851" w:author="Nahuel Defossé" w:date="2017-12-09T20:04:00Z">
        <w:r w:rsidR="00D96C8B">
          <w:rPr>
            <w:rFonts w:ascii="Arial" w:hAnsi="Arial" w:cs="Arial"/>
            <w:sz w:val="24"/>
            <w:szCs w:val="24"/>
          </w:rPr>
          <w:t>en muchos</w:t>
        </w:r>
        <w:r w:rsidR="00D96C8B" w:rsidRPr="009E0758">
          <w:rPr>
            <w:rFonts w:ascii="Arial" w:hAnsi="Arial" w:cs="Arial"/>
            <w:sz w:val="24"/>
            <w:szCs w:val="24"/>
          </w:rPr>
          <w:t xml:space="preserve"> </w:t>
        </w:r>
      </w:ins>
      <w:r w:rsidRPr="009E0758">
        <w:rPr>
          <w:rFonts w:ascii="Arial" w:hAnsi="Arial" w:cs="Arial"/>
          <w:sz w:val="24"/>
          <w:szCs w:val="24"/>
        </w:rPr>
        <w:t>actuadores</w:t>
      </w:r>
      <w:ins w:id="852" w:author="Nahuel Defossé" w:date="2017-12-09T20:04:00Z">
        <w:r w:rsidR="00D96C8B">
          <w:rPr>
            <w:rFonts w:ascii="Arial" w:hAnsi="Arial" w:cs="Arial"/>
            <w:sz w:val="24"/>
            <w:szCs w:val="24"/>
          </w:rPr>
          <w:t xml:space="preserve"> y </w:t>
        </w:r>
      </w:ins>
      <w:del w:id="853" w:author="Nahuel Defossé" w:date="2017-12-09T20:04:00Z">
        <w:r w:rsidRPr="009E0758" w:rsidDel="00D96C8B">
          <w:rPr>
            <w:rFonts w:ascii="Arial" w:hAnsi="Arial" w:cs="Arial"/>
            <w:sz w:val="24"/>
            <w:szCs w:val="24"/>
          </w:rPr>
          <w:delText>/</w:delText>
        </w:r>
      </w:del>
      <w:r w:rsidRPr="009E0758">
        <w:rPr>
          <w:rFonts w:ascii="Arial" w:hAnsi="Arial" w:cs="Arial"/>
          <w:sz w:val="24"/>
          <w:szCs w:val="24"/>
        </w:rPr>
        <w:t>sensores compatibles.</w:t>
      </w:r>
    </w:p>
    <w:p w14:paraId="34FD2426" w14:textId="77777777" w:rsidR="0019110A" w:rsidRDefault="0019110A">
      <w:pPr>
        <w:rPr>
          <w:rFonts w:ascii="Arial" w:hAnsi="Arial" w:cs="Arial"/>
          <w:sz w:val="24"/>
          <w:szCs w:val="24"/>
        </w:rPr>
      </w:pPr>
      <w:r>
        <w:rPr>
          <w:rFonts w:ascii="Arial" w:hAnsi="Arial" w:cs="Arial"/>
          <w:sz w:val="24"/>
          <w:szCs w:val="24"/>
        </w:rPr>
        <w:br w:type="page"/>
      </w:r>
    </w:p>
    <w:p w14:paraId="6E6099A6" w14:textId="77777777" w:rsidR="009E0758" w:rsidRPr="009E0758" w:rsidRDefault="009E0758" w:rsidP="009E0758">
      <w:pPr>
        <w:rPr>
          <w:rFonts w:ascii="Arial" w:hAnsi="Arial" w:cs="Arial"/>
          <w:sz w:val="24"/>
          <w:szCs w:val="24"/>
        </w:rPr>
      </w:pPr>
      <w:commentRangeStart w:id="854"/>
      <w:r w:rsidRPr="009E0758">
        <w:rPr>
          <w:rFonts w:ascii="Arial" w:hAnsi="Arial" w:cs="Arial"/>
          <w:sz w:val="24"/>
          <w:szCs w:val="24"/>
        </w:rPr>
        <w:lastRenderedPageBreak/>
        <w:t>Los usos posibles que se le pueden dar a un Arduino, en forma general son:</w:t>
      </w:r>
    </w:p>
    <w:p w14:paraId="0AF358F7" w14:textId="77777777" w:rsidR="009E0758" w:rsidRPr="009E0758" w:rsidRDefault="009E0758" w:rsidP="009E0758">
      <w:pPr>
        <w:pStyle w:val="Prrafodelista"/>
        <w:numPr>
          <w:ilvl w:val="0"/>
          <w:numId w:val="9"/>
        </w:numPr>
        <w:rPr>
          <w:rFonts w:ascii="Arial" w:hAnsi="Arial" w:cs="Arial"/>
          <w:sz w:val="24"/>
          <w:szCs w:val="24"/>
        </w:rPr>
      </w:pPr>
      <w:r w:rsidRPr="009E0758">
        <w:rPr>
          <w:rFonts w:ascii="Arial" w:hAnsi="Arial" w:cs="Arial"/>
          <w:sz w:val="24"/>
          <w:szCs w:val="24"/>
        </w:rPr>
        <w:t xml:space="preserve">Aquellos en los que el Arduino es utilizado como microcontrolador, tiene un programa descargado desde un ordenador y funciona de forma independiente de éste, y controla y alimenta determinados dispositivos y toma decisiones de acuerdo al programa descargado e interactúa con el mundo físico gracias a sensores y actuadores. </w:t>
      </w:r>
    </w:p>
    <w:p w14:paraId="34A89F53" w14:textId="77777777" w:rsidR="009E0758" w:rsidRPr="00464F9E" w:rsidRDefault="009E0758" w:rsidP="009E0758">
      <w:pPr>
        <w:pStyle w:val="Prrafodelista"/>
        <w:numPr>
          <w:ilvl w:val="0"/>
          <w:numId w:val="9"/>
        </w:numPr>
        <w:rPr>
          <w:rFonts w:ascii="Arial" w:hAnsi="Arial" w:cs="Arial"/>
          <w:sz w:val="24"/>
          <w:szCs w:val="24"/>
        </w:rPr>
      </w:pPr>
      <w:r w:rsidRPr="009E0758">
        <w:rPr>
          <w:rFonts w:ascii="Arial" w:hAnsi="Arial" w:cs="Arial"/>
          <w:sz w:val="24"/>
          <w:szCs w:val="24"/>
        </w:rPr>
        <w:t>La placa Arduino hace de interfaz entre un ordenador (como podría ser una Raspberry Pi) u otro dispositivo, que ejecuta una determinada tarea, para traducir dicha tarea en el mundo físico a una acción (actuadores).</w:t>
      </w:r>
    </w:p>
    <w:p w14:paraId="43F4F158" w14:textId="704A75C5" w:rsidR="009E0758" w:rsidRPr="009E0758" w:rsidRDefault="008D3897" w:rsidP="009E0758">
      <w:pPr>
        <w:pStyle w:val="Ttulo2"/>
        <w:rPr>
          <w:b/>
          <w:sz w:val="32"/>
          <w:szCs w:val="32"/>
        </w:rPr>
      </w:pPr>
      <w:bookmarkStart w:id="855" w:name="_Toc502153575"/>
      <w:commentRangeEnd w:id="854"/>
      <w:r>
        <w:rPr>
          <w:rStyle w:val="Refdecomentario"/>
          <w:color w:val="000000"/>
        </w:rPr>
        <w:commentReference w:id="854"/>
      </w:r>
      <w:r w:rsidR="00646568">
        <w:rPr>
          <w:b/>
          <w:sz w:val="32"/>
          <w:szCs w:val="32"/>
        </w:rPr>
        <w:t>3.</w:t>
      </w:r>
      <w:ins w:id="856" w:author="Agustin Schlapp" w:date="2017-12-21T20:16:00Z">
        <w:r w:rsidR="00C13867">
          <w:rPr>
            <w:b/>
            <w:sz w:val="32"/>
            <w:szCs w:val="32"/>
          </w:rPr>
          <w:t>9</w:t>
        </w:r>
      </w:ins>
      <w:del w:id="857" w:author="Agustin Schlapp" w:date="2017-12-21T20:16:00Z">
        <w:r w:rsidR="00646568" w:rsidDel="00C13867">
          <w:rPr>
            <w:b/>
            <w:sz w:val="32"/>
            <w:szCs w:val="32"/>
          </w:rPr>
          <w:delText>8</w:delText>
        </w:r>
      </w:del>
      <w:r w:rsidR="00646568">
        <w:rPr>
          <w:b/>
          <w:sz w:val="32"/>
          <w:szCs w:val="32"/>
        </w:rPr>
        <w:t xml:space="preserve"> </w:t>
      </w:r>
      <w:r w:rsidR="009E0758" w:rsidRPr="009E0758">
        <w:rPr>
          <w:b/>
          <w:sz w:val="32"/>
          <w:szCs w:val="32"/>
        </w:rPr>
        <w:t>¿Por qué usar Arduino?</w:t>
      </w:r>
      <w:bookmarkEnd w:id="855"/>
    </w:p>
    <w:p w14:paraId="26DB8DAB" w14:textId="77777777" w:rsidR="009E0758" w:rsidRPr="00BA7ADF" w:rsidRDefault="009E0758" w:rsidP="009E0758"/>
    <w:p w14:paraId="4FD6A4A6" w14:textId="65976A35" w:rsidR="009E0758" w:rsidRPr="00646568" w:rsidRDefault="00646568" w:rsidP="00E36D15">
      <w:pPr>
        <w:pStyle w:val="Ttulo3"/>
        <w:rPr>
          <w:b w:val="0"/>
          <w:sz w:val="28"/>
          <w:szCs w:val="28"/>
        </w:rPr>
      </w:pPr>
      <w:bookmarkStart w:id="858" w:name="_Toc502153576"/>
      <w:r w:rsidRPr="00646568">
        <w:rPr>
          <w:b w:val="0"/>
          <w:sz w:val="28"/>
          <w:szCs w:val="28"/>
        </w:rPr>
        <w:t>3.</w:t>
      </w:r>
      <w:ins w:id="859" w:author="Agustin Schlapp" w:date="2017-12-21T20:18:00Z">
        <w:r w:rsidR="004A650B">
          <w:rPr>
            <w:b w:val="0"/>
            <w:sz w:val="28"/>
            <w:szCs w:val="28"/>
          </w:rPr>
          <w:t>9</w:t>
        </w:r>
      </w:ins>
      <w:del w:id="860" w:author="Agustin Schlapp" w:date="2017-12-21T20:18:00Z">
        <w:r w:rsidRPr="00646568" w:rsidDel="004A650B">
          <w:rPr>
            <w:b w:val="0"/>
            <w:sz w:val="28"/>
            <w:szCs w:val="28"/>
          </w:rPr>
          <w:delText>8</w:delText>
        </w:r>
      </w:del>
      <w:r w:rsidRPr="00646568">
        <w:rPr>
          <w:b w:val="0"/>
          <w:sz w:val="28"/>
          <w:szCs w:val="28"/>
        </w:rPr>
        <w:t xml:space="preserve">.1 </w:t>
      </w:r>
      <w:r w:rsidR="009E0758" w:rsidRPr="00646568">
        <w:rPr>
          <w:b w:val="0"/>
          <w:sz w:val="28"/>
          <w:szCs w:val="28"/>
        </w:rPr>
        <w:t>La c</w:t>
      </w:r>
      <w:r w:rsidR="00E36D15" w:rsidRPr="00646568">
        <w:rPr>
          <w:b w:val="0"/>
          <w:sz w:val="28"/>
          <w:szCs w:val="28"/>
        </w:rPr>
        <w:t>omunidad</w:t>
      </w:r>
      <w:bookmarkEnd w:id="858"/>
      <w:r w:rsidR="00E36D15" w:rsidRPr="00646568">
        <w:rPr>
          <w:b w:val="0"/>
          <w:sz w:val="28"/>
          <w:szCs w:val="28"/>
        </w:rPr>
        <w:t xml:space="preserve"> </w:t>
      </w:r>
      <w:del w:id="861" w:author="Nahuel Defossé" w:date="2017-12-09T20:07:00Z">
        <w:r w:rsidR="00E36D15" w:rsidRPr="00646568" w:rsidDel="008D3897">
          <w:rPr>
            <w:b w:val="0"/>
            <w:sz w:val="28"/>
            <w:szCs w:val="28"/>
          </w:rPr>
          <w:delText>formada a su alrededor</w:delText>
        </w:r>
        <w:r w:rsidR="009E0758" w:rsidRPr="00646568" w:rsidDel="008D3897">
          <w:rPr>
            <w:b w:val="0"/>
            <w:sz w:val="28"/>
            <w:szCs w:val="28"/>
          </w:rPr>
          <w:delText xml:space="preserve"> y la generación de</w:delText>
        </w:r>
        <w:r w:rsidR="009E0758" w:rsidRPr="00E36D15" w:rsidDel="008D3897">
          <w:rPr>
            <w:sz w:val="28"/>
            <w:szCs w:val="28"/>
          </w:rPr>
          <w:delText xml:space="preserve"> </w:delText>
        </w:r>
        <w:r w:rsidR="009E0758" w:rsidRPr="00646568" w:rsidDel="008D3897">
          <w:rPr>
            <w:b w:val="0"/>
            <w:sz w:val="28"/>
            <w:szCs w:val="28"/>
          </w:rPr>
          <w:delText xml:space="preserve">habilidades </w:delText>
        </w:r>
        <w:r w:rsidR="009E0758" w:rsidRPr="00E36D15" w:rsidDel="008D3897">
          <w:rPr>
            <w:b w:val="0"/>
            <w:sz w:val="28"/>
            <w:szCs w:val="28"/>
          </w:rPr>
          <w:delText>compartidas</w:delText>
        </w:r>
      </w:del>
    </w:p>
    <w:p w14:paraId="787751BD" w14:textId="77777777" w:rsidR="00E36D15" w:rsidRPr="009E0758" w:rsidRDefault="00E36D15" w:rsidP="009E0758">
      <w:pPr>
        <w:rPr>
          <w:rFonts w:ascii="Arial" w:hAnsi="Arial" w:cs="Arial"/>
          <w:b/>
          <w:sz w:val="24"/>
          <w:szCs w:val="24"/>
        </w:rPr>
      </w:pPr>
    </w:p>
    <w:p w14:paraId="1487ACE9" w14:textId="77777777" w:rsidR="009E0758" w:rsidRDefault="009E0758" w:rsidP="009E0758">
      <w:pPr>
        <w:rPr>
          <w:rFonts w:ascii="Arial" w:hAnsi="Arial" w:cs="Arial"/>
          <w:sz w:val="24"/>
          <w:szCs w:val="24"/>
        </w:rPr>
      </w:pPr>
      <w:commentRangeStart w:id="862"/>
      <w:r w:rsidRPr="009E0758">
        <w:rPr>
          <w:rFonts w:ascii="Arial" w:hAnsi="Arial" w:cs="Arial"/>
          <w:sz w:val="24"/>
          <w:szCs w:val="24"/>
        </w:rPr>
        <w:t>La comunidad Arduino se desarrolla y enriquece a partir del trabajo con la placa, de la experimentación, de la producción de conocimiento en torno a ella, y estas habilidades se comparten dentro de la comunidad, pudiendo cualquier persona tener acceso a ellas.</w:t>
      </w:r>
      <w:commentRangeEnd w:id="862"/>
      <w:r w:rsidR="008D3897">
        <w:rPr>
          <w:rStyle w:val="Refdecomentario"/>
        </w:rPr>
        <w:commentReference w:id="862"/>
      </w:r>
    </w:p>
    <w:p w14:paraId="4DA8D83E" w14:textId="77777777" w:rsidR="00C13867" w:rsidRDefault="00C13867" w:rsidP="00C13867">
      <w:pPr>
        <w:rPr>
          <w:ins w:id="863" w:author="Agustin Schlapp" w:date="2017-12-21T20:16:00Z"/>
          <w:rFonts w:ascii="Arial" w:hAnsi="Arial" w:cs="Arial"/>
          <w:sz w:val="24"/>
          <w:szCs w:val="24"/>
        </w:rPr>
      </w:pPr>
      <w:ins w:id="864" w:author="Agustin Schlapp" w:date="2017-12-21T20:16:00Z">
        <w:r w:rsidRPr="00C13867">
          <w:rPr>
            <w:rFonts w:ascii="Arial" w:hAnsi="Arial" w:cs="Arial"/>
            <w:sz w:val="24"/>
            <w:szCs w:val="24"/>
            <w:rPrChange w:id="865" w:author="Agustin Schlapp" w:date="2017-12-21T20:17:00Z">
              <w:rPr>
                <w:rFonts w:ascii="Arial" w:hAnsi="Arial" w:cs="Arial"/>
                <w:sz w:val="24"/>
                <w:szCs w:val="24"/>
                <w:highlight w:val="yellow"/>
              </w:rPr>
            </w:rPrChange>
          </w:rPr>
          <w:t>La página principal de Arduino da soporte por medio de secciones y dedica un blog histórico con novedades y proyectos que se encuentran en desarrollo.</w:t>
        </w:r>
        <w:r>
          <w:rPr>
            <w:rFonts w:ascii="Arial" w:hAnsi="Arial" w:cs="Arial"/>
            <w:sz w:val="24"/>
            <w:szCs w:val="24"/>
          </w:rPr>
          <w:t xml:space="preserve"> </w:t>
        </w:r>
      </w:ins>
    </w:p>
    <w:p w14:paraId="617CB310" w14:textId="77777777" w:rsidR="00C13867" w:rsidRDefault="00C13867" w:rsidP="00C13867">
      <w:pPr>
        <w:rPr>
          <w:ins w:id="866" w:author="Agustin Schlapp" w:date="2017-12-21T20:16:00Z"/>
          <w:rFonts w:ascii="Arial" w:hAnsi="Arial" w:cs="Arial"/>
          <w:sz w:val="24"/>
          <w:szCs w:val="24"/>
        </w:rPr>
      </w:pPr>
    </w:p>
    <w:p w14:paraId="07EE6646" w14:textId="632160C5" w:rsidR="00C13867" w:rsidRPr="00C13867" w:rsidRDefault="00C13867" w:rsidP="00C13867">
      <w:pPr>
        <w:rPr>
          <w:ins w:id="867" w:author="Agustin Schlapp" w:date="2017-12-21T20:16:00Z"/>
          <w:rFonts w:ascii="Arial" w:hAnsi="Arial" w:cs="Arial"/>
          <w:sz w:val="24"/>
          <w:szCs w:val="24"/>
          <w:rPrChange w:id="868" w:author="Agustin Schlapp" w:date="2017-12-21T20:17:00Z">
            <w:rPr>
              <w:ins w:id="869" w:author="Agustin Schlapp" w:date="2017-12-21T20:16:00Z"/>
              <w:highlight w:val="yellow"/>
            </w:rPr>
          </w:rPrChange>
        </w:rPr>
      </w:pPr>
      <w:ins w:id="870" w:author="Agustin Schlapp" w:date="2017-12-21T20:17:00Z">
        <w:r w:rsidRPr="00C13867">
          <w:rPr>
            <w:rFonts w:ascii="Arial" w:hAnsi="Arial" w:cs="Arial"/>
            <w:sz w:val="24"/>
            <w:szCs w:val="24"/>
          </w:rPr>
          <w:t>Además,</w:t>
        </w:r>
      </w:ins>
      <w:ins w:id="871" w:author="Agustin Schlapp" w:date="2017-12-21T20:16:00Z">
        <w:r w:rsidRPr="00C13867">
          <w:rPr>
            <w:rFonts w:ascii="Arial" w:hAnsi="Arial" w:cs="Arial"/>
            <w:sz w:val="24"/>
            <w:szCs w:val="24"/>
            <w:rPrChange w:id="872" w:author="Agustin Schlapp" w:date="2017-12-21T20:17:00Z">
              <w:rPr>
                <w:highlight w:val="yellow"/>
              </w:rPr>
            </w:rPrChange>
          </w:rPr>
          <w:t xml:space="preserve"> se crean sitios como Arduino playground</w:t>
        </w:r>
      </w:ins>
      <w:ins w:id="873" w:author="Agustin Schlapp" w:date="2017-12-21T20:18:00Z">
        <w:r>
          <w:rPr>
            <w:rFonts w:ascii="Arial" w:hAnsi="Arial" w:cs="Arial"/>
            <w:sz w:val="24"/>
            <w:szCs w:val="24"/>
          </w:rPr>
          <w:t xml:space="preserve"> </w:t>
        </w:r>
      </w:ins>
      <w:ins w:id="874" w:author="Agustin Schlapp" w:date="2017-12-21T20:16:00Z">
        <w:r w:rsidRPr="00C13867">
          <w:rPr>
            <w:rFonts w:ascii="Arial" w:hAnsi="Arial" w:cs="Arial"/>
            <w:sz w:val="24"/>
            <w:szCs w:val="24"/>
            <w:rPrChange w:id="875" w:author="Agustin Schlapp" w:date="2017-12-21T20:17:00Z">
              <w:rPr>
                <w:highlight w:val="yellow"/>
              </w:rPr>
            </w:rPrChange>
          </w:rPr>
          <w:t>(</w:t>
        </w:r>
        <w:r w:rsidRPr="00C13867">
          <w:rPr>
            <w:rFonts w:ascii="Arial" w:hAnsi="Arial" w:cs="Arial"/>
            <w:sz w:val="24"/>
            <w:szCs w:val="24"/>
            <w:rPrChange w:id="876" w:author="Agustin Schlapp" w:date="2017-12-21T20:17:00Z">
              <w:rPr/>
            </w:rPrChange>
          </w:rPr>
          <w:fldChar w:fldCharType="begin"/>
        </w:r>
        <w:r w:rsidRPr="00C13867">
          <w:rPr>
            <w:rFonts w:ascii="Arial" w:hAnsi="Arial" w:cs="Arial"/>
            <w:sz w:val="24"/>
            <w:szCs w:val="24"/>
            <w:rPrChange w:id="877" w:author="Agustin Schlapp" w:date="2017-12-21T20:17:00Z">
              <w:rPr/>
            </w:rPrChange>
          </w:rPr>
          <w:instrText xml:space="preserve"> HYPERLINK "http://playground.arduino.cc/" </w:instrText>
        </w:r>
        <w:r w:rsidRPr="00C13867">
          <w:rPr>
            <w:rFonts w:ascii="Arial" w:hAnsi="Arial" w:cs="Arial"/>
            <w:sz w:val="24"/>
            <w:szCs w:val="24"/>
            <w:rPrChange w:id="878" w:author="Agustin Schlapp" w:date="2017-12-21T20:17:00Z">
              <w:rPr/>
            </w:rPrChange>
          </w:rPr>
          <w:fldChar w:fldCharType="separate"/>
        </w:r>
        <w:r w:rsidRPr="00C13867">
          <w:rPr>
            <w:rFonts w:ascii="Arial" w:hAnsi="Arial" w:cs="Arial"/>
            <w:sz w:val="24"/>
            <w:szCs w:val="24"/>
            <w:rPrChange w:id="879" w:author="Agustin Schlapp" w:date="2017-12-21T20:17:00Z">
              <w:rPr>
                <w:rStyle w:val="Hipervnculo"/>
              </w:rPr>
            </w:rPrChange>
          </w:rPr>
          <w:t>http://playground.arduino.cc/</w:t>
        </w:r>
        <w:r w:rsidRPr="00C13867">
          <w:rPr>
            <w:rFonts w:ascii="Arial" w:hAnsi="Arial" w:cs="Arial"/>
            <w:sz w:val="24"/>
            <w:szCs w:val="24"/>
            <w:rPrChange w:id="880" w:author="Agustin Schlapp" w:date="2017-12-21T20:17:00Z">
              <w:rPr/>
            </w:rPrChange>
          </w:rPr>
          <w:fldChar w:fldCharType="end"/>
        </w:r>
        <w:r w:rsidRPr="00C13867">
          <w:rPr>
            <w:rFonts w:ascii="Arial" w:hAnsi="Arial" w:cs="Arial"/>
            <w:sz w:val="24"/>
            <w:szCs w:val="24"/>
            <w:rPrChange w:id="881" w:author="Agustin Schlapp" w:date="2017-12-21T20:17:00Z">
              <w:rPr/>
            </w:rPrChange>
          </w:rPr>
          <w:t xml:space="preserve">) </w:t>
        </w:r>
        <w:r w:rsidRPr="00C13867">
          <w:rPr>
            <w:rFonts w:ascii="Arial" w:hAnsi="Arial" w:cs="Arial"/>
            <w:sz w:val="24"/>
            <w:szCs w:val="24"/>
            <w:rPrChange w:id="882" w:author="Agustin Schlapp" w:date="2017-12-21T20:17:00Z">
              <w:rPr>
                <w:highlight w:val="yellow"/>
              </w:rPr>
            </w:rPrChange>
          </w:rPr>
          <w:t>que es un</w:t>
        </w:r>
      </w:ins>
      <w:ins w:id="883" w:author="Agustin Schlapp" w:date="2017-12-21T20:18:00Z">
        <w:r>
          <w:rPr>
            <w:rFonts w:ascii="Arial" w:hAnsi="Arial" w:cs="Arial"/>
            <w:sz w:val="24"/>
            <w:szCs w:val="24"/>
          </w:rPr>
          <w:t>a</w:t>
        </w:r>
      </w:ins>
      <w:ins w:id="884" w:author="Agustin Schlapp" w:date="2017-12-21T20:16:00Z">
        <w:r w:rsidRPr="00C13867">
          <w:rPr>
            <w:rFonts w:ascii="Arial" w:hAnsi="Arial" w:cs="Arial"/>
            <w:sz w:val="24"/>
            <w:szCs w:val="24"/>
            <w:rPrChange w:id="885" w:author="Agustin Schlapp" w:date="2017-12-21T20:17:00Z">
              <w:rPr>
                <w:highlight w:val="yellow"/>
              </w:rPr>
            </w:rPrChange>
          </w:rPr>
          <w:t xml:space="preserve"> wiki donde todos los usuarios de Arduino pueden contribuir. Es el lugar donde publicar y compartir código, diagramas de circuitos, guías, manuales, cursos. Es la base de datos de conocimiento de la comunidad de Arduino. Este sitio a su vez tiene soporte a distintos lenguajes como el español (</w:t>
        </w:r>
        <w:r w:rsidRPr="00C13867">
          <w:rPr>
            <w:rFonts w:ascii="Arial" w:hAnsi="Arial" w:cs="Arial"/>
            <w:sz w:val="24"/>
            <w:szCs w:val="24"/>
            <w:rPrChange w:id="886" w:author="Agustin Schlapp" w:date="2017-12-21T20:17:00Z">
              <w:rPr>
                <w:highlight w:val="yellow"/>
              </w:rPr>
            </w:rPrChange>
          </w:rPr>
          <w:fldChar w:fldCharType="begin"/>
        </w:r>
        <w:r w:rsidRPr="00C13867">
          <w:rPr>
            <w:rFonts w:ascii="Arial" w:hAnsi="Arial" w:cs="Arial"/>
            <w:sz w:val="24"/>
            <w:szCs w:val="24"/>
            <w:rPrChange w:id="887" w:author="Agustin Schlapp" w:date="2017-12-21T20:17:00Z">
              <w:rPr>
                <w:highlight w:val="yellow"/>
              </w:rPr>
            </w:rPrChange>
          </w:rPr>
          <w:instrText xml:space="preserve"> HYPERLINK "https://playground.arduino.cc/Es/Es" </w:instrText>
        </w:r>
        <w:r w:rsidRPr="00C13867">
          <w:rPr>
            <w:rFonts w:ascii="Arial" w:hAnsi="Arial" w:cs="Arial"/>
            <w:sz w:val="24"/>
            <w:szCs w:val="24"/>
            <w:rPrChange w:id="888" w:author="Agustin Schlapp" w:date="2017-12-21T20:17:00Z">
              <w:rPr>
                <w:highlight w:val="yellow"/>
              </w:rPr>
            </w:rPrChange>
          </w:rPr>
          <w:fldChar w:fldCharType="separate"/>
        </w:r>
        <w:r w:rsidRPr="00C13867">
          <w:rPr>
            <w:rFonts w:ascii="Arial" w:hAnsi="Arial" w:cs="Arial"/>
            <w:sz w:val="24"/>
            <w:szCs w:val="24"/>
            <w:rPrChange w:id="889" w:author="Agustin Schlapp" w:date="2017-12-21T20:17:00Z">
              <w:rPr>
                <w:rStyle w:val="Hipervnculo"/>
                <w:highlight w:val="yellow"/>
              </w:rPr>
            </w:rPrChange>
          </w:rPr>
          <w:t>https://playground.arduino.cc/Es/Es</w:t>
        </w:r>
        <w:r w:rsidRPr="00C13867">
          <w:rPr>
            <w:rFonts w:ascii="Arial" w:hAnsi="Arial" w:cs="Arial"/>
            <w:sz w:val="24"/>
            <w:szCs w:val="24"/>
            <w:rPrChange w:id="890" w:author="Agustin Schlapp" w:date="2017-12-21T20:17:00Z">
              <w:rPr>
                <w:highlight w:val="yellow"/>
              </w:rPr>
            </w:rPrChange>
          </w:rPr>
          <w:fldChar w:fldCharType="end"/>
        </w:r>
        <w:r w:rsidRPr="00C13867">
          <w:rPr>
            <w:rFonts w:ascii="Arial" w:hAnsi="Arial" w:cs="Arial"/>
            <w:sz w:val="24"/>
            <w:szCs w:val="24"/>
            <w:rPrChange w:id="891" w:author="Agustin Schlapp" w:date="2017-12-21T20:17:00Z">
              <w:rPr>
                <w:highlight w:val="yellow"/>
              </w:rPr>
            </w:rPrChange>
          </w:rPr>
          <w:t>).</w:t>
        </w:r>
      </w:ins>
    </w:p>
    <w:p w14:paraId="3BBEDEDB" w14:textId="4E89EAFE" w:rsidR="00C13867" w:rsidRDefault="00C13867" w:rsidP="00C13867">
      <w:pPr>
        <w:rPr>
          <w:ins w:id="892" w:author="Agustin Schlapp" w:date="2017-12-21T20:17:00Z"/>
          <w:rFonts w:ascii="Arial" w:hAnsi="Arial" w:cs="Arial"/>
          <w:sz w:val="24"/>
          <w:szCs w:val="24"/>
        </w:rPr>
      </w:pPr>
      <w:ins w:id="893" w:author="Agustin Schlapp" w:date="2017-12-21T20:16:00Z">
        <w:r w:rsidRPr="00C13867">
          <w:rPr>
            <w:rFonts w:ascii="Arial" w:hAnsi="Arial" w:cs="Arial"/>
            <w:sz w:val="24"/>
            <w:szCs w:val="24"/>
            <w:rPrChange w:id="894" w:author="Agustin Schlapp" w:date="2017-12-21T20:17:00Z">
              <w:rPr>
                <w:highlight w:val="yellow"/>
              </w:rPr>
            </w:rPrChange>
          </w:rPr>
          <w:t xml:space="preserve">Por otro </w:t>
        </w:r>
      </w:ins>
      <w:ins w:id="895" w:author="Agustin Schlapp" w:date="2017-12-21T20:17:00Z">
        <w:r w:rsidRPr="00C13867">
          <w:rPr>
            <w:rFonts w:ascii="Arial" w:hAnsi="Arial" w:cs="Arial"/>
            <w:sz w:val="24"/>
            <w:szCs w:val="24"/>
          </w:rPr>
          <w:t>lado,</w:t>
        </w:r>
      </w:ins>
      <w:ins w:id="896" w:author="Agustin Schlapp" w:date="2017-12-21T20:16:00Z">
        <w:r w:rsidRPr="00C13867">
          <w:rPr>
            <w:rFonts w:ascii="Arial" w:hAnsi="Arial" w:cs="Arial"/>
            <w:sz w:val="24"/>
            <w:szCs w:val="24"/>
            <w:rPrChange w:id="897" w:author="Agustin Schlapp" w:date="2017-12-21T20:17:00Z">
              <w:rPr>
                <w:highlight w:val="yellow"/>
              </w:rPr>
            </w:rPrChange>
          </w:rPr>
          <w:t xml:space="preserve"> existe Arduino Hub, un lugar donde se comparten los proyectos, dando los distintos pasos para reproducirlo. </w:t>
        </w:r>
      </w:ins>
    </w:p>
    <w:p w14:paraId="1C08E333" w14:textId="77777777" w:rsidR="00C13867" w:rsidRPr="00C13867" w:rsidRDefault="00C13867" w:rsidP="00C13867">
      <w:pPr>
        <w:rPr>
          <w:ins w:id="898" w:author="Agustin Schlapp" w:date="2017-12-21T20:16:00Z"/>
          <w:rFonts w:ascii="Arial" w:hAnsi="Arial" w:cs="Arial"/>
          <w:sz w:val="24"/>
          <w:szCs w:val="24"/>
          <w:rPrChange w:id="899" w:author="Agustin Schlapp" w:date="2017-12-21T20:17:00Z">
            <w:rPr>
              <w:ins w:id="900" w:author="Agustin Schlapp" w:date="2017-12-21T20:16:00Z"/>
              <w:highlight w:val="yellow"/>
            </w:rPr>
          </w:rPrChange>
        </w:rPr>
      </w:pPr>
    </w:p>
    <w:p w14:paraId="24784A6E" w14:textId="77777777" w:rsidR="00C13867" w:rsidRPr="00C13867" w:rsidRDefault="00C13867" w:rsidP="00C13867">
      <w:pPr>
        <w:rPr>
          <w:ins w:id="901" w:author="Agustin Schlapp" w:date="2017-12-21T20:16:00Z"/>
          <w:rFonts w:ascii="Arial" w:hAnsi="Arial" w:cs="Arial"/>
          <w:sz w:val="24"/>
          <w:szCs w:val="24"/>
          <w:rPrChange w:id="902" w:author="Agustin Schlapp" w:date="2017-12-21T20:17:00Z">
            <w:rPr>
              <w:ins w:id="903" w:author="Agustin Schlapp" w:date="2017-12-21T20:16:00Z"/>
              <w:highlight w:val="yellow"/>
            </w:rPr>
          </w:rPrChange>
        </w:rPr>
      </w:pPr>
      <w:ins w:id="904" w:author="Agustin Schlapp" w:date="2017-12-21T20:16:00Z">
        <w:r w:rsidRPr="00C13867">
          <w:rPr>
            <w:rFonts w:ascii="Arial" w:hAnsi="Arial" w:cs="Arial"/>
            <w:sz w:val="24"/>
            <w:szCs w:val="24"/>
            <w:rPrChange w:id="905" w:author="Agustin Schlapp" w:date="2017-12-21T20:17:00Z">
              <w:rPr>
                <w:highlight w:val="yellow"/>
              </w:rPr>
            </w:rPrChange>
          </w:rPr>
          <w:t>El manifiesto de la comunidad Arduino dice (traducción al español):</w:t>
        </w:r>
      </w:ins>
    </w:p>
    <w:p w14:paraId="35CC33C1" w14:textId="77777777" w:rsidR="00C13867" w:rsidRPr="00C13867" w:rsidRDefault="00C13867" w:rsidP="00C13867">
      <w:pPr>
        <w:rPr>
          <w:ins w:id="906" w:author="Agustin Schlapp" w:date="2017-12-21T20:16:00Z"/>
          <w:rFonts w:ascii="Arial" w:hAnsi="Arial" w:cs="Arial"/>
          <w:sz w:val="24"/>
          <w:szCs w:val="24"/>
          <w:rPrChange w:id="907" w:author="Agustin Schlapp" w:date="2017-12-21T20:17:00Z">
            <w:rPr>
              <w:ins w:id="908" w:author="Agustin Schlapp" w:date="2017-12-21T20:16:00Z"/>
              <w:highlight w:val="yellow"/>
            </w:rPr>
          </w:rPrChange>
        </w:rPr>
      </w:pPr>
    </w:p>
    <w:p w14:paraId="75EA4C20" w14:textId="77777777" w:rsidR="00C13867" w:rsidRPr="00C13867" w:rsidRDefault="00C13867" w:rsidP="00C13867">
      <w:pPr>
        <w:rPr>
          <w:ins w:id="909" w:author="Agustin Schlapp" w:date="2017-12-21T20:16:00Z"/>
          <w:rFonts w:ascii="Arial" w:hAnsi="Arial" w:cs="Arial"/>
          <w:sz w:val="24"/>
          <w:szCs w:val="24"/>
          <w:rPrChange w:id="910" w:author="Agustin Schlapp" w:date="2017-12-21T20:17:00Z">
            <w:rPr>
              <w:ins w:id="911" w:author="Agustin Schlapp" w:date="2017-12-21T20:16:00Z"/>
              <w:highlight w:val="yellow"/>
            </w:rPr>
          </w:rPrChange>
        </w:rPr>
      </w:pPr>
      <w:ins w:id="912" w:author="Agustin Schlapp" w:date="2017-12-21T20:16:00Z">
        <w:r w:rsidRPr="00C13867">
          <w:rPr>
            <w:rFonts w:ascii="Arial" w:hAnsi="Arial" w:cs="Arial"/>
            <w:sz w:val="24"/>
            <w:szCs w:val="24"/>
            <w:rPrChange w:id="913" w:author="Agustin Schlapp" w:date="2017-12-21T20:17:00Z">
              <w:rPr>
                <w:highlight w:val="yellow"/>
              </w:rPr>
            </w:rPrChange>
          </w:rPr>
          <w:t xml:space="preserve">“Apoyar al ecosistema de hardware y software de open source Arduino, haciendo que los productos electrónicos sean abiertos y participativos. </w:t>
        </w:r>
      </w:ins>
    </w:p>
    <w:p w14:paraId="38775FBC" w14:textId="77777777" w:rsidR="00C13867" w:rsidRPr="00C13867" w:rsidRDefault="00C13867" w:rsidP="00C13867">
      <w:pPr>
        <w:rPr>
          <w:ins w:id="914" w:author="Agustin Schlapp" w:date="2017-12-21T20:16:00Z"/>
          <w:rFonts w:ascii="Arial" w:hAnsi="Arial" w:cs="Arial"/>
          <w:sz w:val="24"/>
          <w:szCs w:val="24"/>
          <w:rPrChange w:id="915" w:author="Agustin Schlapp" w:date="2017-12-21T20:17:00Z">
            <w:rPr>
              <w:ins w:id="916" w:author="Agustin Schlapp" w:date="2017-12-21T20:16:00Z"/>
              <w:highlight w:val="yellow"/>
            </w:rPr>
          </w:rPrChange>
        </w:rPr>
      </w:pPr>
      <w:ins w:id="917" w:author="Agustin Schlapp" w:date="2017-12-21T20:16:00Z">
        <w:r w:rsidRPr="00C13867">
          <w:rPr>
            <w:rFonts w:ascii="Arial" w:hAnsi="Arial" w:cs="Arial"/>
            <w:sz w:val="24"/>
            <w:szCs w:val="24"/>
            <w:rPrChange w:id="918" w:author="Agustin Schlapp" w:date="2017-12-21T20:17:00Z">
              <w:rPr>
                <w:highlight w:val="yellow"/>
              </w:rPr>
            </w:rPrChange>
          </w:rPr>
          <w:t xml:space="preserve">Servir como un evangelista para Arduino, expandir el ecosistema de código abierto a estudiantes, fabricantes, desarrolladores, diseñadores, ingenieros y empresas dentro de sus comunidades locales. </w:t>
        </w:r>
      </w:ins>
    </w:p>
    <w:p w14:paraId="340113D4" w14:textId="4A6C3D94" w:rsidR="00E36D15" w:rsidRDefault="00C13867" w:rsidP="00C13867">
      <w:pPr>
        <w:rPr>
          <w:ins w:id="919" w:author="Agustin Schlapp" w:date="2017-12-21T20:22:00Z"/>
          <w:rFonts w:ascii="Arial" w:hAnsi="Arial" w:cs="Arial"/>
          <w:sz w:val="24"/>
          <w:szCs w:val="24"/>
        </w:rPr>
      </w:pPr>
      <w:ins w:id="920" w:author="Agustin Schlapp" w:date="2017-12-21T20:16:00Z">
        <w:r w:rsidRPr="00C13867">
          <w:rPr>
            <w:rFonts w:ascii="Arial" w:hAnsi="Arial" w:cs="Arial"/>
            <w:sz w:val="24"/>
            <w:szCs w:val="24"/>
            <w:rPrChange w:id="921" w:author="Agustin Schlapp" w:date="2017-12-21T20:17:00Z">
              <w:rPr>
                <w:highlight w:val="yellow"/>
              </w:rPr>
            </w:rPrChange>
          </w:rPr>
          <w:t>Construir una red global de comunidades que diseñen y codifiquen proyectos, intercambien ideas, organicen actividades de colaboración y dicten cursos oficiales de Arduino, independientemente de su edad, sexo, idioma y capacidad técnica”</w:t>
        </w:r>
      </w:ins>
      <w:ins w:id="922" w:author="Agustin Schlapp" w:date="2017-12-21T20:19:00Z">
        <w:r w:rsidR="004A650B">
          <w:rPr>
            <w:rStyle w:val="Refdenotaalpie"/>
            <w:rFonts w:ascii="Arial" w:hAnsi="Arial" w:cs="Arial"/>
            <w:sz w:val="24"/>
            <w:szCs w:val="24"/>
          </w:rPr>
          <w:footnoteReference w:id="6"/>
        </w:r>
      </w:ins>
    </w:p>
    <w:p w14:paraId="35833061" w14:textId="77777777" w:rsidR="004A650B" w:rsidRDefault="004A650B" w:rsidP="00C13867">
      <w:pPr>
        <w:rPr>
          <w:ins w:id="924" w:author="Agustin Schlapp" w:date="2017-12-21T20:20:00Z"/>
          <w:rFonts w:ascii="Arial" w:hAnsi="Arial" w:cs="Arial"/>
          <w:sz w:val="24"/>
          <w:szCs w:val="24"/>
        </w:rPr>
      </w:pPr>
    </w:p>
    <w:p w14:paraId="17B4C636" w14:textId="016F4041" w:rsidR="004A650B" w:rsidRDefault="004A650B" w:rsidP="00C13867">
      <w:pPr>
        <w:rPr>
          <w:ins w:id="925" w:author="Agustin Schlapp" w:date="2017-12-21T20:21:00Z"/>
          <w:rFonts w:ascii="Arial" w:hAnsi="Arial" w:cs="Arial"/>
          <w:sz w:val="24"/>
          <w:szCs w:val="24"/>
        </w:rPr>
      </w:pPr>
      <w:ins w:id="926" w:author="Agustin Schlapp" w:date="2017-12-21T20:20:00Z">
        <w:r>
          <w:rPr>
            <w:rFonts w:ascii="Arial" w:hAnsi="Arial" w:cs="Arial"/>
            <w:sz w:val="24"/>
            <w:szCs w:val="24"/>
          </w:rPr>
          <w:t xml:space="preserve">La siguiente </w:t>
        </w:r>
      </w:ins>
      <w:ins w:id="927" w:author="Agustin Schlapp" w:date="2017-12-21T20:21:00Z">
        <w:r>
          <w:rPr>
            <w:rFonts w:ascii="Arial" w:hAnsi="Arial" w:cs="Arial"/>
            <w:sz w:val="24"/>
            <w:szCs w:val="24"/>
          </w:rPr>
          <w:t>imagen (</w:t>
        </w:r>
      </w:ins>
      <w:r w:rsidR="00111E24">
        <w:rPr>
          <w:rFonts w:ascii="Arial" w:hAnsi="Arial" w:cs="Arial"/>
          <w:sz w:val="24"/>
          <w:szCs w:val="24"/>
        </w:rPr>
        <w:fldChar w:fldCharType="begin"/>
      </w:r>
      <w:r w:rsidR="00111E24">
        <w:rPr>
          <w:rFonts w:ascii="Arial" w:hAnsi="Arial" w:cs="Arial"/>
          <w:sz w:val="24"/>
          <w:szCs w:val="24"/>
        </w:rPr>
        <w:instrText xml:space="preserve"> REF _Ref502097256 \h </w:instrText>
      </w:r>
      <w:r w:rsidR="00111E24">
        <w:rPr>
          <w:rFonts w:ascii="Arial" w:hAnsi="Arial" w:cs="Arial"/>
          <w:sz w:val="24"/>
          <w:szCs w:val="24"/>
        </w:rPr>
      </w:r>
      <w:r w:rsidR="00111E24">
        <w:rPr>
          <w:rFonts w:ascii="Arial" w:hAnsi="Arial" w:cs="Arial"/>
          <w:sz w:val="24"/>
          <w:szCs w:val="24"/>
        </w:rPr>
        <w:fldChar w:fldCharType="separate"/>
      </w:r>
      <w:ins w:id="928" w:author="Agustin Schlapp" w:date="2017-12-21T20:22:00Z">
        <w:r w:rsidR="00111E24">
          <w:t xml:space="preserve">Ilustración </w:t>
        </w:r>
      </w:ins>
      <w:r w:rsidR="00111E24">
        <w:rPr>
          <w:noProof/>
        </w:rPr>
        <w:t>16</w:t>
      </w:r>
      <w:ins w:id="929" w:author="Agustin Schlapp" w:date="2017-12-21T20:22:00Z">
        <w:r w:rsidR="00111E24">
          <w:t xml:space="preserve"> - Logotipo comunidad open-source de Arduino</w:t>
        </w:r>
      </w:ins>
      <w:r w:rsidR="00111E24">
        <w:rPr>
          <w:rFonts w:ascii="Arial" w:hAnsi="Arial" w:cs="Arial"/>
          <w:sz w:val="24"/>
          <w:szCs w:val="24"/>
        </w:rPr>
        <w:fldChar w:fldCharType="end"/>
      </w:r>
      <w:ins w:id="930" w:author="Agustin Schlapp" w:date="2017-12-21T20:21:00Z">
        <w:r>
          <w:rPr>
            <w:rFonts w:ascii="Arial" w:hAnsi="Arial" w:cs="Arial"/>
            <w:sz w:val="24"/>
            <w:szCs w:val="24"/>
          </w:rPr>
          <w:t>) muestra el logotipo oficial de la comunidad open-source de Arduino.</w:t>
        </w:r>
      </w:ins>
    </w:p>
    <w:p w14:paraId="56CC0925" w14:textId="77777777" w:rsidR="004A650B" w:rsidRDefault="004A650B">
      <w:pPr>
        <w:rPr>
          <w:ins w:id="931" w:author="Agustin Schlapp" w:date="2017-12-21T20:21:00Z"/>
          <w:rFonts w:ascii="Arial" w:hAnsi="Arial" w:cs="Arial"/>
          <w:sz w:val="24"/>
          <w:szCs w:val="24"/>
        </w:rPr>
      </w:pPr>
      <w:ins w:id="932" w:author="Agustin Schlapp" w:date="2017-12-21T20:21:00Z">
        <w:r>
          <w:rPr>
            <w:rFonts w:ascii="Arial" w:hAnsi="Arial" w:cs="Arial"/>
            <w:sz w:val="24"/>
            <w:szCs w:val="24"/>
          </w:rPr>
          <w:br w:type="page"/>
        </w:r>
      </w:ins>
    </w:p>
    <w:p w14:paraId="62E68551" w14:textId="77777777" w:rsidR="004A650B" w:rsidRDefault="004A650B">
      <w:pPr>
        <w:keepNext/>
        <w:jc w:val="center"/>
        <w:rPr>
          <w:ins w:id="933" w:author="Agustin Schlapp" w:date="2017-12-21T20:22:00Z"/>
        </w:rPr>
        <w:pPrChange w:id="934" w:author="Agustin Schlapp" w:date="2017-12-21T20:22:00Z">
          <w:pPr>
            <w:jc w:val="center"/>
          </w:pPr>
        </w:pPrChange>
      </w:pPr>
      <w:ins w:id="935" w:author="Agustin Schlapp" w:date="2017-12-21T20:21:00Z">
        <w:r>
          <w:rPr>
            <w:noProof/>
            <w:lang w:val="en-US" w:eastAsia="en-US"/>
          </w:rPr>
          <w:lastRenderedPageBreak/>
          <w:drawing>
            <wp:inline distT="0" distB="0" distL="0" distR="0" wp14:anchorId="6CF8DAAA" wp14:editId="1AC6D9B1">
              <wp:extent cx="2590800" cy="1140317"/>
              <wp:effectExtent l="0" t="0" r="0" b="3175"/>
              <wp:docPr id="245" name="Imagen 245" descr="ArduinoCommunityLogo_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CommunityLogo_EP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95896" cy="1142560"/>
                      </a:xfrm>
                      <a:prstGeom prst="rect">
                        <a:avLst/>
                      </a:prstGeom>
                      <a:noFill/>
                      <a:ln>
                        <a:noFill/>
                      </a:ln>
                    </pic:spPr>
                  </pic:pic>
                </a:graphicData>
              </a:graphic>
            </wp:inline>
          </w:drawing>
        </w:r>
      </w:ins>
    </w:p>
    <w:p w14:paraId="246E5FFF" w14:textId="7BF8D147" w:rsidR="004A650B" w:rsidRPr="009E0758" w:rsidRDefault="004A650B">
      <w:pPr>
        <w:pStyle w:val="Descripcin"/>
        <w:jc w:val="center"/>
        <w:rPr>
          <w:rFonts w:ascii="Arial" w:hAnsi="Arial" w:cs="Arial"/>
          <w:sz w:val="24"/>
          <w:szCs w:val="24"/>
        </w:rPr>
        <w:pPrChange w:id="936" w:author="Agustin Schlapp" w:date="2017-12-21T20:22:00Z">
          <w:pPr/>
        </w:pPrChange>
      </w:pPr>
      <w:bookmarkStart w:id="937" w:name="_Ref502097256"/>
      <w:bookmarkStart w:id="938" w:name="_Toc502152484"/>
      <w:ins w:id="939" w:author="Agustin Schlapp" w:date="2017-12-21T20:22:00Z">
        <w:r>
          <w:t xml:space="preserve">Ilustración </w:t>
        </w:r>
        <w:r>
          <w:fldChar w:fldCharType="begin"/>
        </w:r>
        <w:r>
          <w:instrText xml:space="preserve"> SEQ Ilustración \* ARABIC </w:instrText>
        </w:r>
      </w:ins>
      <w:r>
        <w:fldChar w:fldCharType="separate"/>
      </w:r>
      <w:r w:rsidR="00393E1C">
        <w:rPr>
          <w:noProof/>
        </w:rPr>
        <w:t>16</w:t>
      </w:r>
      <w:ins w:id="940" w:author="Agustin Schlapp" w:date="2017-12-21T20:22:00Z">
        <w:r>
          <w:fldChar w:fldCharType="end"/>
        </w:r>
        <w:r>
          <w:t xml:space="preserve"> - Logotipo comunidad open-source de Arduino</w:t>
        </w:r>
      </w:ins>
      <w:bookmarkEnd w:id="937"/>
      <w:bookmarkEnd w:id="938"/>
    </w:p>
    <w:p w14:paraId="286273CC" w14:textId="34627C21" w:rsidR="009E0758" w:rsidRPr="00E36D15" w:rsidRDefault="00646568" w:rsidP="00E36D15">
      <w:pPr>
        <w:pStyle w:val="Ttulo3"/>
        <w:rPr>
          <w:b w:val="0"/>
          <w:sz w:val="28"/>
          <w:szCs w:val="28"/>
        </w:rPr>
      </w:pPr>
      <w:bookmarkStart w:id="941" w:name="_Toc502153577"/>
      <w:r>
        <w:rPr>
          <w:b w:val="0"/>
          <w:sz w:val="28"/>
          <w:szCs w:val="28"/>
        </w:rPr>
        <w:t>3.</w:t>
      </w:r>
      <w:ins w:id="942" w:author="Agustin Schlapp" w:date="2017-12-21T20:18:00Z">
        <w:r w:rsidR="004A650B">
          <w:rPr>
            <w:b w:val="0"/>
            <w:sz w:val="28"/>
            <w:szCs w:val="28"/>
          </w:rPr>
          <w:t>9</w:t>
        </w:r>
      </w:ins>
      <w:del w:id="943" w:author="Agustin Schlapp" w:date="2017-12-21T20:18:00Z">
        <w:r w:rsidDel="004A650B">
          <w:rPr>
            <w:b w:val="0"/>
            <w:sz w:val="28"/>
            <w:szCs w:val="28"/>
          </w:rPr>
          <w:delText>8</w:delText>
        </w:r>
      </w:del>
      <w:r>
        <w:rPr>
          <w:b w:val="0"/>
          <w:sz w:val="28"/>
          <w:szCs w:val="28"/>
        </w:rPr>
        <w:t xml:space="preserve">.2 </w:t>
      </w:r>
      <w:r w:rsidR="009E0758" w:rsidRPr="00E36D15">
        <w:rPr>
          <w:b w:val="0"/>
          <w:sz w:val="28"/>
          <w:szCs w:val="28"/>
        </w:rPr>
        <w:t>La sencillez del lenguaje de programación</w:t>
      </w:r>
      <w:bookmarkEnd w:id="941"/>
    </w:p>
    <w:p w14:paraId="64013365" w14:textId="77777777" w:rsidR="00E36D15" w:rsidRPr="009E0758" w:rsidRDefault="00E36D15" w:rsidP="009E0758">
      <w:pPr>
        <w:rPr>
          <w:rFonts w:ascii="Arial" w:hAnsi="Arial" w:cs="Arial"/>
          <w:b/>
          <w:sz w:val="24"/>
          <w:szCs w:val="24"/>
        </w:rPr>
      </w:pPr>
    </w:p>
    <w:p w14:paraId="1D6143B7" w14:textId="135ED418" w:rsidR="00CA1138" w:rsidRDefault="009E0758" w:rsidP="00CA1138">
      <w:pPr>
        <w:rPr>
          <w:ins w:id="944" w:author="Agustin Schlapp" w:date="2017-12-21T20:23:00Z"/>
          <w:rFonts w:ascii="Arial" w:hAnsi="Arial" w:cs="Arial"/>
          <w:sz w:val="24"/>
          <w:szCs w:val="24"/>
        </w:rPr>
      </w:pPr>
      <w:commentRangeStart w:id="945"/>
      <w:r w:rsidRPr="009E0758">
        <w:rPr>
          <w:rFonts w:ascii="Arial" w:hAnsi="Arial" w:cs="Arial"/>
          <w:sz w:val="24"/>
          <w:szCs w:val="24"/>
        </w:rPr>
        <w:t>Programar la placa es muy sencillo y accesible, y la ayuda por parte de la comunidad lo hace aún más fácil.</w:t>
      </w:r>
      <w:commentRangeEnd w:id="945"/>
      <w:r w:rsidR="008D3897">
        <w:rPr>
          <w:rStyle w:val="Refdecomentario"/>
        </w:rPr>
        <w:commentReference w:id="945"/>
      </w:r>
      <w:ins w:id="946" w:author="Agustin Schlapp" w:date="2017-12-21T20:23:00Z">
        <w:r w:rsidR="00CA1138">
          <w:rPr>
            <w:rFonts w:ascii="Arial" w:hAnsi="Arial" w:cs="Arial"/>
            <w:sz w:val="24"/>
            <w:szCs w:val="24"/>
          </w:rPr>
          <w:t xml:space="preserve"> </w:t>
        </w:r>
        <w:r w:rsidR="00CA1138" w:rsidRPr="00CA1138">
          <w:rPr>
            <w:rFonts w:ascii="Arial" w:hAnsi="Arial" w:cs="Arial"/>
            <w:sz w:val="24"/>
            <w:szCs w:val="24"/>
            <w:rPrChange w:id="947" w:author="Agustin Schlapp" w:date="2017-12-21T20:23:00Z">
              <w:rPr>
                <w:rFonts w:ascii="Arial" w:hAnsi="Arial" w:cs="Arial"/>
                <w:sz w:val="24"/>
                <w:szCs w:val="24"/>
                <w:highlight w:val="yellow"/>
              </w:rPr>
            </w:rPrChange>
          </w:rPr>
          <w:t>Como se mostró en las ilustraciones (</w:t>
        </w:r>
      </w:ins>
      <w:ins w:id="948" w:author="Agustin Schlapp" w:date="2017-12-21T20:25:00Z">
        <w:r w:rsidR="0091190B">
          <w:rPr>
            <w:rFonts w:ascii="Arial" w:hAnsi="Arial" w:cs="Arial"/>
            <w:sz w:val="24"/>
            <w:szCs w:val="24"/>
          </w:rPr>
          <w:t>Ilustraciones</w:t>
        </w:r>
      </w:ins>
      <w:ins w:id="949" w:author="Agustin Schlapp" w:date="2017-12-21T20:23:00Z">
        <w:r w:rsidR="00CA1138" w:rsidRPr="00CA1138">
          <w:rPr>
            <w:rFonts w:ascii="Arial" w:hAnsi="Arial" w:cs="Arial"/>
            <w:sz w:val="24"/>
            <w:szCs w:val="24"/>
            <w:rPrChange w:id="950" w:author="Agustin Schlapp" w:date="2017-12-21T20:23:00Z">
              <w:rPr>
                <w:rFonts w:ascii="Arial" w:hAnsi="Arial" w:cs="Arial"/>
                <w:sz w:val="24"/>
                <w:szCs w:val="24"/>
                <w:highlight w:val="yellow"/>
              </w:rPr>
            </w:rPrChange>
          </w:rPr>
          <w:t xml:space="preserve"> 1</w:t>
        </w:r>
      </w:ins>
      <w:ins w:id="951" w:author="Agustin Schlapp" w:date="2017-12-21T20:25:00Z">
        <w:r w:rsidR="0091190B">
          <w:rPr>
            <w:rFonts w:ascii="Arial" w:hAnsi="Arial" w:cs="Arial"/>
            <w:sz w:val="24"/>
            <w:szCs w:val="24"/>
          </w:rPr>
          <w:t>0</w:t>
        </w:r>
      </w:ins>
      <w:ins w:id="952" w:author="Agustin Schlapp" w:date="2017-12-21T20:23:00Z">
        <w:r w:rsidR="00CA1138" w:rsidRPr="00CA1138">
          <w:rPr>
            <w:rFonts w:ascii="Arial" w:hAnsi="Arial" w:cs="Arial"/>
            <w:sz w:val="24"/>
            <w:szCs w:val="24"/>
            <w:rPrChange w:id="953" w:author="Agustin Schlapp" w:date="2017-12-21T20:23:00Z">
              <w:rPr>
                <w:rFonts w:ascii="Arial" w:hAnsi="Arial" w:cs="Arial"/>
                <w:sz w:val="24"/>
                <w:szCs w:val="24"/>
                <w:highlight w:val="yellow"/>
              </w:rPr>
            </w:rPrChange>
          </w:rPr>
          <w:t xml:space="preserve"> y </w:t>
        </w:r>
      </w:ins>
      <w:ins w:id="954" w:author="Agustin Schlapp" w:date="2017-12-21T20:26:00Z">
        <w:r w:rsidR="0091190B">
          <w:rPr>
            <w:rFonts w:ascii="Arial" w:hAnsi="Arial" w:cs="Arial"/>
            <w:sz w:val="24"/>
            <w:szCs w:val="24"/>
          </w:rPr>
          <w:t>11</w:t>
        </w:r>
      </w:ins>
      <w:ins w:id="955" w:author="Agustin Schlapp" w:date="2017-12-21T20:23:00Z">
        <w:r w:rsidR="00CA1138" w:rsidRPr="00CA1138">
          <w:rPr>
            <w:rFonts w:ascii="Arial" w:hAnsi="Arial" w:cs="Arial"/>
            <w:sz w:val="24"/>
            <w:szCs w:val="24"/>
            <w:rPrChange w:id="956" w:author="Agustin Schlapp" w:date="2017-12-21T20:23:00Z">
              <w:rPr>
                <w:rFonts w:ascii="Arial" w:hAnsi="Arial" w:cs="Arial"/>
                <w:sz w:val="24"/>
                <w:szCs w:val="24"/>
                <w:highlight w:val="yellow"/>
              </w:rPr>
            </w:rPrChange>
          </w:rPr>
          <w:t>), podemos apreciar librerías con un alto nivel de abstracción en cuanto al acceso a bajo nivel.</w:t>
        </w:r>
        <w:r w:rsidR="00CA1138">
          <w:rPr>
            <w:rFonts w:ascii="Arial" w:hAnsi="Arial" w:cs="Arial"/>
            <w:sz w:val="24"/>
            <w:szCs w:val="24"/>
          </w:rPr>
          <w:t xml:space="preserve"> </w:t>
        </w:r>
      </w:ins>
    </w:p>
    <w:p w14:paraId="376F912F" w14:textId="77777777" w:rsidR="00CA1138" w:rsidRDefault="00CA1138" w:rsidP="00CA1138">
      <w:pPr>
        <w:rPr>
          <w:ins w:id="957" w:author="Agustin Schlapp" w:date="2017-12-21T20:23:00Z"/>
          <w:rFonts w:ascii="Arial" w:hAnsi="Arial" w:cs="Arial"/>
          <w:sz w:val="24"/>
          <w:szCs w:val="24"/>
        </w:rPr>
      </w:pPr>
    </w:p>
    <w:p w14:paraId="4E2187CC" w14:textId="34D413D4" w:rsidR="00CA1138" w:rsidRDefault="00CA1138" w:rsidP="00CA1138">
      <w:pPr>
        <w:rPr>
          <w:ins w:id="958" w:author="Agustin Schlapp" w:date="2017-12-21T20:23:00Z"/>
          <w:rFonts w:ascii="Arial" w:hAnsi="Arial" w:cs="Arial"/>
          <w:sz w:val="24"/>
          <w:szCs w:val="24"/>
        </w:rPr>
      </w:pPr>
      <w:ins w:id="959" w:author="Agustin Schlapp" w:date="2017-12-21T20:23:00Z">
        <w:r w:rsidRPr="00CA1138">
          <w:rPr>
            <w:rFonts w:ascii="Arial" w:hAnsi="Arial" w:cs="Arial"/>
            <w:sz w:val="24"/>
            <w:szCs w:val="24"/>
            <w:rPrChange w:id="960" w:author="Agustin Schlapp" w:date="2017-12-21T20:23:00Z">
              <w:rPr>
                <w:highlight w:val="yellow"/>
              </w:rPr>
            </w:rPrChange>
          </w:rPr>
          <w:t xml:space="preserve">La definición de puertos con </w:t>
        </w:r>
        <w:r w:rsidRPr="00CA1138">
          <w:rPr>
            <w:rFonts w:ascii="Arial" w:hAnsi="Arial" w:cs="Arial"/>
            <w:sz w:val="24"/>
            <w:szCs w:val="24"/>
          </w:rPr>
          <w:t>la sentencia</w:t>
        </w:r>
        <w:r w:rsidRPr="00CA1138">
          <w:rPr>
            <w:rFonts w:ascii="Arial" w:hAnsi="Arial" w:cs="Arial"/>
            <w:sz w:val="24"/>
            <w:szCs w:val="24"/>
            <w:rPrChange w:id="961" w:author="Agustin Schlapp" w:date="2017-12-21T20:23:00Z">
              <w:rPr>
                <w:highlight w:val="yellow"/>
              </w:rPr>
            </w:rPrChange>
          </w:rPr>
          <w:t xml:space="preserve"> a alto nivel, seteando los puertos del 1 al 7 en un Arduino UNO como salida sería:</w:t>
        </w:r>
      </w:ins>
    </w:p>
    <w:p w14:paraId="0E5F5C9A" w14:textId="77777777" w:rsidR="00CA1138" w:rsidRPr="00CA1138" w:rsidRDefault="00CA1138" w:rsidP="00CA1138">
      <w:pPr>
        <w:rPr>
          <w:ins w:id="962" w:author="Agustin Schlapp" w:date="2017-12-21T20:23:00Z"/>
          <w:rFonts w:ascii="Arial" w:hAnsi="Arial" w:cs="Arial"/>
          <w:sz w:val="24"/>
          <w:szCs w:val="24"/>
          <w:rPrChange w:id="963" w:author="Agustin Schlapp" w:date="2017-12-21T20:23:00Z">
            <w:rPr>
              <w:ins w:id="964" w:author="Agustin Schlapp" w:date="2017-12-21T20:23:00Z"/>
              <w:highlight w:val="yellow"/>
            </w:rPr>
          </w:rPrChange>
        </w:rPr>
      </w:pPr>
    </w:p>
    <w:p w14:paraId="77638123" w14:textId="77777777" w:rsidR="00CA1138" w:rsidRPr="00CA1138" w:rsidRDefault="00CA1138" w:rsidP="00CA1138">
      <w:pPr>
        <w:rPr>
          <w:ins w:id="965" w:author="Agustin Schlapp" w:date="2017-12-21T20:23:00Z"/>
          <w:sz w:val="24"/>
          <w:szCs w:val="24"/>
          <w:lang w:val="en-US"/>
          <w:rPrChange w:id="966" w:author="Agustin Schlapp" w:date="2017-12-21T20:24:00Z">
            <w:rPr>
              <w:ins w:id="967" w:author="Agustin Schlapp" w:date="2017-12-21T20:23:00Z"/>
              <w:highlight w:val="yellow"/>
            </w:rPr>
          </w:rPrChange>
        </w:rPr>
      </w:pPr>
      <w:ins w:id="968" w:author="Agustin Schlapp" w:date="2017-12-21T20:23:00Z">
        <w:r w:rsidRPr="00CA1138">
          <w:rPr>
            <w:sz w:val="24"/>
            <w:szCs w:val="24"/>
            <w:lang w:val="en-US"/>
            <w:rPrChange w:id="969" w:author="Agustin Schlapp" w:date="2017-12-21T20:24:00Z">
              <w:rPr>
                <w:highlight w:val="yellow"/>
              </w:rPr>
            </w:rPrChange>
          </w:rPr>
          <w:t>PinMode(1,OUTPUT) ;</w:t>
        </w:r>
      </w:ins>
    </w:p>
    <w:p w14:paraId="3F5E085C" w14:textId="77777777" w:rsidR="00CA1138" w:rsidRPr="00CA1138" w:rsidRDefault="00CA1138" w:rsidP="00CA1138">
      <w:pPr>
        <w:rPr>
          <w:ins w:id="970" w:author="Agustin Schlapp" w:date="2017-12-21T20:23:00Z"/>
          <w:sz w:val="24"/>
          <w:szCs w:val="24"/>
          <w:lang w:val="en-US"/>
          <w:rPrChange w:id="971" w:author="Agustin Schlapp" w:date="2017-12-21T20:24:00Z">
            <w:rPr>
              <w:ins w:id="972" w:author="Agustin Schlapp" w:date="2017-12-21T20:23:00Z"/>
              <w:highlight w:val="yellow"/>
            </w:rPr>
          </w:rPrChange>
        </w:rPr>
      </w:pPr>
      <w:ins w:id="973" w:author="Agustin Schlapp" w:date="2017-12-21T20:23:00Z">
        <w:r w:rsidRPr="00CA1138">
          <w:rPr>
            <w:sz w:val="24"/>
            <w:szCs w:val="24"/>
            <w:lang w:val="en-US"/>
            <w:rPrChange w:id="974" w:author="Agustin Schlapp" w:date="2017-12-21T20:24:00Z">
              <w:rPr>
                <w:highlight w:val="yellow"/>
              </w:rPr>
            </w:rPrChange>
          </w:rPr>
          <w:t>PinMode(2,OUTPUT) ;</w:t>
        </w:r>
      </w:ins>
    </w:p>
    <w:p w14:paraId="157399F3" w14:textId="77777777" w:rsidR="00CA1138" w:rsidRPr="00CA1138" w:rsidRDefault="00CA1138" w:rsidP="00CA1138">
      <w:pPr>
        <w:rPr>
          <w:ins w:id="975" w:author="Agustin Schlapp" w:date="2017-12-21T20:23:00Z"/>
          <w:sz w:val="24"/>
          <w:szCs w:val="24"/>
          <w:lang w:val="en-US"/>
          <w:rPrChange w:id="976" w:author="Agustin Schlapp" w:date="2017-12-21T20:24:00Z">
            <w:rPr>
              <w:ins w:id="977" w:author="Agustin Schlapp" w:date="2017-12-21T20:23:00Z"/>
              <w:highlight w:val="yellow"/>
            </w:rPr>
          </w:rPrChange>
        </w:rPr>
      </w:pPr>
      <w:ins w:id="978" w:author="Agustin Schlapp" w:date="2017-12-21T20:23:00Z">
        <w:r w:rsidRPr="00CA1138">
          <w:rPr>
            <w:sz w:val="24"/>
            <w:szCs w:val="24"/>
            <w:lang w:val="en-US"/>
            <w:rPrChange w:id="979" w:author="Agustin Schlapp" w:date="2017-12-21T20:24:00Z">
              <w:rPr>
                <w:highlight w:val="yellow"/>
              </w:rPr>
            </w:rPrChange>
          </w:rPr>
          <w:t>…;</w:t>
        </w:r>
      </w:ins>
    </w:p>
    <w:p w14:paraId="0EE5C1AB" w14:textId="77777777" w:rsidR="00CA1138" w:rsidRPr="00CA1138" w:rsidRDefault="00CA1138" w:rsidP="00CA1138">
      <w:pPr>
        <w:rPr>
          <w:ins w:id="980" w:author="Agustin Schlapp" w:date="2017-12-21T20:23:00Z"/>
          <w:sz w:val="24"/>
          <w:szCs w:val="24"/>
          <w:lang w:val="en-US"/>
          <w:rPrChange w:id="981" w:author="Agustin Schlapp" w:date="2017-12-21T20:24:00Z">
            <w:rPr>
              <w:ins w:id="982" w:author="Agustin Schlapp" w:date="2017-12-21T20:23:00Z"/>
              <w:highlight w:val="yellow"/>
            </w:rPr>
          </w:rPrChange>
        </w:rPr>
      </w:pPr>
      <w:ins w:id="983" w:author="Agustin Schlapp" w:date="2017-12-21T20:23:00Z">
        <w:r w:rsidRPr="00CA1138">
          <w:rPr>
            <w:sz w:val="24"/>
            <w:szCs w:val="24"/>
            <w:lang w:val="en-US"/>
            <w:rPrChange w:id="984" w:author="Agustin Schlapp" w:date="2017-12-21T20:24:00Z">
              <w:rPr>
                <w:highlight w:val="yellow"/>
              </w:rPr>
            </w:rPrChange>
          </w:rPr>
          <w:t>PinMode(7,OUTPUT) ;</w:t>
        </w:r>
      </w:ins>
    </w:p>
    <w:p w14:paraId="1F436E0D" w14:textId="77777777" w:rsidR="00CA1138" w:rsidRPr="00CA1138" w:rsidRDefault="00CA1138" w:rsidP="00CA1138">
      <w:pPr>
        <w:rPr>
          <w:ins w:id="985" w:author="Agustin Schlapp" w:date="2017-12-21T20:23:00Z"/>
          <w:sz w:val="24"/>
          <w:szCs w:val="24"/>
          <w:lang w:val="en-US"/>
          <w:rPrChange w:id="986" w:author="Agustin Schlapp" w:date="2017-12-21T20:24:00Z">
            <w:rPr>
              <w:ins w:id="987" w:author="Agustin Schlapp" w:date="2017-12-21T20:23:00Z"/>
              <w:highlight w:val="yellow"/>
            </w:rPr>
          </w:rPrChange>
        </w:rPr>
      </w:pPr>
      <w:ins w:id="988" w:author="Agustin Schlapp" w:date="2017-12-21T20:23:00Z">
        <w:r w:rsidRPr="00CA1138">
          <w:rPr>
            <w:sz w:val="24"/>
            <w:szCs w:val="24"/>
            <w:lang w:val="en-US"/>
            <w:rPrChange w:id="989" w:author="Agustin Schlapp" w:date="2017-12-21T20:24:00Z">
              <w:rPr>
                <w:highlight w:val="yellow"/>
              </w:rPr>
            </w:rPrChange>
          </w:rPr>
          <w:t>en contraposición con:</w:t>
        </w:r>
      </w:ins>
    </w:p>
    <w:p w14:paraId="1D1DA52D" w14:textId="226B5357" w:rsidR="009E0758" w:rsidRPr="007D39FA" w:rsidRDefault="00CA1138" w:rsidP="009E0758">
      <w:pPr>
        <w:rPr>
          <w:sz w:val="24"/>
          <w:szCs w:val="24"/>
          <w:lang w:val="en-US"/>
          <w:rPrChange w:id="990" w:author="Agustin Schlapp" w:date="2017-12-23T10:55:00Z">
            <w:rPr>
              <w:rFonts w:ascii="Arial" w:hAnsi="Arial" w:cs="Arial"/>
              <w:sz w:val="24"/>
              <w:szCs w:val="24"/>
            </w:rPr>
          </w:rPrChange>
        </w:rPr>
      </w:pPr>
      <w:ins w:id="991" w:author="Agustin Schlapp" w:date="2017-12-21T20:23:00Z">
        <w:r w:rsidRPr="00CA1138">
          <w:rPr>
            <w:sz w:val="24"/>
            <w:szCs w:val="24"/>
            <w:lang w:val="en-US"/>
            <w:rPrChange w:id="992" w:author="Agustin Schlapp" w:date="2017-12-21T20:24:00Z">
              <w:rPr>
                <w:highlight w:val="yellow"/>
                <w:lang w:val="en-US"/>
              </w:rPr>
            </w:rPrChange>
          </w:rPr>
          <w:t xml:space="preserve">DDRD = B11111110; </w:t>
        </w:r>
        <w:r w:rsidRPr="00CA1138">
          <w:rPr>
            <w:rStyle w:val="Refdenotaalpie"/>
            <w:sz w:val="24"/>
            <w:szCs w:val="24"/>
            <w:rPrChange w:id="993" w:author="Agustin Schlapp" w:date="2017-12-21T20:24:00Z">
              <w:rPr>
                <w:rStyle w:val="Refdenotaalpie"/>
                <w:highlight w:val="yellow"/>
              </w:rPr>
            </w:rPrChange>
          </w:rPr>
          <w:footnoteReference w:id="7"/>
        </w:r>
        <w:r w:rsidRPr="00CA1138">
          <w:rPr>
            <w:sz w:val="24"/>
            <w:szCs w:val="24"/>
            <w:lang w:val="en-US"/>
            <w:rPrChange w:id="996" w:author="Agustin Schlapp" w:date="2017-12-21T20:24:00Z">
              <w:rPr>
                <w:highlight w:val="yellow"/>
                <w:lang w:val="en-US"/>
              </w:rPr>
            </w:rPrChange>
          </w:rPr>
          <w:t xml:space="preserve"> // sets Arduino pins 1 to 7 as outputs, pin 0 as input</w:t>
        </w:r>
      </w:ins>
    </w:p>
    <w:p w14:paraId="15567004" w14:textId="77777777" w:rsidR="00E36D15" w:rsidRPr="00CA1138" w:rsidRDefault="00E36D15" w:rsidP="009E0758">
      <w:pPr>
        <w:rPr>
          <w:rFonts w:ascii="Arial" w:hAnsi="Arial" w:cs="Arial"/>
          <w:sz w:val="24"/>
          <w:szCs w:val="24"/>
          <w:lang w:val="en-US"/>
          <w:rPrChange w:id="997" w:author="Agustin Schlapp" w:date="2017-12-21T20:23:00Z">
            <w:rPr>
              <w:rFonts w:ascii="Arial" w:hAnsi="Arial" w:cs="Arial"/>
              <w:sz w:val="24"/>
              <w:szCs w:val="24"/>
            </w:rPr>
          </w:rPrChange>
        </w:rPr>
      </w:pPr>
    </w:p>
    <w:p w14:paraId="3013F390" w14:textId="5480C415" w:rsidR="009E0758" w:rsidRPr="00E36D15" w:rsidRDefault="00646568" w:rsidP="00E36D15">
      <w:pPr>
        <w:pStyle w:val="Ttulo3"/>
        <w:rPr>
          <w:b w:val="0"/>
          <w:sz w:val="28"/>
          <w:szCs w:val="28"/>
        </w:rPr>
      </w:pPr>
      <w:bookmarkStart w:id="998" w:name="_Toc502153578"/>
      <w:r>
        <w:rPr>
          <w:b w:val="0"/>
          <w:sz w:val="28"/>
          <w:szCs w:val="28"/>
        </w:rPr>
        <w:t>3.</w:t>
      </w:r>
      <w:ins w:id="999" w:author="Agustin Schlapp" w:date="2017-12-21T20:26:00Z">
        <w:r w:rsidR="003D4DCC">
          <w:rPr>
            <w:b w:val="0"/>
            <w:sz w:val="28"/>
            <w:szCs w:val="28"/>
          </w:rPr>
          <w:t>9</w:t>
        </w:r>
      </w:ins>
      <w:del w:id="1000" w:author="Agustin Schlapp" w:date="2017-12-21T20:26:00Z">
        <w:r w:rsidDel="003D4DCC">
          <w:rPr>
            <w:b w:val="0"/>
            <w:sz w:val="28"/>
            <w:szCs w:val="28"/>
          </w:rPr>
          <w:delText>8</w:delText>
        </w:r>
      </w:del>
      <w:r>
        <w:rPr>
          <w:b w:val="0"/>
          <w:sz w:val="28"/>
          <w:szCs w:val="28"/>
        </w:rPr>
        <w:t xml:space="preserve">.3 </w:t>
      </w:r>
      <w:r w:rsidR="009E0758" w:rsidRPr="00E36D15">
        <w:rPr>
          <w:b w:val="0"/>
          <w:sz w:val="28"/>
          <w:szCs w:val="28"/>
        </w:rPr>
        <w:t>Es hardware de bajo costo</w:t>
      </w:r>
      <w:bookmarkEnd w:id="998"/>
    </w:p>
    <w:p w14:paraId="0873B84D" w14:textId="77777777" w:rsidR="00E36D15" w:rsidRPr="009E0758" w:rsidRDefault="00E36D15" w:rsidP="009E0758">
      <w:pPr>
        <w:rPr>
          <w:rFonts w:ascii="Arial" w:hAnsi="Arial" w:cs="Arial"/>
          <w:b/>
          <w:sz w:val="24"/>
          <w:szCs w:val="24"/>
        </w:rPr>
      </w:pPr>
    </w:p>
    <w:p w14:paraId="5A722568" w14:textId="77777777" w:rsidR="009E0758" w:rsidRPr="009E0758" w:rsidRDefault="009E0758" w:rsidP="009E0758">
      <w:pPr>
        <w:rPr>
          <w:rFonts w:ascii="Arial" w:hAnsi="Arial" w:cs="Arial"/>
          <w:sz w:val="24"/>
          <w:szCs w:val="24"/>
        </w:rPr>
      </w:pPr>
      <w:r w:rsidRPr="009E0758">
        <w:rPr>
          <w:rFonts w:ascii="Arial" w:hAnsi="Arial" w:cs="Arial"/>
          <w:sz w:val="24"/>
          <w:szCs w:val="24"/>
        </w:rPr>
        <w:t>Lo único que “vale” en la placa son sus componentes, ya que no debemos pagar el costo de la licencia de su creador, por el hecho de ser</w:t>
      </w:r>
      <w:r w:rsidR="0019110A">
        <w:rPr>
          <w:rFonts w:ascii="Arial" w:hAnsi="Arial" w:cs="Arial"/>
          <w:sz w:val="24"/>
          <w:szCs w:val="24"/>
        </w:rPr>
        <w:t xml:space="preserve"> hardware</w:t>
      </w:r>
      <w:r w:rsidRPr="009E0758">
        <w:rPr>
          <w:rFonts w:ascii="Arial" w:hAnsi="Arial" w:cs="Arial"/>
          <w:sz w:val="24"/>
          <w:szCs w:val="24"/>
        </w:rPr>
        <w:t xml:space="preserve"> libre.</w:t>
      </w:r>
    </w:p>
    <w:p w14:paraId="6811F2E7" w14:textId="77777777" w:rsidR="009E0758" w:rsidRPr="009E0758" w:rsidRDefault="009E0758" w:rsidP="009E0758">
      <w:pPr>
        <w:rPr>
          <w:rFonts w:ascii="Arial" w:hAnsi="Arial" w:cs="Arial"/>
          <w:sz w:val="24"/>
          <w:szCs w:val="24"/>
        </w:rPr>
      </w:pPr>
    </w:p>
    <w:p w14:paraId="13A065E2" w14:textId="1CD0E6EE" w:rsidR="009E0758" w:rsidRPr="003D4DCC" w:rsidRDefault="00646568">
      <w:pPr>
        <w:pStyle w:val="Ttulo2"/>
        <w:rPr>
          <w:b/>
          <w:sz w:val="32"/>
          <w:szCs w:val="32"/>
          <w:rPrChange w:id="1001" w:author="Agustin Schlapp" w:date="2017-12-21T20:27:00Z">
            <w:rPr>
              <w:b w:val="0"/>
              <w:sz w:val="28"/>
              <w:szCs w:val="28"/>
            </w:rPr>
          </w:rPrChange>
        </w:rPr>
        <w:pPrChange w:id="1002" w:author="Agustin Schlapp" w:date="2017-12-21T20:27:00Z">
          <w:pPr>
            <w:pStyle w:val="Ttulo3"/>
          </w:pPr>
        </w:pPrChange>
      </w:pPr>
      <w:bookmarkStart w:id="1003" w:name="_Toc502153579"/>
      <w:commentRangeStart w:id="1004"/>
      <w:r w:rsidRPr="003D4DCC">
        <w:rPr>
          <w:b/>
          <w:sz w:val="32"/>
          <w:szCs w:val="32"/>
          <w:rPrChange w:id="1005" w:author="Agustin Schlapp" w:date="2017-12-21T20:27:00Z">
            <w:rPr/>
          </w:rPrChange>
        </w:rPr>
        <w:t>3.</w:t>
      </w:r>
      <w:ins w:id="1006" w:author="Agustin Schlapp" w:date="2017-12-21T20:27:00Z">
        <w:r w:rsidR="003D4DCC" w:rsidRPr="003D4DCC">
          <w:rPr>
            <w:b/>
            <w:sz w:val="32"/>
            <w:szCs w:val="32"/>
            <w:rPrChange w:id="1007" w:author="Agustin Schlapp" w:date="2017-12-21T20:27:00Z">
              <w:rPr/>
            </w:rPrChange>
          </w:rPr>
          <w:t>10</w:t>
        </w:r>
      </w:ins>
      <w:del w:id="1008" w:author="Agustin Schlapp" w:date="2017-12-21T20:27:00Z">
        <w:r w:rsidRPr="003D4DCC" w:rsidDel="003D4DCC">
          <w:rPr>
            <w:b/>
            <w:sz w:val="32"/>
            <w:szCs w:val="32"/>
            <w:rPrChange w:id="1009" w:author="Agustin Schlapp" w:date="2017-12-21T20:27:00Z">
              <w:rPr/>
            </w:rPrChange>
          </w:rPr>
          <w:delText>8</w:delText>
        </w:r>
      </w:del>
      <w:del w:id="1010" w:author="Agustin Schlapp" w:date="2017-12-21T20:26:00Z">
        <w:r w:rsidRPr="003D4DCC" w:rsidDel="003D4DCC">
          <w:rPr>
            <w:b/>
            <w:sz w:val="32"/>
            <w:szCs w:val="32"/>
            <w:rPrChange w:id="1011" w:author="Agustin Schlapp" w:date="2017-12-21T20:27:00Z">
              <w:rPr/>
            </w:rPrChange>
          </w:rPr>
          <w:delText>.4</w:delText>
        </w:r>
      </w:del>
      <w:r w:rsidRPr="003D4DCC">
        <w:rPr>
          <w:b/>
          <w:sz w:val="32"/>
          <w:szCs w:val="32"/>
          <w:rPrChange w:id="1012" w:author="Agustin Schlapp" w:date="2017-12-21T20:27:00Z">
            <w:rPr/>
          </w:rPrChange>
        </w:rPr>
        <w:t xml:space="preserve"> </w:t>
      </w:r>
      <w:r w:rsidR="00E36D15" w:rsidRPr="003D4DCC">
        <w:rPr>
          <w:b/>
          <w:sz w:val="32"/>
          <w:szCs w:val="32"/>
          <w:rPrChange w:id="1013" w:author="Agustin Schlapp" w:date="2017-12-21T20:27:00Z">
            <w:rPr/>
          </w:rPrChange>
        </w:rPr>
        <w:t>I</w:t>
      </w:r>
      <w:r w:rsidR="009E0758" w:rsidRPr="003D4DCC">
        <w:rPr>
          <w:b/>
          <w:sz w:val="32"/>
          <w:szCs w:val="32"/>
          <w:rPrChange w:id="1014" w:author="Agustin Schlapp" w:date="2017-12-21T20:27:00Z">
            <w:rPr/>
          </w:rPrChange>
        </w:rPr>
        <w:t>ncorporación de Arduino en las escuelas</w:t>
      </w:r>
      <w:commentRangeEnd w:id="1004"/>
      <w:r w:rsidR="001F53D0" w:rsidRPr="003D4DCC">
        <w:rPr>
          <w:sz w:val="32"/>
          <w:szCs w:val="32"/>
          <w:rPrChange w:id="1015" w:author="Agustin Schlapp" w:date="2017-12-21T20:27:00Z">
            <w:rPr>
              <w:rStyle w:val="Refdecomentario"/>
              <w:color w:val="000000"/>
            </w:rPr>
          </w:rPrChange>
        </w:rPr>
        <w:commentReference w:id="1004"/>
      </w:r>
      <w:bookmarkEnd w:id="1003"/>
    </w:p>
    <w:p w14:paraId="0B713A0A" w14:textId="0DB3F509" w:rsidR="00E36D15" w:rsidRDefault="00E36D15" w:rsidP="009E0758">
      <w:pPr>
        <w:rPr>
          <w:ins w:id="1016" w:author="Agustin Schlapp" w:date="2017-12-21T20:28:00Z"/>
          <w:rFonts w:ascii="Arial" w:hAnsi="Arial" w:cs="Arial"/>
          <w:b/>
          <w:sz w:val="24"/>
          <w:szCs w:val="24"/>
        </w:rPr>
      </w:pPr>
    </w:p>
    <w:p w14:paraId="2C80C036" w14:textId="1BD01B92" w:rsidR="003D4DCC" w:rsidRPr="007D39FA" w:rsidRDefault="003D4DCC" w:rsidP="003D4DCC">
      <w:pPr>
        <w:rPr>
          <w:ins w:id="1017" w:author="Agustin Schlapp" w:date="2017-12-21T20:28:00Z"/>
          <w:rFonts w:ascii="Arial" w:hAnsi="Arial" w:cs="Arial"/>
          <w:sz w:val="24"/>
          <w:szCs w:val="24"/>
          <w:rPrChange w:id="1018" w:author="Agustin Schlapp" w:date="2017-12-23T10:56:00Z">
            <w:rPr>
              <w:ins w:id="1019" w:author="Agustin Schlapp" w:date="2017-12-21T20:28:00Z"/>
              <w:rFonts w:ascii="Arial" w:hAnsi="Arial" w:cs="Arial"/>
              <w:sz w:val="24"/>
              <w:szCs w:val="24"/>
              <w:highlight w:val="yellow"/>
            </w:rPr>
          </w:rPrChange>
        </w:rPr>
      </w:pPr>
      <w:ins w:id="1020" w:author="Agustin Schlapp" w:date="2017-12-21T20:28:00Z">
        <w:r w:rsidRPr="007D39FA">
          <w:rPr>
            <w:rFonts w:ascii="Arial" w:hAnsi="Arial" w:cs="Arial"/>
            <w:sz w:val="24"/>
            <w:szCs w:val="24"/>
            <w:rPrChange w:id="1021" w:author="Agustin Schlapp" w:date="2017-12-23T10:56:00Z">
              <w:rPr>
                <w:rFonts w:ascii="Arial" w:hAnsi="Arial" w:cs="Arial"/>
                <w:sz w:val="24"/>
                <w:szCs w:val="24"/>
                <w:highlight w:val="yellow"/>
              </w:rPr>
            </w:rPrChange>
          </w:rPr>
          <w:t xml:space="preserve">Gracias a la plataforma Arduino y su </w:t>
        </w:r>
      </w:ins>
      <w:ins w:id="1022" w:author="Agustin Schlapp" w:date="2017-12-23T10:52:00Z">
        <w:r w:rsidR="00FE361A" w:rsidRPr="007D39FA">
          <w:rPr>
            <w:rFonts w:ascii="Arial" w:hAnsi="Arial" w:cs="Arial"/>
            <w:sz w:val="24"/>
            <w:szCs w:val="24"/>
            <w:rPrChange w:id="1023" w:author="Agustin Schlapp" w:date="2017-12-23T10:56:00Z">
              <w:rPr>
                <w:rFonts w:ascii="Arial" w:hAnsi="Arial" w:cs="Arial"/>
                <w:sz w:val="24"/>
                <w:szCs w:val="24"/>
                <w:highlight w:val="yellow"/>
              </w:rPr>
            </w:rPrChange>
          </w:rPr>
          <w:t>comunidad, se</w:t>
        </w:r>
      </w:ins>
      <w:ins w:id="1024" w:author="Agustin Schlapp" w:date="2017-12-21T20:28:00Z">
        <w:r w:rsidRPr="007D39FA">
          <w:rPr>
            <w:rFonts w:ascii="Arial" w:hAnsi="Arial" w:cs="Arial"/>
            <w:sz w:val="24"/>
            <w:szCs w:val="24"/>
            <w:rPrChange w:id="1025" w:author="Agustin Schlapp" w:date="2017-12-23T10:56:00Z">
              <w:rPr>
                <w:rFonts w:ascii="Arial" w:hAnsi="Arial" w:cs="Arial"/>
                <w:sz w:val="24"/>
                <w:szCs w:val="24"/>
                <w:highlight w:val="yellow"/>
              </w:rPr>
            </w:rPrChange>
          </w:rPr>
          <w:t xml:space="preserve"> permite una </w:t>
        </w:r>
      </w:ins>
      <w:ins w:id="1026" w:author="Agustin Schlapp" w:date="2017-12-23T10:52:00Z">
        <w:r w:rsidR="00FE361A" w:rsidRPr="007D39FA">
          <w:rPr>
            <w:rFonts w:ascii="Arial" w:hAnsi="Arial" w:cs="Arial"/>
            <w:sz w:val="24"/>
            <w:szCs w:val="24"/>
            <w:rPrChange w:id="1027" w:author="Agustin Schlapp" w:date="2017-12-23T10:56:00Z">
              <w:rPr>
                <w:rFonts w:ascii="Arial" w:hAnsi="Arial" w:cs="Arial"/>
                <w:sz w:val="24"/>
                <w:szCs w:val="24"/>
                <w:highlight w:val="yellow"/>
              </w:rPr>
            </w:rPrChange>
          </w:rPr>
          <w:t>vinculación con</w:t>
        </w:r>
      </w:ins>
      <w:ins w:id="1028" w:author="Agustin Schlapp" w:date="2017-12-21T20:28:00Z">
        <w:r w:rsidRPr="007D39FA">
          <w:rPr>
            <w:rFonts w:ascii="Arial" w:hAnsi="Arial" w:cs="Arial"/>
            <w:sz w:val="24"/>
            <w:szCs w:val="24"/>
            <w:rPrChange w:id="1029" w:author="Agustin Schlapp" w:date="2017-12-23T10:56:00Z">
              <w:rPr>
                <w:rFonts w:ascii="Arial" w:hAnsi="Arial" w:cs="Arial"/>
                <w:sz w:val="24"/>
                <w:szCs w:val="24"/>
                <w:highlight w:val="yellow"/>
              </w:rPr>
            </w:rPrChange>
          </w:rPr>
          <w:t xml:space="preserve"> la dinámica de las escuelas a través de la creación de una red de trabajo colaborativo. Esto conlleva a:</w:t>
        </w:r>
      </w:ins>
    </w:p>
    <w:p w14:paraId="625A946B" w14:textId="6A8980FC" w:rsidR="003D4DCC" w:rsidRPr="007D39FA" w:rsidRDefault="003D4DCC" w:rsidP="003D4DCC">
      <w:pPr>
        <w:pStyle w:val="Prrafodelista"/>
        <w:numPr>
          <w:ilvl w:val="0"/>
          <w:numId w:val="27"/>
        </w:numPr>
        <w:rPr>
          <w:ins w:id="1030" w:author="Agustin Schlapp" w:date="2017-12-21T20:28:00Z"/>
          <w:rFonts w:ascii="Arial" w:hAnsi="Arial" w:cs="Arial"/>
          <w:sz w:val="24"/>
          <w:szCs w:val="24"/>
          <w:rPrChange w:id="1031" w:author="Agustin Schlapp" w:date="2017-12-23T10:56:00Z">
            <w:rPr>
              <w:ins w:id="1032" w:author="Agustin Schlapp" w:date="2017-12-21T20:28:00Z"/>
              <w:rFonts w:ascii="Arial" w:hAnsi="Arial" w:cs="Arial"/>
              <w:sz w:val="24"/>
              <w:szCs w:val="24"/>
              <w:highlight w:val="yellow"/>
            </w:rPr>
          </w:rPrChange>
        </w:rPr>
      </w:pPr>
      <w:ins w:id="1033" w:author="Agustin Schlapp" w:date="2017-12-21T20:28:00Z">
        <w:r w:rsidRPr="007D39FA">
          <w:rPr>
            <w:rFonts w:ascii="Arial" w:hAnsi="Arial" w:cs="Arial"/>
            <w:sz w:val="24"/>
            <w:szCs w:val="24"/>
            <w:rPrChange w:id="1034" w:author="Agustin Schlapp" w:date="2017-12-23T10:56:00Z">
              <w:rPr>
                <w:rFonts w:ascii="Arial" w:hAnsi="Arial" w:cs="Arial"/>
                <w:sz w:val="24"/>
                <w:szCs w:val="24"/>
                <w:highlight w:val="yellow"/>
              </w:rPr>
            </w:rPrChange>
          </w:rPr>
          <w:t xml:space="preserve">La utilización de medios </w:t>
        </w:r>
      </w:ins>
      <w:ins w:id="1035" w:author="Agustin Schlapp" w:date="2017-12-23T10:53:00Z">
        <w:r w:rsidR="00FE361A" w:rsidRPr="007D39FA">
          <w:rPr>
            <w:rFonts w:ascii="Arial" w:hAnsi="Arial" w:cs="Arial"/>
            <w:sz w:val="24"/>
            <w:szCs w:val="24"/>
            <w:rPrChange w:id="1036" w:author="Agustin Schlapp" w:date="2017-12-23T10:56:00Z">
              <w:rPr>
                <w:rFonts w:ascii="Arial" w:hAnsi="Arial" w:cs="Arial"/>
                <w:sz w:val="24"/>
                <w:szCs w:val="24"/>
                <w:highlight w:val="yellow"/>
              </w:rPr>
            </w:rPrChange>
          </w:rPr>
          <w:t>multimediales, para</w:t>
        </w:r>
      </w:ins>
      <w:ins w:id="1037" w:author="Agustin Schlapp" w:date="2017-12-21T20:28:00Z">
        <w:r w:rsidRPr="007D39FA">
          <w:rPr>
            <w:rFonts w:ascii="Arial" w:hAnsi="Arial" w:cs="Arial"/>
            <w:sz w:val="24"/>
            <w:szCs w:val="24"/>
            <w:rPrChange w:id="1038" w:author="Agustin Schlapp" w:date="2017-12-23T10:56:00Z">
              <w:rPr>
                <w:rFonts w:ascii="Arial" w:hAnsi="Arial" w:cs="Arial"/>
                <w:sz w:val="24"/>
                <w:szCs w:val="24"/>
                <w:highlight w:val="yellow"/>
              </w:rPr>
            </w:rPrChange>
          </w:rPr>
          <w:t xml:space="preserve"> conformar cursos y capacitaciones.</w:t>
        </w:r>
      </w:ins>
    </w:p>
    <w:p w14:paraId="47FCC94A" w14:textId="77777777" w:rsidR="003D4DCC" w:rsidRPr="007D39FA" w:rsidRDefault="003D4DCC" w:rsidP="003D4DCC">
      <w:pPr>
        <w:pStyle w:val="Prrafodelista"/>
        <w:numPr>
          <w:ilvl w:val="0"/>
          <w:numId w:val="27"/>
        </w:numPr>
        <w:rPr>
          <w:ins w:id="1039" w:author="Agustin Schlapp" w:date="2017-12-21T20:28:00Z"/>
          <w:rFonts w:ascii="Arial" w:hAnsi="Arial" w:cs="Arial"/>
          <w:sz w:val="24"/>
          <w:szCs w:val="24"/>
          <w:rPrChange w:id="1040" w:author="Agustin Schlapp" w:date="2017-12-23T10:56:00Z">
            <w:rPr>
              <w:ins w:id="1041" w:author="Agustin Schlapp" w:date="2017-12-21T20:28:00Z"/>
              <w:rFonts w:ascii="Arial" w:hAnsi="Arial" w:cs="Arial"/>
              <w:sz w:val="24"/>
              <w:szCs w:val="24"/>
              <w:highlight w:val="yellow"/>
            </w:rPr>
          </w:rPrChange>
        </w:rPr>
      </w:pPr>
      <w:ins w:id="1042" w:author="Agustin Schlapp" w:date="2017-12-21T20:28:00Z">
        <w:r w:rsidRPr="007D39FA">
          <w:rPr>
            <w:rFonts w:ascii="Arial" w:hAnsi="Arial" w:cs="Arial"/>
            <w:sz w:val="24"/>
            <w:szCs w:val="24"/>
            <w:rPrChange w:id="1043" w:author="Agustin Schlapp" w:date="2017-12-23T10:56:00Z">
              <w:rPr>
                <w:rFonts w:ascii="Arial" w:hAnsi="Arial" w:cs="Arial"/>
                <w:sz w:val="24"/>
                <w:szCs w:val="24"/>
                <w:highlight w:val="yellow"/>
              </w:rPr>
            </w:rPrChange>
          </w:rPr>
          <w:t>Creación de proyectos articulares entre distintos espacios curriculares</w:t>
        </w:r>
      </w:ins>
    </w:p>
    <w:p w14:paraId="47C2FA24" w14:textId="77777777" w:rsidR="003D4DCC" w:rsidRPr="007D39FA" w:rsidRDefault="003D4DCC" w:rsidP="003D4DCC">
      <w:pPr>
        <w:pStyle w:val="Prrafodelista"/>
        <w:numPr>
          <w:ilvl w:val="0"/>
          <w:numId w:val="27"/>
        </w:numPr>
        <w:rPr>
          <w:ins w:id="1044" w:author="Agustin Schlapp" w:date="2017-12-21T20:28:00Z"/>
          <w:rFonts w:ascii="Arial" w:hAnsi="Arial" w:cs="Arial"/>
          <w:sz w:val="24"/>
          <w:szCs w:val="24"/>
          <w:rPrChange w:id="1045" w:author="Agustin Schlapp" w:date="2017-12-23T10:56:00Z">
            <w:rPr>
              <w:ins w:id="1046" w:author="Agustin Schlapp" w:date="2017-12-21T20:28:00Z"/>
              <w:rFonts w:ascii="Arial" w:hAnsi="Arial" w:cs="Arial"/>
              <w:sz w:val="24"/>
              <w:szCs w:val="24"/>
              <w:highlight w:val="yellow"/>
            </w:rPr>
          </w:rPrChange>
        </w:rPr>
      </w:pPr>
      <w:ins w:id="1047" w:author="Agustin Schlapp" w:date="2017-12-21T20:28:00Z">
        <w:r w:rsidRPr="007D39FA">
          <w:rPr>
            <w:rFonts w:ascii="Arial" w:hAnsi="Arial" w:cs="Arial"/>
            <w:sz w:val="24"/>
            <w:szCs w:val="24"/>
            <w:rPrChange w:id="1048" w:author="Agustin Schlapp" w:date="2017-12-23T10:56:00Z">
              <w:rPr>
                <w:rFonts w:ascii="Arial" w:hAnsi="Arial" w:cs="Arial"/>
                <w:sz w:val="24"/>
                <w:szCs w:val="24"/>
                <w:highlight w:val="yellow"/>
              </w:rPr>
            </w:rPrChange>
          </w:rPr>
          <w:t>Uso de diversas herramientas que son Arduino-compatibles y gratuitas.</w:t>
        </w:r>
      </w:ins>
    </w:p>
    <w:p w14:paraId="1E032440" w14:textId="77777777" w:rsidR="003D4DCC" w:rsidRPr="007D39FA" w:rsidRDefault="003D4DCC" w:rsidP="003D4DCC">
      <w:pPr>
        <w:pStyle w:val="Prrafodelista"/>
        <w:numPr>
          <w:ilvl w:val="0"/>
          <w:numId w:val="27"/>
        </w:numPr>
        <w:rPr>
          <w:ins w:id="1049" w:author="Agustin Schlapp" w:date="2017-12-21T20:28:00Z"/>
          <w:rFonts w:ascii="Arial" w:hAnsi="Arial" w:cs="Arial"/>
          <w:sz w:val="24"/>
          <w:szCs w:val="24"/>
          <w:rPrChange w:id="1050" w:author="Agustin Schlapp" w:date="2017-12-23T10:56:00Z">
            <w:rPr>
              <w:ins w:id="1051" w:author="Agustin Schlapp" w:date="2017-12-21T20:28:00Z"/>
              <w:rFonts w:ascii="Arial" w:hAnsi="Arial" w:cs="Arial"/>
              <w:sz w:val="24"/>
              <w:szCs w:val="24"/>
              <w:highlight w:val="yellow"/>
            </w:rPr>
          </w:rPrChange>
        </w:rPr>
      </w:pPr>
      <w:ins w:id="1052" w:author="Agustin Schlapp" w:date="2017-12-21T20:28:00Z">
        <w:r w:rsidRPr="007D39FA">
          <w:rPr>
            <w:rFonts w:ascii="Arial" w:hAnsi="Arial" w:cs="Arial"/>
            <w:sz w:val="24"/>
            <w:szCs w:val="24"/>
            <w:rPrChange w:id="1053" w:author="Agustin Schlapp" w:date="2017-12-23T10:56:00Z">
              <w:rPr>
                <w:rFonts w:ascii="Arial" w:hAnsi="Arial" w:cs="Arial"/>
                <w:sz w:val="24"/>
                <w:szCs w:val="24"/>
                <w:highlight w:val="yellow"/>
              </w:rPr>
            </w:rPrChange>
          </w:rPr>
          <w:t xml:space="preserve">Costos relativamente bajos en la adquisición de las distintas plataformas. </w:t>
        </w:r>
      </w:ins>
    </w:p>
    <w:p w14:paraId="799277AC" w14:textId="77777777" w:rsidR="003D4DCC" w:rsidRPr="00FD67DC" w:rsidRDefault="003D4DCC" w:rsidP="003D4DCC">
      <w:pPr>
        <w:rPr>
          <w:ins w:id="1054" w:author="Agustin Schlapp" w:date="2017-12-21T20:28:00Z"/>
          <w:rFonts w:ascii="Arial" w:hAnsi="Arial" w:cs="Arial"/>
          <w:sz w:val="24"/>
          <w:szCs w:val="24"/>
        </w:rPr>
      </w:pPr>
      <w:ins w:id="1055" w:author="Agustin Schlapp" w:date="2017-12-21T20:28:00Z">
        <w:r w:rsidRPr="007D39FA">
          <w:rPr>
            <w:rFonts w:ascii="Arial" w:hAnsi="Arial" w:cs="Arial"/>
            <w:sz w:val="24"/>
            <w:szCs w:val="24"/>
            <w:rPrChange w:id="1056" w:author="Agustin Schlapp" w:date="2017-12-23T10:56:00Z">
              <w:rPr>
                <w:rFonts w:ascii="Arial" w:hAnsi="Arial" w:cs="Arial"/>
                <w:sz w:val="24"/>
                <w:szCs w:val="24"/>
                <w:highlight w:val="yellow"/>
              </w:rPr>
            </w:rPrChange>
          </w:rPr>
          <w:t>Todos estos puntos anteriores favorecen la introducción en el aula y clubes.</w:t>
        </w:r>
        <w:r w:rsidRPr="00FD67DC">
          <w:rPr>
            <w:rFonts w:ascii="Arial" w:hAnsi="Arial" w:cs="Arial"/>
            <w:sz w:val="24"/>
            <w:szCs w:val="24"/>
          </w:rPr>
          <w:t xml:space="preserve"> </w:t>
        </w:r>
      </w:ins>
    </w:p>
    <w:p w14:paraId="03060C2E" w14:textId="77777777" w:rsidR="003D4DCC" w:rsidRPr="007D39FA" w:rsidRDefault="003D4DCC" w:rsidP="003D4DCC">
      <w:pPr>
        <w:rPr>
          <w:ins w:id="1057" w:author="Agustin Schlapp" w:date="2017-12-21T20:28:00Z"/>
          <w:rFonts w:ascii="Arial" w:hAnsi="Arial" w:cs="Arial"/>
          <w:sz w:val="24"/>
          <w:szCs w:val="24"/>
        </w:rPr>
      </w:pPr>
    </w:p>
    <w:p w14:paraId="4BCC03DB" w14:textId="1A7388E6" w:rsidR="003D4DCC" w:rsidRPr="009E0758" w:rsidRDefault="003D4DCC" w:rsidP="003D4DCC">
      <w:pPr>
        <w:rPr>
          <w:rFonts w:ascii="Arial" w:hAnsi="Arial" w:cs="Arial"/>
          <w:b/>
          <w:sz w:val="24"/>
          <w:szCs w:val="24"/>
        </w:rPr>
      </w:pPr>
      <w:ins w:id="1058" w:author="Agustin Schlapp" w:date="2017-12-21T20:28:00Z">
        <w:r w:rsidRPr="007D39FA">
          <w:rPr>
            <w:rFonts w:ascii="Arial" w:hAnsi="Arial" w:cs="Arial"/>
            <w:sz w:val="24"/>
            <w:szCs w:val="24"/>
            <w:rPrChange w:id="1059" w:author="Agustin Schlapp" w:date="2017-12-23T10:56:00Z">
              <w:rPr>
                <w:rFonts w:ascii="Arial" w:hAnsi="Arial" w:cs="Arial"/>
                <w:sz w:val="24"/>
                <w:szCs w:val="24"/>
                <w:highlight w:val="yellow"/>
              </w:rPr>
            </w:rPrChange>
          </w:rPr>
          <w:lastRenderedPageBreak/>
          <w:t>Por otro parte, la</w:t>
        </w:r>
        <w:r>
          <w:rPr>
            <w:rFonts w:ascii="Arial" w:hAnsi="Arial" w:cs="Arial"/>
            <w:sz w:val="24"/>
            <w:szCs w:val="24"/>
          </w:rPr>
          <w:t xml:space="preserve"> </w:t>
        </w:r>
        <w:r w:rsidRPr="009E0758">
          <w:rPr>
            <w:rFonts w:ascii="Arial" w:hAnsi="Arial" w:cs="Arial"/>
            <w:sz w:val="24"/>
            <w:szCs w:val="24"/>
          </w:rPr>
          <w:t>sencillez del lenguaje de programación de la placa, permite la rápida utilización por alumnos y docentes, no necesariamente del ámbito de la informática y la electrónica. Esto contribuye a la construcción colectiva del conocimiento, promoviendo la interdisciplinariedad escolar, donde docentes de distintas áreas articulan para crear proyectos.</w:t>
        </w:r>
      </w:ins>
    </w:p>
    <w:p w14:paraId="11CC482F" w14:textId="1D1360B7" w:rsidR="009E0758" w:rsidRPr="009E0758" w:rsidDel="003D4DCC" w:rsidRDefault="009E0758" w:rsidP="009E0758">
      <w:pPr>
        <w:rPr>
          <w:del w:id="1060" w:author="Agustin Schlapp" w:date="2017-12-21T20:28:00Z"/>
          <w:rFonts w:ascii="Arial" w:hAnsi="Arial" w:cs="Arial"/>
          <w:sz w:val="24"/>
          <w:szCs w:val="24"/>
        </w:rPr>
      </w:pPr>
      <w:commentRangeStart w:id="1061"/>
      <w:del w:id="1062" w:author="Agustin Schlapp" w:date="2017-12-21T20:28:00Z">
        <w:r w:rsidRPr="009E0758" w:rsidDel="003D4DCC">
          <w:rPr>
            <w:rFonts w:ascii="Arial" w:hAnsi="Arial" w:cs="Arial"/>
            <w:sz w:val="24"/>
            <w:szCs w:val="24"/>
          </w:rPr>
          <w:delText>La posibilidad que permite articular el modo de funcionamiento propio de la comunidad Arduino con la dinámica de las escuelas a través de la conformación de una red de trabajo colaborativo, utilizando los medios multimediales para abordar sobre cursos y capacitaciones.</w:delText>
        </w:r>
        <w:commentRangeEnd w:id="1061"/>
        <w:r w:rsidR="0083348D" w:rsidDel="003D4DCC">
          <w:rPr>
            <w:rStyle w:val="Refdecomentario"/>
          </w:rPr>
          <w:commentReference w:id="1061"/>
        </w:r>
      </w:del>
    </w:p>
    <w:p w14:paraId="64F9EF8A" w14:textId="39EDD70B" w:rsidR="009E0758" w:rsidRPr="009E0758" w:rsidDel="003D4DCC" w:rsidRDefault="009E0758" w:rsidP="009E0758">
      <w:pPr>
        <w:rPr>
          <w:del w:id="1063" w:author="Agustin Schlapp" w:date="2017-12-21T20:28:00Z"/>
          <w:rFonts w:ascii="Arial" w:hAnsi="Arial" w:cs="Arial"/>
          <w:sz w:val="24"/>
          <w:szCs w:val="24"/>
        </w:rPr>
      </w:pPr>
      <w:del w:id="1064" w:author="Agustin Schlapp" w:date="2017-12-21T20:28:00Z">
        <w:r w:rsidRPr="009E0758" w:rsidDel="003D4DCC">
          <w:rPr>
            <w:rFonts w:ascii="Arial" w:hAnsi="Arial" w:cs="Arial"/>
            <w:sz w:val="24"/>
            <w:szCs w:val="24"/>
          </w:rPr>
          <w:delText>La sencillez del lenguaje de programación de la placa, permite la rápida utilización por alumnos y docentes, no necesariamente del ámbito de la informática y la electrónica. Esto contribuye a la construcción colectiva del conocimiento, promoviendo la interdisciplinariedad escolar, donde docentes de distintas áreas articulan para crear proyectos.</w:delText>
        </w:r>
      </w:del>
    </w:p>
    <w:p w14:paraId="63677160" w14:textId="745F84C4" w:rsidR="009E0758" w:rsidRPr="009E0758" w:rsidRDefault="009E0758" w:rsidP="009E0758">
      <w:pPr>
        <w:rPr>
          <w:rFonts w:ascii="Arial" w:hAnsi="Arial" w:cs="Arial"/>
          <w:sz w:val="24"/>
          <w:szCs w:val="24"/>
        </w:rPr>
      </w:pPr>
      <w:del w:id="1065" w:author="Agustin Schlapp" w:date="2017-12-21T20:28:00Z">
        <w:r w:rsidRPr="009E0758" w:rsidDel="003D4DCC">
          <w:rPr>
            <w:rFonts w:ascii="Arial" w:hAnsi="Arial" w:cs="Arial"/>
            <w:sz w:val="24"/>
            <w:szCs w:val="24"/>
          </w:rPr>
          <w:delText xml:space="preserve"> </w:delText>
        </w:r>
      </w:del>
      <w:r w:rsidRPr="009E0758">
        <w:rPr>
          <w:rFonts w:ascii="Arial" w:hAnsi="Arial" w:cs="Arial"/>
          <w:sz w:val="24"/>
          <w:szCs w:val="24"/>
        </w:rPr>
        <w:t>Utilizando clubes de ciencia o proyectos específicos permite que el trabajo se apoye sobre un modelo pedagógico de aprendizaje en proceso, donde el sujeto que aprende es participante activo de ese proceso, desde la concepción de la idea hasta el producto final, incorporando conocimientos técnicos específicos.</w:t>
      </w:r>
    </w:p>
    <w:p w14:paraId="12754D77" w14:textId="69768C82" w:rsidR="009E0758" w:rsidRDefault="009E0758" w:rsidP="009E0758">
      <w:pPr>
        <w:rPr>
          <w:ins w:id="1066" w:author="Agustin Schlapp" w:date="2017-12-23T10:56:00Z"/>
          <w:rFonts w:ascii="Arial" w:hAnsi="Arial" w:cs="Arial"/>
          <w:b/>
          <w:sz w:val="24"/>
          <w:szCs w:val="24"/>
        </w:rPr>
      </w:pPr>
      <w:r w:rsidRPr="009E0758">
        <w:rPr>
          <w:rFonts w:ascii="Arial" w:hAnsi="Arial" w:cs="Arial"/>
          <w:sz w:val="24"/>
          <w:szCs w:val="24"/>
        </w:rPr>
        <w:t xml:space="preserve">Este tipo de actividades educativas hacen que la tecnología y su uso se pongan al servicio de la creatividad, el juego, la experimentación y la invención, con la posibilidad de ser adaptado al contexto en el que se inserta. Además, proporcionar la recuperación de la tecnología obsoleta existente en ellas </w:t>
      </w:r>
      <w:commentRangeStart w:id="1067"/>
      <w:r w:rsidRPr="009E0758">
        <w:rPr>
          <w:rFonts w:ascii="Arial" w:hAnsi="Arial" w:cs="Arial"/>
          <w:b/>
          <w:sz w:val="24"/>
          <w:szCs w:val="24"/>
        </w:rPr>
        <w:t>(3r: reducir, reciclar, reutilizar).</w:t>
      </w:r>
      <w:commentRangeEnd w:id="1067"/>
      <w:r w:rsidR="0083348D">
        <w:rPr>
          <w:rStyle w:val="Refdecomentario"/>
        </w:rPr>
        <w:commentReference w:id="1067"/>
      </w:r>
    </w:p>
    <w:p w14:paraId="03F94B4B" w14:textId="27619291" w:rsidR="007D39FA" w:rsidRDefault="007D39FA" w:rsidP="009E0758">
      <w:pPr>
        <w:rPr>
          <w:ins w:id="1068" w:author="Agustin Schlapp" w:date="2017-12-23T10:56:00Z"/>
          <w:rFonts w:ascii="Arial" w:hAnsi="Arial" w:cs="Arial"/>
          <w:sz w:val="24"/>
          <w:szCs w:val="24"/>
        </w:rPr>
      </w:pPr>
    </w:p>
    <w:p w14:paraId="70767FC5" w14:textId="40F64085" w:rsidR="007D39FA" w:rsidRPr="007D39FA" w:rsidRDefault="007D39FA">
      <w:pPr>
        <w:pStyle w:val="Ttulo3"/>
        <w:rPr>
          <w:ins w:id="1069" w:author="Agustin Schlapp" w:date="2017-12-23T10:56:00Z"/>
          <w:b w:val="0"/>
          <w:sz w:val="28"/>
          <w:szCs w:val="28"/>
          <w:rPrChange w:id="1070" w:author="Agustin Schlapp" w:date="2017-12-23T10:57:00Z">
            <w:rPr>
              <w:ins w:id="1071" w:author="Agustin Schlapp" w:date="2017-12-23T10:56:00Z"/>
              <w:rFonts w:ascii="Arial" w:hAnsi="Arial" w:cs="Arial"/>
              <w:b/>
              <w:sz w:val="24"/>
              <w:szCs w:val="24"/>
              <w:highlight w:val="yellow"/>
            </w:rPr>
          </w:rPrChange>
        </w:rPr>
        <w:pPrChange w:id="1072" w:author="Agustin Schlapp" w:date="2017-12-23T10:57:00Z">
          <w:pPr/>
        </w:pPrChange>
      </w:pPr>
      <w:bookmarkStart w:id="1073" w:name="_Toc502153580"/>
      <w:ins w:id="1074" w:author="Agustin Schlapp" w:date="2017-12-23T10:56:00Z">
        <w:r w:rsidRPr="007D39FA">
          <w:rPr>
            <w:b w:val="0"/>
            <w:sz w:val="28"/>
            <w:szCs w:val="28"/>
            <w:rPrChange w:id="1075" w:author="Agustin Schlapp" w:date="2017-12-23T10:57:00Z">
              <w:rPr>
                <w:rFonts w:ascii="Arial" w:hAnsi="Arial" w:cs="Arial"/>
                <w:b/>
                <w:highlight w:val="yellow"/>
              </w:rPr>
            </w:rPrChange>
          </w:rPr>
          <w:t>3.</w:t>
        </w:r>
      </w:ins>
      <w:ins w:id="1076" w:author="Agustin Schlapp" w:date="2017-12-23T10:57:00Z">
        <w:r w:rsidRPr="007D39FA">
          <w:rPr>
            <w:b w:val="0"/>
            <w:sz w:val="28"/>
            <w:szCs w:val="28"/>
            <w:rPrChange w:id="1077" w:author="Agustin Schlapp" w:date="2017-12-23T10:57:00Z">
              <w:rPr>
                <w:rFonts w:ascii="Arial" w:hAnsi="Arial" w:cs="Arial"/>
                <w:b/>
                <w:highlight w:val="yellow"/>
              </w:rPr>
            </w:rPrChange>
          </w:rPr>
          <w:t>10</w:t>
        </w:r>
      </w:ins>
      <w:ins w:id="1078" w:author="Agustin Schlapp" w:date="2017-12-23T10:56:00Z">
        <w:r w:rsidRPr="007D39FA">
          <w:rPr>
            <w:b w:val="0"/>
            <w:sz w:val="28"/>
            <w:szCs w:val="28"/>
            <w:rPrChange w:id="1079" w:author="Agustin Schlapp" w:date="2017-12-23T10:57:00Z">
              <w:rPr>
                <w:rFonts w:ascii="Arial" w:hAnsi="Arial" w:cs="Arial"/>
                <w:b/>
                <w:highlight w:val="yellow"/>
              </w:rPr>
            </w:rPrChange>
          </w:rPr>
          <w:t>.1 Las tres erres</w:t>
        </w:r>
        <w:bookmarkEnd w:id="1073"/>
      </w:ins>
    </w:p>
    <w:p w14:paraId="0D108A6D" w14:textId="77777777" w:rsidR="007D39FA" w:rsidRPr="00C556BA" w:rsidRDefault="007D39FA" w:rsidP="007D39FA">
      <w:pPr>
        <w:rPr>
          <w:ins w:id="1080" w:author="Agustin Schlapp" w:date="2017-12-23T10:56:00Z"/>
          <w:rFonts w:ascii="Arial" w:hAnsi="Arial" w:cs="Arial"/>
          <w:b/>
          <w:sz w:val="24"/>
          <w:szCs w:val="24"/>
          <w:highlight w:val="yellow"/>
        </w:rPr>
      </w:pPr>
    </w:p>
    <w:p w14:paraId="4E9B33C4" w14:textId="77777777" w:rsidR="007D39FA" w:rsidRPr="007D39FA" w:rsidRDefault="007D39FA" w:rsidP="007D39FA">
      <w:pPr>
        <w:rPr>
          <w:ins w:id="1081" w:author="Agustin Schlapp" w:date="2017-12-23T10:56:00Z"/>
          <w:rFonts w:ascii="Arial" w:hAnsi="Arial" w:cs="Arial"/>
          <w:sz w:val="24"/>
          <w:szCs w:val="24"/>
          <w:rPrChange w:id="1082" w:author="Agustin Schlapp" w:date="2017-12-23T10:56:00Z">
            <w:rPr>
              <w:ins w:id="1083" w:author="Agustin Schlapp" w:date="2017-12-23T10:56:00Z"/>
            </w:rPr>
          </w:rPrChange>
        </w:rPr>
      </w:pPr>
      <w:ins w:id="1084" w:author="Agustin Schlapp" w:date="2017-12-23T10:56:00Z">
        <w:r w:rsidRPr="007D39FA">
          <w:rPr>
            <w:rFonts w:ascii="Arial" w:hAnsi="Arial" w:cs="Arial"/>
            <w:sz w:val="24"/>
            <w:szCs w:val="24"/>
            <w:rPrChange w:id="1085" w:author="Agustin Schlapp" w:date="2017-12-23T10:56:00Z">
              <w:rPr>
                <w:highlight w:val="yellow"/>
              </w:rPr>
            </w:rPrChange>
          </w:rPr>
          <w:t>Las tres erres (3R) es una regla para cuidar el medio ambiente, específicamente para reducir el volumen de residuos o basura generada.</w:t>
        </w:r>
      </w:ins>
    </w:p>
    <w:p w14:paraId="331DBA93" w14:textId="77777777" w:rsidR="007D39FA" w:rsidRPr="007D39FA" w:rsidRDefault="007D39FA" w:rsidP="007D39FA">
      <w:pPr>
        <w:rPr>
          <w:ins w:id="1086" w:author="Agustin Schlapp" w:date="2017-12-23T10:56:00Z"/>
          <w:rFonts w:ascii="Arial" w:hAnsi="Arial" w:cs="Arial"/>
          <w:sz w:val="24"/>
          <w:szCs w:val="24"/>
          <w:rPrChange w:id="1087" w:author="Agustin Schlapp" w:date="2017-12-23T10:56:00Z">
            <w:rPr>
              <w:ins w:id="1088" w:author="Agustin Schlapp" w:date="2017-12-23T10:56:00Z"/>
            </w:rPr>
          </w:rPrChange>
        </w:rPr>
      </w:pPr>
    </w:p>
    <w:p w14:paraId="168B611D" w14:textId="77777777" w:rsidR="007D39FA" w:rsidRPr="007D39FA" w:rsidRDefault="007D39FA" w:rsidP="007D39FA">
      <w:pPr>
        <w:rPr>
          <w:ins w:id="1089" w:author="Agustin Schlapp" w:date="2017-12-23T10:56:00Z"/>
          <w:rFonts w:ascii="Arial" w:hAnsi="Arial" w:cs="Arial"/>
          <w:sz w:val="24"/>
          <w:szCs w:val="24"/>
          <w:rPrChange w:id="1090" w:author="Agustin Schlapp" w:date="2017-12-23T10:56:00Z">
            <w:rPr>
              <w:ins w:id="1091" w:author="Agustin Schlapp" w:date="2017-12-23T10:56:00Z"/>
            </w:rPr>
          </w:rPrChange>
        </w:rPr>
      </w:pPr>
      <w:ins w:id="1092" w:author="Agustin Schlapp" w:date="2017-12-23T10:56:00Z">
        <w:r w:rsidRPr="007D39FA">
          <w:rPr>
            <w:rFonts w:ascii="Arial" w:hAnsi="Arial" w:cs="Arial"/>
            <w:sz w:val="24"/>
            <w:szCs w:val="24"/>
            <w:rPrChange w:id="1093" w:author="Agustin Schlapp" w:date="2017-12-23T10:56:00Z">
              <w:rPr>
                <w:highlight w:val="yellow"/>
              </w:rPr>
            </w:rPrChange>
          </w:rPr>
          <w:t>Cuando hablamos de reducir lo que estamos diciendo es que se debe tratar de simplificar el consumo de los productos directos</w:t>
        </w:r>
        <w:r w:rsidRPr="007D39FA">
          <w:rPr>
            <w:rFonts w:ascii="Arial" w:hAnsi="Arial" w:cs="Arial"/>
            <w:sz w:val="24"/>
            <w:szCs w:val="24"/>
            <w:rPrChange w:id="1094" w:author="Agustin Schlapp" w:date="2017-12-23T10:56:00Z">
              <w:rPr/>
            </w:rPrChange>
          </w:rPr>
          <w:t xml:space="preserve">. </w:t>
        </w:r>
      </w:ins>
    </w:p>
    <w:p w14:paraId="7C19427D" w14:textId="77777777" w:rsidR="007D39FA" w:rsidRPr="007D39FA" w:rsidRDefault="007D39FA" w:rsidP="007D39FA">
      <w:pPr>
        <w:rPr>
          <w:ins w:id="1095" w:author="Agustin Schlapp" w:date="2017-12-23T10:56:00Z"/>
          <w:rFonts w:ascii="Arial" w:hAnsi="Arial" w:cs="Arial"/>
          <w:sz w:val="24"/>
          <w:szCs w:val="24"/>
          <w:shd w:val="clear" w:color="auto" w:fill="FFFFFF"/>
          <w:rPrChange w:id="1096" w:author="Agustin Schlapp" w:date="2017-12-23T10:56:00Z">
            <w:rPr>
              <w:ins w:id="1097" w:author="Agustin Schlapp" w:date="2017-12-23T10:56:00Z"/>
              <w:highlight w:val="yellow"/>
              <w:shd w:val="clear" w:color="auto" w:fill="FFFFFF"/>
            </w:rPr>
          </w:rPrChange>
        </w:rPr>
      </w:pPr>
      <w:ins w:id="1098" w:author="Agustin Schlapp" w:date="2017-12-23T10:56:00Z">
        <w:r w:rsidRPr="007D39FA">
          <w:rPr>
            <w:rFonts w:ascii="Arial" w:hAnsi="Arial" w:cs="Arial"/>
            <w:sz w:val="24"/>
            <w:szCs w:val="24"/>
            <w:shd w:val="clear" w:color="auto" w:fill="FFFFFF"/>
            <w:rPrChange w:id="1099" w:author="Agustin Schlapp" w:date="2017-12-23T10:56:00Z">
              <w:rPr>
                <w:highlight w:val="yellow"/>
                <w:shd w:val="clear" w:color="auto" w:fill="FFFFFF"/>
              </w:rPr>
            </w:rPrChange>
          </w:rPr>
          <w:t>Al decir</w:t>
        </w:r>
        <w:r w:rsidRPr="007D39FA">
          <w:rPr>
            <w:rFonts w:ascii="Arial" w:hAnsi="Arial" w:cs="Arial" w:hint="eastAsia"/>
            <w:sz w:val="24"/>
            <w:szCs w:val="24"/>
            <w:shd w:val="clear" w:color="auto" w:fill="FFFFFF"/>
            <w:rPrChange w:id="1100" w:author="Agustin Schlapp" w:date="2017-12-23T10:56:00Z">
              <w:rPr>
                <w:rFonts w:hint="eastAsia"/>
                <w:highlight w:val="yellow"/>
                <w:shd w:val="clear" w:color="auto" w:fill="FFFFFF"/>
              </w:rPr>
            </w:rPrChange>
          </w:rPr>
          <w:t> </w:t>
        </w:r>
        <w:r w:rsidRPr="007D39FA">
          <w:rPr>
            <w:rStyle w:val="Textoennegrita"/>
            <w:rFonts w:ascii="Arial" w:hAnsi="Arial" w:cs="Arial"/>
            <w:color w:val="222222"/>
            <w:sz w:val="24"/>
            <w:szCs w:val="24"/>
            <w:shd w:val="clear" w:color="auto" w:fill="FFFFFF"/>
            <w:rPrChange w:id="1101" w:author="Agustin Schlapp" w:date="2017-12-23T10:56:00Z">
              <w:rPr>
                <w:rStyle w:val="Textoennegrita"/>
                <w:rFonts w:ascii="Roboto" w:hAnsi="Roboto"/>
                <w:color w:val="222222"/>
                <w:sz w:val="23"/>
                <w:szCs w:val="23"/>
                <w:highlight w:val="yellow"/>
                <w:shd w:val="clear" w:color="auto" w:fill="FFFFFF"/>
              </w:rPr>
            </w:rPrChange>
          </w:rPr>
          <w:t>reutilizar</w:t>
        </w:r>
        <w:r w:rsidRPr="007D39FA">
          <w:rPr>
            <w:rFonts w:ascii="Arial" w:hAnsi="Arial" w:cs="Arial"/>
            <w:sz w:val="24"/>
            <w:szCs w:val="24"/>
            <w:shd w:val="clear" w:color="auto" w:fill="FFFFFF"/>
            <w:rPrChange w:id="1102" w:author="Agustin Schlapp" w:date="2017-12-23T10:56:00Z">
              <w:rPr>
                <w:highlight w:val="yellow"/>
                <w:shd w:val="clear" w:color="auto" w:fill="FFFFFF"/>
              </w:rPr>
            </w:rPrChange>
          </w:rPr>
          <w:t>, nos estamos refiriendo a poder volver a utilizar los objetos y darles la mayor utilidad posible antes de que llegue el momento de desecharlos.</w:t>
        </w:r>
      </w:ins>
    </w:p>
    <w:p w14:paraId="7018B503" w14:textId="77777777" w:rsidR="007D39FA" w:rsidRPr="007D39FA" w:rsidRDefault="007D39FA" w:rsidP="007D39FA">
      <w:pPr>
        <w:rPr>
          <w:ins w:id="1103" w:author="Agustin Schlapp" w:date="2017-12-23T10:56:00Z"/>
          <w:rFonts w:ascii="Arial" w:hAnsi="Arial" w:cs="Arial"/>
          <w:sz w:val="24"/>
          <w:szCs w:val="24"/>
          <w:rPrChange w:id="1104" w:author="Agustin Schlapp" w:date="2017-12-23T10:56:00Z">
            <w:rPr>
              <w:ins w:id="1105" w:author="Agustin Schlapp" w:date="2017-12-23T10:56:00Z"/>
            </w:rPr>
          </w:rPrChange>
        </w:rPr>
      </w:pPr>
      <w:ins w:id="1106" w:author="Agustin Schlapp" w:date="2017-12-23T10:56:00Z">
        <w:r w:rsidRPr="007D39FA">
          <w:rPr>
            <w:rFonts w:ascii="Arial" w:hAnsi="Arial" w:cs="Arial"/>
            <w:sz w:val="24"/>
            <w:szCs w:val="24"/>
            <w:rPrChange w:id="1107" w:author="Agustin Schlapp" w:date="2017-12-23T10:56:00Z">
              <w:rPr>
                <w:highlight w:val="yellow"/>
              </w:rPr>
            </w:rPrChange>
          </w:rPr>
          <w:t xml:space="preserve">Por otro lado, </w:t>
        </w:r>
        <w:r w:rsidRPr="007D39FA">
          <w:rPr>
            <w:rFonts w:ascii="Arial" w:hAnsi="Arial" w:cs="Arial"/>
            <w:b/>
            <w:sz w:val="24"/>
            <w:szCs w:val="24"/>
            <w:rPrChange w:id="1108" w:author="Agustin Schlapp" w:date="2017-12-23T10:56:00Z">
              <w:rPr>
                <w:b/>
                <w:highlight w:val="yellow"/>
              </w:rPr>
            </w:rPrChange>
          </w:rPr>
          <w:t>reciclar</w:t>
        </w:r>
        <w:r w:rsidRPr="007D39FA">
          <w:rPr>
            <w:rFonts w:ascii="Arial" w:hAnsi="Arial" w:cs="Arial"/>
            <w:sz w:val="24"/>
            <w:szCs w:val="24"/>
            <w:rPrChange w:id="1109" w:author="Agustin Schlapp" w:date="2017-12-23T10:56:00Z">
              <w:rPr>
                <w:highlight w:val="yellow"/>
              </w:rPr>
            </w:rPrChange>
          </w:rPr>
          <w:t xml:space="preserve"> consiste en el proceso de someter los materiales a una transformación en el cual se puedan volver a utilizar</w:t>
        </w:r>
        <w:r w:rsidRPr="007D39FA">
          <w:rPr>
            <w:rFonts w:ascii="Arial" w:hAnsi="Arial" w:cs="Arial"/>
            <w:sz w:val="24"/>
            <w:szCs w:val="24"/>
            <w:rPrChange w:id="1110" w:author="Agustin Schlapp" w:date="2017-12-23T10:56:00Z">
              <w:rPr/>
            </w:rPrChange>
          </w:rPr>
          <w:t>.</w:t>
        </w:r>
      </w:ins>
    </w:p>
    <w:p w14:paraId="7EE51AD0" w14:textId="77777777" w:rsidR="007D39FA" w:rsidRPr="007D39FA" w:rsidRDefault="007D39FA" w:rsidP="007D39FA">
      <w:pPr>
        <w:rPr>
          <w:ins w:id="1111" w:author="Agustin Schlapp" w:date="2017-12-23T10:56:00Z"/>
          <w:rFonts w:ascii="Arial" w:hAnsi="Arial" w:cs="Arial"/>
          <w:sz w:val="24"/>
          <w:szCs w:val="24"/>
          <w:rPrChange w:id="1112" w:author="Agustin Schlapp" w:date="2017-12-23T10:56:00Z">
            <w:rPr>
              <w:ins w:id="1113" w:author="Agustin Schlapp" w:date="2017-12-23T10:56:00Z"/>
            </w:rPr>
          </w:rPrChange>
        </w:rPr>
      </w:pPr>
    </w:p>
    <w:p w14:paraId="36429EF7" w14:textId="77777777" w:rsidR="007D39FA" w:rsidRPr="007D39FA" w:rsidRDefault="007D39FA" w:rsidP="007D39FA">
      <w:pPr>
        <w:rPr>
          <w:ins w:id="1114" w:author="Agustin Schlapp" w:date="2017-12-23T10:56:00Z"/>
          <w:rFonts w:ascii="Arial" w:hAnsi="Arial" w:cs="Arial"/>
          <w:sz w:val="24"/>
          <w:szCs w:val="24"/>
          <w:rPrChange w:id="1115" w:author="Agustin Schlapp" w:date="2017-12-23T10:56:00Z">
            <w:rPr>
              <w:ins w:id="1116" w:author="Agustin Schlapp" w:date="2017-12-23T10:56:00Z"/>
            </w:rPr>
          </w:rPrChange>
        </w:rPr>
      </w:pPr>
      <w:ins w:id="1117" w:author="Agustin Schlapp" w:date="2017-12-23T10:56:00Z">
        <w:r w:rsidRPr="007D39FA">
          <w:rPr>
            <w:rFonts w:ascii="Arial" w:hAnsi="Arial" w:cs="Arial"/>
            <w:sz w:val="24"/>
            <w:szCs w:val="24"/>
            <w:rPrChange w:id="1118" w:author="Agustin Schlapp" w:date="2017-12-23T10:56:00Z">
              <w:rPr>
                <w:highlight w:val="yellow"/>
              </w:rPr>
            </w:rPrChange>
          </w:rPr>
          <w:t>Esta definición se pretende aplicar en las escuelas haciendo un proceso de clasificación, selección y desoldando componentes electrónicos de placas en desuso y materiales que se han desechado en las instituciones o en hogares de los alumnos.</w:t>
        </w:r>
      </w:ins>
    </w:p>
    <w:p w14:paraId="65408350" w14:textId="77777777" w:rsidR="007D39FA" w:rsidRPr="00406496" w:rsidRDefault="007D39FA" w:rsidP="009E0758">
      <w:pPr>
        <w:rPr>
          <w:rFonts w:ascii="Arial" w:hAnsi="Arial" w:cs="Arial"/>
          <w:sz w:val="24"/>
          <w:szCs w:val="24"/>
        </w:rPr>
      </w:pPr>
    </w:p>
    <w:p w14:paraId="39297CB0" w14:textId="2EC88DFA" w:rsidR="009E0758" w:rsidRDefault="00646568" w:rsidP="009E0758">
      <w:pPr>
        <w:pStyle w:val="Ttulo2"/>
        <w:rPr>
          <w:b/>
          <w:sz w:val="32"/>
          <w:szCs w:val="32"/>
        </w:rPr>
      </w:pPr>
      <w:bookmarkStart w:id="1119" w:name="_Toc502153581"/>
      <w:r>
        <w:rPr>
          <w:b/>
          <w:sz w:val="32"/>
          <w:szCs w:val="32"/>
        </w:rPr>
        <w:t>3.</w:t>
      </w:r>
      <w:ins w:id="1120" w:author="Agustin Schlapp" w:date="2017-12-23T10:57:00Z">
        <w:r w:rsidR="007D39FA">
          <w:rPr>
            <w:b/>
            <w:sz w:val="32"/>
            <w:szCs w:val="32"/>
          </w:rPr>
          <w:t>11</w:t>
        </w:r>
      </w:ins>
      <w:del w:id="1121" w:author="Agustin Schlapp" w:date="2017-12-23T10:57:00Z">
        <w:r w:rsidDel="007D39FA">
          <w:rPr>
            <w:b/>
            <w:sz w:val="32"/>
            <w:szCs w:val="32"/>
          </w:rPr>
          <w:delText>9</w:delText>
        </w:r>
      </w:del>
      <w:r>
        <w:rPr>
          <w:b/>
          <w:sz w:val="32"/>
          <w:szCs w:val="32"/>
        </w:rPr>
        <w:t xml:space="preserve"> </w:t>
      </w:r>
      <w:r w:rsidR="009E0758" w:rsidRPr="009E0758">
        <w:rPr>
          <w:b/>
          <w:sz w:val="32"/>
          <w:szCs w:val="32"/>
        </w:rPr>
        <w:t>Actuadores y sensores</w:t>
      </w:r>
      <w:bookmarkEnd w:id="1119"/>
    </w:p>
    <w:p w14:paraId="07A13718" w14:textId="77777777" w:rsidR="00646568" w:rsidRPr="00646568" w:rsidRDefault="00646568" w:rsidP="00646568"/>
    <w:p w14:paraId="4ECB4E50" w14:textId="77777777" w:rsidR="009E0758" w:rsidRPr="00646568" w:rsidRDefault="009E0758" w:rsidP="009E0758">
      <w:pPr>
        <w:rPr>
          <w:rFonts w:ascii="Arial" w:hAnsi="Arial" w:cs="Arial"/>
          <w:color w:val="222222"/>
          <w:sz w:val="24"/>
          <w:szCs w:val="24"/>
          <w:shd w:val="clear" w:color="auto" w:fill="FFFFFF"/>
        </w:rPr>
      </w:pPr>
      <w:r w:rsidRPr="00646568">
        <w:rPr>
          <w:rFonts w:ascii="Arial" w:hAnsi="Arial" w:cs="Arial"/>
          <w:color w:val="222222"/>
          <w:sz w:val="24"/>
          <w:szCs w:val="24"/>
          <w:shd w:val="clear" w:color="auto" w:fill="FFFFFF"/>
        </w:rPr>
        <w:t>Un</w:t>
      </w:r>
      <w:r w:rsidRPr="00646568">
        <w:rPr>
          <w:rStyle w:val="apple-converted-space"/>
          <w:rFonts w:ascii="Arial" w:hAnsi="Arial" w:cs="Arial"/>
          <w:color w:val="222222"/>
          <w:sz w:val="24"/>
          <w:szCs w:val="24"/>
          <w:shd w:val="clear" w:color="auto" w:fill="FFFFFF"/>
        </w:rPr>
        <w:t> </w:t>
      </w:r>
      <w:r w:rsidRPr="00646568">
        <w:rPr>
          <w:rFonts w:ascii="Arial" w:hAnsi="Arial" w:cs="Arial"/>
          <w:b/>
          <w:bCs/>
          <w:color w:val="222222"/>
          <w:sz w:val="24"/>
          <w:szCs w:val="24"/>
          <w:shd w:val="clear" w:color="auto" w:fill="FFFFFF"/>
        </w:rPr>
        <w:t>actuador</w:t>
      </w:r>
      <w:r w:rsidRPr="00646568">
        <w:rPr>
          <w:rStyle w:val="apple-converted-space"/>
          <w:rFonts w:ascii="Arial" w:hAnsi="Arial" w:cs="Arial"/>
          <w:color w:val="222222"/>
          <w:sz w:val="24"/>
          <w:szCs w:val="24"/>
          <w:shd w:val="clear" w:color="auto" w:fill="FFFFFF"/>
        </w:rPr>
        <w:t> </w:t>
      </w:r>
      <w:r w:rsidRPr="00646568">
        <w:rPr>
          <w:rFonts w:ascii="Arial" w:hAnsi="Arial" w:cs="Arial"/>
          <w:color w:val="222222"/>
          <w:sz w:val="24"/>
          <w:szCs w:val="24"/>
          <w:shd w:val="clear" w:color="auto" w:fill="FFFFFF"/>
        </w:rPr>
        <w:t>es un dispositivo capaz de transformar energía hidráulica, neumática o eléctrica en la activación de un</w:t>
      </w:r>
      <w:r w:rsidR="0019110A">
        <w:rPr>
          <w:rFonts w:ascii="Arial" w:hAnsi="Arial" w:cs="Arial"/>
          <w:color w:val="222222"/>
          <w:sz w:val="24"/>
          <w:szCs w:val="24"/>
          <w:shd w:val="clear" w:color="auto" w:fill="FFFFFF"/>
        </w:rPr>
        <w:t xml:space="preserve">a acción </w:t>
      </w:r>
      <w:r w:rsidRPr="00646568">
        <w:rPr>
          <w:rFonts w:ascii="Arial" w:hAnsi="Arial" w:cs="Arial"/>
          <w:color w:val="222222"/>
          <w:sz w:val="24"/>
          <w:szCs w:val="24"/>
          <w:shd w:val="clear" w:color="auto" w:fill="FFFFFF"/>
        </w:rPr>
        <w:t>con la finalidad de generar un efecto sobre un proceso automatizado. Este recibe la orden de un regulador o controlador y en función a ella genera la orden para activar un elemento final de control, como por ejemplo un LED.</w:t>
      </w:r>
    </w:p>
    <w:p w14:paraId="68882E8C" w14:textId="5E2F494B" w:rsidR="009E0758" w:rsidRPr="00646568" w:rsidRDefault="009E0758" w:rsidP="009E0758">
      <w:pPr>
        <w:rPr>
          <w:rFonts w:ascii="Arial" w:hAnsi="Arial" w:cs="Arial"/>
          <w:color w:val="222222"/>
          <w:sz w:val="24"/>
          <w:szCs w:val="24"/>
          <w:shd w:val="clear" w:color="auto" w:fill="FFFFFF"/>
        </w:rPr>
      </w:pPr>
      <w:r w:rsidRPr="00646568">
        <w:rPr>
          <w:rFonts w:ascii="Arial" w:hAnsi="Arial" w:cs="Arial"/>
          <w:color w:val="222222"/>
          <w:sz w:val="24"/>
          <w:szCs w:val="24"/>
          <w:shd w:val="clear" w:color="auto" w:fill="FFFFFF"/>
        </w:rPr>
        <w:t>Un</w:t>
      </w:r>
      <w:r w:rsidRPr="00646568">
        <w:rPr>
          <w:rStyle w:val="apple-converted-space"/>
          <w:rFonts w:ascii="Arial" w:hAnsi="Arial" w:cs="Arial"/>
          <w:color w:val="222222"/>
          <w:sz w:val="24"/>
          <w:szCs w:val="24"/>
          <w:shd w:val="clear" w:color="auto" w:fill="FFFFFF"/>
        </w:rPr>
        <w:t> </w:t>
      </w:r>
      <w:r w:rsidRPr="00646568">
        <w:rPr>
          <w:rFonts w:ascii="Arial" w:hAnsi="Arial" w:cs="Arial"/>
          <w:b/>
          <w:bCs/>
          <w:color w:val="222222"/>
          <w:sz w:val="24"/>
          <w:szCs w:val="24"/>
          <w:shd w:val="clear" w:color="auto" w:fill="FFFFFF"/>
        </w:rPr>
        <w:t>sensor</w:t>
      </w:r>
      <w:r w:rsidRPr="00646568">
        <w:rPr>
          <w:rStyle w:val="apple-converted-space"/>
          <w:rFonts w:ascii="Arial" w:hAnsi="Arial" w:cs="Arial"/>
          <w:color w:val="222222"/>
          <w:sz w:val="24"/>
          <w:szCs w:val="24"/>
          <w:shd w:val="clear" w:color="auto" w:fill="FFFFFF"/>
        </w:rPr>
        <w:t> </w:t>
      </w:r>
      <w:r w:rsidRPr="00646568">
        <w:rPr>
          <w:rFonts w:ascii="Arial" w:hAnsi="Arial" w:cs="Arial"/>
          <w:color w:val="222222"/>
          <w:sz w:val="24"/>
          <w:szCs w:val="24"/>
          <w:shd w:val="clear" w:color="auto" w:fill="FFFFFF"/>
        </w:rPr>
        <w:t xml:space="preserve">es un objeto capaz de detectar magnitudes físicas o químicas, llamadas variables de instrumentación, y transformarlas en variables eléctricas. Las variables de instrumentación pueden </w:t>
      </w:r>
      <w:r w:rsidR="0019110A" w:rsidRPr="00646568">
        <w:rPr>
          <w:rFonts w:ascii="Arial" w:hAnsi="Arial" w:cs="Arial"/>
          <w:color w:val="222222"/>
          <w:sz w:val="24"/>
          <w:szCs w:val="24"/>
          <w:shd w:val="clear" w:color="auto" w:fill="FFFFFF"/>
        </w:rPr>
        <w:t>ser,</w:t>
      </w:r>
      <w:r w:rsidRPr="00646568">
        <w:rPr>
          <w:rFonts w:ascii="Arial" w:hAnsi="Arial" w:cs="Arial"/>
          <w:color w:val="222222"/>
          <w:sz w:val="24"/>
          <w:szCs w:val="24"/>
          <w:shd w:val="clear" w:color="auto" w:fill="FFFFFF"/>
        </w:rPr>
        <w:t xml:space="preserve"> por ejemplo: intensidad lumínica, temperatura, distancia, aceleración, inclinación, presión, desplazamiento, fuerza, torsión, humedad, movimiento,</w:t>
      </w:r>
      <w:r w:rsidRPr="00646568">
        <w:rPr>
          <w:rStyle w:val="apple-converted-space"/>
          <w:rFonts w:ascii="Arial" w:hAnsi="Arial" w:cs="Arial"/>
          <w:color w:val="222222"/>
          <w:sz w:val="24"/>
          <w:szCs w:val="24"/>
          <w:shd w:val="clear" w:color="auto" w:fill="FFFFFF"/>
        </w:rPr>
        <w:t> </w:t>
      </w:r>
      <w:ins w:id="1122" w:author="Nahuel Defossé" w:date="2017-12-10T20:52:00Z">
        <w:r w:rsidR="001C11FE">
          <w:rPr>
            <w:rFonts w:ascii="Arial" w:hAnsi="Arial" w:cs="Arial"/>
            <w:sz w:val="24"/>
            <w:szCs w:val="24"/>
            <w:shd w:val="clear" w:color="auto" w:fill="FFFFFF"/>
          </w:rPr>
          <w:t>p</w:t>
        </w:r>
      </w:ins>
      <w:del w:id="1123" w:author="Nahuel Defossé" w:date="2017-12-10T20:52:00Z">
        <w:r w:rsidRPr="00646568" w:rsidDel="001C11FE">
          <w:rPr>
            <w:rFonts w:ascii="Arial" w:hAnsi="Arial" w:cs="Arial"/>
            <w:sz w:val="24"/>
            <w:szCs w:val="24"/>
            <w:shd w:val="clear" w:color="auto" w:fill="FFFFFF"/>
          </w:rPr>
          <w:delText>P</w:delText>
        </w:r>
      </w:del>
      <w:r w:rsidRPr="00646568">
        <w:rPr>
          <w:rFonts w:ascii="Arial" w:hAnsi="Arial" w:cs="Arial"/>
          <w:sz w:val="24"/>
          <w:szCs w:val="24"/>
          <w:shd w:val="clear" w:color="auto" w:fill="FFFFFF"/>
        </w:rPr>
        <w:t>H</w:t>
      </w:r>
      <w:r w:rsidRPr="00646568">
        <w:rPr>
          <w:rFonts w:ascii="Arial" w:hAnsi="Arial" w:cs="Arial"/>
          <w:color w:val="222222"/>
          <w:sz w:val="24"/>
          <w:szCs w:val="24"/>
          <w:shd w:val="clear" w:color="auto" w:fill="FFFFFF"/>
        </w:rPr>
        <w:t>, etc.</w:t>
      </w:r>
    </w:p>
    <w:p w14:paraId="4B6EA8BF" w14:textId="2F38C3D6" w:rsidR="009E0758" w:rsidRPr="00646568" w:rsidRDefault="009E0758" w:rsidP="009E0758">
      <w:pPr>
        <w:rPr>
          <w:rFonts w:ascii="Arial" w:hAnsi="Arial" w:cs="Arial"/>
          <w:color w:val="222222"/>
          <w:sz w:val="24"/>
          <w:szCs w:val="24"/>
          <w:shd w:val="clear" w:color="auto" w:fill="FFFFFF"/>
        </w:rPr>
      </w:pPr>
      <w:del w:id="1124" w:author="Nahuel Defossé" w:date="2017-12-10T20:53:00Z">
        <w:r w:rsidRPr="00646568" w:rsidDel="001C11FE">
          <w:rPr>
            <w:rFonts w:ascii="Arial" w:hAnsi="Arial" w:cs="Arial"/>
            <w:color w:val="222222"/>
            <w:sz w:val="24"/>
            <w:szCs w:val="24"/>
            <w:shd w:val="clear" w:color="auto" w:fill="FFFFFF"/>
          </w:rPr>
          <w:delText xml:space="preserve">Este </w:delText>
        </w:r>
      </w:del>
      <w:ins w:id="1125" w:author="Nahuel Defossé" w:date="2017-12-10T20:53:00Z">
        <w:del w:id="1126" w:author="Agustin Schlapp" w:date="2017-12-23T10:58:00Z">
          <w:r w:rsidR="001C11FE" w:rsidDel="007D39FA">
            <w:rPr>
              <w:rFonts w:ascii="Arial" w:hAnsi="Arial" w:cs="Arial"/>
              <w:color w:val="222222"/>
              <w:sz w:val="24"/>
              <w:szCs w:val="24"/>
              <w:shd w:val="clear" w:color="auto" w:fill="FFFFFF"/>
            </w:rPr>
            <w:delText xml:space="preserve">En </w:delText>
          </w:r>
          <w:r w:rsidR="001C11FE" w:rsidRPr="00646568" w:rsidDel="007D39FA">
            <w:rPr>
              <w:rFonts w:ascii="Arial" w:hAnsi="Arial" w:cs="Arial"/>
              <w:color w:val="222222"/>
              <w:sz w:val="24"/>
              <w:szCs w:val="24"/>
              <w:shd w:val="clear" w:color="auto" w:fill="FFFFFF"/>
            </w:rPr>
            <w:delText xml:space="preserve"> </w:delText>
          </w:r>
        </w:del>
      </w:ins>
      <w:del w:id="1127" w:author="Agustin Schlapp" w:date="2017-12-23T10:58:00Z">
        <w:r w:rsidRPr="00646568" w:rsidDel="007D39FA">
          <w:rPr>
            <w:rFonts w:ascii="Arial" w:hAnsi="Arial" w:cs="Arial"/>
            <w:color w:val="222222"/>
            <w:sz w:val="24"/>
            <w:szCs w:val="24"/>
            <w:shd w:val="clear" w:color="auto" w:fill="FFFFFF"/>
          </w:rPr>
          <w:delText>conjunto</w:delText>
        </w:r>
      </w:del>
      <w:ins w:id="1128" w:author="Agustin Schlapp" w:date="2017-12-23T10:58:00Z">
        <w:r w:rsidR="007D39FA">
          <w:rPr>
            <w:rFonts w:ascii="Arial" w:hAnsi="Arial" w:cs="Arial"/>
            <w:color w:val="222222"/>
            <w:sz w:val="24"/>
            <w:szCs w:val="24"/>
            <w:shd w:val="clear" w:color="auto" w:fill="FFFFFF"/>
          </w:rPr>
          <w:t xml:space="preserve">En </w:t>
        </w:r>
        <w:r w:rsidR="007D39FA" w:rsidRPr="00646568">
          <w:rPr>
            <w:rFonts w:ascii="Arial" w:hAnsi="Arial" w:cs="Arial"/>
            <w:color w:val="222222"/>
            <w:sz w:val="24"/>
            <w:szCs w:val="24"/>
            <w:shd w:val="clear" w:color="auto" w:fill="FFFFFF"/>
          </w:rPr>
          <w:t>conjunto</w:t>
        </w:r>
      </w:ins>
      <w:ins w:id="1129" w:author="Nahuel Defossé" w:date="2017-12-10T20:53:00Z">
        <w:r w:rsidR="001C11FE">
          <w:rPr>
            <w:rFonts w:ascii="Arial" w:hAnsi="Arial" w:cs="Arial"/>
            <w:color w:val="222222"/>
            <w:sz w:val="24"/>
            <w:szCs w:val="24"/>
            <w:shd w:val="clear" w:color="auto" w:fill="FFFFFF"/>
          </w:rPr>
          <w:t xml:space="preserve">, </w:t>
        </w:r>
      </w:ins>
      <w:del w:id="1130" w:author="Nahuel Defossé" w:date="2017-12-10T20:53:00Z">
        <w:r w:rsidRPr="00646568" w:rsidDel="001C11FE">
          <w:rPr>
            <w:rFonts w:ascii="Arial" w:hAnsi="Arial" w:cs="Arial"/>
            <w:color w:val="222222"/>
            <w:sz w:val="24"/>
            <w:szCs w:val="24"/>
            <w:shd w:val="clear" w:color="auto" w:fill="FFFFFF"/>
          </w:rPr>
          <w:delText xml:space="preserve"> </w:delText>
        </w:r>
      </w:del>
      <w:ins w:id="1131" w:author="Nahuel Defossé" w:date="2017-12-10T20:53:00Z">
        <w:r w:rsidR="001C11FE">
          <w:rPr>
            <w:rFonts w:ascii="Arial" w:hAnsi="Arial" w:cs="Arial"/>
            <w:color w:val="222222"/>
            <w:sz w:val="24"/>
            <w:szCs w:val="24"/>
            <w:shd w:val="clear" w:color="auto" w:fill="FFFFFF"/>
          </w:rPr>
          <w:t xml:space="preserve">los </w:t>
        </w:r>
      </w:ins>
      <w:del w:id="1132" w:author="Nahuel Defossé" w:date="2017-12-10T20:53:00Z">
        <w:r w:rsidRPr="00646568" w:rsidDel="001C11FE">
          <w:rPr>
            <w:rFonts w:ascii="Arial" w:hAnsi="Arial" w:cs="Arial"/>
            <w:color w:val="222222"/>
            <w:sz w:val="24"/>
            <w:szCs w:val="24"/>
            <w:shd w:val="clear" w:color="auto" w:fill="FFFFFF"/>
          </w:rPr>
          <w:delText xml:space="preserve">de </w:delText>
        </w:r>
      </w:del>
      <w:r w:rsidRPr="00646568">
        <w:rPr>
          <w:rFonts w:ascii="Arial" w:hAnsi="Arial" w:cs="Arial"/>
          <w:color w:val="222222"/>
          <w:sz w:val="24"/>
          <w:szCs w:val="24"/>
          <w:shd w:val="clear" w:color="auto" w:fill="FFFFFF"/>
        </w:rPr>
        <w:t>sensores y actuadores</w:t>
      </w:r>
      <w:ins w:id="1133" w:author="Nahuel Defossé" w:date="2017-12-10T20:53:00Z">
        <w:r w:rsidR="001C11FE">
          <w:rPr>
            <w:rFonts w:ascii="Arial" w:hAnsi="Arial" w:cs="Arial"/>
            <w:color w:val="222222"/>
            <w:sz w:val="24"/>
            <w:szCs w:val="24"/>
            <w:shd w:val="clear" w:color="auto" w:fill="FFFFFF"/>
          </w:rPr>
          <w:t xml:space="preserve">, </w:t>
        </w:r>
      </w:ins>
      <w:del w:id="1134" w:author="Nahuel Defossé" w:date="2017-12-10T20:53:00Z">
        <w:r w:rsidRPr="00646568" w:rsidDel="001C11FE">
          <w:rPr>
            <w:rFonts w:ascii="Arial" w:hAnsi="Arial" w:cs="Arial"/>
            <w:color w:val="222222"/>
            <w:sz w:val="24"/>
            <w:szCs w:val="24"/>
            <w:shd w:val="clear" w:color="auto" w:fill="FFFFFF"/>
          </w:rPr>
          <w:delText xml:space="preserve"> </w:delText>
        </w:r>
      </w:del>
      <w:r w:rsidRPr="00646568">
        <w:rPr>
          <w:rFonts w:ascii="Arial" w:hAnsi="Arial" w:cs="Arial"/>
          <w:color w:val="222222"/>
          <w:sz w:val="24"/>
          <w:szCs w:val="24"/>
          <w:shd w:val="clear" w:color="auto" w:fill="FFFFFF"/>
        </w:rPr>
        <w:t>permiten la creación de distintos tipos de artefactos, que posibilitan comunicarse con el ambiente que los rodea, modificándolo (actuadores) o recibir estímulos (sensores)</w:t>
      </w:r>
      <w:r w:rsidR="0019110A">
        <w:rPr>
          <w:rFonts w:ascii="Arial" w:hAnsi="Arial" w:cs="Arial"/>
          <w:color w:val="222222"/>
          <w:sz w:val="24"/>
          <w:szCs w:val="24"/>
          <w:shd w:val="clear" w:color="auto" w:fill="FFFFFF"/>
        </w:rPr>
        <w:t>.</w:t>
      </w:r>
    </w:p>
    <w:p w14:paraId="6F4C72D6" w14:textId="77777777" w:rsidR="009E0758" w:rsidRPr="00FE4F7A" w:rsidRDefault="009E0758" w:rsidP="009E0758"/>
    <w:p w14:paraId="62DE7892" w14:textId="77777777" w:rsidR="009E0758" w:rsidRDefault="009E0758">
      <w:pPr>
        <w:keepNext/>
        <w:jc w:val="center"/>
        <w:pPrChange w:id="1135" w:author="Agustin Schlapp" w:date="2017-12-23T10:58:00Z">
          <w:pPr>
            <w:keepNext/>
          </w:pPr>
        </w:pPrChange>
      </w:pPr>
      <w:r>
        <w:rPr>
          <w:noProof/>
          <w:lang w:val="en-US" w:eastAsia="en-US"/>
        </w:rPr>
        <w:drawing>
          <wp:inline distT="0" distB="0" distL="0" distR="0" wp14:anchorId="32BC10AD" wp14:editId="599A24CE">
            <wp:extent cx="5065395" cy="2731770"/>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65395" cy="2731770"/>
                    </a:xfrm>
                    <a:prstGeom prst="rect">
                      <a:avLst/>
                    </a:prstGeom>
                    <a:noFill/>
                    <a:ln>
                      <a:noFill/>
                    </a:ln>
                  </pic:spPr>
                </pic:pic>
              </a:graphicData>
            </a:graphic>
          </wp:inline>
        </w:drawing>
      </w:r>
    </w:p>
    <w:p w14:paraId="56420947" w14:textId="27434FA2" w:rsidR="004B6B4A" w:rsidRDefault="009E0758" w:rsidP="004B6B4A">
      <w:pPr>
        <w:pStyle w:val="Descripcin"/>
        <w:jc w:val="center"/>
      </w:pPr>
      <w:bookmarkStart w:id="1136" w:name="_Ref502097568"/>
      <w:bookmarkStart w:id="1137" w:name="_Toc502152485"/>
      <w:r>
        <w:t xml:space="preserve">Ilustración </w:t>
      </w:r>
      <w:fldSimple w:instr=" SEQ Ilustración \* ARABIC ">
        <w:r w:rsidR="00393E1C">
          <w:rPr>
            <w:noProof/>
          </w:rPr>
          <w:t>17</w:t>
        </w:r>
      </w:fldSimple>
      <w:r>
        <w:t>- Representación actuadores y sensores</w:t>
      </w:r>
      <w:bookmarkEnd w:id="1136"/>
      <w:bookmarkEnd w:id="1137"/>
    </w:p>
    <w:p w14:paraId="600DA39F" w14:textId="3ACF5837" w:rsidR="004B6B4A" w:rsidRPr="00B56778" w:rsidRDefault="00B56778" w:rsidP="004B6B4A">
      <w:pPr>
        <w:rPr>
          <w:rFonts w:ascii="Arial" w:hAnsi="Arial" w:cs="Arial"/>
          <w:sz w:val="24"/>
          <w:szCs w:val="24"/>
          <w:lang w:eastAsia="en-US"/>
        </w:rPr>
      </w:pPr>
      <w:r>
        <w:rPr>
          <w:rFonts w:ascii="Arial" w:hAnsi="Arial" w:cs="Arial"/>
          <w:sz w:val="24"/>
          <w:szCs w:val="24"/>
          <w:lang w:eastAsia="en-US"/>
        </w:rPr>
        <w:t>En esta imagen (</w:t>
      </w:r>
      <w:r>
        <w:rPr>
          <w:rFonts w:ascii="Arial" w:hAnsi="Arial" w:cs="Arial"/>
          <w:sz w:val="24"/>
          <w:szCs w:val="24"/>
          <w:lang w:eastAsia="en-US"/>
        </w:rPr>
        <w:fldChar w:fldCharType="begin"/>
      </w:r>
      <w:r>
        <w:rPr>
          <w:rFonts w:ascii="Arial" w:hAnsi="Arial" w:cs="Arial"/>
          <w:sz w:val="24"/>
          <w:szCs w:val="24"/>
          <w:lang w:eastAsia="en-US"/>
        </w:rPr>
        <w:instrText xml:space="preserve"> REF _Ref502097568 \h </w:instrText>
      </w:r>
      <w:r>
        <w:rPr>
          <w:rFonts w:ascii="Arial" w:hAnsi="Arial" w:cs="Arial"/>
          <w:sz w:val="24"/>
          <w:szCs w:val="24"/>
          <w:lang w:eastAsia="en-US"/>
        </w:rPr>
      </w:r>
      <w:r>
        <w:rPr>
          <w:rFonts w:ascii="Arial" w:hAnsi="Arial" w:cs="Arial"/>
          <w:sz w:val="24"/>
          <w:szCs w:val="24"/>
          <w:lang w:eastAsia="en-US"/>
        </w:rPr>
        <w:fldChar w:fldCharType="separate"/>
      </w:r>
      <w:r>
        <w:t xml:space="preserve">Ilustración </w:t>
      </w:r>
      <w:r>
        <w:rPr>
          <w:noProof/>
        </w:rPr>
        <w:t>17</w:t>
      </w:r>
      <w:r>
        <w:t>- Representación actuadores y sensores</w:t>
      </w:r>
      <w:r>
        <w:rPr>
          <w:rFonts w:ascii="Arial" w:hAnsi="Arial" w:cs="Arial"/>
          <w:sz w:val="24"/>
          <w:szCs w:val="24"/>
          <w:lang w:eastAsia="en-US"/>
        </w:rPr>
        <w:fldChar w:fldCharType="end"/>
      </w:r>
      <w:r>
        <w:rPr>
          <w:rFonts w:ascii="Arial" w:hAnsi="Arial" w:cs="Arial"/>
          <w:sz w:val="24"/>
          <w:szCs w:val="24"/>
          <w:lang w:eastAsia="en-US"/>
        </w:rPr>
        <w:t>) se representa la toma de datos un robot puede capturar del ambiente que lo rodea mediante sus diversos sensores, y a su vez como podría interactuar con el mismo mediante actuadores.</w:t>
      </w:r>
    </w:p>
    <w:p w14:paraId="0938AA8C" w14:textId="6C10A976" w:rsidR="009E0758" w:rsidRDefault="007D39FA" w:rsidP="00FD67DC">
      <w:pPr>
        <w:pStyle w:val="Ttulo2"/>
        <w:rPr>
          <w:b/>
          <w:sz w:val="32"/>
          <w:szCs w:val="32"/>
        </w:rPr>
      </w:pPr>
      <w:bookmarkStart w:id="1138" w:name="_Toc502153582"/>
      <w:ins w:id="1139" w:author="Agustin Schlapp" w:date="2017-12-23T10:58:00Z">
        <w:r>
          <w:rPr>
            <w:b/>
            <w:sz w:val="32"/>
            <w:szCs w:val="32"/>
          </w:rPr>
          <w:t xml:space="preserve">3.12 </w:t>
        </w:r>
      </w:ins>
      <w:del w:id="1140" w:author="Agustin Schlapp" w:date="2017-12-23T10:57:00Z">
        <w:r w:rsidR="00646568" w:rsidDel="007D39FA">
          <w:rPr>
            <w:b/>
            <w:sz w:val="32"/>
            <w:szCs w:val="32"/>
          </w:rPr>
          <w:delText xml:space="preserve">3.10 </w:delText>
        </w:r>
      </w:del>
      <w:r w:rsidR="009E0758" w:rsidRPr="009E0758">
        <w:rPr>
          <w:b/>
          <w:sz w:val="32"/>
          <w:szCs w:val="32"/>
        </w:rPr>
        <w:t>Actuadores en el SAR</w:t>
      </w:r>
      <w:bookmarkEnd w:id="1138"/>
    </w:p>
    <w:p w14:paraId="5DF371FB" w14:textId="77777777" w:rsidR="00646568" w:rsidRPr="00646568" w:rsidRDefault="00646568" w:rsidP="00646568"/>
    <w:p w14:paraId="616EFB0D" w14:textId="7912AB5A" w:rsidR="007D39FA" w:rsidRDefault="007D39FA" w:rsidP="007D39FA">
      <w:pPr>
        <w:rPr>
          <w:ins w:id="1141" w:author="Agustin Schlapp" w:date="2017-12-23T10:57:00Z"/>
          <w:rFonts w:ascii="Arial" w:hAnsi="Arial" w:cs="Arial"/>
          <w:sz w:val="24"/>
          <w:szCs w:val="24"/>
        </w:rPr>
      </w:pPr>
      <w:ins w:id="1142" w:author="Agustin Schlapp" w:date="2017-12-23T10:57:00Z">
        <w:r w:rsidRPr="007D39FA">
          <w:rPr>
            <w:rFonts w:ascii="Arial" w:hAnsi="Arial" w:cs="Arial"/>
            <w:sz w:val="24"/>
            <w:szCs w:val="24"/>
            <w:rPrChange w:id="1143" w:author="Agustin Schlapp" w:date="2017-12-23T10:58:00Z">
              <w:rPr>
                <w:highlight w:val="yellow"/>
              </w:rPr>
            </w:rPrChange>
          </w:rPr>
          <w:t xml:space="preserve">Una de las ventajas que genero motivación para que el sector </w:t>
        </w:r>
        <w:commentRangeStart w:id="1144"/>
        <w:r w:rsidRPr="007D39FA">
          <w:rPr>
            <w:rFonts w:ascii="Arial" w:hAnsi="Arial" w:cs="Arial"/>
            <w:sz w:val="24"/>
            <w:szCs w:val="24"/>
            <w:rPrChange w:id="1145" w:author="Agustin Schlapp" w:date="2017-12-23T10:58:00Z">
              <w:rPr>
                <w:highlight w:val="yellow"/>
              </w:rPr>
            </w:rPrChange>
          </w:rPr>
          <w:t xml:space="preserve">industrial </w:t>
        </w:r>
        <w:commentRangeEnd w:id="1144"/>
        <w:r w:rsidRPr="007D39FA">
          <w:rPr>
            <w:rStyle w:val="Refdecomentario"/>
            <w:rPrChange w:id="1146" w:author="Agustin Schlapp" w:date="2017-12-23T10:58:00Z">
              <w:rPr>
                <w:rStyle w:val="Refdecomentario"/>
                <w:highlight w:val="yellow"/>
              </w:rPr>
            </w:rPrChange>
          </w:rPr>
          <w:commentReference w:id="1144"/>
        </w:r>
        <w:r w:rsidRPr="007D39FA">
          <w:rPr>
            <w:rFonts w:ascii="Arial" w:hAnsi="Arial" w:cs="Arial"/>
            <w:sz w:val="24"/>
            <w:szCs w:val="24"/>
            <w:rPrChange w:id="1147" w:author="Agustin Schlapp" w:date="2017-12-23T10:58:00Z">
              <w:rPr>
                <w:highlight w:val="yellow"/>
              </w:rPr>
            </w:rPrChange>
          </w:rPr>
          <w:t>comience a utilizar tecnologías como Arduino, fue la creación de actuadores compatibles con estas plataformas.</w:t>
        </w:r>
        <w:r w:rsidRPr="00FD67DC">
          <w:rPr>
            <w:rFonts w:ascii="Arial" w:hAnsi="Arial" w:cs="Arial"/>
            <w:sz w:val="24"/>
            <w:szCs w:val="24"/>
          </w:rPr>
          <w:t xml:space="preserve"> </w:t>
        </w:r>
        <w:r w:rsidRPr="007D39FA">
          <w:rPr>
            <w:rFonts w:ascii="Arial" w:hAnsi="Arial" w:cs="Arial"/>
            <w:sz w:val="24"/>
            <w:szCs w:val="24"/>
            <w:rPrChange w:id="1148" w:author="Agustin Schlapp" w:date="2017-12-23T10:58:00Z">
              <w:rPr>
                <w:highlight w:val="yellow"/>
              </w:rPr>
            </w:rPrChange>
          </w:rPr>
          <w:t>Precisamente en el SAR se utilizarán</w:t>
        </w:r>
        <w:r w:rsidRPr="007D39FA">
          <w:rPr>
            <w:rFonts w:ascii="Arial" w:hAnsi="Arial" w:cs="Arial"/>
            <w:sz w:val="24"/>
            <w:szCs w:val="24"/>
            <w:rPrChange w:id="1149" w:author="Agustin Schlapp" w:date="2017-12-23T10:58:00Z">
              <w:rPr/>
            </w:rPrChange>
          </w:rPr>
          <w:t>:</w:t>
        </w:r>
        <w:r w:rsidRPr="007D39FA">
          <w:rPr>
            <w:rFonts w:ascii="Arial" w:hAnsi="Arial" w:cs="Arial"/>
            <w:sz w:val="24"/>
            <w:szCs w:val="24"/>
            <w:rPrChange w:id="1150" w:author="Agustin Schlapp" w:date="2017-12-23T10:57:00Z">
              <w:rPr/>
            </w:rPrChange>
          </w:rPr>
          <w:t xml:space="preserve"> </w:t>
        </w:r>
      </w:ins>
    </w:p>
    <w:p w14:paraId="5C449886" w14:textId="77777777" w:rsidR="007D39FA" w:rsidRPr="007D39FA" w:rsidRDefault="007D39FA">
      <w:pPr>
        <w:rPr>
          <w:ins w:id="1151" w:author="Agustin Schlapp" w:date="2017-12-23T10:57:00Z"/>
          <w:rFonts w:ascii="Arial" w:hAnsi="Arial" w:cs="Arial"/>
          <w:sz w:val="24"/>
          <w:szCs w:val="24"/>
          <w:rPrChange w:id="1152" w:author="Agustin Schlapp" w:date="2017-12-23T10:57:00Z">
            <w:rPr>
              <w:ins w:id="1153" w:author="Agustin Schlapp" w:date="2017-12-23T10:57:00Z"/>
            </w:rPr>
          </w:rPrChange>
        </w:rPr>
        <w:pPrChange w:id="1154" w:author="Agustin Schlapp" w:date="2017-12-23T10:57:00Z">
          <w:pPr>
            <w:pStyle w:val="Prrafodelista"/>
            <w:numPr>
              <w:numId w:val="10"/>
            </w:numPr>
            <w:tabs>
              <w:tab w:val="num" w:pos="720"/>
            </w:tabs>
            <w:ind w:hanging="360"/>
          </w:pPr>
        </w:pPrChange>
      </w:pPr>
    </w:p>
    <w:p w14:paraId="5F68A211" w14:textId="4FFB7026" w:rsidR="009E0758" w:rsidRPr="00646568" w:rsidDel="007D39FA" w:rsidRDefault="009E0758" w:rsidP="009E0758">
      <w:pPr>
        <w:rPr>
          <w:del w:id="1155" w:author="Agustin Schlapp" w:date="2017-12-23T10:57:00Z"/>
          <w:rFonts w:ascii="Arial" w:hAnsi="Arial" w:cs="Arial"/>
          <w:sz w:val="24"/>
          <w:szCs w:val="24"/>
        </w:rPr>
      </w:pPr>
      <w:del w:id="1156" w:author="Agustin Schlapp" w:date="2017-12-23T10:57:00Z">
        <w:r w:rsidRPr="00646568" w:rsidDel="007D39FA">
          <w:rPr>
            <w:rFonts w:ascii="Arial" w:hAnsi="Arial" w:cs="Arial"/>
            <w:sz w:val="24"/>
            <w:szCs w:val="24"/>
          </w:rPr>
          <w:delText xml:space="preserve">Una de las ventajas que dio el empuje </w:delText>
        </w:r>
        <w:commentRangeStart w:id="1157"/>
        <w:r w:rsidRPr="00646568" w:rsidDel="007D39FA">
          <w:rPr>
            <w:rFonts w:ascii="Arial" w:hAnsi="Arial" w:cs="Arial"/>
            <w:sz w:val="24"/>
            <w:szCs w:val="24"/>
          </w:rPr>
          <w:delText xml:space="preserve">industrial </w:delText>
        </w:r>
        <w:commentRangeEnd w:id="1157"/>
        <w:r w:rsidR="001C11FE" w:rsidDel="007D39FA">
          <w:rPr>
            <w:rStyle w:val="Refdecomentario"/>
          </w:rPr>
          <w:commentReference w:id="1157"/>
        </w:r>
        <w:r w:rsidRPr="00646568" w:rsidDel="007D39FA">
          <w:rPr>
            <w:rFonts w:ascii="Arial" w:hAnsi="Arial" w:cs="Arial"/>
            <w:sz w:val="24"/>
            <w:szCs w:val="24"/>
          </w:rPr>
          <w:delText>alrededor de tecnologías como Arduino fue la creación de actuadores compatibles con estas placas.</w:delText>
        </w:r>
      </w:del>
    </w:p>
    <w:p w14:paraId="4C1E57FE" w14:textId="3DCB8C93" w:rsidR="009E0758" w:rsidRPr="00646568" w:rsidDel="007D39FA" w:rsidRDefault="009E0758" w:rsidP="009E0758">
      <w:pPr>
        <w:rPr>
          <w:del w:id="1158" w:author="Agustin Schlapp" w:date="2017-12-23T10:57:00Z"/>
          <w:rFonts w:ascii="Arial" w:hAnsi="Arial" w:cs="Arial"/>
          <w:sz w:val="24"/>
          <w:szCs w:val="24"/>
        </w:rPr>
      </w:pPr>
      <w:del w:id="1159" w:author="Agustin Schlapp" w:date="2017-12-23T10:57:00Z">
        <w:r w:rsidRPr="00646568" w:rsidDel="007D39FA">
          <w:rPr>
            <w:rFonts w:ascii="Arial" w:hAnsi="Arial" w:cs="Arial"/>
            <w:sz w:val="24"/>
            <w:szCs w:val="24"/>
          </w:rPr>
          <w:delText xml:space="preserve">Precisamente en el SAR </w:delText>
        </w:r>
        <w:commentRangeStart w:id="1160"/>
        <w:r w:rsidRPr="00646568" w:rsidDel="007D39FA">
          <w:rPr>
            <w:rFonts w:ascii="Arial" w:hAnsi="Arial" w:cs="Arial"/>
            <w:sz w:val="24"/>
            <w:szCs w:val="24"/>
          </w:rPr>
          <w:delText xml:space="preserve">(Sistema Autónomo Robótico) </w:delText>
        </w:r>
        <w:commentRangeEnd w:id="1160"/>
        <w:r w:rsidR="00222B70" w:rsidDel="007D39FA">
          <w:rPr>
            <w:rStyle w:val="Refdecomentario"/>
          </w:rPr>
          <w:commentReference w:id="1160"/>
        </w:r>
        <w:r w:rsidRPr="00646568" w:rsidDel="007D39FA">
          <w:rPr>
            <w:rFonts w:ascii="Arial" w:hAnsi="Arial" w:cs="Arial"/>
            <w:sz w:val="24"/>
            <w:szCs w:val="24"/>
          </w:rPr>
          <w:delText xml:space="preserve">se utilizarán </w:delText>
        </w:r>
      </w:del>
    </w:p>
    <w:p w14:paraId="432281BE" w14:textId="77777777" w:rsidR="009E0758" w:rsidRPr="00646568" w:rsidRDefault="009E0758" w:rsidP="009E0758">
      <w:pPr>
        <w:pStyle w:val="Prrafodelista"/>
        <w:numPr>
          <w:ilvl w:val="0"/>
          <w:numId w:val="10"/>
        </w:numPr>
        <w:rPr>
          <w:rFonts w:ascii="Arial" w:hAnsi="Arial" w:cs="Arial"/>
          <w:color w:val="000000"/>
          <w:sz w:val="24"/>
          <w:szCs w:val="24"/>
        </w:rPr>
      </w:pPr>
      <w:r w:rsidRPr="00646568">
        <w:rPr>
          <w:rFonts w:ascii="Arial" w:hAnsi="Arial" w:cs="Arial"/>
          <w:color w:val="000000"/>
          <w:sz w:val="24"/>
          <w:szCs w:val="24"/>
        </w:rPr>
        <w:t>Motores de corriente continua</w:t>
      </w:r>
    </w:p>
    <w:p w14:paraId="1DD82107" w14:textId="77777777" w:rsidR="009E0758" w:rsidRPr="00646568" w:rsidRDefault="009E0758" w:rsidP="009E0758">
      <w:pPr>
        <w:pStyle w:val="Prrafodelista"/>
        <w:numPr>
          <w:ilvl w:val="1"/>
          <w:numId w:val="10"/>
        </w:numPr>
        <w:rPr>
          <w:rFonts w:ascii="Arial" w:hAnsi="Arial" w:cs="Arial"/>
          <w:color w:val="000000"/>
          <w:sz w:val="24"/>
          <w:szCs w:val="24"/>
        </w:rPr>
      </w:pPr>
      <w:r w:rsidRPr="00646568">
        <w:rPr>
          <w:rFonts w:ascii="Arial" w:hAnsi="Arial" w:cs="Arial"/>
          <w:color w:val="000000"/>
          <w:sz w:val="24"/>
          <w:szCs w:val="24"/>
        </w:rPr>
        <w:t>Para el desplazamiento del robot móvil</w:t>
      </w:r>
    </w:p>
    <w:p w14:paraId="0777DC91" w14:textId="77777777" w:rsidR="009E0758" w:rsidRPr="00646568" w:rsidRDefault="009E0758" w:rsidP="009E0758">
      <w:pPr>
        <w:pStyle w:val="Prrafodelista"/>
        <w:numPr>
          <w:ilvl w:val="0"/>
          <w:numId w:val="10"/>
        </w:numPr>
        <w:rPr>
          <w:rFonts w:ascii="Arial" w:hAnsi="Arial" w:cs="Arial"/>
          <w:sz w:val="24"/>
          <w:szCs w:val="24"/>
        </w:rPr>
      </w:pPr>
      <w:r w:rsidRPr="00646568">
        <w:rPr>
          <w:rFonts w:ascii="Arial" w:hAnsi="Arial" w:cs="Arial"/>
          <w:color w:val="000000"/>
          <w:sz w:val="24"/>
          <w:szCs w:val="24"/>
        </w:rPr>
        <w:t>LED</w:t>
      </w:r>
    </w:p>
    <w:p w14:paraId="1C55640B" w14:textId="77777777" w:rsidR="009E0758" w:rsidRPr="00646568" w:rsidRDefault="009E0758" w:rsidP="009E0758">
      <w:pPr>
        <w:pStyle w:val="Prrafodelista"/>
        <w:numPr>
          <w:ilvl w:val="1"/>
          <w:numId w:val="10"/>
        </w:numPr>
        <w:rPr>
          <w:rFonts w:ascii="Arial" w:hAnsi="Arial" w:cs="Arial"/>
          <w:sz w:val="24"/>
          <w:szCs w:val="24"/>
        </w:rPr>
      </w:pPr>
      <w:r w:rsidRPr="00646568">
        <w:rPr>
          <w:rFonts w:ascii="Arial" w:hAnsi="Arial" w:cs="Arial"/>
          <w:color w:val="000000"/>
          <w:sz w:val="24"/>
          <w:szCs w:val="24"/>
        </w:rPr>
        <w:t>Para indicar estados del RM</w:t>
      </w:r>
    </w:p>
    <w:p w14:paraId="12EBCAC6" w14:textId="77777777" w:rsidR="009E0758" w:rsidRDefault="009E0758" w:rsidP="009E0758">
      <w:pPr>
        <w:keepNext/>
      </w:pPr>
      <w:commentRangeStart w:id="1161"/>
      <w:r>
        <w:rPr>
          <w:noProof/>
          <w:lang w:val="en-US" w:eastAsia="en-US"/>
        </w:rPr>
        <w:lastRenderedPageBreak/>
        <w:drawing>
          <wp:inline distT="0" distB="0" distL="0" distR="0" wp14:anchorId="5536C556" wp14:editId="0982D3F2">
            <wp:extent cx="5385435" cy="5430520"/>
            <wp:effectExtent l="0" t="0" r="571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85435" cy="5430520"/>
                    </a:xfrm>
                    <a:prstGeom prst="rect">
                      <a:avLst/>
                    </a:prstGeom>
                    <a:noFill/>
                    <a:ln>
                      <a:noFill/>
                    </a:ln>
                  </pic:spPr>
                </pic:pic>
              </a:graphicData>
            </a:graphic>
          </wp:inline>
        </w:drawing>
      </w:r>
      <w:commentRangeEnd w:id="1161"/>
      <w:r w:rsidR="00222B70">
        <w:rPr>
          <w:rStyle w:val="Refdecomentario"/>
        </w:rPr>
        <w:commentReference w:id="1161"/>
      </w:r>
    </w:p>
    <w:p w14:paraId="7ACEBA0F" w14:textId="29555ED6" w:rsidR="009E0758" w:rsidRPr="00BB028C" w:rsidRDefault="009E0758" w:rsidP="00406496">
      <w:pPr>
        <w:pStyle w:val="Descripcin"/>
        <w:jc w:val="center"/>
      </w:pPr>
      <w:bookmarkStart w:id="1162" w:name="_Ref502097301"/>
      <w:bookmarkStart w:id="1163" w:name="_Toc502152486"/>
      <w:r>
        <w:t xml:space="preserve">Ilustración </w:t>
      </w:r>
      <w:fldSimple w:instr=" SEQ Ilustración \* ARABIC ">
        <w:r w:rsidR="00393E1C">
          <w:rPr>
            <w:noProof/>
          </w:rPr>
          <w:t>18</w:t>
        </w:r>
      </w:fldSimple>
      <w:r w:rsidR="007D39FA">
        <w:rPr>
          <w:noProof/>
        </w:rPr>
        <w:t xml:space="preserve"> </w:t>
      </w:r>
      <w:r>
        <w:t xml:space="preserve">- Actuadores y </w:t>
      </w:r>
      <w:r w:rsidR="007D39FA">
        <w:t>s</w:t>
      </w:r>
      <w:r>
        <w:t>ensores</w:t>
      </w:r>
      <w:r w:rsidR="007D39FA">
        <w:t xml:space="preserve"> compatibles con Arduino</w:t>
      </w:r>
      <w:bookmarkEnd w:id="1162"/>
      <w:bookmarkEnd w:id="1163"/>
    </w:p>
    <w:p w14:paraId="67C4D120" w14:textId="390D90F4" w:rsidR="009E0758" w:rsidRDefault="00646568" w:rsidP="009E0758">
      <w:pPr>
        <w:pStyle w:val="Ttulo2"/>
        <w:rPr>
          <w:b/>
          <w:sz w:val="32"/>
          <w:szCs w:val="32"/>
        </w:rPr>
      </w:pPr>
      <w:bookmarkStart w:id="1164" w:name="_Toc502153583"/>
      <w:r>
        <w:rPr>
          <w:b/>
          <w:sz w:val="32"/>
          <w:szCs w:val="32"/>
        </w:rPr>
        <w:t>3.1</w:t>
      </w:r>
      <w:ins w:id="1165" w:author="Agustin Schlapp" w:date="2017-12-23T11:00:00Z">
        <w:r w:rsidR="007D39FA">
          <w:rPr>
            <w:b/>
            <w:sz w:val="32"/>
            <w:szCs w:val="32"/>
          </w:rPr>
          <w:t>3</w:t>
        </w:r>
      </w:ins>
      <w:del w:id="1166" w:author="Agustin Schlapp" w:date="2017-12-23T11:00:00Z">
        <w:r w:rsidDel="007D39FA">
          <w:rPr>
            <w:b/>
            <w:sz w:val="32"/>
            <w:szCs w:val="32"/>
          </w:rPr>
          <w:delText>1</w:delText>
        </w:r>
      </w:del>
      <w:r>
        <w:rPr>
          <w:b/>
          <w:sz w:val="32"/>
          <w:szCs w:val="32"/>
        </w:rPr>
        <w:t xml:space="preserve"> </w:t>
      </w:r>
      <w:r w:rsidR="009E0758" w:rsidRPr="009E0758">
        <w:rPr>
          <w:b/>
          <w:sz w:val="32"/>
          <w:szCs w:val="32"/>
        </w:rPr>
        <w:t>Sensores en el SAR</w:t>
      </w:r>
      <w:bookmarkEnd w:id="1164"/>
    </w:p>
    <w:p w14:paraId="0497A640" w14:textId="77777777" w:rsidR="00646568" w:rsidRPr="00646568" w:rsidRDefault="00646568" w:rsidP="00646568"/>
    <w:p w14:paraId="48D18EC3" w14:textId="77777777" w:rsidR="009E0758" w:rsidRPr="00646568" w:rsidRDefault="009E0758" w:rsidP="009E0758">
      <w:pPr>
        <w:rPr>
          <w:rFonts w:ascii="Arial" w:hAnsi="Arial" w:cs="Arial"/>
          <w:sz w:val="24"/>
          <w:szCs w:val="24"/>
        </w:rPr>
      </w:pPr>
      <w:r w:rsidRPr="00646568">
        <w:rPr>
          <w:rFonts w:ascii="Arial" w:hAnsi="Arial" w:cs="Arial"/>
          <w:sz w:val="24"/>
          <w:szCs w:val="24"/>
        </w:rPr>
        <w:t>El SAR utiliza los siguientes sensores:</w:t>
      </w:r>
    </w:p>
    <w:p w14:paraId="2A5E9A72" w14:textId="77777777" w:rsidR="009E0758" w:rsidRPr="00646568" w:rsidRDefault="009E0758" w:rsidP="009E0758">
      <w:pPr>
        <w:pStyle w:val="Prrafodelista"/>
        <w:numPr>
          <w:ilvl w:val="0"/>
          <w:numId w:val="11"/>
        </w:numPr>
        <w:jc w:val="both"/>
        <w:rPr>
          <w:rFonts w:ascii="Arial" w:hAnsi="Arial" w:cs="Arial"/>
          <w:sz w:val="24"/>
          <w:szCs w:val="24"/>
        </w:rPr>
      </w:pPr>
      <w:r w:rsidRPr="00646568">
        <w:rPr>
          <w:rFonts w:ascii="Arial" w:hAnsi="Arial" w:cs="Arial"/>
          <w:sz w:val="24"/>
          <w:szCs w:val="24"/>
        </w:rPr>
        <w:t>Sensor ultrasónico HC-SR04</w:t>
      </w:r>
    </w:p>
    <w:p w14:paraId="0A57C575" w14:textId="77777777" w:rsidR="009E0758" w:rsidRPr="00646568" w:rsidRDefault="009E0758" w:rsidP="009E0758">
      <w:pPr>
        <w:pStyle w:val="Prrafodelista"/>
        <w:numPr>
          <w:ilvl w:val="1"/>
          <w:numId w:val="11"/>
        </w:numPr>
        <w:jc w:val="both"/>
        <w:rPr>
          <w:rFonts w:ascii="Arial" w:hAnsi="Arial" w:cs="Arial"/>
          <w:sz w:val="24"/>
          <w:szCs w:val="24"/>
        </w:rPr>
      </w:pPr>
      <w:r w:rsidRPr="00646568">
        <w:rPr>
          <w:rFonts w:ascii="Arial" w:hAnsi="Arial" w:cs="Arial"/>
          <w:sz w:val="24"/>
          <w:szCs w:val="24"/>
        </w:rPr>
        <w:t xml:space="preserve">Para detectar objetos, y distancia entre el </w:t>
      </w:r>
      <w:commentRangeStart w:id="1167"/>
      <w:r w:rsidRPr="00646568">
        <w:rPr>
          <w:rFonts w:ascii="Arial" w:hAnsi="Arial" w:cs="Arial"/>
          <w:sz w:val="24"/>
          <w:szCs w:val="24"/>
        </w:rPr>
        <w:t xml:space="preserve">RM </w:t>
      </w:r>
      <w:commentRangeEnd w:id="1167"/>
      <w:r w:rsidR="00222B70">
        <w:rPr>
          <w:rStyle w:val="Refdecomentario"/>
          <w:rFonts w:ascii="Calibri" w:eastAsia="Calibri" w:hAnsi="Calibri" w:cs="Calibri"/>
          <w:color w:val="000000"/>
          <w:lang w:eastAsia="es-AR"/>
        </w:rPr>
        <w:commentReference w:id="1167"/>
      </w:r>
      <w:r w:rsidRPr="00646568">
        <w:rPr>
          <w:rFonts w:ascii="Arial" w:hAnsi="Arial" w:cs="Arial"/>
          <w:sz w:val="24"/>
          <w:szCs w:val="24"/>
        </w:rPr>
        <w:t>y elementos del ambiente</w:t>
      </w:r>
    </w:p>
    <w:p w14:paraId="643EDC43" w14:textId="792788F0" w:rsidR="009E0758" w:rsidRPr="00646568" w:rsidRDefault="00222B70" w:rsidP="009E0758">
      <w:pPr>
        <w:pStyle w:val="Prrafodelista"/>
        <w:numPr>
          <w:ilvl w:val="0"/>
          <w:numId w:val="11"/>
        </w:numPr>
        <w:jc w:val="both"/>
        <w:rPr>
          <w:rFonts w:ascii="Arial" w:hAnsi="Arial" w:cs="Arial"/>
          <w:sz w:val="24"/>
          <w:szCs w:val="24"/>
        </w:rPr>
      </w:pPr>
      <w:ins w:id="1168" w:author="Nahuel Defossé" w:date="2017-12-10T21:00:00Z">
        <w:r>
          <w:rPr>
            <w:rFonts w:ascii="Arial" w:hAnsi="Arial" w:cs="Arial"/>
            <w:sz w:val="24"/>
            <w:szCs w:val="24"/>
          </w:rPr>
          <w:t xml:space="preserve">Sensor de </w:t>
        </w:r>
      </w:ins>
      <w:r w:rsidR="009E0758" w:rsidRPr="00646568">
        <w:rPr>
          <w:rFonts w:ascii="Arial" w:hAnsi="Arial" w:cs="Arial"/>
          <w:sz w:val="24"/>
          <w:szCs w:val="24"/>
        </w:rPr>
        <w:t>Temperatura KY-001</w:t>
      </w:r>
    </w:p>
    <w:p w14:paraId="5A94F079" w14:textId="77777777" w:rsidR="009E0758" w:rsidRPr="00646568" w:rsidRDefault="009E0758" w:rsidP="009E0758">
      <w:pPr>
        <w:pStyle w:val="Prrafodelista"/>
        <w:numPr>
          <w:ilvl w:val="1"/>
          <w:numId w:val="11"/>
        </w:numPr>
        <w:jc w:val="both"/>
        <w:rPr>
          <w:rFonts w:ascii="Arial" w:hAnsi="Arial" w:cs="Arial"/>
          <w:sz w:val="24"/>
          <w:szCs w:val="24"/>
        </w:rPr>
      </w:pPr>
      <w:r w:rsidRPr="00646568">
        <w:rPr>
          <w:rFonts w:ascii="Arial" w:hAnsi="Arial" w:cs="Arial"/>
          <w:sz w:val="24"/>
          <w:szCs w:val="24"/>
        </w:rPr>
        <w:t>Incorporado para analizar la temperatura</w:t>
      </w:r>
      <w:r w:rsidR="00A069B5">
        <w:rPr>
          <w:rFonts w:ascii="Arial" w:hAnsi="Arial" w:cs="Arial"/>
          <w:sz w:val="24"/>
          <w:szCs w:val="24"/>
        </w:rPr>
        <w:t xml:space="preserve"> </w:t>
      </w:r>
      <w:r w:rsidRPr="00646568">
        <w:rPr>
          <w:rFonts w:ascii="Arial" w:hAnsi="Arial" w:cs="Arial"/>
          <w:sz w:val="24"/>
          <w:szCs w:val="24"/>
        </w:rPr>
        <w:t>del ambiente</w:t>
      </w:r>
    </w:p>
    <w:p w14:paraId="1EDA2EA5" w14:textId="77777777" w:rsidR="009E0758" w:rsidRPr="00646568" w:rsidRDefault="009E0758" w:rsidP="009E0758">
      <w:pPr>
        <w:pStyle w:val="Prrafodelista"/>
        <w:numPr>
          <w:ilvl w:val="0"/>
          <w:numId w:val="11"/>
        </w:numPr>
        <w:jc w:val="both"/>
        <w:rPr>
          <w:rFonts w:ascii="Arial" w:hAnsi="Arial" w:cs="Arial"/>
          <w:sz w:val="24"/>
          <w:szCs w:val="24"/>
        </w:rPr>
      </w:pPr>
      <w:r w:rsidRPr="00646568">
        <w:rPr>
          <w:rFonts w:ascii="Arial" w:hAnsi="Arial" w:cs="Arial"/>
          <w:sz w:val="24"/>
          <w:szCs w:val="24"/>
        </w:rPr>
        <w:t>Sensor de presencia de gases</w:t>
      </w:r>
      <w:r w:rsidR="00A069B5">
        <w:rPr>
          <w:rFonts w:ascii="Arial" w:hAnsi="Arial" w:cs="Arial"/>
          <w:sz w:val="24"/>
          <w:szCs w:val="24"/>
        </w:rPr>
        <w:t xml:space="preserve"> MQ-7</w:t>
      </w:r>
    </w:p>
    <w:p w14:paraId="333C3DDE" w14:textId="77777777" w:rsidR="009E0758" w:rsidRPr="00406496" w:rsidRDefault="009E0758" w:rsidP="009E0758">
      <w:pPr>
        <w:pStyle w:val="Prrafodelista"/>
        <w:numPr>
          <w:ilvl w:val="1"/>
          <w:numId w:val="11"/>
        </w:numPr>
        <w:jc w:val="both"/>
        <w:rPr>
          <w:rFonts w:ascii="Arial" w:hAnsi="Arial" w:cs="Arial"/>
          <w:sz w:val="24"/>
          <w:szCs w:val="24"/>
        </w:rPr>
      </w:pPr>
      <w:r w:rsidRPr="00646568">
        <w:rPr>
          <w:rFonts w:ascii="Arial" w:hAnsi="Arial" w:cs="Arial"/>
          <w:sz w:val="24"/>
          <w:szCs w:val="24"/>
        </w:rPr>
        <w:t>Detección de monóxido de carbono</w:t>
      </w:r>
    </w:p>
    <w:p w14:paraId="5B42A3EA" w14:textId="02F0209A" w:rsidR="007D39FA" w:rsidRPr="007D39FA" w:rsidRDefault="007D39FA" w:rsidP="007D39FA">
      <w:pPr>
        <w:rPr>
          <w:rFonts w:ascii="Arial" w:hAnsi="Arial" w:cs="Arial"/>
          <w:sz w:val="24"/>
          <w:szCs w:val="24"/>
          <w:rPrChange w:id="1169" w:author="Agustin Schlapp" w:date="2017-12-23T11:00:00Z">
            <w:rPr/>
          </w:rPrChange>
        </w:rPr>
      </w:pPr>
      <w:r w:rsidRPr="007D39FA">
        <w:rPr>
          <w:rFonts w:ascii="Arial" w:hAnsi="Arial" w:cs="Arial"/>
          <w:sz w:val="24"/>
          <w:szCs w:val="24"/>
        </w:rPr>
        <w:t>Algunos de los sensores y actuadores se pueden apreciar en la ilustración anterior (</w:t>
      </w:r>
      <w:r w:rsidR="00111E24">
        <w:rPr>
          <w:rFonts w:ascii="Arial" w:hAnsi="Arial" w:cs="Arial"/>
          <w:sz w:val="24"/>
          <w:szCs w:val="24"/>
        </w:rPr>
        <w:fldChar w:fldCharType="begin"/>
      </w:r>
      <w:r w:rsidR="00111E24">
        <w:rPr>
          <w:rFonts w:ascii="Arial" w:hAnsi="Arial" w:cs="Arial"/>
          <w:sz w:val="24"/>
          <w:szCs w:val="24"/>
        </w:rPr>
        <w:instrText xml:space="preserve"> REF _Ref502097301 \h </w:instrText>
      </w:r>
      <w:r w:rsidR="00111E24">
        <w:rPr>
          <w:rFonts w:ascii="Arial" w:hAnsi="Arial" w:cs="Arial"/>
          <w:sz w:val="24"/>
          <w:szCs w:val="24"/>
        </w:rPr>
      </w:r>
      <w:r w:rsidR="00111E24">
        <w:rPr>
          <w:rFonts w:ascii="Arial" w:hAnsi="Arial" w:cs="Arial"/>
          <w:sz w:val="24"/>
          <w:szCs w:val="24"/>
        </w:rPr>
        <w:fldChar w:fldCharType="separate"/>
      </w:r>
      <w:r w:rsidR="00111E24">
        <w:t xml:space="preserve">Ilustración </w:t>
      </w:r>
      <w:r w:rsidR="00111E24">
        <w:rPr>
          <w:noProof/>
        </w:rPr>
        <w:t xml:space="preserve">18 </w:t>
      </w:r>
      <w:r w:rsidR="00111E24">
        <w:t>- Actuadores y sensores compatibles con Arduino</w:t>
      </w:r>
      <w:r w:rsidR="00111E24">
        <w:rPr>
          <w:rFonts w:ascii="Arial" w:hAnsi="Arial" w:cs="Arial"/>
          <w:sz w:val="24"/>
          <w:szCs w:val="24"/>
        </w:rPr>
        <w:fldChar w:fldCharType="end"/>
      </w:r>
      <w:r w:rsidRPr="007D39FA">
        <w:rPr>
          <w:rFonts w:ascii="Arial" w:hAnsi="Arial" w:cs="Arial"/>
          <w:sz w:val="24"/>
          <w:szCs w:val="24"/>
        </w:rPr>
        <w:t>)</w:t>
      </w:r>
      <w:r w:rsidRPr="007D39FA">
        <w:rPr>
          <w:rFonts w:ascii="Arial" w:hAnsi="Arial" w:cs="Arial"/>
          <w:sz w:val="24"/>
          <w:szCs w:val="24"/>
          <w:rPrChange w:id="1170" w:author="Agustin Schlapp" w:date="2017-12-23T11:00:00Z">
            <w:rPr/>
          </w:rPrChange>
        </w:rPr>
        <w:t>.</w:t>
      </w:r>
    </w:p>
    <w:p w14:paraId="291E43E5" w14:textId="77777777" w:rsidR="009E0758" w:rsidRPr="003C5C57" w:rsidRDefault="009E0758" w:rsidP="009E0758"/>
    <w:p w14:paraId="091F5E4B" w14:textId="77777777" w:rsidR="009E0758" w:rsidRDefault="009E0758" w:rsidP="00406496">
      <w:pPr>
        <w:keepNext/>
        <w:jc w:val="center"/>
      </w:pPr>
      <w:commentRangeStart w:id="1171"/>
      <w:r>
        <w:rPr>
          <w:noProof/>
          <w:lang w:val="en-US" w:eastAsia="en-US"/>
        </w:rPr>
        <w:lastRenderedPageBreak/>
        <w:drawing>
          <wp:inline distT="0" distB="0" distL="0" distR="0" wp14:anchorId="1822CAB8" wp14:editId="7B09ADF9">
            <wp:extent cx="4112260" cy="3343275"/>
            <wp:effectExtent l="0" t="0" r="254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12260" cy="3343275"/>
                    </a:xfrm>
                    <a:prstGeom prst="rect">
                      <a:avLst/>
                    </a:prstGeom>
                    <a:noFill/>
                    <a:ln>
                      <a:noFill/>
                    </a:ln>
                  </pic:spPr>
                </pic:pic>
              </a:graphicData>
            </a:graphic>
          </wp:inline>
        </w:drawing>
      </w:r>
      <w:commentRangeEnd w:id="1171"/>
      <w:r w:rsidR="00222B70">
        <w:rPr>
          <w:rStyle w:val="Refdecomentario"/>
        </w:rPr>
        <w:commentReference w:id="1171"/>
      </w:r>
    </w:p>
    <w:p w14:paraId="13711C45" w14:textId="25FBB011" w:rsidR="009E0758" w:rsidRDefault="009E0758" w:rsidP="00406496">
      <w:pPr>
        <w:pStyle w:val="Descripcin"/>
        <w:jc w:val="center"/>
      </w:pPr>
      <w:bookmarkStart w:id="1172" w:name="_Ref502097313"/>
      <w:bookmarkStart w:id="1173" w:name="_Toc502152487"/>
      <w:r>
        <w:t xml:space="preserve">Ilustración </w:t>
      </w:r>
      <w:fldSimple w:instr=" SEQ Ilustración \* ARABIC ">
        <w:r w:rsidR="00393E1C">
          <w:rPr>
            <w:noProof/>
          </w:rPr>
          <w:t>19</w:t>
        </w:r>
      </w:fldSimple>
      <w:r>
        <w:t>- Representación de sensores</w:t>
      </w:r>
      <w:bookmarkEnd w:id="1172"/>
      <w:bookmarkEnd w:id="1173"/>
    </w:p>
    <w:p w14:paraId="16D379A8" w14:textId="2DBEC6D0" w:rsidR="00970676" w:rsidRPr="00970676" w:rsidRDefault="00970676" w:rsidP="00970676">
      <w:pPr>
        <w:rPr>
          <w:rFonts w:ascii="Arial" w:hAnsi="Arial" w:cs="Arial"/>
          <w:sz w:val="24"/>
          <w:szCs w:val="24"/>
          <w:lang w:eastAsia="en-US"/>
        </w:rPr>
      </w:pPr>
      <w:r>
        <w:rPr>
          <w:rFonts w:ascii="Arial" w:hAnsi="Arial" w:cs="Arial"/>
          <w:sz w:val="24"/>
          <w:szCs w:val="24"/>
          <w:lang w:eastAsia="en-US"/>
        </w:rPr>
        <w:t>En esta imagen (</w:t>
      </w:r>
      <w:r w:rsidR="00111E24">
        <w:rPr>
          <w:rFonts w:ascii="Arial" w:hAnsi="Arial" w:cs="Arial"/>
          <w:sz w:val="24"/>
          <w:szCs w:val="24"/>
          <w:lang w:eastAsia="en-US"/>
        </w:rPr>
        <w:fldChar w:fldCharType="begin"/>
      </w:r>
      <w:r w:rsidR="00111E24">
        <w:rPr>
          <w:rFonts w:ascii="Arial" w:hAnsi="Arial" w:cs="Arial"/>
          <w:sz w:val="24"/>
          <w:szCs w:val="24"/>
          <w:lang w:eastAsia="en-US"/>
        </w:rPr>
        <w:instrText xml:space="preserve"> REF _Ref502097313 \h </w:instrText>
      </w:r>
      <w:r w:rsidR="00111E24">
        <w:rPr>
          <w:rFonts w:ascii="Arial" w:hAnsi="Arial" w:cs="Arial"/>
          <w:sz w:val="24"/>
          <w:szCs w:val="24"/>
          <w:lang w:eastAsia="en-US"/>
        </w:rPr>
      </w:r>
      <w:r w:rsidR="00111E24">
        <w:rPr>
          <w:rFonts w:ascii="Arial" w:hAnsi="Arial" w:cs="Arial"/>
          <w:sz w:val="24"/>
          <w:szCs w:val="24"/>
          <w:lang w:eastAsia="en-US"/>
        </w:rPr>
        <w:fldChar w:fldCharType="separate"/>
      </w:r>
      <w:r w:rsidR="00111E24">
        <w:t xml:space="preserve">Ilustración </w:t>
      </w:r>
      <w:r w:rsidR="00111E24">
        <w:rPr>
          <w:noProof/>
        </w:rPr>
        <w:t>19</w:t>
      </w:r>
      <w:r w:rsidR="00111E24">
        <w:t>- Representación de sensores</w:t>
      </w:r>
      <w:r w:rsidR="00111E24">
        <w:rPr>
          <w:rFonts w:ascii="Arial" w:hAnsi="Arial" w:cs="Arial"/>
          <w:sz w:val="24"/>
          <w:szCs w:val="24"/>
          <w:lang w:eastAsia="en-US"/>
        </w:rPr>
        <w:fldChar w:fldCharType="end"/>
      </w:r>
      <w:r>
        <w:rPr>
          <w:rFonts w:ascii="Arial" w:hAnsi="Arial" w:cs="Arial"/>
          <w:sz w:val="24"/>
          <w:szCs w:val="24"/>
          <w:lang w:eastAsia="en-US"/>
        </w:rPr>
        <w:t>)</w:t>
      </w:r>
      <w:r w:rsidR="00F324F4">
        <w:rPr>
          <w:rFonts w:ascii="Arial" w:hAnsi="Arial" w:cs="Arial"/>
          <w:sz w:val="24"/>
          <w:szCs w:val="24"/>
          <w:lang w:eastAsia="en-US"/>
        </w:rPr>
        <w:t xml:space="preserve"> se puede</w:t>
      </w:r>
      <w:r w:rsidR="00241216">
        <w:rPr>
          <w:rFonts w:ascii="Arial" w:hAnsi="Arial" w:cs="Arial"/>
          <w:sz w:val="24"/>
          <w:szCs w:val="24"/>
          <w:lang w:eastAsia="en-US"/>
        </w:rPr>
        <w:t>n</w:t>
      </w:r>
      <w:r w:rsidR="00F324F4">
        <w:rPr>
          <w:rFonts w:ascii="Arial" w:hAnsi="Arial" w:cs="Arial"/>
          <w:sz w:val="24"/>
          <w:szCs w:val="24"/>
          <w:lang w:eastAsia="en-US"/>
        </w:rPr>
        <w:t xml:space="preserve"> apreciar </w:t>
      </w:r>
      <w:r w:rsidR="00241216">
        <w:rPr>
          <w:rFonts w:ascii="Arial" w:hAnsi="Arial" w:cs="Arial"/>
          <w:sz w:val="24"/>
          <w:szCs w:val="24"/>
          <w:lang w:eastAsia="en-US"/>
        </w:rPr>
        <w:t>los distintos factores de un entorno que pueden ser evaluadores con sensores mencionados anteriormente.</w:t>
      </w:r>
    </w:p>
    <w:p w14:paraId="75563F4E" w14:textId="504FEE8D" w:rsidR="009E0758" w:rsidRPr="009E0758" w:rsidRDefault="00646568" w:rsidP="009E0758">
      <w:pPr>
        <w:pStyle w:val="Ttulo2"/>
        <w:rPr>
          <w:b/>
          <w:sz w:val="32"/>
          <w:szCs w:val="32"/>
        </w:rPr>
      </w:pPr>
      <w:bookmarkStart w:id="1174" w:name="_Toc502153584"/>
      <w:r>
        <w:rPr>
          <w:b/>
          <w:sz w:val="32"/>
          <w:szCs w:val="32"/>
        </w:rPr>
        <w:t>3.1</w:t>
      </w:r>
      <w:r w:rsidR="007D39FA">
        <w:rPr>
          <w:b/>
          <w:sz w:val="32"/>
          <w:szCs w:val="32"/>
        </w:rPr>
        <w:t>4</w:t>
      </w:r>
      <w:r>
        <w:rPr>
          <w:b/>
          <w:sz w:val="32"/>
          <w:szCs w:val="32"/>
        </w:rPr>
        <w:t xml:space="preserve"> </w:t>
      </w:r>
      <w:r w:rsidR="009E0758" w:rsidRPr="009E0758">
        <w:rPr>
          <w:b/>
          <w:sz w:val="32"/>
          <w:szCs w:val="32"/>
        </w:rPr>
        <w:t xml:space="preserve">Módulos o </w:t>
      </w:r>
      <w:r w:rsidR="009E0758" w:rsidRPr="00222B70">
        <w:rPr>
          <w:b/>
          <w:i/>
          <w:sz w:val="32"/>
          <w:szCs w:val="32"/>
          <w:rPrChange w:id="1175" w:author="Nahuel Defossé" w:date="2017-12-10T21:00:00Z">
            <w:rPr>
              <w:b/>
              <w:sz w:val="32"/>
              <w:szCs w:val="32"/>
            </w:rPr>
          </w:rPrChange>
        </w:rPr>
        <w:t>shields</w:t>
      </w:r>
      <w:r w:rsidR="009E0758" w:rsidRPr="009E0758">
        <w:rPr>
          <w:b/>
          <w:sz w:val="32"/>
          <w:szCs w:val="32"/>
        </w:rPr>
        <w:t xml:space="preserve"> en el SAR</w:t>
      </w:r>
      <w:bookmarkEnd w:id="1174"/>
    </w:p>
    <w:p w14:paraId="08C7950A" w14:textId="77777777" w:rsidR="009E0758" w:rsidRDefault="009E0758" w:rsidP="009E0758"/>
    <w:p w14:paraId="6BAD644A" w14:textId="49404F93" w:rsidR="009E0758" w:rsidRPr="00646568" w:rsidRDefault="009E0758" w:rsidP="009E0758">
      <w:pPr>
        <w:rPr>
          <w:rFonts w:ascii="Arial" w:hAnsi="Arial" w:cs="Arial"/>
          <w:sz w:val="24"/>
          <w:szCs w:val="24"/>
        </w:rPr>
      </w:pPr>
      <w:r w:rsidRPr="00646568">
        <w:rPr>
          <w:rFonts w:ascii="Arial" w:hAnsi="Arial" w:cs="Arial"/>
          <w:sz w:val="24"/>
          <w:szCs w:val="24"/>
        </w:rPr>
        <w:t xml:space="preserve">El SAR </w:t>
      </w:r>
      <w:del w:id="1176" w:author="Nahuel Defossé" w:date="2017-12-10T21:01:00Z">
        <w:r w:rsidRPr="00646568" w:rsidDel="00222B70">
          <w:rPr>
            <w:rFonts w:ascii="Arial" w:hAnsi="Arial" w:cs="Arial"/>
            <w:sz w:val="24"/>
            <w:szCs w:val="24"/>
          </w:rPr>
          <w:delText>usa</w:delText>
        </w:r>
      </w:del>
      <w:ins w:id="1177" w:author="Nahuel Defossé" w:date="2017-12-10T21:01:00Z">
        <w:r w:rsidR="00222B70">
          <w:rPr>
            <w:rFonts w:ascii="Arial" w:hAnsi="Arial" w:cs="Arial"/>
            <w:sz w:val="24"/>
            <w:szCs w:val="24"/>
          </w:rPr>
          <w:t>utiliza</w:t>
        </w:r>
      </w:ins>
      <w:ins w:id="1178" w:author="Nahuel Defossé" w:date="2017-12-10T21:03:00Z">
        <w:r w:rsidR="007D39FA">
          <w:rPr>
            <w:rStyle w:val="Refdenotaalpie"/>
            <w:rFonts w:ascii="Arial" w:hAnsi="Arial" w:cs="Arial"/>
            <w:sz w:val="24"/>
            <w:szCs w:val="24"/>
          </w:rPr>
          <w:footnoteReference w:id="8"/>
        </w:r>
      </w:ins>
      <w:ins w:id="1182" w:author="Nahuel Defossé" w:date="2017-12-10T21:01:00Z">
        <w:r w:rsidR="00222B70">
          <w:rPr>
            <w:rFonts w:ascii="Arial" w:hAnsi="Arial" w:cs="Arial"/>
            <w:sz w:val="24"/>
            <w:szCs w:val="24"/>
          </w:rPr>
          <w:t>:</w:t>
        </w:r>
      </w:ins>
    </w:p>
    <w:p w14:paraId="75ED6BE8" w14:textId="77777777" w:rsidR="009E0758" w:rsidRPr="00646568" w:rsidRDefault="009E0758" w:rsidP="009E0758">
      <w:pPr>
        <w:pStyle w:val="Prrafodelista"/>
        <w:numPr>
          <w:ilvl w:val="0"/>
          <w:numId w:val="12"/>
        </w:numPr>
        <w:rPr>
          <w:rFonts w:ascii="Arial" w:hAnsi="Arial" w:cs="Arial"/>
          <w:sz w:val="24"/>
          <w:szCs w:val="24"/>
        </w:rPr>
      </w:pPr>
      <w:r w:rsidRPr="00646568">
        <w:rPr>
          <w:rFonts w:ascii="Arial" w:hAnsi="Arial" w:cs="Arial"/>
          <w:sz w:val="24"/>
          <w:szCs w:val="24"/>
        </w:rPr>
        <w:t>MotorShield L298</w:t>
      </w:r>
    </w:p>
    <w:p w14:paraId="30519B65" w14:textId="77777777"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Para administración del puente H y gestión de los motores de CC</w:t>
      </w:r>
    </w:p>
    <w:p w14:paraId="45C32BC3" w14:textId="52A97026" w:rsidR="009E0758" w:rsidRPr="00646568" w:rsidRDefault="009E0758" w:rsidP="009E0758">
      <w:pPr>
        <w:pStyle w:val="Prrafodelista"/>
        <w:numPr>
          <w:ilvl w:val="0"/>
          <w:numId w:val="12"/>
        </w:numPr>
        <w:rPr>
          <w:rFonts w:ascii="Arial" w:hAnsi="Arial" w:cs="Arial"/>
          <w:sz w:val="24"/>
          <w:szCs w:val="24"/>
        </w:rPr>
      </w:pPr>
      <w:del w:id="1183" w:author="Nahuel Defossé" w:date="2017-12-10T21:03:00Z">
        <w:r w:rsidRPr="00646568" w:rsidDel="00C71751">
          <w:rPr>
            <w:rFonts w:ascii="Arial" w:hAnsi="Arial" w:cs="Arial"/>
            <w:sz w:val="24"/>
            <w:szCs w:val="24"/>
          </w:rPr>
          <w:delText>*</w:delText>
        </w:r>
      </w:del>
      <w:r w:rsidRPr="00646568">
        <w:rPr>
          <w:rFonts w:ascii="Arial" w:hAnsi="Arial" w:cs="Arial"/>
          <w:sz w:val="24"/>
          <w:szCs w:val="24"/>
        </w:rPr>
        <w:t>Módulo bluetooth HC-05</w:t>
      </w:r>
    </w:p>
    <w:p w14:paraId="6B72A8E9" w14:textId="77777777"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Para la comunicación con dispositivos compatibles (móviles y/o computadoras)</w:t>
      </w:r>
    </w:p>
    <w:p w14:paraId="28C6E104" w14:textId="77777777"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Envío de órdenes</w:t>
      </w:r>
    </w:p>
    <w:p w14:paraId="70B31F5B" w14:textId="77777777" w:rsidR="009E0758" w:rsidRPr="00646568" w:rsidRDefault="009E0758" w:rsidP="009E0758">
      <w:pPr>
        <w:pStyle w:val="Prrafodelista"/>
        <w:numPr>
          <w:ilvl w:val="0"/>
          <w:numId w:val="12"/>
        </w:numPr>
        <w:rPr>
          <w:rFonts w:ascii="Arial" w:hAnsi="Arial" w:cs="Arial"/>
          <w:sz w:val="24"/>
          <w:szCs w:val="24"/>
        </w:rPr>
      </w:pPr>
      <w:r w:rsidRPr="00646568">
        <w:rPr>
          <w:rFonts w:ascii="Arial" w:hAnsi="Arial" w:cs="Arial"/>
          <w:sz w:val="24"/>
          <w:szCs w:val="24"/>
        </w:rPr>
        <w:t>Módulo GPS</w:t>
      </w:r>
      <w:r w:rsidR="00A069B5">
        <w:rPr>
          <w:rFonts w:ascii="Arial" w:hAnsi="Arial" w:cs="Arial"/>
          <w:sz w:val="24"/>
          <w:szCs w:val="24"/>
        </w:rPr>
        <w:t xml:space="preserve"> NEO-6</w:t>
      </w:r>
    </w:p>
    <w:p w14:paraId="22C6DC26" w14:textId="77777777"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Para la geolocalización del RM</w:t>
      </w:r>
    </w:p>
    <w:p w14:paraId="41F85B79" w14:textId="1CD0126F" w:rsidR="009E0758" w:rsidRPr="00646568" w:rsidRDefault="009E0758" w:rsidP="009E0758">
      <w:pPr>
        <w:pStyle w:val="Prrafodelista"/>
        <w:numPr>
          <w:ilvl w:val="0"/>
          <w:numId w:val="12"/>
        </w:numPr>
        <w:rPr>
          <w:rFonts w:ascii="Arial" w:hAnsi="Arial" w:cs="Arial"/>
          <w:sz w:val="24"/>
          <w:szCs w:val="24"/>
        </w:rPr>
      </w:pPr>
      <w:r w:rsidRPr="00646568">
        <w:rPr>
          <w:rFonts w:ascii="Arial" w:hAnsi="Arial" w:cs="Arial"/>
          <w:sz w:val="24"/>
          <w:szCs w:val="24"/>
        </w:rPr>
        <w:t>Módulo ESP8266</w:t>
      </w:r>
    </w:p>
    <w:p w14:paraId="6FD9F73D" w14:textId="77777777"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Conectividad y transferencia de datos vía WIFI</w:t>
      </w:r>
    </w:p>
    <w:p w14:paraId="17EEC78A" w14:textId="77777777"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Activación del Ad-hoc</w:t>
      </w:r>
    </w:p>
    <w:p w14:paraId="32DE87FB" w14:textId="794442E4" w:rsidR="007D39FA" w:rsidRDefault="007D39FA" w:rsidP="009E0758">
      <w:pPr>
        <w:rPr>
          <w:rFonts w:ascii="Arial" w:hAnsi="Arial" w:cs="Arial"/>
          <w:sz w:val="24"/>
          <w:szCs w:val="24"/>
        </w:rPr>
      </w:pPr>
      <w:r w:rsidRPr="007D39FA">
        <w:rPr>
          <w:rFonts w:ascii="Arial" w:hAnsi="Arial" w:cs="Arial"/>
          <w:sz w:val="24"/>
          <w:szCs w:val="24"/>
        </w:rPr>
        <w:t>A lo largo del desarrollo de la tesina se fueron implementando diversos casos de pruebas sobre los sensores, actuadores y módulos especificados en esta sección. Las pruebas se encuentran anexas en este documento.</w:t>
      </w:r>
    </w:p>
    <w:p w14:paraId="377A09D4" w14:textId="77D4DC5F" w:rsidR="009E0758" w:rsidRPr="007D39FA" w:rsidRDefault="009E0758" w:rsidP="009E0758">
      <w:pPr>
        <w:rPr>
          <w:rFonts w:ascii="Arial" w:hAnsi="Arial" w:cs="Arial"/>
          <w:sz w:val="24"/>
          <w:szCs w:val="24"/>
        </w:rPr>
      </w:pPr>
      <w:del w:id="1184" w:author="Nahuel Defossé" w:date="2017-12-10T21:04:00Z">
        <w:r w:rsidRPr="00646568" w:rsidDel="00C71751">
          <w:rPr>
            <w:rFonts w:ascii="Arial" w:hAnsi="Arial" w:cs="Arial"/>
            <w:sz w:val="24"/>
            <w:szCs w:val="24"/>
          </w:rPr>
          <w:delText>*</w:delText>
        </w:r>
      </w:del>
      <w:del w:id="1185" w:author="Nahuel Defossé" w:date="2017-12-10T21:03:00Z">
        <w:r w:rsidRPr="00646568" w:rsidDel="00C71751">
          <w:rPr>
            <w:rFonts w:ascii="Arial" w:hAnsi="Arial" w:cs="Arial"/>
            <w:sz w:val="24"/>
            <w:szCs w:val="24"/>
          </w:rPr>
          <w:delText>El uso de estos módulos queda en forma tentativa, dado que existen también en la Raspberry y su uso puede ser complementario</w:delText>
        </w:r>
      </w:del>
    </w:p>
    <w:p w14:paraId="5FD7DD8F" w14:textId="77777777" w:rsidR="009E0758" w:rsidRDefault="009E0758" w:rsidP="009E0758"/>
    <w:p w14:paraId="11D96403" w14:textId="77777777" w:rsidR="00646568" w:rsidRDefault="00646568" w:rsidP="00646568">
      <w:pPr>
        <w:pStyle w:val="Ttulo1"/>
        <w:rPr>
          <w:sz w:val="36"/>
          <w:szCs w:val="36"/>
        </w:rPr>
      </w:pPr>
      <w:bookmarkStart w:id="1186" w:name="_Toc502153585"/>
      <w:r w:rsidRPr="00646568">
        <w:rPr>
          <w:sz w:val="36"/>
          <w:szCs w:val="36"/>
        </w:rPr>
        <w:lastRenderedPageBreak/>
        <w:t>Capítulo 4 – Raspberry Pi</w:t>
      </w:r>
      <w:bookmarkEnd w:id="1186"/>
    </w:p>
    <w:p w14:paraId="5BDE75EB" w14:textId="77777777" w:rsidR="00646568" w:rsidRPr="00646568" w:rsidRDefault="00646568" w:rsidP="00646568"/>
    <w:p w14:paraId="005EA65F" w14:textId="77777777" w:rsidR="00646568" w:rsidRPr="00646568" w:rsidRDefault="00646568" w:rsidP="00646568">
      <w:pPr>
        <w:pStyle w:val="Ttulo2"/>
        <w:rPr>
          <w:b/>
          <w:sz w:val="32"/>
          <w:szCs w:val="32"/>
        </w:rPr>
      </w:pPr>
      <w:bookmarkStart w:id="1187" w:name="_Toc502153586"/>
      <w:r>
        <w:rPr>
          <w:b/>
          <w:sz w:val="32"/>
          <w:szCs w:val="32"/>
        </w:rPr>
        <w:t xml:space="preserve">4.1 </w:t>
      </w:r>
      <w:r w:rsidRPr="00646568">
        <w:rPr>
          <w:b/>
          <w:sz w:val="32"/>
          <w:szCs w:val="32"/>
        </w:rPr>
        <w:t>¿Qué es Raspberry Pi?</w:t>
      </w:r>
      <w:bookmarkEnd w:id="1187"/>
    </w:p>
    <w:p w14:paraId="4A213080" w14:textId="77777777" w:rsidR="00646568" w:rsidRPr="00E30925" w:rsidRDefault="00646568" w:rsidP="00646568">
      <w:pPr>
        <w:rPr>
          <w:rFonts w:ascii="Arial" w:hAnsi="Arial" w:cs="Arial"/>
          <w:b/>
          <w:bCs/>
          <w:color w:val="222222"/>
          <w:sz w:val="28"/>
          <w:szCs w:val="28"/>
          <w:shd w:val="clear" w:color="auto" w:fill="FFFFFF"/>
        </w:rPr>
      </w:pPr>
    </w:p>
    <w:p w14:paraId="764E7BDC" w14:textId="69E4087E" w:rsidR="00646568" w:rsidRDefault="00684A2E" w:rsidP="00646568">
      <w:pPr>
        <w:rPr>
          <w:rFonts w:ascii="Arial" w:hAnsi="Arial" w:cs="Arial"/>
          <w:color w:val="222222"/>
          <w:sz w:val="21"/>
          <w:szCs w:val="21"/>
          <w:shd w:val="clear" w:color="auto" w:fill="FFFFFF"/>
        </w:rPr>
      </w:pPr>
      <w:r w:rsidRPr="00E30925">
        <w:rPr>
          <w:noProof/>
          <w:sz w:val="28"/>
          <w:szCs w:val="28"/>
          <w:lang w:val="en-US" w:eastAsia="en-US"/>
        </w:rPr>
        <w:drawing>
          <wp:anchor distT="0" distB="0" distL="114300" distR="114300" simplePos="0" relativeHeight="251631104" behindDoc="0" locked="0" layoutInCell="1" allowOverlap="1" wp14:anchorId="4AA56E11" wp14:editId="3D64191A">
            <wp:simplePos x="0" y="0"/>
            <wp:positionH relativeFrom="column">
              <wp:posOffset>4457700</wp:posOffset>
            </wp:positionH>
            <wp:positionV relativeFrom="paragraph">
              <wp:posOffset>13335</wp:posOffset>
            </wp:positionV>
            <wp:extent cx="810260" cy="959485"/>
            <wp:effectExtent l="0" t="0" r="889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810260" cy="959485"/>
                    </a:xfrm>
                    <a:prstGeom prst="rect">
                      <a:avLst/>
                    </a:prstGeom>
                  </pic:spPr>
                </pic:pic>
              </a:graphicData>
            </a:graphic>
            <wp14:sizeRelH relativeFrom="margin">
              <wp14:pctWidth>0</wp14:pctWidth>
            </wp14:sizeRelH>
            <wp14:sizeRelV relativeFrom="margin">
              <wp14:pctHeight>0</wp14:pctHeight>
            </wp14:sizeRelV>
          </wp:anchor>
        </w:drawing>
      </w:r>
      <w:r w:rsidRPr="005709F8">
        <w:rPr>
          <w:noProof/>
          <w:sz w:val="24"/>
          <w:szCs w:val="24"/>
          <w:lang w:val="en-US" w:eastAsia="en-US"/>
        </w:rPr>
        <mc:AlternateContent>
          <mc:Choice Requires="wps">
            <w:drawing>
              <wp:anchor distT="0" distB="0" distL="114300" distR="114300" simplePos="0" relativeHeight="251651584" behindDoc="0" locked="0" layoutInCell="1" allowOverlap="1" wp14:anchorId="07B7E494" wp14:editId="4423C6CC">
                <wp:simplePos x="0" y="0"/>
                <wp:positionH relativeFrom="column">
                  <wp:posOffset>4464050</wp:posOffset>
                </wp:positionH>
                <wp:positionV relativeFrom="paragraph">
                  <wp:posOffset>1059180</wp:posOffset>
                </wp:positionV>
                <wp:extent cx="1078230" cy="327025"/>
                <wp:effectExtent l="0" t="0" r="7620" b="0"/>
                <wp:wrapSquare wrapText="bothSides"/>
                <wp:docPr id="22" name="Cuadro de texto 22"/>
                <wp:cNvGraphicFramePr/>
                <a:graphic xmlns:a="http://schemas.openxmlformats.org/drawingml/2006/main">
                  <a:graphicData uri="http://schemas.microsoft.com/office/word/2010/wordprocessingShape">
                    <wps:wsp>
                      <wps:cNvSpPr txBox="1"/>
                      <wps:spPr>
                        <a:xfrm>
                          <a:off x="0" y="0"/>
                          <a:ext cx="1078230" cy="327025"/>
                        </a:xfrm>
                        <a:prstGeom prst="rect">
                          <a:avLst/>
                        </a:prstGeom>
                        <a:solidFill>
                          <a:prstClr val="white"/>
                        </a:solidFill>
                        <a:ln>
                          <a:noFill/>
                        </a:ln>
                      </wps:spPr>
                      <wps:txbx>
                        <w:txbxContent>
                          <w:p w14:paraId="1D539D1A" w14:textId="1034F550" w:rsidR="006D6624" w:rsidRPr="00CE0E84" w:rsidRDefault="006D6624" w:rsidP="00646568">
                            <w:pPr>
                              <w:pStyle w:val="Descripcin"/>
                              <w:rPr>
                                <w:noProof/>
                              </w:rPr>
                            </w:pPr>
                            <w:bookmarkStart w:id="1188" w:name="_Ref501797693"/>
                            <w:bookmarkStart w:id="1189" w:name="_Toc502152488"/>
                            <w:r>
                              <w:t xml:space="preserve">Ilustración </w:t>
                            </w:r>
                            <w:fldSimple w:instr=" SEQ Ilustración \* ARABIC ">
                              <w:r>
                                <w:rPr>
                                  <w:noProof/>
                                </w:rPr>
                                <w:t>20</w:t>
                              </w:r>
                            </w:fldSimple>
                            <w:r>
                              <w:t xml:space="preserve"> - Logo oficial de Raspberry Pi</w:t>
                            </w:r>
                            <w:bookmarkEnd w:id="1188"/>
                            <w:bookmarkEnd w:id="1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7E494" id="Cuadro de texto 22" o:spid="_x0000_s1033" type="#_x0000_t202" style="position:absolute;left:0;text-align:left;margin-left:351.5pt;margin-top:83.4pt;width:84.9pt;height:25.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" stroked="f">
                <v:textbox inset="0,0,0,0">
                  <w:txbxContent>
                    <w:p w14:paraId="1D539D1A" w14:textId="1034F550" w:rsidR="006D6624" w:rsidRPr="00CE0E84" w:rsidRDefault="006D6624" w:rsidP="00646568">
                      <w:pPr>
                        <w:pStyle w:val="Descripcin"/>
                        <w:rPr>
                          <w:noProof/>
                        </w:rPr>
                      </w:pPr>
                      <w:bookmarkStart w:id="1190" w:name="_Ref501797693"/>
                      <w:bookmarkStart w:id="1191" w:name="_Toc502152488"/>
                      <w:r>
                        <w:t xml:space="preserve">Ilustración </w:t>
                      </w:r>
                      <w:fldSimple w:instr=" SEQ Ilustración \* ARABIC ">
                        <w:r>
                          <w:rPr>
                            <w:noProof/>
                          </w:rPr>
                          <w:t>20</w:t>
                        </w:r>
                      </w:fldSimple>
                      <w:r>
                        <w:t xml:space="preserve"> - Logo oficial de Raspberry Pi</w:t>
                      </w:r>
                      <w:bookmarkEnd w:id="1190"/>
                      <w:bookmarkEnd w:id="1191"/>
                    </w:p>
                  </w:txbxContent>
                </v:textbox>
                <w10:wrap type="square"/>
              </v:shape>
            </w:pict>
          </mc:Fallback>
        </mc:AlternateContent>
      </w:r>
      <w:r w:rsidR="00646568" w:rsidRPr="005709F8">
        <w:rPr>
          <w:rFonts w:ascii="Arial" w:hAnsi="Arial" w:cs="Arial"/>
          <w:b/>
          <w:bCs/>
          <w:color w:val="222222"/>
          <w:sz w:val="24"/>
          <w:szCs w:val="24"/>
          <w:shd w:val="clear" w:color="auto" w:fill="FFFFFF"/>
        </w:rPr>
        <w:t>Raspberry Pi</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color w:val="222222"/>
          <w:sz w:val="24"/>
          <w:szCs w:val="24"/>
          <w:shd w:val="clear" w:color="auto" w:fill="FFFFFF"/>
        </w:rPr>
        <w:t>es un</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sz w:val="24"/>
          <w:szCs w:val="24"/>
          <w:shd w:val="clear" w:color="auto" w:fill="FFFFFF"/>
        </w:rPr>
        <w:t>computador de placa reducida</w:t>
      </w:r>
      <w:r w:rsidR="00646568" w:rsidRPr="005709F8">
        <w:rPr>
          <w:rFonts w:ascii="Arial" w:hAnsi="Arial" w:cs="Arial"/>
          <w:color w:val="222222"/>
          <w:sz w:val="24"/>
          <w:szCs w:val="24"/>
          <w:shd w:val="clear" w:color="auto" w:fill="FFFFFF"/>
        </w:rPr>
        <w:t xml:space="preserve"> (SBC) desarrollado en</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sz w:val="24"/>
          <w:szCs w:val="24"/>
          <w:shd w:val="clear" w:color="auto" w:fill="FFFFFF"/>
        </w:rPr>
        <w:t>Reino Unido</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color w:val="222222"/>
          <w:sz w:val="24"/>
          <w:szCs w:val="24"/>
          <w:shd w:val="clear" w:color="auto" w:fill="FFFFFF"/>
        </w:rPr>
        <w:t>por la</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sz w:val="24"/>
          <w:szCs w:val="24"/>
          <w:shd w:val="clear" w:color="auto" w:fill="FFFFFF"/>
        </w:rPr>
        <w:t>Fundación Raspberry Pi</w:t>
      </w:r>
      <w:r w:rsidR="00646568" w:rsidRPr="005709F8">
        <w:rPr>
          <w:rFonts w:ascii="Arial" w:hAnsi="Arial" w:cs="Arial"/>
          <w:color w:val="222222"/>
          <w:sz w:val="24"/>
          <w:szCs w:val="24"/>
          <w:shd w:val="clear" w:color="auto" w:fill="FFFFFF"/>
        </w:rPr>
        <w:t xml:space="preserve">. Su lanzamiento fue el 29 de febrero del 2012 con el </w:t>
      </w:r>
      <w:r w:rsidR="00646568" w:rsidRPr="005709F8">
        <w:rPr>
          <w:rFonts w:ascii="Arial" w:hAnsi="Arial" w:cs="Arial"/>
          <w:i/>
          <w:color w:val="222222"/>
          <w:sz w:val="24"/>
          <w:szCs w:val="24"/>
          <w:shd w:val="clear" w:color="auto" w:fill="FFFFFF"/>
        </w:rPr>
        <w:t>Raspberry Pi 1 Modelo A</w:t>
      </w:r>
      <w:r w:rsidR="00646568" w:rsidRPr="005709F8">
        <w:rPr>
          <w:rFonts w:ascii="Arial" w:hAnsi="Arial" w:cs="Arial"/>
          <w:color w:val="222222"/>
          <w:sz w:val="24"/>
          <w:szCs w:val="24"/>
          <w:shd w:val="clear" w:color="auto" w:fill="FFFFFF"/>
        </w:rPr>
        <w:t>. Su costo es relativamente bajo en relación a sus especificaciones técnicas</w:t>
      </w:r>
      <w:ins w:id="1192" w:author="Nahuel Defossé" w:date="2017-12-10T21:05:00Z">
        <w:r w:rsidR="00B53720">
          <w:rPr>
            <w:rFonts w:ascii="Arial" w:hAnsi="Arial" w:cs="Arial"/>
            <w:color w:val="222222"/>
            <w:sz w:val="24"/>
            <w:szCs w:val="24"/>
            <w:shd w:val="clear" w:color="auto" w:fill="FFFFFF"/>
          </w:rPr>
          <w:t xml:space="preserve"> (</w:t>
        </w:r>
      </w:ins>
      <w:r w:rsidR="00E70606">
        <w:rPr>
          <w:rFonts w:ascii="Arial" w:hAnsi="Arial" w:cs="Arial"/>
          <w:color w:val="222222"/>
          <w:sz w:val="24"/>
          <w:szCs w:val="24"/>
          <w:shd w:val="clear" w:color="auto" w:fill="FFFFFF"/>
        </w:rPr>
        <w:t xml:space="preserve">alrededor de </w:t>
      </w:r>
      <w:ins w:id="1193" w:author="Nahuel Defossé" w:date="2017-12-10T21:05:00Z">
        <w:r w:rsidR="00B53720">
          <w:rPr>
            <w:rFonts w:ascii="Arial" w:hAnsi="Arial" w:cs="Arial"/>
            <w:color w:val="222222"/>
            <w:sz w:val="24"/>
            <w:szCs w:val="24"/>
            <w:shd w:val="clear" w:color="auto" w:fill="FFFFFF"/>
          </w:rPr>
          <w:t>U$D 25)</w:t>
        </w:r>
      </w:ins>
      <w:r w:rsidR="00646568" w:rsidRPr="005709F8">
        <w:rPr>
          <w:rFonts w:ascii="Arial" w:hAnsi="Arial" w:cs="Arial"/>
          <w:color w:val="222222"/>
          <w:sz w:val="24"/>
          <w:szCs w:val="24"/>
          <w:shd w:val="clear" w:color="auto" w:fill="FFFFFF"/>
        </w:rPr>
        <w:t xml:space="preserve">, dado que su objetivo primordial es el </w:t>
      </w:r>
      <w:r w:rsidR="00BD20C9">
        <w:rPr>
          <w:rFonts w:ascii="Arial" w:hAnsi="Arial" w:cs="Arial"/>
          <w:color w:val="222222"/>
          <w:sz w:val="24"/>
          <w:szCs w:val="24"/>
          <w:shd w:val="clear" w:color="auto" w:fill="FFFFFF"/>
        </w:rPr>
        <w:t>d</w:t>
      </w:r>
      <w:r w:rsidR="00646568" w:rsidRPr="005709F8">
        <w:rPr>
          <w:rFonts w:ascii="Arial" w:hAnsi="Arial" w:cs="Arial"/>
          <w:color w:val="222222"/>
          <w:sz w:val="24"/>
          <w:szCs w:val="24"/>
          <w:shd w:val="clear" w:color="auto" w:fill="FFFFFF"/>
        </w:rPr>
        <w:t>e estimular la enseñanza de</w:t>
      </w:r>
      <w:r w:rsidR="00646568" w:rsidRPr="005709F8">
        <w:rPr>
          <w:rStyle w:val="apple-converted-space"/>
          <w:rFonts w:ascii="Arial" w:hAnsi="Arial" w:cs="Arial"/>
          <w:color w:val="222222"/>
          <w:sz w:val="24"/>
          <w:szCs w:val="24"/>
          <w:shd w:val="clear" w:color="auto" w:fill="FFFFFF"/>
        </w:rPr>
        <w:t> </w:t>
      </w:r>
      <w:r w:rsidR="00BD0593">
        <w:rPr>
          <w:rFonts w:ascii="Arial" w:hAnsi="Arial" w:cs="Arial"/>
          <w:sz w:val="24"/>
          <w:szCs w:val="24"/>
          <w:shd w:val="clear" w:color="auto" w:fill="FFFFFF"/>
        </w:rPr>
        <w:t>la informática</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color w:val="222222"/>
          <w:sz w:val="24"/>
          <w:szCs w:val="24"/>
          <w:shd w:val="clear" w:color="auto" w:fill="FFFFFF"/>
        </w:rPr>
        <w:t>en las escuelas.</w:t>
      </w:r>
      <w:r>
        <w:rPr>
          <w:rFonts w:ascii="Arial" w:hAnsi="Arial" w:cs="Arial"/>
          <w:color w:val="222222"/>
          <w:sz w:val="24"/>
          <w:szCs w:val="24"/>
          <w:shd w:val="clear" w:color="auto" w:fill="FFFFFF"/>
        </w:rPr>
        <w:t xml:space="preserve"> Su logo oficial, como se muestra en la imagen (</w:t>
      </w:r>
      <w:r w:rsidR="0066568F">
        <w:rPr>
          <w:rFonts w:ascii="Arial" w:hAnsi="Arial" w:cs="Arial"/>
          <w:color w:val="222222"/>
          <w:sz w:val="24"/>
          <w:szCs w:val="24"/>
          <w:shd w:val="clear" w:color="auto" w:fill="FFFFFF"/>
        </w:rPr>
        <w:fldChar w:fldCharType="begin"/>
      </w:r>
      <w:r w:rsidR="0066568F">
        <w:rPr>
          <w:rFonts w:ascii="Arial" w:hAnsi="Arial" w:cs="Arial"/>
          <w:color w:val="222222"/>
          <w:sz w:val="24"/>
          <w:szCs w:val="24"/>
          <w:shd w:val="clear" w:color="auto" w:fill="FFFFFF"/>
        </w:rPr>
        <w:instrText xml:space="preserve"> REF _Ref501797693 \h </w:instrText>
      </w:r>
      <w:r w:rsidR="0066568F">
        <w:rPr>
          <w:rFonts w:ascii="Arial" w:hAnsi="Arial" w:cs="Arial"/>
          <w:color w:val="222222"/>
          <w:sz w:val="24"/>
          <w:szCs w:val="24"/>
          <w:shd w:val="clear" w:color="auto" w:fill="FFFFFF"/>
        </w:rPr>
      </w:r>
      <w:r w:rsidR="0066568F">
        <w:rPr>
          <w:rFonts w:ascii="Arial" w:hAnsi="Arial" w:cs="Arial"/>
          <w:color w:val="222222"/>
          <w:sz w:val="24"/>
          <w:szCs w:val="24"/>
          <w:shd w:val="clear" w:color="auto" w:fill="FFFFFF"/>
        </w:rPr>
        <w:fldChar w:fldCharType="separate"/>
      </w:r>
      <w:r w:rsidR="0066568F">
        <w:t xml:space="preserve">Ilustración </w:t>
      </w:r>
      <w:ins w:id="1194" w:author="Agustin Schlapp" w:date="2017-12-21T20:22:00Z">
        <w:r w:rsidR="0066568F">
          <w:rPr>
            <w:noProof/>
          </w:rPr>
          <w:t>20</w:t>
        </w:r>
      </w:ins>
      <w:r w:rsidR="0066568F">
        <w:t xml:space="preserve"> - Logo oficial de Raspberry Pi</w:t>
      </w:r>
      <w:r w:rsidR="0066568F">
        <w:rPr>
          <w:rFonts w:ascii="Arial" w:hAnsi="Arial" w:cs="Arial"/>
          <w:color w:val="222222"/>
          <w:sz w:val="24"/>
          <w:szCs w:val="24"/>
          <w:shd w:val="clear" w:color="auto" w:fill="FFFFFF"/>
        </w:rPr>
        <w:fldChar w:fldCharType="end"/>
      </w:r>
      <w:r>
        <w:rPr>
          <w:rFonts w:ascii="Arial" w:hAnsi="Arial" w:cs="Arial"/>
          <w:color w:val="222222"/>
          <w:sz w:val="24"/>
          <w:szCs w:val="24"/>
          <w:shd w:val="clear" w:color="auto" w:fill="FFFFFF"/>
        </w:rPr>
        <w:t>), no es más que una frambuesa.</w:t>
      </w:r>
    </w:p>
    <w:p w14:paraId="3BF29B96" w14:textId="6A1E0D8A" w:rsidR="00646568" w:rsidRDefault="00646568" w:rsidP="00646568">
      <w:pPr>
        <w:rPr>
          <w:rFonts w:ascii="Arial" w:hAnsi="Arial" w:cs="Arial"/>
          <w:color w:val="222222"/>
          <w:sz w:val="21"/>
          <w:szCs w:val="21"/>
          <w:shd w:val="clear" w:color="auto" w:fill="FFFFFF"/>
        </w:rPr>
      </w:pPr>
    </w:p>
    <w:p w14:paraId="65479C49" w14:textId="77777777" w:rsidR="00646568" w:rsidRPr="00646568" w:rsidRDefault="00646568" w:rsidP="00646568">
      <w:pPr>
        <w:pStyle w:val="Ttulo2"/>
        <w:rPr>
          <w:b/>
          <w:sz w:val="32"/>
          <w:szCs w:val="32"/>
        </w:rPr>
      </w:pPr>
      <w:bookmarkStart w:id="1195" w:name="_Toc502153587"/>
      <w:r>
        <w:rPr>
          <w:b/>
          <w:sz w:val="32"/>
          <w:szCs w:val="32"/>
        </w:rPr>
        <w:t xml:space="preserve">4.2 </w:t>
      </w:r>
      <w:r w:rsidRPr="00646568">
        <w:rPr>
          <w:b/>
          <w:sz w:val="32"/>
          <w:szCs w:val="32"/>
        </w:rPr>
        <w:t>Especificaciones técnicas de las distintas versiones</w:t>
      </w:r>
      <w:bookmarkEnd w:id="1195"/>
    </w:p>
    <w:p w14:paraId="074391B6" w14:textId="77777777" w:rsidR="00646568" w:rsidRDefault="00646568" w:rsidP="00646568">
      <w:pPr>
        <w:rPr>
          <w:rFonts w:ascii="Arial" w:hAnsi="Arial" w:cs="Arial"/>
          <w:b/>
          <w:bCs/>
          <w:color w:val="222222"/>
          <w:sz w:val="28"/>
          <w:szCs w:val="28"/>
          <w:shd w:val="clear" w:color="auto" w:fill="FFFFFF"/>
        </w:rPr>
      </w:pPr>
    </w:p>
    <w:tbl>
      <w:tblPr>
        <w:tblStyle w:val="Tablaconcuadrcula"/>
        <w:tblpPr w:leftFromText="141" w:rightFromText="141" w:vertAnchor="text" w:horzAnchor="margin" w:tblpXSpec="center" w:tblpY="10"/>
        <w:tblW w:w="10915" w:type="dxa"/>
        <w:tblLayout w:type="fixed"/>
        <w:tblLook w:val="04A0" w:firstRow="1" w:lastRow="0" w:firstColumn="1" w:lastColumn="0" w:noHBand="0" w:noVBand="1"/>
      </w:tblPr>
      <w:tblGrid>
        <w:gridCol w:w="1702"/>
        <w:gridCol w:w="1701"/>
        <w:gridCol w:w="38"/>
        <w:gridCol w:w="1663"/>
        <w:gridCol w:w="38"/>
        <w:gridCol w:w="1804"/>
        <w:gridCol w:w="2127"/>
        <w:gridCol w:w="1842"/>
      </w:tblGrid>
      <w:tr w:rsidR="00646568" w:rsidRPr="003652EF" w14:paraId="3358D3E3" w14:textId="77777777" w:rsidTr="00646568">
        <w:tc>
          <w:tcPr>
            <w:tcW w:w="1702" w:type="dxa"/>
          </w:tcPr>
          <w:p w14:paraId="4639A9E4" w14:textId="77777777" w:rsidR="00646568" w:rsidRPr="003652EF" w:rsidRDefault="00646568" w:rsidP="00646568">
            <w:pPr>
              <w:rPr>
                <w:rFonts w:ascii="Arial" w:hAnsi="Arial" w:cs="Arial"/>
                <w:b/>
                <w:color w:val="222222"/>
                <w:sz w:val="21"/>
                <w:szCs w:val="21"/>
                <w:shd w:val="clear" w:color="auto" w:fill="FFFFFF"/>
              </w:rPr>
            </w:pPr>
          </w:p>
        </w:tc>
        <w:tc>
          <w:tcPr>
            <w:tcW w:w="1739" w:type="dxa"/>
            <w:gridSpan w:val="2"/>
          </w:tcPr>
          <w:p w14:paraId="2D376134" w14:textId="77777777" w:rsidR="00646568" w:rsidRPr="003652EF" w:rsidRDefault="00646568" w:rsidP="00646568">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1 Modelo A</w:t>
            </w:r>
          </w:p>
        </w:tc>
        <w:tc>
          <w:tcPr>
            <w:tcW w:w="1701" w:type="dxa"/>
            <w:gridSpan w:val="2"/>
          </w:tcPr>
          <w:p w14:paraId="4098C568" w14:textId="77777777" w:rsidR="00646568" w:rsidRPr="003652EF" w:rsidRDefault="00646568" w:rsidP="00646568">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1 Modelo B</w:t>
            </w:r>
          </w:p>
        </w:tc>
        <w:tc>
          <w:tcPr>
            <w:tcW w:w="1804" w:type="dxa"/>
          </w:tcPr>
          <w:p w14:paraId="3FDA057E" w14:textId="77777777" w:rsidR="00646568" w:rsidRPr="003652EF" w:rsidRDefault="00646568" w:rsidP="00646568">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1 Modelo B+</w:t>
            </w:r>
          </w:p>
        </w:tc>
        <w:tc>
          <w:tcPr>
            <w:tcW w:w="2127" w:type="dxa"/>
          </w:tcPr>
          <w:p w14:paraId="2A117D07" w14:textId="77777777" w:rsidR="00646568" w:rsidRPr="003652EF" w:rsidRDefault="00646568" w:rsidP="00646568">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2 Modelo B</w:t>
            </w:r>
          </w:p>
        </w:tc>
        <w:tc>
          <w:tcPr>
            <w:tcW w:w="1842" w:type="dxa"/>
          </w:tcPr>
          <w:p w14:paraId="7BF64F9A" w14:textId="77777777" w:rsidR="00646568" w:rsidRPr="003652EF" w:rsidRDefault="00646568" w:rsidP="00646568">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3 Modelo B</w:t>
            </w:r>
          </w:p>
        </w:tc>
      </w:tr>
      <w:tr w:rsidR="00646568" w14:paraId="352980A6" w14:textId="77777777" w:rsidTr="00646568">
        <w:tc>
          <w:tcPr>
            <w:tcW w:w="1702" w:type="dxa"/>
          </w:tcPr>
          <w:p w14:paraId="71C57890" w14:textId="77777777" w:rsidR="00646568" w:rsidRPr="00BB785B" w:rsidRDefault="00646568" w:rsidP="00646568">
            <w:pPr>
              <w:rPr>
                <w:rFonts w:ascii="Arial" w:hAnsi="Arial" w:cs="Arial"/>
                <w:b/>
                <w:color w:val="222222"/>
                <w:sz w:val="21"/>
                <w:szCs w:val="21"/>
                <w:shd w:val="clear" w:color="auto" w:fill="FFFFFF"/>
              </w:rPr>
            </w:pPr>
            <w:r w:rsidRPr="00BB785B">
              <w:rPr>
                <w:rFonts w:ascii="Arial" w:hAnsi="Arial" w:cs="Arial"/>
                <w:b/>
                <w:color w:val="222222"/>
                <w:sz w:val="21"/>
                <w:szCs w:val="21"/>
                <w:shd w:val="clear" w:color="auto" w:fill="FFFFFF"/>
              </w:rPr>
              <w:t>SoC</w:t>
            </w:r>
          </w:p>
        </w:tc>
        <w:tc>
          <w:tcPr>
            <w:tcW w:w="5244" w:type="dxa"/>
            <w:gridSpan w:val="5"/>
          </w:tcPr>
          <w:p w14:paraId="3FAF28FE" w14:textId="77777777" w:rsidR="00646568" w:rsidRPr="003F1742" w:rsidRDefault="00646568" w:rsidP="00646568">
            <w:pPr>
              <w:rPr>
                <w:rFonts w:ascii="Arial" w:hAnsi="Arial" w:cs="Arial"/>
                <w:color w:val="000000" w:themeColor="text1"/>
                <w:sz w:val="21"/>
                <w:szCs w:val="21"/>
                <w:shd w:val="clear" w:color="auto" w:fill="FFFFFF"/>
              </w:rPr>
            </w:pPr>
            <w:r w:rsidRPr="003F1742">
              <w:rPr>
                <w:rFonts w:ascii="Arial" w:eastAsia="Times New Roman" w:hAnsi="Arial" w:cs="Arial"/>
                <w:color w:val="000000" w:themeColor="text1"/>
                <w:sz w:val="21"/>
                <w:szCs w:val="21"/>
                <w:lang w:eastAsia="es-AR"/>
              </w:rPr>
              <w:t>Broadcom BCM2835 (</w:t>
            </w:r>
            <w:hyperlink r:id="rId79" w:tooltip="CPU" w:history="1">
              <w:r w:rsidRPr="003F1742">
                <w:rPr>
                  <w:rFonts w:ascii="Arial" w:eastAsia="Times New Roman" w:hAnsi="Arial" w:cs="Arial"/>
                  <w:color w:val="000000" w:themeColor="text1"/>
                  <w:sz w:val="21"/>
                  <w:szCs w:val="21"/>
                  <w:lang w:eastAsia="es-AR"/>
                </w:rPr>
                <w:t>CPU</w:t>
              </w:r>
            </w:hyperlink>
            <w:r w:rsidRPr="003F1742">
              <w:rPr>
                <w:rFonts w:ascii="Arial" w:eastAsia="Times New Roman" w:hAnsi="Arial" w:cs="Arial"/>
                <w:color w:val="000000" w:themeColor="text1"/>
                <w:sz w:val="21"/>
                <w:szCs w:val="21"/>
                <w:lang w:eastAsia="es-AR"/>
              </w:rPr>
              <w:t> + </w:t>
            </w:r>
            <w:hyperlink r:id="rId80" w:tooltip="GPU" w:history="1">
              <w:r w:rsidRPr="003F1742">
                <w:rPr>
                  <w:rFonts w:ascii="Arial" w:eastAsia="Times New Roman" w:hAnsi="Arial" w:cs="Arial"/>
                  <w:color w:val="000000" w:themeColor="text1"/>
                  <w:sz w:val="21"/>
                  <w:szCs w:val="21"/>
                  <w:lang w:eastAsia="es-AR"/>
                </w:rPr>
                <w:t>GPU</w:t>
              </w:r>
            </w:hyperlink>
            <w:r w:rsidRPr="003F1742">
              <w:rPr>
                <w:rFonts w:ascii="Arial" w:eastAsia="Times New Roman" w:hAnsi="Arial" w:cs="Arial"/>
                <w:color w:val="000000" w:themeColor="text1"/>
                <w:sz w:val="21"/>
                <w:szCs w:val="21"/>
                <w:lang w:eastAsia="es-AR"/>
              </w:rPr>
              <w:t> + </w:t>
            </w:r>
            <w:hyperlink r:id="rId81" w:tooltip="Procesamiento digital de señales" w:history="1">
              <w:r w:rsidRPr="003F1742">
                <w:rPr>
                  <w:rFonts w:ascii="Arial" w:eastAsia="Times New Roman" w:hAnsi="Arial" w:cs="Arial"/>
                  <w:color w:val="000000" w:themeColor="text1"/>
                  <w:sz w:val="21"/>
                  <w:szCs w:val="21"/>
                  <w:lang w:eastAsia="es-AR"/>
                </w:rPr>
                <w:t>DSP</w:t>
              </w:r>
            </w:hyperlink>
            <w:r w:rsidRPr="003F1742">
              <w:rPr>
                <w:rFonts w:ascii="Arial" w:eastAsia="Times New Roman" w:hAnsi="Arial" w:cs="Arial"/>
                <w:color w:val="000000" w:themeColor="text1"/>
                <w:sz w:val="21"/>
                <w:szCs w:val="21"/>
                <w:lang w:eastAsia="es-AR"/>
              </w:rPr>
              <w:t> + </w:t>
            </w:r>
            <w:hyperlink r:id="rId82" w:tooltip="SDRAM" w:history="1">
              <w:r w:rsidRPr="003F1742">
                <w:rPr>
                  <w:rFonts w:ascii="Arial" w:eastAsia="Times New Roman" w:hAnsi="Arial" w:cs="Arial"/>
                  <w:color w:val="000000" w:themeColor="text1"/>
                  <w:sz w:val="21"/>
                  <w:szCs w:val="21"/>
                  <w:lang w:eastAsia="es-AR"/>
                </w:rPr>
                <w:t>SDRAM</w:t>
              </w:r>
            </w:hyperlink>
            <w:r w:rsidRPr="003F1742">
              <w:rPr>
                <w:rFonts w:ascii="Arial" w:eastAsia="Times New Roman" w:hAnsi="Arial" w:cs="Arial"/>
                <w:color w:val="000000" w:themeColor="text1"/>
                <w:sz w:val="21"/>
                <w:szCs w:val="21"/>
                <w:lang w:eastAsia="es-AR"/>
              </w:rPr>
              <w:t> + puerto USB)</w:t>
            </w:r>
          </w:p>
        </w:tc>
        <w:tc>
          <w:tcPr>
            <w:tcW w:w="2127" w:type="dxa"/>
          </w:tcPr>
          <w:p w14:paraId="3DC47BB4" w14:textId="77777777" w:rsidR="00646568" w:rsidRDefault="00646568" w:rsidP="00646568">
            <w:pPr>
              <w:rPr>
                <w:rFonts w:ascii="Arial" w:hAnsi="Arial" w:cs="Arial"/>
                <w:color w:val="222222"/>
                <w:sz w:val="21"/>
                <w:szCs w:val="21"/>
                <w:shd w:val="clear" w:color="auto" w:fill="FFFFFF"/>
              </w:rPr>
            </w:pPr>
            <w:r w:rsidRPr="004A7D18">
              <w:rPr>
                <w:rFonts w:ascii="Arial" w:eastAsia="Times New Roman" w:hAnsi="Arial" w:cs="Arial"/>
                <w:color w:val="000000"/>
                <w:sz w:val="21"/>
                <w:szCs w:val="21"/>
                <w:lang w:eastAsia="es-AR"/>
              </w:rPr>
              <w:t>Broadcom BCM2836 (CPU + GPU + DSP + SDRAM + Puerto USB)</w:t>
            </w:r>
          </w:p>
        </w:tc>
        <w:tc>
          <w:tcPr>
            <w:tcW w:w="1842" w:type="dxa"/>
            <w:vAlign w:val="center"/>
          </w:tcPr>
          <w:p w14:paraId="35CA83A7" w14:textId="77777777" w:rsidR="00646568" w:rsidRPr="004A7D18" w:rsidRDefault="00646568" w:rsidP="00646568">
            <w:pPr>
              <w:spacing w:before="240" w:after="240"/>
              <w:rPr>
                <w:rFonts w:ascii="Arial" w:eastAsia="Times New Roman" w:hAnsi="Arial" w:cs="Arial"/>
                <w:color w:val="000000"/>
                <w:sz w:val="21"/>
                <w:szCs w:val="21"/>
                <w:lang w:eastAsia="es-AR"/>
              </w:rPr>
            </w:pPr>
            <w:r w:rsidRPr="004A7D18">
              <w:rPr>
                <w:rFonts w:ascii="Arial" w:eastAsia="Times New Roman" w:hAnsi="Arial" w:cs="Arial"/>
                <w:color w:val="000000"/>
                <w:sz w:val="21"/>
                <w:szCs w:val="21"/>
                <w:lang w:eastAsia="es-AR"/>
              </w:rPr>
              <w:t>Broadcom BCM2837 (CPU + GPU + DSP + SDRAM + Puerto USB</w:t>
            </w:r>
          </w:p>
        </w:tc>
      </w:tr>
      <w:tr w:rsidR="00646568" w:rsidRPr="006D6624" w14:paraId="45A0B2C2" w14:textId="77777777" w:rsidTr="00646568">
        <w:tc>
          <w:tcPr>
            <w:tcW w:w="1702" w:type="dxa"/>
          </w:tcPr>
          <w:p w14:paraId="14393820"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CPU</w:t>
            </w:r>
          </w:p>
        </w:tc>
        <w:tc>
          <w:tcPr>
            <w:tcW w:w="5244" w:type="dxa"/>
            <w:gridSpan w:val="5"/>
          </w:tcPr>
          <w:p w14:paraId="722AD29A" w14:textId="77777777" w:rsidR="00646568" w:rsidRPr="00BB785B" w:rsidRDefault="00646568" w:rsidP="00646568">
            <w:pPr>
              <w:rPr>
                <w:rFonts w:ascii="Arial" w:hAnsi="Arial" w:cs="Arial"/>
                <w:sz w:val="21"/>
                <w:szCs w:val="21"/>
                <w:shd w:val="clear" w:color="auto" w:fill="FFFFFF"/>
                <w:lang w:val="en-US"/>
              </w:rPr>
            </w:pPr>
            <w:r w:rsidRPr="00BB785B">
              <w:rPr>
                <w:rFonts w:ascii="Arial" w:eastAsia="Times New Roman" w:hAnsi="Arial" w:cs="Arial"/>
                <w:sz w:val="21"/>
                <w:szCs w:val="21"/>
                <w:lang w:val="en-US" w:eastAsia="es-AR"/>
              </w:rPr>
              <w:t>ARM 1176JZF-S a 700 MHz (familia ARM11)</w:t>
            </w:r>
          </w:p>
        </w:tc>
        <w:tc>
          <w:tcPr>
            <w:tcW w:w="2127" w:type="dxa"/>
          </w:tcPr>
          <w:p w14:paraId="6FDE59E0" w14:textId="77777777" w:rsidR="00646568" w:rsidRPr="003F1742" w:rsidRDefault="00646568" w:rsidP="00646568">
            <w:pPr>
              <w:rPr>
                <w:rFonts w:ascii="Arial" w:hAnsi="Arial" w:cs="Arial"/>
                <w:color w:val="222222"/>
                <w:sz w:val="21"/>
                <w:szCs w:val="21"/>
                <w:shd w:val="clear" w:color="auto" w:fill="FFFFFF"/>
                <w:lang w:val="en-US"/>
              </w:rPr>
            </w:pPr>
            <w:r w:rsidRPr="004A7D18">
              <w:rPr>
                <w:rFonts w:ascii="Arial" w:eastAsia="Times New Roman" w:hAnsi="Arial" w:cs="Arial"/>
                <w:color w:val="000000"/>
                <w:sz w:val="21"/>
                <w:szCs w:val="21"/>
                <w:lang w:val="en-US" w:eastAsia="es-AR"/>
              </w:rPr>
              <w:t>900 MHz quad-core ARM Cortex A7</w:t>
            </w:r>
          </w:p>
        </w:tc>
        <w:tc>
          <w:tcPr>
            <w:tcW w:w="1842" w:type="dxa"/>
          </w:tcPr>
          <w:p w14:paraId="402AD100" w14:textId="77777777" w:rsidR="00646568" w:rsidRPr="003F1742" w:rsidRDefault="00646568" w:rsidP="00646568">
            <w:pPr>
              <w:rPr>
                <w:rFonts w:ascii="Arial" w:hAnsi="Arial" w:cs="Arial"/>
                <w:color w:val="222222"/>
                <w:sz w:val="21"/>
                <w:szCs w:val="21"/>
                <w:shd w:val="clear" w:color="auto" w:fill="FFFFFF"/>
                <w:lang w:val="en-US"/>
              </w:rPr>
            </w:pPr>
            <w:r w:rsidRPr="004A7D18">
              <w:rPr>
                <w:rFonts w:ascii="Arial" w:eastAsia="Times New Roman" w:hAnsi="Arial" w:cs="Arial"/>
                <w:color w:val="000000"/>
                <w:sz w:val="21"/>
                <w:szCs w:val="21"/>
                <w:lang w:val="en-US" w:eastAsia="es-AR"/>
              </w:rPr>
              <w:t>1.2GHz 64-bit quad-core ARMv8</w:t>
            </w:r>
          </w:p>
        </w:tc>
      </w:tr>
      <w:tr w:rsidR="00646568" w:rsidRPr="00B33912" w14:paraId="50FA1F75" w14:textId="77777777" w:rsidTr="00646568">
        <w:tc>
          <w:tcPr>
            <w:tcW w:w="1702" w:type="dxa"/>
          </w:tcPr>
          <w:p w14:paraId="40F69A70" w14:textId="77777777" w:rsidR="00646568" w:rsidRPr="00BB785B" w:rsidRDefault="00646568" w:rsidP="00646568">
            <w:pPr>
              <w:rPr>
                <w:rFonts w:ascii="Arial" w:hAnsi="Arial" w:cs="Arial"/>
                <w:b/>
                <w:color w:val="222222"/>
                <w:sz w:val="21"/>
                <w:szCs w:val="21"/>
                <w:shd w:val="clear" w:color="auto" w:fill="FFFFFF"/>
              </w:rPr>
            </w:pPr>
            <w:r w:rsidRPr="00BB785B">
              <w:rPr>
                <w:rFonts w:ascii="Arial" w:hAnsi="Arial" w:cs="Arial"/>
                <w:b/>
                <w:color w:val="222222"/>
                <w:sz w:val="21"/>
                <w:szCs w:val="21"/>
                <w:shd w:val="clear" w:color="auto" w:fill="FFFFFF"/>
              </w:rPr>
              <w:t>Juego de instrucciones</w:t>
            </w:r>
          </w:p>
        </w:tc>
        <w:tc>
          <w:tcPr>
            <w:tcW w:w="9213" w:type="dxa"/>
            <w:gridSpan w:val="7"/>
          </w:tcPr>
          <w:p w14:paraId="4F8F8BFC" w14:textId="77777777" w:rsidR="00646568" w:rsidRPr="00B33912" w:rsidRDefault="00646568" w:rsidP="00646568">
            <w:pPr>
              <w:rPr>
                <w:rFonts w:ascii="Arial" w:hAnsi="Arial" w:cs="Arial"/>
                <w:color w:val="222222"/>
                <w:sz w:val="21"/>
                <w:szCs w:val="21"/>
                <w:shd w:val="clear" w:color="auto" w:fill="FFFFFF"/>
              </w:rPr>
            </w:pPr>
            <w:r w:rsidRPr="00B33912">
              <w:rPr>
                <w:rFonts w:ascii="Arial" w:hAnsi="Arial" w:cs="Arial"/>
                <w:color w:val="222222"/>
                <w:sz w:val="21"/>
                <w:szCs w:val="21"/>
                <w:shd w:val="clear" w:color="auto" w:fill="FFFFFF"/>
              </w:rPr>
              <w:t>RISC de 32 bits</w:t>
            </w:r>
          </w:p>
        </w:tc>
      </w:tr>
      <w:tr w:rsidR="00646568" w:rsidRPr="00EC33F4" w14:paraId="620EF9D8" w14:textId="77777777" w:rsidTr="00646568">
        <w:trPr>
          <w:trHeight w:val="370"/>
        </w:trPr>
        <w:tc>
          <w:tcPr>
            <w:tcW w:w="1702" w:type="dxa"/>
          </w:tcPr>
          <w:p w14:paraId="2695AE56"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GPU</w:t>
            </w:r>
          </w:p>
        </w:tc>
        <w:tc>
          <w:tcPr>
            <w:tcW w:w="9213" w:type="dxa"/>
            <w:gridSpan w:val="7"/>
          </w:tcPr>
          <w:p w14:paraId="574DE31F" w14:textId="77777777" w:rsidR="00646568" w:rsidRPr="00EC33F4" w:rsidRDefault="00646568" w:rsidP="00646568">
            <w:pPr>
              <w:rPr>
                <w:rFonts w:ascii="Arial" w:hAnsi="Arial" w:cs="Arial"/>
                <w:sz w:val="21"/>
                <w:szCs w:val="21"/>
                <w:shd w:val="clear" w:color="auto" w:fill="FFFFFF"/>
              </w:rPr>
            </w:pPr>
            <w:r w:rsidRPr="00EC33F4">
              <w:rPr>
                <w:rFonts w:ascii="Arial" w:eastAsia="Times New Roman" w:hAnsi="Arial" w:cs="Arial"/>
                <w:sz w:val="21"/>
                <w:szCs w:val="21"/>
                <w:lang w:eastAsia="es-AR"/>
              </w:rPr>
              <w:t>Broadcom </w:t>
            </w:r>
            <w:hyperlink r:id="rId83" w:tooltip="VideoCore (aún no redactado)" w:history="1">
              <w:r w:rsidRPr="00EC33F4">
                <w:rPr>
                  <w:rFonts w:ascii="Arial" w:eastAsia="Times New Roman" w:hAnsi="Arial" w:cs="Arial"/>
                  <w:sz w:val="21"/>
                  <w:szCs w:val="21"/>
                  <w:lang w:eastAsia="es-AR"/>
                </w:rPr>
                <w:t>VideoCore</w:t>
              </w:r>
            </w:hyperlink>
            <w:r w:rsidRPr="00EC33F4">
              <w:rPr>
                <w:rFonts w:ascii="Arial" w:eastAsia="Times New Roman" w:hAnsi="Arial" w:cs="Arial"/>
                <w:sz w:val="21"/>
                <w:szCs w:val="21"/>
                <w:lang w:eastAsia="es-AR"/>
              </w:rPr>
              <w:t> IV, OpenGL ES 2.0, MPEG-2 y VC-1 (con licencia), 1080p30 H.264/MPEG-4 AVC</w:t>
            </w:r>
          </w:p>
        </w:tc>
      </w:tr>
      <w:tr w:rsidR="00646568" w:rsidRPr="00EC33F4" w14:paraId="13DC5E4A" w14:textId="77777777" w:rsidTr="00646568">
        <w:trPr>
          <w:trHeight w:val="370"/>
        </w:trPr>
        <w:tc>
          <w:tcPr>
            <w:tcW w:w="1702" w:type="dxa"/>
          </w:tcPr>
          <w:p w14:paraId="7393CEA6"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Memoria SDRAM</w:t>
            </w:r>
          </w:p>
        </w:tc>
        <w:tc>
          <w:tcPr>
            <w:tcW w:w="1701" w:type="dxa"/>
          </w:tcPr>
          <w:p w14:paraId="086BA7D3" w14:textId="77777777" w:rsidR="00646568" w:rsidRPr="00EC33F4"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256 MiB compartidos con la GPU</w:t>
            </w:r>
          </w:p>
        </w:tc>
        <w:tc>
          <w:tcPr>
            <w:tcW w:w="3543" w:type="dxa"/>
            <w:gridSpan w:val="4"/>
          </w:tcPr>
          <w:p w14:paraId="25120453" w14:textId="77777777" w:rsidR="00646568" w:rsidRPr="00EC33F4"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512 MiB compartidos con la GPU, desde el 15 de octubre del 2012</w:t>
            </w:r>
          </w:p>
        </w:tc>
        <w:tc>
          <w:tcPr>
            <w:tcW w:w="3969" w:type="dxa"/>
            <w:gridSpan w:val="2"/>
          </w:tcPr>
          <w:p w14:paraId="3F3CA03F" w14:textId="77777777" w:rsidR="00646568" w:rsidRPr="00EC33F4"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1 GB compartidos con la GPU</w:t>
            </w:r>
          </w:p>
        </w:tc>
      </w:tr>
      <w:tr w:rsidR="00646568" w:rsidRPr="00EC33F4" w14:paraId="70E7F8CE" w14:textId="77777777" w:rsidTr="00646568">
        <w:trPr>
          <w:trHeight w:val="370"/>
        </w:trPr>
        <w:tc>
          <w:tcPr>
            <w:tcW w:w="1702" w:type="dxa"/>
          </w:tcPr>
          <w:p w14:paraId="081A08B7"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Puertos USB 2.0</w:t>
            </w:r>
          </w:p>
        </w:tc>
        <w:tc>
          <w:tcPr>
            <w:tcW w:w="1701" w:type="dxa"/>
          </w:tcPr>
          <w:p w14:paraId="69CD0110"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1</w:t>
            </w:r>
          </w:p>
        </w:tc>
        <w:tc>
          <w:tcPr>
            <w:tcW w:w="1701" w:type="dxa"/>
            <w:gridSpan w:val="2"/>
          </w:tcPr>
          <w:p w14:paraId="78AE9F92"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2</w:t>
            </w:r>
          </w:p>
        </w:tc>
        <w:tc>
          <w:tcPr>
            <w:tcW w:w="5811" w:type="dxa"/>
            <w:gridSpan w:val="4"/>
          </w:tcPr>
          <w:p w14:paraId="5E2C9F4B"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4</w:t>
            </w:r>
          </w:p>
        </w:tc>
      </w:tr>
      <w:tr w:rsidR="00646568" w:rsidRPr="00EC33F4" w14:paraId="3D70212A" w14:textId="77777777" w:rsidTr="00646568">
        <w:trPr>
          <w:trHeight w:val="370"/>
        </w:trPr>
        <w:tc>
          <w:tcPr>
            <w:tcW w:w="1702" w:type="dxa"/>
          </w:tcPr>
          <w:p w14:paraId="0E40DAA5"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Entradas de vídeo</w:t>
            </w:r>
          </w:p>
        </w:tc>
        <w:tc>
          <w:tcPr>
            <w:tcW w:w="9213" w:type="dxa"/>
            <w:gridSpan w:val="7"/>
          </w:tcPr>
          <w:p w14:paraId="69109D51"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Conector MIPI CSI que permite instalar un módulo de cámara desarrollado por la Fundación Raspberry Pi</w:t>
            </w:r>
          </w:p>
        </w:tc>
      </w:tr>
      <w:tr w:rsidR="00646568" w:rsidRPr="00EC33F4" w14:paraId="0852F3BA" w14:textId="77777777" w:rsidTr="00646568">
        <w:trPr>
          <w:trHeight w:val="370"/>
        </w:trPr>
        <w:tc>
          <w:tcPr>
            <w:tcW w:w="1702" w:type="dxa"/>
          </w:tcPr>
          <w:p w14:paraId="11B521F3"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Salidas de vídeo</w:t>
            </w:r>
          </w:p>
        </w:tc>
        <w:tc>
          <w:tcPr>
            <w:tcW w:w="9213" w:type="dxa"/>
            <w:gridSpan w:val="7"/>
          </w:tcPr>
          <w:p w14:paraId="6CE42B03"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Conector RCA (PAL y NTSC), HDMI (rev 1.3 y 1.4), interfaz DSI para panel LCD</w:t>
            </w:r>
          </w:p>
        </w:tc>
      </w:tr>
      <w:tr w:rsidR="00646568" w:rsidRPr="00EC33F4" w14:paraId="2A8EC661" w14:textId="77777777" w:rsidTr="00646568">
        <w:trPr>
          <w:trHeight w:val="370"/>
        </w:trPr>
        <w:tc>
          <w:tcPr>
            <w:tcW w:w="1702" w:type="dxa"/>
          </w:tcPr>
          <w:p w14:paraId="715CCDC1"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Salidas de audio</w:t>
            </w:r>
          </w:p>
        </w:tc>
        <w:tc>
          <w:tcPr>
            <w:tcW w:w="9213" w:type="dxa"/>
            <w:gridSpan w:val="7"/>
          </w:tcPr>
          <w:p w14:paraId="104E653E"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Conector de 3.5 mm, HDMI</w:t>
            </w:r>
          </w:p>
        </w:tc>
      </w:tr>
      <w:tr w:rsidR="00646568" w:rsidRPr="00EC33F4" w14:paraId="3B40A8D3" w14:textId="77777777" w:rsidTr="00646568">
        <w:trPr>
          <w:trHeight w:val="370"/>
        </w:trPr>
        <w:tc>
          <w:tcPr>
            <w:tcW w:w="1702" w:type="dxa"/>
          </w:tcPr>
          <w:p w14:paraId="425D3C53"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Almacenamiento integrado</w:t>
            </w:r>
          </w:p>
        </w:tc>
        <w:tc>
          <w:tcPr>
            <w:tcW w:w="3402" w:type="dxa"/>
            <w:gridSpan w:val="3"/>
          </w:tcPr>
          <w:p w14:paraId="0DE001C4"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SD, MMC, ranura para SDIO</w:t>
            </w:r>
          </w:p>
        </w:tc>
        <w:tc>
          <w:tcPr>
            <w:tcW w:w="5811" w:type="dxa"/>
            <w:gridSpan w:val="4"/>
          </w:tcPr>
          <w:p w14:paraId="65B065DC"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MicroSD</w:t>
            </w:r>
          </w:p>
        </w:tc>
      </w:tr>
      <w:tr w:rsidR="00646568" w:rsidRPr="006D6624" w14:paraId="2692FC01" w14:textId="77777777" w:rsidTr="00646568">
        <w:trPr>
          <w:trHeight w:val="370"/>
        </w:trPr>
        <w:tc>
          <w:tcPr>
            <w:tcW w:w="1702" w:type="dxa"/>
          </w:tcPr>
          <w:p w14:paraId="3A9982D1"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Conectividad de red</w:t>
            </w:r>
          </w:p>
        </w:tc>
        <w:tc>
          <w:tcPr>
            <w:tcW w:w="1701" w:type="dxa"/>
          </w:tcPr>
          <w:p w14:paraId="2E3C4F70"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Ninguna</w:t>
            </w:r>
          </w:p>
        </w:tc>
        <w:tc>
          <w:tcPr>
            <w:tcW w:w="5670" w:type="dxa"/>
            <w:gridSpan w:val="5"/>
          </w:tcPr>
          <w:p w14:paraId="5AC0486A" w14:textId="77777777" w:rsidR="00646568" w:rsidRPr="003652EF" w:rsidRDefault="00646568" w:rsidP="00646568">
            <w:pPr>
              <w:rPr>
                <w:rFonts w:ascii="Arial" w:eastAsia="Times New Roman" w:hAnsi="Arial" w:cs="Arial"/>
                <w:sz w:val="21"/>
                <w:szCs w:val="21"/>
                <w:lang w:val="en-US" w:eastAsia="es-AR"/>
              </w:rPr>
            </w:pPr>
            <w:r w:rsidRPr="003652EF">
              <w:rPr>
                <w:rFonts w:ascii="Arial" w:eastAsia="Times New Roman" w:hAnsi="Arial" w:cs="Arial"/>
                <w:sz w:val="21"/>
                <w:szCs w:val="21"/>
                <w:lang w:val="en-US" w:eastAsia="es-AR"/>
              </w:rPr>
              <w:t>10/100 Ethernet (RJ45) via hub USB</w:t>
            </w:r>
          </w:p>
        </w:tc>
        <w:tc>
          <w:tcPr>
            <w:tcW w:w="1842" w:type="dxa"/>
          </w:tcPr>
          <w:p w14:paraId="1DA6E459" w14:textId="77777777" w:rsidR="00646568" w:rsidRPr="003652EF" w:rsidRDefault="00646568" w:rsidP="00646568">
            <w:pPr>
              <w:rPr>
                <w:rFonts w:ascii="Arial" w:eastAsia="Times New Roman" w:hAnsi="Arial" w:cs="Arial"/>
                <w:sz w:val="21"/>
                <w:szCs w:val="21"/>
                <w:lang w:val="en-US" w:eastAsia="es-AR"/>
              </w:rPr>
            </w:pPr>
            <w:r>
              <w:rPr>
                <w:rFonts w:ascii="Arial" w:eastAsia="Times New Roman" w:hAnsi="Arial" w:cs="Arial"/>
                <w:sz w:val="21"/>
                <w:szCs w:val="21"/>
                <w:lang w:val="en-US" w:eastAsia="es-AR"/>
              </w:rPr>
              <w:t>10/100 Ethernet (RJ45) vía hub USB, Wifi 802.11n, Bluetooth 4.1</w:t>
            </w:r>
          </w:p>
        </w:tc>
      </w:tr>
      <w:tr w:rsidR="00646568" w:rsidRPr="003652EF" w14:paraId="2E0CB767" w14:textId="77777777" w:rsidTr="00646568">
        <w:trPr>
          <w:trHeight w:val="370"/>
        </w:trPr>
        <w:tc>
          <w:tcPr>
            <w:tcW w:w="1702" w:type="dxa"/>
          </w:tcPr>
          <w:p w14:paraId="6FDA8BC0" w14:textId="77777777" w:rsidR="00646568" w:rsidRPr="00BB785B" w:rsidRDefault="00646568" w:rsidP="00646568">
            <w:pPr>
              <w:rPr>
                <w:rFonts w:ascii="Arial" w:hAnsi="Arial" w:cs="Arial"/>
                <w:b/>
                <w:sz w:val="21"/>
                <w:szCs w:val="21"/>
                <w:shd w:val="clear" w:color="auto" w:fill="FFFFFF"/>
                <w:lang w:val="en-US"/>
              </w:rPr>
            </w:pPr>
            <w:r w:rsidRPr="00BB785B">
              <w:rPr>
                <w:rFonts w:ascii="Arial" w:hAnsi="Arial" w:cs="Arial"/>
                <w:b/>
                <w:sz w:val="21"/>
                <w:szCs w:val="21"/>
                <w:shd w:val="clear" w:color="auto" w:fill="FFFFFF"/>
                <w:lang w:val="en-US"/>
              </w:rPr>
              <w:lastRenderedPageBreak/>
              <w:t xml:space="preserve">Periféricos de bajo nivel </w:t>
            </w:r>
          </w:p>
        </w:tc>
        <w:tc>
          <w:tcPr>
            <w:tcW w:w="5244" w:type="dxa"/>
            <w:gridSpan w:val="5"/>
          </w:tcPr>
          <w:p w14:paraId="2E303957" w14:textId="77777777" w:rsidR="00646568" w:rsidRPr="003652EF" w:rsidRDefault="00646568" w:rsidP="00646568">
            <w:pPr>
              <w:rPr>
                <w:rFonts w:ascii="Arial" w:eastAsia="Times New Roman" w:hAnsi="Arial" w:cs="Arial"/>
                <w:sz w:val="21"/>
                <w:szCs w:val="21"/>
                <w:lang w:val="en-US" w:eastAsia="es-AR"/>
              </w:rPr>
            </w:pPr>
            <w:r>
              <w:rPr>
                <w:rFonts w:ascii="Arial" w:eastAsia="Times New Roman" w:hAnsi="Arial" w:cs="Arial"/>
                <w:sz w:val="21"/>
                <w:szCs w:val="21"/>
                <w:lang w:val="en-US" w:eastAsia="es-AR"/>
              </w:rPr>
              <w:t>8 x GPIO, SPI, I</w:t>
            </w:r>
            <w:r>
              <w:rPr>
                <w:rFonts w:ascii="Arial" w:eastAsia="Times New Roman" w:hAnsi="Arial" w:cs="Arial"/>
                <w:sz w:val="21"/>
                <w:szCs w:val="21"/>
                <w:vertAlign w:val="superscript"/>
                <w:lang w:val="en-US" w:eastAsia="es-AR"/>
              </w:rPr>
              <w:t>2</w:t>
            </w:r>
            <w:r>
              <w:rPr>
                <w:rFonts w:ascii="Arial" w:eastAsia="Times New Roman" w:hAnsi="Arial" w:cs="Arial"/>
                <w:sz w:val="21"/>
                <w:szCs w:val="21"/>
                <w:lang w:val="en-US" w:eastAsia="es-AR"/>
              </w:rPr>
              <w:t>C, UART</w:t>
            </w:r>
          </w:p>
        </w:tc>
        <w:tc>
          <w:tcPr>
            <w:tcW w:w="3969" w:type="dxa"/>
            <w:gridSpan w:val="2"/>
          </w:tcPr>
          <w:p w14:paraId="0B148A5D" w14:textId="77777777" w:rsidR="00646568" w:rsidRPr="003652EF" w:rsidRDefault="00646568" w:rsidP="00646568">
            <w:pPr>
              <w:rPr>
                <w:rFonts w:ascii="Arial" w:eastAsia="Times New Roman" w:hAnsi="Arial" w:cs="Arial"/>
                <w:sz w:val="21"/>
                <w:szCs w:val="21"/>
                <w:lang w:eastAsia="es-AR"/>
              </w:rPr>
            </w:pPr>
            <w:r w:rsidRPr="003652EF">
              <w:rPr>
                <w:rFonts w:ascii="Arial" w:eastAsia="Times New Roman" w:hAnsi="Arial" w:cs="Arial"/>
                <w:sz w:val="21"/>
                <w:szCs w:val="21"/>
                <w:lang w:eastAsia="es-AR"/>
              </w:rPr>
              <w:t>17 x GPIO y un bus HAT ID</w:t>
            </w:r>
          </w:p>
        </w:tc>
      </w:tr>
      <w:tr w:rsidR="00646568" w:rsidRPr="003652EF" w14:paraId="7928DF36" w14:textId="77777777" w:rsidTr="00646568">
        <w:trPr>
          <w:trHeight w:val="370"/>
        </w:trPr>
        <w:tc>
          <w:tcPr>
            <w:tcW w:w="1702" w:type="dxa"/>
          </w:tcPr>
          <w:p w14:paraId="38E4A4F0"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Consumo energético</w:t>
            </w:r>
          </w:p>
        </w:tc>
        <w:tc>
          <w:tcPr>
            <w:tcW w:w="1701" w:type="dxa"/>
          </w:tcPr>
          <w:p w14:paraId="36985FB5" w14:textId="77777777" w:rsidR="00646568" w:rsidRPr="003652EF"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500 mA (2.5 W)</w:t>
            </w:r>
          </w:p>
        </w:tc>
        <w:tc>
          <w:tcPr>
            <w:tcW w:w="1701" w:type="dxa"/>
            <w:gridSpan w:val="2"/>
          </w:tcPr>
          <w:p w14:paraId="0E9C7866" w14:textId="77777777" w:rsidR="00646568" w:rsidRPr="003652EF"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700 mA (3.5 W)</w:t>
            </w:r>
          </w:p>
        </w:tc>
        <w:tc>
          <w:tcPr>
            <w:tcW w:w="1842" w:type="dxa"/>
            <w:gridSpan w:val="2"/>
          </w:tcPr>
          <w:p w14:paraId="23C3AC23" w14:textId="77777777" w:rsidR="00646568" w:rsidRPr="003652EF"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600 mA (3.0 W)</w:t>
            </w:r>
          </w:p>
        </w:tc>
        <w:tc>
          <w:tcPr>
            <w:tcW w:w="3969" w:type="dxa"/>
            <w:gridSpan w:val="2"/>
          </w:tcPr>
          <w:p w14:paraId="24AF6E58" w14:textId="77777777" w:rsidR="00646568" w:rsidRPr="003652EF"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800 mA (4.0 W)</w:t>
            </w:r>
          </w:p>
        </w:tc>
      </w:tr>
      <w:tr w:rsidR="00646568" w:rsidRPr="003652EF" w14:paraId="2CC78A50" w14:textId="77777777" w:rsidTr="00646568">
        <w:trPr>
          <w:trHeight w:val="370"/>
        </w:trPr>
        <w:tc>
          <w:tcPr>
            <w:tcW w:w="1702" w:type="dxa"/>
          </w:tcPr>
          <w:p w14:paraId="30081221"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Fuente de alimentación</w:t>
            </w:r>
          </w:p>
        </w:tc>
        <w:tc>
          <w:tcPr>
            <w:tcW w:w="9213" w:type="dxa"/>
            <w:gridSpan w:val="7"/>
          </w:tcPr>
          <w:p w14:paraId="40AC4B0A"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5 V vía Micro USB o GPIO header</w:t>
            </w:r>
          </w:p>
        </w:tc>
      </w:tr>
      <w:tr w:rsidR="00646568" w:rsidRPr="003652EF" w14:paraId="0D9587A5" w14:textId="77777777" w:rsidTr="00646568">
        <w:trPr>
          <w:trHeight w:val="370"/>
        </w:trPr>
        <w:tc>
          <w:tcPr>
            <w:tcW w:w="1702" w:type="dxa"/>
          </w:tcPr>
          <w:p w14:paraId="7E11E411"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Dimensiones</w:t>
            </w:r>
          </w:p>
        </w:tc>
        <w:tc>
          <w:tcPr>
            <w:tcW w:w="9213" w:type="dxa"/>
            <w:gridSpan w:val="7"/>
          </w:tcPr>
          <w:p w14:paraId="0F676B8C" w14:textId="77777777" w:rsidR="00646568" w:rsidRDefault="00646568" w:rsidP="00646568">
            <w:pPr>
              <w:rPr>
                <w:rFonts w:ascii="Arial" w:eastAsia="Times New Roman" w:hAnsi="Arial" w:cs="Arial"/>
                <w:sz w:val="21"/>
                <w:szCs w:val="21"/>
                <w:lang w:eastAsia="es-AR"/>
              </w:rPr>
            </w:pPr>
            <w:r w:rsidRPr="004A7D18">
              <w:rPr>
                <w:rFonts w:ascii="Arial" w:eastAsia="Times New Roman" w:hAnsi="Arial" w:cs="Arial"/>
                <w:color w:val="000000"/>
                <w:sz w:val="21"/>
                <w:szCs w:val="21"/>
                <w:lang w:eastAsia="es-AR"/>
              </w:rPr>
              <w:t>85.60mm × 53.98mm</w:t>
            </w:r>
          </w:p>
        </w:tc>
      </w:tr>
      <w:tr w:rsidR="00646568" w:rsidRPr="003652EF" w14:paraId="514A5BDD" w14:textId="77777777" w:rsidTr="00646568">
        <w:trPr>
          <w:trHeight w:val="370"/>
        </w:trPr>
        <w:tc>
          <w:tcPr>
            <w:tcW w:w="1702" w:type="dxa"/>
          </w:tcPr>
          <w:p w14:paraId="3C8177BE"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SO soportados</w:t>
            </w:r>
          </w:p>
        </w:tc>
        <w:tc>
          <w:tcPr>
            <w:tcW w:w="9213" w:type="dxa"/>
            <w:gridSpan w:val="7"/>
            <w:vAlign w:val="center"/>
          </w:tcPr>
          <w:p w14:paraId="4DDB93B5" w14:textId="77777777" w:rsidR="00646568" w:rsidRPr="002B013D" w:rsidRDefault="00646568" w:rsidP="00646568">
            <w:pPr>
              <w:spacing w:before="240" w:after="240"/>
              <w:rPr>
                <w:rFonts w:ascii="Arial" w:eastAsia="Times New Roman" w:hAnsi="Arial" w:cs="Arial"/>
                <w:sz w:val="21"/>
                <w:szCs w:val="21"/>
                <w:lang w:val="en-US" w:eastAsia="es-AR"/>
              </w:rPr>
            </w:pPr>
            <w:r w:rsidRPr="002B013D">
              <w:rPr>
                <w:rFonts w:ascii="Arial" w:eastAsia="Times New Roman" w:hAnsi="Arial" w:cs="Arial"/>
                <w:sz w:val="21"/>
                <w:szCs w:val="21"/>
                <w:lang w:val="en-US" w:eastAsia="es-AR"/>
              </w:rPr>
              <w:t>GNU/Linux: Debian (Raspbian), Fedora (Pidora), Arch Linux (Arch Linux ARM), Slackware Linux, SUSE Linux Enterprise Server for ARM.</w:t>
            </w:r>
          </w:p>
          <w:p w14:paraId="7BBE5EDE" w14:textId="77777777" w:rsidR="00646568" w:rsidRPr="002B013D" w:rsidRDefault="00646568" w:rsidP="00646568">
            <w:pPr>
              <w:spacing w:before="120" w:after="120"/>
              <w:rPr>
                <w:rFonts w:ascii="Arial" w:eastAsia="Times New Roman" w:hAnsi="Arial" w:cs="Arial"/>
                <w:sz w:val="21"/>
                <w:szCs w:val="21"/>
                <w:lang w:eastAsia="es-AR"/>
              </w:rPr>
            </w:pPr>
            <w:r w:rsidRPr="002B013D">
              <w:rPr>
                <w:rFonts w:ascii="Arial" w:eastAsia="Times New Roman" w:hAnsi="Arial" w:cs="Arial"/>
                <w:sz w:val="21"/>
                <w:szCs w:val="21"/>
                <w:lang w:eastAsia="es-AR"/>
              </w:rPr>
              <w:t>RISC OS</w:t>
            </w:r>
          </w:p>
        </w:tc>
      </w:tr>
    </w:tbl>
    <w:p w14:paraId="2CB318CF" w14:textId="77777777" w:rsidR="00646568" w:rsidRDefault="00646568" w:rsidP="00646568">
      <w:pPr>
        <w:rPr>
          <w:ins w:id="1196" w:author="Nahuel Defossé" w:date="2017-12-10T21:32:00Z"/>
          <w:rFonts w:ascii="Arial" w:eastAsia="Times New Roman" w:hAnsi="Arial" w:cs="Arial"/>
          <w:color w:val="222222"/>
          <w:sz w:val="21"/>
          <w:szCs w:val="21"/>
        </w:rPr>
      </w:pPr>
    </w:p>
    <w:p w14:paraId="6AE15A93" w14:textId="76E41830" w:rsidR="00582294" w:rsidRDefault="00582294" w:rsidP="00582294">
      <w:pPr>
        <w:pStyle w:val="Ttulo2"/>
        <w:ind w:left="720" w:hanging="720"/>
        <w:rPr>
          <w:b/>
          <w:sz w:val="32"/>
          <w:szCs w:val="32"/>
        </w:rPr>
      </w:pPr>
      <w:bookmarkStart w:id="1197" w:name="_Toc502153588"/>
      <w:commentRangeStart w:id="1198"/>
      <w:r>
        <w:rPr>
          <w:b/>
          <w:sz w:val="32"/>
          <w:szCs w:val="32"/>
        </w:rPr>
        <w:t>4.</w:t>
      </w:r>
      <w:r w:rsidR="004C7DEA">
        <w:rPr>
          <w:b/>
          <w:sz w:val="32"/>
          <w:szCs w:val="32"/>
        </w:rPr>
        <w:t>3</w:t>
      </w:r>
      <w:r>
        <w:rPr>
          <w:b/>
          <w:sz w:val="32"/>
          <w:szCs w:val="32"/>
        </w:rPr>
        <w:t xml:space="preserve"> </w:t>
      </w:r>
      <w:r w:rsidRPr="00157DFC">
        <w:rPr>
          <w:b/>
          <w:sz w:val="32"/>
          <w:szCs w:val="32"/>
        </w:rPr>
        <w:t>Entrada/Salida de propósito general (GPIO)</w:t>
      </w:r>
      <w:commentRangeEnd w:id="1198"/>
      <w:r w:rsidR="00D456A6">
        <w:rPr>
          <w:rStyle w:val="Refdecomentario"/>
          <w:color w:val="000000"/>
        </w:rPr>
        <w:commentReference w:id="1198"/>
      </w:r>
      <w:bookmarkEnd w:id="1197"/>
    </w:p>
    <w:p w14:paraId="36631EDA" w14:textId="4B02DDB1" w:rsidR="00582294" w:rsidRDefault="00582294" w:rsidP="00582294"/>
    <w:p w14:paraId="4E51A4CF" w14:textId="5841EAF5" w:rsidR="001D4021" w:rsidRPr="004C7DEA" w:rsidRDefault="004C7DEA" w:rsidP="00582294">
      <w:pPr>
        <w:rPr>
          <w:rFonts w:ascii="Arial" w:hAnsi="Arial" w:cs="Arial"/>
          <w:sz w:val="24"/>
          <w:szCs w:val="24"/>
        </w:rPr>
      </w:pPr>
      <w:r w:rsidRPr="004C7DEA">
        <w:rPr>
          <w:rFonts w:ascii="Arial" w:hAnsi="Arial" w:cs="Arial"/>
          <w:sz w:val="24"/>
          <w:szCs w:val="24"/>
        </w:rPr>
        <w:t xml:space="preserve">Se le llama GPIO (En inglés, </w:t>
      </w:r>
      <w:r w:rsidRPr="004C7DEA">
        <w:rPr>
          <w:rFonts w:ascii="Arial" w:hAnsi="Arial" w:cs="Arial"/>
          <w:i/>
          <w:sz w:val="24"/>
          <w:szCs w:val="24"/>
        </w:rPr>
        <w:t>General Purpose Input/Output</w:t>
      </w:r>
      <w:r w:rsidRPr="004C7DEA">
        <w:rPr>
          <w:rFonts w:ascii="Arial" w:hAnsi="Arial" w:cs="Arial"/>
          <w:sz w:val="24"/>
          <w:szCs w:val="24"/>
        </w:rPr>
        <w:t>)</w:t>
      </w:r>
      <w:r>
        <w:rPr>
          <w:rFonts w:ascii="Arial" w:hAnsi="Arial" w:cs="Arial"/>
          <w:sz w:val="24"/>
          <w:szCs w:val="24"/>
        </w:rPr>
        <w:t xml:space="preserve"> a un pin genérico integrado a una placa o chip electrónico sin un fin específico, sino que</w:t>
      </w:r>
      <w:r w:rsidR="001D4021">
        <w:rPr>
          <w:rFonts w:ascii="Arial" w:hAnsi="Arial" w:cs="Arial"/>
          <w:sz w:val="24"/>
          <w:szCs w:val="24"/>
        </w:rPr>
        <w:t>,</w:t>
      </w:r>
      <w:r>
        <w:rPr>
          <w:rFonts w:ascii="Arial" w:hAnsi="Arial" w:cs="Arial"/>
          <w:sz w:val="24"/>
          <w:szCs w:val="24"/>
        </w:rPr>
        <w:t xml:space="preserve"> su “</w:t>
      </w:r>
      <w:r w:rsidR="001D4021">
        <w:rPr>
          <w:rFonts w:ascii="Arial" w:hAnsi="Arial" w:cs="Arial"/>
          <w:sz w:val="24"/>
          <w:szCs w:val="24"/>
        </w:rPr>
        <w:t>comportamiento</w:t>
      </w:r>
      <w:r>
        <w:rPr>
          <w:rFonts w:ascii="Arial" w:hAnsi="Arial" w:cs="Arial"/>
          <w:sz w:val="24"/>
          <w:szCs w:val="24"/>
        </w:rPr>
        <w:t>”</w:t>
      </w:r>
      <w:r w:rsidR="001D4021">
        <w:rPr>
          <w:rFonts w:ascii="Arial" w:hAnsi="Arial" w:cs="Arial"/>
          <w:sz w:val="24"/>
          <w:szCs w:val="24"/>
        </w:rPr>
        <w:t xml:space="preserve"> queda sujeto al usuario de dicha placa según algún tipo de lógica previamente cargada.</w:t>
      </w:r>
    </w:p>
    <w:p w14:paraId="3138CB4D" w14:textId="12B7AFBE" w:rsidR="00582294" w:rsidRDefault="001D4021" w:rsidP="00582294">
      <w:pPr>
        <w:rPr>
          <w:rFonts w:ascii="Arial" w:hAnsi="Arial" w:cs="Arial"/>
          <w:sz w:val="24"/>
          <w:szCs w:val="24"/>
        </w:rPr>
      </w:pPr>
      <w:commentRangeStart w:id="1199"/>
      <w:commentRangeStart w:id="1200"/>
      <w:r w:rsidRPr="00286527">
        <w:rPr>
          <w:noProof/>
          <w:sz w:val="24"/>
          <w:szCs w:val="24"/>
          <w:lang w:val="en-US" w:eastAsia="en-US"/>
        </w:rPr>
        <w:drawing>
          <wp:anchor distT="0" distB="0" distL="114300" distR="114300" simplePos="0" relativeHeight="251781632" behindDoc="0" locked="0" layoutInCell="1" allowOverlap="1" wp14:anchorId="3806CD30" wp14:editId="2B8E5D79">
            <wp:simplePos x="0" y="0"/>
            <wp:positionH relativeFrom="margin">
              <wp:posOffset>405765</wp:posOffset>
            </wp:positionH>
            <wp:positionV relativeFrom="paragraph">
              <wp:posOffset>167640</wp:posOffset>
            </wp:positionV>
            <wp:extent cx="4578985" cy="3998595"/>
            <wp:effectExtent l="0" t="0" r="0" b="1905"/>
            <wp:wrapTopAndBottom/>
            <wp:docPr id="31" name="Imagen 31" descr="https://i1.wp.com/www.jameco.com/Jameco/workshop/circuitnotes/raspberry_pi_circuit_note_fig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1.wp.com/www.jameco.com/Jameco/workshop/circuitnotes/raspberry_pi_circuit_note_fig2a.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78985" cy="3998595"/>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1199"/>
      <w:commentRangeEnd w:id="1200"/>
      <w:r w:rsidR="004C7DEA">
        <w:rPr>
          <w:noProof/>
          <w:lang w:val="en-US" w:eastAsia="en-US"/>
        </w:rPr>
        <mc:AlternateContent>
          <mc:Choice Requires="wps">
            <w:drawing>
              <wp:anchor distT="0" distB="0" distL="114300" distR="114300" simplePos="0" relativeHeight="251809280" behindDoc="0" locked="0" layoutInCell="1" allowOverlap="1" wp14:anchorId="17A3BD0D" wp14:editId="0FA4AAE0">
                <wp:simplePos x="0" y="0"/>
                <wp:positionH relativeFrom="column">
                  <wp:posOffset>-3810</wp:posOffset>
                </wp:positionH>
                <wp:positionV relativeFrom="paragraph">
                  <wp:posOffset>4223385</wp:posOffset>
                </wp:positionV>
                <wp:extent cx="4578985" cy="635"/>
                <wp:effectExtent l="0" t="0" r="0" b="0"/>
                <wp:wrapTopAndBottom/>
                <wp:docPr id="247" name="Cuadro de texto 247"/>
                <wp:cNvGraphicFramePr/>
                <a:graphic xmlns:a="http://schemas.openxmlformats.org/drawingml/2006/main">
                  <a:graphicData uri="http://schemas.microsoft.com/office/word/2010/wordprocessingShape">
                    <wps:wsp>
                      <wps:cNvSpPr txBox="1"/>
                      <wps:spPr>
                        <a:xfrm>
                          <a:off x="0" y="0"/>
                          <a:ext cx="4578985" cy="635"/>
                        </a:xfrm>
                        <a:prstGeom prst="rect">
                          <a:avLst/>
                        </a:prstGeom>
                        <a:solidFill>
                          <a:prstClr val="white"/>
                        </a:solidFill>
                        <a:ln>
                          <a:noFill/>
                        </a:ln>
                      </wps:spPr>
                      <wps:txbx>
                        <w:txbxContent>
                          <w:p w14:paraId="17DB9B22" w14:textId="45291ACC" w:rsidR="006D6624" w:rsidRPr="003E29C7" w:rsidRDefault="006D6624" w:rsidP="001D4021">
                            <w:pPr>
                              <w:pStyle w:val="Descripcin"/>
                              <w:jc w:val="center"/>
                              <w:rPr>
                                <w:rFonts w:ascii="Calibri" w:eastAsia="Calibri" w:hAnsi="Calibri" w:cs="Calibri"/>
                                <w:noProof/>
                                <w:color w:val="000000"/>
                                <w:sz w:val="24"/>
                                <w:szCs w:val="24"/>
                                <w:lang w:val="es-ES_tradnl" w:eastAsia="es-ES_tradnl"/>
                              </w:rPr>
                            </w:pPr>
                            <w:bookmarkStart w:id="1201" w:name="_Ref502094669"/>
                            <w:bookmarkStart w:id="1202" w:name="_Toc502152489"/>
                            <w:r>
                              <w:t xml:space="preserve">Ilustración </w:t>
                            </w:r>
                            <w:fldSimple w:instr=" SEQ Ilustración \* ARABIC ">
                              <w:r>
                                <w:rPr>
                                  <w:noProof/>
                                </w:rPr>
                                <w:t>21</w:t>
                              </w:r>
                            </w:fldSimple>
                            <w:r>
                              <w:t xml:space="preserve"> - Raspberry Pi 2 y sus GPIOs</w:t>
                            </w:r>
                            <w:bookmarkEnd w:id="1201"/>
                            <w:bookmarkEnd w:id="1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3BD0D" id="Cuadro de texto 247" o:spid="_x0000_s1034" type="#_x0000_t202" style="position:absolute;left:0;text-align:left;margin-left:-.3pt;margin-top:332.55pt;width:360.55pt;height:.05pt;z-index:25180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" stroked="f">
                <v:textbox style="mso-fit-shape-to-text:t" inset="0,0,0,0">
                  <w:txbxContent>
                    <w:p w14:paraId="17DB9B22" w14:textId="45291ACC" w:rsidR="006D6624" w:rsidRPr="003E29C7" w:rsidRDefault="006D6624" w:rsidP="001D4021">
                      <w:pPr>
                        <w:pStyle w:val="Descripcin"/>
                        <w:jc w:val="center"/>
                        <w:rPr>
                          <w:rFonts w:ascii="Calibri" w:eastAsia="Calibri" w:hAnsi="Calibri" w:cs="Calibri"/>
                          <w:noProof/>
                          <w:color w:val="000000"/>
                          <w:sz w:val="24"/>
                          <w:szCs w:val="24"/>
                          <w:lang w:val="es-ES_tradnl" w:eastAsia="es-ES_tradnl"/>
                        </w:rPr>
                      </w:pPr>
                      <w:bookmarkStart w:id="1203" w:name="_Ref502094669"/>
                      <w:bookmarkStart w:id="1204" w:name="_Toc502152489"/>
                      <w:r>
                        <w:t xml:space="preserve">Ilustración </w:t>
                      </w:r>
                      <w:fldSimple w:instr=" SEQ Ilustración \* ARABIC ">
                        <w:r>
                          <w:rPr>
                            <w:noProof/>
                          </w:rPr>
                          <w:t>21</w:t>
                        </w:r>
                      </w:fldSimple>
                      <w:r>
                        <w:t xml:space="preserve"> - Raspberry Pi 2 y sus GPIOs</w:t>
                      </w:r>
                      <w:bookmarkEnd w:id="1203"/>
                      <w:bookmarkEnd w:id="1204"/>
                    </w:p>
                  </w:txbxContent>
                </v:textbox>
                <w10:wrap type="topAndBottom"/>
              </v:shape>
            </w:pict>
          </mc:Fallback>
        </mc:AlternateContent>
      </w:r>
      <w:r>
        <w:rPr>
          <w:rFonts w:ascii="Arial" w:hAnsi="Arial" w:cs="Arial"/>
          <w:sz w:val="24"/>
          <w:szCs w:val="24"/>
        </w:rPr>
        <w:t>En la imagen (</w:t>
      </w:r>
      <w:r>
        <w:rPr>
          <w:rFonts w:ascii="Arial" w:hAnsi="Arial" w:cs="Arial"/>
          <w:sz w:val="24"/>
          <w:szCs w:val="24"/>
        </w:rPr>
        <w:fldChar w:fldCharType="begin"/>
      </w:r>
      <w:r>
        <w:rPr>
          <w:rFonts w:ascii="Arial" w:hAnsi="Arial" w:cs="Arial"/>
          <w:sz w:val="24"/>
          <w:szCs w:val="24"/>
        </w:rPr>
        <w:instrText xml:space="preserve"> REF _Ref502094669 \h </w:instrText>
      </w:r>
      <w:r>
        <w:rPr>
          <w:rFonts w:ascii="Arial" w:hAnsi="Arial" w:cs="Arial"/>
          <w:sz w:val="24"/>
          <w:szCs w:val="24"/>
        </w:rPr>
      </w:r>
      <w:r>
        <w:rPr>
          <w:rFonts w:ascii="Arial" w:hAnsi="Arial" w:cs="Arial"/>
          <w:sz w:val="24"/>
          <w:szCs w:val="24"/>
        </w:rPr>
        <w:fldChar w:fldCharType="separate"/>
      </w:r>
      <w:r>
        <w:t xml:space="preserve">Ilustración </w:t>
      </w:r>
      <w:r>
        <w:rPr>
          <w:noProof/>
        </w:rPr>
        <w:t>21</w:t>
      </w:r>
      <w:r>
        <w:t xml:space="preserve"> - Raspberry Pi </w:t>
      </w:r>
      <w:r w:rsidR="00834D14">
        <w:t>2</w:t>
      </w:r>
      <w:r>
        <w:t xml:space="preserve"> y sus GPIOs</w:t>
      </w:r>
      <w:r>
        <w:rPr>
          <w:rFonts w:ascii="Arial" w:hAnsi="Arial" w:cs="Arial"/>
          <w:sz w:val="24"/>
          <w:szCs w:val="24"/>
        </w:rPr>
        <w:fldChar w:fldCharType="end"/>
      </w:r>
      <w:r>
        <w:rPr>
          <w:rFonts w:ascii="Arial" w:hAnsi="Arial" w:cs="Arial"/>
          <w:sz w:val="24"/>
          <w:szCs w:val="24"/>
        </w:rPr>
        <w:t xml:space="preserve">) se puede ver la Raspberry Pi </w:t>
      </w:r>
      <w:r w:rsidR="00834D14">
        <w:rPr>
          <w:rFonts w:ascii="Arial" w:hAnsi="Arial" w:cs="Arial"/>
          <w:sz w:val="24"/>
          <w:szCs w:val="24"/>
        </w:rPr>
        <w:t>2</w:t>
      </w:r>
      <w:r>
        <w:rPr>
          <w:rFonts w:ascii="Arial" w:hAnsi="Arial" w:cs="Arial"/>
          <w:sz w:val="24"/>
          <w:szCs w:val="24"/>
        </w:rPr>
        <w:t xml:space="preserve"> Modelo B</w:t>
      </w:r>
      <w:r w:rsidR="00834D14">
        <w:rPr>
          <w:rFonts w:ascii="Arial" w:hAnsi="Arial" w:cs="Arial"/>
          <w:sz w:val="24"/>
          <w:szCs w:val="24"/>
        </w:rPr>
        <w:t xml:space="preserve"> de características bastante similares, en general, a la versión 3 de esta plataforma (utilizada en el desarrollo de esta tesina)</w:t>
      </w:r>
      <w:r>
        <w:rPr>
          <w:rFonts w:ascii="Arial" w:hAnsi="Arial" w:cs="Arial"/>
          <w:sz w:val="24"/>
          <w:szCs w:val="24"/>
        </w:rPr>
        <w:t xml:space="preserve"> y en detalle sus diversas interfaces. Un poco más arriba se pueden apreciar los distintos pines </w:t>
      </w:r>
      <w:r>
        <w:rPr>
          <w:rFonts w:ascii="Arial" w:hAnsi="Arial" w:cs="Arial"/>
          <w:sz w:val="24"/>
          <w:szCs w:val="24"/>
        </w:rPr>
        <w:lastRenderedPageBreak/>
        <w:t>del tipo GPIO con los que cuenta esta plataforma (40 pines en total</w:t>
      </w:r>
      <w:r w:rsidR="00834D14">
        <w:rPr>
          <w:rFonts w:ascii="Arial" w:hAnsi="Arial" w:cs="Arial"/>
          <w:sz w:val="24"/>
          <w:szCs w:val="24"/>
        </w:rPr>
        <w:t xml:space="preserve"> tanto la versión 2 como la 3</w:t>
      </w:r>
      <w:r>
        <w:rPr>
          <w:rFonts w:ascii="Arial" w:hAnsi="Arial" w:cs="Arial"/>
          <w:sz w:val="24"/>
          <w:szCs w:val="24"/>
        </w:rPr>
        <w:t>)</w:t>
      </w:r>
      <w:r w:rsidR="00110C16">
        <w:rPr>
          <w:rStyle w:val="Refdenotaalfinal"/>
          <w:rFonts w:ascii="Arial" w:hAnsi="Arial" w:cs="Arial"/>
          <w:sz w:val="24"/>
          <w:szCs w:val="24"/>
        </w:rPr>
        <w:endnoteReference w:id="4"/>
      </w:r>
      <w:r w:rsidR="00834D14">
        <w:rPr>
          <w:rFonts w:ascii="Arial" w:hAnsi="Arial" w:cs="Arial"/>
          <w:sz w:val="24"/>
          <w:szCs w:val="24"/>
        </w:rPr>
        <w:t>.</w:t>
      </w:r>
    </w:p>
    <w:p w14:paraId="6D158858" w14:textId="77777777" w:rsidR="00834D14" w:rsidRDefault="00834D14" w:rsidP="00582294">
      <w:pPr>
        <w:rPr>
          <w:rFonts w:ascii="Arial" w:hAnsi="Arial" w:cs="Arial"/>
          <w:sz w:val="24"/>
          <w:szCs w:val="24"/>
        </w:rPr>
      </w:pPr>
    </w:p>
    <w:p w14:paraId="21CB14C6" w14:textId="715C8E1E" w:rsidR="004C7DEA" w:rsidRPr="00834D14" w:rsidRDefault="00834D14">
      <w:pPr>
        <w:rPr>
          <w:rFonts w:ascii="Arial" w:hAnsi="Arial" w:cs="Arial"/>
          <w:sz w:val="24"/>
          <w:szCs w:val="24"/>
        </w:rPr>
      </w:pPr>
      <w:r>
        <w:rPr>
          <w:noProof/>
          <w:lang w:val="en-US" w:eastAsia="en-US"/>
        </w:rPr>
        <mc:AlternateContent>
          <mc:Choice Requires="wps">
            <w:drawing>
              <wp:anchor distT="0" distB="0" distL="114300" distR="114300" simplePos="0" relativeHeight="251828736" behindDoc="0" locked="0" layoutInCell="1" allowOverlap="1" wp14:anchorId="709CEEF9" wp14:editId="3B3C0487">
                <wp:simplePos x="0" y="0"/>
                <wp:positionH relativeFrom="column">
                  <wp:posOffset>777923</wp:posOffset>
                </wp:positionH>
                <wp:positionV relativeFrom="paragraph">
                  <wp:posOffset>5455114</wp:posOffset>
                </wp:positionV>
                <wp:extent cx="3829050" cy="635"/>
                <wp:effectExtent l="0" t="0" r="0" b="0"/>
                <wp:wrapTopAndBottom/>
                <wp:docPr id="248" name="Cuadro de texto 248"/>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6FAE8124" w14:textId="76BB5207" w:rsidR="006D6624" w:rsidRPr="008718C0" w:rsidRDefault="006D6624" w:rsidP="000E38FB">
                            <w:pPr>
                              <w:pStyle w:val="Descripcin"/>
                              <w:jc w:val="center"/>
                              <w:rPr>
                                <w:rFonts w:ascii="Calibri" w:eastAsia="Calibri" w:hAnsi="Calibri" w:cs="Calibri"/>
                                <w:noProof/>
                                <w:color w:val="000000"/>
                                <w:lang w:val="es-ES_tradnl" w:eastAsia="es-ES_tradnl"/>
                              </w:rPr>
                            </w:pPr>
                            <w:bookmarkStart w:id="1205" w:name="_Ref502096104"/>
                            <w:bookmarkStart w:id="1206" w:name="_Toc502152490"/>
                            <w:r>
                              <w:t xml:space="preserve">Ilustración </w:t>
                            </w:r>
                            <w:fldSimple w:instr=" SEQ Ilustración \* ARABIC ">
                              <w:r>
                                <w:rPr>
                                  <w:noProof/>
                                </w:rPr>
                                <w:t>22</w:t>
                              </w:r>
                            </w:fldSimple>
                            <w:r>
                              <w:t xml:space="preserve"> - Interfaces de Raspberry Pi</w:t>
                            </w:r>
                            <w:bookmarkEnd w:id="1205"/>
                            <w:bookmarkEnd w:id="1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CEEF9" id="Cuadro de texto 248" o:spid="_x0000_s1035" type="#_x0000_t202" style="position:absolute;left:0;text-align:left;margin-left:61.25pt;margin-top:429.55pt;width:301.5pt;height:.05pt;z-index:25182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" stroked="f">
                <v:textbox style="mso-fit-shape-to-text:t" inset="0,0,0,0">
                  <w:txbxContent>
                    <w:p w14:paraId="6FAE8124" w14:textId="76BB5207" w:rsidR="006D6624" w:rsidRPr="008718C0" w:rsidRDefault="006D6624" w:rsidP="000E38FB">
                      <w:pPr>
                        <w:pStyle w:val="Descripcin"/>
                        <w:jc w:val="center"/>
                        <w:rPr>
                          <w:rFonts w:ascii="Calibri" w:eastAsia="Calibri" w:hAnsi="Calibri" w:cs="Calibri"/>
                          <w:noProof/>
                          <w:color w:val="000000"/>
                          <w:lang w:val="es-ES_tradnl" w:eastAsia="es-ES_tradnl"/>
                        </w:rPr>
                      </w:pPr>
                      <w:bookmarkStart w:id="1207" w:name="_Ref502096104"/>
                      <w:bookmarkStart w:id="1208" w:name="_Toc502152490"/>
                      <w:r>
                        <w:t xml:space="preserve">Ilustración </w:t>
                      </w:r>
                      <w:fldSimple w:instr=" SEQ Ilustración \* ARABIC ">
                        <w:r>
                          <w:rPr>
                            <w:noProof/>
                          </w:rPr>
                          <w:t>22</w:t>
                        </w:r>
                      </w:fldSimple>
                      <w:r>
                        <w:t xml:space="preserve"> - Interfaces de Raspberry Pi</w:t>
                      </w:r>
                      <w:bookmarkEnd w:id="1207"/>
                      <w:bookmarkEnd w:id="1208"/>
                    </w:p>
                  </w:txbxContent>
                </v:textbox>
                <w10:wrap type="topAndBottom"/>
              </v:shape>
            </w:pict>
          </mc:Fallback>
        </mc:AlternateContent>
      </w:r>
      <w:r>
        <w:rPr>
          <w:noProof/>
          <w:lang w:val="en-US" w:eastAsia="en-US"/>
        </w:rPr>
        <w:drawing>
          <wp:anchor distT="0" distB="0" distL="114300" distR="114300" simplePos="0" relativeHeight="251820544" behindDoc="0" locked="0" layoutInCell="1" allowOverlap="1" wp14:anchorId="404244AE" wp14:editId="08868EE1">
            <wp:simplePos x="0" y="0"/>
            <wp:positionH relativeFrom="margin">
              <wp:posOffset>-29845</wp:posOffset>
            </wp:positionH>
            <wp:positionV relativeFrom="paragraph">
              <wp:posOffset>593725</wp:posOffset>
            </wp:positionV>
            <wp:extent cx="5426710" cy="4799965"/>
            <wp:effectExtent l="0" t="0" r="2540" b="635"/>
            <wp:wrapTopAndBottom/>
            <wp:docPr id="32" name="Imagen 32" descr="Tutoriales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utoriales Raspberry Pi"/>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26710" cy="47999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La siguiente imagen (</w:t>
      </w:r>
      <w:r>
        <w:rPr>
          <w:rFonts w:ascii="Arial" w:hAnsi="Arial" w:cs="Arial"/>
          <w:sz w:val="24"/>
          <w:szCs w:val="24"/>
        </w:rPr>
        <w:fldChar w:fldCharType="begin"/>
      </w:r>
      <w:r>
        <w:rPr>
          <w:rFonts w:ascii="Arial" w:hAnsi="Arial" w:cs="Arial"/>
          <w:sz w:val="24"/>
          <w:szCs w:val="24"/>
        </w:rPr>
        <w:instrText xml:space="preserve"> REF _Ref502096104 \h </w:instrText>
      </w:r>
      <w:r>
        <w:rPr>
          <w:rFonts w:ascii="Arial" w:hAnsi="Arial" w:cs="Arial"/>
          <w:sz w:val="24"/>
          <w:szCs w:val="24"/>
        </w:rPr>
      </w:r>
      <w:r>
        <w:rPr>
          <w:rFonts w:ascii="Arial" w:hAnsi="Arial" w:cs="Arial"/>
          <w:sz w:val="24"/>
          <w:szCs w:val="24"/>
        </w:rPr>
        <w:fldChar w:fldCharType="separate"/>
      </w:r>
      <w:r>
        <w:t xml:space="preserve">Ilustración </w:t>
      </w:r>
      <w:r>
        <w:rPr>
          <w:noProof/>
        </w:rPr>
        <w:t>22</w:t>
      </w:r>
      <w:r>
        <w:t xml:space="preserve"> - Interfaces de Raspberry Pi</w:t>
      </w:r>
      <w:r>
        <w:rPr>
          <w:rFonts w:ascii="Arial" w:hAnsi="Arial" w:cs="Arial"/>
          <w:sz w:val="24"/>
          <w:szCs w:val="24"/>
        </w:rPr>
        <w:fldChar w:fldCharType="end"/>
      </w:r>
      <w:r>
        <w:rPr>
          <w:rFonts w:ascii="Arial" w:hAnsi="Arial" w:cs="Arial"/>
          <w:sz w:val="24"/>
          <w:szCs w:val="24"/>
        </w:rPr>
        <w:t>) ilustra los distintos periféricos que se pueden conectar a este computador.</w:t>
      </w:r>
    </w:p>
    <w:p w14:paraId="6DCB89C6" w14:textId="1453BA44" w:rsidR="00646568" w:rsidRPr="00646568" w:rsidRDefault="00646568" w:rsidP="00646568">
      <w:pPr>
        <w:pStyle w:val="Ttulo2"/>
        <w:rPr>
          <w:b/>
          <w:sz w:val="32"/>
          <w:szCs w:val="32"/>
        </w:rPr>
      </w:pPr>
      <w:bookmarkStart w:id="1209" w:name="_Toc502153589"/>
      <w:r>
        <w:rPr>
          <w:b/>
          <w:sz w:val="32"/>
          <w:szCs w:val="32"/>
        </w:rPr>
        <w:t>4.</w:t>
      </w:r>
      <w:r w:rsidR="004C7DEA">
        <w:rPr>
          <w:b/>
          <w:sz w:val="32"/>
          <w:szCs w:val="32"/>
        </w:rPr>
        <w:t>4</w:t>
      </w:r>
      <w:r>
        <w:rPr>
          <w:b/>
          <w:sz w:val="32"/>
          <w:szCs w:val="32"/>
        </w:rPr>
        <w:t xml:space="preserve"> </w:t>
      </w:r>
      <w:r w:rsidRPr="00646568">
        <w:rPr>
          <w:b/>
          <w:sz w:val="32"/>
          <w:szCs w:val="32"/>
        </w:rPr>
        <w:t>Sistemas Operativos compatibles</w:t>
      </w:r>
      <w:bookmarkEnd w:id="1209"/>
    </w:p>
    <w:p w14:paraId="34716332" w14:textId="77777777" w:rsidR="00646568" w:rsidRPr="005709F8" w:rsidRDefault="00646568" w:rsidP="00646568">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Los computadores Raspberry Pi utilizan en su mayoría sistemas operativos basados en GNU/Linux compatibles con el mismo, alguno de ellos son los siguientes:</w:t>
      </w:r>
    </w:p>
    <w:p w14:paraId="7CF74F26" w14:textId="77777777"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Arch Linux</w:t>
      </w:r>
    </w:p>
    <w:p w14:paraId="36A46AC7" w14:textId="77777777"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Android</w:t>
      </w:r>
    </w:p>
    <w:p w14:paraId="5CA12570" w14:textId="77777777"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Debian Whezzy</w:t>
      </w:r>
    </w:p>
    <w:p w14:paraId="2D262F07" w14:textId="77777777"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Ubuntu Mate</w:t>
      </w:r>
    </w:p>
    <w:p w14:paraId="2CE6E441" w14:textId="77777777"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Google Chromium OS</w:t>
      </w:r>
    </w:p>
    <w:p w14:paraId="30CF5ABF" w14:textId="77777777"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Raspbian</w:t>
      </w:r>
    </w:p>
    <w:p w14:paraId="1DD90FA8" w14:textId="77777777" w:rsidR="00646568" w:rsidRPr="005709F8" w:rsidRDefault="00646568" w:rsidP="00646568">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lastRenderedPageBreak/>
        <w:t>Este último (Raspbian), es una distribución derivada del sistema operativo Debian, la cual fue modificada y optimizada para el hardware de Raspberry Pi. Es la distribución por defecto recomendada por la Fundación Raspberry Pi para utilizarse en dicho computador.</w:t>
      </w:r>
    </w:p>
    <w:p w14:paraId="2B3A5156" w14:textId="15DB5E32" w:rsidR="00646568" w:rsidRPr="005709F8" w:rsidRDefault="00646568" w:rsidP="00CC4B6C">
      <w:pPr>
        <w:shd w:val="clear" w:color="auto" w:fill="FFFFFF"/>
        <w:spacing w:before="120" w:after="120"/>
        <w:rPr>
          <w:rFonts w:ascii="Arial" w:eastAsia="Times New Roman" w:hAnsi="Arial" w:cs="Arial"/>
          <w:color w:val="222222"/>
          <w:sz w:val="24"/>
          <w:szCs w:val="24"/>
        </w:rPr>
      </w:pPr>
      <w:commentRangeStart w:id="1210"/>
      <w:r w:rsidRPr="005709F8">
        <w:rPr>
          <w:rFonts w:ascii="Arial" w:eastAsia="Times New Roman" w:hAnsi="Arial" w:cs="Arial"/>
          <w:color w:val="222222"/>
          <w:sz w:val="24"/>
          <w:szCs w:val="24"/>
        </w:rPr>
        <w:t>Por otro lado, también existe una versión de Windows 10 desarrollada específicamente para sistemas embebidos, denominada Windows CE, compatible con esta plataforma</w:t>
      </w:r>
      <w:r w:rsidR="00B84420">
        <w:rPr>
          <w:rFonts w:ascii="Arial" w:eastAsia="Times New Roman" w:hAnsi="Arial" w:cs="Arial"/>
          <w:color w:val="222222"/>
          <w:sz w:val="24"/>
          <w:szCs w:val="24"/>
        </w:rPr>
        <w:t xml:space="preserve"> (</w:t>
      </w:r>
      <w:r w:rsidR="00D77265">
        <w:rPr>
          <w:rFonts w:ascii="Arial" w:eastAsia="Times New Roman" w:hAnsi="Arial" w:cs="Arial"/>
          <w:color w:val="222222"/>
          <w:sz w:val="24"/>
          <w:szCs w:val="24"/>
        </w:rPr>
        <w:t>en particular con las Raspberrys Pi 2 y 3</w:t>
      </w:r>
      <w:r w:rsidR="00B84420">
        <w:rPr>
          <w:rFonts w:ascii="Arial" w:eastAsia="Times New Roman" w:hAnsi="Arial" w:cs="Arial"/>
          <w:color w:val="222222"/>
          <w:sz w:val="24"/>
          <w:szCs w:val="24"/>
        </w:rPr>
        <w:t>)</w:t>
      </w:r>
      <w:r w:rsidRPr="005709F8">
        <w:rPr>
          <w:rFonts w:ascii="Arial" w:eastAsia="Times New Roman" w:hAnsi="Arial" w:cs="Arial"/>
          <w:color w:val="222222"/>
          <w:sz w:val="24"/>
          <w:szCs w:val="24"/>
        </w:rPr>
        <w:t>.</w:t>
      </w:r>
      <w:commentRangeEnd w:id="1210"/>
      <w:r w:rsidR="00B53720">
        <w:rPr>
          <w:rStyle w:val="Refdecomentario"/>
        </w:rPr>
        <w:commentReference w:id="1210"/>
      </w:r>
    </w:p>
    <w:p w14:paraId="774F17A5" w14:textId="408B3229" w:rsidR="00646568" w:rsidRPr="005709F8" w:rsidRDefault="00646568" w:rsidP="00646568">
      <w:pPr>
        <w:shd w:val="clear" w:color="auto" w:fill="FFFFFF"/>
        <w:spacing w:before="120" w:after="120"/>
        <w:rPr>
          <w:rFonts w:ascii="Arial" w:eastAsia="Times New Roman" w:hAnsi="Arial" w:cs="Arial"/>
          <w:color w:val="222222"/>
          <w:sz w:val="24"/>
          <w:szCs w:val="24"/>
        </w:rPr>
      </w:pPr>
      <w:commentRangeStart w:id="1211"/>
      <w:r w:rsidRPr="005709F8">
        <w:rPr>
          <w:rFonts w:ascii="Arial" w:eastAsia="Times New Roman" w:hAnsi="Arial" w:cs="Arial"/>
          <w:color w:val="222222"/>
          <w:sz w:val="24"/>
          <w:szCs w:val="24"/>
        </w:rPr>
        <w:t>Los sistemas RISC</w:t>
      </w:r>
      <w:r w:rsidR="00612EA1">
        <w:rPr>
          <w:rFonts w:ascii="Arial" w:eastAsia="Times New Roman" w:hAnsi="Arial" w:cs="Arial"/>
          <w:color w:val="222222"/>
          <w:sz w:val="24"/>
          <w:szCs w:val="24"/>
        </w:rPr>
        <w:t xml:space="preserve"> OS</w:t>
      </w:r>
      <w:r w:rsidRPr="005709F8">
        <w:rPr>
          <w:rFonts w:ascii="Arial" w:eastAsia="Times New Roman" w:hAnsi="Arial" w:cs="Arial"/>
          <w:color w:val="222222"/>
          <w:sz w:val="24"/>
          <w:szCs w:val="24"/>
        </w:rPr>
        <w:t xml:space="preserve"> también</w:t>
      </w:r>
      <w:r w:rsidR="00612EA1">
        <w:rPr>
          <w:rFonts w:ascii="Arial" w:eastAsia="Times New Roman" w:hAnsi="Arial" w:cs="Arial"/>
          <w:color w:val="222222"/>
          <w:sz w:val="24"/>
          <w:szCs w:val="24"/>
        </w:rPr>
        <w:t xml:space="preserve"> son</w:t>
      </w:r>
      <w:r w:rsidRPr="005709F8">
        <w:rPr>
          <w:rFonts w:ascii="Arial" w:eastAsia="Times New Roman" w:hAnsi="Arial" w:cs="Arial"/>
          <w:color w:val="222222"/>
          <w:sz w:val="24"/>
          <w:szCs w:val="24"/>
        </w:rPr>
        <w:t xml:space="preserve"> compatibles con Raspberry Pi</w:t>
      </w:r>
      <w:r w:rsidR="00612EA1">
        <w:rPr>
          <w:rStyle w:val="Refdenotaalpie"/>
          <w:rFonts w:ascii="Arial" w:eastAsia="Times New Roman" w:hAnsi="Arial" w:cs="Arial"/>
          <w:color w:val="222222"/>
          <w:sz w:val="24"/>
          <w:szCs w:val="24"/>
        </w:rPr>
        <w:footnoteReference w:id="9"/>
      </w:r>
      <w:r w:rsidRPr="005709F8">
        <w:rPr>
          <w:rFonts w:ascii="Arial" w:eastAsia="Times New Roman" w:hAnsi="Arial" w:cs="Arial"/>
          <w:color w:val="222222"/>
          <w:sz w:val="24"/>
          <w:szCs w:val="24"/>
        </w:rPr>
        <w:t>.</w:t>
      </w:r>
      <w:commentRangeEnd w:id="1211"/>
      <w:r w:rsidR="00B53720">
        <w:rPr>
          <w:rStyle w:val="Refdecomentario"/>
        </w:rPr>
        <w:commentReference w:id="1211"/>
      </w:r>
    </w:p>
    <w:p w14:paraId="304B191E" w14:textId="77777777" w:rsidR="00646568" w:rsidRDefault="00646568" w:rsidP="00646568">
      <w:pPr>
        <w:shd w:val="clear" w:color="auto" w:fill="FFFFFF"/>
        <w:spacing w:before="120" w:after="120"/>
        <w:rPr>
          <w:rFonts w:ascii="Arial" w:eastAsia="Times New Roman" w:hAnsi="Arial" w:cs="Arial"/>
          <w:color w:val="222222"/>
          <w:sz w:val="21"/>
          <w:szCs w:val="21"/>
        </w:rPr>
      </w:pPr>
    </w:p>
    <w:p w14:paraId="4C0F5742" w14:textId="707E3913" w:rsidR="00646568" w:rsidRDefault="00FC6F5E" w:rsidP="00646568">
      <w:pPr>
        <w:pStyle w:val="Ttulo2"/>
        <w:rPr>
          <w:b/>
          <w:sz w:val="32"/>
          <w:szCs w:val="32"/>
        </w:rPr>
      </w:pPr>
      <w:bookmarkStart w:id="1212" w:name="_Toc502153590"/>
      <w:r>
        <w:rPr>
          <w:b/>
          <w:sz w:val="32"/>
          <w:szCs w:val="32"/>
        </w:rPr>
        <w:t>4.</w:t>
      </w:r>
      <w:r w:rsidR="004C7DEA">
        <w:rPr>
          <w:b/>
          <w:sz w:val="32"/>
          <w:szCs w:val="32"/>
        </w:rPr>
        <w:t>5</w:t>
      </w:r>
      <w:r>
        <w:rPr>
          <w:b/>
          <w:sz w:val="32"/>
          <w:szCs w:val="32"/>
        </w:rPr>
        <w:t xml:space="preserve"> </w:t>
      </w:r>
      <w:r w:rsidR="00646568" w:rsidRPr="00646568">
        <w:rPr>
          <w:b/>
          <w:sz w:val="32"/>
          <w:szCs w:val="32"/>
        </w:rPr>
        <w:t>Accesorios para Raspberry Pi</w:t>
      </w:r>
      <w:bookmarkEnd w:id="1212"/>
    </w:p>
    <w:p w14:paraId="03936422" w14:textId="77777777" w:rsidR="006F3399" w:rsidRPr="006F3399" w:rsidRDefault="006F3399" w:rsidP="006F3399"/>
    <w:p w14:paraId="48752812" w14:textId="69669E7C" w:rsidR="00646568" w:rsidRPr="005709F8" w:rsidRDefault="00146FF9" w:rsidP="00646568">
      <w:pPr>
        <w:shd w:val="clear" w:color="auto" w:fill="FFFFFF"/>
        <w:spacing w:before="120" w:after="120"/>
        <w:rPr>
          <w:rFonts w:ascii="Arial" w:eastAsia="Times New Roman" w:hAnsi="Arial" w:cs="Arial"/>
          <w:color w:val="222222"/>
          <w:sz w:val="24"/>
          <w:szCs w:val="24"/>
        </w:rPr>
      </w:pPr>
      <w:ins w:id="1213" w:author="Nahuel Defossé" w:date="2017-12-10T21:25:00Z">
        <w:r>
          <w:rPr>
            <w:rFonts w:ascii="Arial" w:eastAsia="Times New Roman" w:hAnsi="Arial" w:cs="Arial"/>
            <w:color w:val="222222"/>
            <w:sz w:val="24"/>
            <w:szCs w:val="24"/>
          </w:rPr>
          <w:t xml:space="preserve">Para poder operar </w:t>
        </w:r>
      </w:ins>
      <w:del w:id="1214" w:author="Nahuel Defossé" w:date="2017-12-10T21:25:00Z">
        <w:r w:rsidR="00646568" w:rsidRPr="005709F8" w:rsidDel="00146FF9">
          <w:rPr>
            <w:rFonts w:ascii="Arial" w:eastAsia="Times New Roman" w:hAnsi="Arial" w:cs="Arial"/>
            <w:color w:val="222222"/>
            <w:sz w:val="24"/>
            <w:szCs w:val="24"/>
          </w:rPr>
          <w:delText xml:space="preserve">La </w:delText>
        </w:r>
      </w:del>
      <w:ins w:id="1215" w:author="Nahuel Defossé" w:date="2017-12-10T21:25:00Z">
        <w:r>
          <w:rPr>
            <w:rFonts w:ascii="Arial" w:eastAsia="Times New Roman" w:hAnsi="Arial" w:cs="Arial"/>
            <w:color w:val="222222"/>
            <w:sz w:val="24"/>
            <w:szCs w:val="24"/>
          </w:rPr>
          <w:t>l</w:t>
        </w:r>
        <w:r w:rsidRPr="005709F8">
          <w:rPr>
            <w:rFonts w:ascii="Arial" w:eastAsia="Times New Roman" w:hAnsi="Arial" w:cs="Arial"/>
            <w:color w:val="222222"/>
            <w:sz w:val="24"/>
            <w:szCs w:val="24"/>
          </w:rPr>
          <w:t xml:space="preserve">a </w:t>
        </w:r>
      </w:ins>
      <w:r w:rsidR="00646568" w:rsidRPr="005709F8">
        <w:rPr>
          <w:rFonts w:ascii="Arial" w:eastAsia="Times New Roman" w:hAnsi="Arial" w:cs="Arial"/>
          <w:color w:val="222222"/>
          <w:sz w:val="24"/>
          <w:szCs w:val="24"/>
        </w:rPr>
        <w:t xml:space="preserve">placa </w:t>
      </w:r>
      <w:r w:rsidR="00646568" w:rsidRPr="005709F8">
        <w:rPr>
          <w:rFonts w:ascii="Arial" w:eastAsia="Times New Roman" w:hAnsi="Arial" w:cs="Arial"/>
          <w:b/>
          <w:bCs/>
          <w:color w:val="222222"/>
          <w:sz w:val="24"/>
          <w:szCs w:val="24"/>
        </w:rPr>
        <w:t>Raspberry Pi</w:t>
      </w:r>
      <w:ins w:id="1216" w:author="Nahuel Defossé" w:date="2017-12-10T21:25:00Z">
        <w:r>
          <w:rPr>
            <w:rFonts w:ascii="Arial" w:eastAsia="Times New Roman" w:hAnsi="Arial" w:cs="Arial"/>
            <w:bCs/>
            <w:color w:val="222222"/>
            <w:sz w:val="24"/>
            <w:szCs w:val="24"/>
          </w:rPr>
          <w:t xml:space="preserve">, es </w:t>
        </w:r>
      </w:ins>
      <w:del w:id="1217" w:author="Nahuel Defossé" w:date="2017-12-10T21:25:00Z">
        <w:r w:rsidR="00646568" w:rsidRPr="005709F8" w:rsidDel="00146FF9">
          <w:rPr>
            <w:rFonts w:ascii="Arial" w:eastAsia="Times New Roman" w:hAnsi="Arial" w:cs="Arial"/>
            <w:color w:val="222222"/>
            <w:sz w:val="24"/>
            <w:szCs w:val="24"/>
          </w:rPr>
          <w:delText> </w:delText>
        </w:r>
      </w:del>
      <w:r w:rsidR="00646568" w:rsidRPr="005709F8">
        <w:rPr>
          <w:rFonts w:ascii="Arial" w:eastAsia="Times New Roman" w:hAnsi="Arial" w:cs="Arial"/>
          <w:color w:val="222222"/>
          <w:sz w:val="24"/>
          <w:szCs w:val="24"/>
        </w:rPr>
        <w:t>neces</w:t>
      </w:r>
      <w:ins w:id="1218" w:author="Nahuel Defossé" w:date="2017-12-10T21:25:00Z">
        <w:r>
          <w:rPr>
            <w:rFonts w:ascii="Arial" w:eastAsia="Times New Roman" w:hAnsi="Arial" w:cs="Arial"/>
            <w:color w:val="222222"/>
            <w:sz w:val="24"/>
            <w:szCs w:val="24"/>
          </w:rPr>
          <w:t>ario contar</w:t>
        </w:r>
      </w:ins>
      <w:del w:id="1219" w:author="Nahuel Defossé" w:date="2017-12-10T21:25:00Z">
        <w:r w:rsidR="00646568" w:rsidRPr="005709F8" w:rsidDel="00146FF9">
          <w:rPr>
            <w:rFonts w:ascii="Arial" w:eastAsia="Times New Roman" w:hAnsi="Arial" w:cs="Arial"/>
            <w:color w:val="222222"/>
            <w:sz w:val="24"/>
            <w:szCs w:val="24"/>
          </w:rPr>
          <w:delText>ita</w:delText>
        </w:r>
      </w:del>
      <w:r w:rsidR="00646568" w:rsidRPr="005709F8">
        <w:rPr>
          <w:rFonts w:ascii="Arial" w:eastAsia="Times New Roman" w:hAnsi="Arial" w:cs="Arial"/>
          <w:color w:val="222222"/>
          <w:sz w:val="24"/>
          <w:szCs w:val="24"/>
        </w:rPr>
        <w:t xml:space="preserve"> </w:t>
      </w:r>
      <w:del w:id="1220" w:author="Nahuel Defossé" w:date="2017-12-10T21:25:00Z">
        <w:r w:rsidR="00646568" w:rsidRPr="005709F8" w:rsidDel="00146FF9">
          <w:rPr>
            <w:rFonts w:ascii="Arial" w:eastAsia="Times New Roman" w:hAnsi="Arial" w:cs="Arial"/>
            <w:color w:val="222222"/>
            <w:sz w:val="24"/>
            <w:szCs w:val="24"/>
          </w:rPr>
          <w:delText xml:space="preserve">de </w:delText>
        </w:r>
      </w:del>
      <w:ins w:id="1221" w:author="Nahuel Defossé" w:date="2017-12-10T21:25:00Z">
        <w:r>
          <w:rPr>
            <w:rFonts w:ascii="Arial" w:eastAsia="Times New Roman" w:hAnsi="Arial" w:cs="Arial"/>
            <w:color w:val="222222"/>
            <w:sz w:val="24"/>
            <w:szCs w:val="24"/>
          </w:rPr>
          <w:t>con</w:t>
        </w:r>
        <w:r w:rsidRPr="005709F8">
          <w:rPr>
            <w:rFonts w:ascii="Arial" w:eastAsia="Times New Roman" w:hAnsi="Arial" w:cs="Arial"/>
            <w:color w:val="222222"/>
            <w:sz w:val="24"/>
            <w:szCs w:val="24"/>
          </w:rPr>
          <w:t xml:space="preserve"> </w:t>
        </w:r>
      </w:ins>
      <w:r w:rsidR="00646568" w:rsidRPr="005709F8">
        <w:rPr>
          <w:rFonts w:ascii="Arial" w:eastAsia="Times New Roman" w:hAnsi="Arial" w:cs="Arial"/>
          <w:color w:val="222222"/>
          <w:sz w:val="24"/>
          <w:szCs w:val="24"/>
        </w:rPr>
        <w:t>ciertos accesorios</w:t>
      </w:r>
      <w:del w:id="1222" w:author="Nahuel Defossé" w:date="2017-12-10T21:26:00Z">
        <w:r w:rsidR="00646568" w:rsidRPr="005709F8" w:rsidDel="00146FF9">
          <w:rPr>
            <w:rFonts w:ascii="Arial" w:eastAsia="Times New Roman" w:hAnsi="Arial" w:cs="Arial"/>
            <w:color w:val="222222"/>
            <w:sz w:val="24"/>
            <w:szCs w:val="24"/>
          </w:rPr>
          <w:delText xml:space="preserve"> para poder ponerla en funcionamiento</w:delText>
        </w:r>
      </w:del>
      <w:r w:rsidR="00646568" w:rsidRPr="005709F8">
        <w:rPr>
          <w:rFonts w:ascii="Arial" w:eastAsia="Times New Roman" w:hAnsi="Arial" w:cs="Arial"/>
          <w:color w:val="222222"/>
          <w:sz w:val="24"/>
          <w:szCs w:val="24"/>
        </w:rPr>
        <w:t xml:space="preserve">, como una fuente de alimentación de al menos </w:t>
      </w:r>
      <w:del w:id="1223" w:author="Nahuel Defossé" w:date="2017-12-10T21:23:00Z">
        <w:r w:rsidR="00646568" w:rsidRPr="005709F8" w:rsidDel="00C2212A">
          <w:rPr>
            <w:rFonts w:ascii="Arial" w:eastAsia="Times New Roman" w:hAnsi="Arial" w:cs="Arial"/>
            <w:color w:val="222222"/>
            <w:sz w:val="24"/>
            <w:szCs w:val="24"/>
          </w:rPr>
          <w:delText>1000ma</w:delText>
        </w:r>
      </w:del>
      <w:ins w:id="1224" w:author="Nahuel Defossé" w:date="2017-12-10T21:23:00Z">
        <w:r w:rsidR="00C2212A">
          <w:rPr>
            <w:rFonts w:ascii="Arial" w:eastAsia="Times New Roman" w:hAnsi="Arial" w:cs="Arial"/>
            <w:color w:val="222222"/>
            <w:sz w:val="24"/>
            <w:szCs w:val="24"/>
          </w:rPr>
          <w:t>1A</w:t>
        </w:r>
      </w:ins>
      <w:del w:id="1225" w:author="Nahuel Defossé" w:date="2017-12-10T21:23:00Z">
        <w:r w:rsidR="00646568" w:rsidRPr="005709F8" w:rsidDel="00C2212A">
          <w:rPr>
            <w:rFonts w:ascii="Arial" w:eastAsia="Times New Roman" w:hAnsi="Arial" w:cs="Arial"/>
            <w:color w:val="222222"/>
            <w:sz w:val="24"/>
            <w:szCs w:val="24"/>
          </w:rPr>
          <w:delText>h</w:delText>
        </w:r>
      </w:del>
      <w:r w:rsidR="00646568" w:rsidRPr="005709F8">
        <w:rPr>
          <w:rFonts w:ascii="Arial" w:eastAsia="Times New Roman" w:hAnsi="Arial" w:cs="Arial"/>
          <w:color w:val="222222"/>
          <w:sz w:val="24"/>
          <w:szCs w:val="24"/>
        </w:rPr>
        <w:t xml:space="preserve">, un cable HDMI, una tarjeta de memoria </w:t>
      </w:r>
      <w:del w:id="1226" w:author="Nahuel Defossé" w:date="2017-12-10T21:24:00Z">
        <w:r w:rsidR="00646568" w:rsidRPr="005709F8" w:rsidDel="00C2212A">
          <w:rPr>
            <w:rFonts w:ascii="Arial" w:eastAsia="Times New Roman" w:hAnsi="Arial" w:cs="Arial"/>
            <w:color w:val="222222"/>
            <w:sz w:val="24"/>
            <w:szCs w:val="24"/>
          </w:rPr>
          <w:delText>SD/</w:delText>
        </w:r>
      </w:del>
      <w:r w:rsidR="00646568" w:rsidRPr="005709F8">
        <w:rPr>
          <w:rFonts w:ascii="Arial" w:eastAsia="Times New Roman" w:hAnsi="Arial" w:cs="Arial"/>
          <w:color w:val="222222"/>
          <w:sz w:val="24"/>
          <w:szCs w:val="24"/>
        </w:rPr>
        <w:t xml:space="preserve">microSD con el Sistema Operativo y un adaptador WIFI o un cable RJ45 para poder conectarla en red. Además, </w:t>
      </w:r>
      <w:ins w:id="1227" w:author="Nahuel Defossé" w:date="2017-12-10T21:24:00Z">
        <w:r>
          <w:rPr>
            <w:rFonts w:ascii="Arial" w:eastAsia="Times New Roman" w:hAnsi="Arial" w:cs="Arial"/>
            <w:color w:val="222222"/>
            <w:sz w:val="24"/>
            <w:szCs w:val="24"/>
          </w:rPr>
          <w:t xml:space="preserve">ya sea </w:t>
        </w:r>
      </w:ins>
      <w:r w:rsidR="00646568" w:rsidRPr="005709F8">
        <w:rPr>
          <w:rFonts w:ascii="Arial" w:eastAsia="Times New Roman" w:hAnsi="Arial" w:cs="Arial"/>
          <w:color w:val="222222"/>
          <w:sz w:val="24"/>
          <w:szCs w:val="24"/>
        </w:rPr>
        <w:t>por estética o por protección existen variad</w:t>
      </w:r>
      <w:ins w:id="1228" w:author="Nahuel Defossé" w:date="2017-12-10T21:25:00Z">
        <w:r>
          <w:rPr>
            <w:rFonts w:ascii="Arial" w:eastAsia="Times New Roman" w:hAnsi="Arial" w:cs="Arial"/>
            <w:color w:val="222222"/>
            <w:sz w:val="24"/>
            <w:szCs w:val="24"/>
          </w:rPr>
          <w:t>o</w:t>
        </w:r>
      </w:ins>
      <w:del w:id="1229" w:author="Nahuel Defossé" w:date="2017-12-10T21:25:00Z">
        <w:r w:rsidR="00646568" w:rsidRPr="005709F8" w:rsidDel="00146FF9">
          <w:rPr>
            <w:rFonts w:ascii="Arial" w:eastAsia="Times New Roman" w:hAnsi="Arial" w:cs="Arial"/>
            <w:color w:val="222222"/>
            <w:sz w:val="24"/>
            <w:szCs w:val="24"/>
          </w:rPr>
          <w:delText>a</w:delText>
        </w:r>
      </w:del>
      <w:r w:rsidR="00646568" w:rsidRPr="005709F8">
        <w:rPr>
          <w:rFonts w:ascii="Arial" w:eastAsia="Times New Roman" w:hAnsi="Arial" w:cs="Arial"/>
          <w:color w:val="222222"/>
          <w:sz w:val="24"/>
          <w:szCs w:val="24"/>
        </w:rPr>
        <w:t xml:space="preserve">s </w:t>
      </w:r>
      <w:del w:id="1230" w:author="Nahuel Defossé" w:date="2017-12-10T21:25:00Z">
        <w:r w:rsidR="00646568" w:rsidRPr="005709F8" w:rsidDel="00146FF9">
          <w:rPr>
            <w:rFonts w:ascii="Arial" w:eastAsia="Times New Roman" w:hAnsi="Arial" w:cs="Arial"/>
            <w:color w:val="222222"/>
            <w:sz w:val="24"/>
            <w:szCs w:val="24"/>
          </w:rPr>
          <w:delText xml:space="preserve">cajas </w:delText>
        </w:r>
      </w:del>
      <w:ins w:id="1231" w:author="Nahuel Defossé" w:date="2017-12-10T21:25:00Z">
        <w:r>
          <w:rPr>
            <w:rFonts w:ascii="Arial" w:eastAsia="Times New Roman" w:hAnsi="Arial" w:cs="Arial"/>
            <w:color w:val="222222"/>
            <w:sz w:val="24"/>
            <w:szCs w:val="24"/>
          </w:rPr>
          <w:t xml:space="preserve">gabinetes </w:t>
        </w:r>
      </w:ins>
      <w:r w:rsidR="00646568" w:rsidRPr="005709F8">
        <w:rPr>
          <w:rFonts w:ascii="Arial" w:eastAsia="Times New Roman" w:hAnsi="Arial" w:cs="Arial"/>
          <w:color w:val="222222"/>
          <w:sz w:val="24"/>
          <w:szCs w:val="24"/>
        </w:rPr>
        <w:t>o carcasas para su resguardo.</w:t>
      </w:r>
    </w:p>
    <w:p w14:paraId="518F0B76" w14:textId="77777777" w:rsidR="006F3399" w:rsidRDefault="00646568" w:rsidP="00646568">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Algunos de los accesorios más comunes compatibles para esta plataforma son los siguientes:</w:t>
      </w:r>
    </w:p>
    <w:p w14:paraId="055E2185" w14:textId="3AA5FDCC" w:rsidR="00646568" w:rsidRPr="005709F8" w:rsidRDefault="006F3399" w:rsidP="00646568">
      <w:pPr>
        <w:pStyle w:val="Prrafodelista"/>
        <w:numPr>
          <w:ilvl w:val="0"/>
          <w:numId w:val="14"/>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noProof/>
          <w:sz w:val="24"/>
          <w:szCs w:val="24"/>
          <w:lang w:val="en-US"/>
        </w:rPr>
        <mc:AlternateContent>
          <mc:Choice Requires="wps">
            <w:drawing>
              <wp:anchor distT="0" distB="0" distL="114300" distR="114300" simplePos="0" relativeHeight="251375104" behindDoc="0" locked="0" layoutInCell="1" allowOverlap="1" wp14:anchorId="13C99298" wp14:editId="2D240D6E">
                <wp:simplePos x="0" y="0"/>
                <wp:positionH relativeFrom="margin">
                  <wp:posOffset>4251960</wp:posOffset>
                </wp:positionH>
                <wp:positionV relativeFrom="paragraph">
                  <wp:posOffset>933450</wp:posOffset>
                </wp:positionV>
                <wp:extent cx="922655" cy="554990"/>
                <wp:effectExtent l="0" t="0" r="0" b="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922655" cy="554990"/>
                        </a:xfrm>
                        <a:prstGeom prst="rect">
                          <a:avLst/>
                        </a:prstGeom>
                        <a:solidFill>
                          <a:prstClr val="white"/>
                        </a:solidFill>
                        <a:ln>
                          <a:noFill/>
                        </a:ln>
                      </wps:spPr>
                      <wps:txbx>
                        <w:txbxContent>
                          <w:p w14:paraId="4CCF3B77" w14:textId="7A509D8D" w:rsidR="006D6624" w:rsidRPr="00331E92" w:rsidRDefault="006D6624" w:rsidP="00646568">
                            <w:pPr>
                              <w:pStyle w:val="Descripcin"/>
                              <w:rPr>
                                <w:noProof/>
                              </w:rPr>
                            </w:pPr>
                            <w:bookmarkStart w:id="1232" w:name="_Ref501797791"/>
                            <w:bookmarkStart w:id="1233" w:name="_Toc502152491"/>
                            <w:r>
                              <w:t xml:space="preserve">Ilustración </w:t>
                            </w:r>
                            <w:fldSimple w:instr=" SEQ Ilustración \* ARABIC ">
                              <w:r>
                                <w:rPr>
                                  <w:noProof/>
                                </w:rPr>
                                <w:t>23</w:t>
                              </w:r>
                            </w:fldSimple>
                            <w:r>
                              <w:t xml:space="preserve"> - Cámara Raspberry Pi V2</w:t>
                            </w:r>
                            <w:bookmarkEnd w:id="1232"/>
                            <w:bookmarkEnd w:id="12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99298" id="Cuadro de texto 23" o:spid="_x0000_s1036" type="#_x0000_t202" style="position:absolute;left:0;text-align:left;margin-left:334.8pt;margin-top:73.5pt;width:72.65pt;height:43.7pt;z-index:25137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" stroked="f">
                <v:textbox inset="0,0,0,0">
                  <w:txbxContent>
                    <w:p w14:paraId="4CCF3B77" w14:textId="7A509D8D" w:rsidR="006D6624" w:rsidRPr="00331E92" w:rsidRDefault="006D6624" w:rsidP="00646568">
                      <w:pPr>
                        <w:pStyle w:val="Descripcin"/>
                        <w:rPr>
                          <w:noProof/>
                        </w:rPr>
                      </w:pPr>
                      <w:bookmarkStart w:id="1234" w:name="_Ref501797791"/>
                      <w:bookmarkStart w:id="1235" w:name="_Toc502152491"/>
                      <w:r>
                        <w:t xml:space="preserve">Ilustración </w:t>
                      </w:r>
                      <w:fldSimple w:instr=" SEQ Ilustración \* ARABIC ">
                        <w:r>
                          <w:rPr>
                            <w:noProof/>
                          </w:rPr>
                          <w:t>23</w:t>
                        </w:r>
                      </w:fldSimple>
                      <w:r>
                        <w:t xml:space="preserve"> - Cámara Raspberry Pi V2</w:t>
                      </w:r>
                      <w:bookmarkEnd w:id="1234"/>
                      <w:bookmarkEnd w:id="1235"/>
                    </w:p>
                  </w:txbxContent>
                </v:textbox>
                <w10:wrap type="square" anchorx="margin"/>
              </v:shape>
            </w:pict>
          </mc:Fallback>
        </mc:AlternateContent>
      </w:r>
      <w:r w:rsidRPr="005709F8">
        <w:rPr>
          <w:i/>
          <w:noProof/>
          <w:sz w:val="24"/>
          <w:szCs w:val="24"/>
          <w:u w:val="single"/>
          <w:lang w:val="en-US"/>
        </w:rPr>
        <w:drawing>
          <wp:anchor distT="0" distB="0" distL="114300" distR="114300" simplePos="0" relativeHeight="251342336" behindDoc="0" locked="0" layoutInCell="1" allowOverlap="1" wp14:anchorId="043CE671" wp14:editId="5B23F792">
            <wp:simplePos x="0" y="0"/>
            <wp:positionH relativeFrom="column">
              <wp:posOffset>4286785</wp:posOffset>
            </wp:positionH>
            <wp:positionV relativeFrom="paragraph">
              <wp:posOffset>27827</wp:posOffset>
            </wp:positionV>
            <wp:extent cx="940435" cy="854075"/>
            <wp:effectExtent l="0" t="0" r="0" b="3175"/>
            <wp:wrapSquare wrapText="bothSides"/>
            <wp:docPr id="26" name="Imagen 26" descr="Resultado de imagen para Cámara Raspberry Pi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ámara Raspberry Pi V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940435" cy="854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6568" w:rsidRPr="005709F8">
        <w:rPr>
          <w:rFonts w:ascii="Arial" w:eastAsia="Times New Roman" w:hAnsi="Arial" w:cs="Arial"/>
          <w:i/>
          <w:color w:val="222222"/>
          <w:sz w:val="24"/>
          <w:szCs w:val="24"/>
          <w:u w:val="single"/>
          <w:lang w:eastAsia="es-AR"/>
        </w:rPr>
        <w:t>Cámara para Raspberry Pi V2</w:t>
      </w:r>
      <w:r w:rsidR="00646568" w:rsidRPr="005709F8">
        <w:rPr>
          <w:rFonts w:ascii="Arial" w:eastAsia="Times New Roman" w:hAnsi="Arial" w:cs="Arial"/>
          <w:color w:val="222222"/>
          <w:sz w:val="24"/>
          <w:szCs w:val="24"/>
          <w:lang w:eastAsia="es-AR"/>
        </w:rPr>
        <w:t>: Es una cámara de alta definición (HD) que se puede conectar a cualquier modelo de Raspberry para la captura de imágenes o videos en HD. Esta cámara posee un sensor de imagen IMX219PQ de Sony</w:t>
      </w:r>
      <w:ins w:id="1236" w:author="Nahuel Defossé" w:date="2017-12-10T21:27:00Z">
        <w:r w:rsidR="00146FF9">
          <w:rPr>
            <w:rFonts w:ascii="Arial" w:eastAsia="Times New Roman" w:hAnsi="Arial" w:cs="Arial"/>
            <w:color w:val="222222"/>
            <w:sz w:val="24"/>
            <w:szCs w:val="24"/>
            <w:lang w:eastAsia="es-AR"/>
          </w:rPr>
          <w:t>,</w:t>
        </w:r>
      </w:ins>
      <w:r w:rsidR="00646568" w:rsidRPr="005709F8">
        <w:rPr>
          <w:rFonts w:ascii="Arial" w:eastAsia="Times New Roman" w:hAnsi="Arial" w:cs="Arial"/>
          <w:color w:val="222222"/>
          <w:sz w:val="24"/>
          <w:szCs w:val="24"/>
          <w:lang w:eastAsia="es-AR"/>
        </w:rPr>
        <w:t xml:space="preserve"> el cual ofrece imágenes de video de alta velocidad y alta sensibilidad, además </w:t>
      </w:r>
      <w:r w:rsidR="00684A2E">
        <w:rPr>
          <w:rFonts w:ascii="Arial" w:eastAsia="Times New Roman" w:hAnsi="Arial" w:cs="Arial"/>
          <w:color w:val="222222"/>
          <w:sz w:val="24"/>
          <w:szCs w:val="24"/>
          <w:lang w:eastAsia="es-AR"/>
        </w:rPr>
        <w:t xml:space="preserve">con </w:t>
      </w:r>
      <w:commentRangeStart w:id="1237"/>
      <w:r w:rsidR="00646568" w:rsidRPr="005709F8">
        <w:rPr>
          <w:rFonts w:ascii="Arial" w:eastAsia="Times New Roman" w:hAnsi="Arial" w:cs="Arial"/>
          <w:color w:val="222222"/>
          <w:sz w:val="24"/>
          <w:szCs w:val="24"/>
          <w:lang w:eastAsia="es-AR"/>
        </w:rPr>
        <w:t xml:space="preserve">enfoque fijo </w:t>
      </w:r>
      <w:r w:rsidR="00684A2E">
        <w:rPr>
          <w:rFonts w:ascii="Arial" w:eastAsia="Times New Roman" w:hAnsi="Arial" w:cs="Arial"/>
          <w:color w:val="222222"/>
          <w:sz w:val="24"/>
          <w:szCs w:val="24"/>
          <w:lang w:eastAsia="es-AR"/>
        </w:rPr>
        <w:t xml:space="preserve">puede llegar a una resolución de </w:t>
      </w:r>
      <w:r w:rsidR="00646568" w:rsidRPr="005709F8">
        <w:rPr>
          <w:rFonts w:ascii="Arial" w:eastAsia="Times New Roman" w:hAnsi="Arial" w:cs="Arial"/>
          <w:color w:val="222222"/>
          <w:sz w:val="24"/>
          <w:szCs w:val="24"/>
          <w:lang w:eastAsia="es-AR"/>
        </w:rPr>
        <w:t>hasta 8 megapíxeles</w:t>
      </w:r>
      <w:commentRangeEnd w:id="1237"/>
      <w:r w:rsidR="00146FF9">
        <w:rPr>
          <w:rStyle w:val="Refdecomentario"/>
          <w:rFonts w:ascii="Calibri" w:eastAsia="Calibri" w:hAnsi="Calibri" w:cs="Calibri"/>
          <w:color w:val="000000"/>
          <w:lang w:eastAsia="es-AR"/>
        </w:rPr>
        <w:commentReference w:id="1237"/>
      </w:r>
      <w:r w:rsidR="00646568" w:rsidRPr="005709F8">
        <w:rPr>
          <w:rFonts w:ascii="Arial" w:eastAsia="Times New Roman" w:hAnsi="Arial" w:cs="Arial"/>
          <w:color w:val="222222"/>
          <w:sz w:val="24"/>
          <w:szCs w:val="24"/>
          <w:lang w:eastAsia="es-AR"/>
        </w:rPr>
        <w:t>.</w:t>
      </w:r>
      <w:r w:rsidR="0066568F">
        <w:rPr>
          <w:rFonts w:ascii="Arial" w:eastAsia="Times New Roman" w:hAnsi="Arial" w:cs="Arial"/>
          <w:color w:val="222222"/>
          <w:sz w:val="24"/>
          <w:szCs w:val="24"/>
          <w:lang w:eastAsia="es-AR"/>
        </w:rPr>
        <w:t xml:space="preserve"> En la imagen (</w:t>
      </w:r>
      <w:r w:rsidR="0066568F">
        <w:rPr>
          <w:rFonts w:ascii="Arial" w:eastAsia="Times New Roman" w:hAnsi="Arial" w:cs="Arial"/>
          <w:color w:val="222222"/>
          <w:sz w:val="24"/>
          <w:szCs w:val="24"/>
          <w:lang w:eastAsia="es-AR"/>
        </w:rPr>
        <w:fldChar w:fldCharType="begin"/>
      </w:r>
      <w:r w:rsidR="0066568F">
        <w:rPr>
          <w:rFonts w:ascii="Arial" w:eastAsia="Times New Roman" w:hAnsi="Arial" w:cs="Arial"/>
          <w:color w:val="222222"/>
          <w:sz w:val="24"/>
          <w:szCs w:val="24"/>
          <w:lang w:eastAsia="es-AR"/>
        </w:rPr>
        <w:instrText xml:space="preserve"> REF _Ref501797791 \h </w:instrText>
      </w:r>
      <w:r w:rsidR="0066568F">
        <w:rPr>
          <w:rFonts w:ascii="Arial" w:eastAsia="Times New Roman" w:hAnsi="Arial" w:cs="Arial"/>
          <w:color w:val="222222"/>
          <w:sz w:val="24"/>
          <w:szCs w:val="24"/>
          <w:lang w:eastAsia="es-AR"/>
        </w:rPr>
      </w:r>
      <w:r w:rsidR="0066568F">
        <w:rPr>
          <w:rFonts w:ascii="Arial" w:eastAsia="Times New Roman" w:hAnsi="Arial" w:cs="Arial"/>
          <w:color w:val="222222"/>
          <w:sz w:val="24"/>
          <w:szCs w:val="24"/>
          <w:lang w:eastAsia="es-AR"/>
        </w:rPr>
        <w:fldChar w:fldCharType="separate"/>
      </w:r>
      <w:r w:rsidR="0066568F">
        <w:t xml:space="preserve">Ilustración </w:t>
      </w:r>
      <w:ins w:id="1238" w:author="Agustin Schlapp" w:date="2017-12-21T20:22:00Z">
        <w:r w:rsidR="0066568F">
          <w:rPr>
            <w:noProof/>
          </w:rPr>
          <w:t>21</w:t>
        </w:r>
      </w:ins>
      <w:r w:rsidR="0066568F">
        <w:t xml:space="preserve"> - Cámara Raspberry Pi V2</w:t>
      </w:r>
      <w:r w:rsidR="0066568F">
        <w:rPr>
          <w:rFonts w:ascii="Arial" w:eastAsia="Times New Roman" w:hAnsi="Arial" w:cs="Arial"/>
          <w:color w:val="222222"/>
          <w:sz w:val="24"/>
          <w:szCs w:val="24"/>
          <w:lang w:eastAsia="es-AR"/>
        </w:rPr>
        <w:fldChar w:fldCharType="end"/>
      </w:r>
      <w:r w:rsidR="0066568F">
        <w:rPr>
          <w:rFonts w:ascii="Arial" w:eastAsia="Times New Roman" w:hAnsi="Arial" w:cs="Arial"/>
          <w:color w:val="222222"/>
          <w:sz w:val="24"/>
          <w:szCs w:val="24"/>
          <w:lang w:eastAsia="es-AR"/>
        </w:rPr>
        <w:t>) se puede apreciar esta cámara.</w:t>
      </w:r>
    </w:p>
    <w:p w14:paraId="07389BB9" w14:textId="77777777" w:rsidR="00646568" w:rsidRPr="005709F8" w:rsidRDefault="00646568" w:rsidP="00646568">
      <w:pPr>
        <w:shd w:val="clear" w:color="auto" w:fill="FFFFFF"/>
        <w:spacing w:before="120" w:after="120"/>
        <w:rPr>
          <w:rFonts w:ascii="Arial" w:eastAsia="Times New Roman" w:hAnsi="Arial" w:cs="Arial"/>
          <w:color w:val="222222"/>
          <w:sz w:val="24"/>
          <w:szCs w:val="24"/>
        </w:rPr>
      </w:pPr>
    </w:p>
    <w:p w14:paraId="21BAC8B9" w14:textId="12E16F99" w:rsidR="00646568" w:rsidRPr="0070449D" w:rsidRDefault="009870EE" w:rsidP="00646568">
      <w:pPr>
        <w:pStyle w:val="Prrafodelista"/>
        <w:numPr>
          <w:ilvl w:val="0"/>
          <w:numId w:val="14"/>
        </w:numPr>
        <w:shd w:val="clear" w:color="auto" w:fill="FFFFFF"/>
        <w:spacing w:before="120" w:after="120" w:line="240" w:lineRule="auto"/>
        <w:jc w:val="both"/>
        <w:rPr>
          <w:rFonts w:ascii="Arial" w:eastAsia="Times New Roman" w:hAnsi="Arial" w:cs="Arial"/>
          <w:i/>
          <w:color w:val="222222"/>
          <w:sz w:val="24"/>
          <w:szCs w:val="24"/>
          <w:u w:val="single"/>
          <w:lang w:eastAsia="es-AR"/>
        </w:rPr>
      </w:pPr>
      <w:r>
        <w:rPr>
          <w:noProof/>
          <w:lang w:val="en-US"/>
        </w:rPr>
        <w:drawing>
          <wp:anchor distT="0" distB="0" distL="114300" distR="114300" simplePos="0" relativeHeight="251338240" behindDoc="0" locked="0" layoutInCell="1" allowOverlap="1" wp14:anchorId="3F2AB5BB" wp14:editId="0DDD883D">
            <wp:simplePos x="0" y="0"/>
            <wp:positionH relativeFrom="column">
              <wp:posOffset>3892550</wp:posOffset>
            </wp:positionH>
            <wp:positionV relativeFrom="paragraph">
              <wp:posOffset>128798</wp:posOffset>
            </wp:positionV>
            <wp:extent cx="1504950" cy="1129665"/>
            <wp:effectExtent l="0" t="0" r="0" b="0"/>
            <wp:wrapSquare wrapText="bothSides"/>
            <wp:docPr id="27" name="Imagen 2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04950" cy="1129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3399">
        <w:rPr>
          <w:noProof/>
          <w:lang w:val="en-US"/>
        </w:rPr>
        <mc:AlternateContent>
          <mc:Choice Requires="wps">
            <w:drawing>
              <wp:anchor distT="0" distB="0" distL="114300" distR="114300" simplePos="0" relativeHeight="251548160" behindDoc="0" locked="0" layoutInCell="1" allowOverlap="1" wp14:anchorId="365A9130" wp14:editId="06C04ABB">
                <wp:simplePos x="0" y="0"/>
                <wp:positionH relativeFrom="column">
                  <wp:posOffset>3892550</wp:posOffset>
                </wp:positionH>
                <wp:positionV relativeFrom="paragraph">
                  <wp:posOffset>1281430</wp:posOffset>
                </wp:positionV>
                <wp:extent cx="1504950" cy="405765"/>
                <wp:effectExtent l="0" t="0" r="0" b="0"/>
                <wp:wrapSquare wrapText="bothSides"/>
                <wp:docPr id="60" name="Cuadro de texto 60"/>
                <wp:cNvGraphicFramePr/>
                <a:graphic xmlns:a="http://schemas.openxmlformats.org/drawingml/2006/main">
                  <a:graphicData uri="http://schemas.microsoft.com/office/word/2010/wordprocessingShape">
                    <wps:wsp>
                      <wps:cNvSpPr txBox="1"/>
                      <wps:spPr>
                        <a:xfrm>
                          <a:off x="0" y="0"/>
                          <a:ext cx="1504950" cy="405765"/>
                        </a:xfrm>
                        <a:prstGeom prst="rect">
                          <a:avLst/>
                        </a:prstGeom>
                        <a:solidFill>
                          <a:prstClr val="white"/>
                        </a:solidFill>
                        <a:ln>
                          <a:noFill/>
                        </a:ln>
                      </wps:spPr>
                      <wps:txbx>
                        <w:txbxContent>
                          <w:p w14:paraId="54F7CFC5" w14:textId="5930D2C5" w:rsidR="006D6624" w:rsidRPr="00947DFE" w:rsidRDefault="006D6624" w:rsidP="006F3399">
                            <w:pPr>
                              <w:pStyle w:val="Descripcin"/>
                              <w:rPr>
                                <w:noProof/>
                              </w:rPr>
                            </w:pPr>
                            <w:bookmarkStart w:id="1239" w:name="_Ref501803112"/>
                            <w:bookmarkStart w:id="1240" w:name="_Toc502152492"/>
                            <w:r>
                              <w:t xml:space="preserve">Ilustración </w:t>
                            </w:r>
                            <w:fldSimple w:instr=" SEQ Ilustración \* ARABIC ">
                              <w:r>
                                <w:rPr>
                                  <w:noProof/>
                                </w:rPr>
                                <w:t>24</w:t>
                              </w:r>
                            </w:fldSimple>
                            <w:r>
                              <w:t xml:space="preserve"> - Pantalla táctil de Raspberry Pi</w:t>
                            </w:r>
                            <w:bookmarkEnd w:id="1239"/>
                            <w:bookmarkEnd w:id="1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A9130" id="Cuadro de texto 60" o:spid="_x0000_s1037" type="#_x0000_t202" style="position:absolute;left:0;text-align:left;margin-left:306.5pt;margin-top:100.9pt;width:118.5pt;height:31.95pt;z-index:25154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" stroked="f">
                <v:textbox style="mso-fit-shape-to-text:t" inset="0,0,0,0">
                  <w:txbxContent>
                    <w:p w14:paraId="54F7CFC5" w14:textId="5930D2C5" w:rsidR="006D6624" w:rsidRPr="00947DFE" w:rsidRDefault="006D6624" w:rsidP="006F3399">
                      <w:pPr>
                        <w:pStyle w:val="Descripcin"/>
                        <w:rPr>
                          <w:noProof/>
                        </w:rPr>
                      </w:pPr>
                      <w:bookmarkStart w:id="1241" w:name="_Ref501803112"/>
                      <w:bookmarkStart w:id="1242" w:name="_Toc502152492"/>
                      <w:r>
                        <w:t xml:space="preserve">Ilustración </w:t>
                      </w:r>
                      <w:fldSimple w:instr=" SEQ Ilustración \* ARABIC ">
                        <w:r>
                          <w:rPr>
                            <w:noProof/>
                          </w:rPr>
                          <w:t>24</w:t>
                        </w:r>
                      </w:fldSimple>
                      <w:r>
                        <w:t xml:space="preserve"> - Pantalla táctil de Raspberry Pi</w:t>
                      </w:r>
                      <w:bookmarkEnd w:id="1241"/>
                      <w:bookmarkEnd w:id="1242"/>
                    </w:p>
                  </w:txbxContent>
                </v:textbox>
                <w10:wrap type="square"/>
              </v:shape>
            </w:pict>
          </mc:Fallback>
        </mc:AlternateContent>
      </w:r>
      <w:r w:rsidR="00646568" w:rsidRPr="005709F8">
        <w:rPr>
          <w:rFonts w:ascii="Arial" w:eastAsia="Times New Roman" w:hAnsi="Arial" w:cs="Arial"/>
          <w:i/>
          <w:color w:val="222222"/>
          <w:sz w:val="24"/>
          <w:szCs w:val="24"/>
          <w:u w:val="single"/>
          <w:lang w:eastAsia="es-AR"/>
        </w:rPr>
        <w:t>Pantalla táctil LCD para Raspberry Pi de 7”:</w:t>
      </w:r>
      <w:r w:rsidR="00646568" w:rsidRPr="005709F8">
        <w:rPr>
          <w:rFonts w:ascii="Arial" w:eastAsia="Times New Roman" w:hAnsi="Arial" w:cs="Arial"/>
          <w:color w:val="222222"/>
          <w:sz w:val="24"/>
          <w:szCs w:val="24"/>
          <w:lang w:eastAsia="es-AR"/>
        </w:rPr>
        <w:t xml:space="preserve"> </w:t>
      </w:r>
      <w:r w:rsidR="00646568">
        <w:rPr>
          <w:rFonts w:ascii="Arial" w:eastAsia="Times New Roman" w:hAnsi="Arial" w:cs="Arial"/>
          <w:color w:val="222222"/>
          <w:sz w:val="24"/>
          <w:szCs w:val="24"/>
          <w:lang w:eastAsia="es-AR"/>
        </w:rPr>
        <w:t xml:space="preserve">Es la pantalla táctil oficial de </w:t>
      </w:r>
      <w:del w:id="1243" w:author="Nahuel Defossé" w:date="2017-12-10T21:28:00Z">
        <w:r w:rsidR="00646568" w:rsidDel="00146FF9">
          <w:rPr>
            <w:rFonts w:ascii="Arial" w:eastAsia="Times New Roman" w:hAnsi="Arial" w:cs="Arial"/>
            <w:color w:val="222222"/>
            <w:sz w:val="24"/>
            <w:szCs w:val="24"/>
            <w:lang w:eastAsia="es-AR"/>
          </w:rPr>
          <w:delText xml:space="preserve">esta </w:delText>
        </w:r>
      </w:del>
      <w:ins w:id="1244" w:author="Nahuel Defossé" w:date="2017-12-10T21:28:00Z">
        <w:r w:rsidR="00146FF9">
          <w:rPr>
            <w:rFonts w:ascii="Arial" w:eastAsia="Times New Roman" w:hAnsi="Arial" w:cs="Arial"/>
            <w:color w:val="222222"/>
            <w:sz w:val="24"/>
            <w:szCs w:val="24"/>
            <w:lang w:eastAsia="es-AR"/>
          </w:rPr>
          <w:t xml:space="preserve">la </w:t>
        </w:r>
      </w:ins>
      <w:r w:rsidR="00646568">
        <w:rPr>
          <w:rFonts w:ascii="Arial" w:eastAsia="Times New Roman" w:hAnsi="Arial" w:cs="Arial"/>
          <w:color w:val="222222"/>
          <w:sz w:val="24"/>
          <w:szCs w:val="24"/>
          <w:lang w:eastAsia="es-AR"/>
        </w:rPr>
        <w:t>plataforma</w:t>
      </w:r>
      <w:r w:rsidR="009722B5">
        <w:rPr>
          <w:rFonts w:ascii="Arial" w:eastAsia="Times New Roman" w:hAnsi="Arial" w:cs="Arial"/>
          <w:color w:val="222222"/>
          <w:sz w:val="24"/>
          <w:szCs w:val="24"/>
          <w:lang w:eastAsia="es-AR"/>
        </w:rPr>
        <w:t xml:space="preserve"> (</w:t>
      </w:r>
      <w:r w:rsidR="009722B5">
        <w:rPr>
          <w:rFonts w:ascii="Arial" w:eastAsia="Times New Roman" w:hAnsi="Arial" w:cs="Arial"/>
          <w:color w:val="222222"/>
          <w:sz w:val="24"/>
          <w:szCs w:val="24"/>
          <w:lang w:eastAsia="es-AR"/>
        </w:rPr>
        <w:fldChar w:fldCharType="begin"/>
      </w:r>
      <w:r w:rsidR="009722B5">
        <w:rPr>
          <w:rFonts w:ascii="Arial" w:eastAsia="Times New Roman" w:hAnsi="Arial" w:cs="Arial"/>
          <w:color w:val="222222"/>
          <w:sz w:val="24"/>
          <w:szCs w:val="24"/>
          <w:lang w:eastAsia="es-AR"/>
        </w:rPr>
        <w:instrText xml:space="preserve"> REF _Ref501803112 \h </w:instrText>
      </w:r>
      <w:r w:rsidR="009722B5">
        <w:rPr>
          <w:rFonts w:ascii="Arial" w:eastAsia="Times New Roman" w:hAnsi="Arial" w:cs="Arial"/>
          <w:color w:val="222222"/>
          <w:sz w:val="24"/>
          <w:szCs w:val="24"/>
          <w:lang w:eastAsia="es-AR"/>
        </w:rPr>
      </w:r>
      <w:r w:rsidR="009722B5">
        <w:rPr>
          <w:rFonts w:ascii="Arial" w:eastAsia="Times New Roman" w:hAnsi="Arial" w:cs="Arial"/>
          <w:color w:val="222222"/>
          <w:sz w:val="24"/>
          <w:szCs w:val="24"/>
          <w:lang w:eastAsia="es-AR"/>
        </w:rPr>
        <w:fldChar w:fldCharType="separate"/>
      </w:r>
      <w:r w:rsidR="009722B5">
        <w:t xml:space="preserve">Ilustración </w:t>
      </w:r>
      <w:ins w:id="1245" w:author="Agustin Schlapp" w:date="2017-12-21T20:22:00Z">
        <w:r w:rsidR="009722B5">
          <w:rPr>
            <w:noProof/>
          </w:rPr>
          <w:t>22</w:t>
        </w:r>
      </w:ins>
      <w:r w:rsidR="009722B5">
        <w:t xml:space="preserve"> - Pantalla táctil de Raspberry Pi</w:t>
      </w:r>
      <w:r w:rsidR="009722B5">
        <w:rPr>
          <w:rFonts w:ascii="Arial" w:eastAsia="Times New Roman" w:hAnsi="Arial" w:cs="Arial"/>
          <w:color w:val="222222"/>
          <w:sz w:val="24"/>
          <w:szCs w:val="24"/>
          <w:lang w:eastAsia="es-AR"/>
        </w:rPr>
        <w:fldChar w:fldCharType="end"/>
      </w:r>
      <w:r w:rsidR="009722B5">
        <w:rPr>
          <w:rFonts w:ascii="Arial" w:eastAsia="Times New Roman" w:hAnsi="Arial" w:cs="Arial"/>
          <w:color w:val="222222"/>
          <w:sz w:val="24"/>
          <w:szCs w:val="24"/>
          <w:lang w:eastAsia="es-AR"/>
        </w:rPr>
        <w:t>)</w:t>
      </w:r>
      <w:r w:rsidR="00646568">
        <w:rPr>
          <w:rFonts w:ascii="Arial" w:eastAsia="Times New Roman" w:hAnsi="Arial" w:cs="Arial"/>
          <w:color w:val="222222"/>
          <w:sz w:val="24"/>
          <w:szCs w:val="24"/>
          <w:lang w:eastAsia="es-AR"/>
        </w:rPr>
        <w:t xml:space="preserve">. Se trata de una pantalla táctil LCD capacitiva </w:t>
      </w:r>
      <w:del w:id="1246" w:author="Nahuel Defossé" w:date="2017-12-10T21:28:00Z">
        <w:r w:rsidR="00646568" w:rsidDel="00146FF9">
          <w:rPr>
            <w:rFonts w:ascii="Arial" w:eastAsia="Times New Roman" w:hAnsi="Arial" w:cs="Arial"/>
            <w:color w:val="222222"/>
            <w:sz w:val="24"/>
            <w:szCs w:val="24"/>
            <w:lang w:eastAsia="es-AR"/>
          </w:rPr>
          <w:delText xml:space="preserve">de </w:delText>
        </w:r>
      </w:del>
      <w:ins w:id="1247" w:author="Nahuel Defossé" w:date="2017-12-10T21:29:00Z">
        <w:r w:rsidR="00146FF9">
          <w:rPr>
            <w:rFonts w:ascii="Arial" w:eastAsia="Times New Roman" w:hAnsi="Arial" w:cs="Arial"/>
            <w:color w:val="222222"/>
            <w:sz w:val="24"/>
            <w:szCs w:val="24"/>
            <w:lang w:eastAsia="es-AR"/>
          </w:rPr>
          <w:t xml:space="preserve">multitáctil </w:t>
        </w:r>
      </w:ins>
      <w:del w:id="1248" w:author="Nahuel Defossé" w:date="2017-12-10T21:29:00Z">
        <w:r w:rsidR="00646568" w:rsidDel="00146FF9">
          <w:rPr>
            <w:rFonts w:ascii="Arial" w:eastAsia="Times New Roman" w:hAnsi="Arial" w:cs="Arial"/>
            <w:color w:val="222222"/>
            <w:sz w:val="24"/>
            <w:szCs w:val="24"/>
            <w:lang w:eastAsia="es-AR"/>
          </w:rPr>
          <w:delText xml:space="preserve">varios toques </w:delText>
        </w:r>
      </w:del>
      <w:r w:rsidR="00646568">
        <w:rPr>
          <w:rFonts w:ascii="Arial" w:eastAsia="Times New Roman" w:hAnsi="Arial" w:cs="Arial"/>
          <w:color w:val="222222"/>
          <w:sz w:val="24"/>
          <w:szCs w:val="24"/>
          <w:lang w:eastAsia="es-AR"/>
        </w:rPr>
        <w:t>(</w:t>
      </w:r>
      <w:ins w:id="1249" w:author="Nahuel Defossé" w:date="2017-12-10T21:30:00Z">
        <w:r w:rsidR="00F54EE7">
          <w:rPr>
            <w:rFonts w:ascii="Arial" w:eastAsia="Times New Roman" w:hAnsi="Arial" w:cs="Arial"/>
            <w:color w:val="222222"/>
            <w:sz w:val="24"/>
            <w:szCs w:val="24"/>
            <w:lang w:eastAsia="es-AR"/>
          </w:rPr>
          <w:t xml:space="preserve">de </w:t>
        </w:r>
      </w:ins>
      <w:r w:rsidR="00646568">
        <w:rPr>
          <w:rFonts w:ascii="Arial" w:eastAsia="Times New Roman" w:hAnsi="Arial" w:cs="Arial"/>
          <w:color w:val="222222"/>
          <w:sz w:val="24"/>
          <w:szCs w:val="24"/>
          <w:lang w:eastAsia="es-AR"/>
        </w:rPr>
        <w:t xml:space="preserve">hasta 10 </w:t>
      </w:r>
      <w:del w:id="1250" w:author="Nahuel Defossé" w:date="2017-12-10T21:30:00Z">
        <w:r w:rsidR="00646568" w:rsidDel="00F54EE7">
          <w:rPr>
            <w:rFonts w:ascii="Arial" w:eastAsia="Times New Roman" w:hAnsi="Arial" w:cs="Arial"/>
            <w:color w:val="222222"/>
            <w:sz w:val="24"/>
            <w:szCs w:val="24"/>
            <w:lang w:eastAsia="es-AR"/>
          </w:rPr>
          <w:delText xml:space="preserve">toques </w:delText>
        </w:r>
      </w:del>
      <w:ins w:id="1251" w:author="Nahuel Defossé" w:date="2017-12-10T21:30:00Z">
        <w:r w:rsidR="00F54EE7">
          <w:rPr>
            <w:rFonts w:ascii="Arial" w:eastAsia="Times New Roman" w:hAnsi="Arial" w:cs="Arial"/>
            <w:color w:val="222222"/>
            <w:sz w:val="24"/>
            <w:szCs w:val="24"/>
            <w:lang w:eastAsia="es-AR"/>
          </w:rPr>
          <w:t>puntos de contacto</w:t>
        </w:r>
      </w:ins>
      <w:del w:id="1252" w:author="Nahuel Defossé" w:date="2017-12-10T21:30:00Z">
        <w:r w:rsidR="00646568" w:rsidDel="00F54EE7">
          <w:rPr>
            <w:rFonts w:ascii="Arial" w:eastAsia="Times New Roman" w:hAnsi="Arial" w:cs="Arial"/>
            <w:color w:val="222222"/>
            <w:sz w:val="24"/>
            <w:szCs w:val="24"/>
            <w:lang w:eastAsia="es-AR"/>
          </w:rPr>
          <w:delText>con los dedos</w:delText>
        </w:r>
      </w:del>
      <w:r w:rsidR="00646568">
        <w:rPr>
          <w:rFonts w:ascii="Arial" w:eastAsia="Times New Roman" w:hAnsi="Arial" w:cs="Arial"/>
          <w:color w:val="222222"/>
          <w:sz w:val="24"/>
          <w:szCs w:val="24"/>
          <w:lang w:eastAsia="es-AR"/>
        </w:rPr>
        <w:t>)</w:t>
      </w:r>
      <w:ins w:id="1253" w:author="Nahuel Defossé" w:date="2017-12-10T21:30:00Z">
        <w:r w:rsidR="00F54EE7">
          <w:rPr>
            <w:rFonts w:ascii="Arial" w:eastAsia="Times New Roman" w:hAnsi="Arial" w:cs="Arial"/>
            <w:color w:val="222222"/>
            <w:sz w:val="24"/>
            <w:szCs w:val="24"/>
            <w:lang w:eastAsia="es-AR"/>
          </w:rPr>
          <w:t>.</w:t>
        </w:r>
      </w:ins>
      <w:del w:id="1254" w:author="Nahuel Defossé" w:date="2017-12-10T21:30:00Z">
        <w:r w:rsidR="00646568" w:rsidDel="00F54EE7">
          <w:rPr>
            <w:rFonts w:ascii="Arial" w:eastAsia="Times New Roman" w:hAnsi="Arial" w:cs="Arial"/>
            <w:color w:val="222222"/>
            <w:sz w:val="24"/>
            <w:szCs w:val="24"/>
            <w:lang w:eastAsia="es-AR"/>
          </w:rPr>
          <w:delText>,</w:delText>
        </w:r>
      </w:del>
      <w:r w:rsidR="00646568">
        <w:rPr>
          <w:rFonts w:ascii="Arial" w:eastAsia="Times New Roman" w:hAnsi="Arial" w:cs="Arial"/>
          <w:color w:val="222222"/>
          <w:sz w:val="24"/>
          <w:szCs w:val="24"/>
          <w:lang w:eastAsia="es-AR"/>
        </w:rPr>
        <w:t xml:space="preserve"> </w:t>
      </w:r>
      <w:del w:id="1255" w:author="Nahuel Defossé" w:date="2017-12-10T21:30:00Z">
        <w:r w:rsidR="00646568" w:rsidDel="00F54EE7">
          <w:rPr>
            <w:rFonts w:ascii="Arial" w:eastAsia="Times New Roman" w:hAnsi="Arial" w:cs="Arial"/>
            <w:color w:val="222222"/>
            <w:sz w:val="24"/>
            <w:szCs w:val="24"/>
            <w:lang w:eastAsia="es-AR"/>
          </w:rPr>
          <w:delText xml:space="preserve">con un </w:delText>
        </w:r>
      </w:del>
      <w:ins w:id="1256" w:author="Nahuel Defossé" w:date="2017-12-10T21:30:00Z">
        <w:r w:rsidR="00F54EE7">
          <w:rPr>
            <w:rFonts w:ascii="Arial" w:eastAsia="Times New Roman" w:hAnsi="Arial" w:cs="Arial"/>
            <w:color w:val="222222"/>
            <w:sz w:val="24"/>
            <w:szCs w:val="24"/>
            <w:lang w:eastAsia="es-AR"/>
          </w:rPr>
          <w:t xml:space="preserve">El </w:t>
        </w:r>
      </w:ins>
      <w:r w:rsidR="00646568">
        <w:rPr>
          <w:rFonts w:ascii="Arial" w:eastAsia="Times New Roman" w:hAnsi="Arial" w:cs="Arial"/>
          <w:color w:val="222222"/>
          <w:sz w:val="24"/>
          <w:szCs w:val="24"/>
          <w:lang w:eastAsia="es-AR"/>
        </w:rPr>
        <w:t>display de 7 pulgadas</w:t>
      </w:r>
      <w:ins w:id="1257" w:author="Nahuel Defossé" w:date="2017-12-10T21:30:00Z">
        <w:r w:rsidR="00F54EE7">
          <w:rPr>
            <w:rFonts w:ascii="Arial" w:eastAsia="Times New Roman" w:hAnsi="Arial" w:cs="Arial"/>
            <w:color w:val="222222"/>
            <w:sz w:val="24"/>
            <w:szCs w:val="24"/>
            <w:lang w:eastAsia="es-AR"/>
          </w:rPr>
          <w:t xml:space="preserve"> posee</w:t>
        </w:r>
      </w:ins>
      <w:del w:id="1258" w:author="Nahuel Defossé" w:date="2017-12-10T21:30:00Z">
        <w:r w:rsidR="00646568" w:rsidDel="00F54EE7">
          <w:rPr>
            <w:rFonts w:ascii="Arial" w:eastAsia="Times New Roman" w:hAnsi="Arial" w:cs="Arial"/>
            <w:color w:val="222222"/>
            <w:sz w:val="24"/>
            <w:szCs w:val="24"/>
            <w:lang w:eastAsia="es-AR"/>
          </w:rPr>
          <w:delText>,</w:delText>
        </w:r>
      </w:del>
      <w:r w:rsidR="00646568">
        <w:rPr>
          <w:rFonts w:ascii="Arial" w:eastAsia="Times New Roman" w:hAnsi="Arial" w:cs="Arial"/>
          <w:color w:val="222222"/>
          <w:sz w:val="24"/>
          <w:szCs w:val="24"/>
          <w:lang w:eastAsia="es-AR"/>
        </w:rPr>
        <w:t xml:space="preserve"> una resolución de 800x480</w:t>
      </w:r>
      <w:ins w:id="1259" w:author="Nahuel Defossé" w:date="2017-12-10T21:30:00Z">
        <w:r w:rsidR="00F54EE7">
          <w:rPr>
            <w:rFonts w:ascii="Arial" w:eastAsia="Times New Roman" w:hAnsi="Arial" w:cs="Arial"/>
            <w:color w:val="222222"/>
            <w:sz w:val="24"/>
            <w:szCs w:val="24"/>
            <w:lang w:eastAsia="es-AR"/>
          </w:rPr>
          <w:t xml:space="preserve"> píxeles</w:t>
        </w:r>
      </w:ins>
      <w:r w:rsidR="00646568">
        <w:rPr>
          <w:rFonts w:ascii="Arial" w:eastAsia="Times New Roman" w:hAnsi="Arial" w:cs="Arial"/>
          <w:color w:val="222222"/>
          <w:sz w:val="24"/>
          <w:szCs w:val="24"/>
          <w:lang w:eastAsia="es-AR"/>
        </w:rPr>
        <w:t xml:space="preserve"> con </w:t>
      </w:r>
      <w:ins w:id="1260" w:author="Nahuel Defossé" w:date="2017-12-10T21:30:00Z">
        <w:r w:rsidR="00F54EE7">
          <w:rPr>
            <w:rFonts w:ascii="Arial" w:eastAsia="Times New Roman" w:hAnsi="Arial" w:cs="Arial"/>
            <w:color w:val="222222"/>
            <w:sz w:val="24"/>
            <w:szCs w:val="24"/>
            <w:lang w:eastAsia="es-AR"/>
          </w:rPr>
          <w:t xml:space="preserve">una velocidad de refresco de </w:t>
        </w:r>
      </w:ins>
      <w:r w:rsidR="00646568">
        <w:rPr>
          <w:rFonts w:ascii="Arial" w:eastAsia="Times New Roman" w:hAnsi="Arial" w:cs="Arial"/>
          <w:color w:val="222222"/>
          <w:sz w:val="24"/>
          <w:szCs w:val="24"/>
          <w:lang w:eastAsia="es-AR"/>
        </w:rPr>
        <w:t>60</w:t>
      </w:r>
      <w:ins w:id="1261" w:author="Nahuel Defossé" w:date="2017-12-10T21:31:00Z">
        <w:r w:rsidR="00F54EE7">
          <w:rPr>
            <w:rFonts w:ascii="Arial" w:eastAsia="Times New Roman" w:hAnsi="Arial" w:cs="Arial"/>
            <w:color w:val="222222"/>
            <w:sz w:val="24"/>
            <w:szCs w:val="24"/>
            <w:lang w:eastAsia="es-AR"/>
          </w:rPr>
          <w:t xml:space="preserve"> fps (</w:t>
        </w:r>
      </w:ins>
      <w:r w:rsidR="00646568">
        <w:rPr>
          <w:rFonts w:ascii="Arial" w:eastAsia="Times New Roman" w:hAnsi="Arial" w:cs="Arial"/>
          <w:color w:val="222222"/>
          <w:sz w:val="24"/>
          <w:szCs w:val="24"/>
          <w:lang w:eastAsia="es-AR"/>
        </w:rPr>
        <w:t xml:space="preserve"> fotogramas por segundo</w:t>
      </w:r>
      <w:del w:id="1262" w:author="Nahuel Defossé" w:date="2017-12-10T21:31:00Z">
        <w:r w:rsidR="00646568" w:rsidDel="00F54EE7">
          <w:rPr>
            <w:rFonts w:ascii="Arial" w:eastAsia="Times New Roman" w:hAnsi="Arial" w:cs="Arial"/>
            <w:color w:val="222222"/>
            <w:sz w:val="24"/>
            <w:szCs w:val="24"/>
            <w:lang w:eastAsia="es-AR"/>
          </w:rPr>
          <w:delText xml:space="preserve"> (fps</w:delText>
        </w:r>
      </w:del>
      <w:r w:rsidR="00646568">
        <w:rPr>
          <w:rFonts w:ascii="Arial" w:eastAsia="Times New Roman" w:hAnsi="Arial" w:cs="Arial"/>
          <w:color w:val="222222"/>
          <w:sz w:val="24"/>
          <w:szCs w:val="24"/>
          <w:lang w:eastAsia="es-AR"/>
        </w:rPr>
        <w:t>) y color RGB de 24 bits.</w:t>
      </w:r>
      <w:r w:rsidR="00646568" w:rsidRPr="0070449D">
        <w:rPr>
          <w:rFonts w:ascii="Arial" w:eastAsia="Times New Roman" w:hAnsi="Arial" w:cs="Arial"/>
          <w:color w:val="222222"/>
          <w:sz w:val="24"/>
          <w:szCs w:val="24"/>
          <w:lang w:eastAsia="es-AR"/>
        </w:rPr>
        <w:t xml:space="preserve"> Se conecta a través de una placa adaptadora que se ocupa de la conversión de potencia y señal. Sólo se requieren dos conexiones a la Pi; la de energía a través del puerto GPIO del Pi y un cable de cinta que se</w:t>
      </w:r>
      <w:r w:rsidR="00646568">
        <w:rPr>
          <w:rFonts w:ascii="Arial" w:eastAsia="Times New Roman" w:hAnsi="Arial" w:cs="Arial"/>
          <w:color w:val="222222"/>
          <w:sz w:val="24"/>
          <w:szCs w:val="24"/>
          <w:lang w:eastAsia="es-AR"/>
        </w:rPr>
        <w:t xml:space="preserve"> conecta al puerto </w:t>
      </w:r>
      <w:commentRangeStart w:id="1263"/>
      <w:r w:rsidR="00646568">
        <w:rPr>
          <w:rFonts w:ascii="Arial" w:eastAsia="Times New Roman" w:hAnsi="Arial" w:cs="Arial"/>
          <w:color w:val="222222"/>
          <w:sz w:val="24"/>
          <w:szCs w:val="24"/>
          <w:lang w:eastAsia="es-AR"/>
        </w:rPr>
        <w:t>DSI</w:t>
      </w:r>
      <w:r w:rsidR="00637B58">
        <w:rPr>
          <w:rFonts w:ascii="Arial" w:eastAsia="Times New Roman" w:hAnsi="Arial" w:cs="Arial"/>
          <w:color w:val="222222"/>
          <w:sz w:val="24"/>
          <w:szCs w:val="24"/>
          <w:lang w:eastAsia="es-AR"/>
        </w:rPr>
        <w:t xml:space="preserve"> (Display Serial Interface)</w:t>
      </w:r>
      <w:r w:rsidR="00646568">
        <w:rPr>
          <w:rFonts w:ascii="Arial" w:eastAsia="Times New Roman" w:hAnsi="Arial" w:cs="Arial"/>
          <w:color w:val="222222"/>
          <w:sz w:val="24"/>
          <w:szCs w:val="24"/>
          <w:lang w:eastAsia="es-AR"/>
        </w:rPr>
        <w:t xml:space="preserve"> </w:t>
      </w:r>
      <w:commentRangeEnd w:id="1263"/>
      <w:r w:rsidR="00F54EE7">
        <w:rPr>
          <w:rStyle w:val="Refdecomentario"/>
          <w:rFonts w:ascii="Calibri" w:eastAsia="Calibri" w:hAnsi="Calibri" w:cs="Calibri"/>
          <w:color w:val="000000"/>
          <w:lang w:eastAsia="es-AR"/>
        </w:rPr>
        <w:commentReference w:id="1263"/>
      </w:r>
      <w:r w:rsidR="00646568">
        <w:rPr>
          <w:rFonts w:ascii="Arial" w:eastAsia="Times New Roman" w:hAnsi="Arial" w:cs="Arial"/>
          <w:color w:val="222222"/>
          <w:sz w:val="24"/>
          <w:szCs w:val="24"/>
          <w:lang w:eastAsia="es-AR"/>
        </w:rPr>
        <w:t>presente</w:t>
      </w:r>
      <w:r w:rsidR="00646568" w:rsidRPr="0070449D">
        <w:rPr>
          <w:rFonts w:ascii="Arial" w:eastAsia="Times New Roman" w:hAnsi="Arial" w:cs="Arial"/>
          <w:color w:val="222222"/>
          <w:sz w:val="24"/>
          <w:szCs w:val="24"/>
          <w:lang w:eastAsia="es-AR"/>
        </w:rPr>
        <w:t xml:space="preserve"> en todo</w:t>
      </w:r>
      <w:r w:rsidR="00646568">
        <w:rPr>
          <w:rFonts w:ascii="Arial" w:eastAsia="Times New Roman" w:hAnsi="Arial" w:cs="Arial"/>
          <w:color w:val="222222"/>
          <w:sz w:val="24"/>
          <w:szCs w:val="24"/>
          <w:lang w:eastAsia="es-AR"/>
        </w:rPr>
        <w:t xml:space="preserve"> modelo de</w:t>
      </w:r>
      <w:r w:rsidR="00646568" w:rsidRPr="0070449D">
        <w:rPr>
          <w:rFonts w:ascii="Arial" w:eastAsia="Times New Roman" w:hAnsi="Arial" w:cs="Arial"/>
          <w:color w:val="222222"/>
          <w:sz w:val="24"/>
          <w:szCs w:val="24"/>
          <w:lang w:eastAsia="es-AR"/>
        </w:rPr>
        <w:t xml:space="preserve"> Raspberry Pi.</w:t>
      </w:r>
    </w:p>
    <w:p w14:paraId="15B323BF" w14:textId="225C2D42" w:rsidR="00646568" w:rsidRPr="0070449D" w:rsidRDefault="00646568" w:rsidP="00646568">
      <w:pPr>
        <w:pStyle w:val="Prrafodelista"/>
        <w:rPr>
          <w:rFonts w:ascii="Arial" w:eastAsia="Times New Roman" w:hAnsi="Arial" w:cs="Arial"/>
          <w:i/>
          <w:color w:val="222222"/>
          <w:sz w:val="24"/>
          <w:szCs w:val="24"/>
          <w:u w:val="single"/>
          <w:lang w:eastAsia="es-AR"/>
        </w:rPr>
      </w:pPr>
    </w:p>
    <w:p w14:paraId="2A5D8AB4" w14:textId="4E0564C2" w:rsidR="004C7DEA" w:rsidRDefault="00834D14" w:rsidP="004C7DEA">
      <w:pPr>
        <w:pStyle w:val="Prrafodelista"/>
        <w:numPr>
          <w:ilvl w:val="0"/>
          <w:numId w:val="14"/>
        </w:numPr>
        <w:shd w:val="clear" w:color="auto" w:fill="FFFFFF"/>
        <w:spacing w:before="120" w:after="120" w:line="240" w:lineRule="auto"/>
        <w:jc w:val="both"/>
        <w:rPr>
          <w:rFonts w:ascii="Arial" w:eastAsia="Times New Roman" w:hAnsi="Arial" w:cs="Arial"/>
          <w:color w:val="222222"/>
          <w:sz w:val="24"/>
          <w:szCs w:val="24"/>
          <w:lang w:eastAsia="es-AR"/>
        </w:rPr>
      </w:pPr>
      <w:r>
        <w:rPr>
          <w:noProof/>
          <w:lang w:val="en-US"/>
        </w:rPr>
        <mc:AlternateContent>
          <mc:Choice Requires="wps">
            <w:drawing>
              <wp:anchor distT="0" distB="0" distL="114300" distR="114300" simplePos="0" relativeHeight="251578880" behindDoc="0" locked="0" layoutInCell="1" allowOverlap="1" wp14:anchorId="72B14B53" wp14:editId="19FF8EC0">
                <wp:simplePos x="0" y="0"/>
                <wp:positionH relativeFrom="column">
                  <wp:posOffset>3890645</wp:posOffset>
                </wp:positionH>
                <wp:positionV relativeFrom="paragraph">
                  <wp:posOffset>1253269</wp:posOffset>
                </wp:positionV>
                <wp:extent cx="1508760" cy="405765"/>
                <wp:effectExtent l="0" t="0" r="0" b="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1508760" cy="405765"/>
                        </a:xfrm>
                        <a:prstGeom prst="rect">
                          <a:avLst/>
                        </a:prstGeom>
                        <a:solidFill>
                          <a:prstClr val="white"/>
                        </a:solidFill>
                        <a:ln>
                          <a:noFill/>
                        </a:ln>
                      </wps:spPr>
                      <wps:txbx>
                        <w:txbxContent>
                          <w:p w14:paraId="627D693B" w14:textId="73FDB72A" w:rsidR="006D6624" w:rsidRPr="003A5C10" w:rsidRDefault="006D6624" w:rsidP="009B5E50">
                            <w:pPr>
                              <w:pStyle w:val="Descripcin"/>
                              <w:rPr>
                                <w:noProof/>
                              </w:rPr>
                            </w:pPr>
                            <w:bookmarkStart w:id="1264" w:name="_Ref501827051"/>
                            <w:bookmarkStart w:id="1265" w:name="_Toc502152493"/>
                            <w:r>
                              <w:t xml:space="preserve">Ilustración </w:t>
                            </w:r>
                            <w:fldSimple w:instr=" SEQ Ilustración \* ARABIC ">
                              <w:r>
                                <w:rPr>
                                  <w:noProof/>
                                </w:rPr>
                                <w:t>25</w:t>
                              </w:r>
                            </w:fldSimple>
                            <w:r>
                              <w:t xml:space="preserve"> - Adafruit Prototyping Pi</w:t>
                            </w:r>
                            <w:bookmarkEnd w:id="1264"/>
                            <w:bookmarkEnd w:id="1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14B53" id="Cuadro de texto 61" o:spid="_x0000_s1038" type="#_x0000_t202" style="position:absolute;left:0;text-align:left;margin-left:306.35pt;margin-top:98.7pt;width:118.8pt;height:31.95pt;z-index:25157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" stroked="f">
                <v:textbox style="mso-fit-shape-to-text:t" inset="0,0,0,0">
                  <w:txbxContent>
                    <w:p w14:paraId="627D693B" w14:textId="73FDB72A" w:rsidR="006D6624" w:rsidRPr="003A5C10" w:rsidRDefault="006D6624" w:rsidP="009B5E50">
                      <w:pPr>
                        <w:pStyle w:val="Descripcin"/>
                        <w:rPr>
                          <w:noProof/>
                        </w:rPr>
                      </w:pPr>
                      <w:bookmarkStart w:id="1266" w:name="_Ref501827051"/>
                      <w:bookmarkStart w:id="1267" w:name="_Toc502152493"/>
                      <w:r>
                        <w:t xml:space="preserve">Ilustración </w:t>
                      </w:r>
                      <w:fldSimple w:instr=" SEQ Ilustración \* ARABIC ">
                        <w:r>
                          <w:rPr>
                            <w:noProof/>
                          </w:rPr>
                          <w:t>25</w:t>
                        </w:r>
                      </w:fldSimple>
                      <w:r>
                        <w:t xml:space="preserve"> - Adafruit Prototyping Pi</w:t>
                      </w:r>
                      <w:bookmarkEnd w:id="1266"/>
                      <w:bookmarkEnd w:id="1267"/>
                    </w:p>
                  </w:txbxContent>
                </v:textbox>
                <w10:wrap type="square"/>
              </v:shape>
            </w:pict>
          </mc:Fallback>
        </mc:AlternateContent>
      </w:r>
      <w:r>
        <w:rPr>
          <w:noProof/>
          <w:lang w:val="en-US"/>
        </w:rPr>
        <w:drawing>
          <wp:anchor distT="0" distB="0" distL="114300" distR="114300" simplePos="0" relativeHeight="251399680" behindDoc="0" locked="0" layoutInCell="1" allowOverlap="1" wp14:anchorId="224D22EF" wp14:editId="7C1412AB">
            <wp:simplePos x="0" y="0"/>
            <wp:positionH relativeFrom="margin">
              <wp:posOffset>3895090</wp:posOffset>
            </wp:positionH>
            <wp:positionV relativeFrom="paragraph">
              <wp:posOffset>5080</wp:posOffset>
            </wp:positionV>
            <wp:extent cx="1508760" cy="1148080"/>
            <wp:effectExtent l="0" t="0" r="0" b="0"/>
            <wp:wrapSquare wrapText="bothSides"/>
            <wp:docPr id="28" name="Imagen 2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08760" cy="1148080"/>
                    </a:xfrm>
                    <a:prstGeom prst="rect">
                      <a:avLst/>
                    </a:prstGeom>
                    <a:noFill/>
                    <a:ln>
                      <a:noFill/>
                    </a:ln>
                  </pic:spPr>
                </pic:pic>
              </a:graphicData>
            </a:graphic>
            <wp14:sizeRelH relativeFrom="margin">
              <wp14:pctWidth>0</wp14:pctWidth>
            </wp14:sizeRelH>
            <wp14:sizeRelV relativeFrom="margin">
              <wp14:pctHeight>0</wp14:pctHeight>
            </wp14:sizeRelV>
          </wp:anchor>
        </w:drawing>
      </w:r>
      <w:ins w:id="1268" w:author="Nahuel Defossé" w:date="2017-12-10T21:34:00Z">
        <w:r w:rsidR="00EB19E6">
          <w:rPr>
            <w:rFonts w:ascii="Arial" w:eastAsia="Times New Roman" w:hAnsi="Arial" w:cs="Arial"/>
            <w:i/>
            <w:color w:val="222222"/>
            <w:sz w:val="24"/>
            <w:szCs w:val="24"/>
            <w:u w:val="single"/>
            <w:lang w:eastAsia="es-AR"/>
          </w:rPr>
          <w:t xml:space="preserve">Kit de Placa de prototipado de Pi de </w:t>
        </w:r>
      </w:ins>
      <w:r w:rsidR="00646568" w:rsidRPr="00387BC2">
        <w:rPr>
          <w:rFonts w:ascii="Arial" w:eastAsia="Times New Roman" w:hAnsi="Arial" w:cs="Arial"/>
          <w:i/>
          <w:color w:val="222222"/>
          <w:sz w:val="24"/>
          <w:szCs w:val="24"/>
          <w:u w:val="single"/>
          <w:lang w:eastAsia="es-AR"/>
        </w:rPr>
        <w:t xml:space="preserve">Adafruit </w:t>
      </w:r>
      <w:ins w:id="1269" w:author="Nahuel Defossé" w:date="2017-12-10T21:34:00Z">
        <w:r w:rsidR="00EB19E6">
          <w:rPr>
            <w:rFonts w:ascii="Arial" w:eastAsia="Times New Roman" w:hAnsi="Arial" w:cs="Arial"/>
            <w:i/>
            <w:color w:val="222222"/>
            <w:sz w:val="24"/>
            <w:szCs w:val="24"/>
            <w:u w:val="single"/>
            <w:lang w:eastAsia="es-AR"/>
          </w:rPr>
          <w:t xml:space="preserve">(Adafruit </w:t>
        </w:r>
      </w:ins>
      <w:r w:rsidR="00646568" w:rsidRPr="00387BC2">
        <w:rPr>
          <w:rFonts w:ascii="Arial" w:eastAsia="Times New Roman" w:hAnsi="Arial" w:cs="Arial"/>
          <w:i/>
          <w:color w:val="222222"/>
          <w:sz w:val="24"/>
          <w:szCs w:val="24"/>
          <w:u w:val="single"/>
          <w:lang w:eastAsia="es-AR"/>
        </w:rPr>
        <w:t>Prototyping Pi Plate Kit</w:t>
      </w:r>
      <w:ins w:id="1270" w:author="Nahuel Defossé" w:date="2017-12-10T21:34:00Z">
        <w:r w:rsidR="00EB19E6">
          <w:rPr>
            <w:rFonts w:ascii="Arial" w:eastAsia="Times New Roman" w:hAnsi="Arial" w:cs="Arial"/>
            <w:i/>
            <w:color w:val="222222"/>
            <w:sz w:val="24"/>
            <w:szCs w:val="24"/>
            <w:u w:val="single"/>
            <w:lang w:eastAsia="es-AR"/>
          </w:rPr>
          <w:t>)</w:t>
        </w:r>
      </w:ins>
      <w:r w:rsidR="00646568" w:rsidRPr="00387BC2">
        <w:rPr>
          <w:rFonts w:ascii="Arial" w:eastAsia="Times New Roman" w:hAnsi="Arial" w:cs="Arial"/>
          <w:i/>
          <w:color w:val="222222"/>
          <w:sz w:val="24"/>
          <w:szCs w:val="24"/>
          <w:u w:val="single"/>
          <w:lang w:eastAsia="es-AR"/>
        </w:rPr>
        <w:t>:</w:t>
      </w:r>
      <w:r w:rsidR="00646568" w:rsidRPr="00387BC2">
        <w:rPr>
          <w:rFonts w:ascii="Arial" w:eastAsia="Times New Roman" w:hAnsi="Arial" w:cs="Arial"/>
          <w:color w:val="222222"/>
          <w:sz w:val="24"/>
          <w:szCs w:val="24"/>
          <w:lang w:eastAsia="es-AR"/>
        </w:rPr>
        <w:t xml:space="preserve"> Se trata de una placa</w:t>
      </w:r>
      <w:r w:rsidR="00646568">
        <w:rPr>
          <w:rFonts w:ascii="Arial" w:eastAsia="Times New Roman" w:hAnsi="Arial" w:cs="Arial"/>
          <w:color w:val="222222"/>
          <w:sz w:val="24"/>
          <w:szCs w:val="24"/>
          <w:lang w:eastAsia="es-AR"/>
        </w:rPr>
        <w:t xml:space="preserve"> que se </w:t>
      </w:r>
      <w:del w:id="1271" w:author="Nahuel Defossé" w:date="2017-12-10T21:35:00Z">
        <w:r w:rsidR="00646568" w:rsidDel="00EB19E6">
          <w:rPr>
            <w:rFonts w:ascii="Arial" w:eastAsia="Times New Roman" w:hAnsi="Arial" w:cs="Arial"/>
            <w:color w:val="222222"/>
            <w:sz w:val="24"/>
            <w:szCs w:val="24"/>
            <w:lang w:eastAsia="es-AR"/>
          </w:rPr>
          <w:delText xml:space="preserve">empalma </w:delText>
        </w:r>
      </w:del>
      <w:ins w:id="1272" w:author="Nahuel Defossé" w:date="2017-12-10T21:35:00Z">
        <w:r w:rsidR="00EB19E6">
          <w:rPr>
            <w:rFonts w:ascii="Arial" w:eastAsia="Times New Roman" w:hAnsi="Arial" w:cs="Arial"/>
            <w:color w:val="222222"/>
            <w:sz w:val="24"/>
            <w:szCs w:val="24"/>
            <w:lang w:eastAsia="es-AR"/>
          </w:rPr>
          <w:t xml:space="preserve">encastra </w:t>
        </w:r>
      </w:ins>
      <w:r w:rsidR="00646568">
        <w:rPr>
          <w:rFonts w:ascii="Arial" w:eastAsia="Times New Roman" w:hAnsi="Arial" w:cs="Arial"/>
          <w:color w:val="222222"/>
          <w:sz w:val="24"/>
          <w:szCs w:val="24"/>
          <w:lang w:eastAsia="es-AR"/>
        </w:rPr>
        <w:t xml:space="preserve">en la parte superior de las Raspberry Pi, en la cual se pueden soldar componentes en su área de </w:t>
      </w:r>
      <w:commentRangeStart w:id="1273"/>
      <w:r w:rsidR="00646568">
        <w:rPr>
          <w:rFonts w:ascii="Arial" w:eastAsia="Times New Roman" w:hAnsi="Arial" w:cs="Arial"/>
          <w:color w:val="222222"/>
          <w:sz w:val="24"/>
          <w:szCs w:val="24"/>
          <w:lang w:eastAsia="es-AR"/>
        </w:rPr>
        <w:t>GPIO</w:t>
      </w:r>
      <w:r w:rsidR="00E36F16">
        <w:rPr>
          <w:rFonts w:ascii="Arial" w:eastAsia="Times New Roman" w:hAnsi="Arial" w:cs="Arial"/>
          <w:color w:val="222222"/>
          <w:sz w:val="24"/>
          <w:szCs w:val="24"/>
          <w:lang w:eastAsia="es-AR"/>
        </w:rPr>
        <w:t xml:space="preserve"> (entrada/salida de propósito general)</w:t>
      </w:r>
      <w:r w:rsidR="00646568">
        <w:rPr>
          <w:rFonts w:ascii="Arial" w:eastAsia="Times New Roman" w:hAnsi="Arial" w:cs="Arial"/>
          <w:color w:val="222222"/>
          <w:sz w:val="24"/>
          <w:szCs w:val="24"/>
          <w:lang w:eastAsia="es-AR"/>
        </w:rPr>
        <w:t xml:space="preserve"> </w:t>
      </w:r>
      <w:commentRangeEnd w:id="1273"/>
      <w:r w:rsidR="00EB19E6">
        <w:rPr>
          <w:rStyle w:val="Refdecomentario"/>
          <w:rFonts w:ascii="Calibri" w:eastAsia="Calibri" w:hAnsi="Calibri" w:cs="Calibri"/>
          <w:color w:val="000000"/>
          <w:lang w:eastAsia="es-AR"/>
        </w:rPr>
        <w:commentReference w:id="1273"/>
      </w:r>
      <w:r w:rsidR="00646568">
        <w:rPr>
          <w:rFonts w:ascii="Arial" w:eastAsia="Times New Roman" w:hAnsi="Arial" w:cs="Arial"/>
          <w:color w:val="222222"/>
          <w:sz w:val="24"/>
          <w:szCs w:val="24"/>
          <w:lang w:eastAsia="es-AR"/>
        </w:rPr>
        <w:t xml:space="preserve">y además cuenta en su centro con un área de </w:t>
      </w:r>
      <w:commentRangeStart w:id="1274"/>
      <w:r w:rsidR="00646568">
        <w:rPr>
          <w:rFonts w:ascii="Arial" w:eastAsia="Times New Roman" w:hAnsi="Arial" w:cs="Arial"/>
          <w:color w:val="222222"/>
          <w:sz w:val="24"/>
          <w:szCs w:val="24"/>
          <w:lang w:eastAsia="es-AR"/>
        </w:rPr>
        <w:t>protoboard</w:t>
      </w:r>
      <w:commentRangeEnd w:id="1274"/>
      <w:r w:rsidR="00EB19E6">
        <w:rPr>
          <w:rStyle w:val="Refdecomentario"/>
          <w:rFonts w:ascii="Calibri" w:eastAsia="Calibri" w:hAnsi="Calibri" w:cs="Calibri"/>
          <w:color w:val="000000"/>
          <w:lang w:eastAsia="es-AR"/>
        </w:rPr>
        <w:commentReference w:id="1274"/>
      </w:r>
      <w:r w:rsidR="00E36F16">
        <w:rPr>
          <w:rStyle w:val="Refdenotaalpie"/>
          <w:rFonts w:ascii="Arial" w:eastAsia="Times New Roman" w:hAnsi="Arial" w:cs="Arial"/>
          <w:color w:val="222222"/>
          <w:sz w:val="24"/>
          <w:szCs w:val="24"/>
          <w:lang w:eastAsia="es-AR"/>
        </w:rPr>
        <w:footnoteReference w:id="10"/>
      </w:r>
      <w:r w:rsidR="00646568">
        <w:rPr>
          <w:rFonts w:ascii="Arial" w:eastAsia="Times New Roman" w:hAnsi="Arial" w:cs="Arial"/>
          <w:color w:val="222222"/>
          <w:sz w:val="24"/>
          <w:szCs w:val="24"/>
          <w:lang w:eastAsia="es-AR"/>
        </w:rPr>
        <w:t>.</w:t>
      </w:r>
      <w:r w:rsidR="00E36F16">
        <w:rPr>
          <w:rFonts w:ascii="Arial" w:eastAsia="Times New Roman" w:hAnsi="Arial" w:cs="Arial"/>
          <w:color w:val="222222"/>
          <w:sz w:val="24"/>
          <w:szCs w:val="24"/>
          <w:lang w:eastAsia="es-AR"/>
        </w:rPr>
        <w:t xml:space="preserve"> En la imagen (</w:t>
      </w:r>
      <w:r w:rsidR="00E36F16">
        <w:rPr>
          <w:rFonts w:ascii="Arial" w:eastAsia="Times New Roman" w:hAnsi="Arial" w:cs="Arial"/>
          <w:color w:val="222222"/>
          <w:sz w:val="24"/>
          <w:szCs w:val="24"/>
          <w:lang w:eastAsia="es-AR"/>
        </w:rPr>
        <w:fldChar w:fldCharType="begin"/>
      </w:r>
      <w:r w:rsidR="00E36F16">
        <w:rPr>
          <w:rFonts w:ascii="Arial" w:eastAsia="Times New Roman" w:hAnsi="Arial" w:cs="Arial"/>
          <w:color w:val="222222"/>
          <w:sz w:val="24"/>
          <w:szCs w:val="24"/>
          <w:lang w:eastAsia="es-AR"/>
        </w:rPr>
        <w:instrText xml:space="preserve"> REF _Ref501827051 \h </w:instrText>
      </w:r>
      <w:r w:rsidR="00E36F16">
        <w:rPr>
          <w:rFonts w:ascii="Arial" w:eastAsia="Times New Roman" w:hAnsi="Arial" w:cs="Arial"/>
          <w:color w:val="222222"/>
          <w:sz w:val="24"/>
          <w:szCs w:val="24"/>
          <w:lang w:eastAsia="es-AR"/>
        </w:rPr>
      </w:r>
      <w:r w:rsidR="00E36F16">
        <w:rPr>
          <w:rFonts w:ascii="Arial" w:eastAsia="Times New Roman" w:hAnsi="Arial" w:cs="Arial"/>
          <w:color w:val="222222"/>
          <w:sz w:val="24"/>
          <w:szCs w:val="24"/>
          <w:lang w:eastAsia="es-AR"/>
        </w:rPr>
        <w:fldChar w:fldCharType="separate"/>
      </w:r>
      <w:r w:rsidR="00E36F16">
        <w:t xml:space="preserve">Ilustración </w:t>
      </w:r>
      <w:ins w:id="1275" w:author="Agustin Schlapp" w:date="2017-12-21T20:22:00Z">
        <w:r w:rsidR="00E36F16">
          <w:rPr>
            <w:noProof/>
          </w:rPr>
          <w:t>23</w:t>
        </w:r>
      </w:ins>
      <w:r w:rsidR="00E36F16">
        <w:t xml:space="preserve"> - Adafruit Prototyping Pi</w:t>
      </w:r>
      <w:r w:rsidR="00E36F16">
        <w:rPr>
          <w:rFonts w:ascii="Arial" w:eastAsia="Times New Roman" w:hAnsi="Arial" w:cs="Arial"/>
          <w:color w:val="222222"/>
          <w:sz w:val="24"/>
          <w:szCs w:val="24"/>
          <w:lang w:eastAsia="es-AR"/>
        </w:rPr>
        <w:fldChar w:fldCharType="end"/>
      </w:r>
      <w:r w:rsidR="00E36F16">
        <w:rPr>
          <w:rFonts w:ascii="Arial" w:eastAsia="Times New Roman" w:hAnsi="Arial" w:cs="Arial"/>
          <w:color w:val="222222"/>
          <w:sz w:val="24"/>
          <w:szCs w:val="24"/>
          <w:lang w:eastAsia="es-AR"/>
        </w:rPr>
        <w:t>)</w:t>
      </w:r>
      <w:r w:rsidR="00646568">
        <w:rPr>
          <w:rFonts w:ascii="Arial" w:eastAsia="Times New Roman" w:hAnsi="Arial" w:cs="Arial"/>
          <w:color w:val="222222"/>
          <w:sz w:val="24"/>
          <w:szCs w:val="24"/>
          <w:lang w:eastAsia="es-AR"/>
        </w:rPr>
        <w:t xml:space="preserve"> </w:t>
      </w:r>
      <w:r w:rsidR="00E36F16">
        <w:rPr>
          <w:rFonts w:ascii="Arial" w:eastAsia="Times New Roman" w:hAnsi="Arial" w:cs="Arial"/>
          <w:color w:val="222222"/>
          <w:sz w:val="24"/>
          <w:szCs w:val="24"/>
          <w:lang w:eastAsia="es-AR"/>
        </w:rPr>
        <w:t>se puede ver esta placa empalmada sobre una Raspberry Pi</w:t>
      </w:r>
    </w:p>
    <w:p w14:paraId="0CF795B1" w14:textId="75FFBC16" w:rsidR="004C7DEA" w:rsidRPr="004C7DEA" w:rsidRDefault="004C7DEA" w:rsidP="004C7DEA">
      <w:pPr>
        <w:shd w:val="clear" w:color="auto" w:fill="FFFFFF"/>
        <w:spacing w:before="120" w:after="120"/>
        <w:rPr>
          <w:rFonts w:ascii="Arial" w:eastAsia="Times New Roman" w:hAnsi="Arial" w:cs="Arial"/>
          <w:color w:val="222222"/>
          <w:sz w:val="24"/>
          <w:szCs w:val="24"/>
        </w:rPr>
      </w:pPr>
    </w:p>
    <w:p w14:paraId="6E83B3BC" w14:textId="19FE9D59" w:rsidR="00646568" w:rsidRPr="00761CD9" w:rsidRDefault="00834D14" w:rsidP="00834D14">
      <w:pPr>
        <w:pStyle w:val="Prrafodelista"/>
        <w:numPr>
          <w:ilvl w:val="0"/>
          <w:numId w:val="14"/>
        </w:numPr>
        <w:shd w:val="clear" w:color="auto" w:fill="FFFFFF"/>
        <w:spacing w:before="120" w:after="120"/>
        <w:jc w:val="both"/>
        <w:rPr>
          <w:rFonts w:ascii="Arial" w:eastAsia="Times New Roman" w:hAnsi="Arial" w:cs="Arial"/>
          <w:i/>
          <w:color w:val="222222"/>
          <w:sz w:val="24"/>
          <w:szCs w:val="24"/>
          <w:u w:val="single"/>
        </w:rPr>
      </w:pPr>
      <w:r>
        <w:rPr>
          <w:noProof/>
          <w:lang w:val="en-US"/>
        </w:rPr>
        <w:drawing>
          <wp:anchor distT="0" distB="0" distL="114300" distR="114300" simplePos="0" relativeHeight="251493888" behindDoc="0" locked="0" layoutInCell="1" allowOverlap="1" wp14:anchorId="1FCD5058" wp14:editId="291D2FCB">
            <wp:simplePos x="0" y="0"/>
            <wp:positionH relativeFrom="column">
              <wp:posOffset>3785870</wp:posOffset>
            </wp:positionH>
            <wp:positionV relativeFrom="paragraph">
              <wp:posOffset>6350</wp:posOffset>
            </wp:positionV>
            <wp:extent cx="1610995" cy="1218565"/>
            <wp:effectExtent l="0" t="0" r="8255" b="635"/>
            <wp:wrapSquare wrapText="bothSides"/>
            <wp:docPr id="29" name="Imagen 29" descr="Resultado de imagen para western digital pi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western digital pidrive"/>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8002" b="16344"/>
                    <a:stretch/>
                  </pic:blipFill>
                  <pic:spPr bwMode="auto">
                    <a:xfrm>
                      <a:off x="0" y="0"/>
                      <a:ext cx="1610995" cy="1218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6568" w:rsidRPr="00761CD9">
        <w:rPr>
          <w:rFonts w:ascii="Arial" w:eastAsia="Times New Roman" w:hAnsi="Arial" w:cs="Arial"/>
          <w:i/>
          <w:color w:val="222222"/>
          <w:sz w:val="24"/>
          <w:szCs w:val="24"/>
          <w:u w:val="single"/>
        </w:rPr>
        <w:t xml:space="preserve">Western digital Pidrive: </w:t>
      </w:r>
      <w:r w:rsidR="00646568" w:rsidRPr="00761CD9">
        <w:rPr>
          <w:rFonts w:ascii="Arial" w:eastAsia="Times New Roman" w:hAnsi="Arial" w:cs="Arial"/>
          <w:color w:val="222222"/>
          <w:sz w:val="24"/>
          <w:szCs w:val="24"/>
        </w:rPr>
        <w:t>Es un disco rígido</w:t>
      </w:r>
      <w:r w:rsidR="00495B48">
        <w:rPr>
          <w:rFonts w:ascii="Arial" w:eastAsia="Times New Roman" w:hAnsi="Arial" w:cs="Arial"/>
          <w:color w:val="222222"/>
          <w:sz w:val="24"/>
          <w:szCs w:val="24"/>
        </w:rPr>
        <w:t xml:space="preserve"> (</w:t>
      </w:r>
      <w:r w:rsidR="00495B48">
        <w:rPr>
          <w:rFonts w:ascii="Arial" w:eastAsia="Times New Roman" w:hAnsi="Arial" w:cs="Arial"/>
          <w:color w:val="222222"/>
          <w:sz w:val="24"/>
          <w:szCs w:val="24"/>
        </w:rPr>
        <w:fldChar w:fldCharType="begin"/>
      </w:r>
      <w:r w:rsidR="00495B48">
        <w:rPr>
          <w:rFonts w:ascii="Arial" w:eastAsia="Times New Roman" w:hAnsi="Arial" w:cs="Arial"/>
          <w:color w:val="222222"/>
          <w:sz w:val="24"/>
          <w:szCs w:val="24"/>
        </w:rPr>
        <w:instrText xml:space="preserve"> REF _Ref501828737 \h </w:instrText>
      </w:r>
      <w:r>
        <w:rPr>
          <w:rFonts w:ascii="Arial" w:eastAsia="Times New Roman" w:hAnsi="Arial" w:cs="Arial"/>
          <w:color w:val="222222"/>
          <w:sz w:val="24"/>
          <w:szCs w:val="24"/>
        </w:rPr>
        <w:instrText xml:space="preserve"> \* MERGEFORMAT </w:instrText>
      </w:r>
      <w:r w:rsidR="00495B48">
        <w:rPr>
          <w:rFonts w:ascii="Arial" w:eastAsia="Times New Roman" w:hAnsi="Arial" w:cs="Arial"/>
          <w:color w:val="222222"/>
          <w:sz w:val="24"/>
          <w:szCs w:val="24"/>
        </w:rPr>
      </w:r>
      <w:r w:rsidR="00495B48">
        <w:rPr>
          <w:rFonts w:ascii="Arial" w:eastAsia="Times New Roman" w:hAnsi="Arial" w:cs="Arial"/>
          <w:color w:val="222222"/>
          <w:sz w:val="24"/>
          <w:szCs w:val="24"/>
        </w:rPr>
        <w:fldChar w:fldCharType="separate"/>
      </w:r>
      <w:r w:rsidR="00495B48">
        <w:t xml:space="preserve">Ilustración </w:t>
      </w:r>
      <w:ins w:id="1276" w:author="Agustin Schlapp" w:date="2017-12-21T20:22:00Z">
        <w:r w:rsidR="00495B48">
          <w:rPr>
            <w:noProof/>
          </w:rPr>
          <w:t>24</w:t>
        </w:r>
      </w:ins>
      <w:r w:rsidR="00495B48">
        <w:t xml:space="preserve"> - Pidrive</w:t>
      </w:r>
      <w:r w:rsidR="00495B48">
        <w:rPr>
          <w:rFonts w:ascii="Arial" w:eastAsia="Times New Roman" w:hAnsi="Arial" w:cs="Arial"/>
          <w:color w:val="222222"/>
          <w:sz w:val="24"/>
          <w:szCs w:val="24"/>
        </w:rPr>
        <w:fldChar w:fldCharType="end"/>
      </w:r>
      <w:r w:rsidR="00495B48">
        <w:rPr>
          <w:rFonts w:ascii="Arial" w:eastAsia="Times New Roman" w:hAnsi="Arial" w:cs="Arial"/>
          <w:color w:val="222222"/>
          <w:sz w:val="24"/>
          <w:szCs w:val="24"/>
        </w:rPr>
        <w:t>)</w:t>
      </w:r>
      <w:r w:rsidR="00646568" w:rsidRPr="00761CD9">
        <w:rPr>
          <w:rFonts w:ascii="Arial" w:eastAsia="Times New Roman" w:hAnsi="Arial" w:cs="Arial"/>
          <w:color w:val="222222"/>
          <w:sz w:val="24"/>
          <w:szCs w:val="24"/>
        </w:rPr>
        <w:t xml:space="preserve"> exclusivo para esta plataforma, de una capacidad de 314 GB, creado por la marca homónima. Cuenta con una interfaz de conexión USB para comunicarse con la Raspberry Pi.</w:t>
      </w:r>
    </w:p>
    <w:p w14:paraId="4D932736" w14:textId="77777777" w:rsidR="00646568" w:rsidRPr="00651D66" w:rsidRDefault="009870EE" w:rsidP="00646568">
      <w:pPr>
        <w:shd w:val="clear" w:color="auto" w:fill="FFFFFF"/>
        <w:spacing w:before="120" w:after="120"/>
        <w:rPr>
          <w:rFonts w:ascii="Arial" w:eastAsia="Times New Roman" w:hAnsi="Arial" w:cs="Arial"/>
          <w:i/>
          <w:color w:val="222222"/>
          <w:sz w:val="24"/>
          <w:szCs w:val="24"/>
          <w:u w:val="single"/>
        </w:rPr>
      </w:pPr>
      <w:r>
        <w:rPr>
          <w:noProof/>
          <w:lang w:val="en-US" w:eastAsia="en-US"/>
        </w:rPr>
        <mc:AlternateContent>
          <mc:Choice Requires="wps">
            <w:drawing>
              <wp:anchor distT="0" distB="0" distL="114300" distR="114300" simplePos="0" relativeHeight="251558400" behindDoc="0" locked="0" layoutInCell="1" allowOverlap="1" wp14:anchorId="08F97CE4" wp14:editId="5FBF5A62">
                <wp:simplePos x="0" y="0"/>
                <wp:positionH relativeFrom="column">
                  <wp:posOffset>4088765</wp:posOffset>
                </wp:positionH>
                <wp:positionV relativeFrom="paragraph">
                  <wp:posOffset>9876</wp:posOffset>
                </wp:positionV>
                <wp:extent cx="1309370" cy="266700"/>
                <wp:effectExtent l="0" t="0" r="0" b="0"/>
                <wp:wrapSquare wrapText="bothSides"/>
                <wp:docPr id="62" name="Cuadro de texto 62"/>
                <wp:cNvGraphicFramePr/>
                <a:graphic xmlns:a="http://schemas.openxmlformats.org/drawingml/2006/main">
                  <a:graphicData uri="http://schemas.microsoft.com/office/word/2010/wordprocessingShape">
                    <wps:wsp>
                      <wps:cNvSpPr txBox="1"/>
                      <wps:spPr>
                        <a:xfrm>
                          <a:off x="0" y="0"/>
                          <a:ext cx="1309370" cy="266700"/>
                        </a:xfrm>
                        <a:prstGeom prst="rect">
                          <a:avLst/>
                        </a:prstGeom>
                        <a:solidFill>
                          <a:prstClr val="white"/>
                        </a:solidFill>
                        <a:ln>
                          <a:noFill/>
                        </a:ln>
                      </wps:spPr>
                      <wps:txbx>
                        <w:txbxContent>
                          <w:p w14:paraId="6F90C6B0" w14:textId="79EF5459" w:rsidR="006D6624" w:rsidRPr="000E068D" w:rsidRDefault="006D6624" w:rsidP="009870EE">
                            <w:pPr>
                              <w:pStyle w:val="Descripcin"/>
                              <w:rPr>
                                <w:noProof/>
                              </w:rPr>
                            </w:pPr>
                            <w:bookmarkStart w:id="1277" w:name="_Ref501828737"/>
                            <w:bookmarkStart w:id="1278" w:name="_Toc502152494"/>
                            <w:r>
                              <w:t xml:space="preserve">Ilustración </w:t>
                            </w:r>
                            <w:fldSimple w:instr=" SEQ Ilustración \* ARABIC ">
                              <w:r>
                                <w:rPr>
                                  <w:noProof/>
                                </w:rPr>
                                <w:t>26</w:t>
                              </w:r>
                            </w:fldSimple>
                            <w:r>
                              <w:t xml:space="preserve"> - Pidrive</w:t>
                            </w:r>
                            <w:bookmarkEnd w:id="1277"/>
                            <w:bookmarkEnd w:id="1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97CE4" id="Cuadro de texto 62" o:spid="_x0000_s1039" type="#_x0000_t202" style="position:absolute;left:0;text-align:left;margin-left:321.95pt;margin-top:.8pt;width:103.1pt;height:21pt;z-index:25155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" stroked="f">
                <v:textbox style="mso-fit-shape-to-text:t" inset="0,0,0,0">
                  <w:txbxContent>
                    <w:p w14:paraId="6F90C6B0" w14:textId="79EF5459" w:rsidR="006D6624" w:rsidRPr="000E068D" w:rsidRDefault="006D6624" w:rsidP="009870EE">
                      <w:pPr>
                        <w:pStyle w:val="Descripcin"/>
                        <w:rPr>
                          <w:noProof/>
                        </w:rPr>
                      </w:pPr>
                      <w:bookmarkStart w:id="1279" w:name="_Ref501828737"/>
                      <w:bookmarkStart w:id="1280" w:name="_Toc502152494"/>
                      <w:r>
                        <w:t xml:space="preserve">Ilustración </w:t>
                      </w:r>
                      <w:fldSimple w:instr=" SEQ Ilustración \* ARABIC ">
                        <w:r>
                          <w:rPr>
                            <w:noProof/>
                          </w:rPr>
                          <w:t>26</w:t>
                        </w:r>
                      </w:fldSimple>
                      <w:r>
                        <w:t xml:space="preserve"> - Pidrive</w:t>
                      </w:r>
                      <w:bookmarkEnd w:id="1279"/>
                      <w:bookmarkEnd w:id="1280"/>
                    </w:p>
                  </w:txbxContent>
                </v:textbox>
                <w10:wrap type="square"/>
              </v:shape>
            </w:pict>
          </mc:Fallback>
        </mc:AlternateContent>
      </w:r>
    </w:p>
    <w:p w14:paraId="21543363" w14:textId="245AC05E" w:rsidR="00646568" w:rsidRPr="00387BC2" w:rsidRDefault="00834D14" w:rsidP="00646568">
      <w:pPr>
        <w:pStyle w:val="Prrafodelista"/>
        <w:numPr>
          <w:ilvl w:val="0"/>
          <w:numId w:val="14"/>
        </w:numPr>
        <w:shd w:val="clear" w:color="auto" w:fill="FFFFFF"/>
        <w:spacing w:before="120" w:after="120" w:line="240" w:lineRule="auto"/>
        <w:jc w:val="both"/>
        <w:rPr>
          <w:rFonts w:ascii="Arial" w:eastAsia="Times New Roman" w:hAnsi="Arial" w:cs="Arial"/>
          <w:i/>
          <w:color w:val="222222"/>
          <w:sz w:val="24"/>
          <w:szCs w:val="24"/>
          <w:u w:val="single"/>
          <w:lang w:eastAsia="es-AR"/>
        </w:rPr>
      </w:pPr>
      <w:r>
        <w:rPr>
          <w:noProof/>
          <w:lang w:val="en-US"/>
        </w:rPr>
        <w:drawing>
          <wp:anchor distT="0" distB="0" distL="114300" distR="114300" simplePos="0" relativeHeight="251417088" behindDoc="0" locked="0" layoutInCell="1" allowOverlap="1" wp14:anchorId="1A04D01A" wp14:editId="4AFB410F">
            <wp:simplePos x="0" y="0"/>
            <wp:positionH relativeFrom="column">
              <wp:posOffset>3769995</wp:posOffset>
            </wp:positionH>
            <wp:positionV relativeFrom="paragraph">
              <wp:posOffset>6985</wp:posOffset>
            </wp:positionV>
            <wp:extent cx="1624330" cy="1503680"/>
            <wp:effectExtent l="0" t="0" r="0" b="1270"/>
            <wp:wrapSquare wrapText="bothSides"/>
            <wp:docPr id="30" name="Imagen 30" descr="Pi TFT para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 TFT para Raspberry Pi"/>
                    <pic:cNvPicPr>
                      <a:picLocks noChangeAspect="1" noChangeArrowheads="1"/>
                    </pic:cNvPicPr>
                  </pic:nvPicPr>
                  <pic:blipFill rotWithShape="1">
                    <a:blip r:embed="rId90">
                      <a:extLst>
                        <a:ext uri="{28A0092B-C50C-407E-A947-70E740481C1C}">
                          <a14:useLocalDpi xmlns:a14="http://schemas.microsoft.com/office/drawing/2010/main" val="0"/>
                        </a:ext>
                      </a:extLst>
                    </a:blip>
                    <a:srcRect l="7477" t="7062" r="5468" b="4099"/>
                    <a:stretch/>
                  </pic:blipFill>
                  <pic:spPr bwMode="auto">
                    <a:xfrm>
                      <a:off x="0" y="0"/>
                      <a:ext cx="1624330" cy="1503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6568">
        <w:rPr>
          <w:rFonts w:ascii="Arial" w:eastAsia="Times New Roman" w:hAnsi="Arial" w:cs="Arial"/>
          <w:i/>
          <w:color w:val="222222"/>
          <w:sz w:val="24"/>
          <w:szCs w:val="24"/>
          <w:u w:val="single"/>
          <w:lang w:eastAsia="es-AR"/>
        </w:rPr>
        <w:t>Pi TFT:</w:t>
      </w:r>
      <w:r w:rsidR="00646568">
        <w:rPr>
          <w:rFonts w:ascii="Arial" w:eastAsia="Times New Roman" w:hAnsi="Arial" w:cs="Arial"/>
          <w:color w:val="222222"/>
          <w:sz w:val="24"/>
          <w:szCs w:val="24"/>
          <w:lang w:eastAsia="es-AR"/>
        </w:rPr>
        <w:t xml:space="preserve"> Es una pequeña pantalla táctil de 2.8 pulgadas del tipo resistiva</w:t>
      </w:r>
      <w:r w:rsidR="00495B48">
        <w:rPr>
          <w:rFonts w:ascii="Arial" w:eastAsia="Times New Roman" w:hAnsi="Arial" w:cs="Arial"/>
          <w:color w:val="222222"/>
          <w:sz w:val="24"/>
          <w:szCs w:val="24"/>
          <w:lang w:eastAsia="es-AR"/>
        </w:rPr>
        <w:t xml:space="preserve"> (</w:t>
      </w:r>
      <w:r w:rsidR="00495B48">
        <w:rPr>
          <w:rFonts w:ascii="Arial" w:eastAsia="Times New Roman" w:hAnsi="Arial" w:cs="Arial"/>
          <w:color w:val="222222"/>
          <w:sz w:val="24"/>
          <w:szCs w:val="24"/>
          <w:lang w:eastAsia="es-AR"/>
        </w:rPr>
        <w:fldChar w:fldCharType="begin"/>
      </w:r>
      <w:r w:rsidR="00495B48">
        <w:rPr>
          <w:rFonts w:ascii="Arial" w:eastAsia="Times New Roman" w:hAnsi="Arial" w:cs="Arial"/>
          <w:color w:val="222222"/>
          <w:sz w:val="24"/>
          <w:szCs w:val="24"/>
          <w:lang w:eastAsia="es-AR"/>
        </w:rPr>
        <w:instrText xml:space="preserve"> REF _Ref501828785 \h </w:instrText>
      </w:r>
      <w:r w:rsidR="00495B48">
        <w:rPr>
          <w:rFonts w:ascii="Arial" w:eastAsia="Times New Roman" w:hAnsi="Arial" w:cs="Arial"/>
          <w:color w:val="222222"/>
          <w:sz w:val="24"/>
          <w:szCs w:val="24"/>
          <w:lang w:eastAsia="es-AR"/>
        </w:rPr>
      </w:r>
      <w:r w:rsidR="00495B48">
        <w:rPr>
          <w:rFonts w:ascii="Arial" w:eastAsia="Times New Roman" w:hAnsi="Arial" w:cs="Arial"/>
          <w:color w:val="222222"/>
          <w:sz w:val="24"/>
          <w:szCs w:val="24"/>
          <w:lang w:eastAsia="es-AR"/>
        </w:rPr>
        <w:fldChar w:fldCharType="separate"/>
      </w:r>
      <w:r w:rsidR="00495B48">
        <w:t xml:space="preserve">Ilustración </w:t>
      </w:r>
      <w:ins w:id="1281" w:author="Agustin Schlapp" w:date="2017-12-21T20:22:00Z">
        <w:r w:rsidR="00495B48">
          <w:rPr>
            <w:noProof/>
          </w:rPr>
          <w:t>25</w:t>
        </w:r>
      </w:ins>
      <w:r w:rsidR="00495B48">
        <w:t xml:space="preserve"> - Pi TFT</w:t>
      </w:r>
      <w:r w:rsidR="00495B48">
        <w:rPr>
          <w:rFonts w:ascii="Arial" w:eastAsia="Times New Roman" w:hAnsi="Arial" w:cs="Arial"/>
          <w:color w:val="222222"/>
          <w:sz w:val="24"/>
          <w:szCs w:val="24"/>
          <w:lang w:eastAsia="es-AR"/>
        </w:rPr>
        <w:fldChar w:fldCharType="end"/>
      </w:r>
      <w:r w:rsidR="00495B48">
        <w:rPr>
          <w:rFonts w:ascii="Arial" w:eastAsia="Times New Roman" w:hAnsi="Arial" w:cs="Arial"/>
          <w:color w:val="222222"/>
          <w:sz w:val="24"/>
          <w:szCs w:val="24"/>
          <w:lang w:eastAsia="es-AR"/>
        </w:rPr>
        <w:t>)</w:t>
      </w:r>
      <w:r w:rsidR="00646568">
        <w:rPr>
          <w:rFonts w:ascii="Arial" w:eastAsia="Times New Roman" w:hAnsi="Arial" w:cs="Arial"/>
          <w:color w:val="222222"/>
          <w:sz w:val="24"/>
          <w:szCs w:val="24"/>
          <w:lang w:eastAsia="es-AR"/>
        </w:rPr>
        <w:t xml:space="preserve">, que se </w:t>
      </w:r>
      <w:del w:id="1282" w:author="Nahuel Defossé" w:date="2017-12-10T21:36:00Z">
        <w:r w:rsidR="00646568" w:rsidDel="00EB19E6">
          <w:rPr>
            <w:rFonts w:ascii="Arial" w:eastAsia="Times New Roman" w:hAnsi="Arial" w:cs="Arial"/>
            <w:color w:val="222222"/>
            <w:sz w:val="24"/>
            <w:szCs w:val="24"/>
            <w:lang w:eastAsia="es-AR"/>
          </w:rPr>
          <w:delText xml:space="preserve">empalma </w:delText>
        </w:r>
      </w:del>
      <w:ins w:id="1283" w:author="Nahuel Defossé" w:date="2017-12-10T21:36:00Z">
        <w:r w:rsidR="00EB19E6">
          <w:rPr>
            <w:rFonts w:ascii="Arial" w:eastAsia="Times New Roman" w:hAnsi="Arial" w:cs="Arial"/>
            <w:color w:val="222222"/>
            <w:sz w:val="24"/>
            <w:szCs w:val="24"/>
            <w:lang w:eastAsia="es-AR"/>
          </w:rPr>
          <w:t xml:space="preserve">encastra </w:t>
        </w:r>
      </w:ins>
      <w:r w:rsidR="00646568">
        <w:rPr>
          <w:rFonts w:ascii="Arial" w:eastAsia="Times New Roman" w:hAnsi="Arial" w:cs="Arial"/>
          <w:color w:val="222222"/>
          <w:sz w:val="24"/>
          <w:szCs w:val="24"/>
          <w:lang w:eastAsia="es-AR"/>
        </w:rPr>
        <w:t>en la parte superior del Raspberry. Su resolución es de 320x240 y color de 16 bits. Se le pueden soldar 4 botones de forma opcional para su manipulación.</w:t>
      </w:r>
      <w:r w:rsidR="00646568" w:rsidRPr="003D5D3C">
        <w:t xml:space="preserve"> </w:t>
      </w:r>
    </w:p>
    <w:p w14:paraId="36441E9A" w14:textId="0AD2CC08" w:rsidR="00646568" w:rsidRDefault="00646568" w:rsidP="00646568">
      <w:pPr>
        <w:rPr>
          <w:rFonts w:ascii="Arial" w:hAnsi="Arial" w:cs="Arial"/>
          <w:b/>
          <w:bCs/>
          <w:color w:val="222222"/>
          <w:sz w:val="28"/>
          <w:szCs w:val="28"/>
          <w:shd w:val="clear" w:color="auto" w:fill="FFFFFF"/>
        </w:rPr>
      </w:pPr>
    </w:p>
    <w:p w14:paraId="6E56D847" w14:textId="09144DEF" w:rsidR="00646568" w:rsidRDefault="00646568" w:rsidP="00646568">
      <w:pPr>
        <w:rPr>
          <w:rFonts w:ascii="Arial" w:hAnsi="Arial" w:cs="Arial"/>
          <w:b/>
          <w:bCs/>
          <w:color w:val="222222"/>
          <w:sz w:val="28"/>
          <w:szCs w:val="28"/>
          <w:shd w:val="clear" w:color="auto" w:fill="FFFFFF"/>
        </w:rPr>
      </w:pPr>
    </w:p>
    <w:p w14:paraId="772E454C" w14:textId="48929F47" w:rsidR="00834D14" w:rsidRDefault="00834D14">
      <w:pPr>
        <w:rPr>
          <w:b/>
          <w:color w:val="666666"/>
          <w:sz w:val="32"/>
          <w:szCs w:val="32"/>
        </w:rPr>
      </w:pPr>
      <w:r>
        <w:rPr>
          <w:noProof/>
          <w:lang w:val="en-US" w:eastAsia="en-US"/>
        </w:rPr>
        <mc:AlternateContent>
          <mc:Choice Requires="wps">
            <w:drawing>
              <wp:anchor distT="0" distB="0" distL="114300" distR="114300" simplePos="0" relativeHeight="251708928" behindDoc="0" locked="0" layoutInCell="1" allowOverlap="1" wp14:anchorId="2EC9B7CC" wp14:editId="23FBC606">
                <wp:simplePos x="0" y="0"/>
                <wp:positionH relativeFrom="column">
                  <wp:posOffset>3943571</wp:posOffset>
                </wp:positionH>
                <wp:positionV relativeFrom="paragraph">
                  <wp:posOffset>4141</wp:posOffset>
                </wp:positionV>
                <wp:extent cx="1210945" cy="266700"/>
                <wp:effectExtent l="0" t="0" r="0" b="0"/>
                <wp:wrapSquare wrapText="bothSides"/>
                <wp:docPr id="63" name="Cuadro de texto 63"/>
                <wp:cNvGraphicFramePr/>
                <a:graphic xmlns:a="http://schemas.openxmlformats.org/drawingml/2006/main">
                  <a:graphicData uri="http://schemas.microsoft.com/office/word/2010/wordprocessingShape">
                    <wps:wsp>
                      <wps:cNvSpPr txBox="1"/>
                      <wps:spPr>
                        <a:xfrm>
                          <a:off x="0" y="0"/>
                          <a:ext cx="1210945" cy="266700"/>
                        </a:xfrm>
                        <a:prstGeom prst="rect">
                          <a:avLst/>
                        </a:prstGeom>
                        <a:solidFill>
                          <a:prstClr val="white"/>
                        </a:solidFill>
                        <a:ln>
                          <a:noFill/>
                        </a:ln>
                      </wps:spPr>
                      <wps:txbx>
                        <w:txbxContent>
                          <w:p w14:paraId="05F53594" w14:textId="005BC893" w:rsidR="006D6624" w:rsidRPr="00D82251" w:rsidRDefault="006D6624" w:rsidP="009870EE">
                            <w:pPr>
                              <w:pStyle w:val="Descripcin"/>
                              <w:rPr>
                                <w:noProof/>
                              </w:rPr>
                            </w:pPr>
                            <w:bookmarkStart w:id="1284" w:name="_Ref501828785"/>
                            <w:bookmarkStart w:id="1285" w:name="_Toc502152495"/>
                            <w:r>
                              <w:t xml:space="preserve">Ilustración </w:t>
                            </w:r>
                            <w:fldSimple w:instr=" SEQ Ilustración \* ARABIC ">
                              <w:r>
                                <w:rPr>
                                  <w:noProof/>
                                </w:rPr>
                                <w:t>27</w:t>
                              </w:r>
                            </w:fldSimple>
                            <w:r>
                              <w:t xml:space="preserve"> - Pi TFT</w:t>
                            </w:r>
                            <w:bookmarkEnd w:id="1284"/>
                            <w:bookmarkEnd w:id="1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9B7CC" id="Cuadro de texto 63" o:spid="_x0000_s1040" type="#_x0000_t202" style="position:absolute;left:0;text-align:left;margin-left:310.5pt;margin-top:.35pt;width:95.35pt;height:21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" stroked="f">
                <v:textbox style="mso-fit-shape-to-text:t" inset="0,0,0,0">
                  <w:txbxContent>
                    <w:p w14:paraId="05F53594" w14:textId="005BC893" w:rsidR="006D6624" w:rsidRPr="00D82251" w:rsidRDefault="006D6624" w:rsidP="009870EE">
                      <w:pPr>
                        <w:pStyle w:val="Descripcin"/>
                        <w:rPr>
                          <w:noProof/>
                        </w:rPr>
                      </w:pPr>
                      <w:bookmarkStart w:id="1286" w:name="_Ref501828785"/>
                      <w:bookmarkStart w:id="1287" w:name="_Toc502152495"/>
                      <w:r>
                        <w:t xml:space="preserve">Ilustración </w:t>
                      </w:r>
                      <w:fldSimple w:instr=" SEQ Ilustración \* ARABIC ">
                        <w:r>
                          <w:rPr>
                            <w:noProof/>
                          </w:rPr>
                          <w:t>27</w:t>
                        </w:r>
                      </w:fldSimple>
                      <w:r>
                        <w:t xml:space="preserve"> - Pi TFT</w:t>
                      </w:r>
                      <w:bookmarkEnd w:id="1286"/>
                      <w:bookmarkEnd w:id="1287"/>
                    </w:p>
                  </w:txbxContent>
                </v:textbox>
                <w10:wrap type="square"/>
              </v:shape>
            </w:pict>
          </mc:Fallback>
        </mc:AlternateContent>
      </w:r>
      <w:r>
        <w:rPr>
          <w:b/>
          <w:sz w:val="32"/>
          <w:szCs w:val="32"/>
        </w:rPr>
        <w:br w:type="page"/>
      </w:r>
    </w:p>
    <w:p w14:paraId="14B40FEF" w14:textId="72DF2F80" w:rsidR="00646568" w:rsidRPr="00646568" w:rsidRDefault="00FC6F5E" w:rsidP="00646568">
      <w:pPr>
        <w:pStyle w:val="Ttulo2"/>
        <w:rPr>
          <w:b/>
          <w:sz w:val="32"/>
          <w:szCs w:val="32"/>
        </w:rPr>
      </w:pPr>
      <w:bookmarkStart w:id="1288" w:name="_Toc502153591"/>
      <w:r>
        <w:rPr>
          <w:b/>
          <w:sz w:val="32"/>
          <w:szCs w:val="32"/>
        </w:rPr>
        <w:lastRenderedPageBreak/>
        <w:t xml:space="preserve">4.5 </w:t>
      </w:r>
      <w:r w:rsidR="00646568" w:rsidRPr="00646568">
        <w:rPr>
          <w:b/>
          <w:sz w:val="32"/>
          <w:szCs w:val="32"/>
        </w:rPr>
        <w:t>¿Por qué elegir Raspberry Pi?</w:t>
      </w:r>
      <w:bookmarkEnd w:id="1288"/>
    </w:p>
    <w:p w14:paraId="5AD40C47" w14:textId="24739B51" w:rsidR="00646568" w:rsidRPr="00286527" w:rsidRDefault="00646568" w:rsidP="00646568">
      <w:pPr>
        <w:shd w:val="clear" w:color="auto" w:fill="FFFFFF"/>
        <w:spacing w:before="120" w:after="120"/>
        <w:rPr>
          <w:rFonts w:ascii="Arial" w:eastAsia="Times New Roman" w:hAnsi="Arial" w:cs="Arial"/>
          <w:color w:val="222222"/>
          <w:sz w:val="24"/>
          <w:szCs w:val="24"/>
        </w:rPr>
      </w:pPr>
      <w:r w:rsidRPr="00286527">
        <w:rPr>
          <w:rFonts w:ascii="Arial" w:eastAsia="Times New Roman" w:hAnsi="Arial" w:cs="Arial"/>
          <w:color w:val="222222"/>
          <w:sz w:val="24"/>
          <w:szCs w:val="24"/>
        </w:rPr>
        <w:t>Al igual que lo que se mencionó en el capítulo 3 con respecto a Arduino, la plataforma Raspberry Pi presenta una serie de ventajas, con respecto a otras arquitecturas similares, que se describen a continuación:</w:t>
      </w:r>
    </w:p>
    <w:p w14:paraId="13E7F270" w14:textId="2D77949F" w:rsidR="00646568" w:rsidRPr="00286527" w:rsidRDefault="00646568" w:rsidP="00646568">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Comunidad</w:t>
      </w:r>
      <w:r w:rsidRPr="00286527">
        <w:rPr>
          <w:rFonts w:ascii="Arial" w:eastAsia="Times New Roman" w:hAnsi="Arial" w:cs="Arial"/>
          <w:color w:val="222222"/>
          <w:sz w:val="24"/>
          <w:szCs w:val="24"/>
          <w:lang w:eastAsia="es-AR"/>
        </w:rPr>
        <w:t xml:space="preserve">: Existe una vasta comunidad en variadas partes del mundo que trabaja, da soporte y utiliza esta plataforma </w:t>
      </w:r>
      <w:commentRangeStart w:id="1289"/>
      <w:r w:rsidRPr="00286527">
        <w:rPr>
          <w:rFonts w:ascii="Arial" w:eastAsia="Times New Roman" w:hAnsi="Arial" w:cs="Arial"/>
          <w:color w:val="222222"/>
          <w:sz w:val="24"/>
          <w:szCs w:val="24"/>
          <w:lang w:eastAsia="es-AR"/>
        </w:rPr>
        <w:t>para diversos proyectos</w:t>
      </w:r>
      <w:r w:rsidR="00F93686">
        <w:rPr>
          <w:rStyle w:val="Refdenotaalpie"/>
          <w:rFonts w:ascii="Arial" w:eastAsia="Times New Roman" w:hAnsi="Arial" w:cs="Arial"/>
          <w:color w:val="222222"/>
          <w:sz w:val="24"/>
          <w:szCs w:val="24"/>
          <w:lang w:eastAsia="es-AR"/>
        </w:rPr>
        <w:footnoteReference w:id="11"/>
      </w:r>
      <w:r w:rsidRPr="00286527">
        <w:rPr>
          <w:rFonts w:ascii="Arial" w:eastAsia="Times New Roman" w:hAnsi="Arial" w:cs="Arial"/>
          <w:color w:val="222222"/>
          <w:sz w:val="24"/>
          <w:szCs w:val="24"/>
          <w:lang w:eastAsia="es-AR"/>
        </w:rPr>
        <w:t>, que dado esto</w:t>
      </w:r>
      <w:commentRangeEnd w:id="1289"/>
      <w:r w:rsidR="00EB19E6">
        <w:rPr>
          <w:rStyle w:val="Refdecomentario"/>
          <w:rFonts w:ascii="Calibri" w:eastAsia="Calibri" w:hAnsi="Calibri" w:cs="Calibri"/>
          <w:color w:val="000000"/>
          <w:lang w:eastAsia="es-AR"/>
        </w:rPr>
        <w:commentReference w:id="1289"/>
      </w:r>
      <w:r w:rsidRPr="00286527">
        <w:rPr>
          <w:rFonts w:ascii="Arial" w:eastAsia="Times New Roman" w:hAnsi="Arial" w:cs="Arial"/>
          <w:color w:val="222222"/>
          <w:sz w:val="24"/>
          <w:szCs w:val="24"/>
          <w:lang w:eastAsia="es-AR"/>
        </w:rPr>
        <w:t>, se expande</w:t>
      </w:r>
      <w:r w:rsidR="001E43E1">
        <w:rPr>
          <w:rFonts w:ascii="Arial" w:eastAsia="Times New Roman" w:hAnsi="Arial" w:cs="Arial"/>
          <w:color w:val="222222"/>
          <w:sz w:val="24"/>
          <w:szCs w:val="24"/>
          <w:lang w:eastAsia="es-AR"/>
        </w:rPr>
        <w:t>n</w:t>
      </w:r>
      <w:r w:rsidRPr="00286527">
        <w:rPr>
          <w:rFonts w:ascii="Arial" w:eastAsia="Times New Roman" w:hAnsi="Arial" w:cs="Arial"/>
          <w:color w:val="222222"/>
          <w:sz w:val="24"/>
          <w:szCs w:val="24"/>
          <w:lang w:eastAsia="es-AR"/>
        </w:rPr>
        <w:t xml:space="preserve"> con él tiempo. A su vez, como se mostró en el apartado anterior, se cuenta con una serie de accesorios que facilitan su uso.</w:t>
      </w:r>
    </w:p>
    <w:p w14:paraId="64BF6DB3" w14:textId="763998B6" w:rsidR="00D35F33" w:rsidRDefault="00646568" w:rsidP="00646568">
      <w:pPr>
        <w:pStyle w:val="Prrafodelista"/>
        <w:numPr>
          <w:ilvl w:val="0"/>
          <w:numId w:val="15"/>
        </w:numPr>
        <w:shd w:val="clear" w:color="auto" w:fill="FFFFFF"/>
        <w:spacing w:before="120" w:after="120" w:line="240" w:lineRule="auto"/>
        <w:jc w:val="both"/>
        <w:rPr>
          <w:ins w:id="1290" w:author="Nahuel Defossé" w:date="2017-12-10T21:39:00Z"/>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Bajo costo</w:t>
      </w:r>
      <w:r w:rsidRPr="00286527">
        <w:rPr>
          <w:rFonts w:ascii="Arial" w:eastAsia="Times New Roman" w:hAnsi="Arial" w:cs="Arial"/>
          <w:color w:val="222222"/>
          <w:sz w:val="24"/>
          <w:szCs w:val="24"/>
          <w:lang w:eastAsia="es-AR"/>
        </w:rPr>
        <w:t>: Como se mencionó con anterioridad</w:t>
      </w:r>
      <w:r w:rsidR="002F6454">
        <w:rPr>
          <w:rFonts w:ascii="Arial" w:eastAsia="Times New Roman" w:hAnsi="Arial" w:cs="Arial"/>
          <w:color w:val="222222"/>
          <w:sz w:val="24"/>
          <w:szCs w:val="24"/>
          <w:lang w:eastAsia="es-AR"/>
        </w:rPr>
        <w:t>,</w:t>
      </w:r>
      <w:r w:rsidRPr="00286527">
        <w:rPr>
          <w:rFonts w:ascii="Arial" w:eastAsia="Times New Roman" w:hAnsi="Arial" w:cs="Arial"/>
          <w:color w:val="222222"/>
          <w:sz w:val="24"/>
          <w:szCs w:val="24"/>
          <w:lang w:eastAsia="es-AR"/>
        </w:rPr>
        <w:t xml:space="preserve"> esta SBC</w:t>
      </w:r>
      <w:r w:rsidR="002F6454">
        <w:rPr>
          <w:rFonts w:ascii="Arial" w:eastAsia="Times New Roman" w:hAnsi="Arial" w:cs="Arial"/>
          <w:color w:val="222222"/>
          <w:sz w:val="24"/>
          <w:szCs w:val="24"/>
          <w:lang w:eastAsia="es-AR"/>
        </w:rPr>
        <w:t xml:space="preserve"> </w:t>
      </w:r>
      <w:r w:rsidRPr="00286527">
        <w:rPr>
          <w:rFonts w:ascii="Arial" w:eastAsia="Times New Roman" w:hAnsi="Arial" w:cs="Arial"/>
          <w:color w:val="222222"/>
          <w:sz w:val="24"/>
          <w:szCs w:val="24"/>
          <w:lang w:eastAsia="es-AR"/>
        </w:rPr>
        <w:t xml:space="preserve">se puede conseguir a un bajo costo teniendo en cuenta las prestaciones que posee. </w:t>
      </w:r>
    </w:p>
    <w:p w14:paraId="444C62B7" w14:textId="038A27DC" w:rsidR="00646568" w:rsidRPr="00D35F33" w:rsidRDefault="00646568" w:rsidP="00D35F33">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Change w:id="1291" w:author="Nahuel Defossé" w:date="2017-12-10T21:40:00Z">
            <w:rPr>
              <w:lang w:eastAsia="es-AR"/>
            </w:rPr>
          </w:rPrChange>
        </w:rPr>
      </w:pPr>
      <w:commentRangeStart w:id="1292"/>
      <w:del w:id="1293" w:author="Nahuel Defossé" w:date="2017-12-10T21:40:00Z">
        <w:r w:rsidRPr="001E43E1" w:rsidDel="00D35F33">
          <w:rPr>
            <w:rFonts w:ascii="Arial" w:eastAsia="Times New Roman" w:hAnsi="Arial" w:cs="Arial"/>
            <w:b/>
            <w:color w:val="222222"/>
            <w:sz w:val="24"/>
            <w:szCs w:val="24"/>
            <w:lang w:eastAsia="es-AR"/>
          </w:rPr>
          <w:delText>Dado que su fin es más bien educativo</w:delText>
        </w:r>
      </w:del>
      <w:ins w:id="1294" w:author="Nahuel Defossé" w:date="2017-12-10T21:40:00Z">
        <w:r w:rsidR="00D35F33" w:rsidRPr="001E43E1">
          <w:rPr>
            <w:rFonts w:ascii="Arial" w:eastAsia="Times New Roman" w:hAnsi="Arial" w:cs="Arial"/>
            <w:b/>
            <w:color w:val="222222"/>
            <w:sz w:val="24"/>
            <w:szCs w:val="24"/>
            <w:lang w:eastAsia="es-AR"/>
          </w:rPr>
          <w:t>Desarrollada con finalidad educativa</w:t>
        </w:r>
        <w:r w:rsidR="00D35F33">
          <w:rPr>
            <w:rFonts w:ascii="Arial" w:eastAsia="Times New Roman" w:hAnsi="Arial" w:cs="Arial"/>
            <w:color w:val="222222"/>
            <w:sz w:val="24"/>
            <w:szCs w:val="24"/>
            <w:lang w:eastAsia="es-AR"/>
          </w:rPr>
          <w:t>:</w:t>
        </w:r>
      </w:ins>
      <w:r w:rsidR="001E43E1">
        <w:rPr>
          <w:rFonts w:ascii="Arial" w:eastAsia="Times New Roman" w:hAnsi="Arial" w:cs="Arial"/>
          <w:color w:val="222222"/>
          <w:sz w:val="24"/>
          <w:szCs w:val="24"/>
          <w:lang w:eastAsia="es-AR"/>
        </w:rPr>
        <w:t xml:space="preserve"> Como ya se comentó anteriormente, </w:t>
      </w:r>
      <w:r w:rsidR="00F94D0B">
        <w:rPr>
          <w:rFonts w:ascii="Arial" w:eastAsia="Times New Roman" w:hAnsi="Arial" w:cs="Arial"/>
          <w:color w:val="222222"/>
          <w:sz w:val="24"/>
          <w:szCs w:val="24"/>
          <w:lang w:eastAsia="es-AR"/>
        </w:rPr>
        <w:t>según sus creadores, esta plataforma fue desarrollada con fines educativos</w:t>
      </w:r>
      <w:r w:rsidR="00582294">
        <w:rPr>
          <w:rFonts w:ascii="Arial" w:eastAsia="Times New Roman" w:hAnsi="Arial" w:cs="Arial"/>
          <w:color w:val="222222"/>
          <w:sz w:val="24"/>
          <w:szCs w:val="24"/>
          <w:lang w:eastAsia="es-AR"/>
        </w:rPr>
        <w:t xml:space="preserve"> y existe una comunidad que constantemente aporta lo necesario para trabajar con ella en el aula.</w:t>
      </w:r>
      <w:del w:id="1295" w:author="Nahuel Defossé" w:date="2017-12-10T21:40:00Z">
        <w:r w:rsidRPr="00D35F33" w:rsidDel="00D35F33">
          <w:rPr>
            <w:rFonts w:ascii="Arial" w:eastAsia="Times New Roman" w:hAnsi="Arial" w:cs="Arial"/>
            <w:color w:val="222222"/>
            <w:sz w:val="24"/>
            <w:szCs w:val="24"/>
            <w:lang w:eastAsia="es-AR"/>
            <w:rPrChange w:id="1296" w:author="Nahuel Defossé" w:date="2017-12-10T21:40:00Z">
              <w:rPr>
                <w:lang w:eastAsia="es-AR"/>
              </w:rPr>
            </w:rPrChange>
          </w:rPr>
          <w:delText>.</w:delText>
        </w:r>
      </w:del>
      <w:commentRangeEnd w:id="1292"/>
      <w:r w:rsidR="00D35F33">
        <w:rPr>
          <w:rStyle w:val="Refdecomentario"/>
          <w:rFonts w:ascii="Calibri" w:eastAsia="Calibri" w:hAnsi="Calibri" w:cs="Calibri"/>
          <w:color w:val="000000"/>
          <w:lang w:eastAsia="es-AR"/>
        </w:rPr>
        <w:commentReference w:id="1292"/>
      </w:r>
    </w:p>
    <w:p w14:paraId="60F2B4A9" w14:textId="54C6FCC9" w:rsidR="00582294" w:rsidRPr="00582294" w:rsidRDefault="00C1105C" w:rsidP="00582294">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
      </w:pPr>
      <w:r>
        <w:rPr>
          <w:rStyle w:val="Refdecomentario"/>
          <w:rFonts w:ascii="Calibri" w:eastAsia="Calibri" w:hAnsi="Calibri" w:cs="Calibri"/>
          <w:color w:val="000000"/>
          <w:lang w:eastAsia="es-AR"/>
        </w:rPr>
        <w:commentReference w:id="1199"/>
      </w:r>
      <w:r>
        <w:rPr>
          <w:rStyle w:val="Refdecomentario"/>
          <w:rFonts w:ascii="Calibri" w:eastAsia="Calibri" w:hAnsi="Calibri" w:cs="Calibri"/>
          <w:color w:val="000000"/>
          <w:lang w:eastAsia="es-AR"/>
        </w:rPr>
        <w:commentReference w:id="1200"/>
      </w:r>
      <w:r w:rsidR="00646568" w:rsidRPr="00286527">
        <w:rPr>
          <w:rFonts w:ascii="Arial" w:eastAsia="Times New Roman" w:hAnsi="Arial" w:cs="Arial"/>
          <w:b/>
          <w:color w:val="222222"/>
          <w:sz w:val="24"/>
          <w:szCs w:val="24"/>
          <w:lang w:eastAsia="es-AR"/>
        </w:rPr>
        <w:t xml:space="preserve">Interfaces y </w:t>
      </w:r>
      <w:commentRangeStart w:id="1297"/>
      <w:r w:rsidR="00646568" w:rsidRPr="00286527">
        <w:rPr>
          <w:rFonts w:ascii="Arial" w:eastAsia="Times New Roman" w:hAnsi="Arial" w:cs="Arial"/>
          <w:b/>
          <w:color w:val="222222"/>
          <w:sz w:val="24"/>
          <w:szCs w:val="24"/>
          <w:lang w:eastAsia="es-AR"/>
        </w:rPr>
        <w:t>GPIO</w:t>
      </w:r>
      <w:commentRangeEnd w:id="1297"/>
      <w:r w:rsidR="00D35F33">
        <w:rPr>
          <w:rStyle w:val="Refdecomentario"/>
          <w:rFonts w:ascii="Calibri" w:eastAsia="Calibri" w:hAnsi="Calibri" w:cs="Calibri"/>
          <w:color w:val="000000"/>
          <w:lang w:eastAsia="es-AR"/>
        </w:rPr>
        <w:commentReference w:id="1297"/>
      </w:r>
      <w:r w:rsidR="00646568" w:rsidRPr="00286527">
        <w:rPr>
          <w:rFonts w:ascii="Arial" w:eastAsia="Times New Roman" w:hAnsi="Arial" w:cs="Arial"/>
          <w:b/>
          <w:color w:val="222222"/>
          <w:sz w:val="24"/>
          <w:szCs w:val="24"/>
          <w:lang w:eastAsia="es-AR"/>
        </w:rPr>
        <w:t xml:space="preserve">: </w:t>
      </w:r>
      <w:r w:rsidR="00646568" w:rsidRPr="00286527">
        <w:rPr>
          <w:rFonts w:ascii="Arial" w:eastAsia="Times New Roman" w:hAnsi="Arial" w:cs="Arial"/>
          <w:color w:val="222222"/>
          <w:sz w:val="24"/>
          <w:szCs w:val="24"/>
          <w:lang w:eastAsia="es-AR"/>
        </w:rPr>
        <w:t xml:space="preserve">Cuenta con una variedad de interfaces para la conexión de distintos periféricos (HDMI, USB, Ethernet, Wifi, </w:t>
      </w:r>
      <w:ins w:id="1298" w:author="Nahuel Defossé" w:date="2017-12-10T21:41:00Z">
        <w:r>
          <w:rPr>
            <w:rFonts w:ascii="Arial" w:eastAsia="Times New Roman" w:hAnsi="Arial" w:cs="Arial"/>
            <w:color w:val="222222"/>
            <w:sz w:val="24"/>
            <w:szCs w:val="24"/>
            <w:lang w:eastAsia="es-AR"/>
          </w:rPr>
          <w:t>B</w:t>
        </w:r>
      </w:ins>
      <w:del w:id="1299" w:author="Nahuel Defossé" w:date="2017-12-10T21:41:00Z">
        <w:r w:rsidR="00646568" w:rsidRPr="00286527" w:rsidDel="00C1105C">
          <w:rPr>
            <w:rFonts w:ascii="Arial" w:eastAsia="Times New Roman" w:hAnsi="Arial" w:cs="Arial"/>
            <w:color w:val="222222"/>
            <w:sz w:val="24"/>
            <w:szCs w:val="24"/>
            <w:lang w:eastAsia="es-AR"/>
          </w:rPr>
          <w:delText>b</w:delText>
        </w:r>
      </w:del>
      <w:r w:rsidR="00646568" w:rsidRPr="00286527">
        <w:rPr>
          <w:rFonts w:ascii="Arial" w:eastAsia="Times New Roman" w:hAnsi="Arial" w:cs="Arial"/>
          <w:color w:val="222222"/>
          <w:sz w:val="24"/>
          <w:szCs w:val="24"/>
          <w:lang w:eastAsia="es-AR"/>
        </w:rPr>
        <w:t xml:space="preserve">luetooth) y a su vez, los modelos más actuales (la versión 3), vienen </w:t>
      </w:r>
      <w:commentRangeStart w:id="1300"/>
      <w:r w:rsidR="00646568" w:rsidRPr="00286527">
        <w:rPr>
          <w:rFonts w:ascii="Arial" w:eastAsia="Times New Roman" w:hAnsi="Arial" w:cs="Arial"/>
          <w:color w:val="222222"/>
          <w:sz w:val="24"/>
          <w:szCs w:val="24"/>
          <w:lang w:eastAsia="es-AR"/>
        </w:rPr>
        <w:t xml:space="preserve">con 40 pines </w:t>
      </w:r>
      <w:commentRangeEnd w:id="1300"/>
      <w:r>
        <w:rPr>
          <w:rStyle w:val="Refdecomentario"/>
          <w:rFonts w:ascii="Calibri" w:eastAsia="Calibri" w:hAnsi="Calibri" w:cs="Calibri"/>
          <w:color w:val="000000"/>
          <w:lang w:eastAsia="es-AR"/>
        </w:rPr>
        <w:commentReference w:id="1300"/>
      </w:r>
      <w:r w:rsidR="00646568" w:rsidRPr="00286527">
        <w:rPr>
          <w:rFonts w:ascii="Arial" w:eastAsia="Times New Roman" w:hAnsi="Arial" w:cs="Arial"/>
          <w:color w:val="222222"/>
          <w:sz w:val="24"/>
          <w:szCs w:val="24"/>
          <w:lang w:eastAsia="es-AR"/>
        </w:rPr>
        <w:t>del tipo GPIO</w:t>
      </w:r>
      <w:r w:rsidR="00286527">
        <w:rPr>
          <w:rFonts w:ascii="Arial" w:eastAsia="Times New Roman" w:hAnsi="Arial" w:cs="Arial"/>
          <w:color w:val="222222"/>
          <w:sz w:val="24"/>
          <w:szCs w:val="24"/>
          <w:lang w:eastAsia="es-AR"/>
        </w:rPr>
        <w:t>,</w:t>
      </w:r>
      <w:r w:rsidR="00646568" w:rsidRPr="00286527">
        <w:rPr>
          <w:rFonts w:ascii="Arial" w:eastAsia="Times New Roman" w:hAnsi="Arial" w:cs="Arial"/>
          <w:color w:val="222222"/>
          <w:sz w:val="24"/>
          <w:szCs w:val="24"/>
          <w:lang w:eastAsia="es-AR"/>
        </w:rPr>
        <w:t xml:space="preserve"> lo que lo convierte en un SBC muy versátil en cuanto a su utilidad.</w:t>
      </w:r>
    </w:p>
    <w:p w14:paraId="17ECBEE2" w14:textId="72F2EA33" w:rsidR="00646568" w:rsidRPr="00582294" w:rsidRDefault="00582294" w:rsidP="00582294">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Prestaciones</w:t>
      </w:r>
      <w:r w:rsidRPr="00286527">
        <w:rPr>
          <w:rFonts w:ascii="Arial" w:eastAsia="Times New Roman" w:hAnsi="Arial" w:cs="Arial"/>
          <w:color w:val="222222"/>
          <w:sz w:val="24"/>
          <w:szCs w:val="24"/>
          <w:lang w:eastAsia="es-AR"/>
        </w:rPr>
        <w:t>:</w:t>
      </w:r>
      <w:r>
        <w:rPr>
          <w:rFonts w:ascii="Arial" w:eastAsia="Times New Roman" w:hAnsi="Arial" w:cs="Arial"/>
          <w:color w:val="222222"/>
          <w:sz w:val="24"/>
          <w:szCs w:val="24"/>
          <w:lang w:eastAsia="es-AR"/>
        </w:rPr>
        <w:t xml:space="preserve"> Explicado todo lo anterior en este capítulo, podemos concluir que esta plataforma cumple con las prestaciones necesarias pretendidas en el desarrollo de esta tesina.</w:t>
      </w:r>
    </w:p>
    <w:p w14:paraId="58F09192" w14:textId="31E33E43" w:rsidR="000C73CB" w:rsidRDefault="000C73CB">
      <w:pPr>
        <w:rPr>
          <w:rFonts w:ascii="Arial" w:eastAsia="Times New Roman" w:hAnsi="Arial" w:cs="Arial"/>
          <w:sz w:val="21"/>
          <w:szCs w:val="21"/>
        </w:rPr>
      </w:pPr>
    </w:p>
    <w:p w14:paraId="3927EA04" w14:textId="0D15621B" w:rsidR="00FC6F5E" w:rsidRPr="00D132EB" w:rsidRDefault="006D6624">
      <w:pPr>
        <w:rPr>
          <w:noProof/>
        </w:rPr>
      </w:pPr>
      <w:hyperlink r:id="rId91" w:history="1">
        <w:r w:rsidR="000C73CB" w:rsidRPr="00C209C9">
          <w:rPr>
            <w:rStyle w:val="Hipervnculo"/>
            <w:rFonts w:ascii="Arial" w:eastAsia="Times New Roman" w:hAnsi="Arial" w:cs="Arial"/>
            <w:sz w:val="21"/>
            <w:szCs w:val="21"/>
          </w:rPr>
          <w:t>https://www.raspberrypi.org/documentation/usage/gpio-plus-and-raspi2/</w:t>
        </w:r>
      </w:hyperlink>
      <w:r w:rsidR="007E4159">
        <w:rPr>
          <w:rFonts w:ascii="Arial" w:eastAsia="Times New Roman" w:hAnsi="Arial" w:cs="Arial"/>
          <w:sz w:val="21"/>
          <w:szCs w:val="21"/>
        </w:rPr>
        <w:t xml:space="preserve"> </w:t>
      </w:r>
      <w:r w:rsidR="00FC6F5E">
        <w:rPr>
          <w:rFonts w:ascii="Arial" w:eastAsia="Times New Roman" w:hAnsi="Arial" w:cs="Arial"/>
          <w:sz w:val="21"/>
          <w:szCs w:val="21"/>
        </w:rPr>
        <w:br w:type="page"/>
      </w:r>
    </w:p>
    <w:p w14:paraId="4B495C44" w14:textId="77777777" w:rsidR="00FC6F5E" w:rsidRPr="00FC6F5E" w:rsidRDefault="00FC6F5E" w:rsidP="00FC6F5E">
      <w:pPr>
        <w:pStyle w:val="Ttulo1"/>
        <w:rPr>
          <w:sz w:val="36"/>
          <w:szCs w:val="36"/>
        </w:rPr>
      </w:pPr>
      <w:bookmarkStart w:id="1301" w:name="_Hlk484544161"/>
      <w:bookmarkStart w:id="1302" w:name="_Toc502153592"/>
      <w:bookmarkEnd w:id="1301"/>
      <w:r w:rsidRPr="00FC6F5E">
        <w:rPr>
          <w:sz w:val="36"/>
          <w:szCs w:val="36"/>
        </w:rPr>
        <w:lastRenderedPageBreak/>
        <w:t>Capítulo 5 - Aplicaciones Móviles</w:t>
      </w:r>
      <w:bookmarkEnd w:id="1302"/>
    </w:p>
    <w:p w14:paraId="58657B1D" w14:textId="77777777" w:rsidR="00FC6F5E" w:rsidRDefault="00FC6F5E" w:rsidP="00FC6F5E">
      <w:pPr>
        <w:pStyle w:val="NormalWeb"/>
        <w:spacing w:before="0" w:beforeAutospacing="0" w:after="0" w:afterAutospacing="0"/>
        <w:rPr>
          <w:rFonts w:ascii="Arial" w:hAnsi="Arial" w:cs="Arial"/>
          <w:b/>
          <w:bCs/>
          <w:color w:val="000000"/>
          <w:sz w:val="22"/>
          <w:szCs w:val="22"/>
        </w:rPr>
      </w:pPr>
    </w:p>
    <w:p w14:paraId="4830DC47" w14:textId="77777777" w:rsidR="00FC6F5E" w:rsidRPr="00FC6F5E" w:rsidRDefault="00236A45" w:rsidP="00FC6F5E">
      <w:pPr>
        <w:pStyle w:val="Ttulo2"/>
        <w:rPr>
          <w:b/>
          <w:sz w:val="32"/>
          <w:szCs w:val="32"/>
        </w:rPr>
      </w:pPr>
      <w:bookmarkStart w:id="1303" w:name="_Toc502153593"/>
      <w:r>
        <w:rPr>
          <w:b/>
          <w:sz w:val="32"/>
          <w:szCs w:val="32"/>
        </w:rPr>
        <w:t xml:space="preserve">5.1 </w:t>
      </w:r>
      <w:r w:rsidR="00FC6F5E" w:rsidRPr="00FC6F5E">
        <w:rPr>
          <w:b/>
          <w:sz w:val="32"/>
          <w:szCs w:val="32"/>
        </w:rPr>
        <w:t>¿Qué son las aplicaciones móviles?</w:t>
      </w:r>
      <w:bookmarkEnd w:id="1303"/>
    </w:p>
    <w:p w14:paraId="157F7A58" w14:textId="77777777" w:rsidR="00FC6F5E" w:rsidRDefault="00FC6F5E" w:rsidP="00FC6F5E">
      <w:pPr>
        <w:pStyle w:val="NormalWeb"/>
        <w:spacing w:before="0" w:beforeAutospacing="0" w:after="0" w:afterAutospacing="0"/>
        <w:rPr>
          <w:rFonts w:ascii="Arial" w:hAnsi="Arial" w:cs="Arial"/>
          <w:b/>
          <w:bCs/>
          <w:color w:val="000000"/>
          <w:sz w:val="22"/>
          <w:szCs w:val="22"/>
        </w:rPr>
      </w:pPr>
    </w:p>
    <w:p w14:paraId="568540AF" w14:textId="77777777" w:rsidR="00FC6F5E" w:rsidRPr="0084385F" w:rsidRDefault="00FC6F5E" w:rsidP="00FC6F5E">
      <w:pPr>
        <w:pStyle w:val="NormalWeb"/>
        <w:spacing w:before="0" w:beforeAutospacing="0" w:after="0" w:afterAutospacing="0"/>
        <w:rPr>
          <w:rFonts w:ascii="Arial" w:hAnsi="Arial" w:cs="Arial"/>
          <w:color w:val="FF0000"/>
          <w:shd w:val="clear" w:color="auto" w:fill="FFFFFF"/>
        </w:rPr>
      </w:pPr>
      <w:r w:rsidRPr="0084385F">
        <w:rPr>
          <w:rFonts w:ascii="Arial" w:hAnsi="Arial" w:cs="Arial"/>
          <w:color w:val="FF0000"/>
          <w:shd w:val="clear" w:color="auto" w:fill="FFFFFF"/>
        </w:rPr>
        <w:t>“Una aplicación móvil es un programa que se puede descargar y/o acceder directamente desde un aparato móvil”</w:t>
      </w:r>
    </w:p>
    <w:p w14:paraId="510F54B0" w14:textId="77777777" w:rsidR="00FC6F5E" w:rsidRDefault="00FC6F5E" w:rsidP="00FC6F5E">
      <w:pPr>
        <w:pStyle w:val="NormalWeb"/>
        <w:spacing w:before="0" w:beforeAutospacing="0" w:after="0" w:afterAutospacing="0"/>
        <w:rPr>
          <w:rFonts w:ascii="Arial" w:hAnsi="Arial" w:cs="Arial"/>
          <w:color w:val="000000"/>
          <w:sz w:val="21"/>
          <w:szCs w:val="21"/>
          <w:shd w:val="clear" w:color="auto" w:fill="FFFFFF"/>
        </w:rPr>
      </w:pPr>
      <w:bookmarkStart w:id="1304" w:name="_GoBack"/>
      <w:bookmarkEnd w:id="1304"/>
    </w:p>
    <w:p w14:paraId="5430B8FB" w14:textId="77777777" w:rsidR="00FC6F5E" w:rsidRPr="00FC6F5E" w:rsidRDefault="00236A45" w:rsidP="00FC6F5E">
      <w:pPr>
        <w:pStyle w:val="Ttulo2"/>
        <w:rPr>
          <w:b/>
          <w:sz w:val="32"/>
          <w:szCs w:val="32"/>
        </w:rPr>
      </w:pPr>
      <w:bookmarkStart w:id="1305" w:name="_Toc502153594"/>
      <w:r>
        <w:rPr>
          <w:b/>
          <w:sz w:val="32"/>
          <w:szCs w:val="32"/>
        </w:rPr>
        <w:t xml:space="preserve">5.2 </w:t>
      </w:r>
      <w:r w:rsidR="00FC6F5E" w:rsidRPr="00FC6F5E">
        <w:rPr>
          <w:b/>
          <w:sz w:val="32"/>
          <w:szCs w:val="32"/>
        </w:rPr>
        <w:t>Las App’s</w:t>
      </w:r>
      <w:bookmarkEnd w:id="1305"/>
    </w:p>
    <w:p w14:paraId="6C35553D" w14:textId="77777777" w:rsidR="00FC6F5E" w:rsidRDefault="00FC6F5E" w:rsidP="00FC6F5E">
      <w:pPr>
        <w:pStyle w:val="NormalWeb"/>
        <w:spacing w:before="0" w:beforeAutospacing="0" w:after="0" w:afterAutospacing="0"/>
        <w:rPr>
          <w:rFonts w:ascii="Arial" w:hAnsi="Arial" w:cs="Arial"/>
          <w:color w:val="000000"/>
          <w:sz w:val="21"/>
          <w:szCs w:val="21"/>
          <w:shd w:val="clear" w:color="auto" w:fill="FFFFFF"/>
        </w:rPr>
      </w:pPr>
    </w:p>
    <w:p w14:paraId="5514001E" w14:textId="6D79ABAD" w:rsidR="00FC6F5E" w:rsidRPr="00FC6F5E" w:rsidRDefault="00FC6F5E" w:rsidP="00FC6F5E">
      <w:pPr>
        <w:rPr>
          <w:rFonts w:ascii="Arial" w:hAnsi="Arial" w:cs="Arial"/>
          <w:sz w:val="24"/>
          <w:szCs w:val="24"/>
        </w:rPr>
      </w:pPr>
      <w:r w:rsidRPr="00FC6F5E">
        <w:rPr>
          <w:rFonts w:ascii="Arial" w:hAnsi="Arial" w:cs="Arial"/>
          <w:noProof/>
          <w:sz w:val="24"/>
          <w:szCs w:val="24"/>
          <w:lang w:val="en-US" w:eastAsia="en-US"/>
        </w:rPr>
        <w:drawing>
          <wp:anchor distT="0" distB="0" distL="114300" distR="114300" simplePos="0" relativeHeight="251379200" behindDoc="0" locked="0" layoutInCell="1" allowOverlap="1" wp14:anchorId="67809906" wp14:editId="0CE8AB66">
            <wp:simplePos x="0" y="0"/>
            <wp:positionH relativeFrom="column">
              <wp:posOffset>3441065</wp:posOffset>
            </wp:positionH>
            <wp:positionV relativeFrom="paragraph">
              <wp:posOffset>6985</wp:posOffset>
            </wp:positionV>
            <wp:extent cx="1828800" cy="1823085"/>
            <wp:effectExtent l="0" t="0" r="0" b="5715"/>
            <wp:wrapThrough wrapText="bothSides">
              <wp:wrapPolygon edited="0">
                <wp:start x="0" y="0"/>
                <wp:lineTo x="0" y="21442"/>
                <wp:lineTo x="21375" y="21442"/>
                <wp:lineTo x="21375" y="0"/>
                <wp:lineTo x="0" y="0"/>
              </wp:wrapPolygon>
            </wp:wrapThrough>
            <wp:docPr id="33" name="Imagen 33" descr="Resultado de imagen para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p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28800" cy="1823085"/>
                    </a:xfrm>
                    <a:prstGeom prst="rect">
                      <a:avLst/>
                    </a:prstGeom>
                    <a:noFill/>
                    <a:ln>
                      <a:noFill/>
                    </a:ln>
                  </pic:spPr>
                </pic:pic>
              </a:graphicData>
            </a:graphic>
          </wp:anchor>
        </w:drawing>
      </w:r>
      <w:r w:rsidRPr="00FC6F5E">
        <w:rPr>
          <w:rFonts w:ascii="Arial" w:hAnsi="Arial" w:cs="Arial"/>
          <w:sz w:val="24"/>
          <w:szCs w:val="24"/>
        </w:rPr>
        <w:t>“Una aplicación móvil o app es una aplicación informática diseñada para ser ejecutada en teléfonos inteligentes, tabletas y otros dispositivos móviles y que permite al usuario efectuar una tarea concreta de cualquier tipo</w:t>
      </w:r>
      <w:r w:rsidR="002E580D">
        <w:rPr>
          <w:rFonts w:ascii="Arial" w:hAnsi="Arial" w:cs="Arial"/>
          <w:sz w:val="24"/>
          <w:szCs w:val="24"/>
        </w:rPr>
        <w:t>:</w:t>
      </w:r>
      <w:r w:rsidRPr="00FC6F5E">
        <w:rPr>
          <w:rFonts w:ascii="Arial" w:hAnsi="Arial" w:cs="Arial"/>
          <w:sz w:val="24"/>
          <w:szCs w:val="24"/>
        </w:rPr>
        <w:t xml:space="preserve"> </w:t>
      </w:r>
      <w:r w:rsidRPr="002E580D">
        <w:rPr>
          <w:rFonts w:ascii="Arial" w:hAnsi="Arial" w:cs="Arial"/>
          <w:sz w:val="24"/>
          <w:szCs w:val="24"/>
          <w:highlight w:val="yellow"/>
        </w:rPr>
        <w:t>profesional, de ocio, educati</w:t>
      </w:r>
      <w:r w:rsidR="002E580D" w:rsidRPr="002E580D">
        <w:rPr>
          <w:rFonts w:ascii="Arial" w:hAnsi="Arial" w:cs="Arial"/>
          <w:sz w:val="24"/>
          <w:szCs w:val="24"/>
          <w:highlight w:val="yellow"/>
        </w:rPr>
        <w:t>vas, de acceso a servicios, etc;</w:t>
      </w:r>
      <w:r w:rsidR="002E580D">
        <w:rPr>
          <w:rFonts w:ascii="Arial" w:hAnsi="Arial" w:cs="Arial"/>
          <w:sz w:val="24"/>
          <w:szCs w:val="24"/>
        </w:rPr>
        <w:t xml:space="preserve"> F</w:t>
      </w:r>
      <w:r w:rsidRPr="00FC6F5E">
        <w:rPr>
          <w:rFonts w:ascii="Arial" w:hAnsi="Arial" w:cs="Arial"/>
          <w:sz w:val="24"/>
          <w:szCs w:val="24"/>
        </w:rPr>
        <w:t>acilitando las gestiones o actividades a desarrollar”</w:t>
      </w:r>
    </w:p>
    <w:p w14:paraId="7B555B95" w14:textId="77777777" w:rsidR="00FC6F5E" w:rsidRPr="00FC6F5E" w:rsidRDefault="00FC6F5E" w:rsidP="00FC6F5E">
      <w:pPr>
        <w:jc w:val="center"/>
        <w:rPr>
          <w:rFonts w:ascii="Arial" w:hAnsi="Arial" w:cs="Arial"/>
          <w:sz w:val="24"/>
          <w:szCs w:val="24"/>
        </w:rPr>
      </w:pPr>
    </w:p>
    <w:p w14:paraId="14A7576C" w14:textId="57B83A10" w:rsidR="00FC6F5E" w:rsidRPr="00FC6F5E" w:rsidRDefault="0084385F" w:rsidP="00FC6F5E">
      <w:pPr>
        <w:rPr>
          <w:rFonts w:ascii="Arial" w:hAnsi="Arial" w:cs="Arial"/>
          <w:sz w:val="24"/>
          <w:szCs w:val="24"/>
        </w:rPr>
      </w:pPr>
      <w:r>
        <w:rPr>
          <w:noProof/>
          <w:lang w:val="en-US" w:eastAsia="en-US"/>
        </w:rPr>
        <mc:AlternateContent>
          <mc:Choice Requires="wps">
            <w:drawing>
              <wp:anchor distT="0" distB="0" distL="114300" distR="114300" simplePos="0" relativeHeight="251685376" behindDoc="0" locked="0" layoutInCell="1" allowOverlap="1" wp14:anchorId="5B644E55" wp14:editId="55042C04">
                <wp:simplePos x="0" y="0"/>
                <wp:positionH relativeFrom="column">
                  <wp:posOffset>3469345</wp:posOffset>
                </wp:positionH>
                <wp:positionV relativeFrom="paragraph">
                  <wp:posOffset>248239</wp:posOffset>
                </wp:positionV>
                <wp:extent cx="1828800" cy="266700"/>
                <wp:effectExtent l="0" t="0" r="0" b="0"/>
                <wp:wrapThrough wrapText="bothSides">
                  <wp:wrapPolygon edited="0">
                    <wp:start x="0" y="0"/>
                    <wp:lineTo x="0" y="21600"/>
                    <wp:lineTo x="21600" y="21600"/>
                    <wp:lineTo x="21600" y="0"/>
                  </wp:wrapPolygon>
                </wp:wrapThrough>
                <wp:docPr id="192" name="Cuadro de texto 192"/>
                <wp:cNvGraphicFramePr/>
                <a:graphic xmlns:a="http://schemas.openxmlformats.org/drawingml/2006/main">
                  <a:graphicData uri="http://schemas.microsoft.com/office/word/2010/wordprocessingShape">
                    <wps:wsp>
                      <wps:cNvSpPr txBox="1"/>
                      <wps:spPr>
                        <a:xfrm>
                          <a:off x="0" y="0"/>
                          <a:ext cx="1828800" cy="266700"/>
                        </a:xfrm>
                        <a:prstGeom prst="rect">
                          <a:avLst/>
                        </a:prstGeom>
                        <a:solidFill>
                          <a:prstClr val="white"/>
                        </a:solidFill>
                        <a:ln>
                          <a:noFill/>
                        </a:ln>
                      </wps:spPr>
                      <wps:txbx>
                        <w:txbxContent>
                          <w:p w14:paraId="2324DBB6" w14:textId="257CA629" w:rsidR="006D6624" w:rsidRPr="009F43AD" w:rsidRDefault="006D6624" w:rsidP="0084385F">
                            <w:pPr>
                              <w:pStyle w:val="Descripcin"/>
                              <w:jc w:val="center"/>
                              <w:rPr>
                                <w:rFonts w:ascii="Arial" w:eastAsia="Calibri" w:hAnsi="Arial" w:cs="Arial"/>
                                <w:noProof/>
                                <w:color w:val="000000"/>
                                <w:sz w:val="24"/>
                                <w:szCs w:val="24"/>
                              </w:rPr>
                            </w:pPr>
                            <w:bookmarkStart w:id="1306" w:name="_Toc502152496"/>
                            <w:r>
                              <w:t xml:space="preserve">Ilustración </w:t>
                            </w:r>
                            <w:fldSimple w:instr=" SEQ Ilustración \* ARABIC ">
                              <w:r>
                                <w:rPr>
                                  <w:noProof/>
                                </w:rPr>
                                <w:t>28</w:t>
                              </w:r>
                            </w:fldSimple>
                            <w:r>
                              <w:t xml:space="preserve"> - Aplicaciones móviles</w:t>
                            </w:r>
                            <w:bookmarkEnd w:id="1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44E55" id="Cuadro de texto 192" o:spid="_x0000_s1041" type="#_x0000_t202" style="position:absolute;left:0;text-align:left;margin-left:273.2pt;margin-top:19.55pt;width:2in;height:21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" stroked="f">
                <v:textbox style="mso-fit-shape-to-text:t" inset="0,0,0,0">
                  <w:txbxContent>
                    <w:p w14:paraId="2324DBB6" w14:textId="257CA629" w:rsidR="006D6624" w:rsidRPr="009F43AD" w:rsidRDefault="006D6624" w:rsidP="0084385F">
                      <w:pPr>
                        <w:pStyle w:val="Descripcin"/>
                        <w:jc w:val="center"/>
                        <w:rPr>
                          <w:rFonts w:ascii="Arial" w:eastAsia="Calibri" w:hAnsi="Arial" w:cs="Arial"/>
                          <w:noProof/>
                          <w:color w:val="000000"/>
                          <w:sz w:val="24"/>
                          <w:szCs w:val="24"/>
                        </w:rPr>
                      </w:pPr>
                      <w:bookmarkStart w:id="1307" w:name="_Toc502152496"/>
                      <w:r>
                        <w:t xml:space="preserve">Ilustración </w:t>
                      </w:r>
                      <w:fldSimple w:instr=" SEQ Ilustración \* ARABIC ">
                        <w:r>
                          <w:rPr>
                            <w:noProof/>
                          </w:rPr>
                          <w:t>28</w:t>
                        </w:r>
                      </w:fldSimple>
                      <w:r>
                        <w:t xml:space="preserve"> - Aplicaciones móviles</w:t>
                      </w:r>
                      <w:bookmarkEnd w:id="1307"/>
                    </w:p>
                  </w:txbxContent>
                </v:textbox>
                <w10:wrap type="through"/>
              </v:shape>
            </w:pict>
          </mc:Fallback>
        </mc:AlternateContent>
      </w:r>
      <w:r w:rsidR="00FC6F5E" w:rsidRPr="00FC6F5E">
        <w:rPr>
          <w:rFonts w:ascii="Arial" w:hAnsi="Arial" w:cs="Arial"/>
          <w:sz w:val="24"/>
          <w:szCs w:val="24"/>
        </w:rPr>
        <w:t xml:space="preserve">Al ser aplicaciones residentes en los </w:t>
      </w:r>
      <w:r w:rsidR="002E580D" w:rsidRPr="00FC6F5E">
        <w:rPr>
          <w:rFonts w:ascii="Arial" w:hAnsi="Arial" w:cs="Arial"/>
          <w:sz w:val="24"/>
          <w:szCs w:val="24"/>
        </w:rPr>
        <w:t>disp</w:t>
      </w:r>
      <w:r w:rsidR="002E580D">
        <w:rPr>
          <w:rFonts w:ascii="Arial" w:hAnsi="Arial" w:cs="Arial"/>
          <w:sz w:val="24"/>
          <w:szCs w:val="24"/>
        </w:rPr>
        <w:t xml:space="preserve">ositivos, </w:t>
      </w:r>
      <w:r w:rsidR="002E580D" w:rsidRPr="002E580D">
        <w:rPr>
          <w:rFonts w:ascii="Arial" w:hAnsi="Arial" w:cs="Arial"/>
          <w:sz w:val="24"/>
          <w:szCs w:val="24"/>
          <w:highlight w:val="yellow"/>
        </w:rPr>
        <w:t>están escritas mayormente en Ja</w:t>
      </w:r>
      <w:r w:rsidR="006D6624">
        <w:rPr>
          <w:rFonts w:ascii="Arial" w:hAnsi="Arial" w:cs="Arial"/>
          <w:sz w:val="24"/>
          <w:szCs w:val="24"/>
          <w:highlight w:val="yellow"/>
        </w:rPr>
        <w:t xml:space="preserve">va (Android) , </w:t>
      </w:r>
      <w:r w:rsidR="002E580D" w:rsidRPr="002E580D">
        <w:rPr>
          <w:rFonts w:ascii="Arial" w:hAnsi="Arial" w:cs="Arial"/>
          <w:sz w:val="24"/>
          <w:szCs w:val="24"/>
          <w:highlight w:val="yellow"/>
        </w:rPr>
        <w:t>Objective-C (IOS)</w:t>
      </w:r>
      <w:r w:rsidR="006D6624">
        <w:rPr>
          <w:rFonts w:ascii="Arial" w:hAnsi="Arial" w:cs="Arial"/>
          <w:sz w:val="24"/>
          <w:szCs w:val="24"/>
          <w:highlight w:val="yellow"/>
        </w:rPr>
        <w:t xml:space="preserve"> y Windows Phone (C#)</w:t>
      </w:r>
      <w:r w:rsidR="002E580D" w:rsidRPr="002E580D">
        <w:rPr>
          <w:rFonts w:ascii="Arial" w:hAnsi="Arial" w:cs="Arial"/>
          <w:sz w:val="24"/>
          <w:szCs w:val="24"/>
          <w:highlight w:val="yellow"/>
        </w:rPr>
        <w:t>.</w:t>
      </w:r>
      <w:r w:rsidR="002E580D">
        <w:rPr>
          <w:rFonts w:ascii="Arial" w:hAnsi="Arial" w:cs="Arial"/>
          <w:sz w:val="24"/>
          <w:szCs w:val="24"/>
        </w:rPr>
        <w:t xml:space="preserve">  S</w:t>
      </w:r>
      <w:r w:rsidR="00FC6F5E" w:rsidRPr="00FC6F5E">
        <w:rPr>
          <w:rFonts w:ascii="Arial" w:hAnsi="Arial" w:cs="Arial"/>
          <w:sz w:val="24"/>
          <w:szCs w:val="24"/>
        </w:rPr>
        <w:t>u funcionamiento y recursos se encaminan a aportar una serie de ventajas tales como:</w:t>
      </w:r>
    </w:p>
    <w:p w14:paraId="72D17A1C" w14:textId="77777777" w:rsidR="00FC6F5E" w:rsidRPr="00FC6F5E" w:rsidRDefault="00FC6F5E" w:rsidP="00FC6F5E">
      <w:pPr>
        <w:pStyle w:val="Prrafodelista"/>
        <w:numPr>
          <w:ilvl w:val="0"/>
          <w:numId w:val="16"/>
        </w:numPr>
        <w:rPr>
          <w:rFonts w:ascii="Arial" w:hAnsi="Arial" w:cs="Arial"/>
          <w:sz w:val="24"/>
          <w:szCs w:val="24"/>
        </w:rPr>
      </w:pPr>
      <w:r w:rsidRPr="00FC6F5E">
        <w:rPr>
          <w:rFonts w:ascii="Arial" w:hAnsi="Arial" w:cs="Arial"/>
          <w:sz w:val="24"/>
          <w:szCs w:val="24"/>
        </w:rPr>
        <w:t>Un acceso más rápido y sencillo a la información necesaria sin necesidad de los datos de autenticación en cada acceso.</w:t>
      </w:r>
    </w:p>
    <w:p w14:paraId="694686FF" w14:textId="53DDDEBD" w:rsidR="00FC6F5E" w:rsidRPr="00FC6F5E" w:rsidRDefault="00FC6F5E" w:rsidP="00FC6F5E">
      <w:pPr>
        <w:pStyle w:val="Prrafodelista"/>
        <w:numPr>
          <w:ilvl w:val="0"/>
          <w:numId w:val="16"/>
        </w:numPr>
        <w:rPr>
          <w:rFonts w:ascii="Arial" w:hAnsi="Arial" w:cs="Arial"/>
          <w:sz w:val="24"/>
          <w:szCs w:val="24"/>
        </w:rPr>
      </w:pPr>
      <w:r w:rsidRPr="00FC6F5E">
        <w:rPr>
          <w:rFonts w:ascii="Arial" w:hAnsi="Arial" w:cs="Arial"/>
          <w:sz w:val="24"/>
          <w:szCs w:val="24"/>
        </w:rPr>
        <w:t>Un almacenamiento de datos personales que, a priori, es de una manera segura.</w:t>
      </w:r>
      <w:r w:rsidR="00DA2528">
        <w:rPr>
          <w:rFonts w:ascii="Arial" w:hAnsi="Arial" w:cs="Arial"/>
          <w:sz w:val="24"/>
          <w:szCs w:val="24"/>
        </w:rPr>
        <w:t xml:space="preserve"> </w:t>
      </w:r>
      <w:r w:rsidR="00DA2528" w:rsidRPr="00DA2528">
        <w:rPr>
          <w:rFonts w:ascii="Arial" w:hAnsi="Arial" w:cs="Arial"/>
          <w:sz w:val="24"/>
          <w:szCs w:val="24"/>
          <w:highlight w:val="yellow"/>
        </w:rPr>
        <w:t>Esto quiere decir (Android)</w:t>
      </w:r>
      <w:r w:rsidR="00DA2528">
        <w:rPr>
          <w:rFonts w:ascii="Arial" w:hAnsi="Arial" w:cs="Arial"/>
          <w:sz w:val="24"/>
          <w:szCs w:val="24"/>
          <w:highlight w:val="yellow"/>
        </w:rPr>
        <w:t xml:space="preserve"> que</w:t>
      </w:r>
      <w:r w:rsidR="00DA2528" w:rsidRPr="00DA2528">
        <w:rPr>
          <w:rFonts w:ascii="Arial" w:hAnsi="Arial" w:cs="Arial"/>
          <w:sz w:val="24"/>
          <w:szCs w:val="24"/>
          <w:highlight w:val="yellow"/>
        </w:rPr>
        <w:t xml:space="preserve"> utiliza un sistema de permisos heredado de Linux y conocido </w:t>
      </w:r>
      <w:r w:rsidR="00DA2528">
        <w:rPr>
          <w:rFonts w:ascii="Arial" w:hAnsi="Arial" w:cs="Arial"/>
          <w:sz w:val="24"/>
          <w:szCs w:val="24"/>
          <w:highlight w:val="yellow"/>
        </w:rPr>
        <w:t>como la Sandbox</w:t>
      </w:r>
      <w:r w:rsidR="00DA2528" w:rsidRPr="00DA2528">
        <w:rPr>
          <w:rFonts w:ascii="Arial" w:hAnsi="Arial" w:cs="Arial"/>
          <w:sz w:val="24"/>
          <w:szCs w:val="24"/>
          <w:highlight w:val="yellow"/>
        </w:rPr>
        <w:t>. Este sistema limita en gran medida el acceso al sistema de archivos e impide que los procesos puedan acceder a los recursos de otros procesos, como la memoria y la CPU. Sin embargo, existen procesos con privilegios elevados que pueden acceder a recursos del dispositivo sin problemas, principalmente servicios del sistema y aplicaciones preinstaladas en los dispositivos.</w:t>
      </w:r>
      <w:r w:rsidR="00DA2528">
        <w:rPr>
          <w:rStyle w:val="Refdenotaalfinal"/>
          <w:rFonts w:ascii="Arial" w:hAnsi="Arial" w:cs="Arial"/>
          <w:sz w:val="24"/>
          <w:szCs w:val="24"/>
          <w:highlight w:val="yellow"/>
        </w:rPr>
        <w:endnoteReference w:id="5"/>
      </w:r>
      <w:r w:rsidR="005212F8">
        <w:rPr>
          <w:rFonts w:ascii="Arial" w:hAnsi="Arial" w:cs="Arial"/>
          <w:sz w:val="24"/>
          <w:szCs w:val="24"/>
        </w:rPr>
        <w:t xml:space="preserve"> </w:t>
      </w:r>
      <w:r w:rsidR="005212F8" w:rsidRPr="005212F8">
        <w:rPr>
          <w:rFonts w:ascii="Arial" w:hAnsi="Arial" w:cs="Arial"/>
          <w:sz w:val="24"/>
          <w:szCs w:val="24"/>
          <w:highlight w:val="yellow"/>
        </w:rPr>
        <w:t xml:space="preserve">Los permisos son declarados en un archivo denominado </w:t>
      </w:r>
      <w:r w:rsidR="005212F8" w:rsidRPr="00D967C0">
        <w:rPr>
          <w:rFonts w:ascii="Courier New" w:hAnsi="Courier New" w:cs="Courier New"/>
          <w:sz w:val="24"/>
          <w:szCs w:val="24"/>
          <w:highlight w:val="yellow"/>
        </w:rPr>
        <w:t>AndroidManifest.xml</w:t>
      </w:r>
      <w:r w:rsidR="005212F8" w:rsidRPr="005212F8">
        <w:rPr>
          <w:rFonts w:ascii="Arial" w:hAnsi="Arial" w:cs="Arial"/>
          <w:sz w:val="24"/>
          <w:szCs w:val="24"/>
          <w:highlight w:val="yellow"/>
        </w:rPr>
        <w:t xml:space="preserve"> . Estos permisos definen los recursos del dispositivo que van a utilizar y que el usuario debe aceptar antes de instalarlas, como el acceso a la cámara, leer o escribir en el almacenamiento externo, el acceso a internet, etc. Android impide que las apps utilicen recursos no manifestados, provocando un fallo en las mismas o su cierre, aunque esto solo sucede durante el desarrollo de las aplicaciones y no en su distribución</w:t>
      </w:r>
      <w:r w:rsidR="005212F8">
        <w:rPr>
          <w:rFonts w:ascii="Arial" w:hAnsi="Arial" w:cs="Arial"/>
          <w:sz w:val="24"/>
          <w:szCs w:val="24"/>
        </w:rPr>
        <w:t xml:space="preserve">. </w:t>
      </w:r>
      <w:r w:rsidR="005212F8">
        <w:rPr>
          <w:rStyle w:val="Refdenotaalfinal"/>
          <w:rFonts w:ascii="Arial" w:hAnsi="Arial" w:cs="Arial"/>
          <w:sz w:val="24"/>
          <w:szCs w:val="24"/>
        </w:rPr>
        <w:endnoteReference w:id="6"/>
      </w:r>
    </w:p>
    <w:p w14:paraId="51B5C42B" w14:textId="26A937BC" w:rsidR="00FC6F5E" w:rsidRPr="00FC6F5E" w:rsidRDefault="00FC6F5E" w:rsidP="00FC6F5E">
      <w:pPr>
        <w:pStyle w:val="Prrafodelista"/>
        <w:numPr>
          <w:ilvl w:val="0"/>
          <w:numId w:val="16"/>
        </w:numPr>
        <w:rPr>
          <w:rFonts w:ascii="Arial" w:hAnsi="Arial" w:cs="Arial"/>
          <w:sz w:val="24"/>
          <w:szCs w:val="24"/>
        </w:rPr>
      </w:pPr>
      <w:r w:rsidRPr="00FC6F5E">
        <w:rPr>
          <w:rFonts w:ascii="Arial" w:hAnsi="Arial" w:cs="Arial"/>
          <w:sz w:val="24"/>
          <w:szCs w:val="24"/>
        </w:rPr>
        <w:t>Una gran versatilidad en cuanto a su utilización o aplicación práctica.</w:t>
      </w:r>
      <w:r w:rsidR="0051282F">
        <w:rPr>
          <w:rFonts w:ascii="Arial" w:hAnsi="Arial" w:cs="Arial"/>
          <w:sz w:val="24"/>
          <w:szCs w:val="24"/>
        </w:rPr>
        <w:t xml:space="preserve"> </w:t>
      </w:r>
      <w:r w:rsidR="0051282F" w:rsidRPr="0051282F">
        <w:rPr>
          <w:rFonts w:ascii="Arial" w:hAnsi="Arial" w:cs="Arial"/>
          <w:sz w:val="24"/>
          <w:szCs w:val="24"/>
          <w:highlight w:val="yellow"/>
        </w:rPr>
        <w:t>Dada la facilidad que presenta a la hora de la utilización del usuario, dado que necesita instalar la aplicación y mantenerla actualizada. No necesita de un navegador para poder acceder.</w:t>
      </w:r>
      <w:r w:rsidR="0051282F">
        <w:rPr>
          <w:rFonts w:ascii="Arial" w:hAnsi="Arial" w:cs="Arial"/>
          <w:sz w:val="24"/>
          <w:szCs w:val="24"/>
        </w:rPr>
        <w:t xml:space="preserve"> </w:t>
      </w:r>
    </w:p>
    <w:p w14:paraId="4533962A" w14:textId="39F412C9" w:rsidR="00FC6F5E" w:rsidRPr="0051282F" w:rsidRDefault="00FC6F5E" w:rsidP="00FC6F5E">
      <w:pPr>
        <w:pStyle w:val="Prrafodelista"/>
        <w:numPr>
          <w:ilvl w:val="0"/>
          <w:numId w:val="16"/>
        </w:numPr>
        <w:rPr>
          <w:rFonts w:ascii="Arial" w:hAnsi="Arial" w:cs="Arial"/>
          <w:sz w:val="24"/>
          <w:szCs w:val="24"/>
          <w:highlight w:val="yellow"/>
        </w:rPr>
      </w:pPr>
      <w:r w:rsidRPr="00FC6F5E">
        <w:rPr>
          <w:rFonts w:ascii="Arial" w:hAnsi="Arial" w:cs="Arial"/>
          <w:sz w:val="24"/>
          <w:szCs w:val="24"/>
        </w:rPr>
        <w:lastRenderedPageBreak/>
        <w:t>La atribución de funcionalidades específicas.</w:t>
      </w:r>
      <w:r w:rsidR="006D6624">
        <w:rPr>
          <w:rFonts w:ascii="Arial" w:hAnsi="Arial" w:cs="Arial"/>
          <w:sz w:val="24"/>
          <w:szCs w:val="24"/>
        </w:rPr>
        <w:t xml:space="preserve"> </w:t>
      </w:r>
      <w:r w:rsidR="006D6624" w:rsidRPr="0051282F">
        <w:rPr>
          <w:rFonts w:ascii="Arial" w:hAnsi="Arial" w:cs="Arial"/>
          <w:sz w:val="24"/>
          <w:szCs w:val="24"/>
          <w:highlight w:val="yellow"/>
        </w:rPr>
        <w:t>Esto se debe a que las app nativas acceden a recurso</w:t>
      </w:r>
      <w:r w:rsidR="0051282F" w:rsidRPr="0051282F">
        <w:rPr>
          <w:rFonts w:ascii="Arial" w:hAnsi="Arial" w:cs="Arial"/>
          <w:sz w:val="24"/>
          <w:szCs w:val="24"/>
          <w:highlight w:val="yellow"/>
        </w:rPr>
        <w:t>s hardware con mayor facilidad (cámara, contactos, memoria,</w:t>
      </w:r>
      <w:r w:rsidR="0051282F">
        <w:rPr>
          <w:rFonts w:ascii="Arial" w:hAnsi="Arial" w:cs="Arial"/>
          <w:sz w:val="24"/>
          <w:szCs w:val="24"/>
          <w:highlight w:val="yellow"/>
        </w:rPr>
        <w:t xml:space="preserve"> notificaciones push, </w:t>
      </w:r>
      <w:r w:rsidR="0051282F" w:rsidRPr="0051282F">
        <w:rPr>
          <w:rFonts w:ascii="Arial" w:hAnsi="Arial" w:cs="Arial"/>
          <w:sz w:val="24"/>
          <w:szCs w:val="24"/>
          <w:highlight w:val="yellow"/>
        </w:rPr>
        <w:t xml:space="preserve"> etc.)</w:t>
      </w:r>
    </w:p>
    <w:p w14:paraId="67149C5A" w14:textId="77777777" w:rsidR="00FC6F5E" w:rsidRPr="00FC6F5E" w:rsidRDefault="00FC6F5E" w:rsidP="00FC6F5E">
      <w:pPr>
        <w:pStyle w:val="Prrafodelista"/>
        <w:numPr>
          <w:ilvl w:val="0"/>
          <w:numId w:val="16"/>
        </w:numPr>
        <w:rPr>
          <w:rFonts w:ascii="Arial" w:hAnsi="Arial" w:cs="Arial"/>
          <w:sz w:val="24"/>
          <w:szCs w:val="24"/>
        </w:rPr>
      </w:pPr>
      <w:r w:rsidRPr="00FC6F5E">
        <w:rPr>
          <w:rFonts w:ascii="Arial" w:hAnsi="Arial" w:cs="Arial"/>
          <w:sz w:val="24"/>
          <w:szCs w:val="24"/>
        </w:rPr>
        <w:t>Mejorar la capacidad de conectividad y disponibilidad de servicios y productos (usuario-usuario, usuario-proveedor de servicios).</w:t>
      </w:r>
    </w:p>
    <w:p w14:paraId="1CBF1365" w14:textId="77777777" w:rsidR="00FC6F5E" w:rsidRDefault="00236A45" w:rsidP="00236A45">
      <w:pPr>
        <w:pStyle w:val="Ttulo3"/>
        <w:rPr>
          <w:b w:val="0"/>
          <w:sz w:val="28"/>
          <w:szCs w:val="28"/>
        </w:rPr>
      </w:pPr>
      <w:bookmarkStart w:id="1308" w:name="_Toc502153595"/>
      <w:r>
        <w:rPr>
          <w:b w:val="0"/>
          <w:sz w:val="28"/>
          <w:szCs w:val="28"/>
        </w:rPr>
        <w:t xml:space="preserve">5.2.1 </w:t>
      </w:r>
      <w:r w:rsidR="00FC6F5E" w:rsidRPr="00236A45">
        <w:rPr>
          <w:b w:val="0"/>
          <w:sz w:val="28"/>
          <w:szCs w:val="28"/>
        </w:rPr>
        <w:t>Las</w:t>
      </w:r>
      <w:r w:rsidR="00FC6F5E">
        <w:t xml:space="preserve"> </w:t>
      </w:r>
      <w:r w:rsidR="00FC6F5E" w:rsidRPr="00236A45">
        <w:rPr>
          <w:b w:val="0"/>
          <w:sz w:val="28"/>
          <w:szCs w:val="28"/>
        </w:rPr>
        <w:t>webApps</w:t>
      </w:r>
      <w:bookmarkEnd w:id="1308"/>
    </w:p>
    <w:p w14:paraId="6957D657" w14:textId="77777777" w:rsidR="00406496" w:rsidRPr="00406496" w:rsidRDefault="00406496" w:rsidP="00406496"/>
    <w:p w14:paraId="69C6C0D6" w14:textId="77777777" w:rsidR="00FC6F5E" w:rsidRPr="00236A45" w:rsidRDefault="0084385F" w:rsidP="00FC6F5E">
      <w:pPr>
        <w:rPr>
          <w:rFonts w:ascii="Arial" w:hAnsi="Arial" w:cs="Arial"/>
          <w:sz w:val="24"/>
          <w:szCs w:val="24"/>
        </w:rPr>
      </w:pPr>
      <w:r>
        <w:rPr>
          <w:noProof/>
          <w:lang w:val="en-US" w:eastAsia="en-US"/>
        </w:rPr>
        <mc:AlternateContent>
          <mc:Choice Requires="wps">
            <w:drawing>
              <wp:anchor distT="0" distB="0" distL="114300" distR="114300" simplePos="0" relativeHeight="251694592" behindDoc="0" locked="0" layoutInCell="1" allowOverlap="1" wp14:anchorId="4339E78E" wp14:editId="1C1965A1">
                <wp:simplePos x="0" y="0"/>
                <wp:positionH relativeFrom="column">
                  <wp:posOffset>2535555</wp:posOffset>
                </wp:positionH>
                <wp:positionV relativeFrom="paragraph">
                  <wp:posOffset>1764665</wp:posOffset>
                </wp:positionV>
                <wp:extent cx="2861310" cy="266700"/>
                <wp:effectExtent l="0" t="0" r="0" b="0"/>
                <wp:wrapSquare wrapText="bothSides"/>
                <wp:docPr id="193" name="Cuadro de texto 193"/>
                <wp:cNvGraphicFramePr/>
                <a:graphic xmlns:a="http://schemas.openxmlformats.org/drawingml/2006/main">
                  <a:graphicData uri="http://schemas.microsoft.com/office/word/2010/wordprocessingShape">
                    <wps:wsp>
                      <wps:cNvSpPr txBox="1"/>
                      <wps:spPr>
                        <a:xfrm>
                          <a:off x="0" y="0"/>
                          <a:ext cx="2861310" cy="266700"/>
                        </a:xfrm>
                        <a:prstGeom prst="rect">
                          <a:avLst/>
                        </a:prstGeom>
                        <a:solidFill>
                          <a:prstClr val="white"/>
                        </a:solidFill>
                        <a:ln>
                          <a:noFill/>
                        </a:ln>
                      </wps:spPr>
                      <wps:txbx>
                        <w:txbxContent>
                          <w:p w14:paraId="1BE48DE2" w14:textId="31E17EE8" w:rsidR="006D6624" w:rsidRPr="002876DC" w:rsidRDefault="006D6624" w:rsidP="0084385F">
                            <w:pPr>
                              <w:pStyle w:val="Descripcin"/>
                              <w:jc w:val="center"/>
                              <w:rPr>
                                <w:rFonts w:ascii="Calibri" w:eastAsia="Calibri" w:hAnsi="Calibri" w:cs="Calibri"/>
                                <w:b/>
                                <w:noProof/>
                                <w:color w:val="000000"/>
                                <w:sz w:val="28"/>
                                <w:szCs w:val="28"/>
                              </w:rPr>
                            </w:pPr>
                            <w:bookmarkStart w:id="1309" w:name="_Toc502152497"/>
                            <w:r>
                              <w:t xml:space="preserve">Ilustración </w:t>
                            </w:r>
                            <w:fldSimple w:instr=" SEQ Ilustración \* ARABIC ">
                              <w:r>
                                <w:rPr>
                                  <w:noProof/>
                                </w:rPr>
                                <w:t>29</w:t>
                              </w:r>
                            </w:fldSimple>
                            <w:r>
                              <w:t xml:space="preserve"> - App nativa vs Web App</w:t>
                            </w:r>
                            <w:bookmarkEnd w:id="1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9E78E" id="Cuadro de texto 193" o:spid="_x0000_s1042" type="#_x0000_t202" style="position:absolute;left:0;text-align:left;margin-left:199.65pt;margin-top:138.95pt;width:225.3pt;height:21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" stroked="f">
                <v:textbox style="mso-fit-shape-to-text:t" inset="0,0,0,0">
                  <w:txbxContent>
                    <w:p w14:paraId="1BE48DE2" w14:textId="31E17EE8" w:rsidR="006D6624" w:rsidRPr="002876DC" w:rsidRDefault="006D6624" w:rsidP="0084385F">
                      <w:pPr>
                        <w:pStyle w:val="Descripcin"/>
                        <w:jc w:val="center"/>
                        <w:rPr>
                          <w:rFonts w:ascii="Calibri" w:eastAsia="Calibri" w:hAnsi="Calibri" w:cs="Calibri"/>
                          <w:b/>
                          <w:noProof/>
                          <w:color w:val="000000"/>
                          <w:sz w:val="28"/>
                          <w:szCs w:val="28"/>
                        </w:rPr>
                      </w:pPr>
                      <w:bookmarkStart w:id="1310" w:name="_Toc502152497"/>
                      <w:r>
                        <w:t xml:space="preserve">Ilustración </w:t>
                      </w:r>
                      <w:fldSimple w:instr=" SEQ Ilustración \* ARABIC ">
                        <w:r>
                          <w:rPr>
                            <w:noProof/>
                          </w:rPr>
                          <w:t>29</w:t>
                        </w:r>
                      </w:fldSimple>
                      <w:r>
                        <w:t xml:space="preserve"> - App nativa vs Web App</w:t>
                      </w:r>
                      <w:bookmarkEnd w:id="1310"/>
                    </w:p>
                  </w:txbxContent>
                </v:textbox>
                <w10:wrap type="square"/>
              </v:shape>
            </w:pict>
          </mc:Fallback>
        </mc:AlternateContent>
      </w:r>
      <w:r w:rsidR="00236A45" w:rsidRPr="00236A45">
        <w:rPr>
          <w:b/>
          <w:noProof/>
          <w:sz w:val="28"/>
          <w:szCs w:val="28"/>
          <w:lang w:val="en-US" w:eastAsia="en-US"/>
        </w:rPr>
        <w:drawing>
          <wp:anchor distT="0" distB="0" distL="114300" distR="114300" simplePos="0" relativeHeight="251421184" behindDoc="0" locked="0" layoutInCell="1" allowOverlap="1" wp14:anchorId="69E31253" wp14:editId="155C929B">
            <wp:simplePos x="0" y="0"/>
            <wp:positionH relativeFrom="margin">
              <wp:posOffset>2535555</wp:posOffset>
            </wp:positionH>
            <wp:positionV relativeFrom="paragraph">
              <wp:posOffset>108609</wp:posOffset>
            </wp:positionV>
            <wp:extent cx="2861310" cy="1598930"/>
            <wp:effectExtent l="0" t="0" r="0" b="1270"/>
            <wp:wrapSquare wrapText="bothSides"/>
            <wp:docPr id="34" name="Imagen 34" descr="Resultado de imagen para web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webap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61310" cy="1598930"/>
                    </a:xfrm>
                    <a:prstGeom prst="rect">
                      <a:avLst/>
                    </a:prstGeom>
                    <a:noFill/>
                    <a:ln>
                      <a:noFill/>
                    </a:ln>
                  </pic:spPr>
                </pic:pic>
              </a:graphicData>
            </a:graphic>
          </wp:anchor>
        </w:drawing>
      </w:r>
      <w:r w:rsidR="00FC6F5E" w:rsidRPr="00236A45">
        <w:rPr>
          <w:rFonts w:ascii="Arial" w:hAnsi="Arial" w:cs="Arial"/>
          <w:sz w:val="24"/>
          <w:szCs w:val="24"/>
        </w:rPr>
        <w:t xml:space="preserve">Una web app no es más que una versión de página web optimizada y adaptable, a cualquier dispositivo móvil independientemente del sistema operativo que utilice. Esta optimización es posible gracias al lenguaje HTML5, combinado con hojas de estilo CSS3, que permiten dicha adaptabilidad, denominada “Responsive Web Design”. </w:t>
      </w:r>
    </w:p>
    <w:p w14:paraId="08E0CDE7" w14:textId="77777777" w:rsidR="00FC6F5E" w:rsidRDefault="00FC6F5E" w:rsidP="00FC6F5E">
      <w:pPr>
        <w:pStyle w:val="NormalWeb"/>
        <w:shd w:val="clear" w:color="auto" w:fill="FFFFFF"/>
        <w:spacing w:before="120" w:beforeAutospacing="0" w:after="120" w:afterAutospacing="0"/>
        <w:jc w:val="center"/>
        <w:rPr>
          <w:rFonts w:ascii="Arial" w:hAnsi="Arial" w:cs="Arial"/>
          <w:color w:val="222222"/>
          <w:sz w:val="21"/>
          <w:szCs w:val="21"/>
        </w:rPr>
      </w:pPr>
    </w:p>
    <w:p w14:paraId="3347C992" w14:textId="77777777" w:rsidR="00FC6F5E" w:rsidRDefault="00FC6F5E" w:rsidP="00FC6F5E">
      <w:pPr>
        <w:rPr>
          <w:rFonts w:ascii="Times New Roman" w:eastAsia="Times New Roman" w:hAnsi="Times New Roman" w:cs="Times New Roman"/>
          <w:b/>
          <w:bCs/>
          <w:sz w:val="27"/>
          <w:szCs w:val="27"/>
        </w:rPr>
      </w:pPr>
    </w:p>
    <w:p w14:paraId="640CB7C9" w14:textId="77777777" w:rsidR="00FC6F5E" w:rsidRDefault="00236A45" w:rsidP="00236A45">
      <w:pPr>
        <w:pStyle w:val="Ttulo3"/>
        <w:rPr>
          <w:b w:val="0"/>
          <w:sz w:val="28"/>
          <w:szCs w:val="28"/>
        </w:rPr>
      </w:pPr>
      <w:bookmarkStart w:id="1311" w:name="_Toc502153596"/>
      <w:r>
        <w:rPr>
          <w:b w:val="0"/>
          <w:sz w:val="28"/>
          <w:szCs w:val="28"/>
        </w:rPr>
        <w:t xml:space="preserve">5.2.2 </w:t>
      </w:r>
      <w:r w:rsidR="00FC6F5E" w:rsidRPr="00236A45">
        <w:rPr>
          <w:b w:val="0"/>
          <w:sz w:val="28"/>
          <w:szCs w:val="28"/>
        </w:rPr>
        <w:t>Ventajas de las Web-App:</w:t>
      </w:r>
      <w:bookmarkEnd w:id="1311"/>
    </w:p>
    <w:p w14:paraId="56F37A60" w14:textId="77777777" w:rsidR="00236A45" w:rsidRPr="00236A45" w:rsidRDefault="00236A45" w:rsidP="00236A45"/>
    <w:p w14:paraId="55AAA557" w14:textId="77777777" w:rsidR="00FC6F5E" w:rsidRPr="00236A45" w:rsidRDefault="00FC6F5E" w:rsidP="00FC6F5E">
      <w:pPr>
        <w:pStyle w:val="Prrafodelista"/>
        <w:numPr>
          <w:ilvl w:val="0"/>
          <w:numId w:val="17"/>
        </w:numPr>
        <w:jc w:val="both"/>
        <w:rPr>
          <w:rFonts w:ascii="Arial" w:hAnsi="Arial" w:cs="Arial"/>
          <w:sz w:val="24"/>
          <w:szCs w:val="24"/>
        </w:rPr>
      </w:pPr>
      <w:r w:rsidRPr="00236A45">
        <w:rPr>
          <w:rFonts w:ascii="Arial" w:hAnsi="Arial" w:cs="Arial"/>
          <w:sz w:val="24"/>
          <w:szCs w:val="24"/>
        </w:rPr>
        <w:t>No ocupa espacio de memoria en los dispositivos (no es una app).</w:t>
      </w:r>
    </w:p>
    <w:p w14:paraId="0E95ED19" w14:textId="77777777" w:rsidR="00FC6F5E" w:rsidRPr="00236A45" w:rsidRDefault="00FC6F5E" w:rsidP="00FC6F5E">
      <w:pPr>
        <w:pStyle w:val="Prrafodelista"/>
        <w:numPr>
          <w:ilvl w:val="0"/>
          <w:numId w:val="17"/>
        </w:numPr>
        <w:jc w:val="both"/>
        <w:rPr>
          <w:rFonts w:ascii="Arial" w:hAnsi="Arial" w:cs="Arial"/>
          <w:sz w:val="24"/>
          <w:szCs w:val="24"/>
        </w:rPr>
      </w:pPr>
      <w:r w:rsidRPr="00236A45">
        <w:rPr>
          <w:rFonts w:ascii="Arial" w:hAnsi="Arial" w:cs="Arial"/>
          <w:sz w:val="24"/>
          <w:szCs w:val="24"/>
        </w:rPr>
        <w:t>No requiere actualizaciones ya que al ser una página web siempre se accede a la última versión.</w:t>
      </w:r>
    </w:p>
    <w:p w14:paraId="28B5A08A" w14:textId="138BCFCC" w:rsidR="00FC6F5E" w:rsidRPr="002645A2" w:rsidRDefault="004F5850" w:rsidP="00FC6F5E">
      <w:pPr>
        <w:pStyle w:val="Prrafodelista"/>
        <w:numPr>
          <w:ilvl w:val="0"/>
          <w:numId w:val="17"/>
        </w:numPr>
        <w:jc w:val="both"/>
        <w:rPr>
          <w:rFonts w:ascii="Arial" w:hAnsi="Arial" w:cs="Arial"/>
          <w:sz w:val="24"/>
          <w:szCs w:val="24"/>
          <w:highlight w:val="yellow"/>
        </w:rPr>
      </w:pPr>
      <w:r w:rsidRPr="002645A2">
        <w:rPr>
          <w:rFonts w:ascii="Arial" w:hAnsi="Arial" w:cs="Arial"/>
          <w:sz w:val="24"/>
          <w:szCs w:val="24"/>
          <w:highlight w:val="yellow"/>
        </w:rPr>
        <w:t>No consume recursos dado que no instala servicios en segundo plano</w:t>
      </w:r>
      <w:r w:rsidR="002645A2" w:rsidRPr="002645A2">
        <w:rPr>
          <w:rFonts w:ascii="Arial" w:hAnsi="Arial" w:cs="Arial"/>
          <w:sz w:val="24"/>
          <w:szCs w:val="24"/>
          <w:highlight w:val="yellow"/>
        </w:rPr>
        <w:t xml:space="preserve"> y además no consume espacio dado que no es necesario instalar la aplicación para su uso. </w:t>
      </w:r>
    </w:p>
    <w:p w14:paraId="5ADC9A69" w14:textId="77777777" w:rsidR="00FC6F5E" w:rsidRPr="00236A45" w:rsidRDefault="00FC6F5E" w:rsidP="00FC6F5E">
      <w:pPr>
        <w:pStyle w:val="Prrafodelista"/>
        <w:numPr>
          <w:ilvl w:val="0"/>
          <w:numId w:val="17"/>
        </w:numPr>
        <w:jc w:val="both"/>
        <w:rPr>
          <w:rFonts w:ascii="Arial" w:hAnsi="Arial" w:cs="Arial"/>
          <w:sz w:val="24"/>
          <w:szCs w:val="24"/>
        </w:rPr>
      </w:pPr>
      <w:r w:rsidRPr="00236A45">
        <w:rPr>
          <w:rFonts w:ascii="Arial" w:hAnsi="Arial" w:cs="Arial"/>
          <w:sz w:val="24"/>
          <w:szCs w:val="24"/>
        </w:rPr>
        <w:t>El proyecto de implementación de una Web-App es más económico que el de una App.</w:t>
      </w:r>
    </w:p>
    <w:p w14:paraId="5C1C8489" w14:textId="77777777" w:rsidR="00FC6F5E" w:rsidRDefault="00236A45" w:rsidP="00236A45">
      <w:pPr>
        <w:pStyle w:val="Ttulo3"/>
        <w:rPr>
          <w:b w:val="0"/>
          <w:sz w:val="28"/>
          <w:szCs w:val="28"/>
        </w:rPr>
      </w:pPr>
      <w:bookmarkStart w:id="1312" w:name="_Toc502153597"/>
      <w:r>
        <w:rPr>
          <w:b w:val="0"/>
          <w:sz w:val="28"/>
          <w:szCs w:val="28"/>
        </w:rPr>
        <w:t xml:space="preserve">5.2.3 </w:t>
      </w:r>
      <w:r w:rsidR="00FC6F5E" w:rsidRPr="00236A45">
        <w:rPr>
          <w:b w:val="0"/>
          <w:sz w:val="28"/>
          <w:szCs w:val="28"/>
        </w:rPr>
        <w:t>Desventajas de las Web-Apps</w:t>
      </w:r>
      <w:bookmarkEnd w:id="1312"/>
    </w:p>
    <w:p w14:paraId="4D15662B" w14:textId="77777777" w:rsidR="00236A45" w:rsidRPr="00236A45" w:rsidRDefault="00236A45" w:rsidP="00236A45"/>
    <w:p w14:paraId="48FD56C3" w14:textId="77777777" w:rsidR="00FC6F5E" w:rsidRPr="00236A45" w:rsidRDefault="00FC6F5E" w:rsidP="00FC6F5E">
      <w:pPr>
        <w:pStyle w:val="Prrafodelista"/>
        <w:numPr>
          <w:ilvl w:val="0"/>
          <w:numId w:val="18"/>
        </w:numPr>
        <w:jc w:val="both"/>
        <w:rPr>
          <w:rFonts w:ascii="Arial" w:hAnsi="Arial" w:cs="Arial"/>
          <w:sz w:val="24"/>
          <w:szCs w:val="24"/>
        </w:rPr>
      </w:pPr>
      <w:r w:rsidRPr="00236A45">
        <w:rPr>
          <w:rFonts w:ascii="Arial" w:hAnsi="Arial" w:cs="Arial"/>
          <w:sz w:val="24"/>
          <w:szCs w:val="24"/>
        </w:rPr>
        <w:t>No permite la promoción y distribución a través de los markets (Playstore, Nokia store, App Store, Windows Phone Apps)</w:t>
      </w:r>
    </w:p>
    <w:p w14:paraId="39F65A32" w14:textId="77777777" w:rsidR="00FC6F5E" w:rsidRPr="00236A45" w:rsidRDefault="00FC6F5E" w:rsidP="00FC6F5E">
      <w:pPr>
        <w:pStyle w:val="Prrafodelista"/>
        <w:numPr>
          <w:ilvl w:val="0"/>
          <w:numId w:val="18"/>
        </w:numPr>
        <w:jc w:val="both"/>
        <w:rPr>
          <w:rFonts w:ascii="Arial" w:hAnsi="Arial" w:cs="Arial"/>
          <w:sz w:val="24"/>
          <w:szCs w:val="24"/>
        </w:rPr>
      </w:pPr>
      <w:r w:rsidRPr="00236A45">
        <w:rPr>
          <w:rFonts w:ascii="Arial" w:hAnsi="Arial" w:cs="Arial"/>
          <w:sz w:val="24"/>
          <w:szCs w:val="24"/>
        </w:rPr>
        <w:t>Requiere de</w:t>
      </w:r>
      <w:r w:rsidR="00FD36BA">
        <w:rPr>
          <w:rFonts w:ascii="Arial" w:hAnsi="Arial" w:cs="Arial"/>
          <w:sz w:val="24"/>
          <w:szCs w:val="24"/>
        </w:rPr>
        <w:t xml:space="preserve"> una</w:t>
      </w:r>
      <w:r w:rsidRPr="00236A45">
        <w:rPr>
          <w:rFonts w:ascii="Arial" w:hAnsi="Arial" w:cs="Arial"/>
          <w:sz w:val="24"/>
          <w:szCs w:val="24"/>
        </w:rPr>
        <w:t xml:space="preserve"> conexión</w:t>
      </w:r>
      <w:r w:rsidR="00FD36BA">
        <w:rPr>
          <w:rFonts w:ascii="Arial" w:hAnsi="Arial" w:cs="Arial"/>
          <w:sz w:val="24"/>
          <w:szCs w:val="24"/>
        </w:rPr>
        <w:t xml:space="preserve"> entre el cliente y el servidor (por ejemplo por </w:t>
      </w:r>
      <w:r w:rsidRPr="00236A45">
        <w:rPr>
          <w:rFonts w:ascii="Arial" w:hAnsi="Arial" w:cs="Arial"/>
          <w:sz w:val="24"/>
          <w:szCs w:val="24"/>
        </w:rPr>
        <w:t>internet</w:t>
      </w:r>
      <w:r w:rsidR="00FD36BA">
        <w:rPr>
          <w:rFonts w:ascii="Arial" w:hAnsi="Arial" w:cs="Arial"/>
          <w:sz w:val="24"/>
          <w:szCs w:val="24"/>
        </w:rPr>
        <w:t xml:space="preserve"> o una LAN)</w:t>
      </w:r>
      <w:r w:rsidRPr="00236A45">
        <w:rPr>
          <w:rFonts w:ascii="Arial" w:hAnsi="Arial" w:cs="Arial"/>
          <w:sz w:val="24"/>
          <w:szCs w:val="24"/>
        </w:rPr>
        <w:t>.</w:t>
      </w:r>
    </w:p>
    <w:p w14:paraId="3AEF0476" w14:textId="77777777" w:rsidR="00FC6F5E" w:rsidRPr="00236A45" w:rsidRDefault="00FC6F5E" w:rsidP="00FC6F5E">
      <w:pPr>
        <w:pStyle w:val="Prrafodelista"/>
        <w:numPr>
          <w:ilvl w:val="0"/>
          <w:numId w:val="18"/>
        </w:numPr>
        <w:jc w:val="both"/>
        <w:rPr>
          <w:rFonts w:ascii="Arial" w:hAnsi="Arial" w:cs="Arial"/>
          <w:sz w:val="24"/>
          <w:szCs w:val="24"/>
        </w:rPr>
      </w:pPr>
      <w:r w:rsidRPr="00236A45">
        <w:rPr>
          <w:rFonts w:ascii="Arial" w:hAnsi="Arial" w:cs="Arial"/>
          <w:sz w:val="24"/>
          <w:szCs w:val="24"/>
        </w:rPr>
        <w:t>Menor usabilidad, al no poder aprovecharse de los recursos del propio dispositivo (geolocalización, notificaciones “push”).</w:t>
      </w:r>
    </w:p>
    <w:p w14:paraId="7E8AE39A" w14:textId="77777777" w:rsidR="00FC6F5E" w:rsidRPr="00406496" w:rsidRDefault="00236A45" w:rsidP="00406496">
      <w:pPr>
        <w:pStyle w:val="Prrafodelista"/>
        <w:numPr>
          <w:ilvl w:val="0"/>
          <w:numId w:val="18"/>
        </w:numPr>
        <w:jc w:val="both"/>
        <w:rPr>
          <w:rFonts w:ascii="Arial" w:hAnsi="Arial" w:cs="Arial"/>
          <w:sz w:val="24"/>
          <w:szCs w:val="24"/>
        </w:rPr>
      </w:pPr>
      <w:r>
        <w:rPr>
          <w:noProof/>
          <w:lang w:val="en-US"/>
        </w:rPr>
        <w:drawing>
          <wp:anchor distT="0" distB="0" distL="114300" distR="114300" simplePos="0" relativeHeight="251436544" behindDoc="0" locked="0" layoutInCell="1" allowOverlap="1" wp14:anchorId="6F0FAC4A" wp14:editId="1B70F1DE">
            <wp:simplePos x="0" y="0"/>
            <wp:positionH relativeFrom="column">
              <wp:posOffset>-3810</wp:posOffset>
            </wp:positionH>
            <wp:positionV relativeFrom="paragraph">
              <wp:posOffset>555524</wp:posOffset>
            </wp:positionV>
            <wp:extent cx="5400040" cy="2297430"/>
            <wp:effectExtent l="0" t="0" r="0" b="7620"/>
            <wp:wrapTopAndBottom/>
            <wp:docPr id="35" name="Imagen 35" descr="Resultado de imagen para web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webap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229743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F5E" w:rsidRPr="00236A45">
        <w:rPr>
          <w:rFonts w:ascii="Arial" w:hAnsi="Arial" w:cs="Arial"/>
          <w:sz w:val="24"/>
          <w:szCs w:val="24"/>
        </w:rPr>
        <w:t xml:space="preserve">Carece de un icono de lanzamiento específico. Es necesario un </w:t>
      </w:r>
      <w:r w:rsidR="00FC6F5E" w:rsidRPr="00236A45">
        <w:rPr>
          <w:rFonts w:ascii="Arial" w:hAnsi="Arial" w:cs="Arial"/>
          <w:sz w:val="24"/>
          <w:szCs w:val="24"/>
        </w:rPr>
        <w:lastRenderedPageBreak/>
        <w:t>navegador</w:t>
      </w:r>
    </w:p>
    <w:p w14:paraId="314A88C0" w14:textId="77777777" w:rsidR="00FC6F5E" w:rsidRDefault="00FC6F5E" w:rsidP="00FC6F5E">
      <w:pPr>
        <w:pStyle w:val="NormalWeb"/>
        <w:keepNext/>
        <w:spacing w:before="0" w:beforeAutospacing="0" w:after="0" w:afterAutospacing="0"/>
      </w:pPr>
    </w:p>
    <w:p w14:paraId="136D06B1" w14:textId="1B0BC6BD" w:rsidR="00FC6F5E" w:rsidRPr="00236A45" w:rsidRDefault="00FC6F5E" w:rsidP="00406496">
      <w:pPr>
        <w:pStyle w:val="Descripcin"/>
        <w:jc w:val="center"/>
      </w:pPr>
      <w:bookmarkStart w:id="1313" w:name="_Toc502152498"/>
      <w:r>
        <w:t xml:space="preserve">Ilustración </w:t>
      </w:r>
      <w:fldSimple w:instr=" SEQ Ilustración \* ARABIC ">
        <w:r w:rsidR="00393E1C">
          <w:rPr>
            <w:noProof/>
          </w:rPr>
          <w:t>30</w:t>
        </w:r>
      </w:fldSimple>
      <w:r>
        <w:t xml:space="preserve"> – WebApps – Diseño multipropósito</w:t>
      </w:r>
      <w:bookmarkEnd w:id="1313"/>
    </w:p>
    <w:p w14:paraId="58A67F14" w14:textId="77777777" w:rsidR="00FC6F5E" w:rsidRPr="00FC6F5E" w:rsidRDefault="00236A45" w:rsidP="00FC6F5E">
      <w:pPr>
        <w:pStyle w:val="Ttulo2"/>
        <w:rPr>
          <w:b/>
          <w:sz w:val="32"/>
          <w:szCs w:val="32"/>
        </w:rPr>
      </w:pPr>
      <w:bookmarkStart w:id="1314" w:name="_Toc502153598"/>
      <w:r>
        <w:rPr>
          <w:b/>
          <w:sz w:val="32"/>
          <w:szCs w:val="32"/>
        </w:rPr>
        <w:t xml:space="preserve">5.3 </w:t>
      </w:r>
      <w:r w:rsidR="00FC6F5E" w:rsidRPr="00FC6F5E">
        <w:rPr>
          <w:b/>
          <w:sz w:val="32"/>
          <w:szCs w:val="32"/>
        </w:rPr>
        <w:t>¿Cuáles son los distintos sistemas operativos para dispositivos móviles?</w:t>
      </w:r>
      <w:bookmarkEnd w:id="1314"/>
    </w:p>
    <w:p w14:paraId="066606C0" w14:textId="77777777" w:rsidR="00FC6F5E" w:rsidRPr="00FB24B4" w:rsidRDefault="00FC6F5E" w:rsidP="00FC6F5E"/>
    <w:p w14:paraId="131D971F" w14:textId="77777777" w:rsidR="00FC6F5E" w:rsidRPr="00236A45" w:rsidRDefault="00FC6F5E" w:rsidP="00FC6F5E">
      <w:pPr>
        <w:rPr>
          <w:rFonts w:ascii="Arial" w:hAnsi="Arial" w:cs="Arial"/>
          <w:sz w:val="24"/>
          <w:szCs w:val="24"/>
        </w:rPr>
      </w:pPr>
      <w:r w:rsidRPr="00236A45">
        <w:rPr>
          <w:rFonts w:ascii="Arial" w:hAnsi="Arial" w:cs="Arial"/>
          <w:sz w:val="24"/>
          <w:szCs w:val="24"/>
        </w:rPr>
        <w:t>Un sistema operativo móvil o SO móvil es un conjunto de programas de bajo nivel que permite la abstracción de las peculiaridades del hardware específico del teléfono móvil y provee servicios a las aplicaciones móviles, que se ejecutan sobre él. Al igual que los PCs que utilizan Windows, Linux o Mac OS, los dispositivos móviles tienen sus sistemas operativos como Android, IOS o Windows Phone, entre otros.</w:t>
      </w:r>
    </w:p>
    <w:p w14:paraId="713B298B" w14:textId="77777777" w:rsidR="00FC6F5E" w:rsidRPr="00236A45" w:rsidRDefault="00FC6F5E" w:rsidP="00FC6F5E">
      <w:pPr>
        <w:rPr>
          <w:rFonts w:ascii="Arial" w:hAnsi="Arial" w:cs="Arial"/>
          <w:sz w:val="24"/>
          <w:szCs w:val="24"/>
        </w:rPr>
      </w:pPr>
      <w:r w:rsidRPr="00236A45">
        <w:rPr>
          <w:rFonts w:ascii="Arial" w:hAnsi="Arial" w:cs="Arial"/>
          <w:sz w:val="24"/>
          <w:szCs w:val="24"/>
        </w:rPr>
        <w:t>A medida que los teléfonos móviles crecen en popularidad, los sistemas operativos con los que funcionan adquieren mayor importancia. La cuota de mercado de sistemas operativos móviles en el primer trimestre de 2016 era el siguiente:</w:t>
      </w:r>
    </w:p>
    <w:p w14:paraId="05B5BCED" w14:textId="77777777" w:rsidR="00FC6F5E" w:rsidRPr="00236A45" w:rsidRDefault="00FC6F5E" w:rsidP="00FC6F5E">
      <w:pPr>
        <w:pStyle w:val="Prrafodelista"/>
        <w:numPr>
          <w:ilvl w:val="0"/>
          <w:numId w:val="19"/>
        </w:numPr>
        <w:jc w:val="both"/>
        <w:rPr>
          <w:rFonts w:ascii="Arial" w:hAnsi="Arial" w:cs="Arial"/>
          <w:sz w:val="24"/>
        </w:rPr>
      </w:pPr>
      <w:r w:rsidRPr="00236A45">
        <w:rPr>
          <w:rFonts w:ascii="Arial" w:hAnsi="Arial" w:cs="Arial"/>
          <w:sz w:val="24"/>
        </w:rPr>
        <w:t xml:space="preserve">Android 84,1 % </w:t>
      </w:r>
    </w:p>
    <w:p w14:paraId="281D744A" w14:textId="77777777" w:rsidR="00FC6F5E" w:rsidRPr="00236A45" w:rsidRDefault="00FC6F5E" w:rsidP="00FC6F5E">
      <w:pPr>
        <w:pStyle w:val="Prrafodelista"/>
        <w:numPr>
          <w:ilvl w:val="0"/>
          <w:numId w:val="19"/>
        </w:numPr>
        <w:jc w:val="both"/>
        <w:rPr>
          <w:rFonts w:ascii="Arial" w:hAnsi="Arial" w:cs="Arial"/>
          <w:sz w:val="24"/>
        </w:rPr>
      </w:pPr>
      <w:r w:rsidRPr="00236A45">
        <w:rPr>
          <w:rFonts w:ascii="Arial" w:hAnsi="Arial" w:cs="Arial"/>
          <w:sz w:val="24"/>
        </w:rPr>
        <w:t>iOS 14,8 %</w:t>
      </w:r>
    </w:p>
    <w:p w14:paraId="0D030A76" w14:textId="77777777" w:rsidR="00FC6F5E" w:rsidRPr="00236A45" w:rsidRDefault="00FC6F5E" w:rsidP="00FC6F5E">
      <w:pPr>
        <w:pStyle w:val="Prrafodelista"/>
        <w:numPr>
          <w:ilvl w:val="0"/>
          <w:numId w:val="19"/>
        </w:numPr>
        <w:jc w:val="both"/>
        <w:rPr>
          <w:rFonts w:ascii="Arial" w:hAnsi="Arial" w:cs="Arial"/>
          <w:sz w:val="24"/>
        </w:rPr>
      </w:pPr>
      <w:r w:rsidRPr="00236A45">
        <w:rPr>
          <w:rFonts w:ascii="Arial" w:hAnsi="Arial" w:cs="Arial"/>
          <w:sz w:val="24"/>
        </w:rPr>
        <w:t>Windows Phone 0,7 %</w:t>
      </w:r>
    </w:p>
    <w:p w14:paraId="48B50099" w14:textId="77777777" w:rsidR="00FC6F5E" w:rsidRPr="00236A45" w:rsidRDefault="00FC6F5E" w:rsidP="00FC6F5E">
      <w:pPr>
        <w:pStyle w:val="Prrafodelista"/>
        <w:numPr>
          <w:ilvl w:val="0"/>
          <w:numId w:val="19"/>
        </w:numPr>
        <w:jc w:val="both"/>
        <w:rPr>
          <w:rFonts w:ascii="Arial" w:hAnsi="Arial" w:cs="Arial"/>
          <w:sz w:val="24"/>
        </w:rPr>
      </w:pPr>
      <w:r w:rsidRPr="00236A45">
        <w:rPr>
          <w:rFonts w:ascii="Arial" w:hAnsi="Arial" w:cs="Arial"/>
          <w:sz w:val="24"/>
        </w:rPr>
        <w:t>BlackBerry OS 0,2 %</w:t>
      </w:r>
    </w:p>
    <w:p w14:paraId="62E4BC1B" w14:textId="77777777" w:rsidR="00FC6F5E" w:rsidRPr="00236A45" w:rsidRDefault="00FC6F5E" w:rsidP="00FC6F5E">
      <w:pPr>
        <w:pStyle w:val="Prrafodelista"/>
        <w:numPr>
          <w:ilvl w:val="0"/>
          <w:numId w:val="19"/>
        </w:numPr>
        <w:jc w:val="both"/>
        <w:rPr>
          <w:rFonts w:ascii="Arial" w:hAnsi="Arial" w:cs="Arial"/>
          <w:sz w:val="24"/>
        </w:rPr>
      </w:pPr>
      <w:r w:rsidRPr="00236A45">
        <w:rPr>
          <w:rFonts w:ascii="Arial" w:hAnsi="Arial" w:cs="Arial"/>
          <w:sz w:val="24"/>
        </w:rPr>
        <w:t>Otros 0,2 %</w:t>
      </w:r>
    </w:p>
    <w:p w14:paraId="7C113F6E" w14:textId="77777777" w:rsidR="00FC6F5E" w:rsidRPr="00236A45" w:rsidRDefault="00FC6F5E" w:rsidP="00FC6F5E">
      <w:pPr>
        <w:rPr>
          <w:rFonts w:ascii="Arial" w:hAnsi="Arial" w:cs="Arial"/>
          <w:sz w:val="24"/>
        </w:rPr>
      </w:pPr>
      <w:r w:rsidRPr="00236A45">
        <w:rPr>
          <w:rFonts w:ascii="Arial" w:hAnsi="Arial" w:cs="Arial"/>
          <w:sz w:val="24"/>
        </w:rPr>
        <w:t>Android tiene la mayor cuota, desde enero 2011, con más de la mitad del mercado, experimentó un creciente aumento y en solo dos años (2009 a comienzos de 2011) ha pasado a ser el SO móvil más utilizado.</w:t>
      </w:r>
    </w:p>
    <w:p w14:paraId="3CBB672E" w14:textId="77777777" w:rsidR="00FC6F5E" w:rsidRPr="00236A45" w:rsidRDefault="00FC6F5E" w:rsidP="00FC6F5E">
      <w:pPr>
        <w:rPr>
          <w:rFonts w:ascii="Arial" w:hAnsi="Arial" w:cs="Arial"/>
          <w:sz w:val="24"/>
        </w:rPr>
      </w:pPr>
      <w:r w:rsidRPr="00236A45">
        <w:rPr>
          <w:rFonts w:ascii="Arial" w:hAnsi="Arial" w:cs="Arial"/>
          <w:sz w:val="24"/>
        </w:rPr>
        <w:t>Es por esto, que en principio se pensó desarrollar la App que se comunica con el SAR y por ende al RM, en Android.</w:t>
      </w:r>
    </w:p>
    <w:p w14:paraId="7C72323D" w14:textId="77777777" w:rsidR="00FC6F5E" w:rsidRDefault="00FC6F5E" w:rsidP="00FC6F5E">
      <w:pPr>
        <w:pStyle w:val="NormalWeb"/>
        <w:spacing w:before="0" w:beforeAutospacing="0" w:after="0" w:afterAutospacing="0"/>
        <w:rPr>
          <w:rFonts w:ascii="Arial" w:hAnsi="Arial" w:cs="Arial"/>
          <w:color w:val="000000"/>
          <w:sz w:val="22"/>
          <w:szCs w:val="22"/>
        </w:rPr>
      </w:pPr>
    </w:p>
    <w:p w14:paraId="43FE48E5" w14:textId="77777777" w:rsidR="00FC6F5E" w:rsidRDefault="00FC6F5E" w:rsidP="00FC6F5E">
      <w:pPr>
        <w:pStyle w:val="NormalWeb"/>
        <w:spacing w:before="0" w:beforeAutospacing="0" w:after="0" w:afterAutospacing="0"/>
        <w:rPr>
          <w:rFonts w:ascii="Arial" w:hAnsi="Arial" w:cs="Arial"/>
          <w:color w:val="000000"/>
          <w:sz w:val="22"/>
          <w:szCs w:val="22"/>
        </w:rPr>
      </w:pPr>
    </w:p>
    <w:p w14:paraId="0D3F410D" w14:textId="77777777" w:rsidR="00FC6F5E" w:rsidRDefault="00236A45" w:rsidP="00FC6F5E">
      <w:pPr>
        <w:pStyle w:val="Ttulo2"/>
        <w:rPr>
          <w:b/>
          <w:sz w:val="32"/>
          <w:szCs w:val="32"/>
        </w:rPr>
      </w:pPr>
      <w:bookmarkStart w:id="1315" w:name="_Toc502153599"/>
      <w:r>
        <w:rPr>
          <w:b/>
          <w:sz w:val="32"/>
          <w:szCs w:val="32"/>
        </w:rPr>
        <w:t xml:space="preserve">5.4 </w:t>
      </w:r>
      <w:r w:rsidR="00FC6F5E" w:rsidRPr="00FC6F5E">
        <w:rPr>
          <w:b/>
          <w:sz w:val="32"/>
          <w:szCs w:val="32"/>
        </w:rPr>
        <w:t>Android</w:t>
      </w:r>
      <w:bookmarkEnd w:id="1315"/>
    </w:p>
    <w:p w14:paraId="4EAF4A9E" w14:textId="77777777" w:rsidR="00236A45" w:rsidRPr="00236A45" w:rsidRDefault="00236A45" w:rsidP="00236A45"/>
    <w:p w14:paraId="35CE6066" w14:textId="77777777" w:rsidR="00FC6F5E" w:rsidRPr="00236A45" w:rsidRDefault="0060652A" w:rsidP="00FC6F5E">
      <w:pPr>
        <w:rPr>
          <w:rFonts w:ascii="Arial" w:hAnsi="Arial" w:cs="Arial"/>
          <w:sz w:val="24"/>
          <w:szCs w:val="24"/>
        </w:rPr>
      </w:pPr>
      <w:r>
        <w:rPr>
          <w:noProof/>
          <w:lang w:val="en-US" w:eastAsia="en-US"/>
        </w:rPr>
        <mc:AlternateContent>
          <mc:Choice Requires="wps">
            <w:drawing>
              <wp:anchor distT="0" distB="0" distL="114300" distR="114300" simplePos="0" relativeHeight="251723264" behindDoc="0" locked="0" layoutInCell="1" allowOverlap="1" wp14:anchorId="1D42BED0" wp14:editId="56FB95E8">
                <wp:simplePos x="0" y="0"/>
                <wp:positionH relativeFrom="column">
                  <wp:posOffset>1992630</wp:posOffset>
                </wp:positionH>
                <wp:positionV relativeFrom="paragraph">
                  <wp:posOffset>2821940</wp:posOffset>
                </wp:positionV>
                <wp:extent cx="3398520" cy="266700"/>
                <wp:effectExtent l="0" t="0" r="0" b="0"/>
                <wp:wrapSquare wrapText="bothSides"/>
                <wp:docPr id="194" name="Cuadro de texto 194"/>
                <wp:cNvGraphicFramePr/>
                <a:graphic xmlns:a="http://schemas.openxmlformats.org/drawingml/2006/main">
                  <a:graphicData uri="http://schemas.microsoft.com/office/word/2010/wordprocessingShape">
                    <wps:wsp>
                      <wps:cNvSpPr txBox="1"/>
                      <wps:spPr>
                        <a:xfrm>
                          <a:off x="0" y="0"/>
                          <a:ext cx="3398520" cy="266700"/>
                        </a:xfrm>
                        <a:prstGeom prst="rect">
                          <a:avLst/>
                        </a:prstGeom>
                        <a:solidFill>
                          <a:prstClr val="white"/>
                        </a:solidFill>
                        <a:ln>
                          <a:noFill/>
                        </a:ln>
                      </wps:spPr>
                      <wps:txbx>
                        <w:txbxContent>
                          <w:p w14:paraId="3B41B460" w14:textId="4E24B5D7" w:rsidR="006D6624" w:rsidRPr="003523B2" w:rsidRDefault="006D6624" w:rsidP="0060652A">
                            <w:pPr>
                              <w:pStyle w:val="Descripcin"/>
                              <w:jc w:val="center"/>
                              <w:rPr>
                                <w:rFonts w:ascii="Arial" w:eastAsia="Calibri" w:hAnsi="Arial" w:cs="Arial"/>
                                <w:noProof/>
                                <w:color w:val="000000"/>
                              </w:rPr>
                            </w:pPr>
                            <w:bookmarkStart w:id="1316" w:name="_Toc502152499"/>
                            <w:r>
                              <w:t xml:space="preserve">Ilustración </w:t>
                            </w:r>
                            <w:fldSimple w:instr=" SEQ Ilustración \* ARABIC ">
                              <w:r>
                                <w:rPr>
                                  <w:noProof/>
                                </w:rPr>
                                <w:t>31</w:t>
                              </w:r>
                            </w:fldSimple>
                            <w:r>
                              <w:t xml:space="preserve"> - Arquitectura de Android</w:t>
                            </w:r>
                            <w:bookmarkEnd w:id="1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2BED0" id="Cuadro de texto 194" o:spid="_x0000_s1043" type="#_x0000_t202" style="position:absolute;left:0;text-align:left;margin-left:156.9pt;margin-top:222.2pt;width:267.6pt;height:21pt;z-index:25172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" stroked="f">
                <v:textbox style="mso-fit-shape-to-text:t" inset="0,0,0,0">
                  <w:txbxContent>
                    <w:p w14:paraId="3B41B460" w14:textId="4E24B5D7" w:rsidR="006D6624" w:rsidRPr="003523B2" w:rsidRDefault="006D6624" w:rsidP="0060652A">
                      <w:pPr>
                        <w:pStyle w:val="Descripcin"/>
                        <w:jc w:val="center"/>
                        <w:rPr>
                          <w:rFonts w:ascii="Arial" w:eastAsia="Calibri" w:hAnsi="Arial" w:cs="Arial"/>
                          <w:noProof/>
                          <w:color w:val="000000"/>
                        </w:rPr>
                      </w:pPr>
                      <w:bookmarkStart w:id="1317" w:name="_Toc502152499"/>
                      <w:r>
                        <w:t xml:space="preserve">Ilustración </w:t>
                      </w:r>
                      <w:fldSimple w:instr=" SEQ Ilustración \* ARABIC ">
                        <w:r>
                          <w:rPr>
                            <w:noProof/>
                          </w:rPr>
                          <w:t>31</w:t>
                        </w:r>
                      </w:fldSimple>
                      <w:r>
                        <w:t xml:space="preserve"> - Arquitectura de Android</w:t>
                      </w:r>
                      <w:bookmarkEnd w:id="1317"/>
                    </w:p>
                  </w:txbxContent>
                </v:textbox>
                <w10:wrap type="square"/>
              </v:shape>
            </w:pict>
          </mc:Fallback>
        </mc:AlternateContent>
      </w:r>
      <w:r w:rsidR="00236A45" w:rsidRPr="00236A45">
        <w:rPr>
          <w:rFonts w:ascii="Arial" w:hAnsi="Arial" w:cs="Arial"/>
          <w:noProof/>
          <w:lang w:val="en-US" w:eastAsia="en-US"/>
        </w:rPr>
        <w:drawing>
          <wp:anchor distT="0" distB="0" distL="114300" distR="114300" simplePos="0" relativeHeight="251440640" behindDoc="0" locked="0" layoutInCell="1" allowOverlap="1" wp14:anchorId="7E72260D" wp14:editId="0CB2D155">
            <wp:simplePos x="0" y="0"/>
            <wp:positionH relativeFrom="column">
              <wp:posOffset>1992630</wp:posOffset>
            </wp:positionH>
            <wp:positionV relativeFrom="paragraph">
              <wp:posOffset>12700</wp:posOffset>
            </wp:positionV>
            <wp:extent cx="3398520" cy="2752090"/>
            <wp:effectExtent l="0" t="0" r="0" b="0"/>
            <wp:wrapSquare wrapText="bothSides"/>
            <wp:docPr id="36" name="Imagen 36" descr="https://upload.wikimedia.org/wikipedia/commons/thumb/a/af/Android-System-Architecture.svg/300px-Android-System-Architectu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a/af/Android-System-Architecture.svg/300px-Android-System-Architecture.svg.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98520" cy="275209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F5E" w:rsidRPr="00236A45">
        <w:rPr>
          <w:rFonts w:ascii="Arial" w:hAnsi="Arial" w:cs="Arial"/>
          <w:color w:val="222222"/>
          <w:sz w:val="24"/>
          <w:szCs w:val="24"/>
          <w:shd w:val="clear" w:color="auto" w:fill="FFFFFF"/>
        </w:rPr>
        <w:t xml:space="preserve">Es sin duda el líder del mercado móvil en sistemas operativos, está basado en Linux, diseñado originalmente para cámaras fotográficas profesionales, luego fue vendido a Google y modificado para ser utilizado en dispositivos móviles como los teléfonos inteligentes y luego en tablets. Actualmente se encuentra en desarrollo para usarse en netbooks y PCs; además de la </w:t>
      </w:r>
      <w:r w:rsidR="00FC6F5E" w:rsidRPr="00236A45">
        <w:rPr>
          <w:rFonts w:ascii="Arial" w:hAnsi="Arial" w:cs="Arial"/>
          <w:color w:val="222222"/>
          <w:sz w:val="24"/>
          <w:szCs w:val="24"/>
          <w:shd w:val="clear" w:color="auto" w:fill="FFFFFF"/>
        </w:rPr>
        <w:lastRenderedPageBreak/>
        <w:t>creación de la Open Handset Alliance, compuesto por 78 compañías de hardware, software y telecomunicaciones dedicadas al desarrollo de estándares abiertos para celulares, esto le ha ayudado mucho a Google a masificar el S.O, hasta el punto de ser usado por empresas como HTC, LG, Samsung, Motorola entre otros.</w:t>
      </w:r>
      <w:r w:rsidR="00FC6F5E" w:rsidRPr="00236A45">
        <w:rPr>
          <w:rFonts w:ascii="Arial" w:hAnsi="Arial" w:cs="Arial"/>
          <w:sz w:val="24"/>
          <w:szCs w:val="24"/>
        </w:rPr>
        <w:t xml:space="preserve">  </w:t>
      </w:r>
    </w:p>
    <w:p w14:paraId="4954EA18" w14:textId="77777777" w:rsidR="00FC6F5E" w:rsidRPr="00236A45" w:rsidRDefault="00236A45" w:rsidP="00236A45">
      <w:pPr>
        <w:keepNext/>
        <w:jc w:val="right"/>
        <w:rPr>
          <w:rFonts w:ascii="Arial" w:hAnsi="Arial" w:cs="Arial"/>
        </w:rPr>
      </w:pPr>
      <w:r w:rsidRPr="00236A45">
        <w:rPr>
          <w:rFonts w:ascii="Arial" w:hAnsi="Arial" w:cs="Arial"/>
          <w:noProof/>
          <w:sz w:val="24"/>
          <w:szCs w:val="24"/>
          <w:lang w:val="en-US" w:eastAsia="en-US"/>
        </w:rPr>
        <w:drawing>
          <wp:anchor distT="0" distB="0" distL="114300" distR="114300" simplePos="0" relativeHeight="251392512" behindDoc="0" locked="0" layoutInCell="1" allowOverlap="1" wp14:anchorId="0FD06EEB" wp14:editId="43155A82">
            <wp:simplePos x="0" y="0"/>
            <wp:positionH relativeFrom="column">
              <wp:posOffset>-5715</wp:posOffset>
            </wp:positionH>
            <wp:positionV relativeFrom="paragraph">
              <wp:posOffset>13020</wp:posOffset>
            </wp:positionV>
            <wp:extent cx="953770" cy="1116330"/>
            <wp:effectExtent l="0" t="0" r="0" b="7620"/>
            <wp:wrapThrough wrapText="bothSides">
              <wp:wrapPolygon edited="0">
                <wp:start x="5177" y="0"/>
                <wp:lineTo x="2589" y="5898"/>
                <wp:lineTo x="0" y="7003"/>
                <wp:lineTo x="0" y="15850"/>
                <wp:lineTo x="5177" y="17693"/>
                <wp:lineTo x="6040" y="21379"/>
                <wp:lineTo x="6471" y="21379"/>
                <wp:lineTo x="15100" y="21379"/>
                <wp:lineTo x="15531" y="21379"/>
                <wp:lineTo x="16394" y="17693"/>
                <wp:lineTo x="21140" y="15850"/>
                <wp:lineTo x="21140" y="6635"/>
                <wp:lineTo x="18983" y="5898"/>
                <wp:lineTo x="16394" y="0"/>
                <wp:lineTo x="5177" y="0"/>
              </wp:wrapPolygon>
            </wp:wrapThrough>
            <wp:docPr id="37" name="Imagen 37" descr="Android robot 2014.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droid robot 2014.sv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53770" cy="1116330"/>
                    </a:xfrm>
                    <a:prstGeom prst="rect">
                      <a:avLst/>
                    </a:prstGeom>
                    <a:noFill/>
                    <a:ln>
                      <a:noFill/>
                    </a:ln>
                  </pic:spPr>
                </pic:pic>
              </a:graphicData>
            </a:graphic>
          </wp:anchor>
        </w:drawing>
      </w:r>
    </w:p>
    <w:p w14:paraId="59A567AB" w14:textId="77777777" w:rsidR="00FC6F5E" w:rsidRPr="00236A45" w:rsidRDefault="00FC6F5E" w:rsidP="00FC6F5E">
      <w:pPr>
        <w:rPr>
          <w:rFonts w:ascii="Arial" w:hAnsi="Arial" w:cs="Arial"/>
          <w:sz w:val="24"/>
          <w:szCs w:val="24"/>
        </w:rPr>
      </w:pPr>
      <w:r w:rsidRPr="00236A45">
        <w:rPr>
          <w:rFonts w:ascii="Arial" w:hAnsi="Arial" w:cs="Arial"/>
          <w:color w:val="222222"/>
          <w:sz w:val="24"/>
          <w:szCs w:val="24"/>
          <w:shd w:val="clear" w:color="auto" w:fill="FFFFFF"/>
        </w:rPr>
        <w:t>Las aplicaciones para Android se escriben y desarrollan en Java aunque con unas APIs propias</w:t>
      </w:r>
      <w:r w:rsidR="00214F13">
        <w:rPr>
          <w:rFonts w:ascii="Arial" w:hAnsi="Arial" w:cs="Arial"/>
          <w:color w:val="222222"/>
          <w:sz w:val="24"/>
          <w:szCs w:val="24"/>
          <w:shd w:val="clear" w:color="auto" w:fill="FFFFFF"/>
        </w:rPr>
        <w:t>,</w:t>
      </w:r>
      <w:r w:rsidRPr="00236A45">
        <w:rPr>
          <w:rFonts w:ascii="Arial" w:hAnsi="Arial" w:cs="Arial"/>
          <w:color w:val="222222"/>
          <w:sz w:val="24"/>
          <w:szCs w:val="24"/>
          <w:shd w:val="clear" w:color="auto" w:fill="FFFFFF"/>
        </w:rPr>
        <w:t xml:space="preserve"> por lo que las aplicaciones escritas en Java para PC y demás plataformas ya existentes no son compatibles con este sistema.</w:t>
      </w:r>
    </w:p>
    <w:p w14:paraId="3986F9DE" w14:textId="77777777" w:rsidR="00FC6F5E" w:rsidRPr="00236A45" w:rsidRDefault="00FC6F5E" w:rsidP="00FC6F5E">
      <w:pPr>
        <w:pStyle w:val="NormalWeb"/>
        <w:spacing w:before="0" w:beforeAutospacing="0" w:after="0" w:afterAutospacing="0"/>
        <w:rPr>
          <w:rFonts w:ascii="Arial" w:hAnsi="Arial" w:cs="Arial"/>
        </w:rPr>
      </w:pPr>
    </w:p>
    <w:p w14:paraId="0A2C7EF6" w14:textId="77777777" w:rsidR="00FC6F5E" w:rsidRDefault="0060652A" w:rsidP="00FC6F5E">
      <w:pPr>
        <w:pStyle w:val="NormalWeb"/>
        <w:spacing w:before="0" w:beforeAutospacing="0" w:after="0" w:afterAutospacing="0"/>
        <w:rPr>
          <w:rFonts w:ascii="Arial" w:hAnsi="Arial" w:cs="Arial"/>
          <w:color w:val="000000"/>
          <w:sz w:val="22"/>
          <w:szCs w:val="22"/>
        </w:rPr>
      </w:pPr>
      <w:r>
        <w:rPr>
          <w:noProof/>
          <w:lang w:val="en-US" w:eastAsia="en-US"/>
        </w:rPr>
        <mc:AlternateContent>
          <mc:Choice Requires="wps">
            <w:drawing>
              <wp:anchor distT="0" distB="0" distL="114300" distR="114300" simplePos="0" relativeHeight="251716096" behindDoc="0" locked="0" layoutInCell="1" allowOverlap="1" wp14:anchorId="77E2A2D8" wp14:editId="253E02A6">
                <wp:simplePos x="0" y="0"/>
                <wp:positionH relativeFrom="column">
                  <wp:posOffset>-5715</wp:posOffset>
                </wp:positionH>
                <wp:positionV relativeFrom="paragraph">
                  <wp:posOffset>145415</wp:posOffset>
                </wp:positionV>
                <wp:extent cx="923290" cy="405765"/>
                <wp:effectExtent l="0" t="0" r="0" b="0"/>
                <wp:wrapThrough wrapText="bothSides">
                  <wp:wrapPolygon edited="0">
                    <wp:start x="0" y="0"/>
                    <wp:lineTo x="0" y="20282"/>
                    <wp:lineTo x="20946" y="20282"/>
                    <wp:lineTo x="20946" y="0"/>
                    <wp:lineTo x="0" y="0"/>
                  </wp:wrapPolygon>
                </wp:wrapThrough>
                <wp:docPr id="195" name="Cuadro de texto 195"/>
                <wp:cNvGraphicFramePr/>
                <a:graphic xmlns:a="http://schemas.openxmlformats.org/drawingml/2006/main">
                  <a:graphicData uri="http://schemas.microsoft.com/office/word/2010/wordprocessingShape">
                    <wps:wsp>
                      <wps:cNvSpPr txBox="1"/>
                      <wps:spPr>
                        <a:xfrm>
                          <a:off x="0" y="0"/>
                          <a:ext cx="923290" cy="405765"/>
                        </a:xfrm>
                        <a:prstGeom prst="rect">
                          <a:avLst/>
                        </a:prstGeom>
                        <a:solidFill>
                          <a:prstClr val="white"/>
                        </a:solidFill>
                        <a:ln>
                          <a:noFill/>
                        </a:ln>
                      </wps:spPr>
                      <wps:txbx>
                        <w:txbxContent>
                          <w:p w14:paraId="543B74F8" w14:textId="6652E235" w:rsidR="006D6624" w:rsidRPr="0092031E" w:rsidRDefault="006D6624" w:rsidP="0060652A">
                            <w:pPr>
                              <w:pStyle w:val="Descripcin"/>
                              <w:rPr>
                                <w:rFonts w:ascii="Arial" w:eastAsia="Calibri" w:hAnsi="Arial" w:cs="Arial"/>
                                <w:noProof/>
                                <w:color w:val="000000"/>
                                <w:sz w:val="24"/>
                                <w:szCs w:val="24"/>
                              </w:rPr>
                            </w:pPr>
                            <w:bookmarkStart w:id="1318" w:name="_Toc502152500"/>
                            <w:r>
                              <w:t xml:space="preserve">Ilustración </w:t>
                            </w:r>
                            <w:fldSimple w:instr=" SEQ Ilustración \* ARABIC ">
                              <w:r>
                                <w:rPr>
                                  <w:noProof/>
                                </w:rPr>
                                <w:t>32</w:t>
                              </w:r>
                            </w:fldSimple>
                            <w:r>
                              <w:t xml:space="preserve"> - Logo de Android</w:t>
                            </w:r>
                            <w:bookmarkEnd w:id="1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E2A2D8" id="Cuadro de texto 195" o:spid="_x0000_s1044" type="#_x0000_t202" style="position:absolute;margin-left:-.45pt;margin-top:11.45pt;width:72.7pt;height:31.95pt;z-index:251716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" stroked="f">
                <v:textbox style="mso-fit-shape-to-text:t" inset="0,0,0,0">
                  <w:txbxContent>
                    <w:p w14:paraId="543B74F8" w14:textId="6652E235" w:rsidR="006D6624" w:rsidRPr="0092031E" w:rsidRDefault="006D6624" w:rsidP="0060652A">
                      <w:pPr>
                        <w:pStyle w:val="Descripcin"/>
                        <w:rPr>
                          <w:rFonts w:ascii="Arial" w:eastAsia="Calibri" w:hAnsi="Arial" w:cs="Arial"/>
                          <w:noProof/>
                          <w:color w:val="000000"/>
                          <w:sz w:val="24"/>
                          <w:szCs w:val="24"/>
                        </w:rPr>
                      </w:pPr>
                      <w:bookmarkStart w:id="1319" w:name="_Toc502152500"/>
                      <w:r>
                        <w:t xml:space="preserve">Ilustración </w:t>
                      </w:r>
                      <w:fldSimple w:instr=" SEQ Ilustración \* ARABIC ">
                        <w:r>
                          <w:rPr>
                            <w:noProof/>
                          </w:rPr>
                          <w:t>32</w:t>
                        </w:r>
                      </w:fldSimple>
                      <w:r>
                        <w:t xml:space="preserve"> - Logo de Android</w:t>
                      </w:r>
                      <w:bookmarkEnd w:id="1319"/>
                    </w:p>
                  </w:txbxContent>
                </v:textbox>
                <w10:wrap type="through"/>
              </v:shape>
            </w:pict>
          </mc:Fallback>
        </mc:AlternateContent>
      </w:r>
    </w:p>
    <w:p w14:paraId="680F5784" w14:textId="77777777" w:rsidR="00FC6F5E" w:rsidRDefault="00FC6F5E" w:rsidP="00FC6F5E">
      <w:pPr>
        <w:pStyle w:val="NormalWeb"/>
        <w:spacing w:before="0" w:beforeAutospacing="0" w:after="0" w:afterAutospacing="0"/>
        <w:rPr>
          <w:rFonts w:ascii="Arial" w:hAnsi="Arial" w:cs="Arial"/>
          <w:color w:val="000000"/>
          <w:sz w:val="22"/>
          <w:szCs w:val="22"/>
        </w:rPr>
      </w:pPr>
    </w:p>
    <w:p w14:paraId="2F9D4CFA" w14:textId="77777777" w:rsidR="00FC6F5E" w:rsidRDefault="00FC6F5E" w:rsidP="00FC6F5E">
      <w:pPr>
        <w:pStyle w:val="NormalWeb"/>
        <w:spacing w:before="0" w:beforeAutospacing="0" w:after="0" w:afterAutospacing="0"/>
        <w:rPr>
          <w:rFonts w:ascii="Arial" w:hAnsi="Arial" w:cs="Arial"/>
          <w:color w:val="000000"/>
          <w:sz w:val="22"/>
          <w:szCs w:val="22"/>
        </w:rPr>
      </w:pPr>
    </w:p>
    <w:p w14:paraId="409EED7C" w14:textId="77777777" w:rsidR="00FC6F5E" w:rsidRDefault="00FC6F5E" w:rsidP="00FC6F5E">
      <w:pPr>
        <w:pStyle w:val="NormalWeb"/>
        <w:spacing w:before="0" w:beforeAutospacing="0" w:after="0" w:afterAutospacing="0"/>
        <w:rPr>
          <w:rFonts w:ascii="Arial" w:hAnsi="Arial" w:cs="Arial"/>
          <w:color w:val="000000"/>
          <w:sz w:val="22"/>
          <w:szCs w:val="22"/>
        </w:rPr>
      </w:pPr>
    </w:p>
    <w:p w14:paraId="2C097FA5" w14:textId="77777777" w:rsidR="00FC6F5E" w:rsidRPr="00FC6F5E" w:rsidRDefault="00236A45" w:rsidP="00FC6F5E">
      <w:pPr>
        <w:pStyle w:val="Ttulo2"/>
        <w:rPr>
          <w:b/>
          <w:sz w:val="32"/>
          <w:szCs w:val="32"/>
        </w:rPr>
      </w:pPr>
      <w:bookmarkStart w:id="1320" w:name="_Toc502153600"/>
      <w:r>
        <w:rPr>
          <w:b/>
          <w:sz w:val="32"/>
          <w:szCs w:val="32"/>
        </w:rPr>
        <w:t xml:space="preserve">5.5 </w:t>
      </w:r>
      <w:r w:rsidR="00FC6F5E" w:rsidRPr="00FC6F5E">
        <w:rPr>
          <w:b/>
          <w:sz w:val="32"/>
          <w:szCs w:val="32"/>
        </w:rPr>
        <w:t>Aplicaciones móviles multiplataforma</w:t>
      </w:r>
      <w:bookmarkEnd w:id="1320"/>
    </w:p>
    <w:p w14:paraId="0372AF5E" w14:textId="77777777" w:rsidR="00FC6F5E" w:rsidRDefault="00236A45" w:rsidP="00FC6F5E">
      <w:pPr>
        <w:pStyle w:val="Ttulo3"/>
        <w:rPr>
          <w:b w:val="0"/>
          <w:sz w:val="28"/>
          <w:szCs w:val="28"/>
        </w:rPr>
      </w:pPr>
      <w:bookmarkStart w:id="1321" w:name="_Toc502153601"/>
      <w:r>
        <w:rPr>
          <w:b w:val="0"/>
          <w:sz w:val="28"/>
          <w:szCs w:val="28"/>
        </w:rPr>
        <w:t xml:space="preserve">5.5.1 </w:t>
      </w:r>
      <w:r w:rsidR="00FC6F5E" w:rsidRPr="00236A45">
        <w:rPr>
          <w:b w:val="0"/>
          <w:sz w:val="28"/>
          <w:szCs w:val="28"/>
        </w:rPr>
        <w:t>Diferencias entre aplicaciones y web móviles</w:t>
      </w:r>
      <w:bookmarkEnd w:id="1321"/>
    </w:p>
    <w:p w14:paraId="61BE5521" w14:textId="77777777" w:rsidR="00236A45" w:rsidRPr="00236A45" w:rsidRDefault="00236A45" w:rsidP="00236A45"/>
    <w:p w14:paraId="5DD4C4BA" w14:textId="77777777" w:rsidR="00FC6F5E" w:rsidRPr="00236A45" w:rsidRDefault="00FC6F5E" w:rsidP="00FC6F5E">
      <w:pPr>
        <w:rPr>
          <w:rFonts w:ascii="Arial" w:hAnsi="Arial" w:cs="Arial"/>
          <w:sz w:val="24"/>
          <w:szCs w:val="24"/>
        </w:rPr>
      </w:pPr>
      <w:r w:rsidRPr="00236A45">
        <w:rPr>
          <w:rFonts w:ascii="Arial" w:hAnsi="Arial" w:cs="Arial"/>
          <w:sz w:val="24"/>
          <w:szCs w:val="24"/>
        </w:rPr>
        <w:t>Las aplicaciones comparten la pantalla del teléfono con las webs móviles, pero mientras las primeras tienen que ser descargadas e instaladas antes de usar, a una web puede accederse simplemente usando Internet y un navegador compatible con la aplicación web. Pero, no todas pueden verse correctamente desde una pantalla generalmente más pequeña que la de un ordenador de escritorio.</w:t>
      </w:r>
    </w:p>
    <w:p w14:paraId="468C096F" w14:textId="77777777" w:rsidR="00FC6F5E" w:rsidRPr="00236A45" w:rsidRDefault="00FC6F5E" w:rsidP="00FC6F5E">
      <w:pPr>
        <w:rPr>
          <w:rFonts w:ascii="Arial" w:hAnsi="Arial" w:cs="Arial"/>
          <w:sz w:val="24"/>
          <w:szCs w:val="24"/>
        </w:rPr>
      </w:pPr>
      <w:r w:rsidRPr="00236A45">
        <w:rPr>
          <w:rFonts w:ascii="Arial" w:hAnsi="Arial" w:cs="Arial"/>
          <w:sz w:val="24"/>
          <w:szCs w:val="24"/>
        </w:rPr>
        <w:t>Las que se adaptan especialmente a un dispositivo móvil se llaman “</w:t>
      </w:r>
      <w:r w:rsidR="00214F13" w:rsidRPr="00236A45">
        <w:rPr>
          <w:rFonts w:ascii="Arial" w:hAnsi="Arial" w:cs="Arial"/>
          <w:sz w:val="24"/>
          <w:szCs w:val="24"/>
        </w:rPr>
        <w:t>web responsiva</w:t>
      </w:r>
      <w:r w:rsidRPr="00236A45">
        <w:rPr>
          <w:rFonts w:ascii="Arial" w:hAnsi="Arial" w:cs="Arial"/>
          <w:sz w:val="24"/>
          <w:szCs w:val="24"/>
        </w:rPr>
        <w:t>” y son ejemplo del diseño líquido (adaptativo), ya que se puede pensar en ellas como un contenido que toma la forma del contenedor, mostrando la información según sea necesario.</w:t>
      </w:r>
    </w:p>
    <w:p w14:paraId="0552B674" w14:textId="77777777" w:rsidR="00FC6F5E" w:rsidRDefault="00FC6F5E" w:rsidP="00FC6F5E">
      <w:pPr>
        <w:pStyle w:val="NormalWeb"/>
        <w:spacing w:before="0" w:beforeAutospacing="0" w:after="0" w:afterAutospacing="0"/>
      </w:pPr>
    </w:p>
    <w:p w14:paraId="512E2C6C" w14:textId="77777777" w:rsidR="00FC6F5E" w:rsidRPr="00236A45" w:rsidRDefault="00236A45" w:rsidP="00236A45">
      <w:pPr>
        <w:pStyle w:val="Ttulo3"/>
        <w:rPr>
          <w:b w:val="0"/>
          <w:sz w:val="28"/>
          <w:szCs w:val="28"/>
        </w:rPr>
      </w:pPr>
      <w:bookmarkStart w:id="1322" w:name="_Toc502153602"/>
      <w:r>
        <w:rPr>
          <w:b w:val="0"/>
          <w:sz w:val="28"/>
          <w:szCs w:val="28"/>
        </w:rPr>
        <w:t xml:space="preserve">5.5.2 </w:t>
      </w:r>
      <w:r w:rsidR="00FC6F5E" w:rsidRPr="00236A45">
        <w:rPr>
          <w:b w:val="0"/>
          <w:sz w:val="28"/>
          <w:szCs w:val="28"/>
        </w:rPr>
        <w:t>Aplicaciones Nativas</w:t>
      </w:r>
      <w:bookmarkEnd w:id="1322"/>
    </w:p>
    <w:p w14:paraId="736B127C" w14:textId="77777777" w:rsidR="00FC6F5E" w:rsidRDefault="00FC6F5E" w:rsidP="00FC6F5E">
      <w:pPr>
        <w:pStyle w:val="NormalWeb"/>
        <w:spacing w:before="0" w:beforeAutospacing="0" w:after="0" w:afterAutospacing="0"/>
      </w:pPr>
    </w:p>
    <w:p w14:paraId="6DB1046C" w14:textId="77777777" w:rsidR="00FC6F5E" w:rsidRPr="00236A45" w:rsidRDefault="00FC6F5E" w:rsidP="00FC6F5E">
      <w:pPr>
        <w:rPr>
          <w:rFonts w:ascii="Arial" w:hAnsi="Arial" w:cs="Arial"/>
          <w:sz w:val="24"/>
          <w:szCs w:val="24"/>
        </w:rPr>
      </w:pPr>
      <w:r w:rsidRPr="00236A45">
        <w:rPr>
          <w:rFonts w:ascii="Arial" w:hAnsi="Arial" w:cs="Arial"/>
          <w:sz w:val="24"/>
          <w:szCs w:val="24"/>
        </w:rPr>
        <w:t xml:space="preserve">Una aplicación nativa es la que se desarrolla de forma específica para un </w:t>
      </w:r>
      <w:r w:rsidR="00236A45" w:rsidRPr="00236A45">
        <w:rPr>
          <w:rFonts w:ascii="Arial" w:hAnsi="Arial" w:cs="Arial"/>
          <w:sz w:val="24"/>
          <w:szCs w:val="24"/>
        </w:rPr>
        <w:t>determinado sistema</w:t>
      </w:r>
      <w:r w:rsidRPr="00236A45">
        <w:rPr>
          <w:rFonts w:ascii="Arial" w:hAnsi="Arial" w:cs="Arial"/>
          <w:sz w:val="24"/>
          <w:szCs w:val="24"/>
        </w:rPr>
        <w:t xml:space="preserve"> operativo, llamado Software Development Kit o SDK. Cada una de las plataformas, Android, iOS o Windows Phone, tienen un sistema diferente, por lo que si se desea que una app esté disponible en todas las plataformas se deberán de crear varias apps con el lenguaje del sistema operativo seleccionado.</w:t>
      </w:r>
    </w:p>
    <w:p w14:paraId="3B039A4C" w14:textId="77777777" w:rsidR="00FC6F5E" w:rsidRPr="00236A45" w:rsidRDefault="00FC6F5E" w:rsidP="00FC6F5E">
      <w:pPr>
        <w:pStyle w:val="Prrafodelista"/>
        <w:numPr>
          <w:ilvl w:val="0"/>
          <w:numId w:val="20"/>
        </w:numPr>
        <w:jc w:val="both"/>
        <w:rPr>
          <w:rFonts w:ascii="Arial" w:hAnsi="Arial" w:cs="Arial"/>
          <w:sz w:val="24"/>
          <w:szCs w:val="24"/>
        </w:rPr>
      </w:pPr>
      <w:r w:rsidRPr="00236A45">
        <w:rPr>
          <w:rFonts w:ascii="Arial" w:hAnsi="Arial" w:cs="Arial"/>
          <w:sz w:val="24"/>
          <w:szCs w:val="24"/>
        </w:rPr>
        <w:t>Las apps para iOS se desarrollan con lenguaje Objective-C</w:t>
      </w:r>
    </w:p>
    <w:p w14:paraId="14432137" w14:textId="77777777" w:rsidR="00FC6F5E" w:rsidRPr="00236A45" w:rsidRDefault="00FC6F5E" w:rsidP="00FC6F5E">
      <w:pPr>
        <w:pStyle w:val="Prrafodelista"/>
        <w:numPr>
          <w:ilvl w:val="0"/>
          <w:numId w:val="20"/>
        </w:numPr>
        <w:jc w:val="both"/>
        <w:rPr>
          <w:rFonts w:ascii="Arial" w:hAnsi="Arial" w:cs="Arial"/>
          <w:sz w:val="24"/>
          <w:szCs w:val="24"/>
        </w:rPr>
      </w:pPr>
      <w:r w:rsidRPr="00236A45">
        <w:rPr>
          <w:rFonts w:ascii="Arial" w:hAnsi="Arial" w:cs="Arial"/>
          <w:sz w:val="24"/>
          <w:szCs w:val="24"/>
        </w:rPr>
        <w:t>Las apps para Android se desarrollan con lenguaje Java, sobre API’s</w:t>
      </w:r>
    </w:p>
    <w:p w14:paraId="6E5DF905" w14:textId="77777777" w:rsidR="00FC6F5E" w:rsidRPr="00236A45" w:rsidRDefault="00FC6F5E" w:rsidP="00FC6F5E">
      <w:pPr>
        <w:pStyle w:val="Prrafodelista"/>
        <w:numPr>
          <w:ilvl w:val="0"/>
          <w:numId w:val="20"/>
        </w:numPr>
        <w:jc w:val="both"/>
        <w:rPr>
          <w:rFonts w:ascii="Arial" w:hAnsi="Arial" w:cs="Arial"/>
          <w:sz w:val="24"/>
          <w:szCs w:val="24"/>
        </w:rPr>
      </w:pPr>
      <w:r w:rsidRPr="00236A45">
        <w:rPr>
          <w:rFonts w:ascii="Arial" w:hAnsi="Arial" w:cs="Arial"/>
          <w:sz w:val="24"/>
          <w:szCs w:val="24"/>
        </w:rPr>
        <w:t>Las apps en Windows Phone se desarrollan en .Net</w:t>
      </w:r>
    </w:p>
    <w:p w14:paraId="26271DF1" w14:textId="77777777" w:rsidR="00FC6F5E" w:rsidRPr="00236A45" w:rsidRDefault="00FC6F5E" w:rsidP="00FC6F5E">
      <w:pPr>
        <w:rPr>
          <w:rFonts w:ascii="Arial" w:hAnsi="Arial" w:cs="Arial"/>
          <w:sz w:val="24"/>
          <w:szCs w:val="24"/>
        </w:rPr>
      </w:pPr>
      <w:r w:rsidRPr="00236A45">
        <w:rPr>
          <w:rFonts w:ascii="Arial" w:hAnsi="Arial" w:cs="Arial"/>
          <w:sz w:val="24"/>
          <w:szCs w:val="24"/>
        </w:rPr>
        <w:t xml:space="preserve">Cuando hablamos de desarrollo móvil casi siempre nos estamos refiriendo a aplicaciones nativas. La principal ventaja con respecto a los otros dos tipos, es la posibilidad de acceder a todas las características del hardware del móvil: cámara, GPS, agenda, dispositivos de almacenamiento y la falta de necesidad de estar conectado a internet para que funcione. Por otro lado, existe la promoción de las Apps por medio de las tiendas de aplicaciones (app store). </w:t>
      </w:r>
      <w:r w:rsidR="00236A45" w:rsidRPr="00236A45">
        <w:rPr>
          <w:rFonts w:ascii="Arial" w:hAnsi="Arial" w:cs="Arial"/>
          <w:sz w:val="24"/>
          <w:szCs w:val="24"/>
        </w:rPr>
        <w:lastRenderedPageBreak/>
        <w:t>Las aplicaciones nativas</w:t>
      </w:r>
      <w:r w:rsidRPr="00236A45">
        <w:rPr>
          <w:rFonts w:ascii="Arial" w:hAnsi="Arial" w:cs="Arial"/>
          <w:sz w:val="24"/>
          <w:szCs w:val="24"/>
        </w:rPr>
        <w:t xml:space="preserve"> presentan un mayor rendimiento y aprovechamiento del hardware de cada smartphone o dispositivo móvil. </w:t>
      </w:r>
    </w:p>
    <w:p w14:paraId="45B47A65" w14:textId="77777777" w:rsidR="00FC6F5E" w:rsidRDefault="00FC6F5E" w:rsidP="00FC6F5E"/>
    <w:p w14:paraId="37C85859" w14:textId="77777777" w:rsidR="00FC6F5E" w:rsidRDefault="00FC6F5E" w:rsidP="00FC6F5E">
      <w:pPr>
        <w:keepNext/>
        <w:shd w:val="clear" w:color="auto" w:fill="FFFFFF"/>
        <w:spacing w:after="143"/>
      </w:pPr>
      <w:r w:rsidRPr="00236A45">
        <w:rPr>
          <w:rFonts w:ascii="Arial" w:hAnsi="Arial" w:cs="Arial"/>
          <w:noProof/>
          <w:sz w:val="24"/>
          <w:szCs w:val="24"/>
          <w:lang w:val="en-US" w:eastAsia="en-US"/>
        </w:rPr>
        <w:drawing>
          <wp:inline distT="0" distB="0" distL="0" distR="0" wp14:anchorId="052CC6BD" wp14:editId="56F8507A">
            <wp:extent cx="5400040" cy="2284730"/>
            <wp:effectExtent l="0" t="0" r="0" b="1270"/>
            <wp:docPr id="38" name="Imagen 38"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p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040" cy="2284730"/>
                    </a:xfrm>
                    <a:prstGeom prst="rect">
                      <a:avLst/>
                    </a:prstGeom>
                    <a:noFill/>
                    <a:ln>
                      <a:noFill/>
                    </a:ln>
                  </pic:spPr>
                </pic:pic>
              </a:graphicData>
            </a:graphic>
          </wp:inline>
        </w:drawing>
      </w:r>
    </w:p>
    <w:p w14:paraId="1BF21824" w14:textId="0596B921" w:rsidR="00FC6F5E" w:rsidRPr="00E32148" w:rsidRDefault="00FC6F5E" w:rsidP="00FC6F5E">
      <w:pPr>
        <w:pStyle w:val="Descripcin"/>
        <w:jc w:val="both"/>
        <w:rPr>
          <w:rFonts w:ascii="Helvetica" w:eastAsia="Times New Roman" w:hAnsi="Helvetica" w:cs="Times New Roman"/>
          <w:color w:val="40454A"/>
          <w:sz w:val="27"/>
          <w:szCs w:val="27"/>
          <w:lang w:eastAsia="es-AR"/>
        </w:rPr>
      </w:pPr>
      <w:bookmarkStart w:id="1323" w:name="_Toc502152501"/>
      <w:r>
        <w:t xml:space="preserve">Ilustración </w:t>
      </w:r>
      <w:fldSimple w:instr=" SEQ Ilustración \* ARABIC ">
        <w:r w:rsidR="00393E1C">
          <w:rPr>
            <w:noProof/>
          </w:rPr>
          <w:t>33</w:t>
        </w:r>
      </w:fldSimple>
      <w:r>
        <w:t xml:space="preserve"> - Cuadro comparativo nativas</w:t>
      </w:r>
      <w:bookmarkEnd w:id="1323"/>
    </w:p>
    <w:p w14:paraId="3194CD55" w14:textId="77777777" w:rsidR="00FC6F5E" w:rsidRDefault="00236A45" w:rsidP="00236A45">
      <w:pPr>
        <w:pStyle w:val="Ttulo3"/>
        <w:rPr>
          <w:b w:val="0"/>
          <w:sz w:val="28"/>
          <w:szCs w:val="28"/>
        </w:rPr>
      </w:pPr>
      <w:bookmarkStart w:id="1324" w:name="_Toc502153603"/>
      <w:r>
        <w:rPr>
          <w:b w:val="0"/>
          <w:sz w:val="28"/>
          <w:szCs w:val="28"/>
        </w:rPr>
        <w:t xml:space="preserve">5.5.3 </w:t>
      </w:r>
      <w:r w:rsidR="00FC6F5E" w:rsidRPr="00236A45">
        <w:rPr>
          <w:b w:val="0"/>
          <w:sz w:val="28"/>
          <w:szCs w:val="28"/>
        </w:rPr>
        <w:t>Aplicaciones Web</w:t>
      </w:r>
      <w:bookmarkEnd w:id="1324"/>
    </w:p>
    <w:p w14:paraId="34960ED2" w14:textId="77777777" w:rsidR="00236A45" w:rsidRPr="00236A45" w:rsidRDefault="00236A45" w:rsidP="00236A45"/>
    <w:p w14:paraId="7BC35910" w14:textId="77777777" w:rsidR="00FC6F5E" w:rsidRPr="00236A45" w:rsidRDefault="00FC6F5E" w:rsidP="00FC6F5E">
      <w:pPr>
        <w:rPr>
          <w:rFonts w:ascii="Arial" w:hAnsi="Arial" w:cs="Arial"/>
          <w:sz w:val="24"/>
          <w:szCs w:val="24"/>
        </w:rPr>
      </w:pPr>
      <w:r w:rsidRPr="00236A45">
        <w:rPr>
          <w:rFonts w:ascii="Arial" w:hAnsi="Arial" w:cs="Arial"/>
          <w:sz w:val="24"/>
          <w:szCs w:val="24"/>
        </w:rPr>
        <w:t xml:space="preserve">Una aplicación web o webapp es la desarrollada con lenguajes muy conocidos por los programadores, como </w:t>
      </w:r>
      <w:r w:rsidR="00FF1BDF">
        <w:rPr>
          <w:rFonts w:ascii="Arial" w:hAnsi="Arial" w:cs="Arial"/>
          <w:sz w:val="24"/>
          <w:szCs w:val="24"/>
        </w:rPr>
        <w:t>pueden ser</w:t>
      </w:r>
      <w:r w:rsidRPr="00236A45">
        <w:rPr>
          <w:rFonts w:ascii="Arial" w:hAnsi="Arial" w:cs="Arial"/>
          <w:sz w:val="24"/>
          <w:szCs w:val="24"/>
        </w:rPr>
        <w:t> HTML, Javascript y CSS.</w:t>
      </w:r>
    </w:p>
    <w:p w14:paraId="103CC5A8" w14:textId="77777777" w:rsidR="00FC6F5E" w:rsidRPr="00236A45" w:rsidRDefault="00FC6F5E" w:rsidP="00FC6F5E">
      <w:pPr>
        <w:rPr>
          <w:rFonts w:ascii="Arial" w:hAnsi="Arial" w:cs="Arial"/>
          <w:sz w:val="24"/>
          <w:szCs w:val="24"/>
        </w:rPr>
      </w:pPr>
      <w:r w:rsidRPr="00236A45">
        <w:rPr>
          <w:rFonts w:ascii="Arial" w:hAnsi="Arial" w:cs="Arial"/>
          <w:sz w:val="24"/>
          <w:szCs w:val="24"/>
        </w:rPr>
        <w:t>La principal ventaja con respecto a la nativa es la posibilidad de programar independiente</w:t>
      </w:r>
      <w:r w:rsidR="00FF1BDF">
        <w:rPr>
          <w:rFonts w:ascii="Arial" w:hAnsi="Arial" w:cs="Arial"/>
          <w:sz w:val="24"/>
          <w:szCs w:val="24"/>
        </w:rPr>
        <w:t>mente</w:t>
      </w:r>
      <w:r w:rsidRPr="00236A45">
        <w:rPr>
          <w:rFonts w:ascii="Arial" w:hAnsi="Arial" w:cs="Arial"/>
          <w:sz w:val="24"/>
          <w:szCs w:val="24"/>
        </w:rPr>
        <w:t xml:space="preserve"> del sistema operativo en el que se usará la aplicación. De esta forma se pueden ejecutar en diferentes dispositivos sin tener que crear varias aplicaciones.</w:t>
      </w:r>
    </w:p>
    <w:p w14:paraId="067787D7" w14:textId="77777777" w:rsidR="00FC6F5E" w:rsidRPr="00236A45" w:rsidRDefault="00FC6F5E" w:rsidP="00FC6F5E">
      <w:pPr>
        <w:rPr>
          <w:rFonts w:ascii="Arial" w:hAnsi="Arial" w:cs="Arial"/>
          <w:sz w:val="24"/>
          <w:szCs w:val="24"/>
        </w:rPr>
      </w:pPr>
      <w:r w:rsidRPr="00236A45">
        <w:rPr>
          <w:rFonts w:ascii="Arial" w:hAnsi="Arial" w:cs="Arial"/>
          <w:sz w:val="24"/>
          <w:szCs w:val="24"/>
        </w:rPr>
        <w:t xml:space="preserve">Las aplicaciones web se ejecutan dentro del propio navegador web del dispositivo a través de una URL. </w:t>
      </w:r>
    </w:p>
    <w:p w14:paraId="32A2F35C" w14:textId="77777777" w:rsidR="00FC6F5E" w:rsidRPr="00236A45" w:rsidRDefault="00FC6F5E" w:rsidP="00FC6F5E">
      <w:pPr>
        <w:rPr>
          <w:rFonts w:ascii="Arial" w:hAnsi="Arial" w:cs="Arial"/>
          <w:sz w:val="24"/>
          <w:szCs w:val="24"/>
        </w:rPr>
      </w:pPr>
      <w:r w:rsidRPr="00236A45">
        <w:rPr>
          <w:rFonts w:ascii="Arial" w:hAnsi="Arial" w:cs="Arial"/>
          <w:sz w:val="24"/>
          <w:szCs w:val="24"/>
        </w:rPr>
        <w:t>La gran diferencia con una aplicación nativa es que no necesita instalación por lo que no pueden estar visibles en app store y la promoción y comercialización debe realizarse de forma independiente. De todas formas, se puede crear un acceso directo o link para acceder a la aplicación en el dispositivo.</w:t>
      </w:r>
    </w:p>
    <w:p w14:paraId="305EE95D" w14:textId="77777777" w:rsidR="00FC6F5E" w:rsidRPr="00236A45" w:rsidRDefault="00FC6F5E" w:rsidP="00FC6F5E">
      <w:pPr>
        <w:rPr>
          <w:rFonts w:ascii="Arial" w:hAnsi="Arial" w:cs="Arial"/>
          <w:sz w:val="24"/>
          <w:szCs w:val="24"/>
        </w:rPr>
      </w:pPr>
      <w:r w:rsidRPr="00236A45">
        <w:rPr>
          <w:rFonts w:ascii="Arial" w:hAnsi="Arial" w:cs="Arial"/>
          <w:sz w:val="24"/>
          <w:szCs w:val="24"/>
        </w:rPr>
        <w:t>Las apps web móviles son siempre una buena opción si nuestro objetivo es adaptar la web a formato móvil.</w:t>
      </w:r>
    </w:p>
    <w:p w14:paraId="442B5F90" w14:textId="77777777" w:rsidR="00FC6F5E" w:rsidRDefault="00FC6F5E" w:rsidP="00FC6F5E">
      <w:pPr>
        <w:keepNext/>
        <w:shd w:val="clear" w:color="auto" w:fill="FFFFFF"/>
        <w:textAlignment w:val="baseline"/>
      </w:pPr>
      <w:r>
        <w:rPr>
          <w:noProof/>
          <w:lang w:val="en-US" w:eastAsia="en-US"/>
        </w:rPr>
        <w:lastRenderedPageBreak/>
        <w:drawing>
          <wp:inline distT="0" distB="0" distL="0" distR="0" wp14:anchorId="67669D91" wp14:editId="0F343EAD">
            <wp:extent cx="5400040" cy="2959735"/>
            <wp:effectExtent l="0" t="0" r="0" b="0"/>
            <wp:docPr id="39" name="Imagen 39"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2959735"/>
                    </a:xfrm>
                    <a:prstGeom prst="rect">
                      <a:avLst/>
                    </a:prstGeom>
                    <a:noFill/>
                    <a:ln>
                      <a:noFill/>
                    </a:ln>
                  </pic:spPr>
                </pic:pic>
              </a:graphicData>
            </a:graphic>
          </wp:inline>
        </w:drawing>
      </w:r>
    </w:p>
    <w:p w14:paraId="4EFDFBCA" w14:textId="195AF9D8" w:rsidR="00FC6F5E" w:rsidRPr="00E32148" w:rsidRDefault="00FC6F5E" w:rsidP="00FC6F5E">
      <w:pPr>
        <w:pStyle w:val="Descripcin"/>
        <w:rPr>
          <w:rFonts w:ascii="Arial" w:eastAsia="Times New Roman" w:hAnsi="Arial" w:cs="Arial"/>
          <w:color w:val="808080"/>
          <w:sz w:val="23"/>
          <w:szCs w:val="23"/>
          <w:lang w:eastAsia="es-AR"/>
        </w:rPr>
      </w:pPr>
      <w:bookmarkStart w:id="1325" w:name="_Toc502152502"/>
      <w:r>
        <w:t xml:space="preserve">Ilustración </w:t>
      </w:r>
      <w:fldSimple w:instr=" SEQ Ilustración \* ARABIC ">
        <w:r w:rsidR="00393E1C">
          <w:rPr>
            <w:noProof/>
          </w:rPr>
          <w:t>34</w:t>
        </w:r>
      </w:fldSimple>
      <w:r w:rsidR="00B62F21">
        <w:rPr>
          <w:noProof/>
        </w:rPr>
        <w:t xml:space="preserve"> -</w:t>
      </w:r>
      <w:r>
        <w:t xml:space="preserve"> Cuadro comparativo - Aplicaciones Web</w:t>
      </w:r>
      <w:bookmarkEnd w:id="1325"/>
    </w:p>
    <w:p w14:paraId="00B1647B" w14:textId="77777777" w:rsidR="00FC6F5E" w:rsidRDefault="00236A45" w:rsidP="00236A45">
      <w:pPr>
        <w:pStyle w:val="Ttulo3"/>
        <w:rPr>
          <w:b w:val="0"/>
          <w:sz w:val="28"/>
          <w:szCs w:val="28"/>
        </w:rPr>
      </w:pPr>
      <w:bookmarkStart w:id="1326" w:name="_Toc502153604"/>
      <w:r>
        <w:rPr>
          <w:b w:val="0"/>
          <w:sz w:val="28"/>
          <w:szCs w:val="28"/>
        </w:rPr>
        <w:t xml:space="preserve">5.5.4 </w:t>
      </w:r>
      <w:r w:rsidR="00FC6F5E" w:rsidRPr="00236A45">
        <w:rPr>
          <w:b w:val="0"/>
          <w:sz w:val="28"/>
          <w:szCs w:val="28"/>
        </w:rPr>
        <w:t>Aplicaciones Híbridas</w:t>
      </w:r>
      <w:bookmarkEnd w:id="1326"/>
    </w:p>
    <w:p w14:paraId="30686BF8" w14:textId="77777777" w:rsidR="00236A45" w:rsidRPr="00236A45" w:rsidRDefault="00236A45" w:rsidP="00236A45"/>
    <w:p w14:paraId="3102E628" w14:textId="77777777" w:rsidR="00FC6F5E" w:rsidRPr="00236A45" w:rsidRDefault="00FC6F5E" w:rsidP="00FC6F5E">
      <w:pPr>
        <w:rPr>
          <w:rFonts w:ascii="Arial" w:hAnsi="Arial" w:cs="Arial"/>
          <w:sz w:val="24"/>
          <w:szCs w:val="24"/>
        </w:rPr>
      </w:pPr>
      <w:r w:rsidRPr="00236A45">
        <w:rPr>
          <w:rFonts w:ascii="Arial" w:hAnsi="Arial" w:cs="Arial"/>
          <w:sz w:val="24"/>
          <w:szCs w:val="24"/>
        </w:rPr>
        <w:t>Una aplicación híbrida es una combinación de las dos anteriores. Las apps híbridas se desarrollan con lenguajes propios de las webabpp, es decir, HTML, Javascript y CSS por lo que permite su uso en diferentes plataformas, pero también dan la posibilidad de acceder a gran parte de las características del hardware del dispositivo. La principal ventaja es que es posible agrupar los códigos y distribuirla en app store.</w:t>
      </w:r>
    </w:p>
    <w:p w14:paraId="5744626F" w14:textId="77777777" w:rsidR="00FC6F5E" w:rsidRPr="00236A45" w:rsidRDefault="00FC6F5E" w:rsidP="00FC6F5E">
      <w:pPr>
        <w:rPr>
          <w:rFonts w:ascii="Arial" w:hAnsi="Arial" w:cs="Arial"/>
          <w:sz w:val="24"/>
          <w:szCs w:val="24"/>
        </w:rPr>
      </w:pPr>
      <w:r w:rsidRPr="00236A45">
        <w:rPr>
          <w:rFonts w:ascii="Arial" w:hAnsi="Arial" w:cs="Arial"/>
          <w:sz w:val="24"/>
          <w:szCs w:val="24"/>
        </w:rPr>
        <w:t>PhoneGap es uno de los frameworks más utilizados por los programadores para el desarrollo multiplataforma de aplicaciones híbridas. Otro ejemplo de herramienta para desarrollar apps híbridas es Cordova. También existe la opción de servirse de cross-platforms frameworks, para desarrollar una web app.</w:t>
      </w:r>
    </w:p>
    <w:p w14:paraId="758132F8" w14:textId="77777777" w:rsidR="00FC6F5E" w:rsidRDefault="00236A45" w:rsidP="00236A45">
      <w:pPr>
        <w:pStyle w:val="Ttulo3"/>
        <w:rPr>
          <w:b w:val="0"/>
          <w:sz w:val="28"/>
          <w:szCs w:val="28"/>
        </w:rPr>
      </w:pPr>
      <w:bookmarkStart w:id="1327" w:name="_Toc502153605"/>
      <w:r>
        <w:rPr>
          <w:b w:val="0"/>
          <w:sz w:val="28"/>
          <w:szCs w:val="28"/>
        </w:rPr>
        <w:t xml:space="preserve">5.5.5 </w:t>
      </w:r>
      <w:r w:rsidR="00FC6F5E" w:rsidRPr="00236A45">
        <w:rPr>
          <w:b w:val="0"/>
          <w:sz w:val="28"/>
          <w:szCs w:val="28"/>
        </w:rPr>
        <w:t>Aplicación híbrida: Web App</w:t>
      </w:r>
      <w:bookmarkEnd w:id="1327"/>
    </w:p>
    <w:p w14:paraId="788D592A" w14:textId="77777777" w:rsidR="00236A45" w:rsidRPr="00236A45" w:rsidRDefault="00236A45" w:rsidP="00236A45">
      <w:pPr>
        <w:rPr>
          <w:rFonts w:ascii="Arial" w:hAnsi="Arial" w:cs="Arial"/>
          <w:sz w:val="24"/>
          <w:szCs w:val="24"/>
        </w:rPr>
      </w:pPr>
    </w:p>
    <w:p w14:paraId="61A290E0" w14:textId="77777777" w:rsidR="00FC6F5E" w:rsidRPr="00236A45" w:rsidRDefault="00FC6F5E" w:rsidP="00FC6F5E">
      <w:pPr>
        <w:rPr>
          <w:rFonts w:ascii="Arial" w:hAnsi="Arial" w:cs="Arial"/>
          <w:sz w:val="24"/>
          <w:szCs w:val="24"/>
        </w:rPr>
      </w:pPr>
      <w:r w:rsidRPr="00236A45">
        <w:rPr>
          <w:rFonts w:ascii="Arial" w:hAnsi="Arial" w:cs="Arial"/>
          <w:sz w:val="24"/>
          <w:szCs w:val="24"/>
        </w:rPr>
        <w:t>Cosiste en diseñar la aplicación como si fuera una web app, y será el propio navegador el que la ejecute. Sin embargo, ésa es precisamente su gran virtud, pero también su principal inconveniente. Nos encontramos con que el código es válido para todos los dispositivos, pero la sensación del usuario y la apariencia no es tan buena como en la app nativa. Phonegap es el framework más popular en esta tecnología.</w:t>
      </w:r>
    </w:p>
    <w:p w14:paraId="349CBB84" w14:textId="77777777" w:rsidR="00FC6F5E" w:rsidRDefault="00236A45" w:rsidP="00236A45">
      <w:pPr>
        <w:pStyle w:val="Ttulo3"/>
        <w:rPr>
          <w:b w:val="0"/>
          <w:sz w:val="28"/>
          <w:szCs w:val="28"/>
        </w:rPr>
      </w:pPr>
      <w:bookmarkStart w:id="1328" w:name="_Toc502153606"/>
      <w:r>
        <w:rPr>
          <w:b w:val="0"/>
          <w:sz w:val="28"/>
          <w:szCs w:val="28"/>
        </w:rPr>
        <w:t xml:space="preserve">5.5.6 </w:t>
      </w:r>
      <w:r w:rsidR="00FC6F5E" w:rsidRPr="00236A45">
        <w:rPr>
          <w:b w:val="0"/>
          <w:sz w:val="28"/>
          <w:szCs w:val="28"/>
        </w:rPr>
        <w:t>Aplicación híbrida: app interpretada</w:t>
      </w:r>
      <w:bookmarkEnd w:id="1328"/>
    </w:p>
    <w:p w14:paraId="7BD27E22" w14:textId="77777777" w:rsidR="00236A45" w:rsidRPr="00236A45" w:rsidRDefault="00236A45" w:rsidP="00236A45"/>
    <w:p w14:paraId="553DCD9E" w14:textId="77777777" w:rsidR="00FC6F5E" w:rsidRPr="00236A45" w:rsidRDefault="00FC6F5E" w:rsidP="00FC6F5E">
      <w:pPr>
        <w:rPr>
          <w:rFonts w:ascii="Arial" w:hAnsi="Arial" w:cs="Arial"/>
          <w:sz w:val="24"/>
          <w:szCs w:val="24"/>
        </w:rPr>
      </w:pPr>
      <w:r w:rsidRPr="00236A45">
        <w:rPr>
          <w:rFonts w:ascii="Arial" w:hAnsi="Arial" w:cs="Arial"/>
          <w:sz w:val="24"/>
          <w:szCs w:val="24"/>
        </w:rPr>
        <w:t xml:space="preserve">La aplicación interpretada significa que la aplicación es programada y luego cada terminal la traduce a su propio lenguaje de programación. Facilita el desarrollo de aplicaciones y reduce el esfuerzo considerablemente. Aunque el resultado no es idéntico a la nativa, la apariencia es bastante buena, y en muchas ocasiones puede ser la solución al problema del desarrollo de aplicaciones multiplataforma. </w:t>
      </w:r>
    </w:p>
    <w:p w14:paraId="3F061C90" w14:textId="77777777" w:rsidR="00FC6F5E" w:rsidRDefault="00FC6F5E" w:rsidP="00FC6F5E">
      <w:pPr>
        <w:pStyle w:val="NormalWeb"/>
        <w:keepNext/>
        <w:shd w:val="clear" w:color="auto" w:fill="FFFFFF"/>
        <w:spacing w:before="0" w:beforeAutospacing="0" w:after="0" w:afterAutospacing="0"/>
        <w:textAlignment w:val="baseline"/>
      </w:pPr>
      <w:r>
        <w:rPr>
          <w:noProof/>
          <w:lang w:val="en-US" w:eastAsia="en-US"/>
        </w:rPr>
        <w:lastRenderedPageBreak/>
        <w:drawing>
          <wp:inline distT="0" distB="0" distL="0" distR="0" wp14:anchorId="30AC19E3" wp14:editId="62552AF8">
            <wp:extent cx="5400040" cy="2158365"/>
            <wp:effectExtent l="0" t="0" r="0" b="0"/>
            <wp:docPr id="40" name="Imagen 40"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pp"/>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40" cy="2158365"/>
                    </a:xfrm>
                    <a:prstGeom prst="rect">
                      <a:avLst/>
                    </a:prstGeom>
                    <a:noFill/>
                    <a:ln>
                      <a:noFill/>
                    </a:ln>
                  </pic:spPr>
                </pic:pic>
              </a:graphicData>
            </a:graphic>
          </wp:inline>
        </w:drawing>
      </w:r>
    </w:p>
    <w:p w14:paraId="688284F2" w14:textId="47A528A6" w:rsidR="00FC6F5E" w:rsidRDefault="00FC6F5E" w:rsidP="00FC6F5E">
      <w:pPr>
        <w:pStyle w:val="Descripcin"/>
        <w:rPr>
          <w:rFonts w:ascii="Arial" w:hAnsi="Arial" w:cs="Arial"/>
          <w:color w:val="808080"/>
          <w:sz w:val="23"/>
          <w:szCs w:val="23"/>
        </w:rPr>
      </w:pPr>
      <w:bookmarkStart w:id="1329" w:name="_Toc502152503"/>
      <w:r>
        <w:t xml:space="preserve">Ilustración </w:t>
      </w:r>
      <w:fldSimple w:instr=" SEQ Ilustración \* ARABIC ">
        <w:r w:rsidR="00393E1C">
          <w:rPr>
            <w:noProof/>
          </w:rPr>
          <w:t>35</w:t>
        </w:r>
      </w:fldSimple>
      <w:r w:rsidR="00B62F21">
        <w:rPr>
          <w:noProof/>
        </w:rPr>
        <w:t xml:space="preserve"> - </w:t>
      </w:r>
      <w:r>
        <w:t xml:space="preserve"> Comparativa aplicaciones híbridas</w:t>
      </w:r>
      <w:bookmarkEnd w:id="1329"/>
    </w:p>
    <w:p w14:paraId="72332070" w14:textId="77777777" w:rsidR="00FC6F5E" w:rsidRPr="00E32148" w:rsidRDefault="00FC6F5E" w:rsidP="00FC6F5E">
      <w:pPr>
        <w:pStyle w:val="NormalWeb"/>
        <w:spacing w:before="0" w:beforeAutospacing="0" w:after="0" w:afterAutospacing="0"/>
      </w:pPr>
    </w:p>
    <w:p w14:paraId="2E705170" w14:textId="77777777" w:rsidR="00FC6F5E" w:rsidRDefault="00FC6F5E" w:rsidP="00FC6F5E">
      <w:pPr>
        <w:pStyle w:val="NormalWeb"/>
        <w:spacing w:before="0" w:beforeAutospacing="0" w:after="0" w:afterAutospacing="0"/>
      </w:pPr>
    </w:p>
    <w:p w14:paraId="25F10D21" w14:textId="77777777" w:rsidR="00FC6F5E" w:rsidRDefault="00FC6F5E" w:rsidP="00FC6F5E">
      <w:pPr>
        <w:pStyle w:val="NormalWeb"/>
        <w:spacing w:before="0" w:beforeAutospacing="0" w:after="0" w:afterAutospacing="0"/>
      </w:pPr>
      <w:r>
        <w:rPr>
          <w:rStyle w:val="apple-tab-span"/>
          <w:rFonts w:ascii="Arial" w:hAnsi="Arial" w:cs="Arial"/>
          <w:color w:val="000000"/>
          <w:sz w:val="22"/>
          <w:szCs w:val="22"/>
        </w:rPr>
        <w:tab/>
      </w:r>
      <w:r>
        <w:rPr>
          <w:rStyle w:val="apple-tab-span"/>
          <w:rFonts w:ascii="Arial" w:hAnsi="Arial" w:cs="Arial"/>
          <w:color w:val="000000"/>
          <w:sz w:val="22"/>
          <w:szCs w:val="22"/>
        </w:rPr>
        <w:tab/>
      </w:r>
    </w:p>
    <w:p w14:paraId="2B9183DB" w14:textId="77777777" w:rsidR="00FC6F5E" w:rsidRPr="00FC6F5E" w:rsidRDefault="00236A45" w:rsidP="00FC6F5E">
      <w:pPr>
        <w:pStyle w:val="Ttulo2"/>
        <w:rPr>
          <w:b/>
          <w:sz w:val="32"/>
          <w:szCs w:val="32"/>
        </w:rPr>
      </w:pPr>
      <w:bookmarkStart w:id="1330" w:name="_Toc502153607"/>
      <w:r>
        <w:rPr>
          <w:b/>
          <w:sz w:val="32"/>
          <w:szCs w:val="32"/>
        </w:rPr>
        <w:t xml:space="preserve">5.6 </w:t>
      </w:r>
      <w:r w:rsidR="00FC6F5E" w:rsidRPr="00FC6F5E">
        <w:rPr>
          <w:b/>
          <w:sz w:val="32"/>
          <w:szCs w:val="32"/>
        </w:rPr>
        <w:t>Investigación en Desarrollo de Apps y WebApps</w:t>
      </w:r>
      <w:bookmarkEnd w:id="1330"/>
    </w:p>
    <w:p w14:paraId="087C2C5F" w14:textId="77777777" w:rsidR="00FC6F5E" w:rsidRDefault="00FC6F5E" w:rsidP="00FC6F5E"/>
    <w:p w14:paraId="1EBEFAC0" w14:textId="77777777" w:rsidR="00FC6F5E" w:rsidRPr="00236A45" w:rsidRDefault="00FC6F5E" w:rsidP="00FC6F5E">
      <w:pPr>
        <w:rPr>
          <w:rFonts w:ascii="Arial" w:hAnsi="Arial" w:cs="Arial"/>
          <w:sz w:val="24"/>
          <w:szCs w:val="24"/>
        </w:rPr>
      </w:pPr>
      <w:r w:rsidRPr="00236A45">
        <w:rPr>
          <w:rFonts w:ascii="Arial" w:hAnsi="Arial" w:cs="Arial"/>
          <w:sz w:val="24"/>
          <w:szCs w:val="24"/>
        </w:rPr>
        <w:t>Al momento de seleccionar el tipo de App o webApp se investigó en las distintas tecnologías para seleccionar la adecuada</w:t>
      </w:r>
    </w:p>
    <w:p w14:paraId="1FA6611B" w14:textId="77777777" w:rsidR="004533E2" w:rsidRDefault="00FC6F5E" w:rsidP="004533E2">
      <w:pPr>
        <w:keepNext/>
      </w:pPr>
      <w:r>
        <w:rPr>
          <w:noProof/>
          <w:lang w:val="en-US" w:eastAsia="en-US"/>
        </w:rPr>
        <w:drawing>
          <wp:inline distT="0" distB="0" distL="0" distR="0" wp14:anchorId="5D851F0C" wp14:editId="785E47CE">
            <wp:extent cx="5400040" cy="3150235"/>
            <wp:effectExtent l="19050" t="38100" r="48260" b="12065"/>
            <wp:docPr id="41" name="Diagrama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0" r:lo="rId101" r:qs="rId102" r:cs="rId103"/>
              </a:graphicData>
            </a:graphic>
          </wp:inline>
        </w:drawing>
      </w:r>
    </w:p>
    <w:p w14:paraId="4CE81BFB" w14:textId="47C40369" w:rsidR="00FC6F5E" w:rsidRDefault="004533E2" w:rsidP="004533E2">
      <w:pPr>
        <w:pStyle w:val="Descripcin"/>
        <w:jc w:val="center"/>
      </w:pPr>
      <w:bookmarkStart w:id="1331" w:name="_Toc502152504"/>
      <w:r>
        <w:t xml:space="preserve">Ilustración </w:t>
      </w:r>
      <w:fldSimple w:instr=" SEQ Ilustración \* ARABIC ">
        <w:r w:rsidR="00393E1C">
          <w:rPr>
            <w:noProof/>
          </w:rPr>
          <w:t>36</w:t>
        </w:r>
      </w:fldSimple>
      <w:r>
        <w:t xml:space="preserve"> - Herramientas para desarrollo de apps</w:t>
      </w:r>
      <w:bookmarkEnd w:id="1331"/>
    </w:p>
    <w:p w14:paraId="7F86377C" w14:textId="77777777" w:rsidR="00FC6F5E" w:rsidRDefault="00236A45" w:rsidP="00236A45">
      <w:pPr>
        <w:pStyle w:val="Ttulo3"/>
        <w:rPr>
          <w:b w:val="0"/>
          <w:sz w:val="28"/>
          <w:szCs w:val="28"/>
        </w:rPr>
      </w:pPr>
      <w:bookmarkStart w:id="1332" w:name="_Toc502153608"/>
      <w:r>
        <w:rPr>
          <w:b w:val="0"/>
          <w:sz w:val="28"/>
          <w:szCs w:val="28"/>
        </w:rPr>
        <w:t xml:space="preserve">5.6.1 </w:t>
      </w:r>
      <w:r w:rsidR="00FC6F5E" w:rsidRPr="00236A45">
        <w:rPr>
          <w:b w:val="0"/>
          <w:sz w:val="28"/>
          <w:szCs w:val="28"/>
        </w:rPr>
        <w:t>Android Studio</w:t>
      </w:r>
      <w:bookmarkEnd w:id="1332"/>
    </w:p>
    <w:p w14:paraId="5B0B7EF0" w14:textId="77777777" w:rsidR="00236A45" w:rsidRPr="00236A45" w:rsidRDefault="00236A45" w:rsidP="00236A45"/>
    <w:p w14:paraId="6311B6CB" w14:textId="77777777" w:rsidR="00FC6F5E" w:rsidRPr="00236A45" w:rsidRDefault="00FC6F5E" w:rsidP="00FC6F5E">
      <w:pPr>
        <w:rPr>
          <w:rFonts w:ascii="Arial" w:hAnsi="Arial" w:cs="Arial"/>
          <w:sz w:val="24"/>
          <w:szCs w:val="24"/>
        </w:rPr>
      </w:pPr>
      <w:r w:rsidRPr="00236A45">
        <w:rPr>
          <w:rFonts w:ascii="Arial" w:hAnsi="Arial" w:cs="Arial"/>
          <w:sz w:val="24"/>
          <w:szCs w:val="24"/>
        </w:rPr>
        <w:t xml:space="preserve">Es el IDE oficial para el desarrollo de aplicaciones para Android y se basa en IntelliJ IDEA . Además del potente editor de códigos y las herramientas para desarrolladores de IntelliJ, Android Studio ofrece aún más funciones que aumentan la productividad durante la compilación de apps para Android. </w:t>
      </w:r>
      <w:r w:rsidR="00236A45" w:rsidRPr="00236A45">
        <w:rPr>
          <w:rFonts w:ascii="Arial" w:hAnsi="Arial" w:cs="Arial"/>
          <w:sz w:val="24"/>
          <w:szCs w:val="24"/>
        </w:rPr>
        <w:t>Además,</w:t>
      </w:r>
      <w:r w:rsidRPr="00236A45">
        <w:rPr>
          <w:rFonts w:ascii="Arial" w:hAnsi="Arial" w:cs="Arial"/>
          <w:sz w:val="24"/>
          <w:szCs w:val="24"/>
        </w:rPr>
        <w:t xml:space="preserve"> posibilita el uso de emuladores con distintos niveles y hardware específico para testear las app creadas. </w:t>
      </w:r>
    </w:p>
    <w:p w14:paraId="399E8262" w14:textId="77777777" w:rsidR="00FC6F5E" w:rsidRPr="00167F3E" w:rsidRDefault="00FC6F5E" w:rsidP="00FC6F5E"/>
    <w:p w14:paraId="10FCAE04" w14:textId="77777777" w:rsidR="00FC6F5E" w:rsidRDefault="00894C5C" w:rsidP="00236A45">
      <w:pPr>
        <w:pStyle w:val="Ttulo3"/>
        <w:rPr>
          <w:b w:val="0"/>
          <w:sz w:val="28"/>
          <w:szCs w:val="28"/>
        </w:rPr>
      </w:pPr>
      <w:bookmarkStart w:id="1333" w:name="_Toc502153609"/>
      <w:r>
        <w:rPr>
          <w:b w:val="0"/>
          <w:sz w:val="28"/>
          <w:szCs w:val="28"/>
        </w:rPr>
        <w:t xml:space="preserve">5.6.2 </w:t>
      </w:r>
      <w:r w:rsidR="00FC6F5E" w:rsidRPr="00236A45">
        <w:rPr>
          <w:b w:val="0"/>
          <w:sz w:val="28"/>
          <w:szCs w:val="28"/>
        </w:rPr>
        <w:t>App inventor</w:t>
      </w:r>
      <w:bookmarkEnd w:id="1333"/>
    </w:p>
    <w:p w14:paraId="48AC7CB6" w14:textId="77777777" w:rsidR="00894C5C" w:rsidRPr="00894C5C" w:rsidRDefault="00894C5C" w:rsidP="00894C5C"/>
    <w:p w14:paraId="1C3920DF" w14:textId="77777777" w:rsidR="00FC6F5E" w:rsidRPr="00894C5C" w:rsidRDefault="00FC6F5E" w:rsidP="00FC6F5E">
      <w:pPr>
        <w:rPr>
          <w:rFonts w:ascii="Arial" w:hAnsi="Arial" w:cs="Arial"/>
          <w:sz w:val="24"/>
          <w:szCs w:val="24"/>
        </w:rPr>
      </w:pPr>
      <w:r w:rsidRPr="00894C5C">
        <w:rPr>
          <w:rFonts w:ascii="Arial" w:hAnsi="Arial" w:cs="Arial"/>
          <w:sz w:val="24"/>
          <w:szCs w:val="24"/>
        </w:rPr>
        <w:t>Es un entorno de desarrollo de software creado por Google Labs para la elaboración de aplicaciones destinadas al sistema operativo Android. El usuario puede, de forma visual y a partir de un conjunto de herramientas básicas, ir enlazando una serie de bloques para crear la aplicación. El sistema es gratuito y se puede descargar fácilmente de la web. Las aplicaciones creadas con App Inventor están limitadas por su simplicidad, aunque permiten cubrir un gran número de necesidades básicas en un dispositivo móvil.</w:t>
      </w:r>
    </w:p>
    <w:p w14:paraId="56AEBAD1" w14:textId="77777777" w:rsidR="00FC6F5E" w:rsidRPr="00894C5C" w:rsidRDefault="00FC6F5E" w:rsidP="00FC6F5E">
      <w:pPr>
        <w:rPr>
          <w:rFonts w:ascii="Arial" w:hAnsi="Arial" w:cs="Arial"/>
          <w:sz w:val="24"/>
          <w:szCs w:val="24"/>
        </w:rPr>
      </w:pPr>
      <w:r w:rsidRPr="00894C5C">
        <w:rPr>
          <w:rFonts w:ascii="Arial" w:hAnsi="Arial" w:cs="Arial"/>
          <w:sz w:val="24"/>
          <w:szCs w:val="24"/>
        </w:rPr>
        <w:t>Con Google App Inventor, se espera un incremento importante en el número de aplicaciones para Android debido a dos grandes factores: la simplicidad de uso, que facilitará la aparición de un gran número de nuevas aplicaciones; y Google Play, el centro de distribución de aplicaciones para Android donde cualquier usuario puede distribuir sus creaciones libremente.</w:t>
      </w:r>
    </w:p>
    <w:p w14:paraId="0841B96C" w14:textId="77777777" w:rsidR="00FC6F5E" w:rsidRDefault="00FC6F5E" w:rsidP="00FC6F5E">
      <w:r w:rsidRPr="00894C5C">
        <w:rPr>
          <w:rFonts w:ascii="Arial" w:hAnsi="Arial" w:cs="Arial"/>
          <w:sz w:val="24"/>
          <w:szCs w:val="24"/>
        </w:rPr>
        <w:t xml:space="preserve">Otra gran cualidad es la posibilidad de insertarlo en la educación dado su programación por medio de bloques gráficos, que resultan ser muy intuitivos en aquellas personas que se introducen. </w:t>
      </w:r>
    </w:p>
    <w:p w14:paraId="5C732160" w14:textId="77777777" w:rsidR="00FC6F5E" w:rsidRPr="00894C5C" w:rsidRDefault="00FC6F5E" w:rsidP="00FC6F5E">
      <w:pPr>
        <w:rPr>
          <w:rFonts w:ascii="Arial" w:hAnsi="Arial" w:cs="Arial"/>
          <w:sz w:val="24"/>
          <w:szCs w:val="24"/>
        </w:rPr>
      </w:pPr>
      <w:r w:rsidRPr="00894C5C">
        <w:rPr>
          <w:rFonts w:ascii="Arial" w:hAnsi="Arial" w:cs="Arial"/>
          <w:sz w:val="24"/>
          <w:szCs w:val="24"/>
        </w:rPr>
        <w:t>Unas primeras apps para el SAR fueron realizadas bajo esta plataforma, concluyendo que tiene una curva de aprendizaje corta.</w:t>
      </w:r>
    </w:p>
    <w:p w14:paraId="47D4421B" w14:textId="77777777" w:rsidR="00FC6F5E" w:rsidRPr="00167F3E" w:rsidRDefault="00FC6F5E" w:rsidP="00FC6F5E"/>
    <w:p w14:paraId="34F8E4AB" w14:textId="77777777" w:rsidR="00FC6F5E" w:rsidRDefault="00894C5C" w:rsidP="00236A45">
      <w:pPr>
        <w:pStyle w:val="Ttulo3"/>
        <w:rPr>
          <w:b w:val="0"/>
          <w:sz w:val="28"/>
          <w:szCs w:val="28"/>
        </w:rPr>
      </w:pPr>
      <w:bookmarkStart w:id="1334" w:name="_Toc502153610"/>
      <w:r>
        <w:rPr>
          <w:b w:val="0"/>
          <w:sz w:val="28"/>
          <w:szCs w:val="28"/>
        </w:rPr>
        <w:t xml:space="preserve">5.6.3 </w:t>
      </w:r>
      <w:r w:rsidR="00FC6F5E" w:rsidRPr="00236A45">
        <w:rPr>
          <w:b w:val="0"/>
          <w:sz w:val="28"/>
          <w:szCs w:val="28"/>
        </w:rPr>
        <w:t>Intel XDK</w:t>
      </w:r>
      <w:bookmarkEnd w:id="1334"/>
    </w:p>
    <w:p w14:paraId="4B694C50" w14:textId="77777777" w:rsidR="00894C5C" w:rsidRPr="00894C5C" w:rsidRDefault="00894C5C" w:rsidP="00894C5C"/>
    <w:p w14:paraId="21A16AE3" w14:textId="77777777" w:rsidR="00FC6F5E" w:rsidRPr="00894C5C" w:rsidRDefault="00FC6F5E" w:rsidP="00FC6F5E">
      <w:pPr>
        <w:rPr>
          <w:rFonts w:ascii="Arial" w:hAnsi="Arial" w:cs="Arial"/>
          <w:color w:val="222222"/>
          <w:sz w:val="24"/>
          <w:szCs w:val="24"/>
        </w:rPr>
      </w:pPr>
      <w:r w:rsidRPr="00894C5C">
        <w:rPr>
          <w:rFonts w:ascii="Arial" w:hAnsi="Arial" w:cs="Arial"/>
          <w:sz w:val="24"/>
          <w:szCs w:val="24"/>
        </w:rPr>
        <w:t>Es un kit de desarrollo creado por Intel para crear aplicaciones nativas para los teléfonos celulares y las tabletas que utilizan tecnologías de la web como HTML5, CSS y Javascript. Las aplicaciones están compiladas vía on-line en la plataforma Cordova para hacer aplicaciones cross-platform, pensando en crear apps para IOT. Posee un emulador, App preview mediante QR, Drag and Drop y soporte de plantillas. Además es compatible y da soporte para Android, IOS, Windows Phone y entre otros.</w:t>
      </w:r>
      <w:r w:rsidRPr="00894C5C">
        <w:rPr>
          <w:rFonts w:ascii="Arial" w:hAnsi="Arial" w:cs="Arial"/>
          <w:color w:val="222222"/>
          <w:sz w:val="24"/>
          <w:szCs w:val="24"/>
        </w:rPr>
        <w:t xml:space="preserve"> </w:t>
      </w:r>
    </w:p>
    <w:p w14:paraId="488E476D" w14:textId="77777777" w:rsidR="00FC6F5E" w:rsidRPr="00167F3E" w:rsidRDefault="00FC6F5E" w:rsidP="00FC6F5E"/>
    <w:p w14:paraId="15570CF2" w14:textId="77777777" w:rsidR="00FC6F5E" w:rsidRDefault="00894C5C" w:rsidP="00236A45">
      <w:pPr>
        <w:pStyle w:val="Ttulo3"/>
        <w:rPr>
          <w:b w:val="0"/>
          <w:sz w:val="28"/>
          <w:szCs w:val="28"/>
        </w:rPr>
      </w:pPr>
      <w:bookmarkStart w:id="1335" w:name="_Toc502153611"/>
      <w:r>
        <w:rPr>
          <w:b w:val="0"/>
          <w:sz w:val="28"/>
          <w:szCs w:val="28"/>
        </w:rPr>
        <w:t xml:space="preserve">5.6.4 </w:t>
      </w:r>
      <w:r w:rsidR="00FC6F5E" w:rsidRPr="00236A45">
        <w:rPr>
          <w:b w:val="0"/>
          <w:sz w:val="28"/>
          <w:szCs w:val="28"/>
        </w:rPr>
        <w:t>Ionic</w:t>
      </w:r>
      <w:bookmarkEnd w:id="1335"/>
    </w:p>
    <w:p w14:paraId="47986C6A" w14:textId="77777777" w:rsidR="00894C5C" w:rsidRPr="00894C5C" w:rsidRDefault="00894C5C" w:rsidP="00894C5C"/>
    <w:p w14:paraId="3D8409CE" w14:textId="77777777" w:rsidR="00FC6F5E" w:rsidRPr="00894C5C" w:rsidRDefault="00FC6F5E" w:rsidP="00FC6F5E">
      <w:pPr>
        <w:rPr>
          <w:rFonts w:ascii="Arial" w:hAnsi="Arial" w:cs="Arial"/>
          <w:sz w:val="24"/>
          <w:szCs w:val="24"/>
        </w:rPr>
      </w:pPr>
      <w:r w:rsidRPr="00894C5C">
        <w:rPr>
          <w:rFonts w:ascii="Arial" w:hAnsi="Arial" w:cs="Arial"/>
          <w:sz w:val="24"/>
          <w:szCs w:val="24"/>
        </w:rPr>
        <w:t>Es una herramienta (framework), gratuita y open source, para el desarrollo de aplicaciones híbridas, inicialmente pensado para móviles y tablets, basadas en HTML5, CSS y JS. Está construido con Sass y optimizado con AngularJS, permitiendo una mayor facilidad de desarrollo de aplicaciones, con una menor inversión económica y la creación de aplicaciones con una misma base de código.</w:t>
      </w:r>
    </w:p>
    <w:p w14:paraId="0D7901E0" w14:textId="77777777" w:rsidR="00FC6F5E" w:rsidRDefault="00894C5C" w:rsidP="00236A45">
      <w:pPr>
        <w:pStyle w:val="Ttulo3"/>
        <w:rPr>
          <w:b w:val="0"/>
          <w:sz w:val="28"/>
          <w:szCs w:val="28"/>
        </w:rPr>
      </w:pPr>
      <w:bookmarkStart w:id="1336" w:name="_Toc502153612"/>
      <w:r>
        <w:rPr>
          <w:b w:val="0"/>
          <w:sz w:val="28"/>
          <w:szCs w:val="28"/>
        </w:rPr>
        <w:t xml:space="preserve">5.6.5 </w:t>
      </w:r>
      <w:r w:rsidR="00FC6F5E" w:rsidRPr="00236A45">
        <w:rPr>
          <w:b w:val="0"/>
          <w:sz w:val="28"/>
          <w:szCs w:val="28"/>
        </w:rPr>
        <w:t>Cordova</w:t>
      </w:r>
      <w:bookmarkEnd w:id="1336"/>
    </w:p>
    <w:p w14:paraId="7649A046" w14:textId="77777777" w:rsidR="00894C5C" w:rsidRPr="00894C5C" w:rsidRDefault="00894C5C" w:rsidP="00894C5C"/>
    <w:p w14:paraId="01969C96" w14:textId="77777777" w:rsidR="00FC6F5E" w:rsidRPr="00894C5C" w:rsidRDefault="00FC6F5E" w:rsidP="00FC6F5E">
      <w:pPr>
        <w:rPr>
          <w:rFonts w:ascii="Arial" w:hAnsi="Arial" w:cs="Arial"/>
          <w:sz w:val="24"/>
          <w:szCs w:val="24"/>
        </w:rPr>
      </w:pPr>
      <w:r w:rsidRPr="00894C5C">
        <w:rPr>
          <w:rFonts w:ascii="Arial" w:hAnsi="Arial" w:cs="Arial"/>
          <w:sz w:val="24"/>
          <w:szCs w:val="24"/>
        </w:rPr>
        <w:t xml:space="preserve">Apache Cordova es un entorno de desarrollo de aplicaciones móviles, originalmente creado por Nitobi y comprado por Adobe. Más tarde fue liberado como Apache Cordova. Permite, construir aplicaciones para dispositivos móviles utilizando CSS3, HTML5, y Javascript. Las aplicaciones resultantes son híbridas, lo que significa que no son ni una aplicación móvil nativa (porque toda la representación gráfica se realiza vía vistas de Web en </w:t>
      </w:r>
      <w:r w:rsidRPr="00894C5C">
        <w:rPr>
          <w:rFonts w:ascii="Arial" w:hAnsi="Arial" w:cs="Arial"/>
          <w:sz w:val="24"/>
          <w:szCs w:val="24"/>
        </w:rPr>
        <w:lastRenderedPageBreak/>
        <w:t xml:space="preserve">vez del framework nativo) ni puramente basadas en web (porque no son solo aplicaciones web, sino que están empaquetadas como aplicaciones para su distribución y tienen acceso a las APIs nativas del dispositivo). </w:t>
      </w:r>
    </w:p>
    <w:p w14:paraId="0A01E36A" w14:textId="77777777" w:rsidR="00FC6F5E" w:rsidRDefault="00894C5C" w:rsidP="00236A45">
      <w:pPr>
        <w:pStyle w:val="Ttulo3"/>
        <w:rPr>
          <w:b w:val="0"/>
          <w:sz w:val="28"/>
          <w:szCs w:val="28"/>
        </w:rPr>
      </w:pPr>
      <w:bookmarkStart w:id="1337" w:name="_Toc502153613"/>
      <w:r>
        <w:rPr>
          <w:b w:val="0"/>
          <w:sz w:val="28"/>
          <w:szCs w:val="28"/>
        </w:rPr>
        <w:t xml:space="preserve">5.6.6 </w:t>
      </w:r>
      <w:r w:rsidR="00FC6F5E" w:rsidRPr="00236A45">
        <w:rPr>
          <w:b w:val="0"/>
          <w:sz w:val="28"/>
          <w:szCs w:val="28"/>
        </w:rPr>
        <w:t>Meteor</w:t>
      </w:r>
      <w:bookmarkEnd w:id="1337"/>
    </w:p>
    <w:p w14:paraId="057E007A" w14:textId="77777777" w:rsidR="00894C5C" w:rsidRPr="00894C5C" w:rsidRDefault="00894C5C" w:rsidP="00894C5C"/>
    <w:p w14:paraId="4DE4F251" w14:textId="77777777" w:rsidR="00FC6F5E" w:rsidRPr="00894C5C" w:rsidRDefault="00FC6F5E" w:rsidP="00FC6F5E">
      <w:pPr>
        <w:rPr>
          <w:rFonts w:ascii="Arial" w:hAnsi="Arial" w:cs="Arial"/>
          <w:sz w:val="24"/>
          <w:szCs w:val="24"/>
        </w:rPr>
      </w:pPr>
      <w:r w:rsidRPr="00894C5C">
        <w:rPr>
          <w:rFonts w:ascii="Arial" w:hAnsi="Arial" w:cs="Arial"/>
          <w:sz w:val="24"/>
          <w:szCs w:val="24"/>
        </w:rPr>
        <w:t>Es una plataforma para crear aplicaciones web en tiempo real construida sobre Node.js. Meteor se localiza entre la base de datos de la aplicación y su interfaz de usuario y se encarga que las dos partes estén sincronizadas.</w:t>
      </w:r>
    </w:p>
    <w:p w14:paraId="6330F324" w14:textId="77777777" w:rsidR="00FC6F5E" w:rsidRPr="00894C5C" w:rsidRDefault="00FC6F5E" w:rsidP="00FC6F5E">
      <w:pPr>
        <w:rPr>
          <w:rFonts w:ascii="Arial" w:hAnsi="Arial" w:cs="Arial"/>
          <w:sz w:val="24"/>
          <w:szCs w:val="24"/>
        </w:rPr>
      </w:pPr>
      <w:r w:rsidRPr="00894C5C">
        <w:rPr>
          <w:rFonts w:ascii="Arial" w:hAnsi="Arial" w:cs="Arial"/>
          <w:sz w:val="24"/>
          <w:szCs w:val="24"/>
        </w:rPr>
        <w:t>Como Meteor usa Node.js, se utiliza JavaScript en el cliente y en el servidor. Y más aún, Meteor es capaz de compartir código entre ambos entornos.</w:t>
      </w:r>
    </w:p>
    <w:p w14:paraId="67EC88D6" w14:textId="77777777" w:rsidR="00FC6F5E" w:rsidRPr="00236A45" w:rsidRDefault="00894C5C" w:rsidP="00236A45">
      <w:pPr>
        <w:pStyle w:val="Ttulo3"/>
        <w:rPr>
          <w:b w:val="0"/>
          <w:sz w:val="28"/>
          <w:szCs w:val="28"/>
        </w:rPr>
      </w:pPr>
      <w:bookmarkStart w:id="1338" w:name="_Toc502153614"/>
      <w:r>
        <w:rPr>
          <w:b w:val="0"/>
          <w:sz w:val="28"/>
          <w:szCs w:val="28"/>
        </w:rPr>
        <w:t xml:space="preserve">5.6.7 </w:t>
      </w:r>
      <w:r w:rsidR="00FC6F5E" w:rsidRPr="00236A45">
        <w:rPr>
          <w:b w:val="0"/>
          <w:sz w:val="28"/>
          <w:szCs w:val="28"/>
        </w:rPr>
        <w:t>Meteor y Cordova</w:t>
      </w:r>
      <w:bookmarkEnd w:id="1338"/>
    </w:p>
    <w:p w14:paraId="784A74FF" w14:textId="77777777" w:rsidR="00FC6F5E" w:rsidRDefault="00FC6F5E" w:rsidP="00FC6F5E">
      <w:pPr>
        <w:rPr>
          <w:rFonts w:ascii="Arial" w:hAnsi="Arial" w:cs="Arial"/>
          <w:sz w:val="24"/>
          <w:szCs w:val="24"/>
        </w:rPr>
      </w:pPr>
      <w:r>
        <w:br/>
      </w:r>
      <w:r w:rsidRPr="00894C5C">
        <w:rPr>
          <w:rFonts w:ascii="Arial" w:hAnsi="Arial" w:cs="Arial"/>
          <w:sz w:val="24"/>
          <w:szCs w:val="24"/>
        </w:rPr>
        <w:t xml:space="preserve">Meteor se integra con Cordova, por ende es posible tomar una aplicación existente y ejecutarla en un dispositivo iOS o Android de forma sencilla. Una aplicación de Cordova es una aplicación web escrita usando HTML, CSS y JavaScript como de costumbre, pero se ejecuta en una vista web incrustada en una aplicación nativa en lugar de en un navegador móvil independiente. Un beneficio importante de empaquetar su aplicación web como una aplicación de Cordova es que todos sus activos se incluyen con la aplicación. Esto asegura que su aplicación se cargue más rápido que una aplicación web que se ejecuta en un servidor remoto, lo que puede hacer una gran diferencia para los usuarios con conexiones lentas. Otra característica de la integración de Cordova en Meteor es la compatibilidad con hot code push, que le permite actualizar su aplicación en los dispositivos de los usuarios sin pasar por el proceso habitual de revisión de la tienda de aplicaciones. Cordova también abre el acceso a ciertas características nativas a través de una arquitectura de complemento. Los complementos permiten utilizar funciones que normalmente no están disponibles para aplicaciones web, como acceder a la cámara del dispositivo o al sistema de archivos local, interactuar con lectores de código de barras o NFC. Debido a que una aplicación de Cordova es una aplicación web, significa que utiliza elementos web estándar para crear su interfaz de usuario en lugar de confiar en componentes de interfaz de usuario nativos específicos de la plataforma. </w:t>
      </w:r>
    </w:p>
    <w:p w14:paraId="5B77531F" w14:textId="77777777" w:rsidR="00D132EB" w:rsidRDefault="00D132EB">
      <w:pPr>
        <w:rPr>
          <w:b/>
          <w:color w:val="434343"/>
          <w:sz w:val="36"/>
          <w:szCs w:val="36"/>
        </w:rPr>
      </w:pPr>
      <w:r>
        <w:rPr>
          <w:sz w:val="36"/>
          <w:szCs w:val="36"/>
        </w:rPr>
        <w:br w:type="page"/>
      </w:r>
    </w:p>
    <w:p w14:paraId="0BBCA91A" w14:textId="77777777" w:rsidR="00F06CD3" w:rsidRPr="00F06CD3" w:rsidRDefault="00D132EB" w:rsidP="00F06CD3">
      <w:pPr>
        <w:pStyle w:val="Ttulo1"/>
        <w:rPr>
          <w:sz w:val="36"/>
          <w:szCs w:val="36"/>
        </w:rPr>
      </w:pPr>
      <w:bookmarkStart w:id="1339" w:name="_Toc502153615"/>
      <w:r w:rsidRPr="008831B2">
        <w:rPr>
          <w:sz w:val="36"/>
          <w:szCs w:val="36"/>
        </w:rPr>
        <w:lastRenderedPageBreak/>
        <w:t>Capítulo</w:t>
      </w:r>
      <w:r w:rsidR="008831B2" w:rsidRPr="008831B2">
        <w:rPr>
          <w:sz w:val="36"/>
          <w:szCs w:val="36"/>
        </w:rPr>
        <w:t xml:space="preserve"> 6 – Stack MEAN</w:t>
      </w:r>
      <w:bookmarkEnd w:id="1339"/>
    </w:p>
    <w:p w14:paraId="5FAFFFF1" w14:textId="77777777" w:rsidR="00F06CD3" w:rsidRDefault="00F06CD3" w:rsidP="00F06CD3">
      <w:pPr>
        <w:pStyle w:val="Ttulo2"/>
        <w:rPr>
          <w:b/>
          <w:sz w:val="32"/>
          <w:szCs w:val="32"/>
        </w:rPr>
      </w:pPr>
      <w:bookmarkStart w:id="1340" w:name="_Toc502153616"/>
      <w:r>
        <w:rPr>
          <w:b/>
          <w:sz w:val="32"/>
          <w:szCs w:val="32"/>
        </w:rPr>
        <w:t xml:space="preserve">6.1 </w:t>
      </w:r>
      <w:r w:rsidRPr="00F06CD3">
        <w:rPr>
          <w:b/>
          <w:sz w:val="32"/>
          <w:szCs w:val="32"/>
        </w:rPr>
        <w:t>¿Qué es MEAN?</w:t>
      </w:r>
      <w:bookmarkEnd w:id="1340"/>
    </w:p>
    <w:p w14:paraId="7DFAB4E9" w14:textId="77777777" w:rsidR="00F06CD3" w:rsidRPr="00F06CD3" w:rsidRDefault="00F06CD3" w:rsidP="00F06CD3"/>
    <w:p w14:paraId="15FB5239" w14:textId="77777777" w:rsid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“Es un </w:t>
      </w:r>
      <w:r w:rsidRPr="00F06CD3">
        <w:rPr>
          <w:rFonts w:ascii="Arial" w:hAnsi="Arial" w:cs="Arial"/>
          <w:sz w:val="24"/>
          <w:szCs w:val="24"/>
          <w:shd w:val="clear" w:color="auto" w:fill="FFFFFF"/>
        </w:rPr>
        <w:t>framework</w:t>
      </w:r>
      <w:r w:rsidRPr="00F06CD3">
        <w:rPr>
          <w:rFonts w:ascii="Arial" w:hAnsi="Arial" w:cs="Arial"/>
          <w:color w:val="222222"/>
          <w:sz w:val="24"/>
          <w:szCs w:val="24"/>
          <w:shd w:val="clear" w:color="auto" w:fill="FFFFFF"/>
        </w:rPr>
        <w:t> o conjunto de subsistemas de software para el desarrollo de aplicaciones, y páginas web dinámicas, que están basadas, cada una de estas en el popular lenguaje de programación conocido como </w:t>
      </w:r>
      <w:r w:rsidRPr="00F06CD3">
        <w:rPr>
          <w:rFonts w:ascii="Arial" w:hAnsi="Arial" w:cs="Arial"/>
          <w:sz w:val="24"/>
          <w:szCs w:val="24"/>
          <w:shd w:val="clear" w:color="auto" w:fill="FFFFFF"/>
        </w:rPr>
        <w:t>JavaScript</w:t>
      </w:r>
      <w:r w:rsidRPr="00F06CD3">
        <w:rPr>
          <w:rFonts w:ascii="Arial" w:hAnsi="Arial" w:cs="Arial"/>
          <w:color w:val="222222"/>
          <w:sz w:val="24"/>
          <w:szCs w:val="24"/>
          <w:shd w:val="clear" w:color="auto" w:fill="FFFFFF"/>
        </w:rPr>
        <w:t>. Gracias a esta característica el conjunto se integra exitosamente en una plataforma auto-suficiente”</w:t>
      </w:r>
      <w:r>
        <w:rPr>
          <w:rFonts w:ascii="Arial" w:hAnsi="Arial" w:cs="Arial"/>
          <w:color w:val="222222"/>
          <w:sz w:val="24"/>
          <w:szCs w:val="24"/>
          <w:shd w:val="clear" w:color="auto" w:fill="FFFFFF"/>
        </w:rPr>
        <w:t>.</w:t>
      </w:r>
    </w:p>
    <w:p w14:paraId="658E06AF" w14:textId="77777777" w:rsidR="00F06CD3" w:rsidRPr="00F06CD3" w:rsidRDefault="00F06CD3" w:rsidP="00F06CD3">
      <w:pPr>
        <w:rPr>
          <w:rFonts w:ascii="Arial" w:hAnsi="Arial" w:cs="Arial"/>
          <w:color w:val="222222"/>
          <w:sz w:val="24"/>
          <w:szCs w:val="24"/>
          <w:shd w:val="clear" w:color="auto" w:fill="FFFFFF"/>
        </w:rPr>
      </w:pPr>
    </w:p>
    <w:p w14:paraId="14A34756" w14:textId="77777777" w:rsidR="00F06CD3" w:rsidRDefault="00F06CD3" w:rsidP="00F06CD3">
      <w:pPr>
        <w:keepNext/>
        <w:jc w:val="center"/>
      </w:pPr>
      <w:r>
        <w:rPr>
          <w:noProof/>
          <w:lang w:val="en-US" w:eastAsia="en-US"/>
        </w:rPr>
        <w:drawing>
          <wp:inline distT="0" distB="0" distL="0" distR="0" wp14:anchorId="76920BBC" wp14:editId="53F59043">
            <wp:extent cx="4114800" cy="2314575"/>
            <wp:effectExtent l="0" t="0" r="0" b="9525"/>
            <wp:docPr id="54" name="Imagen 54" descr="https://el.javier.pro/wp-content/uploads/2016/10/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l.javier.pro/wp-content/uploads/2016/10/maxresdefault.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128114" cy="2322064"/>
                    </a:xfrm>
                    <a:prstGeom prst="rect">
                      <a:avLst/>
                    </a:prstGeom>
                    <a:noFill/>
                    <a:ln>
                      <a:noFill/>
                    </a:ln>
                  </pic:spPr>
                </pic:pic>
              </a:graphicData>
            </a:graphic>
          </wp:inline>
        </w:drawing>
      </w:r>
    </w:p>
    <w:p w14:paraId="56F466F6" w14:textId="77777777" w:rsidR="00F06CD3" w:rsidRPr="00F06CD3" w:rsidRDefault="00F06CD3" w:rsidP="00F06CD3">
      <w:pPr>
        <w:pStyle w:val="Descripcin"/>
        <w:jc w:val="center"/>
        <w:rPr>
          <w:b/>
        </w:rPr>
      </w:pPr>
      <w:r>
        <w:t xml:space="preserve">Ilustración </w:t>
      </w:r>
      <w:r w:rsidR="004533E2">
        <w:t>31</w:t>
      </w:r>
      <w:r>
        <w:t xml:space="preserve"> - Acrónimo MEAN</w:t>
      </w:r>
    </w:p>
    <w:p w14:paraId="791ED876" w14:textId="77777777" w:rsidR="00F06CD3" w:rsidRPr="00F06CD3" w:rsidRDefault="00F06CD3" w:rsidP="00F06CD3">
      <w:pPr>
        <w:pStyle w:val="Ttulo2"/>
        <w:rPr>
          <w:b/>
          <w:sz w:val="32"/>
          <w:szCs w:val="32"/>
        </w:rPr>
      </w:pPr>
      <w:bookmarkStart w:id="1341" w:name="_Toc502153617"/>
      <w:r>
        <w:rPr>
          <w:b/>
          <w:sz w:val="32"/>
          <w:szCs w:val="32"/>
        </w:rPr>
        <w:t xml:space="preserve">6.2 </w:t>
      </w:r>
      <w:r w:rsidRPr="00F06CD3">
        <w:rPr>
          <w:b/>
          <w:sz w:val="32"/>
          <w:szCs w:val="32"/>
        </w:rPr>
        <w:t>¿Cómo se compone MEAN?</w:t>
      </w:r>
      <w:bookmarkEnd w:id="1341"/>
    </w:p>
    <w:p w14:paraId="2F6312B1" w14:textId="77777777" w:rsidR="00F06CD3" w:rsidRPr="00F06CD3" w:rsidRDefault="00F06CD3" w:rsidP="00F06CD3">
      <w:pPr>
        <w:pStyle w:val="Ttulo3"/>
        <w:rPr>
          <w:b w:val="0"/>
          <w:sz w:val="28"/>
          <w:szCs w:val="28"/>
        </w:rPr>
      </w:pPr>
      <w:bookmarkStart w:id="1342" w:name="_Toc502153618"/>
      <w:r>
        <w:rPr>
          <w:b w:val="0"/>
          <w:sz w:val="28"/>
          <w:szCs w:val="28"/>
        </w:rPr>
        <w:t xml:space="preserve">6.2.1 </w:t>
      </w:r>
      <w:r w:rsidRPr="00F06CD3">
        <w:rPr>
          <w:b w:val="0"/>
          <w:sz w:val="28"/>
          <w:szCs w:val="28"/>
        </w:rPr>
        <w:t>Mongo</w:t>
      </w:r>
      <w:bookmarkEnd w:id="1342"/>
    </w:p>
    <w:p w14:paraId="06D0D277" w14:textId="77777777" w:rsidR="00F06CD3" w:rsidRDefault="00F06CD3" w:rsidP="00F06CD3">
      <w:pPr>
        <w:rPr>
          <w:rFonts w:ascii="Arial" w:hAnsi="Arial" w:cs="Arial"/>
          <w:color w:val="222222"/>
          <w:sz w:val="24"/>
          <w:szCs w:val="24"/>
          <w:shd w:val="clear" w:color="auto" w:fill="FFFFFF"/>
        </w:rPr>
      </w:pPr>
    </w:p>
    <w:p w14:paraId="1426E19F" w14:textId="77777777"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Es un sistema de base de datos NoSQL, que almacena los datos en estructuras o “documentos”, los cuales están definidos con la notación JSON (Notación simple de objeto tipo JavaScript), lo que permite una rápida manipulación y transferencia de los datos. </w:t>
      </w:r>
    </w:p>
    <w:p w14:paraId="32AA41B1" w14:textId="77777777" w:rsidR="00F06CD3" w:rsidRDefault="00F06CD3" w:rsidP="00F06CD3"/>
    <w:p w14:paraId="48A6EE3B" w14:textId="77777777" w:rsidR="00F06CD3" w:rsidRDefault="00F06CD3" w:rsidP="00F06CD3">
      <w:pPr>
        <w:pStyle w:val="Ttulo3"/>
        <w:rPr>
          <w:b w:val="0"/>
          <w:sz w:val="28"/>
          <w:szCs w:val="28"/>
        </w:rPr>
      </w:pPr>
      <w:bookmarkStart w:id="1343" w:name="_Toc502153619"/>
      <w:r>
        <w:rPr>
          <w:b w:val="0"/>
          <w:sz w:val="28"/>
          <w:szCs w:val="28"/>
        </w:rPr>
        <w:t xml:space="preserve">6.2.2 </w:t>
      </w:r>
      <w:r w:rsidRPr="00F06CD3">
        <w:rPr>
          <w:b w:val="0"/>
          <w:sz w:val="28"/>
          <w:szCs w:val="28"/>
        </w:rPr>
        <w:t>Express</w:t>
      </w:r>
      <w:bookmarkEnd w:id="1343"/>
    </w:p>
    <w:p w14:paraId="470E197C" w14:textId="77777777" w:rsidR="00F06CD3" w:rsidRPr="00F06CD3" w:rsidRDefault="00F06CD3" w:rsidP="00F06CD3"/>
    <w:p w14:paraId="02F491E7" w14:textId="77777777"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Es un módulo de NodeJS, ofrece los métodos suficientes en JavaScript, para poder manejar las solicitudes o peticiones que se hacen por medio de los métodos del protocolo. También ofrece un sistema simple de enrutamiento (Routing), que dentro del mean stack es aprovechado en el back-end o en el lado del servidor.</w:t>
      </w:r>
    </w:p>
    <w:p w14:paraId="7B8DF4F3" w14:textId="77777777" w:rsidR="00F06CD3" w:rsidRDefault="00F06CD3" w:rsidP="00F06CD3">
      <w:pPr>
        <w:pStyle w:val="Ttulo3"/>
        <w:rPr>
          <w:b w:val="0"/>
          <w:sz w:val="28"/>
          <w:szCs w:val="28"/>
        </w:rPr>
      </w:pPr>
      <w:bookmarkStart w:id="1344" w:name="_Toc502153620"/>
      <w:r>
        <w:rPr>
          <w:b w:val="0"/>
          <w:sz w:val="28"/>
          <w:szCs w:val="28"/>
        </w:rPr>
        <w:t xml:space="preserve">6.2.3 </w:t>
      </w:r>
      <w:r w:rsidRPr="00F06CD3">
        <w:rPr>
          <w:b w:val="0"/>
          <w:sz w:val="28"/>
          <w:szCs w:val="28"/>
        </w:rPr>
        <w:t>Angular</w:t>
      </w:r>
      <w:bookmarkEnd w:id="1344"/>
    </w:p>
    <w:p w14:paraId="0FFB0AAA" w14:textId="77777777" w:rsidR="00F06CD3" w:rsidRPr="00F06CD3" w:rsidRDefault="00F06CD3" w:rsidP="00F06CD3"/>
    <w:p w14:paraId="2CD4D408" w14:textId="77777777"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Es un framework para aplicaciones web de TypeScript</w:t>
      </w:r>
      <w:hyperlink r:id="rId106" w:tooltip="TypeScript" w:history="1"/>
      <w:r w:rsidRPr="00F06CD3">
        <w:rPr>
          <w:rFonts w:ascii="Arial" w:hAnsi="Arial" w:cs="Arial"/>
          <w:color w:val="222222"/>
          <w:sz w:val="24"/>
          <w:szCs w:val="24"/>
          <w:shd w:val="clear" w:color="auto" w:fill="FFFFFF"/>
        </w:rPr>
        <w:t xml:space="preserve"> de código abierto, mantenido por Google, que se utiliza para crear y mantener aplicaciones web de una sola página. Su objetivo es aumentar las aplicaciones basadas en </w:t>
      </w:r>
      <w:r w:rsidRPr="00F06CD3">
        <w:rPr>
          <w:rFonts w:ascii="Arial" w:hAnsi="Arial" w:cs="Arial"/>
          <w:color w:val="222222"/>
          <w:sz w:val="24"/>
          <w:szCs w:val="24"/>
          <w:shd w:val="clear" w:color="auto" w:fill="FFFFFF"/>
        </w:rPr>
        <w:lastRenderedPageBreak/>
        <w:t>navegador con capacidad de Modelo Vista Controlador (MVC), en un esfuerzo para hacer que el desarrollo y las pruebas sean más fáciles.</w:t>
      </w:r>
    </w:p>
    <w:p w14:paraId="7BD6FA30" w14:textId="77777777" w:rsidR="00F06CD3" w:rsidRDefault="00F06CD3" w:rsidP="00F06CD3">
      <w:pPr>
        <w:pStyle w:val="Ttulo3"/>
        <w:rPr>
          <w:b w:val="0"/>
          <w:sz w:val="28"/>
          <w:szCs w:val="28"/>
        </w:rPr>
      </w:pPr>
      <w:bookmarkStart w:id="1345" w:name="_Toc502153621"/>
      <w:r>
        <w:rPr>
          <w:b w:val="0"/>
          <w:sz w:val="28"/>
          <w:szCs w:val="28"/>
        </w:rPr>
        <w:t xml:space="preserve">6.2.4 </w:t>
      </w:r>
      <w:r w:rsidRPr="00F06CD3">
        <w:rPr>
          <w:b w:val="0"/>
          <w:sz w:val="28"/>
          <w:szCs w:val="28"/>
        </w:rPr>
        <w:t>Node</w:t>
      </w:r>
      <w:bookmarkEnd w:id="1345"/>
    </w:p>
    <w:p w14:paraId="014907FD" w14:textId="77777777" w:rsidR="00F06CD3" w:rsidRPr="00F06CD3" w:rsidRDefault="00F06CD3" w:rsidP="00F06CD3"/>
    <w:p w14:paraId="69C434D2" w14:textId="059C4657" w:rsidR="00F06CD3" w:rsidRPr="00F06CD3" w:rsidRDefault="00DB1DBD" w:rsidP="00F06CD3">
      <w:pPr>
        <w:rPr>
          <w:rFonts w:ascii="Arial" w:hAnsi="Arial" w:cs="Arial"/>
          <w:color w:val="222222"/>
          <w:sz w:val="24"/>
          <w:szCs w:val="24"/>
          <w:shd w:val="clear" w:color="auto" w:fill="FFFFFF"/>
        </w:rPr>
      </w:pPr>
      <w:r>
        <w:rPr>
          <w:noProof/>
          <w:lang w:val="en-US" w:eastAsia="en-US"/>
        </w:rPr>
        <mc:AlternateContent>
          <mc:Choice Requires="wps">
            <w:drawing>
              <wp:anchor distT="0" distB="0" distL="114300" distR="114300" simplePos="0" relativeHeight="251697664" behindDoc="0" locked="0" layoutInCell="1" allowOverlap="1" wp14:anchorId="57431C05" wp14:editId="0EAC3FDF">
                <wp:simplePos x="0" y="0"/>
                <wp:positionH relativeFrom="column">
                  <wp:posOffset>4039870</wp:posOffset>
                </wp:positionH>
                <wp:positionV relativeFrom="paragraph">
                  <wp:posOffset>1266825</wp:posOffset>
                </wp:positionV>
                <wp:extent cx="1355725" cy="635"/>
                <wp:effectExtent l="0" t="0" r="0" b="0"/>
                <wp:wrapSquare wrapText="bothSides"/>
                <wp:docPr id="249" name="Cuadro de texto 249"/>
                <wp:cNvGraphicFramePr/>
                <a:graphic xmlns:a="http://schemas.openxmlformats.org/drawingml/2006/main">
                  <a:graphicData uri="http://schemas.microsoft.com/office/word/2010/wordprocessingShape">
                    <wps:wsp>
                      <wps:cNvSpPr txBox="1"/>
                      <wps:spPr>
                        <a:xfrm>
                          <a:off x="0" y="0"/>
                          <a:ext cx="1355725" cy="635"/>
                        </a:xfrm>
                        <a:prstGeom prst="rect">
                          <a:avLst/>
                        </a:prstGeom>
                        <a:solidFill>
                          <a:prstClr val="white"/>
                        </a:solidFill>
                        <a:ln>
                          <a:noFill/>
                        </a:ln>
                      </wps:spPr>
                      <wps:txbx>
                        <w:txbxContent>
                          <w:p w14:paraId="3178E2A9" w14:textId="06F64586" w:rsidR="006D6624" w:rsidRPr="00ED42AB" w:rsidRDefault="006D6624" w:rsidP="00DB1DBD">
                            <w:pPr>
                              <w:pStyle w:val="Descripcin"/>
                              <w:rPr>
                                <w:rFonts w:ascii="Arial" w:eastAsia="Calibri" w:hAnsi="Arial" w:cs="Arial"/>
                                <w:noProof/>
                                <w:color w:val="222222"/>
                                <w:sz w:val="24"/>
                                <w:szCs w:val="24"/>
                                <w:shd w:val="clear" w:color="auto" w:fill="FFFFFF"/>
                                <w:lang w:val="es-ES_tradnl" w:eastAsia="es-ES_tradnl"/>
                              </w:rPr>
                            </w:pPr>
                            <w:bookmarkStart w:id="1346" w:name="_Toc502152505"/>
                            <w:r>
                              <w:t xml:space="preserve">Ilustración </w:t>
                            </w:r>
                            <w:fldSimple w:instr=" SEQ Ilustración \* ARABIC ">
                              <w:r>
                                <w:rPr>
                                  <w:noProof/>
                                </w:rPr>
                                <w:t>37</w:t>
                              </w:r>
                            </w:fldSimple>
                            <w:r>
                              <w:t xml:space="preserve"> - Logo del motor V8</w:t>
                            </w:r>
                            <w:bookmarkEnd w:id="1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31C05" id="Cuadro de texto 249" o:spid="_x0000_s1045" type="#_x0000_t202" style="position:absolute;left:0;text-align:left;margin-left:318.1pt;margin-top:99.75pt;width:106.75pt;height:.05pt;z-index:25169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" stroked="f">
                <v:textbox style="mso-fit-shape-to-text:t" inset="0,0,0,0">
                  <w:txbxContent>
                    <w:p w14:paraId="3178E2A9" w14:textId="06F64586" w:rsidR="006D6624" w:rsidRPr="00ED42AB" w:rsidRDefault="006D6624" w:rsidP="00DB1DBD">
                      <w:pPr>
                        <w:pStyle w:val="Descripcin"/>
                        <w:rPr>
                          <w:rFonts w:ascii="Arial" w:eastAsia="Calibri" w:hAnsi="Arial" w:cs="Arial"/>
                          <w:noProof/>
                          <w:color w:val="222222"/>
                          <w:sz w:val="24"/>
                          <w:szCs w:val="24"/>
                          <w:shd w:val="clear" w:color="auto" w:fill="FFFFFF"/>
                          <w:lang w:val="es-ES_tradnl" w:eastAsia="es-ES_tradnl"/>
                        </w:rPr>
                      </w:pPr>
                      <w:bookmarkStart w:id="1347" w:name="_Toc502152505"/>
                      <w:r>
                        <w:t xml:space="preserve">Ilustración </w:t>
                      </w:r>
                      <w:fldSimple w:instr=" SEQ Ilustración \* ARABIC ">
                        <w:r>
                          <w:rPr>
                            <w:noProof/>
                          </w:rPr>
                          <w:t>37</w:t>
                        </w:r>
                      </w:fldSimple>
                      <w:r>
                        <w:t xml:space="preserve"> - Logo del motor V8</w:t>
                      </w:r>
                      <w:bookmarkEnd w:id="1347"/>
                    </w:p>
                  </w:txbxContent>
                </v:textbox>
                <w10:wrap type="square"/>
              </v:shape>
            </w:pict>
          </mc:Fallback>
        </mc:AlternateContent>
      </w:r>
      <w:r w:rsidR="00F06CD3" w:rsidRPr="00F06CD3">
        <w:rPr>
          <w:rFonts w:ascii="Arial" w:hAnsi="Arial" w:cs="Arial"/>
          <w:noProof/>
          <w:color w:val="222222"/>
          <w:sz w:val="24"/>
          <w:szCs w:val="24"/>
          <w:shd w:val="clear" w:color="auto" w:fill="FFFFFF"/>
          <w:lang w:val="en-US" w:eastAsia="en-US"/>
        </w:rPr>
        <w:drawing>
          <wp:anchor distT="0" distB="0" distL="114300" distR="114300" simplePos="0" relativeHeight="251432448" behindDoc="0" locked="0" layoutInCell="1" allowOverlap="1" wp14:anchorId="32E59C03" wp14:editId="011B0636">
            <wp:simplePos x="0" y="0"/>
            <wp:positionH relativeFrom="column">
              <wp:posOffset>4040333</wp:posOffset>
            </wp:positionH>
            <wp:positionV relativeFrom="paragraph">
              <wp:posOffset>5080</wp:posOffset>
            </wp:positionV>
            <wp:extent cx="1355725" cy="1204595"/>
            <wp:effectExtent l="0" t="0" r="0" b="0"/>
            <wp:wrapSquare wrapText="bothSides"/>
            <wp:docPr id="55" name="Imagen 55" descr="V8 JavaScript engine logo 2.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8 JavaScript engine logo 2.sv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55725" cy="1204595"/>
                    </a:xfrm>
                    <a:prstGeom prst="rect">
                      <a:avLst/>
                    </a:prstGeom>
                    <a:noFill/>
                    <a:ln>
                      <a:noFill/>
                    </a:ln>
                  </pic:spPr>
                </pic:pic>
              </a:graphicData>
            </a:graphic>
            <wp14:sizeRelH relativeFrom="page">
              <wp14:pctWidth>0</wp14:pctWidth>
            </wp14:sizeRelH>
            <wp14:sizeRelV relativeFrom="page">
              <wp14:pctHeight>0</wp14:pctHeight>
            </wp14:sizeRelV>
          </wp:anchor>
        </w:drawing>
      </w:r>
      <w:r w:rsidR="00F06CD3" w:rsidRPr="00F06CD3">
        <w:rPr>
          <w:rFonts w:ascii="Arial" w:hAnsi="Arial" w:cs="Arial"/>
          <w:color w:val="222222"/>
          <w:sz w:val="24"/>
          <w:szCs w:val="24"/>
          <w:shd w:val="clear" w:color="auto" w:fill="FFFFFF"/>
        </w:rPr>
        <w:t>Es la plataforma encargada del funcionamiento del servidor, y trabaja totalmente con JavaScript.</w:t>
      </w:r>
    </w:p>
    <w:p w14:paraId="272B5A2C" w14:textId="685E0E54"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Node.js utiliza por debajo el motor de JavaScript de Google, denominado V8</w:t>
      </w:r>
      <w:hyperlink r:id="rId108" w:tgtFrame="_blank" w:history="1"/>
      <w:r w:rsidRPr="00F06CD3">
        <w:rPr>
          <w:rFonts w:ascii="Arial" w:hAnsi="Arial" w:cs="Arial"/>
          <w:color w:val="222222"/>
          <w:sz w:val="24"/>
          <w:szCs w:val="24"/>
          <w:shd w:val="clear" w:color="auto" w:fill="FFFFFF"/>
        </w:rPr>
        <w:t>, y provee de una arquitectura orientada a eventos (como la de los navegadores) así como una serie de APIs no-bloqueantes (asíncronas) que le proporcionan un rendimiento y una escalabilidad muy elevadas.</w:t>
      </w:r>
    </w:p>
    <w:p w14:paraId="452F0EEB" w14:textId="77777777"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 </w:t>
      </w:r>
    </w:p>
    <w:p w14:paraId="395C2B68" w14:textId="77777777"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Se puede utilizar para crear cualquier tipo de lógica de aplicación, pero dado que incorpora un módulo para poder actuar como un servidor web, es especialmente popular para crear aplicaciones web. Actualmente lo emplean para sus aplicaciones multitud de empresas de todos los ámbitos, pero especialmente de Internet.</w:t>
      </w:r>
    </w:p>
    <w:p w14:paraId="1FFA0D0D" w14:textId="77777777" w:rsidR="00F06CD3" w:rsidRPr="00F06CD3" w:rsidRDefault="00F06CD3" w:rsidP="00F06CD3">
      <w:pPr>
        <w:pStyle w:val="Ttulo2"/>
        <w:rPr>
          <w:b/>
          <w:sz w:val="32"/>
          <w:szCs w:val="32"/>
        </w:rPr>
      </w:pPr>
      <w:bookmarkStart w:id="1348" w:name="_Toc502153622"/>
      <w:r>
        <w:rPr>
          <w:b/>
          <w:sz w:val="32"/>
          <w:szCs w:val="32"/>
        </w:rPr>
        <w:t xml:space="preserve">6.3 </w:t>
      </w:r>
      <w:r w:rsidRPr="00F06CD3">
        <w:rPr>
          <w:b/>
          <w:sz w:val="32"/>
          <w:szCs w:val="32"/>
        </w:rPr>
        <w:t>Otros complementos</w:t>
      </w:r>
      <w:bookmarkEnd w:id="1348"/>
    </w:p>
    <w:p w14:paraId="56D35E26" w14:textId="77777777" w:rsidR="00F06CD3" w:rsidRDefault="00F06CD3" w:rsidP="00F06CD3">
      <w:pPr>
        <w:pStyle w:val="Ttulo3"/>
        <w:rPr>
          <w:b w:val="0"/>
          <w:sz w:val="28"/>
          <w:szCs w:val="28"/>
        </w:rPr>
      </w:pPr>
      <w:bookmarkStart w:id="1349" w:name="_Toc502153623"/>
      <w:r>
        <w:rPr>
          <w:b w:val="0"/>
          <w:sz w:val="28"/>
          <w:szCs w:val="28"/>
        </w:rPr>
        <w:t xml:space="preserve">6.3.1 </w:t>
      </w:r>
      <w:r w:rsidRPr="00F06CD3">
        <w:rPr>
          <w:b w:val="0"/>
          <w:sz w:val="28"/>
          <w:szCs w:val="28"/>
        </w:rPr>
        <w:t>Twitter Bootstrap</w:t>
      </w:r>
      <w:bookmarkEnd w:id="1349"/>
    </w:p>
    <w:p w14:paraId="05CFBB03" w14:textId="77777777" w:rsidR="00F06CD3" w:rsidRPr="00F06CD3" w:rsidRDefault="00F06CD3" w:rsidP="00F06CD3"/>
    <w:p w14:paraId="0D462873" w14:textId="77777777"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El más popular framework que integra HTML, CSS, y JS para el desarrollo de proyectos adaptables a diferentes medios de reproducción (Responsive).</w:t>
      </w:r>
    </w:p>
    <w:p w14:paraId="578A8CC2" w14:textId="77777777" w:rsidR="00F06CD3" w:rsidRDefault="00F06CD3" w:rsidP="00F06CD3">
      <w:pPr>
        <w:pStyle w:val="Ttulo3"/>
        <w:rPr>
          <w:b w:val="0"/>
          <w:sz w:val="28"/>
          <w:szCs w:val="28"/>
        </w:rPr>
      </w:pPr>
      <w:bookmarkStart w:id="1350" w:name="_Toc502153624"/>
      <w:r>
        <w:rPr>
          <w:b w:val="0"/>
          <w:sz w:val="28"/>
          <w:szCs w:val="28"/>
        </w:rPr>
        <w:t xml:space="preserve">6.3.2 </w:t>
      </w:r>
      <w:r w:rsidRPr="00F06CD3">
        <w:rPr>
          <w:b w:val="0"/>
          <w:sz w:val="28"/>
          <w:szCs w:val="28"/>
        </w:rPr>
        <w:t>Compodoc</w:t>
      </w:r>
      <w:bookmarkEnd w:id="1350"/>
    </w:p>
    <w:p w14:paraId="7946C52A" w14:textId="77777777" w:rsidR="004533E2" w:rsidRPr="004533E2" w:rsidRDefault="004533E2" w:rsidP="004533E2"/>
    <w:p w14:paraId="2B06E288" w14:textId="77777777"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Documentador JavaScript estático.</w:t>
      </w:r>
    </w:p>
    <w:p w14:paraId="422D4210" w14:textId="77777777" w:rsidR="00F06CD3" w:rsidRDefault="00F06CD3" w:rsidP="00F06CD3"/>
    <w:p w14:paraId="70D658D0" w14:textId="77777777" w:rsidR="00DB1DBD" w:rsidRDefault="00F06CD3" w:rsidP="00DB1DBD">
      <w:pPr>
        <w:keepNext/>
      </w:pPr>
      <w:r>
        <w:rPr>
          <w:noProof/>
          <w:lang w:val="en-US" w:eastAsia="en-US"/>
        </w:rPr>
        <w:drawing>
          <wp:inline distT="0" distB="0" distL="0" distR="0" wp14:anchorId="6146F25E" wp14:editId="04CA01F0">
            <wp:extent cx="5400040" cy="1644012"/>
            <wp:effectExtent l="0" t="0" r="0" b="0"/>
            <wp:docPr id="56" name="Imagen 56" descr="MEAN_arquitectura_jarro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AN_arquitectura_jarroba"/>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040" cy="1644012"/>
                    </a:xfrm>
                    <a:prstGeom prst="rect">
                      <a:avLst/>
                    </a:prstGeom>
                    <a:noFill/>
                    <a:ln>
                      <a:noFill/>
                    </a:ln>
                  </pic:spPr>
                </pic:pic>
              </a:graphicData>
            </a:graphic>
          </wp:inline>
        </w:drawing>
      </w:r>
    </w:p>
    <w:p w14:paraId="7645E9EB" w14:textId="6D5A3D3E" w:rsidR="00F06CD3" w:rsidRDefault="00DB1DBD" w:rsidP="00DB1DBD">
      <w:pPr>
        <w:pStyle w:val="Descripcin"/>
        <w:jc w:val="center"/>
      </w:pPr>
      <w:bookmarkStart w:id="1351" w:name="_Toc502152506"/>
      <w:r>
        <w:t xml:space="preserve">Ilustración </w:t>
      </w:r>
      <w:fldSimple w:instr=" SEQ Ilustración \* ARABIC ">
        <w:r w:rsidR="00393E1C">
          <w:rPr>
            <w:noProof/>
          </w:rPr>
          <w:t>38</w:t>
        </w:r>
      </w:fldSimple>
      <w:r>
        <w:t xml:space="preserve"> - Arquitectura de interacción MEAN</w:t>
      </w:r>
      <w:bookmarkEnd w:id="1351"/>
    </w:p>
    <w:p w14:paraId="732BE1AA" w14:textId="77777777" w:rsidR="00F06CD3" w:rsidRDefault="00F06CD3" w:rsidP="00F06CD3">
      <w:pPr>
        <w:pStyle w:val="Ttulo3"/>
        <w:rPr>
          <w:b w:val="0"/>
          <w:sz w:val="28"/>
          <w:szCs w:val="28"/>
        </w:rPr>
      </w:pPr>
      <w:bookmarkStart w:id="1352" w:name="_Toc502153625"/>
      <w:r>
        <w:rPr>
          <w:b w:val="0"/>
          <w:sz w:val="28"/>
          <w:szCs w:val="28"/>
        </w:rPr>
        <w:t xml:space="preserve">6.3.3 </w:t>
      </w:r>
      <w:r w:rsidRPr="00F06CD3">
        <w:rPr>
          <w:b w:val="0"/>
          <w:sz w:val="28"/>
          <w:szCs w:val="28"/>
        </w:rPr>
        <w:t>Json</w:t>
      </w:r>
      <w:bookmarkEnd w:id="1352"/>
    </w:p>
    <w:p w14:paraId="757D3C5A" w14:textId="77777777" w:rsidR="006C2FA0" w:rsidRPr="006C2FA0" w:rsidRDefault="006C2FA0" w:rsidP="006C2FA0"/>
    <w:p w14:paraId="608143CD" w14:textId="77777777"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Es también a su vez una palabra formada por iniciales de palabras, y significa: JavaScript Simple Object Notation.</w:t>
      </w:r>
    </w:p>
    <w:p w14:paraId="5A12FA18" w14:textId="77777777"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Como su propio nombre indica JSON (pronunciado "yeison") permite representar objetos (en realidad estructuras complejas) en forma de código JavaScript que luego podemos evaluar. </w:t>
      </w:r>
    </w:p>
    <w:p w14:paraId="251156C4" w14:textId="7E7CC58F" w:rsidR="00F06CD3" w:rsidRPr="00B87FE2" w:rsidRDefault="001313E5" w:rsidP="00B87FE2">
      <w:pPr>
        <w:pStyle w:val="Descripcin"/>
        <w:jc w:val="both"/>
        <w:rPr>
          <w:rFonts w:ascii="Arial" w:hAnsi="Arial" w:cs="Arial"/>
          <w:i w:val="0"/>
          <w:color w:val="222222"/>
          <w:sz w:val="24"/>
          <w:szCs w:val="24"/>
          <w:shd w:val="clear" w:color="auto" w:fill="FFFFFF"/>
        </w:rPr>
      </w:pPr>
      <w:r>
        <w:rPr>
          <w:noProof/>
          <w:lang w:val="en-US"/>
        </w:rPr>
        <w:lastRenderedPageBreak/>
        <mc:AlternateContent>
          <mc:Choice Requires="wps">
            <w:drawing>
              <wp:anchor distT="0" distB="0" distL="114300" distR="114300" simplePos="0" relativeHeight="251700736" behindDoc="0" locked="0" layoutInCell="1" allowOverlap="1" wp14:anchorId="13B40380" wp14:editId="54B91021">
                <wp:simplePos x="0" y="0"/>
                <wp:positionH relativeFrom="column">
                  <wp:posOffset>4260850</wp:posOffset>
                </wp:positionH>
                <wp:positionV relativeFrom="paragraph">
                  <wp:posOffset>1127760</wp:posOffset>
                </wp:positionV>
                <wp:extent cx="1066800" cy="635"/>
                <wp:effectExtent l="0" t="0" r="0" b="0"/>
                <wp:wrapSquare wrapText="bothSides"/>
                <wp:docPr id="251" name="Cuadro de texto 251"/>
                <wp:cNvGraphicFramePr/>
                <a:graphic xmlns:a="http://schemas.openxmlformats.org/drawingml/2006/main">
                  <a:graphicData uri="http://schemas.microsoft.com/office/word/2010/wordprocessingShape">
                    <wps:wsp>
                      <wps:cNvSpPr txBox="1"/>
                      <wps:spPr>
                        <a:xfrm>
                          <a:off x="0" y="0"/>
                          <a:ext cx="1066800" cy="635"/>
                        </a:xfrm>
                        <a:prstGeom prst="rect">
                          <a:avLst/>
                        </a:prstGeom>
                        <a:solidFill>
                          <a:prstClr val="white"/>
                        </a:solidFill>
                        <a:ln>
                          <a:noFill/>
                        </a:ln>
                      </wps:spPr>
                      <wps:txbx>
                        <w:txbxContent>
                          <w:p w14:paraId="619078F2" w14:textId="52A66F65" w:rsidR="006D6624" w:rsidRPr="002820B8" w:rsidRDefault="006D6624" w:rsidP="001313E5">
                            <w:pPr>
                              <w:pStyle w:val="Descripcin"/>
                              <w:rPr>
                                <w:noProof/>
                                <w:lang w:val="es-ES_tradnl" w:eastAsia="es-ES_tradnl"/>
                              </w:rPr>
                            </w:pPr>
                            <w:bookmarkStart w:id="1353" w:name="_Toc502152507"/>
                            <w:r>
                              <w:t xml:space="preserve">Ilustración </w:t>
                            </w:r>
                            <w:fldSimple w:instr=" SEQ Ilustración \* ARABIC ">
                              <w:r>
                                <w:rPr>
                                  <w:noProof/>
                                </w:rPr>
                                <w:t>39</w:t>
                              </w:r>
                            </w:fldSimple>
                            <w:r>
                              <w:t xml:space="preserve"> - Logo de JSON</w:t>
                            </w:r>
                            <w:bookmarkEnd w:id="1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40380" id="Cuadro de texto 251" o:spid="_x0000_s1046" type="#_x0000_t202" style="position:absolute;left:0;text-align:left;margin-left:335.5pt;margin-top:88.8pt;width:84pt;height:.0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" stroked="f">
                <v:textbox style="mso-fit-shape-to-text:t" inset="0,0,0,0">
                  <w:txbxContent>
                    <w:p w14:paraId="619078F2" w14:textId="52A66F65" w:rsidR="006D6624" w:rsidRPr="002820B8" w:rsidRDefault="006D6624" w:rsidP="001313E5">
                      <w:pPr>
                        <w:pStyle w:val="Descripcin"/>
                        <w:rPr>
                          <w:noProof/>
                          <w:lang w:val="es-ES_tradnl" w:eastAsia="es-ES_tradnl"/>
                        </w:rPr>
                      </w:pPr>
                      <w:bookmarkStart w:id="1354" w:name="_Toc502152507"/>
                      <w:r>
                        <w:t xml:space="preserve">Ilustración </w:t>
                      </w:r>
                      <w:fldSimple w:instr=" SEQ Ilustración \* ARABIC ">
                        <w:r>
                          <w:rPr>
                            <w:noProof/>
                          </w:rPr>
                          <w:t>39</w:t>
                        </w:r>
                      </w:fldSimple>
                      <w:r>
                        <w:t xml:space="preserve"> - Logo de JSON</w:t>
                      </w:r>
                      <w:bookmarkEnd w:id="1354"/>
                    </w:p>
                  </w:txbxContent>
                </v:textbox>
                <w10:wrap type="square"/>
              </v:shape>
            </w:pict>
          </mc:Fallback>
        </mc:AlternateContent>
      </w:r>
      <w:r w:rsidR="006C2FA0" w:rsidRPr="006C2FA0">
        <w:rPr>
          <w:i w:val="0"/>
          <w:noProof/>
          <w:lang w:val="en-US"/>
        </w:rPr>
        <w:drawing>
          <wp:anchor distT="0" distB="0" distL="114300" distR="114300" simplePos="0" relativeHeight="251798016" behindDoc="0" locked="0" layoutInCell="1" allowOverlap="1" wp14:anchorId="3B085408" wp14:editId="5AACB350">
            <wp:simplePos x="0" y="0"/>
            <wp:positionH relativeFrom="column">
              <wp:posOffset>4260916</wp:posOffset>
            </wp:positionH>
            <wp:positionV relativeFrom="paragraph">
              <wp:posOffset>4360</wp:posOffset>
            </wp:positionV>
            <wp:extent cx="1066800" cy="1066800"/>
            <wp:effectExtent l="0" t="0" r="0" b="0"/>
            <wp:wrapSquare wrapText="bothSides"/>
            <wp:docPr id="57" name="Imagen 57" descr="Resultado d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flipH="1">
                      <a:off x="0" y="0"/>
                      <a:ext cx="1066800"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6CD3" w:rsidRPr="006C2FA0">
        <w:rPr>
          <w:rFonts w:ascii="Arial" w:hAnsi="Arial" w:cs="Arial"/>
          <w:i w:val="0"/>
          <w:color w:val="222222"/>
          <w:sz w:val="24"/>
          <w:szCs w:val="24"/>
          <w:shd w:val="clear" w:color="auto" w:fill="FFFFFF"/>
        </w:rPr>
        <w:t>Una de las supuestas ventajas de JSON sobre XML como formato de intercambio de datos es que es mucho más sencillo escribir un analizador sintáctico (parser) de JSON. En JavaScript, un texto JSON se puede analizar fácilmente usando la función eval(), lo cual ha sido fundamental para que JSON haya sido aceptado por parte de la comunidad de desarrolladores AJAX, debido a la ubicuidad de JavaScript en casi cualquier navegador web.</w:t>
      </w:r>
    </w:p>
    <w:p w14:paraId="253A7432" w14:textId="62255717" w:rsidR="00F06CD3" w:rsidRPr="00F06CD3" w:rsidRDefault="006C2FA0"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 </w:t>
      </w:r>
      <w:r w:rsidR="00F06CD3" w:rsidRPr="00F06CD3">
        <w:rPr>
          <w:rFonts w:ascii="Arial" w:hAnsi="Arial" w:cs="Arial"/>
          <w:color w:val="222222"/>
          <w:sz w:val="24"/>
          <w:szCs w:val="24"/>
          <w:shd w:val="clear" w:color="auto" w:fill="FFFFFF"/>
        </w:rPr>
        <w:t>“JSON es el pegamento de todas las capas. Es el formato en el que se transfieren los datos entre todos los niveles de la aplicación: navegador, servidor web y servidor de datos”</w:t>
      </w:r>
    </w:p>
    <w:p w14:paraId="78BC4E84" w14:textId="77777777" w:rsidR="001313E5" w:rsidRDefault="00F06CD3" w:rsidP="001313E5">
      <w:pPr>
        <w:keepNext/>
      </w:pPr>
      <w:r>
        <w:rPr>
          <w:noProof/>
          <w:lang w:val="en-US" w:eastAsia="en-US"/>
        </w:rPr>
        <w:drawing>
          <wp:inline distT="0" distB="0" distL="0" distR="0" wp14:anchorId="2EAB574E" wp14:editId="2E67DF2D">
            <wp:extent cx="5400040" cy="3796828"/>
            <wp:effectExtent l="0" t="0" r="0" b="0"/>
            <wp:docPr id="58" name="Imagen 58" descr="MEAN_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AN_75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040" cy="3796828"/>
                    </a:xfrm>
                    <a:prstGeom prst="rect">
                      <a:avLst/>
                    </a:prstGeom>
                    <a:noFill/>
                    <a:ln>
                      <a:noFill/>
                    </a:ln>
                  </pic:spPr>
                </pic:pic>
              </a:graphicData>
            </a:graphic>
          </wp:inline>
        </w:drawing>
      </w:r>
    </w:p>
    <w:p w14:paraId="4E887795" w14:textId="7DE7086C" w:rsidR="00F06CD3" w:rsidRDefault="001313E5" w:rsidP="001313E5">
      <w:pPr>
        <w:pStyle w:val="Descripcin"/>
        <w:jc w:val="center"/>
      </w:pPr>
      <w:bookmarkStart w:id="1355" w:name="_Toc502152508"/>
      <w:r>
        <w:t xml:space="preserve">Ilustración </w:t>
      </w:r>
      <w:fldSimple w:instr=" SEQ Ilustración \* ARABIC ">
        <w:r w:rsidR="00393E1C">
          <w:rPr>
            <w:noProof/>
          </w:rPr>
          <w:t>40</w:t>
        </w:r>
      </w:fldSimple>
      <w:r>
        <w:t xml:space="preserve"> - JSON pegamento de tecnologias</w:t>
      </w:r>
      <w:bookmarkEnd w:id="1355"/>
    </w:p>
    <w:p w14:paraId="620F3F1C" w14:textId="77777777" w:rsidR="00F06CD3" w:rsidRDefault="00F06CD3" w:rsidP="00F06CD3"/>
    <w:p w14:paraId="7DF4F3A7" w14:textId="77777777" w:rsidR="00B87FE2" w:rsidRDefault="00B87FE2">
      <w:pPr>
        <w:rPr>
          <w:b/>
          <w:color w:val="434343"/>
          <w:sz w:val="36"/>
          <w:szCs w:val="36"/>
        </w:rPr>
      </w:pPr>
      <w:r>
        <w:rPr>
          <w:sz w:val="36"/>
          <w:szCs w:val="36"/>
        </w:rPr>
        <w:br w:type="page"/>
      </w:r>
    </w:p>
    <w:p w14:paraId="39344FBF" w14:textId="77777777" w:rsidR="008831B2" w:rsidRPr="008831B2" w:rsidRDefault="008831B2" w:rsidP="008831B2">
      <w:pPr>
        <w:pStyle w:val="Ttulo1"/>
        <w:rPr>
          <w:sz w:val="36"/>
          <w:szCs w:val="36"/>
        </w:rPr>
      </w:pPr>
      <w:bookmarkStart w:id="1356" w:name="_Toc502153626"/>
      <w:r w:rsidRPr="008831B2">
        <w:rPr>
          <w:sz w:val="36"/>
          <w:szCs w:val="36"/>
        </w:rPr>
        <w:lastRenderedPageBreak/>
        <w:t>Capítulo 7 – Librería Johnny-five y el protocolo Firmata</w:t>
      </w:r>
      <w:bookmarkEnd w:id="1356"/>
    </w:p>
    <w:p w14:paraId="26E41274" w14:textId="77777777" w:rsidR="008831B2" w:rsidRDefault="008831B2" w:rsidP="008831B2"/>
    <w:p w14:paraId="16A4AB3C" w14:textId="77777777" w:rsidR="008831B2" w:rsidRPr="008831B2" w:rsidRDefault="008831B2" w:rsidP="008831B2">
      <w:pPr>
        <w:pStyle w:val="Ttulo2"/>
        <w:rPr>
          <w:b/>
          <w:sz w:val="32"/>
          <w:szCs w:val="32"/>
        </w:rPr>
      </w:pPr>
      <w:bookmarkStart w:id="1357" w:name="_Toc502153627"/>
      <w:r>
        <w:rPr>
          <w:b/>
          <w:sz w:val="32"/>
          <w:szCs w:val="32"/>
        </w:rPr>
        <w:t xml:space="preserve">7.1 </w:t>
      </w:r>
      <w:r w:rsidRPr="008831B2">
        <w:rPr>
          <w:b/>
          <w:sz w:val="32"/>
          <w:szCs w:val="32"/>
        </w:rPr>
        <w:t>¿Qué es Johnny-five?</w:t>
      </w:r>
      <w:bookmarkEnd w:id="1357"/>
    </w:p>
    <w:p w14:paraId="4649CE06" w14:textId="77777777" w:rsidR="008831B2" w:rsidRPr="0086071F" w:rsidRDefault="008831B2" w:rsidP="008831B2"/>
    <w:p w14:paraId="1871A2FC" w14:textId="3C3F98EA" w:rsidR="008831B2" w:rsidRPr="00E455FC" w:rsidRDefault="001313E5" w:rsidP="008831B2">
      <w:pPr>
        <w:rPr>
          <w:rFonts w:ascii="Arial" w:hAnsi="Arial" w:cs="Arial"/>
          <w:sz w:val="24"/>
          <w:szCs w:val="24"/>
          <w:shd w:val="clear" w:color="auto" w:fill="FFFFFF"/>
        </w:rPr>
      </w:pPr>
      <w:r>
        <w:rPr>
          <w:noProof/>
          <w:lang w:val="en-US" w:eastAsia="en-US"/>
        </w:rPr>
        <mc:AlternateContent>
          <mc:Choice Requires="wps">
            <w:drawing>
              <wp:anchor distT="0" distB="0" distL="114300" distR="114300" simplePos="0" relativeHeight="251712000" behindDoc="0" locked="0" layoutInCell="1" allowOverlap="1" wp14:anchorId="6EDA1D3A" wp14:editId="61E99664">
                <wp:simplePos x="0" y="0"/>
                <wp:positionH relativeFrom="column">
                  <wp:posOffset>1695450</wp:posOffset>
                </wp:positionH>
                <wp:positionV relativeFrom="paragraph">
                  <wp:posOffset>1955800</wp:posOffset>
                </wp:positionV>
                <wp:extent cx="3704590" cy="635"/>
                <wp:effectExtent l="0" t="0" r="0" b="0"/>
                <wp:wrapSquare wrapText="bothSides"/>
                <wp:docPr id="252" name="Cuadro de texto 252"/>
                <wp:cNvGraphicFramePr/>
                <a:graphic xmlns:a="http://schemas.openxmlformats.org/drawingml/2006/main">
                  <a:graphicData uri="http://schemas.microsoft.com/office/word/2010/wordprocessingShape">
                    <wps:wsp>
                      <wps:cNvSpPr txBox="1"/>
                      <wps:spPr>
                        <a:xfrm>
                          <a:off x="0" y="0"/>
                          <a:ext cx="3704590" cy="635"/>
                        </a:xfrm>
                        <a:prstGeom prst="rect">
                          <a:avLst/>
                        </a:prstGeom>
                        <a:solidFill>
                          <a:prstClr val="white"/>
                        </a:solidFill>
                        <a:ln>
                          <a:noFill/>
                        </a:ln>
                      </wps:spPr>
                      <wps:txbx>
                        <w:txbxContent>
                          <w:p w14:paraId="58C943EC" w14:textId="6B689AF1" w:rsidR="006D6624" w:rsidRPr="00BB5430" w:rsidRDefault="006D6624" w:rsidP="001313E5">
                            <w:pPr>
                              <w:pStyle w:val="Descripcin"/>
                              <w:jc w:val="center"/>
                              <w:rPr>
                                <w:rFonts w:ascii="Calibri" w:eastAsia="Calibri" w:hAnsi="Calibri" w:cs="Calibri"/>
                                <w:noProof/>
                                <w:color w:val="000000"/>
                                <w:lang w:val="es-ES_tradnl" w:eastAsia="es-ES_tradnl"/>
                              </w:rPr>
                            </w:pPr>
                            <w:bookmarkStart w:id="1358" w:name="_Toc502152509"/>
                            <w:r>
                              <w:t xml:space="preserve">Ilustración </w:t>
                            </w:r>
                            <w:fldSimple w:instr=" SEQ Ilustración \* ARABIC ">
                              <w:r>
                                <w:rPr>
                                  <w:noProof/>
                                </w:rPr>
                                <w:t>41</w:t>
                              </w:r>
                            </w:fldSimple>
                            <w:r>
                              <w:t xml:space="preserve"> - </w:t>
                            </w:r>
                            <w:r w:rsidRPr="005F7E1D">
                              <w:t>Página oficial de Johnny-Five</w:t>
                            </w:r>
                            <w:bookmarkEnd w:id="1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A1D3A" id="Cuadro de texto 252" o:spid="_x0000_s1047" type="#_x0000_t202" style="position:absolute;left:0;text-align:left;margin-left:133.5pt;margin-top:154pt;width:291.7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" stroked="f">
                <v:textbox style="mso-fit-shape-to-text:t" inset="0,0,0,0">
                  <w:txbxContent>
                    <w:p w14:paraId="58C943EC" w14:textId="6B689AF1" w:rsidR="006D6624" w:rsidRPr="00BB5430" w:rsidRDefault="006D6624" w:rsidP="001313E5">
                      <w:pPr>
                        <w:pStyle w:val="Descripcin"/>
                        <w:jc w:val="center"/>
                        <w:rPr>
                          <w:rFonts w:ascii="Calibri" w:eastAsia="Calibri" w:hAnsi="Calibri" w:cs="Calibri"/>
                          <w:noProof/>
                          <w:color w:val="000000"/>
                          <w:lang w:val="es-ES_tradnl" w:eastAsia="es-ES_tradnl"/>
                        </w:rPr>
                      </w:pPr>
                      <w:bookmarkStart w:id="1359" w:name="_Toc502152509"/>
                      <w:r>
                        <w:t xml:space="preserve">Ilustración </w:t>
                      </w:r>
                      <w:fldSimple w:instr=" SEQ Ilustración \* ARABIC ">
                        <w:r>
                          <w:rPr>
                            <w:noProof/>
                          </w:rPr>
                          <w:t>41</w:t>
                        </w:r>
                      </w:fldSimple>
                      <w:r>
                        <w:t xml:space="preserve"> - </w:t>
                      </w:r>
                      <w:r w:rsidRPr="005F7E1D">
                        <w:t>Página oficial de Johnny-Five</w:t>
                      </w:r>
                      <w:bookmarkEnd w:id="1359"/>
                    </w:p>
                  </w:txbxContent>
                </v:textbox>
                <w10:wrap type="square"/>
              </v:shape>
            </w:pict>
          </mc:Fallback>
        </mc:AlternateContent>
      </w:r>
      <w:r w:rsidR="008831B2">
        <w:rPr>
          <w:noProof/>
          <w:lang w:val="en-US" w:eastAsia="en-US"/>
        </w:rPr>
        <w:drawing>
          <wp:anchor distT="0" distB="0" distL="114300" distR="114300" simplePos="0" relativeHeight="251554304" behindDoc="0" locked="0" layoutInCell="1" allowOverlap="1" wp14:anchorId="6AE745EB" wp14:editId="593B5A63">
            <wp:simplePos x="0" y="0"/>
            <wp:positionH relativeFrom="margin">
              <wp:posOffset>1695450</wp:posOffset>
            </wp:positionH>
            <wp:positionV relativeFrom="paragraph">
              <wp:posOffset>12433</wp:posOffset>
            </wp:positionV>
            <wp:extent cx="3705013" cy="1886728"/>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val="0"/>
                        </a:ext>
                      </a:extLst>
                    </a:blip>
                    <a:srcRect t="4445"/>
                    <a:stretch/>
                  </pic:blipFill>
                  <pic:spPr bwMode="auto">
                    <a:xfrm>
                      <a:off x="0" y="0"/>
                      <a:ext cx="3705013" cy="18867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31B2" w:rsidRPr="00E455FC">
        <w:rPr>
          <w:rFonts w:ascii="Arial" w:hAnsi="Arial" w:cs="Arial"/>
          <w:sz w:val="24"/>
          <w:szCs w:val="24"/>
          <w:shd w:val="clear" w:color="auto" w:fill="FFFFFF"/>
        </w:rPr>
        <w:t>Johnny-five, más conocido en le jerga informática como J5, es un framework de programación robótica basado en javascript lanzado por la compañía de tecnología web Bocoup en el 2012, es de código abierto, por lo cual cuenta con una gran variedad de desarrolladores, ingenieros y colaboradores que están constantemente perfeccionando y agregando características nuevas a esta herramienta.</w:t>
      </w:r>
    </w:p>
    <w:p w14:paraId="5A86591D" w14:textId="77777777" w:rsidR="008831B2" w:rsidRPr="00E455FC" w:rsidRDefault="008831B2" w:rsidP="008831B2">
      <w:pPr>
        <w:rPr>
          <w:rFonts w:ascii="Arial" w:hAnsi="Arial" w:cs="Arial"/>
          <w:sz w:val="24"/>
          <w:szCs w:val="24"/>
          <w:shd w:val="clear" w:color="auto" w:fill="FFFFFF"/>
        </w:rPr>
      </w:pPr>
      <w:r w:rsidRPr="00E455FC">
        <w:rPr>
          <w:rFonts w:ascii="Arial" w:hAnsi="Arial" w:cs="Arial"/>
          <w:sz w:val="24"/>
          <w:szCs w:val="24"/>
          <w:shd w:val="clear" w:color="auto" w:fill="FFFFFF"/>
        </w:rPr>
        <w:t>Es compatible y da soporte a la mayoría de los microcontroladores y SBC más populares como, los utilizados en el desarrollo de esta tesina, Arduino y Raspberry Pi (ambos en todas sus versiones). Además de placas como BeagleBone, SparkFun, ChipKit, Intel-Galileo, entre otras.</w:t>
      </w:r>
    </w:p>
    <w:p w14:paraId="6F1596E2" w14:textId="77777777" w:rsidR="008831B2" w:rsidRDefault="008831B2" w:rsidP="008831B2">
      <w:pPr>
        <w:rPr>
          <w:rFonts w:ascii="Arial" w:hAnsi="Arial" w:cs="Arial"/>
          <w:sz w:val="24"/>
          <w:szCs w:val="24"/>
          <w:shd w:val="clear" w:color="auto" w:fill="FFFFFF"/>
        </w:rPr>
      </w:pPr>
      <w:r w:rsidRPr="00E455FC">
        <w:rPr>
          <w:rFonts w:ascii="Arial" w:hAnsi="Arial" w:cs="Arial"/>
          <w:sz w:val="24"/>
          <w:szCs w:val="24"/>
          <w:shd w:val="clear" w:color="auto" w:fill="FFFFFF"/>
        </w:rPr>
        <w:t>Posee una librería muy completa, con compatibilidad a una vasta cantidad de sensores y actuadores, y ejemplos útiles de usos e implementación de los mismos.</w:t>
      </w:r>
      <w:r>
        <w:rPr>
          <w:rFonts w:ascii="Arial" w:hAnsi="Arial" w:cs="Arial"/>
          <w:sz w:val="24"/>
          <w:szCs w:val="24"/>
          <w:shd w:val="clear" w:color="auto" w:fill="FFFFFF"/>
        </w:rPr>
        <w:t xml:space="preserve"> Dichos ejemplos se encuentran disponibles en su página oficial con el esquema de conexión de los componentes a las distintas plataformas compatibles</w:t>
      </w:r>
      <w:r w:rsidR="00B87FE2">
        <w:rPr>
          <w:rFonts w:ascii="Arial" w:hAnsi="Arial" w:cs="Arial"/>
          <w:sz w:val="24"/>
          <w:szCs w:val="24"/>
          <w:shd w:val="clear" w:color="auto" w:fill="FFFFFF"/>
        </w:rPr>
        <w:t>.</w:t>
      </w:r>
    </w:p>
    <w:p w14:paraId="2A4A44C7" w14:textId="77777777" w:rsidR="008831B2" w:rsidRPr="00E455FC" w:rsidRDefault="008831B2" w:rsidP="008831B2">
      <w:pPr>
        <w:rPr>
          <w:rFonts w:ascii="Arial" w:hAnsi="Arial" w:cs="Arial"/>
          <w:sz w:val="24"/>
          <w:szCs w:val="24"/>
          <w:shd w:val="clear" w:color="auto" w:fill="FFFFFF"/>
        </w:rPr>
      </w:pPr>
    </w:p>
    <w:p w14:paraId="7E3D56B0" w14:textId="77777777" w:rsidR="008831B2" w:rsidRPr="008831B2" w:rsidRDefault="008831B2" w:rsidP="008831B2">
      <w:pPr>
        <w:pStyle w:val="Ttulo2"/>
        <w:rPr>
          <w:b/>
          <w:sz w:val="32"/>
          <w:szCs w:val="32"/>
        </w:rPr>
      </w:pPr>
      <w:bookmarkStart w:id="1360" w:name="_Toc502153628"/>
      <w:r>
        <w:rPr>
          <w:b/>
          <w:sz w:val="32"/>
          <w:szCs w:val="32"/>
        </w:rPr>
        <w:t xml:space="preserve">7.2 </w:t>
      </w:r>
      <w:r w:rsidRPr="008831B2">
        <w:rPr>
          <w:b/>
          <w:sz w:val="32"/>
          <w:szCs w:val="32"/>
        </w:rPr>
        <w:t>Instalación</w:t>
      </w:r>
      <w:bookmarkEnd w:id="1360"/>
    </w:p>
    <w:p w14:paraId="12339A52" w14:textId="77777777" w:rsidR="008831B2" w:rsidRPr="00D50977" w:rsidRDefault="008831B2" w:rsidP="008831B2">
      <w:pPr>
        <w:rPr>
          <w:rFonts w:ascii="Verdana" w:hAnsi="Verdana" w:cs="Helvetica"/>
          <w:color w:val="373737"/>
          <w:shd w:val="clear" w:color="auto" w:fill="FFFFFF"/>
        </w:rPr>
      </w:pPr>
    </w:p>
    <w:p w14:paraId="60B40358" w14:textId="77777777" w:rsidR="008831B2" w:rsidRPr="00E455FC" w:rsidRDefault="008831B2" w:rsidP="008831B2">
      <w:pPr>
        <w:rPr>
          <w:rFonts w:ascii="Arial" w:hAnsi="Arial" w:cs="Arial"/>
          <w:sz w:val="24"/>
          <w:szCs w:val="24"/>
          <w:shd w:val="clear" w:color="auto" w:fill="FFFFFF"/>
        </w:rPr>
      </w:pPr>
      <w:r w:rsidRPr="00E455FC">
        <w:rPr>
          <w:rFonts w:ascii="Arial" w:hAnsi="Arial" w:cs="Arial"/>
          <w:sz w:val="24"/>
          <w:szCs w:val="24"/>
          <w:shd w:val="clear" w:color="auto" w:fill="FFFFFF"/>
        </w:rPr>
        <w:t>Para poder utilizar Johnny-Five, se debe contar con el Framework node.js (visto en el capítulo 6) instalado en el Sistema Operativo de</w:t>
      </w:r>
      <w:r w:rsidR="00B87FE2">
        <w:rPr>
          <w:rFonts w:ascii="Arial" w:hAnsi="Arial" w:cs="Arial"/>
          <w:sz w:val="24"/>
          <w:szCs w:val="24"/>
          <w:shd w:val="clear" w:color="auto" w:fill="FFFFFF"/>
        </w:rPr>
        <w:t>l computador</w:t>
      </w:r>
      <w:r w:rsidRPr="00E455FC">
        <w:rPr>
          <w:rFonts w:ascii="Arial" w:hAnsi="Arial" w:cs="Arial"/>
          <w:sz w:val="24"/>
          <w:szCs w:val="24"/>
          <w:shd w:val="clear" w:color="auto" w:fill="FFFFFF"/>
        </w:rPr>
        <w:t xml:space="preserve">. </w:t>
      </w:r>
    </w:p>
    <w:p w14:paraId="74F132B6" w14:textId="77777777" w:rsidR="008831B2" w:rsidRDefault="008831B2" w:rsidP="008831B2">
      <w:pPr>
        <w:rPr>
          <w:rFonts w:ascii="Arial" w:hAnsi="Arial" w:cs="Arial"/>
          <w:sz w:val="24"/>
          <w:szCs w:val="24"/>
          <w:shd w:val="clear" w:color="auto" w:fill="FFFFFF"/>
        </w:rPr>
      </w:pPr>
      <w:r w:rsidRPr="00E455FC">
        <w:rPr>
          <w:rFonts w:ascii="Arial" w:hAnsi="Arial" w:cs="Arial"/>
          <w:sz w:val="24"/>
          <w:szCs w:val="24"/>
          <w:shd w:val="clear" w:color="auto" w:fill="FFFFFF"/>
        </w:rPr>
        <w:t>La instalación de esta librería es sencilla, dado que la misma se puede agregar al paquete de librerías que se obtienen al crear un proyecto de node.js. Para ello se debe ejecutar el siguiente comando, en una consola, dentro del directorio del proyecto:</w:t>
      </w:r>
    </w:p>
    <w:p w14:paraId="643377F6" w14:textId="77777777" w:rsidR="00B87FE2" w:rsidRPr="00E455FC" w:rsidRDefault="00B87FE2" w:rsidP="008831B2">
      <w:pPr>
        <w:rPr>
          <w:rFonts w:ascii="Arial" w:hAnsi="Arial" w:cs="Arial"/>
          <w:sz w:val="24"/>
          <w:szCs w:val="24"/>
          <w:shd w:val="clear" w:color="auto" w:fill="FFFFFF"/>
        </w:rPr>
      </w:pPr>
    </w:p>
    <w:p w14:paraId="258DFE59" w14:textId="77777777" w:rsidR="008831B2" w:rsidRDefault="008831B2" w:rsidP="008831B2">
      <w:pPr>
        <w:rPr>
          <w:rFonts w:ascii="Arial" w:hAnsi="Arial" w:cs="Arial"/>
          <w:i/>
          <w:sz w:val="24"/>
          <w:szCs w:val="24"/>
          <w:shd w:val="clear" w:color="auto" w:fill="FFFFFF"/>
        </w:rPr>
      </w:pPr>
      <w:r w:rsidRPr="00E455FC">
        <w:rPr>
          <w:rFonts w:ascii="Arial" w:hAnsi="Arial" w:cs="Arial"/>
          <w:i/>
          <w:sz w:val="24"/>
          <w:szCs w:val="24"/>
          <w:shd w:val="clear" w:color="auto" w:fill="FFFFFF"/>
        </w:rPr>
        <w:t>npm install Johnny-five</w:t>
      </w:r>
    </w:p>
    <w:p w14:paraId="536357F9" w14:textId="77777777" w:rsidR="00B87FE2" w:rsidRPr="00E455FC" w:rsidRDefault="00B87FE2" w:rsidP="008831B2">
      <w:pPr>
        <w:rPr>
          <w:rFonts w:ascii="Arial" w:hAnsi="Arial" w:cs="Arial"/>
          <w:i/>
          <w:sz w:val="24"/>
          <w:szCs w:val="24"/>
          <w:shd w:val="clear" w:color="auto" w:fill="FFFFFF"/>
        </w:rPr>
      </w:pPr>
    </w:p>
    <w:p w14:paraId="2532DBC7" w14:textId="77777777" w:rsidR="008831B2" w:rsidRDefault="008831B2" w:rsidP="008831B2">
      <w:pPr>
        <w:rPr>
          <w:rFonts w:ascii="Arial" w:hAnsi="Arial" w:cs="Arial"/>
          <w:sz w:val="24"/>
          <w:szCs w:val="24"/>
          <w:shd w:val="clear" w:color="auto" w:fill="FFFFFF"/>
        </w:rPr>
      </w:pPr>
      <w:r w:rsidRPr="00E455FC">
        <w:rPr>
          <w:rFonts w:ascii="Arial" w:hAnsi="Arial" w:cs="Arial"/>
          <w:sz w:val="24"/>
          <w:szCs w:val="24"/>
          <w:shd w:val="clear" w:color="auto" w:fill="FFFFFF"/>
        </w:rPr>
        <w:t>Como se puede apreciar, se utiliza el comando npm que no es más que el gestor de módulos y aplicaciones de node.js</w:t>
      </w:r>
    </w:p>
    <w:p w14:paraId="2B261F7C" w14:textId="77777777" w:rsidR="008831B2" w:rsidRDefault="008831B2">
      <w:pPr>
        <w:rPr>
          <w:rFonts w:ascii="Arial" w:hAnsi="Arial" w:cs="Arial"/>
          <w:sz w:val="24"/>
          <w:szCs w:val="24"/>
          <w:shd w:val="clear" w:color="auto" w:fill="FFFFFF"/>
        </w:rPr>
      </w:pPr>
      <w:r>
        <w:rPr>
          <w:rFonts w:ascii="Arial" w:hAnsi="Arial" w:cs="Arial"/>
          <w:sz w:val="24"/>
          <w:szCs w:val="24"/>
          <w:shd w:val="clear" w:color="auto" w:fill="FFFFFF"/>
        </w:rPr>
        <w:br w:type="page"/>
      </w:r>
    </w:p>
    <w:p w14:paraId="7092A8BE" w14:textId="77777777" w:rsidR="008831B2" w:rsidRDefault="008831B2" w:rsidP="008831B2">
      <w:pPr>
        <w:pStyle w:val="Ttulo2"/>
        <w:rPr>
          <w:b/>
          <w:sz w:val="32"/>
          <w:szCs w:val="32"/>
        </w:rPr>
      </w:pPr>
      <w:bookmarkStart w:id="1361" w:name="_Toc502153629"/>
      <w:r>
        <w:rPr>
          <w:b/>
          <w:sz w:val="32"/>
          <w:szCs w:val="32"/>
        </w:rPr>
        <w:lastRenderedPageBreak/>
        <w:t xml:space="preserve">7.3 </w:t>
      </w:r>
      <w:r w:rsidRPr="008831B2">
        <w:rPr>
          <w:b/>
          <w:sz w:val="32"/>
          <w:szCs w:val="32"/>
        </w:rPr>
        <w:t>Arduino Firmata</w:t>
      </w:r>
      <w:bookmarkEnd w:id="1361"/>
    </w:p>
    <w:p w14:paraId="456072EA" w14:textId="041B0788" w:rsidR="008831B2" w:rsidRPr="008831B2" w:rsidRDefault="001313E5" w:rsidP="008831B2">
      <w:r>
        <w:rPr>
          <w:noProof/>
          <w:lang w:val="en-US" w:eastAsia="en-US"/>
        </w:rPr>
        <mc:AlternateContent>
          <mc:Choice Requires="wps">
            <w:drawing>
              <wp:anchor distT="0" distB="0" distL="114300" distR="114300" simplePos="0" relativeHeight="251719168" behindDoc="0" locked="0" layoutInCell="1" allowOverlap="1" wp14:anchorId="1BFC9219" wp14:editId="55075C8F">
                <wp:simplePos x="0" y="0"/>
                <wp:positionH relativeFrom="column">
                  <wp:posOffset>2359660</wp:posOffset>
                </wp:positionH>
                <wp:positionV relativeFrom="paragraph">
                  <wp:posOffset>2346960</wp:posOffset>
                </wp:positionV>
                <wp:extent cx="3037205" cy="635"/>
                <wp:effectExtent l="0" t="0" r="0" b="0"/>
                <wp:wrapSquare wrapText="bothSides"/>
                <wp:docPr id="253" name="Cuadro de texto 253"/>
                <wp:cNvGraphicFramePr/>
                <a:graphic xmlns:a="http://schemas.openxmlformats.org/drawingml/2006/main">
                  <a:graphicData uri="http://schemas.microsoft.com/office/word/2010/wordprocessingShape">
                    <wps:wsp>
                      <wps:cNvSpPr txBox="1"/>
                      <wps:spPr>
                        <a:xfrm>
                          <a:off x="0" y="0"/>
                          <a:ext cx="3037205" cy="635"/>
                        </a:xfrm>
                        <a:prstGeom prst="rect">
                          <a:avLst/>
                        </a:prstGeom>
                        <a:solidFill>
                          <a:prstClr val="white"/>
                        </a:solidFill>
                        <a:ln>
                          <a:noFill/>
                        </a:ln>
                      </wps:spPr>
                      <wps:txbx>
                        <w:txbxContent>
                          <w:p w14:paraId="3269136D" w14:textId="74EACCAC" w:rsidR="006D6624" w:rsidRPr="00D32FBD" w:rsidRDefault="006D6624" w:rsidP="001313E5">
                            <w:pPr>
                              <w:pStyle w:val="Descripcin"/>
                              <w:jc w:val="center"/>
                              <w:rPr>
                                <w:rFonts w:ascii="Calibri" w:eastAsia="Calibri" w:hAnsi="Calibri" w:cs="Calibri"/>
                                <w:noProof/>
                                <w:color w:val="000000"/>
                                <w:lang w:val="es-ES_tradnl" w:eastAsia="es-ES_tradnl"/>
                              </w:rPr>
                            </w:pPr>
                            <w:bookmarkStart w:id="1362" w:name="_Toc502152510"/>
                            <w:r>
                              <w:t xml:space="preserve">Ilustración </w:t>
                            </w:r>
                            <w:fldSimple w:instr=" SEQ Ilustración \* ARABIC ">
                              <w:r>
                                <w:rPr>
                                  <w:noProof/>
                                </w:rPr>
                                <w:t>42</w:t>
                              </w:r>
                            </w:fldSimple>
                            <w:r>
                              <w:t xml:space="preserve"> - </w:t>
                            </w:r>
                            <w:r w:rsidRPr="00E865B5">
                              <w:t>Remote Wiring de Windows</w:t>
                            </w:r>
                            <w:bookmarkEnd w:id="1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C9219" id="Cuadro de texto 253" o:spid="_x0000_s1048" type="#_x0000_t202" style="position:absolute;left:0;text-align:left;margin-left:185.8pt;margin-top:184.8pt;width:239.15pt;height:.05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" stroked="f">
                <v:textbox style="mso-fit-shape-to-text:t" inset="0,0,0,0">
                  <w:txbxContent>
                    <w:p w14:paraId="3269136D" w14:textId="74EACCAC" w:rsidR="006D6624" w:rsidRPr="00D32FBD" w:rsidRDefault="006D6624" w:rsidP="001313E5">
                      <w:pPr>
                        <w:pStyle w:val="Descripcin"/>
                        <w:jc w:val="center"/>
                        <w:rPr>
                          <w:rFonts w:ascii="Calibri" w:eastAsia="Calibri" w:hAnsi="Calibri" w:cs="Calibri"/>
                          <w:noProof/>
                          <w:color w:val="000000"/>
                          <w:lang w:val="es-ES_tradnl" w:eastAsia="es-ES_tradnl"/>
                        </w:rPr>
                      </w:pPr>
                      <w:bookmarkStart w:id="1363" w:name="_Toc502152510"/>
                      <w:r>
                        <w:t xml:space="preserve">Ilustración </w:t>
                      </w:r>
                      <w:fldSimple w:instr=" SEQ Ilustración \* ARABIC ">
                        <w:r>
                          <w:rPr>
                            <w:noProof/>
                          </w:rPr>
                          <w:t>42</w:t>
                        </w:r>
                      </w:fldSimple>
                      <w:r>
                        <w:t xml:space="preserve"> - </w:t>
                      </w:r>
                      <w:r w:rsidRPr="00E865B5">
                        <w:t>Remote Wiring de Windows</w:t>
                      </w:r>
                      <w:bookmarkEnd w:id="1363"/>
                    </w:p>
                  </w:txbxContent>
                </v:textbox>
                <w10:wrap type="square"/>
              </v:shape>
            </w:pict>
          </mc:Fallback>
        </mc:AlternateContent>
      </w:r>
      <w:r w:rsidR="008831B2">
        <w:rPr>
          <w:noProof/>
          <w:lang w:val="en-US" w:eastAsia="en-US"/>
        </w:rPr>
        <w:drawing>
          <wp:anchor distT="0" distB="0" distL="114300" distR="114300" simplePos="0" relativeHeight="251589120" behindDoc="0" locked="0" layoutInCell="1" allowOverlap="1" wp14:anchorId="32C0720F" wp14:editId="1676B690">
            <wp:simplePos x="0" y="0"/>
            <wp:positionH relativeFrom="margin">
              <wp:posOffset>2359660</wp:posOffset>
            </wp:positionH>
            <wp:positionV relativeFrom="paragraph">
              <wp:posOffset>9525</wp:posOffset>
            </wp:positionV>
            <wp:extent cx="3037205" cy="2280285"/>
            <wp:effectExtent l="0" t="0" r="0" b="5715"/>
            <wp:wrapSquare wrapText="bothSides"/>
            <wp:docPr id="43" name="Imagen 43" descr="https://aprendiendoarduino.files.wordpress.com/2016/03/1_architecture.png?w=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prendiendoarduino.files.wordpress.com/2016/03/1_architecture.png?w=62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37205" cy="2280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255872" w14:textId="77777777" w:rsidR="008831B2" w:rsidRPr="00E455FC" w:rsidRDefault="008831B2" w:rsidP="008831B2">
      <w:pPr>
        <w:rPr>
          <w:rFonts w:ascii="Arial" w:hAnsi="Arial" w:cs="Arial"/>
          <w:sz w:val="24"/>
          <w:szCs w:val="24"/>
          <w:shd w:val="clear" w:color="auto" w:fill="FFFFFF"/>
        </w:rPr>
      </w:pPr>
      <w:r w:rsidRPr="00E455FC">
        <w:rPr>
          <w:rFonts w:ascii="Arial" w:hAnsi="Arial" w:cs="Arial"/>
          <w:sz w:val="24"/>
          <w:szCs w:val="24"/>
          <w:shd w:val="clear" w:color="auto" w:fill="FFFFFF"/>
        </w:rPr>
        <w:t>Firmata es un protocolo genérico utilizado para la comunicación con microcontroladores desde software instalado en una computadora. Este protocolo se puede implementar en cualquier arquitectura de microcontroladores, así como en cualquier paquete de software.</w:t>
      </w:r>
    </w:p>
    <w:p w14:paraId="53BED44C" w14:textId="77777777" w:rsidR="008831B2" w:rsidRPr="00E455FC" w:rsidRDefault="008831B2" w:rsidP="008831B2">
      <w:pPr>
        <w:rPr>
          <w:rFonts w:ascii="Arial" w:hAnsi="Arial" w:cs="Arial"/>
          <w:sz w:val="24"/>
          <w:szCs w:val="24"/>
          <w:shd w:val="clear" w:color="auto" w:fill="FFFFFF"/>
        </w:rPr>
      </w:pPr>
      <w:r w:rsidRPr="00E455FC">
        <w:rPr>
          <w:rFonts w:ascii="Arial" w:hAnsi="Arial" w:cs="Arial"/>
          <w:sz w:val="24"/>
          <w:szCs w:val="24"/>
          <w:shd w:val="clear" w:color="auto" w:fill="FFFFFF"/>
        </w:rPr>
        <w:br/>
        <w:t>El objetivo de firmata es permitir controlar completamente un micricontrolador, por ejemplo Arduino, desde un programa instalado en una computadora, sin escribir código de Arduino.</w:t>
      </w:r>
    </w:p>
    <w:p w14:paraId="5AE33B01" w14:textId="77777777" w:rsidR="008831B2" w:rsidRDefault="008831B2" w:rsidP="008831B2">
      <w:pPr>
        <w:rPr>
          <w:rFonts w:ascii="Arial" w:hAnsi="Arial" w:cs="Arial"/>
          <w:color w:val="373737"/>
          <w:sz w:val="24"/>
          <w:szCs w:val="24"/>
          <w:shd w:val="clear" w:color="auto" w:fill="FFFFFF"/>
        </w:rPr>
      </w:pPr>
      <w:r w:rsidRPr="00585D96">
        <w:rPr>
          <w:rFonts w:ascii="Arial" w:hAnsi="Arial" w:cs="Arial"/>
          <w:color w:val="373737"/>
          <w:sz w:val="24"/>
          <w:szCs w:val="24"/>
          <w:shd w:val="clear" w:color="auto" w:fill="FFFFFF"/>
        </w:rPr>
        <w:br/>
      </w:r>
      <w:r w:rsidRPr="00E455FC">
        <w:rPr>
          <w:rFonts w:ascii="Arial" w:hAnsi="Arial" w:cs="Arial"/>
          <w:color w:val="373737"/>
          <w:sz w:val="24"/>
          <w:szCs w:val="24"/>
          <w:u w:val="single"/>
          <w:shd w:val="clear" w:color="auto" w:fill="FFFFFF"/>
        </w:rPr>
        <w:t>Ventajas</w:t>
      </w:r>
      <w:r w:rsidRPr="00585D96">
        <w:rPr>
          <w:rFonts w:ascii="Arial" w:hAnsi="Arial" w:cs="Arial"/>
          <w:color w:val="373737"/>
          <w:sz w:val="24"/>
          <w:szCs w:val="24"/>
          <w:shd w:val="clear" w:color="auto" w:fill="FFFFFF"/>
        </w:rPr>
        <w:t>:</w:t>
      </w:r>
    </w:p>
    <w:p w14:paraId="5A5B7592" w14:textId="77777777" w:rsidR="00D15376" w:rsidRPr="00585D96" w:rsidRDefault="00D15376" w:rsidP="008831B2">
      <w:pPr>
        <w:rPr>
          <w:rFonts w:ascii="Arial" w:hAnsi="Arial" w:cs="Arial"/>
          <w:color w:val="373737"/>
          <w:sz w:val="24"/>
          <w:szCs w:val="24"/>
          <w:shd w:val="clear" w:color="auto" w:fill="FFFFFF"/>
        </w:rPr>
      </w:pPr>
    </w:p>
    <w:p w14:paraId="01BA4493" w14:textId="77777777" w:rsidR="008831B2" w:rsidRPr="00585D96" w:rsidRDefault="008831B2" w:rsidP="008831B2">
      <w:pPr>
        <w:numPr>
          <w:ilvl w:val="0"/>
          <w:numId w:val="21"/>
        </w:numPr>
        <w:shd w:val="clear" w:color="auto" w:fill="FFFFFF"/>
        <w:ind w:left="300"/>
        <w:textAlignment w:val="baseline"/>
        <w:rPr>
          <w:rFonts w:ascii="Arial" w:hAnsi="Arial" w:cs="Arial"/>
          <w:sz w:val="24"/>
          <w:szCs w:val="24"/>
        </w:rPr>
      </w:pPr>
      <w:r w:rsidRPr="00585D96">
        <w:rPr>
          <w:rFonts w:ascii="Arial" w:hAnsi="Arial" w:cs="Arial"/>
          <w:sz w:val="24"/>
          <w:szCs w:val="24"/>
        </w:rPr>
        <w:t>Nuestro programa no está limitado por la memoria RAM y Flash de Arduino</w:t>
      </w:r>
    </w:p>
    <w:p w14:paraId="61E56968" w14:textId="77777777" w:rsidR="008831B2" w:rsidRDefault="008831B2" w:rsidP="008831B2">
      <w:pPr>
        <w:numPr>
          <w:ilvl w:val="0"/>
          <w:numId w:val="21"/>
        </w:numPr>
        <w:shd w:val="clear" w:color="auto" w:fill="FFFFFF"/>
        <w:ind w:left="300"/>
        <w:textAlignment w:val="baseline"/>
        <w:rPr>
          <w:rFonts w:ascii="Arial" w:hAnsi="Arial" w:cs="Arial"/>
          <w:sz w:val="24"/>
          <w:szCs w:val="24"/>
        </w:rPr>
      </w:pPr>
      <w:r w:rsidRPr="00585D96">
        <w:rPr>
          <w:rFonts w:ascii="Arial" w:hAnsi="Arial" w:cs="Arial"/>
          <w:sz w:val="24"/>
          <w:szCs w:val="24"/>
        </w:rPr>
        <w:t xml:space="preserve">El software de control se puede programar en cualquier lenguaje, no solo C++, siempre que tenga soporte para firmata. Por ejemplo: Firmata: Processing, Visual Basic, Perl, C#, PHP, Java, </w:t>
      </w:r>
      <w:r w:rsidRPr="00A56233">
        <w:rPr>
          <w:rFonts w:ascii="Arial" w:hAnsi="Arial" w:cs="Arial"/>
          <w:b/>
          <w:sz w:val="24"/>
          <w:szCs w:val="24"/>
        </w:rPr>
        <w:t>JavaScript</w:t>
      </w:r>
      <w:r w:rsidRPr="00585D96">
        <w:rPr>
          <w:rFonts w:ascii="Arial" w:hAnsi="Arial" w:cs="Arial"/>
          <w:sz w:val="24"/>
          <w:szCs w:val="24"/>
        </w:rPr>
        <w:t>, Ruby y por su puesto Python.</w:t>
      </w:r>
    </w:p>
    <w:p w14:paraId="3909A8DB" w14:textId="77777777" w:rsidR="00D15376" w:rsidRPr="00361C40" w:rsidRDefault="00D15376" w:rsidP="00D15376">
      <w:pPr>
        <w:shd w:val="clear" w:color="auto" w:fill="FFFFFF"/>
        <w:ind w:left="300"/>
        <w:textAlignment w:val="baseline"/>
        <w:rPr>
          <w:rFonts w:ascii="Arial" w:hAnsi="Arial" w:cs="Arial"/>
          <w:sz w:val="24"/>
          <w:szCs w:val="24"/>
        </w:rPr>
      </w:pPr>
    </w:p>
    <w:p w14:paraId="429F9D85" w14:textId="77777777" w:rsidR="008831B2" w:rsidRDefault="008831B2" w:rsidP="008831B2">
      <w:pPr>
        <w:rPr>
          <w:rFonts w:ascii="Arial" w:hAnsi="Arial" w:cs="Arial"/>
          <w:sz w:val="24"/>
          <w:szCs w:val="24"/>
          <w:shd w:val="clear" w:color="auto" w:fill="FFFFFF"/>
        </w:rPr>
      </w:pPr>
      <w:r w:rsidRPr="00E455FC">
        <w:rPr>
          <w:rFonts w:ascii="Arial" w:hAnsi="Arial" w:cs="Arial"/>
          <w:sz w:val="24"/>
          <w:szCs w:val="24"/>
          <w:u w:val="single"/>
          <w:shd w:val="clear" w:color="auto" w:fill="FFFFFF"/>
        </w:rPr>
        <w:t>Desventajas</w:t>
      </w:r>
      <w:r w:rsidRPr="00585D96">
        <w:rPr>
          <w:rFonts w:ascii="Arial" w:hAnsi="Arial" w:cs="Arial"/>
          <w:sz w:val="24"/>
          <w:szCs w:val="24"/>
          <w:shd w:val="clear" w:color="auto" w:fill="FFFFFF"/>
        </w:rPr>
        <w:t>:</w:t>
      </w:r>
    </w:p>
    <w:p w14:paraId="006AC77E" w14:textId="77777777" w:rsidR="00D15376" w:rsidRDefault="00D15376" w:rsidP="008831B2">
      <w:pPr>
        <w:rPr>
          <w:rFonts w:ascii="Times New Roman" w:hAnsi="Times New Roman" w:cs="Times New Roman"/>
          <w:sz w:val="24"/>
          <w:szCs w:val="24"/>
        </w:rPr>
      </w:pPr>
    </w:p>
    <w:p w14:paraId="1B73EDE4" w14:textId="77777777" w:rsidR="008831B2" w:rsidRPr="00585D96" w:rsidRDefault="008831B2" w:rsidP="008831B2">
      <w:pPr>
        <w:numPr>
          <w:ilvl w:val="0"/>
          <w:numId w:val="22"/>
        </w:numPr>
        <w:shd w:val="clear" w:color="auto" w:fill="FFFFFF"/>
        <w:ind w:left="300"/>
        <w:textAlignment w:val="baseline"/>
        <w:rPr>
          <w:rFonts w:ascii="Arial" w:hAnsi="Arial" w:cs="Arial"/>
          <w:sz w:val="24"/>
          <w:szCs w:val="24"/>
        </w:rPr>
      </w:pPr>
      <w:r w:rsidRPr="00585D96">
        <w:rPr>
          <w:rFonts w:ascii="Arial" w:hAnsi="Arial" w:cs="Arial"/>
          <w:sz w:val="24"/>
          <w:szCs w:val="24"/>
        </w:rPr>
        <w:t>Programas más restringidos, es posible que algunas operaciones complejas no sea posible hacerlas. Por ejemplo, el uso de interrupciones.</w:t>
      </w:r>
    </w:p>
    <w:p w14:paraId="4979F163" w14:textId="2795A298" w:rsidR="008831B2" w:rsidRPr="00D15376" w:rsidRDefault="001E18A5" w:rsidP="00D15376">
      <w:pPr>
        <w:numPr>
          <w:ilvl w:val="0"/>
          <w:numId w:val="22"/>
        </w:numPr>
        <w:shd w:val="clear" w:color="auto" w:fill="FFFFFF"/>
        <w:ind w:left="300"/>
        <w:textAlignment w:val="baseline"/>
        <w:rPr>
          <w:sz w:val="36"/>
        </w:rPr>
      </w:pPr>
      <w:r>
        <w:rPr>
          <w:noProof/>
          <w:lang w:val="en-US" w:eastAsia="en-US"/>
        </w:rPr>
        <mc:AlternateContent>
          <mc:Choice Requires="wps">
            <w:drawing>
              <wp:anchor distT="0" distB="0" distL="114300" distR="114300" simplePos="0" relativeHeight="251726336" behindDoc="0" locked="0" layoutInCell="1" allowOverlap="1" wp14:anchorId="328B72BE" wp14:editId="63467945">
                <wp:simplePos x="0" y="0"/>
                <wp:positionH relativeFrom="column">
                  <wp:posOffset>3141980</wp:posOffset>
                </wp:positionH>
                <wp:positionV relativeFrom="paragraph">
                  <wp:posOffset>3023235</wp:posOffset>
                </wp:positionV>
                <wp:extent cx="2254250" cy="635"/>
                <wp:effectExtent l="0" t="0" r="0" b="0"/>
                <wp:wrapSquare wrapText="bothSides"/>
                <wp:docPr id="254" name="Cuadro de texto 254"/>
                <wp:cNvGraphicFramePr/>
                <a:graphic xmlns:a="http://schemas.openxmlformats.org/drawingml/2006/main">
                  <a:graphicData uri="http://schemas.microsoft.com/office/word/2010/wordprocessingShape">
                    <wps:wsp>
                      <wps:cNvSpPr txBox="1"/>
                      <wps:spPr>
                        <a:xfrm>
                          <a:off x="0" y="0"/>
                          <a:ext cx="2254250" cy="635"/>
                        </a:xfrm>
                        <a:prstGeom prst="rect">
                          <a:avLst/>
                        </a:prstGeom>
                        <a:solidFill>
                          <a:prstClr val="white"/>
                        </a:solidFill>
                        <a:ln>
                          <a:noFill/>
                        </a:ln>
                      </wps:spPr>
                      <wps:txbx>
                        <w:txbxContent>
                          <w:p w14:paraId="5283DBD7" w14:textId="7FD4A055" w:rsidR="006D6624" w:rsidRPr="005E603A" w:rsidRDefault="006D6624" w:rsidP="001E18A5">
                            <w:pPr>
                              <w:pStyle w:val="Descripcin"/>
                              <w:jc w:val="center"/>
                              <w:rPr>
                                <w:rFonts w:ascii="Calibri" w:eastAsia="Calibri" w:hAnsi="Calibri" w:cs="Calibri"/>
                                <w:noProof/>
                                <w:color w:val="000000"/>
                                <w:lang w:val="es-ES_tradnl" w:eastAsia="es-ES_tradnl"/>
                              </w:rPr>
                            </w:pPr>
                            <w:bookmarkStart w:id="1364" w:name="_Toc502152511"/>
                            <w:r>
                              <w:t xml:space="preserve">Ilustración </w:t>
                            </w:r>
                            <w:fldSimple w:instr=" SEQ Ilustración \* ARABIC ">
                              <w:r>
                                <w:rPr>
                                  <w:noProof/>
                                </w:rPr>
                                <w:t>43</w:t>
                              </w:r>
                            </w:fldSimple>
                            <w:r>
                              <w:t xml:space="preserve"> - </w:t>
                            </w:r>
                            <w:r w:rsidRPr="00AD2A96">
                              <w:t>Sketch de Arduino</w:t>
                            </w:r>
                            <w:bookmarkEnd w:id="1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B72BE" id="Cuadro de texto 254" o:spid="_x0000_s1049" type="#_x0000_t202" style="position:absolute;left:0;text-align:left;margin-left:247.4pt;margin-top:238.05pt;width:177.5pt;height:.05pt;z-index:25172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" stroked="f">
                <v:textbox style="mso-fit-shape-to-text:t" inset="0,0,0,0">
                  <w:txbxContent>
                    <w:p w14:paraId="5283DBD7" w14:textId="7FD4A055" w:rsidR="006D6624" w:rsidRPr="005E603A" w:rsidRDefault="006D6624" w:rsidP="001E18A5">
                      <w:pPr>
                        <w:pStyle w:val="Descripcin"/>
                        <w:jc w:val="center"/>
                        <w:rPr>
                          <w:rFonts w:ascii="Calibri" w:eastAsia="Calibri" w:hAnsi="Calibri" w:cs="Calibri"/>
                          <w:noProof/>
                          <w:color w:val="000000"/>
                          <w:lang w:val="es-ES_tradnl" w:eastAsia="es-ES_tradnl"/>
                        </w:rPr>
                      </w:pPr>
                      <w:bookmarkStart w:id="1365" w:name="_Toc502152511"/>
                      <w:r>
                        <w:t xml:space="preserve">Ilustración </w:t>
                      </w:r>
                      <w:fldSimple w:instr=" SEQ Ilustración \* ARABIC ">
                        <w:r>
                          <w:rPr>
                            <w:noProof/>
                          </w:rPr>
                          <w:t>43</w:t>
                        </w:r>
                      </w:fldSimple>
                      <w:r>
                        <w:t xml:space="preserve"> - </w:t>
                      </w:r>
                      <w:r w:rsidRPr="00AD2A96">
                        <w:t>Sketch de Arduino</w:t>
                      </w:r>
                      <w:bookmarkEnd w:id="1365"/>
                    </w:p>
                  </w:txbxContent>
                </v:textbox>
                <w10:wrap type="square"/>
              </v:shape>
            </w:pict>
          </mc:Fallback>
        </mc:AlternateContent>
      </w:r>
      <w:r w:rsidR="00EF2AEA">
        <w:rPr>
          <w:noProof/>
          <w:lang w:val="en-US" w:eastAsia="en-US"/>
        </w:rPr>
        <w:drawing>
          <wp:anchor distT="0" distB="0" distL="114300" distR="114300" simplePos="0" relativeHeight="251512320" behindDoc="0" locked="0" layoutInCell="1" allowOverlap="1" wp14:anchorId="270F30C2" wp14:editId="21A7266F">
            <wp:simplePos x="0" y="0"/>
            <wp:positionH relativeFrom="margin">
              <wp:posOffset>3141980</wp:posOffset>
            </wp:positionH>
            <wp:positionV relativeFrom="paragraph">
              <wp:posOffset>396600</wp:posOffset>
            </wp:positionV>
            <wp:extent cx="2254250" cy="2569845"/>
            <wp:effectExtent l="0" t="0" r="0" b="190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254250" cy="2569845"/>
                    </a:xfrm>
                    <a:prstGeom prst="rect">
                      <a:avLst/>
                    </a:prstGeom>
                  </pic:spPr>
                </pic:pic>
              </a:graphicData>
            </a:graphic>
            <wp14:sizeRelH relativeFrom="page">
              <wp14:pctWidth>0</wp14:pctWidth>
            </wp14:sizeRelH>
            <wp14:sizeRelV relativeFrom="page">
              <wp14:pctHeight>0</wp14:pctHeight>
            </wp14:sizeRelV>
          </wp:anchor>
        </w:drawing>
      </w:r>
      <w:r w:rsidR="008831B2" w:rsidRPr="007A7721">
        <w:rPr>
          <w:rFonts w:ascii="Arial" w:hAnsi="Arial" w:cs="Arial"/>
          <w:sz w:val="24"/>
          <w:szCs w:val="24"/>
        </w:rPr>
        <w:t>El Arduino siempre debe estar conectado al computador. Debe tener comunicación para poder ejecutar acciones.</w:t>
      </w:r>
    </w:p>
    <w:p w14:paraId="662E32B9" w14:textId="77777777" w:rsidR="008831B2" w:rsidRPr="008831B2" w:rsidRDefault="00D15376" w:rsidP="008831B2">
      <w:pPr>
        <w:pStyle w:val="Ttulo2"/>
        <w:rPr>
          <w:b/>
          <w:sz w:val="32"/>
          <w:szCs w:val="32"/>
        </w:rPr>
      </w:pPr>
      <w:bookmarkStart w:id="1366" w:name="_Toc502153630"/>
      <w:r>
        <w:rPr>
          <w:b/>
          <w:sz w:val="32"/>
          <w:szCs w:val="32"/>
        </w:rPr>
        <w:t xml:space="preserve">7.4 </w:t>
      </w:r>
      <w:r w:rsidR="008831B2" w:rsidRPr="008831B2">
        <w:rPr>
          <w:b/>
          <w:sz w:val="32"/>
          <w:szCs w:val="32"/>
        </w:rPr>
        <w:t>Instalación Firmata</w:t>
      </w:r>
      <w:bookmarkEnd w:id="1366"/>
    </w:p>
    <w:p w14:paraId="155CDDF1" w14:textId="77777777" w:rsidR="008831B2" w:rsidRPr="007A7721" w:rsidRDefault="008831B2" w:rsidP="008831B2">
      <w:pPr>
        <w:shd w:val="clear" w:color="auto" w:fill="FFFFFF"/>
        <w:ind w:left="300"/>
        <w:textAlignment w:val="baseline"/>
        <w:rPr>
          <w:sz w:val="36"/>
        </w:rPr>
      </w:pPr>
    </w:p>
    <w:p w14:paraId="26BB2E42" w14:textId="77777777" w:rsidR="008831B2" w:rsidRDefault="008831B2" w:rsidP="008831B2">
      <w:pPr>
        <w:rPr>
          <w:rFonts w:ascii="Arial" w:hAnsi="Arial" w:cs="Arial"/>
          <w:sz w:val="24"/>
          <w:szCs w:val="24"/>
          <w:shd w:val="clear" w:color="auto" w:fill="FFFFFF"/>
        </w:rPr>
      </w:pPr>
      <w:r w:rsidRPr="00D34F34">
        <w:rPr>
          <w:rFonts w:ascii="Arial" w:hAnsi="Arial" w:cs="Arial"/>
          <w:sz w:val="24"/>
          <w:szCs w:val="24"/>
          <w:shd w:val="clear" w:color="auto" w:fill="FFFFFF"/>
        </w:rPr>
        <w:t>Para instalar Firmata</w:t>
      </w:r>
      <w:r>
        <w:rPr>
          <w:rFonts w:ascii="Arial" w:hAnsi="Arial" w:cs="Arial"/>
          <w:sz w:val="24"/>
          <w:szCs w:val="24"/>
          <w:shd w:val="clear" w:color="auto" w:fill="FFFFFF"/>
        </w:rPr>
        <w:t xml:space="preserve"> se</w:t>
      </w:r>
      <w:r w:rsidRPr="00D34F34">
        <w:rPr>
          <w:rFonts w:ascii="Arial" w:hAnsi="Arial" w:cs="Arial"/>
          <w:sz w:val="24"/>
          <w:szCs w:val="24"/>
          <w:shd w:val="clear" w:color="auto" w:fill="FFFFFF"/>
        </w:rPr>
        <w:t xml:space="preserve"> neces</w:t>
      </w:r>
      <w:r>
        <w:rPr>
          <w:rFonts w:ascii="Arial" w:hAnsi="Arial" w:cs="Arial"/>
          <w:sz w:val="24"/>
          <w:szCs w:val="24"/>
          <w:shd w:val="clear" w:color="auto" w:fill="FFFFFF"/>
        </w:rPr>
        <w:t>ita tener conectado el chip</w:t>
      </w:r>
      <w:r w:rsidRPr="00D34F34">
        <w:rPr>
          <w:rFonts w:ascii="Arial" w:hAnsi="Arial" w:cs="Arial"/>
          <w:sz w:val="24"/>
          <w:szCs w:val="24"/>
          <w:shd w:val="clear" w:color="auto" w:fill="FFFFFF"/>
        </w:rPr>
        <w:t xml:space="preserve"> Arduino a la computadora a través de un puerto USB.</w:t>
      </w:r>
      <w:r>
        <w:rPr>
          <w:rFonts w:ascii="Arial" w:hAnsi="Arial" w:cs="Arial"/>
          <w:sz w:val="24"/>
          <w:szCs w:val="24"/>
          <w:shd w:val="clear" w:color="auto" w:fill="FFFFFF"/>
        </w:rPr>
        <w:t xml:space="preserve"> Luego de ello se debe seleccionar desde el Sketch de Arduino el código Firmata, dentro de su respectiva librería, según los dispositivos que se requieran comunicar con el mismo. Para ello se debe ir a Archivo </w:t>
      </w:r>
      <w:r w:rsidRPr="00AE617A">
        <w:rPr>
          <w:rFonts w:ascii="Arial" w:hAnsi="Arial" w:cs="Arial"/>
          <w:sz w:val="24"/>
          <w:szCs w:val="24"/>
          <w:shd w:val="clear" w:color="auto" w:fill="FFFFFF"/>
        </w:rPr>
        <w:sym w:font="Wingdings" w:char="F0E0"/>
      </w:r>
      <w:r>
        <w:rPr>
          <w:rFonts w:ascii="Arial" w:hAnsi="Arial" w:cs="Arial"/>
          <w:sz w:val="24"/>
          <w:szCs w:val="24"/>
          <w:shd w:val="clear" w:color="auto" w:fill="FFFFFF"/>
        </w:rPr>
        <w:t xml:space="preserve"> Ejemplos </w:t>
      </w:r>
      <w:r w:rsidRPr="00AE617A">
        <w:rPr>
          <w:rFonts w:ascii="Arial" w:hAnsi="Arial" w:cs="Arial"/>
          <w:sz w:val="24"/>
          <w:szCs w:val="24"/>
          <w:shd w:val="clear" w:color="auto" w:fill="FFFFFF"/>
        </w:rPr>
        <w:sym w:font="Wingdings" w:char="F0E0"/>
      </w:r>
      <w:r>
        <w:rPr>
          <w:rFonts w:ascii="Arial" w:hAnsi="Arial" w:cs="Arial"/>
          <w:sz w:val="24"/>
          <w:szCs w:val="24"/>
          <w:shd w:val="clear" w:color="auto" w:fill="FFFFFF"/>
        </w:rPr>
        <w:t xml:space="preserve"> Firmata.</w:t>
      </w:r>
    </w:p>
    <w:p w14:paraId="75EA6D4B" w14:textId="37C4BB91" w:rsidR="008831B2" w:rsidRDefault="008831B2" w:rsidP="008831B2">
      <w:pPr>
        <w:rPr>
          <w:rFonts w:ascii="Arial" w:hAnsi="Arial" w:cs="Arial"/>
          <w:sz w:val="24"/>
          <w:szCs w:val="24"/>
        </w:rPr>
      </w:pPr>
      <w:r>
        <w:rPr>
          <w:rFonts w:ascii="Arial" w:hAnsi="Arial" w:cs="Arial"/>
          <w:sz w:val="24"/>
          <w:szCs w:val="24"/>
        </w:rPr>
        <w:t>En nuestro caso se utilizaron dos códigos Firmata:</w:t>
      </w:r>
    </w:p>
    <w:p w14:paraId="3D6FD5D9" w14:textId="0814FC78" w:rsidR="008831B2" w:rsidRDefault="001E18A5" w:rsidP="008831B2">
      <w:pPr>
        <w:rPr>
          <w:rFonts w:ascii="Arial" w:hAnsi="Arial" w:cs="Arial"/>
          <w:sz w:val="24"/>
          <w:szCs w:val="24"/>
        </w:rPr>
      </w:pPr>
      <w:r>
        <w:rPr>
          <w:noProof/>
          <w:lang w:val="en-US" w:eastAsia="en-US"/>
        </w:rPr>
        <w:lastRenderedPageBreak/>
        <mc:AlternateContent>
          <mc:Choice Requires="wps">
            <w:drawing>
              <wp:anchor distT="0" distB="0" distL="114300" distR="114300" simplePos="0" relativeHeight="251729408" behindDoc="0" locked="0" layoutInCell="1" allowOverlap="1" wp14:anchorId="282640C4" wp14:editId="247A260D">
                <wp:simplePos x="0" y="0"/>
                <wp:positionH relativeFrom="column">
                  <wp:posOffset>0</wp:posOffset>
                </wp:positionH>
                <wp:positionV relativeFrom="paragraph">
                  <wp:posOffset>2520315</wp:posOffset>
                </wp:positionV>
                <wp:extent cx="2601595" cy="635"/>
                <wp:effectExtent l="0" t="0" r="0" b="0"/>
                <wp:wrapSquare wrapText="bothSides"/>
                <wp:docPr id="255" name="Cuadro de texto 255"/>
                <wp:cNvGraphicFramePr/>
                <a:graphic xmlns:a="http://schemas.openxmlformats.org/drawingml/2006/main">
                  <a:graphicData uri="http://schemas.microsoft.com/office/word/2010/wordprocessingShape">
                    <wps:wsp>
                      <wps:cNvSpPr txBox="1"/>
                      <wps:spPr>
                        <a:xfrm>
                          <a:off x="0" y="0"/>
                          <a:ext cx="2601595" cy="635"/>
                        </a:xfrm>
                        <a:prstGeom prst="rect">
                          <a:avLst/>
                        </a:prstGeom>
                        <a:solidFill>
                          <a:prstClr val="white"/>
                        </a:solidFill>
                        <a:ln>
                          <a:noFill/>
                        </a:ln>
                      </wps:spPr>
                      <wps:txbx>
                        <w:txbxContent>
                          <w:p w14:paraId="73726EE3" w14:textId="0BD04D19" w:rsidR="006D6624" w:rsidRPr="008851B4" w:rsidRDefault="006D6624" w:rsidP="001E18A5">
                            <w:pPr>
                              <w:pStyle w:val="Descripcin"/>
                              <w:jc w:val="center"/>
                              <w:rPr>
                                <w:rFonts w:ascii="Calibri" w:eastAsia="Calibri" w:hAnsi="Calibri" w:cs="Calibri"/>
                                <w:noProof/>
                                <w:color w:val="000000"/>
                                <w:lang w:val="es-ES_tradnl" w:eastAsia="es-ES_tradnl"/>
                              </w:rPr>
                            </w:pPr>
                            <w:bookmarkStart w:id="1367" w:name="_Toc502152512"/>
                            <w:r>
                              <w:t xml:space="preserve">Ilustración </w:t>
                            </w:r>
                            <w:fldSimple w:instr=" SEQ Ilustración \* ARABIC ">
                              <w:r>
                                <w:rPr>
                                  <w:noProof/>
                                </w:rPr>
                                <w:t>44</w:t>
                              </w:r>
                            </w:fldSimple>
                            <w:r>
                              <w:t xml:space="preserve"> - </w:t>
                            </w:r>
                            <w:r w:rsidRPr="00253329">
                              <w:t>Código StandardFirmata</w:t>
                            </w:r>
                            <w:bookmarkEnd w:id="1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640C4" id="Cuadro de texto 255" o:spid="_x0000_s1050" type="#_x0000_t202" style="position:absolute;left:0;text-align:left;margin-left:0;margin-top:198.45pt;width:204.85pt;height:.0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" stroked="f">
                <v:textbox style="mso-fit-shape-to-text:t" inset="0,0,0,0">
                  <w:txbxContent>
                    <w:p w14:paraId="73726EE3" w14:textId="0BD04D19" w:rsidR="006D6624" w:rsidRPr="008851B4" w:rsidRDefault="006D6624" w:rsidP="001E18A5">
                      <w:pPr>
                        <w:pStyle w:val="Descripcin"/>
                        <w:jc w:val="center"/>
                        <w:rPr>
                          <w:rFonts w:ascii="Calibri" w:eastAsia="Calibri" w:hAnsi="Calibri" w:cs="Calibri"/>
                          <w:noProof/>
                          <w:color w:val="000000"/>
                          <w:lang w:val="es-ES_tradnl" w:eastAsia="es-ES_tradnl"/>
                        </w:rPr>
                      </w:pPr>
                      <w:bookmarkStart w:id="1368" w:name="_Toc502152512"/>
                      <w:r>
                        <w:t xml:space="preserve">Ilustración </w:t>
                      </w:r>
                      <w:fldSimple w:instr=" SEQ Ilustración \* ARABIC ">
                        <w:r>
                          <w:rPr>
                            <w:noProof/>
                          </w:rPr>
                          <w:t>44</w:t>
                        </w:r>
                      </w:fldSimple>
                      <w:r>
                        <w:t xml:space="preserve"> - </w:t>
                      </w:r>
                      <w:r w:rsidRPr="00253329">
                        <w:t>Código StandardFirmata</w:t>
                      </w:r>
                      <w:bookmarkEnd w:id="1368"/>
                    </w:p>
                  </w:txbxContent>
                </v:textbox>
                <w10:wrap type="square"/>
              </v:shape>
            </w:pict>
          </mc:Fallback>
        </mc:AlternateContent>
      </w:r>
      <w:r w:rsidR="008831B2">
        <w:rPr>
          <w:noProof/>
          <w:lang w:val="en-US" w:eastAsia="en-US"/>
        </w:rPr>
        <w:drawing>
          <wp:anchor distT="0" distB="0" distL="114300" distR="114300" simplePos="0" relativeHeight="251472384" behindDoc="0" locked="0" layoutInCell="1" allowOverlap="1" wp14:anchorId="280DF1B5" wp14:editId="7D127D43">
            <wp:simplePos x="0" y="0"/>
            <wp:positionH relativeFrom="margin">
              <wp:posOffset>0</wp:posOffset>
            </wp:positionH>
            <wp:positionV relativeFrom="paragraph">
              <wp:posOffset>4344</wp:posOffset>
            </wp:positionV>
            <wp:extent cx="2601595" cy="2459355"/>
            <wp:effectExtent l="0" t="0" r="8255"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28A0092B-C50C-407E-A947-70E740481C1C}">
                          <a14:useLocalDpi xmlns:a14="http://schemas.microsoft.com/office/drawing/2010/main" val="0"/>
                        </a:ext>
                      </a:extLst>
                    </a:blip>
                    <a:srcRect b="17064"/>
                    <a:stretch/>
                  </pic:blipFill>
                  <pic:spPr bwMode="auto">
                    <a:xfrm>
                      <a:off x="0" y="0"/>
                      <a:ext cx="2601595" cy="245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6BCC90" w14:textId="77777777" w:rsidR="008831B2" w:rsidRDefault="008831B2" w:rsidP="008831B2">
      <w:pPr>
        <w:rPr>
          <w:rFonts w:ascii="Arial" w:hAnsi="Arial" w:cs="Arial"/>
          <w:sz w:val="24"/>
          <w:szCs w:val="24"/>
        </w:rPr>
      </w:pPr>
      <w:r w:rsidRPr="00E455FC">
        <w:rPr>
          <w:rFonts w:ascii="Arial" w:hAnsi="Arial" w:cs="Arial"/>
          <w:b/>
          <w:sz w:val="24"/>
          <w:szCs w:val="24"/>
          <w:u w:val="single"/>
        </w:rPr>
        <w:t>Standar</w:t>
      </w:r>
      <w:r w:rsidR="00C452CC">
        <w:rPr>
          <w:rFonts w:ascii="Arial" w:hAnsi="Arial" w:cs="Arial"/>
          <w:b/>
          <w:sz w:val="24"/>
          <w:szCs w:val="24"/>
          <w:u w:val="single"/>
        </w:rPr>
        <w:t>d</w:t>
      </w:r>
      <w:r w:rsidRPr="00E455FC">
        <w:rPr>
          <w:rFonts w:ascii="Arial" w:hAnsi="Arial" w:cs="Arial"/>
          <w:b/>
          <w:sz w:val="24"/>
          <w:szCs w:val="24"/>
          <w:u w:val="single"/>
        </w:rPr>
        <w:t>Firmata</w:t>
      </w:r>
      <w:r>
        <w:rPr>
          <w:rFonts w:ascii="Arial" w:hAnsi="Arial" w:cs="Arial"/>
          <w:sz w:val="24"/>
          <w:szCs w:val="24"/>
        </w:rPr>
        <w:t>: Es, como su nombre lo indica, el estándar del protocolo que permite la comunicación con la mayoría de los componentes compatibles con Arduino. En nuestro caso, es el utilizado para cargarlo dentro del Arduino Mega para manipular la mayoría de sensores y actuadores del SAR.</w:t>
      </w:r>
    </w:p>
    <w:p w14:paraId="709364E9" w14:textId="77777777" w:rsidR="008831B2" w:rsidRDefault="008831B2" w:rsidP="008831B2">
      <w:pPr>
        <w:rPr>
          <w:rFonts w:ascii="Arial" w:hAnsi="Arial" w:cs="Arial"/>
          <w:sz w:val="24"/>
          <w:szCs w:val="24"/>
        </w:rPr>
      </w:pPr>
    </w:p>
    <w:p w14:paraId="61932C1D" w14:textId="77777777" w:rsidR="008831B2" w:rsidRDefault="008831B2" w:rsidP="008831B2">
      <w:pPr>
        <w:rPr>
          <w:rFonts w:ascii="Arial" w:hAnsi="Arial" w:cs="Arial"/>
          <w:b/>
          <w:sz w:val="24"/>
          <w:szCs w:val="24"/>
          <w:u w:val="single"/>
        </w:rPr>
      </w:pPr>
    </w:p>
    <w:p w14:paraId="66103CE9" w14:textId="77777777" w:rsidR="008831B2" w:rsidRDefault="008831B2" w:rsidP="008831B2">
      <w:pPr>
        <w:rPr>
          <w:rFonts w:ascii="Arial" w:hAnsi="Arial" w:cs="Arial"/>
          <w:b/>
          <w:sz w:val="24"/>
          <w:szCs w:val="24"/>
          <w:u w:val="single"/>
        </w:rPr>
      </w:pPr>
    </w:p>
    <w:p w14:paraId="17FD9176" w14:textId="77777777" w:rsidR="008831B2" w:rsidRDefault="008831B2" w:rsidP="008831B2">
      <w:pPr>
        <w:rPr>
          <w:rFonts w:ascii="Arial" w:hAnsi="Arial" w:cs="Arial"/>
          <w:b/>
          <w:sz w:val="24"/>
          <w:szCs w:val="24"/>
          <w:u w:val="single"/>
        </w:rPr>
      </w:pPr>
    </w:p>
    <w:p w14:paraId="75C21509" w14:textId="478CBB93" w:rsidR="00D15376" w:rsidRDefault="001E18A5" w:rsidP="008831B2">
      <w:pPr>
        <w:rPr>
          <w:rFonts w:ascii="Arial" w:hAnsi="Arial" w:cs="Arial"/>
          <w:b/>
          <w:sz w:val="24"/>
          <w:szCs w:val="24"/>
          <w:u w:val="single"/>
        </w:rPr>
      </w:pPr>
      <w:r>
        <w:rPr>
          <w:noProof/>
          <w:lang w:val="en-US" w:eastAsia="en-US"/>
        </w:rPr>
        <mc:AlternateContent>
          <mc:Choice Requires="wps">
            <w:drawing>
              <wp:anchor distT="0" distB="0" distL="114300" distR="114300" simplePos="0" relativeHeight="251732480" behindDoc="0" locked="0" layoutInCell="1" allowOverlap="1" wp14:anchorId="7D04CB11" wp14:editId="495C6A8D">
                <wp:simplePos x="0" y="0"/>
                <wp:positionH relativeFrom="column">
                  <wp:posOffset>300355</wp:posOffset>
                </wp:positionH>
                <wp:positionV relativeFrom="paragraph">
                  <wp:posOffset>2313305</wp:posOffset>
                </wp:positionV>
                <wp:extent cx="2383790" cy="635"/>
                <wp:effectExtent l="0" t="0" r="0" b="0"/>
                <wp:wrapSquare wrapText="bothSides"/>
                <wp:docPr id="256" name="Cuadro de texto 256"/>
                <wp:cNvGraphicFramePr/>
                <a:graphic xmlns:a="http://schemas.openxmlformats.org/drawingml/2006/main">
                  <a:graphicData uri="http://schemas.microsoft.com/office/word/2010/wordprocessingShape">
                    <wps:wsp>
                      <wps:cNvSpPr txBox="1"/>
                      <wps:spPr>
                        <a:xfrm>
                          <a:off x="0" y="0"/>
                          <a:ext cx="2383790" cy="635"/>
                        </a:xfrm>
                        <a:prstGeom prst="rect">
                          <a:avLst/>
                        </a:prstGeom>
                        <a:solidFill>
                          <a:prstClr val="white"/>
                        </a:solidFill>
                        <a:ln>
                          <a:noFill/>
                        </a:ln>
                      </wps:spPr>
                      <wps:txbx>
                        <w:txbxContent>
                          <w:p w14:paraId="550BFA43" w14:textId="58FCD3E6" w:rsidR="006D6624" w:rsidRPr="00420CCD" w:rsidRDefault="006D6624" w:rsidP="001E18A5">
                            <w:pPr>
                              <w:pStyle w:val="Descripcin"/>
                              <w:jc w:val="center"/>
                              <w:rPr>
                                <w:rFonts w:ascii="Calibri" w:eastAsia="Calibri" w:hAnsi="Calibri" w:cs="Calibri"/>
                                <w:noProof/>
                                <w:color w:val="000000"/>
                                <w:lang w:val="es-ES_tradnl" w:eastAsia="es-ES_tradnl"/>
                              </w:rPr>
                            </w:pPr>
                            <w:bookmarkStart w:id="1369" w:name="_Toc502152513"/>
                            <w:r>
                              <w:t xml:space="preserve">Ilustración </w:t>
                            </w:r>
                            <w:fldSimple w:instr=" SEQ Ilustración \* ARABIC ">
                              <w:r>
                                <w:rPr>
                                  <w:noProof/>
                                </w:rPr>
                                <w:t>45</w:t>
                              </w:r>
                            </w:fldSimple>
                            <w:r>
                              <w:t xml:space="preserve"> - </w:t>
                            </w:r>
                            <w:r w:rsidRPr="004D11CA">
                              <w:t>Código ConfigurableFirmata</w:t>
                            </w:r>
                            <w:bookmarkEnd w:id="1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4CB11" id="Cuadro de texto 256" o:spid="_x0000_s1051" type="#_x0000_t202" style="position:absolute;left:0;text-align:left;margin-left:23.65pt;margin-top:182.15pt;width:187.7pt;height:.05pt;z-index:25173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" stroked="f">
                <v:textbox style="mso-fit-shape-to-text:t" inset="0,0,0,0">
                  <w:txbxContent>
                    <w:p w14:paraId="550BFA43" w14:textId="58FCD3E6" w:rsidR="006D6624" w:rsidRPr="00420CCD" w:rsidRDefault="006D6624" w:rsidP="001E18A5">
                      <w:pPr>
                        <w:pStyle w:val="Descripcin"/>
                        <w:jc w:val="center"/>
                        <w:rPr>
                          <w:rFonts w:ascii="Calibri" w:eastAsia="Calibri" w:hAnsi="Calibri" w:cs="Calibri"/>
                          <w:noProof/>
                          <w:color w:val="000000"/>
                          <w:lang w:val="es-ES_tradnl" w:eastAsia="es-ES_tradnl"/>
                        </w:rPr>
                      </w:pPr>
                      <w:bookmarkStart w:id="1370" w:name="_Toc502152513"/>
                      <w:r>
                        <w:t xml:space="preserve">Ilustración </w:t>
                      </w:r>
                      <w:fldSimple w:instr=" SEQ Ilustración \* ARABIC ">
                        <w:r>
                          <w:rPr>
                            <w:noProof/>
                          </w:rPr>
                          <w:t>45</w:t>
                        </w:r>
                      </w:fldSimple>
                      <w:r>
                        <w:t xml:space="preserve"> - </w:t>
                      </w:r>
                      <w:r w:rsidRPr="004D11CA">
                        <w:t>Código ConfigurableFirmata</w:t>
                      </w:r>
                      <w:bookmarkEnd w:id="1370"/>
                    </w:p>
                  </w:txbxContent>
                </v:textbox>
                <w10:wrap type="square"/>
              </v:shape>
            </w:pict>
          </mc:Fallback>
        </mc:AlternateContent>
      </w:r>
      <w:r w:rsidR="00D15376">
        <w:rPr>
          <w:noProof/>
          <w:lang w:val="en-US" w:eastAsia="en-US"/>
        </w:rPr>
        <w:drawing>
          <wp:anchor distT="0" distB="0" distL="114300" distR="114300" simplePos="0" relativeHeight="251534848" behindDoc="0" locked="0" layoutInCell="1" allowOverlap="1" wp14:anchorId="3B632BDA" wp14:editId="79707CC2">
            <wp:simplePos x="0" y="0"/>
            <wp:positionH relativeFrom="margin">
              <wp:posOffset>3016250</wp:posOffset>
            </wp:positionH>
            <wp:positionV relativeFrom="paragraph">
              <wp:posOffset>22225</wp:posOffset>
            </wp:positionV>
            <wp:extent cx="2383790" cy="2233930"/>
            <wp:effectExtent l="0" t="0" r="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28A0092B-C50C-407E-A947-70E740481C1C}">
                          <a14:useLocalDpi xmlns:a14="http://schemas.microsoft.com/office/drawing/2010/main" val="0"/>
                        </a:ext>
                      </a:extLst>
                    </a:blip>
                    <a:srcRect b="17771"/>
                    <a:stretch/>
                  </pic:blipFill>
                  <pic:spPr bwMode="auto">
                    <a:xfrm>
                      <a:off x="0" y="0"/>
                      <a:ext cx="2383790" cy="2233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ADEAD0" w14:textId="77777777" w:rsidR="008831B2" w:rsidRDefault="008831B2" w:rsidP="008831B2">
      <w:pPr>
        <w:rPr>
          <w:rFonts w:ascii="Arial" w:hAnsi="Arial" w:cs="Arial"/>
          <w:sz w:val="24"/>
          <w:szCs w:val="24"/>
        </w:rPr>
      </w:pPr>
      <w:r w:rsidRPr="00E455FC">
        <w:rPr>
          <w:rFonts w:ascii="Arial" w:hAnsi="Arial" w:cs="Arial"/>
          <w:b/>
          <w:sz w:val="24"/>
          <w:szCs w:val="24"/>
          <w:u w:val="single"/>
        </w:rPr>
        <w:t>ConfigurableFirmata</w:t>
      </w:r>
      <w:r>
        <w:rPr>
          <w:rFonts w:ascii="Arial" w:hAnsi="Arial" w:cs="Arial"/>
          <w:sz w:val="24"/>
          <w:szCs w:val="24"/>
        </w:rPr>
        <w:t>:</w:t>
      </w:r>
      <w:r w:rsidR="00225E89">
        <w:rPr>
          <w:rFonts w:ascii="Arial" w:hAnsi="Arial" w:cs="Arial"/>
          <w:sz w:val="24"/>
          <w:szCs w:val="24"/>
        </w:rPr>
        <w:t xml:space="preserve"> </w:t>
      </w:r>
      <w:r>
        <w:rPr>
          <w:rFonts w:ascii="Arial" w:hAnsi="Arial" w:cs="Arial"/>
          <w:sz w:val="24"/>
          <w:szCs w:val="24"/>
        </w:rPr>
        <w:t>Esta versión personalizada del protocolo, es la utilizada para captar la temperatura mediante el sensor para dicho fin conectado al Arduino Nano. Permite separar las características del protocolo en clases individuales, haciendo más sencillo mezclar las características estándar del protocolo con otras personalizadas.</w:t>
      </w:r>
    </w:p>
    <w:p w14:paraId="781600CE" w14:textId="77777777" w:rsidR="008831B2" w:rsidRDefault="008831B2" w:rsidP="008831B2">
      <w:pPr>
        <w:rPr>
          <w:rFonts w:ascii="Arial" w:hAnsi="Arial" w:cs="Arial"/>
          <w:sz w:val="24"/>
          <w:szCs w:val="24"/>
        </w:rPr>
      </w:pPr>
    </w:p>
    <w:p w14:paraId="7F29D778" w14:textId="77777777" w:rsidR="008831B2" w:rsidRDefault="008831B2" w:rsidP="008831B2">
      <w:pPr>
        <w:rPr>
          <w:rFonts w:ascii="Arial" w:hAnsi="Arial" w:cs="Arial"/>
          <w:sz w:val="24"/>
          <w:szCs w:val="24"/>
        </w:rPr>
      </w:pPr>
    </w:p>
    <w:p w14:paraId="033C0185" w14:textId="77777777" w:rsidR="008831B2" w:rsidRDefault="008831B2" w:rsidP="008831B2">
      <w:pPr>
        <w:rPr>
          <w:rFonts w:ascii="Arial" w:hAnsi="Arial" w:cs="Arial"/>
          <w:sz w:val="24"/>
          <w:szCs w:val="24"/>
        </w:rPr>
      </w:pPr>
    </w:p>
    <w:p w14:paraId="30130696" w14:textId="77777777" w:rsidR="00D15376" w:rsidRDefault="00D15376" w:rsidP="008831B2">
      <w:pPr>
        <w:rPr>
          <w:rFonts w:ascii="Verdana" w:hAnsi="Verdana" w:cs="Helvetica"/>
          <w:color w:val="373737"/>
          <w:shd w:val="clear" w:color="auto" w:fill="FFFFFF"/>
        </w:rPr>
      </w:pPr>
    </w:p>
    <w:p w14:paraId="64F075F8" w14:textId="77777777" w:rsidR="008831B2" w:rsidRDefault="008831B2" w:rsidP="008831B2">
      <w:pPr>
        <w:rPr>
          <w:rFonts w:ascii="Verdana" w:hAnsi="Verdana" w:cs="Helvetica"/>
          <w:color w:val="373737"/>
          <w:shd w:val="clear" w:color="auto" w:fill="FFFFFF"/>
        </w:rPr>
      </w:pPr>
    </w:p>
    <w:p w14:paraId="77EA94E4" w14:textId="77777777" w:rsidR="00D15376" w:rsidRDefault="00D15376">
      <w:pPr>
        <w:rPr>
          <w:rFonts w:ascii="Verdana" w:hAnsi="Verdana" w:cs="Helvetica"/>
          <w:color w:val="373737"/>
          <w:shd w:val="clear" w:color="auto" w:fill="FFFFFF"/>
        </w:rPr>
      </w:pPr>
      <w:r>
        <w:rPr>
          <w:rFonts w:ascii="Verdana" w:hAnsi="Verdana" w:cs="Helvetica"/>
          <w:color w:val="373737"/>
          <w:shd w:val="clear" w:color="auto" w:fill="FFFFFF"/>
        </w:rPr>
        <w:br w:type="page"/>
      </w:r>
    </w:p>
    <w:p w14:paraId="7D5EDAF2" w14:textId="77777777" w:rsidR="00D15376" w:rsidRPr="00D15376" w:rsidRDefault="00D15376" w:rsidP="00D15376">
      <w:pPr>
        <w:pStyle w:val="Ttulo1"/>
        <w:rPr>
          <w:sz w:val="36"/>
          <w:szCs w:val="36"/>
        </w:rPr>
      </w:pPr>
      <w:bookmarkStart w:id="1371" w:name="_Toc502153631"/>
      <w:r w:rsidRPr="00D15376">
        <w:rPr>
          <w:sz w:val="36"/>
          <w:szCs w:val="36"/>
        </w:rPr>
        <w:lastRenderedPageBreak/>
        <w:t>Capítulo 8 - Python en Raspberry Pi</w:t>
      </w:r>
      <w:bookmarkEnd w:id="1371"/>
    </w:p>
    <w:p w14:paraId="3B027A50" w14:textId="77777777" w:rsidR="00D15376" w:rsidRDefault="00D15376" w:rsidP="00D15376">
      <w:pPr>
        <w:rPr>
          <w:rFonts w:ascii="Arial" w:hAnsi="Arial" w:cs="Arial"/>
          <w:b/>
          <w:bCs/>
          <w:color w:val="222222"/>
          <w:sz w:val="28"/>
          <w:szCs w:val="28"/>
          <w:shd w:val="clear" w:color="auto" w:fill="FFFFFF"/>
        </w:rPr>
      </w:pPr>
    </w:p>
    <w:p w14:paraId="691B2767" w14:textId="77777777" w:rsidR="00D15376" w:rsidRPr="00D15376" w:rsidRDefault="00AD7C85" w:rsidP="00D15376">
      <w:pPr>
        <w:pStyle w:val="Ttulo2"/>
        <w:rPr>
          <w:b/>
          <w:sz w:val="32"/>
          <w:szCs w:val="32"/>
        </w:rPr>
      </w:pPr>
      <w:bookmarkStart w:id="1372" w:name="_Toc502153632"/>
      <w:r>
        <w:rPr>
          <w:b/>
          <w:sz w:val="32"/>
          <w:szCs w:val="32"/>
        </w:rPr>
        <w:t xml:space="preserve">8.1 </w:t>
      </w:r>
      <w:r w:rsidR="00D15376" w:rsidRPr="00D15376">
        <w:rPr>
          <w:b/>
          <w:sz w:val="32"/>
          <w:szCs w:val="32"/>
        </w:rPr>
        <w:t>¿Qué es Python?</w:t>
      </w:r>
      <w:bookmarkEnd w:id="1372"/>
    </w:p>
    <w:p w14:paraId="51C37A2D" w14:textId="77777777" w:rsidR="00D15376" w:rsidRDefault="00D15376" w:rsidP="00D15376">
      <w:pPr>
        <w:rPr>
          <w:rFonts w:ascii="Arial" w:hAnsi="Arial" w:cs="Arial"/>
          <w:b/>
          <w:bCs/>
          <w:color w:val="222222"/>
          <w:sz w:val="28"/>
          <w:szCs w:val="28"/>
          <w:shd w:val="clear" w:color="auto" w:fill="FFFFFF"/>
        </w:rPr>
      </w:pPr>
    </w:p>
    <w:p w14:paraId="5332EF6E" w14:textId="32367058" w:rsidR="00D15376" w:rsidRPr="00D15376" w:rsidRDefault="001E18A5" w:rsidP="00D15376">
      <w:pPr>
        <w:rPr>
          <w:rFonts w:ascii="Arial" w:hAnsi="Arial" w:cs="Arial"/>
          <w:bCs/>
          <w:color w:val="222222"/>
          <w:sz w:val="24"/>
          <w:szCs w:val="24"/>
          <w:shd w:val="clear" w:color="auto" w:fill="FFFFFF"/>
        </w:rPr>
      </w:pPr>
      <w:r>
        <w:rPr>
          <w:noProof/>
          <w:lang w:val="en-US" w:eastAsia="en-US"/>
        </w:rPr>
        <mc:AlternateContent>
          <mc:Choice Requires="wps">
            <w:drawing>
              <wp:anchor distT="0" distB="0" distL="114300" distR="114300" simplePos="0" relativeHeight="251735552" behindDoc="0" locked="0" layoutInCell="1" allowOverlap="1" wp14:anchorId="6D809B3C" wp14:editId="6B6F2100">
                <wp:simplePos x="0" y="0"/>
                <wp:positionH relativeFrom="column">
                  <wp:posOffset>2923540</wp:posOffset>
                </wp:positionH>
                <wp:positionV relativeFrom="paragraph">
                  <wp:posOffset>798830</wp:posOffset>
                </wp:positionV>
                <wp:extent cx="2476500" cy="635"/>
                <wp:effectExtent l="0" t="0" r="0" b="0"/>
                <wp:wrapSquare wrapText="bothSides"/>
                <wp:docPr id="257" name="Cuadro de texto 257"/>
                <wp:cNvGraphicFramePr/>
                <a:graphic xmlns:a="http://schemas.openxmlformats.org/drawingml/2006/main">
                  <a:graphicData uri="http://schemas.microsoft.com/office/word/2010/wordprocessingShape">
                    <wps:wsp>
                      <wps:cNvSpPr txBox="1"/>
                      <wps:spPr>
                        <a:xfrm>
                          <a:off x="0" y="0"/>
                          <a:ext cx="2476500" cy="635"/>
                        </a:xfrm>
                        <a:prstGeom prst="rect">
                          <a:avLst/>
                        </a:prstGeom>
                        <a:solidFill>
                          <a:prstClr val="white"/>
                        </a:solidFill>
                        <a:ln>
                          <a:noFill/>
                        </a:ln>
                      </wps:spPr>
                      <wps:txbx>
                        <w:txbxContent>
                          <w:p w14:paraId="76F50E67" w14:textId="53EAFB8C" w:rsidR="006D6624" w:rsidRPr="00876426" w:rsidRDefault="006D6624" w:rsidP="001E18A5">
                            <w:pPr>
                              <w:pStyle w:val="Descripcin"/>
                              <w:jc w:val="center"/>
                              <w:rPr>
                                <w:rFonts w:ascii="Calibri" w:eastAsia="Calibri" w:hAnsi="Calibri" w:cs="Calibri"/>
                                <w:noProof/>
                                <w:color w:val="000000"/>
                                <w:sz w:val="24"/>
                                <w:szCs w:val="24"/>
                                <w:lang w:val="es-ES_tradnl" w:eastAsia="es-ES_tradnl"/>
                              </w:rPr>
                            </w:pPr>
                            <w:bookmarkStart w:id="1373" w:name="_Toc502152514"/>
                            <w:r>
                              <w:t xml:space="preserve">Ilustración </w:t>
                            </w:r>
                            <w:fldSimple w:instr=" SEQ Ilustración \* ARABIC ">
                              <w:r>
                                <w:rPr>
                                  <w:noProof/>
                                </w:rPr>
                                <w:t>46</w:t>
                              </w:r>
                            </w:fldSimple>
                            <w:r>
                              <w:t xml:space="preserve"> - </w:t>
                            </w:r>
                            <w:r w:rsidRPr="008F700F">
                              <w:t>Logo de Python</w:t>
                            </w:r>
                            <w:bookmarkEnd w:id="1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09B3C" id="Cuadro de texto 257" o:spid="_x0000_s1052" type="#_x0000_t202" style="position:absolute;left:0;text-align:left;margin-left:230.2pt;margin-top:62.9pt;width:195pt;height:.05pt;z-index:25173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" stroked="f">
                <v:textbox style="mso-fit-shape-to-text:t" inset="0,0,0,0">
                  <w:txbxContent>
                    <w:p w14:paraId="76F50E67" w14:textId="53EAFB8C" w:rsidR="006D6624" w:rsidRPr="00876426" w:rsidRDefault="006D6624" w:rsidP="001E18A5">
                      <w:pPr>
                        <w:pStyle w:val="Descripcin"/>
                        <w:jc w:val="center"/>
                        <w:rPr>
                          <w:rFonts w:ascii="Calibri" w:eastAsia="Calibri" w:hAnsi="Calibri" w:cs="Calibri"/>
                          <w:noProof/>
                          <w:color w:val="000000"/>
                          <w:sz w:val="24"/>
                          <w:szCs w:val="24"/>
                          <w:lang w:val="es-ES_tradnl" w:eastAsia="es-ES_tradnl"/>
                        </w:rPr>
                      </w:pPr>
                      <w:bookmarkStart w:id="1374" w:name="_Toc502152514"/>
                      <w:r>
                        <w:t xml:space="preserve">Ilustración </w:t>
                      </w:r>
                      <w:fldSimple w:instr=" SEQ Ilustración \* ARABIC ">
                        <w:r>
                          <w:rPr>
                            <w:noProof/>
                          </w:rPr>
                          <w:t>46</w:t>
                        </w:r>
                      </w:fldSimple>
                      <w:r>
                        <w:t xml:space="preserve"> - </w:t>
                      </w:r>
                      <w:r w:rsidRPr="008F700F">
                        <w:t>Logo de Python</w:t>
                      </w:r>
                      <w:bookmarkEnd w:id="1374"/>
                    </w:p>
                  </w:txbxContent>
                </v:textbox>
                <w10:wrap type="square"/>
              </v:shape>
            </w:pict>
          </mc:Fallback>
        </mc:AlternateContent>
      </w:r>
      <w:r w:rsidR="00D15376" w:rsidRPr="00D15376">
        <w:rPr>
          <w:noProof/>
          <w:sz w:val="24"/>
          <w:szCs w:val="24"/>
          <w:lang w:val="en-US" w:eastAsia="en-US"/>
        </w:rPr>
        <w:drawing>
          <wp:anchor distT="0" distB="0" distL="114300" distR="114300" simplePos="0" relativeHeight="251657728" behindDoc="0" locked="0" layoutInCell="1" allowOverlap="1" wp14:anchorId="6F24EB8D" wp14:editId="2151E707">
            <wp:simplePos x="0" y="0"/>
            <wp:positionH relativeFrom="margin">
              <wp:align>right</wp:align>
            </wp:positionH>
            <wp:positionV relativeFrom="paragraph">
              <wp:posOffset>8255</wp:posOffset>
            </wp:positionV>
            <wp:extent cx="2476500" cy="733425"/>
            <wp:effectExtent l="0" t="0" r="0" b="9525"/>
            <wp:wrapSquare wrapText="bothSides"/>
            <wp:docPr id="48" name="Imagen 48" descr="Pytho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_logo"/>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76500" cy="733425"/>
                    </a:xfrm>
                    <a:prstGeom prst="rect">
                      <a:avLst/>
                    </a:prstGeom>
                    <a:noFill/>
                    <a:ln>
                      <a:noFill/>
                    </a:ln>
                  </pic:spPr>
                </pic:pic>
              </a:graphicData>
            </a:graphic>
          </wp:anchor>
        </w:drawing>
      </w:r>
      <w:r w:rsidR="00D15376" w:rsidRPr="00D15376">
        <w:rPr>
          <w:rFonts w:ascii="Arial" w:hAnsi="Arial" w:cs="Arial"/>
          <w:bCs/>
          <w:color w:val="222222"/>
          <w:sz w:val="24"/>
          <w:szCs w:val="24"/>
          <w:shd w:val="clear" w:color="auto" w:fill="FFFFFF"/>
        </w:rPr>
        <w:t xml:space="preserve">Se le llama Python a un lenguaje de programación multiparadigma y multiplataforma desarrollado en el año 1991 por Guido Van Rossum. A partir de marzo del 2001 la Python Software Foundation es la encargada de administrar este lenguaje. Su misión es la de fomentar el desarrollo de la comunidad Python. </w:t>
      </w:r>
    </w:p>
    <w:p w14:paraId="64183C0E" w14:textId="77777777" w:rsidR="00D15376" w:rsidRPr="00D15376" w:rsidRDefault="00D15376" w:rsidP="00D15376">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Este lenguaje de programación posee las siguientes características principales:</w:t>
      </w:r>
    </w:p>
    <w:p w14:paraId="10C4D0E9" w14:textId="77777777" w:rsidR="00D15376" w:rsidRPr="00D15376" w:rsidRDefault="00D15376" w:rsidP="00D15376">
      <w:pPr>
        <w:pStyle w:val="Prrafodelista"/>
        <w:numPr>
          <w:ilvl w:val="0"/>
          <w:numId w:val="23"/>
        </w:numPr>
        <w:jc w:val="both"/>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Es de código abierto.</w:t>
      </w:r>
    </w:p>
    <w:p w14:paraId="698F3CBB" w14:textId="77777777" w:rsidR="00D15376" w:rsidRPr="00D15376" w:rsidRDefault="00D15376" w:rsidP="00D15376">
      <w:pPr>
        <w:pStyle w:val="Prrafodelista"/>
        <w:numPr>
          <w:ilvl w:val="0"/>
          <w:numId w:val="23"/>
        </w:numPr>
        <w:jc w:val="both"/>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Es multiparadigma, permite los estilos de programación orientado a objetos, imperativo y funcional.</w:t>
      </w:r>
    </w:p>
    <w:p w14:paraId="3719B3B7" w14:textId="77777777" w:rsidR="00D15376" w:rsidRPr="00D15376" w:rsidRDefault="00D15376" w:rsidP="00D15376">
      <w:pPr>
        <w:pStyle w:val="Prrafodelista"/>
        <w:numPr>
          <w:ilvl w:val="0"/>
          <w:numId w:val="23"/>
        </w:numPr>
        <w:jc w:val="both"/>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Permite otros paradigmas, a parte de los mencionados, con el uso de extensiones.</w:t>
      </w:r>
    </w:p>
    <w:p w14:paraId="70104EE4" w14:textId="77777777" w:rsidR="00D15376" w:rsidRPr="00D15376" w:rsidRDefault="00D15376" w:rsidP="00D15376">
      <w:pPr>
        <w:pStyle w:val="Prrafodelista"/>
        <w:numPr>
          <w:ilvl w:val="0"/>
          <w:numId w:val="23"/>
        </w:numPr>
        <w:jc w:val="both"/>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Es interpretado.</w:t>
      </w:r>
    </w:p>
    <w:p w14:paraId="3CAF71BF" w14:textId="77777777" w:rsidR="00D15376" w:rsidRPr="00D15376" w:rsidRDefault="00D15376" w:rsidP="00D15376">
      <w:pPr>
        <w:pStyle w:val="Prrafodelista"/>
        <w:numPr>
          <w:ilvl w:val="0"/>
          <w:numId w:val="23"/>
        </w:numPr>
        <w:jc w:val="both"/>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Utiliza tipado dinámico.</w:t>
      </w:r>
    </w:p>
    <w:p w14:paraId="31AB7C09" w14:textId="77777777" w:rsidR="00D15376" w:rsidRPr="00D15376" w:rsidRDefault="00D15376" w:rsidP="00D15376">
      <w:pPr>
        <w:pStyle w:val="Prrafodelista"/>
        <w:numPr>
          <w:ilvl w:val="0"/>
          <w:numId w:val="23"/>
        </w:numPr>
        <w:jc w:val="both"/>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Extensible.</w:t>
      </w:r>
    </w:p>
    <w:p w14:paraId="1AC24255" w14:textId="77777777" w:rsidR="00D15376" w:rsidRDefault="00AD7C85" w:rsidP="00D15376">
      <w:pPr>
        <w:pStyle w:val="Ttulo2"/>
        <w:rPr>
          <w:b/>
          <w:sz w:val="32"/>
          <w:szCs w:val="32"/>
        </w:rPr>
      </w:pPr>
      <w:bookmarkStart w:id="1375" w:name="_Toc502153633"/>
      <w:r>
        <w:rPr>
          <w:b/>
          <w:sz w:val="32"/>
          <w:szCs w:val="32"/>
        </w:rPr>
        <w:t xml:space="preserve">8.2 </w:t>
      </w:r>
      <w:r w:rsidR="00D15376" w:rsidRPr="00D15376">
        <w:rPr>
          <w:b/>
          <w:sz w:val="32"/>
          <w:szCs w:val="32"/>
        </w:rPr>
        <w:t>Python con Raspberry Pi</w:t>
      </w:r>
      <w:bookmarkEnd w:id="1375"/>
    </w:p>
    <w:p w14:paraId="29778149" w14:textId="77777777" w:rsidR="00D15376" w:rsidRPr="00D15376" w:rsidRDefault="00D15376" w:rsidP="00D15376"/>
    <w:p w14:paraId="68A78F28" w14:textId="7AE301CD" w:rsidR="00D15376" w:rsidRPr="00D15376" w:rsidRDefault="001E18A5" w:rsidP="00D15376">
      <w:pPr>
        <w:rPr>
          <w:rFonts w:ascii="Arial" w:hAnsi="Arial" w:cs="Arial"/>
          <w:bCs/>
          <w:color w:val="222222"/>
          <w:sz w:val="24"/>
          <w:szCs w:val="24"/>
          <w:shd w:val="clear" w:color="auto" w:fill="FFFFFF"/>
        </w:rPr>
      </w:pPr>
      <w:r>
        <w:rPr>
          <w:noProof/>
          <w:lang w:val="en-US" w:eastAsia="en-US"/>
        </w:rPr>
        <mc:AlternateContent>
          <mc:Choice Requires="wps">
            <w:drawing>
              <wp:anchor distT="0" distB="0" distL="114300" distR="114300" simplePos="0" relativeHeight="251745792" behindDoc="0" locked="0" layoutInCell="1" allowOverlap="1" wp14:anchorId="71C90291" wp14:editId="5E18ABEB">
                <wp:simplePos x="0" y="0"/>
                <wp:positionH relativeFrom="column">
                  <wp:posOffset>2428240</wp:posOffset>
                </wp:positionH>
                <wp:positionV relativeFrom="paragraph">
                  <wp:posOffset>2804160</wp:posOffset>
                </wp:positionV>
                <wp:extent cx="2962275" cy="635"/>
                <wp:effectExtent l="0" t="0" r="0" b="0"/>
                <wp:wrapSquare wrapText="bothSides"/>
                <wp:docPr id="258" name="Cuadro de texto 258"/>
                <wp:cNvGraphicFramePr/>
                <a:graphic xmlns:a="http://schemas.openxmlformats.org/drawingml/2006/main">
                  <a:graphicData uri="http://schemas.microsoft.com/office/word/2010/wordprocessingShape">
                    <wps:wsp>
                      <wps:cNvSpPr txBox="1"/>
                      <wps:spPr>
                        <a:xfrm>
                          <a:off x="0" y="0"/>
                          <a:ext cx="2962275" cy="635"/>
                        </a:xfrm>
                        <a:prstGeom prst="rect">
                          <a:avLst/>
                        </a:prstGeom>
                        <a:solidFill>
                          <a:prstClr val="white"/>
                        </a:solidFill>
                        <a:ln>
                          <a:noFill/>
                        </a:ln>
                      </wps:spPr>
                      <wps:txbx>
                        <w:txbxContent>
                          <w:p w14:paraId="3FA01218" w14:textId="10690863" w:rsidR="006D6624" w:rsidRPr="00D75B0B" w:rsidRDefault="006D6624" w:rsidP="001E18A5">
                            <w:pPr>
                              <w:pStyle w:val="Descripcin"/>
                              <w:jc w:val="center"/>
                              <w:rPr>
                                <w:rFonts w:ascii="Calibri" w:eastAsia="Calibri" w:hAnsi="Calibri" w:cs="Calibri"/>
                                <w:noProof/>
                                <w:color w:val="000000"/>
                                <w:sz w:val="24"/>
                                <w:szCs w:val="24"/>
                                <w:lang w:val="es-ES_tradnl" w:eastAsia="es-ES_tradnl"/>
                              </w:rPr>
                            </w:pPr>
                            <w:bookmarkStart w:id="1376" w:name="_Toc502152515"/>
                            <w:r>
                              <w:t xml:space="preserve">Ilustración </w:t>
                            </w:r>
                            <w:fldSimple w:instr=" SEQ Ilustración \* ARABIC ">
                              <w:r>
                                <w:rPr>
                                  <w:noProof/>
                                </w:rPr>
                                <w:t>47</w:t>
                              </w:r>
                            </w:fldSimple>
                            <w:r>
                              <w:t xml:space="preserve"> - </w:t>
                            </w:r>
                            <w:r w:rsidRPr="00A316A9">
                              <w:t>Menú de Raspbian</w:t>
                            </w:r>
                            <w:bookmarkEnd w:id="1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90291" id="Cuadro de texto 258" o:spid="_x0000_s1053" type="#_x0000_t202" style="position:absolute;left:0;text-align:left;margin-left:191.2pt;margin-top:220.8pt;width:233.25pt;height:.05pt;z-index:25174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" stroked="f">
                <v:textbox style="mso-fit-shape-to-text:t" inset="0,0,0,0">
                  <w:txbxContent>
                    <w:p w14:paraId="3FA01218" w14:textId="10690863" w:rsidR="006D6624" w:rsidRPr="00D75B0B" w:rsidRDefault="006D6624" w:rsidP="001E18A5">
                      <w:pPr>
                        <w:pStyle w:val="Descripcin"/>
                        <w:jc w:val="center"/>
                        <w:rPr>
                          <w:rFonts w:ascii="Calibri" w:eastAsia="Calibri" w:hAnsi="Calibri" w:cs="Calibri"/>
                          <w:noProof/>
                          <w:color w:val="000000"/>
                          <w:sz w:val="24"/>
                          <w:szCs w:val="24"/>
                          <w:lang w:val="es-ES_tradnl" w:eastAsia="es-ES_tradnl"/>
                        </w:rPr>
                      </w:pPr>
                      <w:bookmarkStart w:id="1377" w:name="_Toc502152515"/>
                      <w:r>
                        <w:t xml:space="preserve">Ilustración </w:t>
                      </w:r>
                      <w:fldSimple w:instr=" SEQ Ilustración \* ARABIC ">
                        <w:r>
                          <w:rPr>
                            <w:noProof/>
                          </w:rPr>
                          <w:t>47</w:t>
                        </w:r>
                      </w:fldSimple>
                      <w:r>
                        <w:t xml:space="preserve"> - </w:t>
                      </w:r>
                      <w:r w:rsidRPr="00A316A9">
                        <w:t>Menú de Raspbian</w:t>
                      </w:r>
                      <w:bookmarkEnd w:id="1377"/>
                    </w:p>
                  </w:txbxContent>
                </v:textbox>
                <w10:wrap type="square"/>
              </v:shape>
            </w:pict>
          </mc:Fallback>
        </mc:AlternateContent>
      </w:r>
      <w:r w:rsidR="00D15376" w:rsidRPr="00D15376">
        <w:rPr>
          <w:noProof/>
          <w:sz w:val="24"/>
          <w:szCs w:val="24"/>
          <w:lang w:val="en-US" w:eastAsia="en-US"/>
        </w:rPr>
        <w:drawing>
          <wp:anchor distT="0" distB="0" distL="114300" distR="114300" simplePos="0" relativeHeight="251681280" behindDoc="0" locked="0" layoutInCell="1" allowOverlap="1" wp14:anchorId="563FFEA2" wp14:editId="73882EEF">
            <wp:simplePos x="0" y="0"/>
            <wp:positionH relativeFrom="margin">
              <wp:align>right</wp:align>
            </wp:positionH>
            <wp:positionV relativeFrom="paragraph">
              <wp:posOffset>6985</wp:posOffset>
            </wp:positionV>
            <wp:extent cx="2962275" cy="2740025"/>
            <wp:effectExtent l="0" t="0" r="9525" b="3175"/>
            <wp:wrapSquare wrapText="bothSides"/>
            <wp:docPr id="49" name="Imagen 49" descr="Python in the application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in the applications menu"/>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62275" cy="2740025"/>
                    </a:xfrm>
                    <a:prstGeom prst="rect">
                      <a:avLst/>
                    </a:prstGeom>
                    <a:noFill/>
                    <a:ln>
                      <a:noFill/>
                    </a:ln>
                  </pic:spPr>
                </pic:pic>
              </a:graphicData>
            </a:graphic>
            <wp14:sizeRelH relativeFrom="page">
              <wp14:pctWidth>0</wp14:pctWidth>
            </wp14:sizeRelH>
            <wp14:sizeRelV relativeFrom="page">
              <wp14:pctHeight>0</wp14:pctHeight>
            </wp14:sizeRelV>
          </wp:anchor>
        </w:drawing>
      </w:r>
      <w:r w:rsidR="00D15376" w:rsidRPr="00D15376">
        <w:rPr>
          <w:rFonts w:ascii="Arial" w:hAnsi="Arial" w:cs="Arial"/>
          <w:bCs/>
          <w:color w:val="222222"/>
          <w:sz w:val="24"/>
          <w:szCs w:val="24"/>
          <w:shd w:val="clear" w:color="auto" w:fill="FFFFFF"/>
        </w:rPr>
        <w:t>A Python se lo considera un lenguaje de programación fácil de aprender, además de ser muy popular y potente, es un lenguaje serio, usado en distintos ámbitos profesionales. Como se identificó en el apartado anterior, es un lenguaje de código abierto y multiplataforma, por lo que se puede utilizar en cualquier sistema con total libertad e incluso con fines comerciales si se quisiese.</w:t>
      </w:r>
    </w:p>
    <w:p w14:paraId="7F2BCFDD" w14:textId="77777777" w:rsidR="00D15376" w:rsidRPr="00D15376" w:rsidRDefault="00D15376" w:rsidP="00D15376">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Dicho esto, y por otros motivos, es que la Raspberry Pi Foundation lo ha seleccionado como el lenguaje de programación “estándar” para su plataforma Raspberry Pi. Lo que no significa que la misma se deba programar solo en Python. Raspberry Pi es una computadora que corre un sistema operativo, lo cual le da la facultad de correr diversos programas y por ende variados lenguajes.</w:t>
      </w:r>
    </w:p>
    <w:p w14:paraId="4ED2456C" w14:textId="77777777" w:rsidR="00D15376" w:rsidRPr="00D15376" w:rsidRDefault="00D15376" w:rsidP="00D15376">
      <w:pPr>
        <w:pStyle w:val="NormalWeb"/>
        <w:shd w:val="clear" w:color="auto" w:fill="FFFFFF"/>
        <w:spacing w:before="204" w:beforeAutospacing="0" w:after="204" w:afterAutospacing="0"/>
        <w:jc w:val="both"/>
        <w:rPr>
          <w:rFonts w:ascii="Arial" w:eastAsiaTheme="minorHAnsi" w:hAnsi="Arial" w:cs="Arial"/>
          <w:bCs/>
          <w:color w:val="222222"/>
          <w:shd w:val="clear" w:color="auto" w:fill="FFFFFF"/>
          <w:lang w:eastAsia="en-US"/>
        </w:rPr>
      </w:pPr>
      <w:r w:rsidRPr="00D15376">
        <w:rPr>
          <w:rFonts w:ascii="Arial" w:eastAsiaTheme="minorHAnsi" w:hAnsi="Arial" w:cs="Arial"/>
          <w:bCs/>
          <w:color w:val="222222"/>
          <w:shd w:val="clear" w:color="auto" w:fill="FFFFFF"/>
          <w:lang w:eastAsia="en-US"/>
        </w:rPr>
        <w:lastRenderedPageBreak/>
        <w:t>Python es un lenguaje interpretado, que quiere decir que un “interprete” va leyendo las instrucciones y ejecutándolas en tiempo real. Un intérprete es un software encargado de convertir nuestras sentencias a código máquina. Puede instalar</w:t>
      </w:r>
      <w:r w:rsidR="006C746C">
        <w:rPr>
          <w:rFonts w:ascii="Arial" w:eastAsiaTheme="minorHAnsi" w:hAnsi="Arial" w:cs="Arial"/>
          <w:bCs/>
          <w:color w:val="222222"/>
          <w:shd w:val="clear" w:color="auto" w:fill="FFFFFF"/>
          <w:lang w:eastAsia="en-US"/>
        </w:rPr>
        <w:t>se</w:t>
      </w:r>
      <w:r w:rsidRPr="00D15376">
        <w:rPr>
          <w:rFonts w:ascii="Arial" w:eastAsiaTheme="minorHAnsi" w:hAnsi="Arial" w:cs="Arial"/>
          <w:bCs/>
          <w:color w:val="222222"/>
          <w:shd w:val="clear" w:color="auto" w:fill="FFFFFF"/>
          <w:lang w:eastAsia="en-US"/>
        </w:rPr>
        <w:t xml:space="preserve"> cualquiera de los muchos intérpretes que existen para tu máquina, ya sea </w:t>
      </w:r>
      <w:r w:rsidR="006C746C">
        <w:rPr>
          <w:rFonts w:ascii="Arial" w:eastAsiaTheme="minorHAnsi" w:hAnsi="Arial" w:cs="Arial"/>
          <w:bCs/>
          <w:color w:val="222222"/>
          <w:shd w:val="clear" w:color="auto" w:fill="FFFFFF"/>
          <w:lang w:eastAsia="en-US"/>
        </w:rPr>
        <w:t>la</w:t>
      </w:r>
      <w:r w:rsidRPr="00D15376">
        <w:rPr>
          <w:rFonts w:ascii="Arial" w:eastAsiaTheme="minorHAnsi" w:hAnsi="Arial" w:cs="Arial"/>
          <w:bCs/>
          <w:color w:val="222222"/>
          <w:shd w:val="clear" w:color="auto" w:fill="FFFFFF"/>
          <w:lang w:eastAsia="en-US"/>
        </w:rPr>
        <w:t xml:space="preserve"> Raspberry Pi </w:t>
      </w:r>
      <w:r w:rsidR="006C746C">
        <w:rPr>
          <w:rFonts w:ascii="Arial" w:eastAsiaTheme="minorHAnsi" w:hAnsi="Arial" w:cs="Arial"/>
          <w:bCs/>
          <w:color w:val="222222"/>
          <w:shd w:val="clear" w:color="auto" w:fill="FFFFFF"/>
          <w:lang w:eastAsia="en-US"/>
        </w:rPr>
        <w:t>o un</w:t>
      </w:r>
      <w:r w:rsidRPr="00D15376">
        <w:rPr>
          <w:rFonts w:ascii="Arial" w:eastAsiaTheme="minorHAnsi" w:hAnsi="Arial" w:cs="Arial"/>
          <w:bCs/>
          <w:color w:val="222222"/>
          <w:shd w:val="clear" w:color="auto" w:fill="FFFFFF"/>
          <w:lang w:eastAsia="en-US"/>
        </w:rPr>
        <w:t xml:space="preserve"> ordenador personal.</w:t>
      </w:r>
    </w:p>
    <w:p w14:paraId="73BE2F0D" w14:textId="77777777" w:rsidR="00D15376" w:rsidRPr="00D15376" w:rsidRDefault="00D15376" w:rsidP="00D15376">
      <w:pPr>
        <w:pStyle w:val="NormalWeb"/>
        <w:shd w:val="clear" w:color="auto" w:fill="FFFFFF"/>
        <w:spacing w:before="204" w:beforeAutospacing="0" w:after="204" w:afterAutospacing="0"/>
        <w:jc w:val="both"/>
        <w:rPr>
          <w:rFonts w:ascii="Arial" w:eastAsiaTheme="minorHAnsi" w:hAnsi="Arial" w:cs="Arial"/>
          <w:bCs/>
          <w:color w:val="222222"/>
          <w:shd w:val="clear" w:color="auto" w:fill="FFFFFF"/>
          <w:lang w:eastAsia="en-US"/>
        </w:rPr>
      </w:pPr>
      <w:r w:rsidRPr="00D15376">
        <w:rPr>
          <w:rFonts w:ascii="Arial" w:eastAsiaTheme="minorHAnsi" w:hAnsi="Arial" w:cs="Arial"/>
          <w:bCs/>
          <w:color w:val="222222"/>
          <w:shd w:val="clear" w:color="auto" w:fill="FFFFFF"/>
          <w:lang w:eastAsia="en-US"/>
        </w:rPr>
        <w:t>El sistema operativo Raspbian, desarrollado específicamente para la Raspberry Pi, viene con las versiones de Python 2 y 3 pre- instaladas, con sus respectivos intérpretes.</w:t>
      </w:r>
    </w:p>
    <w:p w14:paraId="621FF85C" w14:textId="77777777" w:rsidR="00D15376" w:rsidRDefault="00AD7C85" w:rsidP="00D15376">
      <w:pPr>
        <w:pStyle w:val="Ttulo2"/>
        <w:rPr>
          <w:b/>
          <w:sz w:val="32"/>
          <w:szCs w:val="32"/>
        </w:rPr>
      </w:pPr>
      <w:bookmarkStart w:id="1378" w:name="_Toc502153634"/>
      <w:r>
        <w:rPr>
          <w:b/>
          <w:sz w:val="32"/>
          <w:szCs w:val="32"/>
        </w:rPr>
        <w:t xml:space="preserve">8.3 </w:t>
      </w:r>
      <w:r w:rsidR="00D15376" w:rsidRPr="00D15376">
        <w:rPr>
          <w:b/>
          <w:sz w:val="32"/>
          <w:szCs w:val="32"/>
        </w:rPr>
        <w:t xml:space="preserve">Raspberry PI </w:t>
      </w:r>
      <w:r w:rsidR="00D15376">
        <w:rPr>
          <w:b/>
          <w:sz w:val="32"/>
          <w:szCs w:val="32"/>
        </w:rPr>
        <w:t>–</w:t>
      </w:r>
      <w:r w:rsidR="00D15376" w:rsidRPr="00D15376">
        <w:rPr>
          <w:b/>
          <w:sz w:val="32"/>
          <w:szCs w:val="32"/>
        </w:rPr>
        <w:t xml:space="preserve"> GPIO</w:t>
      </w:r>
      <w:bookmarkEnd w:id="1378"/>
    </w:p>
    <w:p w14:paraId="7F87DE53" w14:textId="77777777" w:rsidR="00D15376" w:rsidRPr="00D15376" w:rsidRDefault="00D15376" w:rsidP="00D15376"/>
    <w:p w14:paraId="1A690E7D" w14:textId="77777777" w:rsidR="006C746C" w:rsidRDefault="00D15376" w:rsidP="00D15376">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La Raspberry Pi 3 cuenta con una cantidad de 40 pines del tipo GPIO (</w:t>
      </w:r>
      <w:r w:rsidRPr="00D15376">
        <w:rPr>
          <w:rFonts w:ascii="Arial" w:hAnsi="Arial" w:cs="Arial"/>
          <w:bCs/>
          <w:i/>
          <w:color w:val="222222"/>
          <w:sz w:val="24"/>
          <w:szCs w:val="24"/>
          <w:shd w:val="clear" w:color="auto" w:fill="FFFFFF"/>
        </w:rPr>
        <w:t>General Purpose Input/Output, Entrada/Salida de propósito general</w:t>
      </w:r>
      <w:r w:rsidRPr="00D15376">
        <w:rPr>
          <w:rFonts w:ascii="Arial" w:hAnsi="Arial" w:cs="Arial"/>
          <w:bCs/>
          <w:color w:val="222222"/>
          <w:sz w:val="24"/>
          <w:szCs w:val="24"/>
          <w:shd w:val="clear" w:color="auto" w:fill="FFFFFF"/>
        </w:rPr>
        <w:t>)</w:t>
      </w:r>
    </w:p>
    <w:p w14:paraId="4B5DA076" w14:textId="77777777" w:rsidR="006C746C" w:rsidRPr="00D15376" w:rsidRDefault="006C746C" w:rsidP="00D15376">
      <w:pPr>
        <w:rPr>
          <w:rFonts w:ascii="Arial" w:hAnsi="Arial" w:cs="Arial"/>
          <w:bCs/>
          <w:color w:val="222222"/>
          <w:sz w:val="24"/>
          <w:szCs w:val="24"/>
          <w:shd w:val="clear" w:color="auto" w:fill="FFFFFF"/>
        </w:rPr>
      </w:pPr>
    </w:p>
    <w:p w14:paraId="29134CFB" w14:textId="77777777" w:rsidR="001E18A5" w:rsidRDefault="00D15376" w:rsidP="001E18A5">
      <w:pPr>
        <w:keepNext/>
        <w:jc w:val="center"/>
      </w:pPr>
      <w:r w:rsidRPr="00D15376">
        <w:rPr>
          <w:noProof/>
          <w:sz w:val="24"/>
          <w:szCs w:val="24"/>
          <w:lang w:val="en-US" w:eastAsia="en-US"/>
        </w:rPr>
        <w:drawing>
          <wp:inline distT="0" distB="0" distL="0" distR="0" wp14:anchorId="75840AD0" wp14:editId="4A7D7B7D">
            <wp:extent cx="4610100" cy="3153675"/>
            <wp:effectExtent l="0" t="0" r="0" b="8890"/>
            <wp:docPr id="50" name="Imagen 50" descr="detalle y posi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talle y posicion"/>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17193" cy="3158527"/>
                    </a:xfrm>
                    <a:prstGeom prst="rect">
                      <a:avLst/>
                    </a:prstGeom>
                    <a:noFill/>
                    <a:ln>
                      <a:noFill/>
                    </a:ln>
                  </pic:spPr>
                </pic:pic>
              </a:graphicData>
            </a:graphic>
          </wp:inline>
        </w:drawing>
      </w:r>
    </w:p>
    <w:p w14:paraId="61E19A8B" w14:textId="79B5B938" w:rsidR="006C746C" w:rsidRDefault="001E18A5" w:rsidP="001E18A5">
      <w:pPr>
        <w:pStyle w:val="Descripcin"/>
        <w:jc w:val="center"/>
      </w:pPr>
      <w:bookmarkStart w:id="1379" w:name="_Toc502152516"/>
      <w:r>
        <w:t xml:space="preserve">Ilustración </w:t>
      </w:r>
      <w:fldSimple w:instr=" SEQ Ilustración \* ARABIC ">
        <w:r w:rsidR="00393E1C">
          <w:rPr>
            <w:noProof/>
          </w:rPr>
          <w:t>48</w:t>
        </w:r>
      </w:fldSimple>
      <w:r>
        <w:t xml:space="preserve"> - </w:t>
      </w:r>
      <w:r w:rsidRPr="00676F3A">
        <w:t xml:space="preserve">Raspbery Pi </w:t>
      </w:r>
      <w:r>
        <w:t>2</w:t>
      </w:r>
      <w:r w:rsidRPr="00676F3A">
        <w:t xml:space="preserve"> y sus GPIOs</w:t>
      </w:r>
      <w:bookmarkEnd w:id="1379"/>
    </w:p>
    <w:p w14:paraId="479E76A7" w14:textId="77777777" w:rsidR="00D15376" w:rsidRPr="00D15376" w:rsidRDefault="00D15376" w:rsidP="00D15376">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Con los cuales, al igual que en la plataforma Arduino, se pueden conectar y manipular un número considerable de actuadores y sensores. Cabe aclarar que todos estos pines son del tipo digital, por lo que, este computador no cuenta con pines del tipo analógico. Para la lectura de sensores que devuelvan valores analógicos se debe utilizar un convertidor externo o un Arduino.</w:t>
      </w:r>
    </w:p>
    <w:p w14:paraId="253AB8D0" w14:textId="77777777" w:rsidR="00D15376" w:rsidRPr="00D15376" w:rsidRDefault="00D15376" w:rsidP="00D15376">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 xml:space="preserve">Para manipular estos pines, existe una librería nombrada como RPi.GPIO que nos permite, mediante Python, configurarlos rápidamente. </w:t>
      </w:r>
    </w:p>
    <w:p w14:paraId="58D0DCBA" w14:textId="77777777" w:rsidR="00D15376" w:rsidRPr="00D15376" w:rsidRDefault="00D15376" w:rsidP="00D15376">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 xml:space="preserve">Como se puede apreciar en la ilustración anterior podemos distinguir entre dos tipos de identificación de estos pines, según su orden físico en la placa o según su posición correspondiente a su conexión física a su CPU (en Raspberry Pi, Broadcom), estas formas de identificación se llaman BCM y BOARD respectivamente. </w:t>
      </w:r>
    </w:p>
    <w:p w14:paraId="5FB0AB41" w14:textId="77777777" w:rsidR="00D15376" w:rsidRPr="00F06CD3" w:rsidRDefault="00D15376" w:rsidP="00D15376">
      <w:pPr>
        <w:rPr>
          <w:rStyle w:val="Hipervnculo"/>
          <w:rFonts w:ascii="Arial" w:hAnsi="Arial" w:cs="Arial"/>
          <w:bCs/>
          <w:color w:val="222222"/>
          <w:sz w:val="24"/>
          <w:szCs w:val="24"/>
          <w:u w:val="none"/>
          <w:shd w:val="clear" w:color="auto" w:fill="FFFFFF"/>
        </w:rPr>
      </w:pPr>
      <w:r w:rsidRPr="00D15376">
        <w:rPr>
          <w:rFonts w:ascii="Arial" w:hAnsi="Arial" w:cs="Arial"/>
          <w:bCs/>
          <w:color w:val="222222"/>
          <w:sz w:val="24"/>
          <w:szCs w:val="24"/>
          <w:shd w:val="clear" w:color="auto" w:fill="FFFFFF"/>
        </w:rPr>
        <w:t xml:space="preserve">El número que identifica al pin en el modo BCM es el que esta después de la palabra GPIO (ver diagrama anterior), el índice para identificar los pines en modo BOARD son los que están dentro del círculo. Es importante mencionar </w:t>
      </w:r>
      <w:r w:rsidRPr="00D15376">
        <w:rPr>
          <w:rFonts w:ascii="Arial" w:hAnsi="Arial" w:cs="Arial"/>
          <w:bCs/>
          <w:color w:val="222222"/>
          <w:sz w:val="24"/>
          <w:szCs w:val="24"/>
          <w:shd w:val="clear" w:color="auto" w:fill="FFFFFF"/>
        </w:rPr>
        <w:lastRenderedPageBreak/>
        <w:t>que la identificación de los pines en modo BCM cambio entre la revisión 1 y la revisión 2 del hardware.</w:t>
      </w:r>
    </w:p>
    <w:p w14:paraId="17A6B4BB" w14:textId="77777777" w:rsidR="00A05517" w:rsidRDefault="00A05517">
      <w:pPr>
        <w:rPr>
          <w:rFonts w:ascii="Arial" w:hAnsi="Arial" w:cs="Arial"/>
          <w:bCs/>
          <w:color w:val="222222"/>
          <w:sz w:val="28"/>
          <w:szCs w:val="28"/>
          <w:shd w:val="clear" w:color="auto" w:fill="FFFFFF"/>
        </w:rPr>
      </w:pPr>
    </w:p>
    <w:p w14:paraId="717034C9" w14:textId="77777777" w:rsidR="00882DCD" w:rsidRDefault="00882DCD">
      <w:pP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br w:type="page"/>
      </w:r>
    </w:p>
    <w:p w14:paraId="78A5EE77" w14:textId="77777777" w:rsidR="00882DCD" w:rsidRPr="00882DCD" w:rsidRDefault="00882DCD" w:rsidP="00882DCD">
      <w:pPr>
        <w:pStyle w:val="Ttulo1"/>
        <w:rPr>
          <w:sz w:val="36"/>
          <w:szCs w:val="36"/>
        </w:rPr>
      </w:pPr>
      <w:bookmarkStart w:id="1380" w:name="_Toc502153635"/>
      <w:r w:rsidRPr="00882DCD">
        <w:rPr>
          <w:sz w:val="36"/>
          <w:szCs w:val="36"/>
        </w:rPr>
        <w:lastRenderedPageBreak/>
        <w:t>Capítulo 9 - Análisis y selección de tecnologías para desarrollo del SAR</w:t>
      </w:r>
      <w:bookmarkEnd w:id="1380"/>
    </w:p>
    <w:p w14:paraId="10BA375B" w14:textId="77777777" w:rsidR="00882DCD" w:rsidRPr="009254E0" w:rsidRDefault="00882DCD" w:rsidP="00882DCD">
      <w:pPr>
        <w:rPr>
          <w:rFonts w:ascii="Times New Roman" w:eastAsia="Times New Roman" w:hAnsi="Times New Roman" w:cs="Times New Roman"/>
          <w:sz w:val="24"/>
          <w:szCs w:val="24"/>
        </w:rPr>
      </w:pPr>
    </w:p>
    <w:p w14:paraId="52EA55BB" w14:textId="77777777" w:rsidR="00882DCD" w:rsidRPr="007640BC" w:rsidRDefault="007640BC" w:rsidP="007640BC">
      <w:pPr>
        <w:pStyle w:val="Ttulo2"/>
        <w:rPr>
          <w:b/>
          <w:sz w:val="32"/>
          <w:szCs w:val="32"/>
        </w:rPr>
      </w:pPr>
      <w:bookmarkStart w:id="1381" w:name="_Toc502153636"/>
      <w:r>
        <w:rPr>
          <w:b/>
          <w:sz w:val="32"/>
          <w:szCs w:val="32"/>
        </w:rPr>
        <w:t xml:space="preserve">9.1 </w:t>
      </w:r>
      <w:r w:rsidR="00AD7C85" w:rsidRPr="007640BC">
        <w:rPr>
          <w:b/>
          <w:sz w:val="32"/>
          <w:szCs w:val="32"/>
        </w:rPr>
        <w:t xml:space="preserve">Primer </w:t>
      </w:r>
      <w:r w:rsidRPr="007640BC">
        <w:rPr>
          <w:b/>
          <w:sz w:val="32"/>
          <w:szCs w:val="32"/>
        </w:rPr>
        <w:t>análisis</w:t>
      </w:r>
      <w:bookmarkEnd w:id="1381"/>
    </w:p>
    <w:p w14:paraId="02E7BF34" w14:textId="77777777" w:rsidR="00882DCD" w:rsidRDefault="00882DCD" w:rsidP="00882DCD">
      <w:pPr>
        <w:rPr>
          <w:rFonts w:ascii="Arial" w:eastAsia="Times New Roman" w:hAnsi="Arial" w:cs="Arial"/>
        </w:rPr>
      </w:pPr>
    </w:p>
    <w:p w14:paraId="0F9EE052" w14:textId="77777777"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A partir del análisis de las distintas tecnologías hardware en microcontroladores, microprocesadores actuales y teniendo en cuenta las ventajas y desventajas, tanto en factores como rendimientos, tiempos de respuesta, consumo energético, portabilidad; examinada con la experiencia de la utilización de la familia de Arduino (Arduino Uno, Arduino Mega</w:t>
      </w:r>
      <w:r w:rsidR="007640BC">
        <w:rPr>
          <w:rFonts w:ascii="Arial" w:eastAsia="Times New Roman" w:hAnsi="Arial" w:cs="Arial"/>
          <w:sz w:val="24"/>
          <w:szCs w:val="24"/>
        </w:rPr>
        <w:t xml:space="preserve"> y Arduino Nano</w:t>
      </w:r>
      <w:r w:rsidRPr="007640BC">
        <w:rPr>
          <w:rFonts w:ascii="Arial" w:eastAsia="Times New Roman" w:hAnsi="Arial" w:cs="Arial"/>
          <w:sz w:val="24"/>
          <w:szCs w:val="24"/>
        </w:rPr>
        <w:t xml:space="preserve">), PC (Ubuntu Mate), Raspberry Pi 3 Modelo B, como así también los distintos módulos arduino-compatibles como la cámara OV7670, GPS, ESP8266(Wifi), Bluetooth, entre otros; y articulando con el software dentro del desarrollo de aplicaciones móviles, permitió analizar Android con sus respectivos entornos de desarrollo como: Android Studio, Intel XDK, Ionic, App Inventor, Cordova, etc; y dada la necesidad de que el SAR debiera ser portable para cualquier dispositivo que posea una conexión Wifi, es que se decide realizar una aplicación </w:t>
      </w:r>
      <w:r w:rsidR="007640BC">
        <w:rPr>
          <w:rFonts w:ascii="Arial" w:eastAsia="Times New Roman" w:hAnsi="Arial" w:cs="Arial"/>
          <w:sz w:val="24"/>
          <w:szCs w:val="24"/>
        </w:rPr>
        <w:t>web</w:t>
      </w:r>
      <w:r w:rsidRPr="007640BC">
        <w:rPr>
          <w:rFonts w:ascii="Arial" w:eastAsia="Times New Roman" w:hAnsi="Arial" w:cs="Arial"/>
          <w:sz w:val="24"/>
          <w:szCs w:val="24"/>
        </w:rPr>
        <w:t xml:space="preserve">, seleccionando el </w:t>
      </w:r>
      <w:r w:rsidRPr="007640BC">
        <w:rPr>
          <w:rFonts w:ascii="Arial" w:eastAsia="Times New Roman" w:hAnsi="Arial" w:cs="Arial"/>
          <w:color w:val="auto"/>
          <w:sz w:val="24"/>
          <w:szCs w:val="24"/>
        </w:rPr>
        <w:t>stack MEAN</w:t>
      </w:r>
      <w:r w:rsidRPr="007640BC">
        <w:rPr>
          <w:rFonts w:ascii="Arial" w:eastAsia="Times New Roman" w:hAnsi="Arial" w:cs="Arial"/>
          <w:sz w:val="24"/>
          <w:szCs w:val="24"/>
        </w:rPr>
        <w:t>.</w:t>
      </w:r>
    </w:p>
    <w:p w14:paraId="5D1066A2" w14:textId="77777777"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Estas investigaciones nos permiten concluir en la siguiente selección final de tecnologías hardware y software para la creación del SAR.</w:t>
      </w:r>
    </w:p>
    <w:p w14:paraId="593E3236" w14:textId="77777777" w:rsidR="00882DCD" w:rsidRPr="009254E0" w:rsidRDefault="00882DCD" w:rsidP="00882DCD">
      <w:pPr>
        <w:rPr>
          <w:rFonts w:ascii="Times New Roman" w:eastAsia="Times New Roman" w:hAnsi="Times New Roman" w:cs="Times New Roman"/>
          <w:sz w:val="24"/>
          <w:szCs w:val="24"/>
        </w:rPr>
      </w:pPr>
    </w:p>
    <w:p w14:paraId="421927E5" w14:textId="77777777" w:rsidR="00882DCD" w:rsidRPr="007640BC" w:rsidRDefault="007640BC" w:rsidP="007640BC">
      <w:pPr>
        <w:pStyle w:val="Ttulo2"/>
        <w:rPr>
          <w:b/>
          <w:sz w:val="32"/>
          <w:szCs w:val="32"/>
        </w:rPr>
      </w:pPr>
      <w:bookmarkStart w:id="1382" w:name="_Toc502153637"/>
      <w:r>
        <w:rPr>
          <w:b/>
          <w:sz w:val="32"/>
          <w:szCs w:val="32"/>
        </w:rPr>
        <w:t xml:space="preserve">9.2 </w:t>
      </w:r>
      <w:r w:rsidR="00882DCD" w:rsidRPr="007640BC">
        <w:rPr>
          <w:b/>
          <w:sz w:val="32"/>
          <w:szCs w:val="32"/>
        </w:rPr>
        <w:t>Selección tecnologías hardware</w:t>
      </w:r>
      <w:bookmarkEnd w:id="1382"/>
    </w:p>
    <w:p w14:paraId="5A1C53B5" w14:textId="77777777" w:rsidR="00882DCD" w:rsidRPr="009254E0" w:rsidRDefault="00882DCD" w:rsidP="00882DCD">
      <w:pPr>
        <w:rPr>
          <w:rFonts w:ascii="Times New Roman" w:eastAsia="Times New Roman" w:hAnsi="Times New Roman" w:cs="Times New Roman"/>
          <w:sz w:val="24"/>
          <w:szCs w:val="24"/>
        </w:rPr>
      </w:pPr>
    </w:p>
    <w:p w14:paraId="0BC42697" w14:textId="77777777" w:rsidR="00882DCD" w:rsidRDefault="007640BC" w:rsidP="007640BC">
      <w:pPr>
        <w:pStyle w:val="Ttulo3"/>
        <w:rPr>
          <w:b w:val="0"/>
          <w:sz w:val="28"/>
          <w:szCs w:val="28"/>
        </w:rPr>
      </w:pPr>
      <w:bookmarkStart w:id="1383" w:name="_Toc502153638"/>
      <w:r>
        <w:rPr>
          <w:b w:val="0"/>
          <w:sz w:val="28"/>
          <w:szCs w:val="28"/>
        </w:rPr>
        <w:t xml:space="preserve">9.2.1 </w:t>
      </w:r>
      <w:r w:rsidR="00882DCD" w:rsidRPr="007640BC">
        <w:rPr>
          <w:b w:val="0"/>
          <w:sz w:val="28"/>
          <w:szCs w:val="28"/>
        </w:rPr>
        <w:t>¿Por qué Arduino?</w:t>
      </w:r>
      <w:bookmarkEnd w:id="1383"/>
    </w:p>
    <w:p w14:paraId="7F092E8A" w14:textId="77777777" w:rsidR="007640BC" w:rsidRPr="007640BC" w:rsidRDefault="007640BC" w:rsidP="007640BC"/>
    <w:p w14:paraId="1E4B7379" w14:textId="77777777"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 xml:space="preserve">Como se abordó en el capítulo 5 (Arduino), siendo una arquitectura hardware pensada para hobbistas, diseñadores y personas no relacionadas con la electrónica ni la programación a bajo nivel, Arduino permite una curva de aprendizaje más corta y la facilidad de conexión de los distintos componentes la hace muy atractiva, para encarar distintos proyectos con diversos niveles de complejidad. </w:t>
      </w:r>
    </w:p>
    <w:p w14:paraId="4F99AEDD" w14:textId="77777777"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 xml:space="preserve">Las placas </w:t>
      </w:r>
      <w:r w:rsidR="007640BC" w:rsidRPr="007640BC">
        <w:rPr>
          <w:rFonts w:ascii="Arial" w:eastAsia="Times New Roman" w:hAnsi="Arial" w:cs="Arial"/>
          <w:sz w:val="24"/>
          <w:szCs w:val="24"/>
        </w:rPr>
        <w:t>Arduino, fueron</w:t>
      </w:r>
      <w:r w:rsidRPr="007640BC">
        <w:rPr>
          <w:rFonts w:ascii="Arial" w:eastAsia="Times New Roman" w:hAnsi="Arial" w:cs="Arial"/>
          <w:sz w:val="24"/>
          <w:szCs w:val="24"/>
        </w:rPr>
        <w:t xml:space="preserve"> pensadas mayormente para un uso del control de sensores y actuadores utilizando un microcontrolador, esto genera </w:t>
      </w:r>
      <w:r w:rsidR="007640BC" w:rsidRPr="007640BC">
        <w:rPr>
          <w:rFonts w:ascii="Arial" w:eastAsia="Times New Roman" w:hAnsi="Arial" w:cs="Arial"/>
          <w:sz w:val="24"/>
          <w:szCs w:val="24"/>
        </w:rPr>
        <w:t>una mejor transición</w:t>
      </w:r>
      <w:r w:rsidRPr="007640BC">
        <w:rPr>
          <w:rFonts w:ascii="Arial" w:eastAsia="Times New Roman" w:hAnsi="Arial" w:cs="Arial"/>
          <w:sz w:val="24"/>
          <w:szCs w:val="24"/>
        </w:rPr>
        <w:t xml:space="preserve"> desde la electrónica discreta a la electrónica programable. </w:t>
      </w:r>
    </w:p>
    <w:p w14:paraId="55D6402E" w14:textId="77777777"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 xml:space="preserve">Las placas utilizadas fueron la </w:t>
      </w:r>
      <w:r w:rsidR="007640BC">
        <w:rPr>
          <w:rFonts w:ascii="Arial" w:eastAsia="Times New Roman" w:hAnsi="Arial" w:cs="Arial"/>
          <w:sz w:val="24"/>
          <w:szCs w:val="24"/>
        </w:rPr>
        <w:t>A</w:t>
      </w:r>
      <w:r w:rsidRPr="007640BC">
        <w:rPr>
          <w:rFonts w:ascii="Arial" w:eastAsia="Times New Roman" w:hAnsi="Arial" w:cs="Arial"/>
          <w:sz w:val="24"/>
          <w:szCs w:val="24"/>
        </w:rPr>
        <w:t>rduino UNO, donde se elaboraron distintos prototipos con protoboard simples, desde la manipulación de actuadores con motores hasta la toma de datos de distintos sensores como temperatura, humedad</w:t>
      </w:r>
      <w:r w:rsidR="007640BC">
        <w:rPr>
          <w:rFonts w:ascii="Arial" w:eastAsia="Times New Roman" w:hAnsi="Arial" w:cs="Arial"/>
          <w:sz w:val="24"/>
          <w:szCs w:val="24"/>
        </w:rPr>
        <w:t xml:space="preserve">, </w:t>
      </w:r>
      <w:r w:rsidRPr="007640BC">
        <w:rPr>
          <w:rFonts w:ascii="Arial" w:eastAsia="Times New Roman" w:hAnsi="Arial" w:cs="Arial"/>
          <w:sz w:val="24"/>
          <w:szCs w:val="24"/>
        </w:rPr>
        <w:t>obstáculos</w:t>
      </w:r>
      <w:r w:rsidR="007640BC">
        <w:rPr>
          <w:rFonts w:ascii="Arial" w:eastAsia="Times New Roman" w:hAnsi="Arial" w:cs="Arial"/>
          <w:sz w:val="24"/>
          <w:szCs w:val="24"/>
        </w:rPr>
        <w:t>, entre otros</w:t>
      </w:r>
      <w:r w:rsidRPr="007640BC">
        <w:rPr>
          <w:rFonts w:ascii="Arial" w:eastAsia="Times New Roman" w:hAnsi="Arial" w:cs="Arial"/>
          <w:sz w:val="24"/>
          <w:szCs w:val="24"/>
        </w:rPr>
        <w:t xml:space="preserve">. El problema encontrado en la placa </w:t>
      </w:r>
      <w:r w:rsidR="007640BC">
        <w:rPr>
          <w:rFonts w:ascii="Arial" w:eastAsia="Times New Roman" w:hAnsi="Arial" w:cs="Arial"/>
          <w:sz w:val="24"/>
          <w:szCs w:val="24"/>
        </w:rPr>
        <w:t>A</w:t>
      </w:r>
      <w:r w:rsidRPr="007640BC">
        <w:rPr>
          <w:rFonts w:ascii="Arial" w:eastAsia="Times New Roman" w:hAnsi="Arial" w:cs="Arial"/>
          <w:sz w:val="24"/>
          <w:szCs w:val="24"/>
        </w:rPr>
        <w:t xml:space="preserve">rduino UNO era la poca disponibilidad de pines E/S para la cantidad de sensores/actuadores y módulos que se requerían conectar, es por ello que se prefirió ampliar la cantidad de pines </w:t>
      </w:r>
      <w:r w:rsidR="007640BC">
        <w:rPr>
          <w:rFonts w:ascii="Arial" w:eastAsia="Times New Roman" w:hAnsi="Arial" w:cs="Arial"/>
          <w:sz w:val="24"/>
          <w:szCs w:val="24"/>
        </w:rPr>
        <w:t xml:space="preserve">optando por </w:t>
      </w:r>
      <w:r w:rsidRPr="007640BC">
        <w:rPr>
          <w:rFonts w:ascii="Arial" w:eastAsia="Times New Roman" w:hAnsi="Arial" w:cs="Arial"/>
          <w:sz w:val="24"/>
          <w:szCs w:val="24"/>
        </w:rPr>
        <w:t xml:space="preserve">la placa Arduino Mega. Esta última, otorgaba mayor cantidad de pines, pero no expandía la cantidad de memoria y procesamiento, generando dificultad a la hora de programar, sin contar con tantas interrupciones hardware y generando un pool constante en su bucle principal (loop).  Estos problemas surgieron a la hora de conectar el </w:t>
      </w:r>
      <w:r w:rsidRPr="007640BC">
        <w:rPr>
          <w:rFonts w:ascii="Arial" w:eastAsia="Times New Roman" w:hAnsi="Arial" w:cs="Arial"/>
          <w:sz w:val="24"/>
          <w:szCs w:val="24"/>
        </w:rPr>
        <w:lastRenderedPageBreak/>
        <w:t>módulo de la cámara OV7670 y el módulo wifi ESP8266, los cuales requerían una alta cantidad de pines y nivel de cómputo.</w:t>
      </w:r>
    </w:p>
    <w:p w14:paraId="17691422" w14:textId="77777777"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 xml:space="preserve">Dado lo limitado en cuanto a poder de procesamiento y memoria, es por ello que se necesitaba otra plataforma que haga uso de las placas </w:t>
      </w:r>
      <w:r w:rsidR="007640BC">
        <w:rPr>
          <w:rFonts w:ascii="Arial" w:eastAsia="Times New Roman" w:hAnsi="Arial" w:cs="Arial"/>
          <w:sz w:val="24"/>
          <w:szCs w:val="24"/>
        </w:rPr>
        <w:t>A</w:t>
      </w:r>
      <w:r w:rsidRPr="007640BC">
        <w:rPr>
          <w:rFonts w:ascii="Arial" w:eastAsia="Times New Roman" w:hAnsi="Arial" w:cs="Arial"/>
          <w:sz w:val="24"/>
          <w:szCs w:val="24"/>
        </w:rPr>
        <w:t>rduino, resultando</w:t>
      </w:r>
      <w:r w:rsidR="007640BC">
        <w:rPr>
          <w:rFonts w:ascii="Arial" w:eastAsia="Times New Roman" w:hAnsi="Arial" w:cs="Arial"/>
          <w:sz w:val="24"/>
          <w:szCs w:val="24"/>
        </w:rPr>
        <w:t xml:space="preserve"> ser la </w:t>
      </w:r>
      <w:r w:rsidRPr="007640BC">
        <w:rPr>
          <w:rFonts w:ascii="Arial" w:eastAsia="Times New Roman" w:hAnsi="Arial" w:cs="Arial"/>
          <w:sz w:val="24"/>
          <w:szCs w:val="24"/>
        </w:rPr>
        <w:t>Raspberry</w:t>
      </w:r>
      <w:r w:rsidR="007640BC">
        <w:rPr>
          <w:rFonts w:ascii="Arial" w:eastAsia="Times New Roman" w:hAnsi="Arial" w:cs="Arial"/>
          <w:sz w:val="24"/>
          <w:szCs w:val="24"/>
        </w:rPr>
        <w:t xml:space="preserve"> Pi</w:t>
      </w:r>
      <w:r w:rsidRPr="007640BC">
        <w:rPr>
          <w:rFonts w:ascii="Arial" w:eastAsia="Times New Roman" w:hAnsi="Arial" w:cs="Arial"/>
          <w:sz w:val="24"/>
          <w:szCs w:val="24"/>
        </w:rPr>
        <w:t>.</w:t>
      </w:r>
    </w:p>
    <w:p w14:paraId="353613A6" w14:textId="77777777" w:rsidR="00882DCD" w:rsidRDefault="00882DCD" w:rsidP="007640BC">
      <w:pPr>
        <w:pStyle w:val="Ttulo3"/>
        <w:rPr>
          <w:b w:val="0"/>
          <w:sz w:val="28"/>
          <w:szCs w:val="28"/>
        </w:rPr>
      </w:pPr>
      <w:bookmarkStart w:id="1384" w:name="_Toc502153639"/>
      <w:r w:rsidRPr="007640BC">
        <w:rPr>
          <w:b w:val="0"/>
          <w:sz w:val="28"/>
          <w:szCs w:val="28"/>
        </w:rPr>
        <w:t>¿Por qué Raspberry?</w:t>
      </w:r>
      <w:bookmarkEnd w:id="1384"/>
    </w:p>
    <w:p w14:paraId="769CA317" w14:textId="77777777" w:rsidR="007640BC" w:rsidRPr="007640BC" w:rsidRDefault="007640BC" w:rsidP="007640BC">
      <w:pPr>
        <w:rPr>
          <w:sz w:val="24"/>
          <w:szCs w:val="24"/>
        </w:rPr>
      </w:pPr>
    </w:p>
    <w:p w14:paraId="722996BF" w14:textId="77777777"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 xml:space="preserve">En el capítulo 4 se mencionó y analizó el computador de placa reducida (SBC) Raspberry Pi, en el cual se pudo apreciar las características fundamentales del mismo. Esta plataforma se diseñó, primordialmente, con fines didácticos para la educación secundaria, es por esto, que su costo es relativamente bajo. Al contar, la misma, con todas las capacidades básicas de una computadora portátil de hoy en día con su respectivo microprocesador (bastante potente para nuestras necesidades), memorias y puertos físicos (como el USB, HDMI, microSD, entre otros); y la posibilidad de instalar un sistema operativo totalmente funcional y con interfaz gráfica (en este caso Raspbian), es que se seleccionó como centro de administración y control del SAR. </w:t>
      </w:r>
    </w:p>
    <w:p w14:paraId="40892515" w14:textId="77777777"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Además, cuenta con pines GPIO para las conexión y manipulación de distintos módulos (como actuadores y sensores), aunque como se justifica en el apartado siguiente, es Arduino Mega</w:t>
      </w:r>
      <w:r w:rsidR="007640BC">
        <w:rPr>
          <w:rFonts w:ascii="Arial" w:eastAsia="Times New Roman" w:hAnsi="Arial" w:cs="Arial"/>
          <w:sz w:val="24"/>
          <w:szCs w:val="24"/>
        </w:rPr>
        <w:t xml:space="preserve"> y Arduino Nano</w:t>
      </w:r>
      <w:r w:rsidRPr="007640BC">
        <w:rPr>
          <w:rFonts w:ascii="Arial" w:eastAsia="Times New Roman" w:hAnsi="Arial" w:cs="Arial"/>
          <w:sz w:val="24"/>
          <w:szCs w:val="24"/>
        </w:rPr>
        <w:t xml:space="preserve"> quien</w:t>
      </w:r>
      <w:r w:rsidR="007640BC">
        <w:rPr>
          <w:rFonts w:ascii="Arial" w:eastAsia="Times New Roman" w:hAnsi="Arial" w:cs="Arial"/>
          <w:sz w:val="24"/>
          <w:szCs w:val="24"/>
        </w:rPr>
        <w:t>es</w:t>
      </w:r>
      <w:r w:rsidRPr="007640BC">
        <w:rPr>
          <w:rFonts w:ascii="Arial" w:eastAsia="Times New Roman" w:hAnsi="Arial" w:cs="Arial"/>
          <w:sz w:val="24"/>
          <w:szCs w:val="24"/>
        </w:rPr>
        <w:t xml:space="preserve"> se encarga</w:t>
      </w:r>
      <w:r w:rsidR="007640BC">
        <w:rPr>
          <w:rFonts w:ascii="Arial" w:eastAsia="Times New Roman" w:hAnsi="Arial" w:cs="Arial"/>
          <w:sz w:val="24"/>
          <w:szCs w:val="24"/>
        </w:rPr>
        <w:t>n</w:t>
      </w:r>
      <w:r w:rsidRPr="007640BC">
        <w:rPr>
          <w:rFonts w:ascii="Arial" w:eastAsia="Times New Roman" w:hAnsi="Arial" w:cs="Arial"/>
          <w:sz w:val="24"/>
          <w:szCs w:val="24"/>
        </w:rPr>
        <w:t xml:space="preserve"> de estas funcionalidades, exceptuando la conexión y procesamiento de imágenes dadas por la cámara v2 exclusiva de Raspberry</w:t>
      </w:r>
      <w:r w:rsidR="002E56D9">
        <w:rPr>
          <w:rFonts w:ascii="Arial" w:eastAsia="Times New Roman" w:hAnsi="Arial" w:cs="Arial"/>
          <w:sz w:val="24"/>
          <w:szCs w:val="24"/>
        </w:rPr>
        <w:t xml:space="preserve"> Pi</w:t>
      </w:r>
      <w:r w:rsidRPr="007640BC">
        <w:rPr>
          <w:rFonts w:ascii="Arial" w:eastAsia="Times New Roman" w:hAnsi="Arial" w:cs="Arial"/>
          <w:sz w:val="24"/>
          <w:szCs w:val="24"/>
        </w:rPr>
        <w:t xml:space="preserve"> y las comunicaciones inalámbricas proporcionadas por los módulos wifi y bluetooth integrados a este computador.</w:t>
      </w:r>
    </w:p>
    <w:p w14:paraId="68606EAB" w14:textId="77777777" w:rsidR="00882DCD" w:rsidRPr="007640BC" w:rsidRDefault="00882DCD" w:rsidP="007640BC">
      <w:pPr>
        <w:pStyle w:val="Ttulo2"/>
        <w:rPr>
          <w:b/>
          <w:sz w:val="32"/>
          <w:szCs w:val="32"/>
        </w:rPr>
      </w:pPr>
      <w:bookmarkStart w:id="1385" w:name="_Toc502153640"/>
      <w:r w:rsidRPr="007640BC">
        <w:rPr>
          <w:b/>
          <w:sz w:val="32"/>
          <w:szCs w:val="32"/>
        </w:rPr>
        <w:t>Comparativa entre Arduino Mega</w:t>
      </w:r>
      <w:r w:rsidR="00063133">
        <w:rPr>
          <w:b/>
          <w:sz w:val="32"/>
          <w:szCs w:val="32"/>
        </w:rPr>
        <w:t>, Arduino Nano y</w:t>
      </w:r>
      <w:r w:rsidRPr="007640BC">
        <w:rPr>
          <w:b/>
          <w:sz w:val="32"/>
          <w:szCs w:val="32"/>
        </w:rPr>
        <w:t xml:space="preserve"> Raspberry Pi 3 Model b</w:t>
      </w:r>
      <w:bookmarkEnd w:id="1385"/>
    </w:p>
    <w:p w14:paraId="5682805E" w14:textId="77777777" w:rsidR="00882DCD" w:rsidRPr="009254E0" w:rsidRDefault="00882DCD" w:rsidP="00882DCD">
      <w:pPr>
        <w:rPr>
          <w:rFonts w:ascii="Times New Roman" w:eastAsia="Times New Roman" w:hAnsi="Times New Roman" w:cs="Times New Roman"/>
          <w:sz w:val="24"/>
          <w:szCs w:val="24"/>
        </w:rPr>
      </w:pPr>
    </w:p>
    <w:tbl>
      <w:tblPr>
        <w:tblW w:w="11057" w:type="dxa"/>
        <w:tblInd w:w="-1176" w:type="dxa"/>
        <w:tblCellMar>
          <w:top w:w="15" w:type="dxa"/>
          <w:left w:w="15" w:type="dxa"/>
          <w:bottom w:w="15" w:type="dxa"/>
          <w:right w:w="15" w:type="dxa"/>
        </w:tblCellMar>
        <w:tblLook w:val="04A0" w:firstRow="1" w:lastRow="0" w:firstColumn="1" w:lastColumn="0" w:noHBand="0" w:noVBand="1"/>
      </w:tblPr>
      <w:tblGrid>
        <w:gridCol w:w="2055"/>
        <w:gridCol w:w="2396"/>
        <w:gridCol w:w="1698"/>
        <w:gridCol w:w="4908"/>
      </w:tblGrid>
      <w:tr w:rsidR="00BB493A" w:rsidRPr="00894D02" w14:paraId="3D058042" w14:textId="77777777" w:rsidTr="00BB493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385B7"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Factor</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DA914"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Arduino Mega</w:t>
            </w:r>
          </w:p>
        </w:tc>
        <w:tc>
          <w:tcPr>
            <w:tcW w:w="1701" w:type="dxa"/>
            <w:tcBorders>
              <w:top w:val="single" w:sz="8" w:space="0" w:color="000000"/>
              <w:left w:val="single" w:sz="8" w:space="0" w:color="000000"/>
              <w:bottom w:val="single" w:sz="8" w:space="0" w:color="000000"/>
              <w:right w:val="single" w:sz="8" w:space="0" w:color="000000"/>
            </w:tcBorders>
          </w:tcPr>
          <w:p w14:paraId="103C37D0" w14:textId="77777777" w:rsidR="00BB493A" w:rsidRPr="00894D02" w:rsidRDefault="00BB493A" w:rsidP="00BB493A">
            <w:pPr>
              <w:ind w:left="127"/>
              <w:rPr>
                <w:rFonts w:ascii="Arial" w:eastAsia="Times New Roman" w:hAnsi="Arial" w:cs="Arial"/>
                <w:sz w:val="24"/>
                <w:szCs w:val="24"/>
              </w:rPr>
            </w:pPr>
            <w:r w:rsidRPr="00894D02">
              <w:rPr>
                <w:rFonts w:ascii="Arial" w:eastAsia="Times New Roman" w:hAnsi="Arial" w:cs="Arial"/>
                <w:sz w:val="24"/>
                <w:szCs w:val="24"/>
              </w:rPr>
              <w:t>Arduino Nano</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5EE57"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Raspberry Pi3 Model B</w:t>
            </w:r>
          </w:p>
        </w:tc>
      </w:tr>
      <w:tr w:rsidR="00BB493A" w:rsidRPr="006D6624" w14:paraId="1EA2774C" w14:textId="77777777" w:rsidTr="00BB493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6392C"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Microcontrolador/</w:t>
            </w:r>
          </w:p>
          <w:p w14:paraId="4A9C149E"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Microprocesador</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FBDC0"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ATmega 1280 - 16Mhz 8bits</w:t>
            </w:r>
          </w:p>
        </w:tc>
        <w:tc>
          <w:tcPr>
            <w:tcW w:w="1701" w:type="dxa"/>
            <w:tcBorders>
              <w:top w:val="single" w:sz="8" w:space="0" w:color="000000"/>
              <w:left w:val="single" w:sz="8" w:space="0" w:color="000000"/>
              <w:bottom w:val="single" w:sz="8" w:space="0" w:color="000000"/>
              <w:right w:val="single" w:sz="8" w:space="0" w:color="000000"/>
            </w:tcBorders>
          </w:tcPr>
          <w:p w14:paraId="1CAF4C1D" w14:textId="77777777" w:rsidR="00BB493A" w:rsidRPr="00894D02" w:rsidRDefault="00BB493A" w:rsidP="00BB493A">
            <w:pPr>
              <w:ind w:left="127"/>
              <w:rPr>
                <w:rFonts w:ascii="Arial" w:eastAsia="Times New Roman" w:hAnsi="Arial" w:cs="Arial"/>
                <w:sz w:val="24"/>
                <w:szCs w:val="24"/>
                <w:lang w:val="en-US"/>
              </w:rPr>
            </w:pPr>
            <w:r w:rsidRPr="00894D02">
              <w:rPr>
                <w:rFonts w:ascii="Arial" w:eastAsia="Times New Roman" w:hAnsi="Arial" w:cs="Arial"/>
                <w:sz w:val="24"/>
                <w:szCs w:val="24"/>
                <w:lang w:val="en-US"/>
              </w:rPr>
              <w:t>ATmega328 – 16Mhz 8bits</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7B474" w14:textId="77777777" w:rsidR="00BB493A" w:rsidRPr="00894D02" w:rsidRDefault="00BB493A" w:rsidP="005A7426">
            <w:pPr>
              <w:rPr>
                <w:rFonts w:ascii="Arial" w:eastAsia="Times New Roman" w:hAnsi="Arial" w:cs="Arial"/>
                <w:sz w:val="24"/>
                <w:szCs w:val="24"/>
                <w:lang w:val="en-US"/>
              </w:rPr>
            </w:pPr>
            <w:r w:rsidRPr="00894D02">
              <w:rPr>
                <w:rFonts w:ascii="Arial" w:eastAsia="Times New Roman" w:hAnsi="Arial" w:cs="Arial"/>
                <w:sz w:val="24"/>
                <w:szCs w:val="24"/>
                <w:lang w:val="en-US"/>
              </w:rPr>
              <w:t xml:space="preserve">Quad Core 1.2GHz Broadcom BCM2837 64bit </w:t>
            </w:r>
          </w:p>
        </w:tc>
      </w:tr>
      <w:tr w:rsidR="00BB493A" w:rsidRPr="00894D02" w14:paraId="0E187A2F" w14:textId="77777777" w:rsidTr="00BB493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75814"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Tensión</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ADD51"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5v</w:t>
            </w:r>
          </w:p>
        </w:tc>
        <w:tc>
          <w:tcPr>
            <w:tcW w:w="1701" w:type="dxa"/>
            <w:tcBorders>
              <w:top w:val="single" w:sz="8" w:space="0" w:color="000000"/>
              <w:left w:val="single" w:sz="8" w:space="0" w:color="000000"/>
              <w:bottom w:val="single" w:sz="8" w:space="0" w:color="000000"/>
              <w:right w:val="single" w:sz="8" w:space="0" w:color="000000"/>
            </w:tcBorders>
          </w:tcPr>
          <w:p w14:paraId="1D595567" w14:textId="77777777" w:rsidR="00BB493A" w:rsidRPr="00894D02" w:rsidRDefault="00BB493A" w:rsidP="00BB493A">
            <w:pPr>
              <w:ind w:left="127"/>
              <w:rPr>
                <w:rFonts w:ascii="Arial" w:eastAsia="Times New Roman" w:hAnsi="Arial" w:cs="Arial"/>
                <w:sz w:val="24"/>
                <w:szCs w:val="24"/>
              </w:rPr>
            </w:pPr>
            <w:r w:rsidRPr="00894D02">
              <w:rPr>
                <w:rFonts w:ascii="Arial" w:eastAsia="Times New Roman" w:hAnsi="Arial" w:cs="Arial"/>
                <w:sz w:val="24"/>
                <w:szCs w:val="24"/>
              </w:rPr>
              <w:t>5v</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E1641"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5v</w:t>
            </w:r>
          </w:p>
        </w:tc>
      </w:tr>
      <w:tr w:rsidR="00BB493A" w:rsidRPr="00894D02" w14:paraId="0F505F74" w14:textId="77777777" w:rsidTr="00BB493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403E3"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Memoria</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5F8C1"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128 KB (Bootloader 4KB)</w:t>
            </w:r>
          </w:p>
        </w:tc>
        <w:tc>
          <w:tcPr>
            <w:tcW w:w="1701" w:type="dxa"/>
            <w:tcBorders>
              <w:top w:val="single" w:sz="8" w:space="0" w:color="000000"/>
              <w:left w:val="single" w:sz="8" w:space="0" w:color="000000"/>
              <w:bottom w:val="single" w:sz="8" w:space="0" w:color="000000"/>
              <w:right w:val="single" w:sz="8" w:space="0" w:color="000000"/>
            </w:tcBorders>
          </w:tcPr>
          <w:p w14:paraId="3F84BD0F" w14:textId="77777777" w:rsidR="00BB493A" w:rsidRPr="00894D02" w:rsidRDefault="00BB493A" w:rsidP="00BB493A">
            <w:pPr>
              <w:ind w:left="127"/>
              <w:rPr>
                <w:rFonts w:ascii="Arial" w:eastAsia="Times New Roman" w:hAnsi="Arial" w:cs="Arial"/>
                <w:sz w:val="24"/>
                <w:szCs w:val="24"/>
              </w:rPr>
            </w:pPr>
            <w:r w:rsidRPr="00894D02">
              <w:rPr>
                <w:rFonts w:ascii="Arial" w:eastAsia="Times New Roman" w:hAnsi="Arial" w:cs="Arial"/>
                <w:sz w:val="24"/>
                <w:szCs w:val="24"/>
              </w:rPr>
              <w:t>32 KB (Bootloader 2KB)</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5C416"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1 GB</w:t>
            </w:r>
          </w:p>
        </w:tc>
      </w:tr>
      <w:tr w:rsidR="00BB493A" w:rsidRPr="00894D02" w14:paraId="6673252D" w14:textId="77777777" w:rsidTr="00BB493A">
        <w:trPr>
          <w:trHeight w:val="420"/>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AA85B"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Digital I/O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95BEA"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54, 15 PWM</w:t>
            </w:r>
          </w:p>
        </w:tc>
        <w:tc>
          <w:tcPr>
            <w:tcW w:w="1701" w:type="dxa"/>
            <w:tcBorders>
              <w:top w:val="single" w:sz="8" w:space="0" w:color="000000"/>
              <w:left w:val="single" w:sz="8" w:space="0" w:color="000000"/>
              <w:bottom w:val="single" w:sz="8" w:space="0" w:color="000000"/>
              <w:right w:val="single" w:sz="8" w:space="0" w:color="000000"/>
            </w:tcBorders>
          </w:tcPr>
          <w:p w14:paraId="66D7E3F7" w14:textId="77777777" w:rsidR="00BB493A" w:rsidRPr="00894D02" w:rsidRDefault="00BB493A" w:rsidP="00BB493A">
            <w:pPr>
              <w:ind w:left="127"/>
              <w:rPr>
                <w:rFonts w:ascii="Arial" w:eastAsia="Times New Roman" w:hAnsi="Arial" w:cs="Arial"/>
                <w:sz w:val="24"/>
                <w:szCs w:val="24"/>
              </w:rPr>
            </w:pPr>
            <w:r w:rsidRPr="00894D02">
              <w:rPr>
                <w:rFonts w:ascii="Arial" w:eastAsia="Times New Roman" w:hAnsi="Arial" w:cs="Arial"/>
                <w:sz w:val="24"/>
                <w:szCs w:val="24"/>
              </w:rPr>
              <w:t>22, 6 PWM</w:t>
            </w:r>
          </w:p>
        </w:tc>
        <w:tc>
          <w:tcPr>
            <w:tcW w:w="496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17145"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40 GPIO</w:t>
            </w:r>
          </w:p>
        </w:tc>
      </w:tr>
      <w:tr w:rsidR="00BB493A" w:rsidRPr="00894D02" w14:paraId="73E773C7" w14:textId="77777777" w:rsidTr="00BB493A">
        <w:trPr>
          <w:trHeight w:val="420"/>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629A1"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Analog I/O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8071D"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16</w:t>
            </w:r>
          </w:p>
        </w:tc>
        <w:tc>
          <w:tcPr>
            <w:tcW w:w="1701" w:type="dxa"/>
            <w:tcBorders>
              <w:top w:val="single" w:sz="8" w:space="0" w:color="000000"/>
              <w:left w:val="single" w:sz="8" w:space="0" w:color="000000"/>
              <w:bottom w:val="single" w:sz="8" w:space="0" w:color="000000"/>
              <w:right w:val="single" w:sz="8" w:space="0" w:color="000000"/>
            </w:tcBorders>
          </w:tcPr>
          <w:p w14:paraId="0815C685" w14:textId="77777777" w:rsidR="00BB493A" w:rsidRPr="00894D02" w:rsidRDefault="00BB493A" w:rsidP="00BB493A">
            <w:pPr>
              <w:ind w:left="127"/>
              <w:rPr>
                <w:rFonts w:ascii="Arial" w:eastAsia="Times New Roman" w:hAnsi="Arial" w:cs="Arial"/>
                <w:sz w:val="24"/>
                <w:szCs w:val="24"/>
              </w:rPr>
            </w:pPr>
            <w:r w:rsidRPr="00894D02">
              <w:rPr>
                <w:rFonts w:ascii="Arial" w:eastAsia="Times New Roman" w:hAnsi="Arial" w:cs="Arial"/>
                <w:sz w:val="24"/>
                <w:szCs w:val="24"/>
              </w:rPr>
              <w:t>8</w:t>
            </w:r>
          </w:p>
        </w:tc>
        <w:tc>
          <w:tcPr>
            <w:tcW w:w="4961" w:type="dxa"/>
            <w:vMerge/>
            <w:tcBorders>
              <w:top w:val="single" w:sz="8" w:space="0" w:color="000000"/>
              <w:left w:val="single" w:sz="8" w:space="0" w:color="000000"/>
              <w:bottom w:val="single" w:sz="8" w:space="0" w:color="000000"/>
              <w:right w:val="single" w:sz="8" w:space="0" w:color="000000"/>
            </w:tcBorders>
            <w:vAlign w:val="center"/>
            <w:hideMark/>
          </w:tcPr>
          <w:p w14:paraId="466D8DD8" w14:textId="77777777" w:rsidR="00BB493A" w:rsidRPr="00894D02" w:rsidRDefault="00BB493A" w:rsidP="005A7426">
            <w:pPr>
              <w:rPr>
                <w:rFonts w:ascii="Arial" w:eastAsia="Times New Roman" w:hAnsi="Arial" w:cs="Arial"/>
                <w:sz w:val="24"/>
                <w:szCs w:val="24"/>
              </w:rPr>
            </w:pPr>
          </w:p>
        </w:tc>
      </w:tr>
      <w:tr w:rsidR="00BB493A" w:rsidRPr="00894D02" w14:paraId="0D02DAE0" w14:textId="77777777" w:rsidTr="00BB493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1911B"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Interfaces</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87D5F"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USB x 1(energía)</w:t>
            </w:r>
          </w:p>
        </w:tc>
        <w:tc>
          <w:tcPr>
            <w:tcW w:w="1701" w:type="dxa"/>
            <w:tcBorders>
              <w:top w:val="single" w:sz="8" w:space="0" w:color="000000"/>
              <w:left w:val="single" w:sz="8" w:space="0" w:color="000000"/>
              <w:bottom w:val="single" w:sz="8" w:space="0" w:color="000000"/>
              <w:right w:val="single" w:sz="8" w:space="0" w:color="000000"/>
            </w:tcBorders>
          </w:tcPr>
          <w:p w14:paraId="6F2E60B4" w14:textId="77777777" w:rsidR="00BB493A" w:rsidRPr="00894D02" w:rsidRDefault="00BB493A" w:rsidP="00BB493A">
            <w:pPr>
              <w:ind w:left="127"/>
              <w:rPr>
                <w:rFonts w:ascii="Arial" w:eastAsia="Times New Roman" w:hAnsi="Arial" w:cs="Arial"/>
                <w:sz w:val="24"/>
                <w:szCs w:val="24"/>
              </w:rPr>
            </w:pPr>
            <w:r w:rsidRPr="00894D02">
              <w:rPr>
                <w:rFonts w:ascii="Arial" w:eastAsia="Times New Roman" w:hAnsi="Arial" w:cs="Arial"/>
                <w:sz w:val="24"/>
                <w:szCs w:val="24"/>
              </w:rPr>
              <w:t>USB x 1 (energia)</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0C643"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USB x 4, HDMI, CSI, DSI, MicroSD, WLAN y BLE, microUSB (Energía)</w:t>
            </w:r>
          </w:p>
        </w:tc>
      </w:tr>
    </w:tbl>
    <w:p w14:paraId="41937162" w14:textId="77777777" w:rsidR="00882DCD" w:rsidRPr="00894D02" w:rsidRDefault="00882DCD" w:rsidP="00882DCD">
      <w:pPr>
        <w:rPr>
          <w:rFonts w:ascii="Arial" w:eastAsia="Times New Roman" w:hAnsi="Arial" w:cs="Arial"/>
          <w:sz w:val="24"/>
          <w:szCs w:val="24"/>
        </w:rPr>
      </w:pPr>
    </w:p>
    <w:p w14:paraId="5071844F" w14:textId="77777777" w:rsidR="00DC00CE" w:rsidRPr="00894D02" w:rsidRDefault="00DC00CE">
      <w:pPr>
        <w:rPr>
          <w:rFonts w:ascii="Arial" w:eastAsia="Times New Roman" w:hAnsi="Arial" w:cs="Arial"/>
          <w:sz w:val="24"/>
          <w:szCs w:val="24"/>
        </w:rPr>
      </w:pPr>
      <w:r w:rsidRPr="00894D02">
        <w:rPr>
          <w:rFonts w:ascii="Arial" w:eastAsia="Times New Roman" w:hAnsi="Arial" w:cs="Arial"/>
          <w:sz w:val="24"/>
          <w:szCs w:val="24"/>
        </w:rPr>
        <w:br w:type="page"/>
      </w:r>
    </w:p>
    <w:p w14:paraId="2DED9E05" w14:textId="77777777" w:rsidR="00882DCD" w:rsidRPr="00894D02" w:rsidRDefault="00882DCD" w:rsidP="00882DCD">
      <w:pPr>
        <w:rPr>
          <w:rFonts w:ascii="Arial" w:eastAsia="Times New Roman" w:hAnsi="Arial" w:cs="Arial"/>
          <w:sz w:val="24"/>
          <w:szCs w:val="24"/>
        </w:rPr>
      </w:pPr>
      <w:r w:rsidRPr="00894D02">
        <w:rPr>
          <w:rFonts w:ascii="Arial" w:eastAsia="Times New Roman" w:hAnsi="Arial" w:cs="Arial"/>
          <w:sz w:val="24"/>
          <w:szCs w:val="24"/>
        </w:rPr>
        <w:lastRenderedPageBreak/>
        <w:t>Dada la comparativa entre las tecnologías, se decide utilizar</w:t>
      </w:r>
      <w:r w:rsidR="00DC00CE" w:rsidRPr="00894D02">
        <w:rPr>
          <w:rFonts w:ascii="Arial" w:eastAsia="Times New Roman" w:hAnsi="Arial" w:cs="Arial"/>
          <w:sz w:val="24"/>
          <w:szCs w:val="24"/>
        </w:rPr>
        <w:t>las</w:t>
      </w:r>
      <w:r w:rsidRPr="00894D02">
        <w:rPr>
          <w:rFonts w:ascii="Arial" w:eastAsia="Times New Roman" w:hAnsi="Arial" w:cs="Arial"/>
          <w:sz w:val="24"/>
          <w:szCs w:val="24"/>
        </w:rPr>
        <w:t xml:space="preserve"> como articulación entre la computación física (Arduino</w:t>
      </w:r>
      <w:r w:rsidR="00DC00CE" w:rsidRPr="00894D02">
        <w:rPr>
          <w:rFonts w:ascii="Arial" w:eastAsia="Times New Roman" w:hAnsi="Arial" w:cs="Arial"/>
          <w:sz w:val="24"/>
          <w:szCs w:val="24"/>
        </w:rPr>
        <w:t>s</w:t>
      </w:r>
      <w:r w:rsidRPr="00894D02">
        <w:rPr>
          <w:rFonts w:ascii="Arial" w:eastAsia="Times New Roman" w:hAnsi="Arial" w:cs="Arial"/>
          <w:sz w:val="24"/>
          <w:szCs w:val="24"/>
        </w:rPr>
        <w:t>) con manejo de sensores y actuadores; y por otro lado el procesamiento y comunicación proporcionado por la Raspberry.</w:t>
      </w:r>
    </w:p>
    <w:p w14:paraId="0FD3FF0F" w14:textId="77777777" w:rsidR="00882DCD" w:rsidRPr="00894D02" w:rsidRDefault="00882DCD" w:rsidP="00882DCD">
      <w:pPr>
        <w:rPr>
          <w:rFonts w:ascii="Arial" w:eastAsia="Times New Roman" w:hAnsi="Arial" w:cs="Arial"/>
          <w:sz w:val="24"/>
          <w:szCs w:val="24"/>
        </w:rPr>
      </w:pPr>
    </w:p>
    <w:p w14:paraId="52ECA2BD" w14:textId="77777777" w:rsidR="00882DCD" w:rsidRPr="00894D02" w:rsidRDefault="00882DCD" w:rsidP="00882DCD">
      <w:pPr>
        <w:rPr>
          <w:rFonts w:ascii="Arial" w:eastAsia="Times New Roman" w:hAnsi="Arial" w:cs="Arial"/>
          <w:sz w:val="24"/>
          <w:szCs w:val="24"/>
        </w:rPr>
      </w:pPr>
      <w:r w:rsidRPr="00894D02">
        <w:rPr>
          <w:rFonts w:ascii="Arial" w:eastAsia="Times New Roman" w:hAnsi="Arial" w:cs="Arial"/>
          <w:sz w:val="24"/>
          <w:szCs w:val="24"/>
        </w:rPr>
        <w:t xml:space="preserve">¿Cuáles son los beneficios de esta </w:t>
      </w:r>
      <w:r w:rsidR="00DC00CE" w:rsidRPr="00894D02">
        <w:rPr>
          <w:rFonts w:ascii="Arial" w:eastAsia="Times New Roman" w:hAnsi="Arial" w:cs="Arial"/>
          <w:sz w:val="24"/>
          <w:szCs w:val="24"/>
        </w:rPr>
        <w:t>t</w:t>
      </w:r>
      <w:r w:rsidRPr="00894D02">
        <w:rPr>
          <w:rFonts w:ascii="Arial" w:eastAsia="Times New Roman" w:hAnsi="Arial" w:cs="Arial"/>
          <w:sz w:val="24"/>
          <w:szCs w:val="24"/>
        </w:rPr>
        <w:t>upla? se podría utilizar únicamente Raspberry para la elaboración del SAR, pero existen numerosos beneficios que proporciona la</w:t>
      </w:r>
      <w:r w:rsidR="00DC00CE" w:rsidRPr="00894D02">
        <w:rPr>
          <w:rFonts w:ascii="Arial" w:eastAsia="Times New Roman" w:hAnsi="Arial" w:cs="Arial"/>
          <w:sz w:val="24"/>
          <w:szCs w:val="24"/>
        </w:rPr>
        <w:t>s</w:t>
      </w:r>
      <w:r w:rsidRPr="00894D02">
        <w:rPr>
          <w:rFonts w:ascii="Arial" w:eastAsia="Times New Roman" w:hAnsi="Arial" w:cs="Arial"/>
          <w:sz w:val="24"/>
          <w:szCs w:val="24"/>
        </w:rPr>
        <w:t xml:space="preserve"> placa</w:t>
      </w:r>
      <w:r w:rsidR="00DC00CE" w:rsidRPr="00894D02">
        <w:rPr>
          <w:rFonts w:ascii="Arial" w:eastAsia="Times New Roman" w:hAnsi="Arial" w:cs="Arial"/>
          <w:sz w:val="24"/>
          <w:szCs w:val="24"/>
        </w:rPr>
        <w:t>s</w:t>
      </w:r>
      <w:r w:rsidRPr="00894D02">
        <w:rPr>
          <w:rFonts w:ascii="Arial" w:eastAsia="Times New Roman" w:hAnsi="Arial" w:cs="Arial"/>
          <w:sz w:val="24"/>
          <w:szCs w:val="24"/>
        </w:rPr>
        <w:t xml:space="preserve"> Arduino frente a la Raspberry y son:</w:t>
      </w:r>
    </w:p>
    <w:p w14:paraId="5B2C00A7" w14:textId="77777777" w:rsidR="00882DCD" w:rsidRPr="00894D02" w:rsidRDefault="00882DCD" w:rsidP="00882DCD">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Menor costo de adquisición del producto en caso de fallos energéticos</w:t>
      </w:r>
      <w:r w:rsidR="00DC00CE" w:rsidRPr="00894D02">
        <w:rPr>
          <w:rFonts w:ascii="Arial" w:eastAsia="Times New Roman" w:hAnsi="Arial" w:cs="Arial"/>
          <w:sz w:val="24"/>
          <w:szCs w:val="24"/>
        </w:rPr>
        <w:t>.</w:t>
      </w:r>
    </w:p>
    <w:p w14:paraId="4221F842" w14:textId="77777777" w:rsidR="00882DCD" w:rsidRPr="00894D02" w:rsidRDefault="00882DCD" w:rsidP="00882DCD">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Mayor flexibilidad y facilidad en la conexión con distintos componentes electrónicos</w:t>
      </w:r>
      <w:r w:rsidR="00DC00CE" w:rsidRPr="00894D02">
        <w:rPr>
          <w:rFonts w:ascii="Arial" w:eastAsia="Times New Roman" w:hAnsi="Arial" w:cs="Arial"/>
          <w:sz w:val="24"/>
          <w:szCs w:val="24"/>
        </w:rPr>
        <w:t>.</w:t>
      </w:r>
    </w:p>
    <w:p w14:paraId="2C3DE3E7" w14:textId="77777777" w:rsidR="00882DCD" w:rsidRPr="00894D02" w:rsidRDefault="00882DCD" w:rsidP="00882DCD">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Mayor compatibilidad, con los módulos arduino-compatible y la familia adafruit</w:t>
      </w:r>
    </w:p>
    <w:p w14:paraId="5D5CEC48" w14:textId="77777777" w:rsidR="00882DCD" w:rsidRPr="00894D02" w:rsidRDefault="00882DCD" w:rsidP="00882DCD">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Buen tiempo de respuesta de I/O</w:t>
      </w:r>
      <w:r w:rsidR="00DC00CE" w:rsidRPr="00894D02">
        <w:rPr>
          <w:rFonts w:ascii="Arial" w:eastAsia="Times New Roman" w:hAnsi="Arial" w:cs="Arial"/>
          <w:sz w:val="24"/>
          <w:szCs w:val="24"/>
        </w:rPr>
        <w:t>.</w:t>
      </w:r>
    </w:p>
    <w:p w14:paraId="50E17E6A" w14:textId="77777777" w:rsidR="00882DCD" w:rsidRPr="00894D02" w:rsidRDefault="00882DCD" w:rsidP="00882DCD">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Alta confiabilidad en la lectura de sensores y en los valores de manipulación de actuadores</w:t>
      </w:r>
      <w:r w:rsidR="00DC00CE" w:rsidRPr="00894D02">
        <w:rPr>
          <w:rFonts w:ascii="Arial" w:eastAsia="Times New Roman" w:hAnsi="Arial" w:cs="Arial"/>
          <w:sz w:val="24"/>
          <w:szCs w:val="24"/>
        </w:rPr>
        <w:t>.</w:t>
      </w:r>
    </w:p>
    <w:p w14:paraId="75BB96CD" w14:textId="77777777" w:rsidR="00DC00CE" w:rsidRPr="00894D02" w:rsidRDefault="00DC00CE" w:rsidP="00DC00CE">
      <w:pPr>
        <w:ind w:left="720"/>
        <w:jc w:val="left"/>
        <w:textAlignment w:val="baseline"/>
        <w:rPr>
          <w:rFonts w:ascii="Arial" w:eastAsia="Times New Roman" w:hAnsi="Arial" w:cs="Arial"/>
          <w:sz w:val="24"/>
          <w:szCs w:val="24"/>
        </w:rPr>
      </w:pPr>
    </w:p>
    <w:p w14:paraId="38951EB3" w14:textId="77777777" w:rsidR="00882DCD" w:rsidRPr="00894D02" w:rsidRDefault="00882DCD" w:rsidP="00882DCD">
      <w:pPr>
        <w:rPr>
          <w:rFonts w:ascii="Arial" w:eastAsia="Times New Roman" w:hAnsi="Arial" w:cs="Arial"/>
          <w:sz w:val="24"/>
          <w:szCs w:val="24"/>
        </w:rPr>
      </w:pPr>
      <w:r w:rsidRPr="00894D02">
        <w:rPr>
          <w:rFonts w:ascii="Arial" w:eastAsia="Times New Roman" w:hAnsi="Arial" w:cs="Arial"/>
          <w:sz w:val="24"/>
          <w:szCs w:val="24"/>
        </w:rPr>
        <w:t>Varios de estos beneficios se deben a que Arduino no posee un sistema operativo, sino un único programa que se ejecuta indefinidamente (LOOP) sin necesidad de correr algún software auxiliar que lo dispare o ejecutando como servicio; logrando concentrar su poder de procesamiento en el único programa definido.  La ejecución de servicio genera retrasos propios de sistemas operativos.  </w:t>
      </w:r>
    </w:p>
    <w:p w14:paraId="4BC785FA" w14:textId="77777777" w:rsidR="00882DCD" w:rsidRDefault="00DC00CE" w:rsidP="007640BC">
      <w:pPr>
        <w:pStyle w:val="Ttulo2"/>
        <w:rPr>
          <w:b/>
          <w:sz w:val="32"/>
          <w:szCs w:val="32"/>
        </w:rPr>
      </w:pPr>
      <w:bookmarkStart w:id="1386" w:name="_Toc502153641"/>
      <w:r w:rsidRPr="007640BC">
        <w:rPr>
          <w:b/>
          <w:sz w:val="32"/>
          <w:szCs w:val="32"/>
        </w:rPr>
        <w:t>Cámara</w:t>
      </w:r>
      <w:r w:rsidR="00882DCD" w:rsidRPr="007640BC">
        <w:rPr>
          <w:b/>
          <w:sz w:val="32"/>
          <w:szCs w:val="32"/>
        </w:rPr>
        <w:t xml:space="preserve"> </w:t>
      </w:r>
      <w:r>
        <w:rPr>
          <w:b/>
          <w:sz w:val="32"/>
          <w:szCs w:val="32"/>
        </w:rPr>
        <w:t>V2</w:t>
      </w:r>
      <w:r w:rsidR="00882DCD" w:rsidRPr="007640BC">
        <w:rPr>
          <w:b/>
          <w:sz w:val="32"/>
          <w:szCs w:val="32"/>
        </w:rPr>
        <w:t xml:space="preserve"> de Raspberry Pi</w:t>
      </w:r>
      <w:bookmarkEnd w:id="1386"/>
    </w:p>
    <w:p w14:paraId="406BB691" w14:textId="77777777" w:rsidR="00DC00CE" w:rsidRPr="00DC00CE" w:rsidRDefault="00DC00CE" w:rsidP="00DC00CE"/>
    <w:p w14:paraId="7F479DFB" w14:textId="77777777" w:rsidR="00882DCD" w:rsidRPr="00894D02" w:rsidRDefault="00882DCD" w:rsidP="00882DCD">
      <w:pPr>
        <w:rPr>
          <w:rFonts w:ascii="Times New Roman" w:eastAsia="Times New Roman" w:hAnsi="Times New Roman" w:cs="Times New Roman"/>
          <w:sz w:val="24"/>
          <w:szCs w:val="24"/>
        </w:rPr>
      </w:pPr>
      <w:r w:rsidRPr="00894D02">
        <w:rPr>
          <w:rFonts w:ascii="Arial" w:eastAsia="Times New Roman" w:hAnsi="Arial" w:cs="Arial"/>
          <w:sz w:val="24"/>
          <w:szCs w:val="24"/>
        </w:rPr>
        <w:t xml:space="preserve">La cámara </w:t>
      </w:r>
      <w:r w:rsidR="00DC00CE" w:rsidRPr="00894D02">
        <w:rPr>
          <w:rFonts w:ascii="Arial" w:eastAsia="Times New Roman" w:hAnsi="Arial" w:cs="Arial"/>
          <w:sz w:val="24"/>
          <w:szCs w:val="24"/>
        </w:rPr>
        <w:t>V</w:t>
      </w:r>
      <w:r w:rsidRPr="00894D02">
        <w:rPr>
          <w:rFonts w:ascii="Arial" w:eastAsia="Times New Roman" w:hAnsi="Arial" w:cs="Arial"/>
          <w:sz w:val="24"/>
          <w:szCs w:val="24"/>
        </w:rPr>
        <w:t xml:space="preserve">2 de Raspberry, es una cámara exclusiva de esta plataforma la cual se conecta al puerto CSI de cualquier modelo de este computador (desde la Raspberry Pi 1 hasta el modelo actual, </w:t>
      </w:r>
      <w:r w:rsidR="00DC00CE" w:rsidRPr="00894D02">
        <w:rPr>
          <w:rFonts w:ascii="Arial" w:eastAsia="Times New Roman" w:hAnsi="Arial" w:cs="Arial"/>
          <w:sz w:val="24"/>
          <w:szCs w:val="24"/>
        </w:rPr>
        <w:t>ósea</w:t>
      </w:r>
      <w:r w:rsidRPr="00894D02">
        <w:rPr>
          <w:rFonts w:ascii="Arial" w:eastAsia="Times New Roman" w:hAnsi="Arial" w:cs="Arial"/>
          <w:sz w:val="24"/>
          <w:szCs w:val="24"/>
        </w:rPr>
        <w:t xml:space="preserve">, la Raspberry Pi 3), lo cual permite obviar la conexión pin a pin y abstraernos de la comunicación y procesamiento de la </w:t>
      </w:r>
      <w:r w:rsidR="00DC00CE" w:rsidRPr="00894D02">
        <w:rPr>
          <w:rFonts w:ascii="Arial" w:eastAsia="Times New Roman" w:hAnsi="Arial" w:cs="Arial"/>
          <w:sz w:val="24"/>
          <w:szCs w:val="24"/>
        </w:rPr>
        <w:t>cámara.</w:t>
      </w:r>
      <w:r w:rsidRPr="00894D02">
        <w:rPr>
          <w:rFonts w:ascii="Arial" w:eastAsia="Times New Roman" w:hAnsi="Arial" w:cs="Arial"/>
          <w:sz w:val="24"/>
          <w:szCs w:val="24"/>
        </w:rPr>
        <w:t xml:space="preserve"> Como se comentó en el capítulo 4, es una cámara de alta definición de 8 megapíxeles, suficiente para el objetivo que se pretende con el desarrollo del SAR y saltando las problemáticas que se nos presentaron a la hora de probar la cámara OV7670 con Arduino; como el poder de procesamiento de imágenes y transmisión de las mismas (inalámbricamente) hacia otro dispositivo tal como una PC o un dispositivo móvil (en nuestro caso smartphones).</w:t>
      </w:r>
    </w:p>
    <w:p w14:paraId="7984A70F" w14:textId="77777777" w:rsidR="00882DCD" w:rsidRPr="009254E0" w:rsidRDefault="00882DCD" w:rsidP="00882DCD">
      <w:pPr>
        <w:rPr>
          <w:rFonts w:ascii="Times New Roman" w:eastAsia="Times New Roman" w:hAnsi="Times New Roman" w:cs="Times New Roman"/>
          <w:sz w:val="24"/>
          <w:szCs w:val="24"/>
        </w:rPr>
      </w:pPr>
    </w:p>
    <w:p w14:paraId="7109D478" w14:textId="77777777" w:rsidR="00882DCD" w:rsidRPr="007640BC" w:rsidRDefault="00882DCD" w:rsidP="007640BC">
      <w:pPr>
        <w:pStyle w:val="Ttulo2"/>
        <w:rPr>
          <w:b/>
          <w:sz w:val="32"/>
          <w:szCs w:val="32"/>
        </w:rPr>
      </w:pPr>
      <w:bookmarkStart w:id="1387" w:name="_Toc502153642"/>
      <w:r w:rsidRPr="007640BC">
        <w:rPr>
          <w:b/>
          <w:sz w:val="32"/>
          <w:szCs w:val="32"/>
        </w:rPr>
        <w:t>Módulos de Arduino</w:t>
      </w:r>
      <w:bookmarkEnd w:id="1387"/>
    </w:p>
    <w:p w14:paraId="212900B3" w14:textId="77777777" w:rsidR="00882DCD" w:rsidRPr="00894D02" w:rsidRDefault="00882DCD" w:rsidP="00882DCD">
      <w:pPr>
        <w:rPr>
          <w:rFonts w:ascii="Times New Roman" w:eastAsia="Times New Roman" w:hAnsi="Times New Roman" w:cs="Times New Roman"/>
          <w:sz w:val="24"/>
          <w:szCs w:val="24"/>
        </w:rPr>
      </w:pPr>
    </w:p>
    <w:p w14:paraId="3D0C854E" w14:textId="77777777" w:rsidR="00882DCD" w:rsidRPr="00894D02" w:rsidRDefault="00882DCD" w:rsidP="00882DCD">
      <w:pPr>
        <w:rPr>
          <w:rFonts w:ascii="Times New Roman" w:eastAsia="Times New Roman" w:hAnsi="Times New Roman" w:cs="Times New Roman"/>
          <w:sz w:val="24"/>
          <w:szCs w:val="24"/>
        </w:rPr>
      </w:pPr>
      <w:r w:rsidRPr="00894D02">
        <w:rPr>
          <w:rFonts w:ascii="Arial" w:eastAsia="Times New Roman" w:hAnsi="Arial" w:cs="Arial"/>
          <w:sz w:val="24"/>
          <w:szCs w:val="24"/>
        </w:rPr>
        <w:t>Dentro de los módulos</w:t>
      </w:r>
      <w:r w:rsidR="007A4D3B" w:rsidRPr="00894D02">
        <w:rPr>
          <w:rFonts w:ascii="Arial" w:eastAsia="Times New Roman" w:hAnsi="Arial" w:cs="Arial"/>
          <w:sz w:val="24"/>
          <w:szCs w:val="24"/>
        </w:rPr>
        <w:t>, sensores y actuadores</w:t>
      </w:r>
      <w:r w:rsidRPr="00894D02">
        <w:rPr>
          <w:rFonts w:ascii="Arial" w:eastAsia="Times New Roman" w:hAnsi="Arial" w:cs="Arial"/>
          <w:sz w:val="24"/>
          <w:szCs w:val="24"/>
        </w:rPr>
        <w:t xml:space="preserve"> de Arduino que se</w:t>
      </w:r>
      <w:r w:rsidR="00894D02" w:rsidRPr="00894D02">
        <w:rPr>
          <w:rFonts w:ascii="Arial" w:eastAsia="Times New Roman" w:hAnsi="Arial" w:cs="Arial"/>
          <w:sz w:val="24"/>
          <w:szCs w:val="24"/>
        </w:rPr>
        <w:t xml:space="preserve"> probaron y/o se</w:t>
      </w:r>
      <w:r w:rsidRPr="00894D02">
        <w:rPr>
          <w:rFonts w:ascii="Arial" w:eastAsia="Times New Roman" w:hAnsi="Arial" w:cs="Arial"/>
          <w:sz w:val="24"/>
          <w:szCs w:val="24"/>
        </w:rPr>
        <w:t xml:space="preserve"> utilizan, se encuentran:</w:t>
      </w:r>
    </w:p>
    <w:p w14:paraId="2462D69B" w14:textId="77777777" w:rsidR="00882DCD" w:rsidRDefault="00882DCD" w:rsidP="00882DCD">
      <w:pPr>
        <w:rPr>
          <w:rFonts w:ascii="Times New Roman" w:eastAsia="Times New Roman" w:hAnsi="Times New Roman" w:cs="Times New Roman"/>
          <w:sz w:val="24"/>
          <w:szCs w:val="24"/>
        </w:rPr>
      </w:pPr>
    </w:p>
    <w:p w14:paraId="7ECFC6E8" w14:textId="77777777" w:rsidR="00894D02" w:rsidRPr="00894D02" w:rsidRDefault="00894D02" w:rsidP="00894D02">
      <w:pPr>
        <w:ind w:left="709"/>
        <w:rPr>
          <w:rFonts w:ascii="Arial" w:eastAsia="Times New Roman" w:hAnsi="Arial" w:cs="Arial"/>
          <w:i/>
          <w:sz w:val="24"/>
          <w:szCs w:val="24"/>
          <w:u w:val="single"/>
        </w:rPr>
      </w:pPr>
      <w:r w:rsidRPr="00894D02">
        <w:rPr>
          <w:rFonts w:ascii="Arial" w:eastAsia="Times New Roman" w:hAnsi="Arial" w:cs="Arial"/>
          <w:i/>
          <w:sz w:val="24"/>
          <w:szCs w:val="24"/>
          <w:u w:val="single"/>
        </w:rPr>
        <w:t>Utilizados en el sar</w:t>
      </w:r>
      <w:r>
        <w:rPr>
          <w:rFonts w:ascii="Arial" w:eastAsia="Times New Roman" w:hAnsi="Arial" w:cs="Arial"/>
          <w:i/>
          <w:sz w:val="24"/>
          <w:szCs w:val="24"/>
          <w:u w:val="single"/>
        </w:rPr>
        <w:t>:</w:t>
      </w:r>
    </w:p>
    <w:p w14:paraId="040EA0E1" w14:textId="77777777" w:rsidR="00882DCD" w:rsidRPr="00894D02" w:rsidRDefault="00882DCD" w:rsidP="00882DCD">
      <w:pPr>
        <w:numPr>
          <w:ilvl w:val="0"/>
          <w:numId w:val="25"/>
        </w:numPr>
        <w:jc w:val="left"/>
        <w:textAlignment w:val="baseline"/>
        <w:rPr>
          <w:rFonts w:ascii="Arial" w:eastAsia="Times New Roman" w:hAnsi="Arial" w:cs="Arial"/>
          <w:sz w:val="24"/>
          <w:szCs w:val="24"/>
        </w:rPr>
      </w:pPr>
      <w:r w:rsidRPr="00894D02">
        <w:rPr>
          <w:rFonts w:ascii="Arial" w:eastAsia="Times New Roman" w:hAnsi="Arial" w:cs="Arial"/>
          <w:sz w:val="24"/>
          <w:szCs w:val="24"/>
        </w:rPr>
        <w:t xml:space="preserve">El módulo GPS, será utilizado para determinar la ubicación geográfica del SAR (Geolocalización) </w:t>
      </w:r>
    </w:p>
    <w:p w14:paraId="403E8F1C" w14:textId="77777777" w:rsidR="00882DCD" w:rsidRPr="00894D02" w:rsidRDefault="00882DCD" w:rsidP="00882DCD">
      <w:pPr>
        <w:numPr>
          <w:ilvl w:val="0"/>
          <w:numId w:val="25"/>
        </w:numPr>
        <w:jc w:val="left"/>
        <w:textAlignment w:val="baseline"/>
        <w:rPr>
          <w:rFonts w:ascii="Arial" w:eastAsia="Times New Roman" w:hAnsi="Arial" w:cs="Arial"/>
          <w:sz w:val="24"/>
          <w:szCs w:val="24"/>
        </w:rPr>
      </w:pPr>
      <w:r w:rsidRPr="00894D02">
        <w:rPr>
          <w:rFonts w:ascii="Arial" w:eastAsia="Times New Roman" w:hAnsi="Arial" w:cs="Arial"/>
          <w:sz w:val="24"/>
          <w:szCs w:val="24"/>
        </w:rPr>
        <w:t>Sensor de temperatura KY-001(-55° a +125°)</w:t>
      </w:r>
    </w:p>
    <w:p w14:paraId="3B0507EE" w14:textId="77777777" w:rsidR="00882DCD" w:rsidRPr="00894D02" w:rsidRDefault="00882DCD" w:rsidP="00882DCD">
      <w:pPr>
        <w:numPr>
          <w:ilvl w:val="0"/>
          <w:numId w:val="25"/>
        </w:numPr>
        <w:jc w:val="left"/>
        <w:textAlignment w:val="baseline"/>
        <w:rPr>
          <w:rFonts w:ascii="Arial" w:eastAsia="Times New Roman" w:hAnsi="Arial" w:cs="Arial"/>
          <w:sz w:val="24"/>
          <w:szCs w:val="24"/>
        </w:rPr>
      </w:pPr>
      <w:r w:rsidRPr="00894D02">
        <w:rPr>
          <w:rFonts w:ascii="Arial" w:eastAsia="Times New Roman" w:hAnsi="Arial" w:cs="Arial"/>
          <w:sz w:val="24"/>
          <w:szCs w:val="24"/>
        </w:rPr>
        <w:lastRenderedPageBreak/>
        <w:t>Sensor ultrasonido HC-SR04 para determinar presencia de objetos a determinadas distancia y tratar de evitar el impacto con los mismos</w:t>
      </w:r>
    </w:p>
    <w:p w14:paraId="4B0DF85F" w14:textId="77777777" w:rsidR="00882DCD" w:rsidRPr="00894D02" w:rsidRDefault="00882DCD" w:rsidP="00882DCD">
      <w:pPr>
        <w:numPr>
          <w:ilvl w:val="0"/>
          <w:numId w:val="25"/>
        </w:numPr>
        <w:jc w:val="left"/>
        <w:textAlignment w:val="baseline"/>
        <w:rPr>
          <w:rFonts w:ascii="Arial" w:eastAsia="Times New Roman" w:hAnsi="Arial" w:cs="Arial"/>
          <w:sz w:val="24"/>
          <w:szCs w:val="24"/>
        </w:rPr>
      </w:pPr>
      <w:r w:rsidRPr="00894D02">
        <w:rPr>
          <w:rFonts w:ascii="Arial" w:eastAsia="Times New Roman" w:hAnsi="Arial" w:cs="Arial"/>
          <w:sz w:val="24"/>
          <w:szCs w:val="24"/>
        </w:rPr>
        <w:t>Motores CC para la movilidad del SAR dentro del ambiente</w:t>
      </w:r>
    </w:p>
    <w:p w14:paraId="71FE3637" w14:textId="77777777" w:rsidR="00894D02" w:rsidRDefault="00894D02" w:rsidP="00894D02">
      <w:pPr>
        <w:ind w:left="720"/>
        <w:jc w:val="left"/>
        <w:textAlignment w:val="baseline"/>
        <w:rPr>
          <w:rFonts w:ascii="Arial" w:eastAsia="Times New Roman" w:hAnsi="Arial" w:cs="Arial"/>
        </w:rPr>
      </w:pPr>
    </w:p>
    <w:p w14:paraId="4072D6CA" w14:textId="77777777" w:rsidR="00894D02" w:rsidRPr="00894D02" w:rsidRDefault="00894D02" w:rsidP="00894D02">
      <w:pPr>
        <w:ind w:left="709"/>
        <w:rPr>
          <w:rFonts w:ascii="Arial" w:eastAsia="Times New Roman" w:hAnsi="Arial" w:cs="Arial"/>
          <w:i/>
          <w:sz w:val="24"/>
          <w:szCs w:val="24"/>
          <w:u w:val="single"/>
        </w:rPr>
      </w:pPr>
      <w:r>
        <w:rPr>
          <w:rFonts w:ascii="Arial" w:eastAsia="Times New Roman" w:hAnsi="Arial" w:cs="Arial"/>
          <w:i/>
          <w:sz w:val="24"/>
          <w:szCs w:val="24"/>
          <w:u w:val="single"/>
        </w:rPr>
        <w:t>Probados:</w:t>
      </w:r>
    </w:p>
    <w:p w14:paraId="10A6D223" w14:textId="77777777" w:rsidR="00894D02" w:rsidRPr="00894D02" w:rsidRDefault="00882DCD" w:rsidP="00894D02">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El módulo wifi esp8266 y el módulo Bluetooth HC-05, no se utilizarán debido a que la Raspberry Pi3 Model B, cuenta con cada uno de ellos.</w:t>
      </w:r>
      <w:r w:rsidR="00894D02" w:rsidRPr="00894D02">
        <w:rPr>
          <w:rFonts w:ascii="Arial" w:eastAsia="Times New Roman" w:hAnsi="Arial" w:cs="Arial"/>
          <w:color w:val="auto"/>
          <w:sz w:val="24"/>
          <w:szCs w:val="24"/>
        </w:rPr>
        <w:t xml:space="preserve"> </w:t>
      </w:r>
    </w:p>
    <w:p w14:paraId="6AD83884" w14:textId="77777777" w:rsidR="00882DCD" w:rsidRPr="00894D02" w:rsidRDefault="00894D02" w:rsidP="00894D02">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El módulo Acelerómetro MMA7361.</w:t>
      </w:r>
    </w:p>
    <w:p w14:paraId="03FD1BD0" w14:textId="77777777" w:rsidR="00894D02" w:rsidRPr="00894D02" w:rsidRDefault="00894D02" w:rsidP="00894D02">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Servomotor sg90.</w:t>
      </w:r>
    </w:p>
    <w:p w14:paraId="2020B7C8" w14:textId="77777777" w:rsidR="00894D02" w:rsidRPr="00894D02" w:rsidRDefault="00894D02" w:rsidP="00894D02">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Sensor de evasión de obstáculos KY032.</w:t>
      </w:r>
    </w:p>
    <w:p w14:paraId="2237367F" w14:textId="77777777" w:rsidR="00894D02" w:rsidRPr="00894D02" w:rsidRDefault="00894D02" w:rsidP="00894D02">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Sensor de golpe KY-031.</w:t>
      </w:r>
    </w:p>
    <w:p w14:paraId="3B325A83" w14:textId="77777777" w:rsidR="00894D02" w:rsidRPr="00894D02" w:rsidRDefault="00894D02" w:rsidP="00894D02">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Sensor de llamas KY-026.</w:t>
      </w:r>
    </w:p>
    <w:p w14:paraId="15C72C28" w14:textId="77777777" w:rsidR="00882DCD" w:rsidRDefault="00882DCD" w:rsidP="00882DCD"/>
    <w:p w14:paraId="14F5C8D6" w14:textId="77777777" w:rsidR="00776AEA" w:rsidRDefault="00776AEA">
      <w:pP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br w:type="page"/>
      </w:r>
    </w:p>
    <w:p w14:paraId="3426661A" w14:textId="77777777" w:rsidR="00776AEA" w:rsidRDefault="00776AEA" w:rsidP="005A7426">
      <w:pPr>
        <w:pStyle w:val="Ttulo1"/>
        <w:rPr>
          <w:shd w:val="clear" w:color="auto" w:fill="FFFFFF"/>
        </w:rPr>
      </w:pPr>
      <w:bookmarkStart w:id="1388" w:name="_Toc502153643"/>
      <w:r>
        <w:rPr>
          <w:shd w:val="clear" w:color="auto" w:fill="FFFFFF"/>
        </w:rPr>
        <w:lastRenderedPageBreak/>
        <w:t>Capítulo 10 – Ensamblado del robot móvil</w:t>
      </w:r>
      <w:bookmarkEnd w:id="1388"/>
    </w:p>
    <w:p w14:paraId="4027BB4D" w14:textId="77777777" w:rsidR="005A7426" w:rsidRPr="005A7426" w:rsidRDefault="005A7426" w:rsidP="005A7426"/>
    <w:p w14:paraId="4F495A3B" w14:textId="77777777" w:rsidR="00776AEA" w:rsidRPr="00F923C8" w:rsidRDefault="00776AEA" w:rsidP="00776AEA">
      <w:pPr>
        <w:rPr>
          <w:rFonts w:ascii="Arial" w:hAnsi="Arial" w:cs="Arial"/>
          <w:color w:val="333333"/>
          <w:sz w:val="24"/>
          <w:szCs w:val="24"/>
          <w:shd w:val="clear" w:color="auto" w:fill="FFFFFF"/>
        </w:rPr>
      </w:pPr>
      <w:r w:rsidRPr="00F923C8">
        <w:rPr>
          <w:rFonts w:ascii="Arial" w:hAnsi="Arial" w:cs="Arial"/>
          <w:color w:val="333333"/>
          <w:sz w:val="24"/>
          <w:szCs w:val="24"/>
          <w:shd w:val="clear" w:color="auto" w:fill="FFFFFF"/>
        </w:rPr>
        <w:t>Para el desarrollo de esta tesina se procedió a armar un prototipo del SAR mediante un robot móvil, el cual cuenta con una variedad de actuadores y sensores que le permiten interactuar con el entorno que lo rodea.</w:t>
      </w:r>
    </w:p>
    <w:p w14:paraId="4C175A6E" w14:textId="77777777" w:rsidR="00776AEA" w:rsidRPr="005A7426" w:rsidRDefault="00776AEA" w:rsidP="00776AEA">
      <w:pPr>
        <w:pStyle w:val="Ttulo2"/>
        <w:rPr>
          <w:b/>
          <w:sz w:val="32"/>
          <w:szCs w:val="32"/>
          <w:shd w:val="clear" w:color="auto" w:fill="FFFFFF"/>
        </w:rPr>
      </w:pPr>
      <w:bookmarkStart w:id="1389" w:name="_Toc502153644"/>
      <w:r w:rsidRPr="005A7426">
        <w:rPr>
          <w:b/>
          <w:sz w:val="32"/>
          <w:szCs w:val="32"/>
          <w:shd w:val="clear" w:color="auto" w:fill="FFFFFF"/>
        </w:rPr>
        <w:t>Componentes</w:t>
      </w:r>
      <w:bookmarkEnd w:id="1389"/>
    </w:p>
    <w:p w14:paraId="36F5155D" w14:textId="77777777" w:rsidR="00776AEA" w:rsidRPr="006D52FC" w:rsidRDefault="00776AEA" w:rsidP="00776AEA"/>
    <w:p w14:paraId="73415DBC" w14:textId="74730AC3" w:rsidR="00776AEA" w:rsidRPr="00F923C8" w:rsidRDefault="00B43654" w:rsidP="00776AEA">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748864" behindDoc="0" locked="0" layoutInCell="1" allowOverlap="1" wp14:anchorId="7C70D45F" wp14:editId="4AF73D35">
                <wp:simplePos x="0" y="0"/>
                <wp:positionH relativeFrom="column">
                  <wp:posOffset>2571115</wp:posOffset>
                </wp:positionH>
                <wp:positionV relativeFrom="paragraph">
                  <wp:posOffset>1757045</wp:posOffset>
                </wp:positionV>
                <wp:extent cx="2828925" cy="635"/>
                <wp:effectExtent l="0" t="0" r="0" b="0"/>
                <wp:wrapSquare wrapText="bothSides"/>
                <wp:docPr id="259" name="Cuadro de texto 259"/>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wps:spPr>
                      <wps:txbx>
                        <w:txbxContent>
                          <w:p w14:paraId="5D9D3E7C" w14:textId="53EDE497" w:rsidR="006D6624" w:rsidRPr="008C6A2B" w:rsidRDefault="006D6624" w:rsidP="00B43654">
                            <w:pPr>
                              <w:pStyle w:val="Descripcin"/>
                              <w:jc w:val="center"/>
                              <w:rPr>
                                <w:rFonts w:ascii="Arial" w:eastAsia="Calibri" w:hAnsi="Arial" w:cs="Arial"/>
                                <w:noProof/>
                                <w:color w:val="000000"/>
                                <w:sz w:val="24"/>
                                <w:szCs w:val="24"/>
                                <w:lang w:val="es-ES_tradnl" w:eastAsia="es-ES_tradnl"/>
                              </w:rPr>
                            </w:pPr>
                            <w:bookmarkStart w:id="1390" w:name="_Toc502152517"/>
                            <w:r>
                              <w:t xml:space="preserve">Ilustración </w:t>
                            </w:r>
                            <w:fldSimple w:instr=" SEQ Ilustración \* ARABIC ">
                              <w:r>
                                <w:rPr>
                                  <w:noProof/>
                                </w:rPr>
                                <w:t>49</w:t>
                              </w:r>
                            </w:fldSimple>
                            <w:r>
                              <w:t xml:space="preserve"> - </w:t>
                            </w:r>
                            <w:r w:rsidRPr="00070DD9">
                              <w:t>Raspberry Pi 3</w:t>
                            </w:r>
                            <w:bookmarkEnd w:id="13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0D45F" id="Cuadro de texto 259" o:spid="_x0000_s1054" type="#_x0000_t202" style="position:absolute;left:0;text-align:left;margin-left:202.45pt;margin-top:138.35pt;width:222.75pt;height:.05pt;z-index:25174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" stroked="f">
                <v:textbox style="mso-fit-shape-to-text:t" inset="0,0,0,0">
                  <w:txbxContent>
                    <w:p w14:paraId="5D9D3E7C" w14:textId="53EDE497" w:rsidR="006D6624" w:rsidRPr="008C6A2B" w:rsidRDefault="006D6624" w:rsidP="00B43654">
                      <w:pPr>
                        <w:pStyle w:val="Descripcin"/>
                        <w:jc w:val="center"/>
                        <w:rPr>
                          <w:rFonts w:ascii="Arial" w:eastAsia="Calibri" w:hAnsi="Arial" w:cs="Arial"/>
                          <w:noProof/>
                          <w:color w:val="000000"/>
                          <w:sz w:val="24"/>
                          <w:szCs w:val="24"/>
                          <w:lang w:val="es-ES_tradnl" w:eastAsia="es-ES_tradnl"/>
                        </w:rPr>
                      </w:pPr>
                      <w:bookmarkStart w:id="1391" w:name="_Toc502152517"/>
                      <w:r>
                        <w:t xml:space="preserve">Ilustración </w:t>
                      </w:r>
                      <w:fldSimple w:instr=" SEQ Ilustración \* ARABIC ">
                        <w:r>
                          <w:rPr>
                            <w:noProof/>
                          </w:rPr>
                          <w:t>49</w:t>
                        </w:r>
                      </w:fldSimple>
                      <w:r>
                        <w:t xml:space="preserve"> - </w:t>
                      </w:r>
                      <w:r w:rsidRPr="00070DD9">
                        <w:t>Raspberry Pi 3</w:t>
                      </w:r>
                      <w:bookmarkEnd w:id="1391"/>
                    </w:p>
                  </w:txbxContent>
                </v:textbox>
                <w10:wrap type="square"/>
              </v:shape>
            </w:pict>
          </mc:Fallback>
        </mc:AlternateContent>
      </w:r>
      <w:r w:rsidR="00776AEA" w:rsidRPr="00F923C8">
        <w:rPr>
          <w:rFonts w:ascii="Arial" w:hAnsi="Arial" w:cs="Arial"/>
          <w:noProof/>
          <w:sz w:val="24"/>
          <w:szCs w:val="24"/>
          <w:lang w:val="en-US" w:eastAsia="en-US"/>
        </w:rPr>
        <w:drawing>
          <wp:anchor distT="0" distB="0" distL="114300" distR="114300" simplePos="0" relativeHeight="251349504" behindDoc="0" locked="0" layoutInCell="1" allowOverlap="1" wp14:anchorId="1ED44F1D" wp14:editId="09F3E915">
            <wp:simplePos x="0" y="0"/>
            <wp:positionH relativeFrom="margin">
              <wp:align>right</wp:align>
            </wp:positionH>
            <wp:positionV relativeFrom="paragraph">
              <wp:posOffset>13335</wp:posOffset>
            </wp:positionV>
            <wp:extent cx="2828925" cy="1887115"/>
            <wp:effectExtent l="0" t="0" r="0" b="0"/>
            <wp:wrapSquare wrapText="bothSides"/>
            <wp:docPr id="24" name="Imagen 24" descr="https://www.raspberrypi.org/app/uploads/2017/05/Raspberry-Pi-3-1-1619x1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aspberrypi.org/app/uploads/2017/05/Raspberry-Pi-3-1-1619x1080.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28925" cy="1887115"/>
                    </a:xfrm>
                    <a:prstGeom prst="rect">
                      <a:avLst/>
                    </a:prstGeom>
                    <a:noFill/>
                    <a:ln>
                      <a:noFill/>
                    </a:ln>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shd w:val="clear" w:color="auto" w:fill="FFFFFF"/>
        </w:rPr>
        <w:t>Una Raspberry Pi 3 model B</w:t>
      </w:r>
      <w:r w:rsidR="00776AEA" w:rsidRPr="00F923C8">
        <w:rPr>
          <w:rFonts w:ascii="Arial" w:hAnsi="Arial" w:cs="Arial"/>
          <w:color w:val="333333"/>
          <w:sz w:val="24"/>
          <w:szCs w:val="24"/>
          <w:shd w:val="clear" w:color="auto" w:fill="FFFFFF"/>
        </w:rPr>
        <w:t>: Componente principal del SAR, es el servidor del mismo, encargado de almacenar la aplicación web y recibir las peticiones de los clientes para luego mandar las ordenes a las placas Arduino. Cuenta con una tarje microSD donde almacena el sistema operativo Raspbian el cual se ejecuta al encenderla y permite correr la aplicación desarrollada.</w:t>
      </w:r>
    </w:p>
    <w:p w14:paraId="2DB5E40B" w14:textId="77777777" w:rsidR="00776AEA" w:rsidRDefault="00776AEA" w:rsidP="00776AEA">
      <w:pPr>
        <w:rPr>
          <w:rFonts w:ascii="Verdana" w:hAnsi="Verdana"/>
          <w:color w:val="333333"/>
          <w:shd w:val="clear" w:color="auto" w:fill="FFFFFF"/>
        </w:rPr>
      </w:pPr>
    </w:p>
    <w:p w14:paraId="35FA3F75" w14:textId="0458B961" w:rsidR="00776AEA" w:rsidRPr="00F923C8" w:rsidRDefault="00B43654" w:rsidP="00776AEA">
      <w:pPr>
        <w:ind w:left="3828"/>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751936" behindDoc="0" locked="0" layoutInCell="1" allowOverlap="1" wp14:anchorId="5ACC8113" wp14:editId="6D418166">
                <wp:simplePos x="0" y="0"/>
                <wp:positionH relativeFrom="column">
                  <wp:posOffset>0</wp:posOffset>
                </wp:positionH>
                <wp:positionV relativeFrom="paragraph">
                  <wp:posOffset>2031365</wp:posOffset>
                </wp:positionV>
                <wp:extent cx="2324100" cy="635"/>
                <wp:effectExtent l="0" t="0" r="0" b="0"/>
                <wp:wrapSquare wrapText="bothSides"/>
                <wp:docPr id="260" name="Cuadro de texto 260"/>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4970B83C" w14:textId="6FEAB71F" w:rsidR="006D6624" w:rsidRPr="00631E50" w:rsidRDefault="006D6624" w:rsidP="00B43654">
                            <w:pPr>
                              <w:pStyle w:val="Descripcin"/>
                              <w:jc w:val="center"/>
                              <w:rPr>
                                <w:rFonts w:ascii="Arial" w:eastAsia="Calibri" w:hAnsi="Arial" w:cs="Arial"/>
                                <w:noProof/>
                                <w:color w:val="000000"/>
                                <w:sz w:val="24"/>
                                <w:szCs w:val="24"/>
                                <w:lang w:val="es-ES_tradnl" w:eastAsia="es-ES_tradnl"/>
                              </w:rPr>
                            </w:pPr>
                            <w:bookmarkStart w:id="1392" w:name="_Toc502152518"/>
                            <w:r>
                              <w:t xml:space="preserve">Ilustración </w:t>
                            </w:r>
                            <w:fldSimple w:instr=" SEQ Ilustración \* ARABIC ">
                              <w:r>
                                <w:rPr>
                                  <w:noProof/>
                                </w:rPr>
                                <w:t>50</w:t>
                              </w:r>
                            </w:fldSimple>
                            <w:r>
                              <w:t xml:space="preserve"> - </w:t>
                            </w:r>
                            <w:r w:rsidRPr="003146F5">
                              <w:t>Arduino Mega</w:t>
                            </w:r>
                            <w:bookmarkEnd w:id="1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C8113" id="Cuadro de texto 260" o:spid="_x0000_s1055" type="#_x0000_t202" style="position:absolute;left:0;text-align:left;margin-left:0;margin-top:159.95pt;width:183pt;height:.05pt;z-index:25175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" stroked="f">
                <v:textbox style="mso-fit-shape-to-text:t" inset="0,0,0,0">
                  <w:txbxContent>
                    <w:p w14:paraId="4970B83C" w14:textId="6FEAB71F" w:rsidR="006D6624" w:rsidRPr="00631E50" w:rsidRDefault="006D6624" w:rsidP="00B43654">
                      <w:pPr>
                        <w:pStyle w:val="Descripcin"/>
                        <w:jc w:val="center"/>
                        <w:rPr>
                          <w:rFonts w:ascii="Arial" w:eastAsia="Calibri" w:hAnsi="Arial" w:cs="Arial"/>
                          <w:noProof/>
                          <w:color w:val="000000"/>
                          <w:sz w:val="24"/>
                          <w:szCs w:val="24"/>
                          <w:lang w:val="es-ES_tradnl" w:eastAsia="es-ES_tradnl"/>
                        </w:rPr>
                      </w:pPr>
                      <w:bookmarkStart w:id="1393" w:name="_Toc502152518"/>
                      <w:r>
                        <w:t xml:space="preserve">Ilustración </w:t>
                      </w:r>
                      <w:fldSimple w:instr=" SEQ Ilustración \* ARABIC ">
                        <w:r>
                          <w:rPr>
                            <w:noProof/>
                          </w:rPr>
                          <w:t>50</w:t>
                        </w:r>
                      </w:fldSimple>
                      <w:r>
                        <w:t xml:space="preserve"> - </w:t>
                      </w:r>
                      <w:r w:rsidRPr="003146F5">
                        <w:t>Arduino Mega</w:t>
                      </w:r>
                      <w:bookmarkEnd w:id="1393"/>
                    </w:p>
                  </w:txbxContent>
                </v:textbox>
                <w10:wrap type="square"/>
              </v:shape>
            </w:pict>
          </mc:Fallback>
        </mc:AlternateContent>
      </w:r>
      <w:r w:rsidR="00776AEA" w:rsidRPr="00F923C8">
        <w:rPr>
          <w:rFonts w:ascii="Arial" w:hAnsi="Arial" w:cs="Arial"/>
          <w:noProof/>
          <w:sz w:val="24"/>
          <w:szCs w:val="24"/>
          <w:lang w:val="en-US" w:eastAsia="en-US"/>
        </w:rPr>
        <w:drawing>
          <wp:anchor distT="0" distB="0" distL="114300" distR="114300" simplePos="0" relativeHeight="251356672" behindDoc="0" locked="0" layoutInCell="1" allowOverlap="1" wp14:anchorId="23BF0D18" wp14:editId="050E1DCB">
            <wp:simplePos x="0" y="0"/>
            <wp:positionH relativeFrom="margin">
              <wp:align>left</wp:align>
            </wp:positionH>
            <wp:positionV relativeFrom="paragraph">
              <wp:posOffset>12065</wp:posOffset>
            </wp:positionV>
            <wp:extent cx="2324100" cy="2324100"/>
            <wp:effectExtent l="0" t="0" r="0" b="0"/>
            <wp:wrapSquare wrapText="bothSides"/>
            <wp:docPr id="205" name="Imagen 205" descr="http://www.robotshop.com/media/catalog/product/cache/1/image/900x900/9df78eab33525d08d6e5fb8d27136e95/a/r/arduino-mega-2560-microcontroll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obotshop.com/media/catalog/product/cache/1/image/900x900/9df78eab33525d08d6e5fb8d27136e95/a/r/arduino-mega-2560-microcontroller-3.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shd w:val="clear" w:color="auto" w:fill="FFFFFF"/>
        </w:rPr>
        <w:t>Un Arduino Mega</w:t>
      </w:r>
      <w:r w:rsidR="00776AEA" w:rsidRPr="00F923C8">
        <w:rPr>
          <w:rFonts w:ascii="Arial" w:hAnsi="Arial" w:cs="Arial"/>
          <w:color w:val="333333"/>
          <w:sz w:val="24"/>
          <w:szCs w:val="24"/>
          <w:shd w:val="clear" w:color="auto" w:fill="FFFFFF"/>
        </w:rPr>
        <w:t xml:space="preserve">: Es el principal controlador del SAR, en él se conectan todos los sensores y actuadores (a excepción del sensor de temperatura). Funciona como intermediario entre la Raspberry y el resto de los componentes, dado que recibe todas las ordenes de ejecución de la misma. En su memoria, se encuentra almacenada una versión del protocolo Firmata nombrada como StandarFirmata (dado por la librería Firmata de Arduino, </w:t>
      </w:r>
      <w:r w:rsidR="00776AEA" w:rsidRPr="00F923C8">
        <w:rPr>
          <w:rFonts w:ascii="Arial" w:hAnsi="Arial" w:cs="Arial"/>
          <w:b/>
          <w:i/>
          <w:color w:val="FF0000"/>
          <w:sz w:val="24"/>
          <w:szCs w:val="24"/>
          <w:shd w:val="clear" w:color="auto" w:fill="FFFFFF"/>
        </w:rPr>
        <w:t>Anexo X</w:t>
      </w:r>
      <w:r w:rsidR="00776AEA" w:rsidRPr="00F923C8">
        <w:rPr>
          <w:rFonts w:ascii="Arial" w:hAnsi="Arial" w:cs="Arial"/>
          <w:color w:val="333333"/>
          <w:sz w:val="24"/>
          <w:szCs w:val="24"/>
          <w:shd w:val="clear" w:color="auto" w:fill="FFFFFF"/>
        </w:rPr>
        <w:t xml:space="preserve">) necesaria para establecer la comunicación con los comandos enviados desde Javascript por la aplicación web. </w:t>
      </w:r>
    </w:p>
    <w:p w14:paraId="5C612D97" w14:textId="77777777" w:rsidR="00776AEA" w:rsidRDefault="00776AEA" w:rsidP="00776AEA">
      <w:pPr>
        <w:rPr>
          <w:rFonts w:ascii="Verdana" w:hAnsi="Verdana"/>
          <w:color w:val="333333"/>
          <w:shd w:val="clear" w:color="auto" w:fill="FFFFFF"/>
        </w:rPr>
      </w:pPr>
    </w:p>
    <w:p w14:paraId="171EDBA4" w14:textId="6FC24919" w:rsidR="00776AEA" w:rsidRDefault="00B43654" w:rsidP="00776AEA">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755008" behindDoc="0" locked="0" layoutInCell="1" allowOverlap="1" wp14:anchorId="0B7B3A53" wp14:editId="0999B26A">
                <wp:simplePos x="0" y="0"/>
                <wp:positionH relativeFrom="column">
                  <wp:posOffset>3719195</wp:posOffset>
                </wp:positionH>
                <wp:positionV relativeFrom="paragraph">
                  <wp:posOffset>1437005</wp:posOffset>
                </wp:positionV>
                <wp:extent cx="1680845" cy="635"/>
                <wp:effectExtent l="0" t="0" r="0" b="0"/>
                <wp:wrapSquare wrapText="bothSides"/>
                <wp:docPr id="261" name="Cuadro de texto 261"/>
                <wp:cNvGraphicFramePr/>
                <a:graphic xmlns:a="http://schemas.openxmlformats.org/drawingml/2006/main">
                  <a:graphicData uri="http://schemas.microsoft.com/office/word/2010/wordprocessingShape">
                    <wps:wsp>
                      <wps:cNvSpPr txBox="1"/>
                      <wps:spPr>
                        <a:xfrm>
                          <a:off x="0" y="0"/>
                          <a:ext cx="1680845" cy="635"/>
                        </a:xfrm>
                        <a:prstGeom prst="rect">
                          <a:avLst/>
                        </a:prstGeom>
                        <a:solidFill>
                          <a:prstClr val="white"/>
                        </a:solidFill>
                        <a:ln>
                          <a:noFill/>
                        </a:ln>
                      </wps:spPr>
                      <wps:txbx>
                        <w:txbxContent>
                          <w:p w14:paraId="69A4BBB7" w14:textId="3F25AE2A" w:rsidR="006D6624" w:rsidRPr="0092069C" w:rsidRDefault="006D6624" w:rsidP="00B43654">
                            <w:pPr>
                              <w:pStyle w:val="Descripcin"/>
                              <w:jc w:val="center"/>
                              <w:rPr>
                                <w:rFonts w:ascii="Arial" w:eastAsia="Calibri" w:hAnsi="Arial" w:cs="Arial"/>
                                <w:noProof/>
                                <w:color w:val="000000"/>
                                <w:sz w:val="24"/>
                                <w:szCs w:val="24"/>
                                <w:lang w:val="es-ES_tradnl" w:eastAsia="es-ES_tradnl"/>
                              </w:rPr>
                            </w:pPr>
                            <w:bookmarkStart w:id="1394" w:name="_Toc502152519"/>
                            <w:r>
                              <w:t xml:space="preserve">Ilustración </w:t>
                            </w:r>
                            <w:fldSimple w:instr=" SEQ Ilustración \* ARABIC ">
                              <w:r>
                                <w:rPr>
                                  <w:noProof/>
                                </w:rPr>
                                <w:t>51</w:t>
                              </w:r>
                            </w:fldSimple>
                            <w:r>
                              <w:t xml:space="preserve"> - </w:t>
                            </w:r>
                            <w:r w:rsidRPr="00AD76A9">
                              <w:t>Arduino Nano</w:t>
                            </w:r>
                            <w:bookmarkEnd w:id="1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B3A53" id="Cuadro de texto 261" o:spid="_x0000_s1056" type="#_x0000_t202" style="position:absolute;left:0;text-align:left;margin-left:292.85pt;margin-top:113.15pt;width:132.35pt;height:.05pt;z-index:25175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" stroked="f">
                <v:textbox style="mso-fit-shape-to-text:t" inset="0,0,0,0">
                  <w:txbxContent>
                    <w:p w14:paraId="69A4BBB7" w14:textId="3F25AE2A" w:rsidR="006D6624" w:rsidRPr="0092069C" w:rsidRDefault="006D6624" w:rsidP="00B43654">
                      <w:pPr>
                        <w:pStyle w:val="Descripcin"/>
                        <w:jc w:val="center"/>
                        <w:rPr>
                          <w:rFonts w:ascii="Arial" w:eastAsia="Calibri" w:hAnsi="Arial" w:cs="Arial"/>
                          <w:noProof/>
                          <w:color w:val="000000"/>
                          <w:sz w:val="24"/>
                          <w:szCs w:val="24"/>
                          <w:lang w:val="es-ES_tradnl" w:eastAsia="es-ES_tradnl"/>
                        </w:rPr>
                      </w:pPr>
                      <w:bookmarkStart w:id="1395" w:name="_Toc502152519"/>
                      <w:r>
                        <w:t xml:space="preserve">Ilustración </w:t>
                      </w:r>
                      <w:fldSimple w:instr=" SEQ Ilustración \* ARABIC ">
                        <w:r>
                          <w:rPr>
                            <w:noProof/>
                          </w:rPr>
                          <w:t>51</w:t>
                        </w:r>
                      </w:fldSimple>
                      <w:r>
                        <w:t xml:space="preserve"> - </w:t>
                      </w:r>
                      <w:r w:rsidRPr="00AD76A9">
                        <w:t>Arduino Nano</w:t>
                      </w:r>
                      <w:bookmarkEnd w:id="1395"/>
                    </w:p>
                  </w:txbxContent>
                </v:textbox>
                <w10:wrap type="square"/>
              </v:shape>
            </w:pict>
          </mc:Fallback>
        </mc:AlternateContent>
      </w:r>
      <w:r w:rsidR="005A7426" w:rsidRPr="00F923C8">
        <w:rPr>
          <w:rFonts w:ascii="Arial" w:hAnsi="Arial" w:cs="Arial"/>
          <w:noProof/>
          <w:sz w:val="24"/>
          <w:szCs w:val="24"/>
          <w:lang w:val="en-US" w:eastAsia="en-US"/>
        </w:rPr>
        <w:drawing>
          <wp:anchor distT="0" distB="0" distL="114300" distR="114300" simplePos="0" relativeHeight="251363840" behindDoc="0" locked="0" layoutInCell="1" allowOverlap="1" wp14:anchorId="2F68B83B" wp14:editId="685E52CA">
            <wp:simplePos x="0" y="0"/>
            <wp:positionH relativeFrom="margin">
              <wp:posOffset>3719195</wp:posOffset>
            </wp:positionH>
            <wp:positionV relativeFrom="paragraph">
              <wp:posOffset>43815</wp:posOffset>
            </wp:positionV>
            <wp:extent cx="1680845" cy="1336040"/>
            <wp:effectExtent l="0" t="0" r="0" b="0"/>
            <wp:wrapSquare wrapText="bothSides"/>
            <wp:docPr id="206" name="Imagen 206" descr="http://cdn-reichelt.de/bilder/web/xxl_ws/A300/ARDUINO_NANO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reichelt.de/bilder/web/xxl_ws/A300/ARDUINO_NANO_03.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80845" cy="1336040"/>
                    </a:xfrm>
                    <a:prstGeom prst="rect">
                      <a:avLst/>
                    </a:prstGeom>
                    <a:noFill/>
                    <a:ln>
                      <a:noFill/>
                    </a:ln>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shd w:val="clear" w:color="auto" w:fill="FFFFFF"/>
        </w:rPr>
        <w:t>Un Arduino Nano</w:t>
      </w:r>
      <w:r w:rsidR="00776AEA" w:rsidRPr="00F923C8">
        <w:rPr>
          <w:rFonts w:ascii="Arial" w:hAnsi="Arial" w:cs="Arial"/>
          <w:color w:val="333333"/>
          <w:sz w:val="24"/>
          <w:szCs w:val="24"/>
          <w:shd w:val="clear" w:color="auto" w:fill="FFFFFF"/>
        </w:rPr>
        <w:t>: Esta versión de Arduino es la que se encarga de capturar la temperatura obtenida por el sensor DS18B20. Se debió optar por el uso de otro Arduino, dado que para la captura de temperaturas y el envío de los datos a la Raspberry mediante javascript se necesita una versión particular del protocolo Firmata, nombrada como ConfigurableFirmata (</w:t>
      </w:r>
      <w:r w:rsidR="00776AEA" w:rsidRPr="00F923C8">
        <w:rPr>
          <w:rFonts w:ascii="Arial" w:hAnsi="Arial" w:cs="Arial"/>
          <w:b/>
          <w:i/>
          <w:color w:val="FF0000"/>
          <w:sz w:val="24"/>
          <w:szCs w:val="24"/>
          <w:shd w:val="clear" w:color="auto" w:fill="FFFFFF"/>
        </w:rPr>
        <w:t>Anexo X1</w:t>
      </w:r>
      <w:r w:rsidR="00776AEA" w:rsidRPr="00F923C8">
        <w:rPr>
          <w:rFonts w:ascii="Arial" w:hAnsi="Arial" w:cs="Arial"/>
          <w:color w:val="333333"/>
          <w:sz w:val="24"/>
          <w:szCs w:val="24"/>
          <w:shd w:val="clear" w:color="auto" w:fill="FFFFFF"/>
        </w:rPr>
        <w:t>).</w:t>
      </w:r>
    </w:p>
    <w:p w14:paraId="15DCD7A1" w14:textId="77777777" w:rsidR="005A7426" w:rsidRPr="00F923C8" w:rsidRDefault="005A7426" w:rsidP="00776AEA">
      <w:pPr>
        <w:rPr>
          <w:rFonts w:ascii="Arial" w:hAnsi="Arial" w:cs="Arial"/>
          <w:color w:val="333333"/>
          <w:sz w:val="24"/>
          <w:szCs w:val="24"/>
          <w:shd w:val="clear" w:color="auto" w:fill="FFFFFF"/>
        </w:rPr>
      </w:pPr>
    </w:p>
    <w:p w14:paraId="5449060B" w14:textId="77777777" w:rsidR="005A7426" w:rsidRDefault="005A7426">
      <w:pPr>
        <w:rPr>
          <w:rFonts w:ascii="Arial" w:hAnsi="Arial" w:cs="Arial"/>
          <w:b/>
          <w:color w:val="333333"/>
          <w:sz w:val="24"/>
          <w:szCs w:val="24"/>
          <w:shd w:val="clear" w:color="auto" w:fill="FFFFFF"/>
        </w:rPr>
      </w:pPr>
      <w:r>
        <w:rPr>
          <w:rFonts w:ascii="Arial" w:hAnsi="Arial" w:cs="Arial"/>
          <w:b/>
          <w:color w:val="333333"/>
          <w:sz w:val="24"/>
          <w:szCs w:val="24"/>
          <w:shd w:val="clear" w:color="auto" w:fill="FFFFFF"/>
        </w:rPr>
        <w:br w:type="page"/>
      </w:r>
    </w:p>
    <w:p w14:paraId="1079A393" w14:textId="399CA69D" w:rsidR="00776AEA" w:rsidRPr="00F923C8" w:rsidRDefault="005A7426" w:rsidP="00776AEA">
      <w:pPr>
        <w:rPr>
          <w:rFonts w:ascii="Arial" w:hAnsi="Arial" w:cs="Arial"/>
          <w:color w:val="333333"/>
          <w:sz w:val="24"/>
          <w:szCs w:val="24"/>
          <w:shd w:val="clear" w:color="auto" w:fill="FFFFFF"/>
        </w:rPr>
      </w:pPr>
      <w:r w:rsidRPr="00F923C8">
        <w:rPr>
          <w:rFonts w:ascii="Arial" w:hAnsi="Arial" w:cs="Arial"/>
          <w:noProof/>
          <w:sz w:val="24"/>
          <w:szCs w:val="24"/>
          <w:lang w:val="en-US" w:eastAsia="en-US"/>
        </w:rPr>
        <w:lastRenderedPageBreak/>
        <w:drawing>
          <wp:anchor distT="0" distB="0" distL="114300" distR="114300" simplePos="0" relativeHeight="251675136" behindDoc="0" locked="0" layoutInCell="1" allowOverlap="1" wp14:anchorId="676C6C1F" wp14:editId="059AF7C3">
            <wp:simplePos x="0" y="0"/>
            <wp:positionH relativeFrom="margin">
              <wp:posOffset>4275117</wp:posOffset>
            </wp:positionH>
            <wp:positionV relativeFrom="paragraph">
              <wp:posOffset>8873</wp:posOffset>
            </wp:positionV>
            <wp:extent cx="1104900" cy="914400"/>
            <wp:effectExtent l="0" t="0" r="0" b="0"/>
            <wp:wrapSquare wrapText="bothSides"/>
            <wp:docPr id="207" name="Imagen 207" descr="http://www.maxelectronica.cl/63-large_default/moto-reductor-motor-con-caja-reductora-y-rue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axelectronica.cl/63-large_default/moto-reductor-motor-con-caja-reductora-y-rueda.jpg"/>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17242"/>
                    <a:stretch/>
                  </pic:blipFill>
                  <pic:spPr bwMode="auto">
                    <a:xfrm>
                      <a:off x="0" y="0"/>
                      <a:ext cx="1104900" cy="914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shd w:val="clear" w:color="auto" w:fill="FFFFFF"/>
        </w:rPr>
        <w:t>Cuatro motores DC (corriente continua de 3v a 6v) con caja reductora:</w:t>
      </w:r>
      <w:r w:rsidR="00776AEA" w:rsidRPr="00F923C8">
        <w:rPr>
          <w:rFonts w:ascii="Arial" w:hAnsi="Arial" w:cs="Arial"/>
          <w:color w:val="333333"/>
          <w:sz w:val="24"/>
          <w:szCs w:val="24"/>
          <w:shd w:val="clear" w:color="auto" w:fill="FFFFFF"/>
        </w:rPr>
        <w:t xml:space="preserve"> Estos motores, en conjunto con cuatro ruedas de plástico cubiertas con una goma cada una, son los que permiten darle la movilidad al SAR.</w:t>
      </w:r>
    </w:p>
    <w:p w14:paraId="2584EE22" w14:textId="49B0A19D" w:rsidR="00776AEA" w:rsidRPr="00F923C8" w:rsidRDefault="00A059BC" w:rsidP="00776AEA">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833856" behindDoc="0" locked="0" layoutInCell="1" allowOverlap="1" wp14:anchorId="74BA5A2A" wp14:editId="251FA84B">
                <wp:simplePos x="0" y="0"/>
                <wp:positionH relativeFrom="column">
                  <wp:posOffset>4293870</wp:posOffset>
                </wp:positionH>
                <wp:positionV relativeFrom="paragraph">
                  <wp:posOffset>78740</wp:posOffset>
                </wp:positionV>
                <wp:extent cx="1104900" cy="635"/>
                <wp:effectExtent l="0" t="0" r="0" b="0"/>
                <wp:wrapSquare wrapText="bothSides"/>
                <wp:docPr id="262" name="Cuadro de texto 262"/>
                <wp:cNvGraphicFramePr/>
                <a:graphic xmlns:a="http://schemas.openxmlformats.org/drawingml/2006/main">
                  <a:graphicData uri="http://schemas.microsoft.com/office/word/2010/wordprocessingShape">
                    <wps:wsp>
                      <wps:cNvSpPr txBox="1"/>
                      <wps:spPr>
                        <a:xfrm>
                          <a:off x="0" y="0"/>
                          <a:ext cx="1104900" cy="635"/>
                        </a:xfrm>
                        <a:prstGeom prst="rect">
                          <a:avLst/>
                        </a:prstGeom>
                        <a:solidFill>
                          <a:prstClr val="white"/>
                        </a:solidFill>
                        <a:ln>
                          <a:noFill/>
                        </a:ln>
                      </wps:spPr>
                      <wps:txbx>
                        <w:txbxContent>
                          <w:p w14:paraId="4CC3B7AA" w14:textId="3920CE77" w:rsidR="006D6624" w:rsidRPr="009348DA" w:rsidRDefault="006D6624" w:rsidP="00A059BC">
                            <w:pPr>
                              <w:pStyle w:val="Descripcin"/>
                              <w:rPr>
                                <w:rFonts w:ascii="Arial" w:eastAsia="Calibri" w:hAnsi="Arial" w:cs="Arial"/>
                                <w:noProof/>
                                <w:color w:val="000000"/>
                                <w:sz w:val="24"/>
                                <w:szCs w:val="24"/>
                                <w:lang w:val="es-ES_tradnl" w:eastAsia="es-ES_tradnl"/>
                              </w:rPr>
                            </w:pPr>
                            <w:bookmarkStart w:id="1396" w:name="_Toc502152520"/>
                            <w:r>
                              <w:t xml:space="preserve">Ilustración </w:t>
                            </w:r>
                            <w:fldSimple w:instr=" SEQ Ilustración \* ARABIC ">
                              <w:r>
                                <w:rPr>
                                  <w:noProof/>
                                </w:rPr>
                                <w:t>52</w:t>
                              </w:r>
                            </w:fldSimple>
                            <w:r>
                              <w:t xml:space="preserve"> - </w:t>
                            </w:r>
                            <w:r w:rsidRPr="00FA5A30">
                              <w:t>Motores CC</w:t>
                            </w:r>
                            <w:bookmarkEnd w:id="1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BA5A2A" id="Cuadro de texto 262" o:spid="_x0000_s1057" type="#_x0000_t202" style="position:absolute;left:0;text-align:left;margin-left:338.1pt;margin-top:6.2pt;width:87pt;height:.05pt;z-index:25183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" stroked="f">
                <v:textbox style="mso-fit-shape-to-text:t" inset="0,0,0,0">
                  <w:txbxContent>
                    <w:p w14:paraId="4CC3B7AA" w14:textId="3920CE77" w:rsidR="006D6624" w:rsidRPr="009348DA" w:rsidRDefault="006D6624" w:rsidP="00A059BC">
                      <w:pPr>
                        <w:pStyle w:val="Descripcin"/>
                        <w:rPr>
                          <w:rFonts w:ascii="Arial" w:eastAsia="Calibri" w:hAnsi="Arial" w:cs="Arial"/>
                          <w:noProof/>
                          <w:color w:val="000000"/>
                          <w:sz w:val="24"/>
                          <w:szCs w:val="24"/>
                          <w:lang w:val="es-ES_tradnl" w:eastAsia="es-ES_tradnl"/>
                        </w:rPr>
                      </w:pPr>
                      <w:bookmarkStart w:id="1397" w:name="_Toc502152520"/>
                      <w:r>
                        <w:t xml:space="preserve">Ilustración </w:t>
                      </w:r>
                      <w:fldSimple w:instr=" SEQ Ilustración \* ARABIC ">
                        <w:r>
                          <w:rPr>
                            <w:noProof/>
                          </w:rPr>
                          <w:t>52</w:t>
                        </w:r>
                      </w:fldSimple>
                      <w:r>
                        <w:t xml:space="preserve"> - </w:t>
                      </w:r>
                      <w:r w:rsidRPr="00FA5A30">
                        <w:t>Motores CC</w:t>
                      </w:r>
                      <w:bookmarkEnd w:id="1397"/>
                    </w:p>
                  </w:txbxContent>
                </v:textbox>
                <w10:wrap type="square"/>
              </v:shape>
            </w:pict>
          </mc:Fallback>
        </mc:AlternateContent>
      </w:r>
    </w:p>
    <w:p w14:paraId="0DE250E6" w14:textId="77777777" w:rsidR="00A059BC" w:rsidRDefault="00A059BC" w:rsidP="00776AEA">
      <w:pPr>
        <w:ind w:left="3119"/>
        <w:rPr>
          <w:rFonts w:ascii="Arial" w:hAnsi="Arial" w:cs="Arial"/>
          <w:b/>
          <w:color w:val="333333"/>
          <w:sz w:val="24"/>
          <w:szCs w:val="24"/>
          <w:shd w:val="clear" w:color="auto" w:fill="FFFFFF"/>
        </w:rPr>
      </w:pPr>
    </w:p>
    <w:p w14:paraId="2FEE0148" w14:textId="77777777" w:rsidR="00A059BC" w:rsidRDefault="00A059BC" w:rsidP="00776AEA">
      <w:pPr>
        <w:ind w:left="3119"/>
        <w:rPr>
          <w:rFonts w:ascii="Arial" w:hAnsi="Arial" w:cs="Arial"/>
          <w:b/>
          <w:color w:val="333333"/>
          <w:sz w:val="24"/>
          <w:szCs w:val="24"/>
          <w:shd w:val="clear" w:color="auto" w:fill="FFFFFF"/>
        </w:rPr>
      </w:pPr>
    </w:p>
    <w:p w14:paraId="77B05CE0" w14:textId="73DBF8FD" w:rsidR="00776AEA" w:rsidRPr="00F923C8" w:rsidRDefault="00A059BC" w:rsidP="00776AEA">
      <w:pPr>
        <w:ind w:left="3119"/>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758080" behindDoc="0" locked="0" layoutInCell="1" allowOverlap="1" wp14:anchorId="58EC04E2" wp14:editId="4A87FE6B">
                <wp:simplePos x="0" y="0"/>
                <wp:positionH relativeFrom="column">
                  <wp:posOffset>0</wp:posOffset>
                </wp:positionH>
                <wp:positionV relativeFrom="paragraph">
                  <wp:posOffset>1163955</wp:posOffset>
                </wp:positionV>
                <wp:extent cx="1852295" cy="635"/>
                <wp:effectExtent l="0" t="0" r="0" b="0"/>
                <wp:wrapSquare wrapText="bothSides"/>
                <wp:docPr id="263" name="Cuadro de texto 263"/>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14:paraId="604FE39D" w14:textId="1C5D7E0B" w:rsidR="006D6624" w:rsidRPr="004827F6" w:rsidRDefault="006D6624" w:rsidP="00A059BC">
                            <w:pPr>
                              <w:pStyle w:val="Descripcin"/>
                              <w:jc w:val="center"/>
                              <w:rPr>
                                <w:rFonts w:ascii="Arial" w:eastAsia="Calibri" w:hAnsi="Arial" w:cs="Arial"/>
                                <w:noProof/>
                                <w:color w:val="000000"/>
                                <w:sz w:val="24"/>
                                <w:szCs w:val="24"/>
                                <w:lang w:val="es-ES_tradnl" w:eastAsia="es-ES_tradnl"/>
                              </w:rPr>
                            </w:pPr>
                            <w:bookmarkStart w:id="1398" w:name="_Toc502152521"/>
                            <w:r>
                              <w:t xml:space="preserve">Ilustración </w:t>
                            </w:r>
                            <w:fldSimple w:instr=" SEQ Ilustración \* ARABIC ">
                              <w:r>
                                <w:rPr>
                                  <w:noProof/>
                                </w:rPr>
                                <w:t>53</w:t>
                              </w:r>
                            </w:fldSimple>
                            <w:r>
                              <w:t xml:space="preserve"> - </w:t>
                            </w:r>
                            <w:r w:rsidRPr="006711FD">
                              <w:t>Sensor de ultrasonido</w:t>
                            </w:r>
                            <w:bookmarkEnd w:id="1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C04E2" id="Cuadro de texto 263" o:spid="_x0000_s1058" type="#_x0000_t202" style="position:absolute;left:0;text-align:left;margin-left:0;margin-top:91.65pt;width:145.85pt;height:.05pt;z-index:2517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" stroked="f">
                <v:textbox style="mso-fit-shape-to-text:t" inset="0,0,0,0">
                  <w:txbxContent>
                    <w:p w14:paraId="604FE39D" w14:textId="1C5D7E0B" w:rsidR="006D6624" w:rsidRPr="004827F6" w:rsidRDefault="006D6624" w:rsidP="00A059BC">
                      <w:pPr>
                        <w:pStyle w:val="Descripcin"/>
                        <w:jc w:val="center"/>
                        <w:rPr>
                          <w:rFonts w:ascii="Arial" w:eastAsia="Calibri" w:hAnsi="Arial" w:cs="Arial"/>
                          <w:noProof/>
                          <w:color w:val="000000"/>
                          <w:sz w:val="24"/>
                          <w:szCs w:val="24"/>
                          <w:lang w:val="es-ES_tradnl" w:eastAsia="es-ES_tradnl"/>
                        </w:rPr>
                      </w:pPr>
                      <w:bookmarkStart w:id="1399" w:name="_Toc502152521"/>
                      <w:r>
                        <w:t xml:space="preserve">Ilustración </w:t>
                      </w:r>
                      <w:fldSimple w:instr=" SEQ Ilustración \* ARABIC ">
                        <w:r>
                          <w:rPr>
                            <w:noProof/>
                          </w:rPr>
                          <w:t>53</w:t>
                        </w:r>
                      </w:fldSimple>
                      <w:r>
                        <w:t xml:space="preserve"> - </w:t>
                      </w:r>
                      <w:r w:rsidRPr="006711FD">
                        <w:t>Sensor de ultrasonido</w:t>
                      </w:r>
                      <w:bookmarkEnd w:id="1399"/>
                    </w:p>
                  </w:txbxContent>
                </v:textbox>
                <w10:wrap type="square"/>
              </v:shape>
            </w:pict>
          </mc:Fallback>
        </mc:AlternateContent>
      </w:r>
      <w:r w:rsidR="00776AEA" w:rsidRPr="00F923C8">
        <w:rPr>
          <w:rFonts w:ascii="Arial" w:hAnsi="Arial" w:cs="Arial"/>
          <w:noProof/>
          <w:sz w:val="24"/>
          <w:szCs w:val="24"/>
          <w:lang w:val="en-US" w:eastAsia="en-US"/>
        </w:rPr>
        <w:drawing>
          <wp:anchor distT="0" distB="0" distL="114300" distR="114300" simplePos="0" relativeHeight="251371008" behindDoc="0" locked="0" layoutInCell="1" allowOverlap="1" wp14:anchorId="134C6A43" wp14:editId="5E38190C">
            <wp:simplePos x="0" y="0"/>
            <wp:positionH relativeFrom="margin">
              <wp:align>left</wp:align>
            </wp:positionH>
            <wp:positionV relativeFrom="paragraph">
              <wp:posOffset>11430</wp:posOffset>
            </wp:positionV>
            <wp:extent cx="1852295" cy="1095375"/>
            <wp:effectExtent l="0" t="0" r="0" b="9525"/>
            <wp:wrapSquare wrapText="bothSides"/>
            <wp:docPr id="208" name="Imagen 208" descr="http://tecnopatafisica.com/images/robotica/sensorultrasonico/HCSR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tecnopatafisica.com/images/robotica/sensorultrasonico/HCSR04.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852295" cy="1095375"/>
                    </a:xfrm>
                    <a:prstGeom prst="rect">
                      <a:avLst/>
                    </a:prstGeom>
                    <a:noFill/>
                    <a:ln>
                      <a:noFill/>
                    </a:ln>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shd w:val="clear" w:color="auto" w:fill="FFFFFF"/>
        </w:rPr>
        <w:t>Tres sensores ultrasónicos HC-SR04</w:t>
      </w:r>
      <w:r w:rsidR="00776AEA" w:rsidRPr="00F923C8">
        <w:rPr>
          <w:rFonts w:ascii="Arial" w:hAnsi="Arial" w:cs="Arial"/>
          <w:color w:val="333333"/>
          <w:sz w:val="24"/>
          <w:szCs w:val="24"/>
          <w:shd w:val="clear" w:color="auto" w:fill="FFFFFF"/>
        </w:rPr>
        <w:t>: Los sensores ultrasónicos, se utilizan para determinar la presencia de algún objeto a una distancia menor a 20 centímetros, tanto al frente del SAR como en sus laterales. Al identificar un objeto a una distancia menor a la mencionada, se bloquea el avance del robot en la dirección en donde se encuentre dicho objeto.</w:t>
      </w:r>
    </w:p>
    <w:p w14:paraId="43E7E500" w14:textId="04682F57" w:rsidR="00776AEA" w:rsidRPr="00F923C8" w:rsidRDefault="00A059BC" w:rsidP="00776AEA">
      <w:pPr>
        <w:rPr>
          <w:rFonts w:ascii="Arial" w:hAnsi="Arial" w:cs="Arial"/>
          <w:b/>
          <w:color w:val="333333"/>
          <w:sz w:val="24"/>
          <w:szCs w:val="24"/>
          <w:shd w:val="clear" w:color="auto" w:fill="FFFFFF"/>
        </w:rPr>
      </w:pPr>
      <w:r>
        <w:rPr>
          <w:noProof/>
          <w:lang w:val="en-US" w:eastAsia="en-US"/>
        </w:rPr>
        <mc:AlternateContent>
          <mc:Choice Requires="wps">
            <w:drawing>
              <wp:anchor distT="0" distB="0" distL="114300" distR="114300" simplePos="0" relativeHeight="251769344" behindDoc="0" locked="0" layoutInCell="1" allowOverlap="1" wp14:anchorId="2BECE044" wp14:editId="2925DAD2">
                <wp:simplePos x="0" y="0"/>
                <wp:positionH relativeFrom="column">
                  <wp:posOffset>4130675</wp:posOffset>
                </wp:positionH>
                <wp:positionV relativeFrom="paragraph">
                  <wp:posOffset>1112520</wp:posOffset>
                </wp:positionV>
                <wp:extent cx="1276350" cy="635"/>
                <wp:effectExtent l="0" t="0" r="0" b="0"/>
                <wp:wrapSquare wrapText="bothSides"/>
                <wp:docPr id="264" name="Cuadro de texto 264"/>
                <wp:cNvGraphicFramePr/>
                <a:graphic xmlns:a="http://schemas.openxmlformats.org/drawingml/2006/main">
                  <a:graphicData uri="http://schemas.microsoft.com/office/word/2010/wordprocessingShape">
                    <wps:wsp>
                      <wps:cNvSpPr txBox="1"/>
                      <wps:spPr>
                        <a:xfrm>
                          <a:off x="0" y="0"/>
                          <a:ext cx="1276350" cy="635"/>
                        </a:xfrm>
                        <a:prstGeom prst="rect">
                          <a:avLst/>
                        </a:prstGeom>
                        <a:solidFill>
                          <a:prstClr val="white"/>
                        </a:solidFill>
                        <a:ln>
                          <a:noFill/>
                        </a:ln>
                      </wps:spPr>
                      <wps:txbx>
                        <w:txbxContent>
                          <w:p w14:paraId="7FEB63FF" w14:textId="0E015193" w:rsidR="006D6624" w:rsidRPr="005641F3" w:rsidRDefault="006D6624" w:rsidP="00A059BC">
                            <w:pPr>
                              <w:pStyle w:val="Descripcin"/>
                              <w:rPr>
                                <w:rFonts w:ascii="Arial" w:eastAsia="Calibri" w:hAnsi="Arial" w:cs="Arial"/>
                                <w:noProof/>
                                <w:color w:val="000000"/>
                                <w:sz w:val="24"/>
                                <w:szCs w:val="24"/>
                                <w:lang w:val="es-ES_tradnl" w:eastAsia="es-ES_tradnl"/>
                              </w:rPr>
                            </w:pPr>
                            <w:bookmarkStart w:id="1400" w:name="_Toc502152522"/>
                            <w:r>
                              <w:t xml:space="preserve">Ilustración </w:t>
                            </w:r>
                            <w:fldSimple w:instr=" SEQ Ilustración \* ARABIC ">
                              <w:r>
                                <w:rPr>
                                  <w:noProof/>
                                </w:rPr>
                                <w:t>54</w:t>
                              </w:r>
                            </w:fldSimple>
                            <w:r>
                              <w:t xml:space="preserve"> - </w:t>
                            </w:r>
                            <w:r w:rsidRPr="00754EF7">
                              <w:t>Portapilas</w:t>
                            </w:r>
                            <w:bookmarkEnd w:id="1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CE044" id="Cuadro de texto 264" o:spid="_x0000_s1059" type="#_x0000_t202" style="position:absolute;left:0;text-align:left;margin-left:325.25pt;margin-top:87.6pt;width:100.5pt;height:.05pt;z-index:25176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" stroked="f">
                <v:textbox style="mso-fit-shape-to-text:t" inset="0,0,0,0">
                  <w:txbxContent>
                    <w:p w14:paraId="7FEB63FF" w14:textId="0E015193" w:rsidR="006D6624" w:rsidRPr="005641F3" w:rsidRDefault="006D6624" w:rsidP="00A059BC">
                      <w:pPr>
                        <w:pStyle w:val="Descripcin"/>
                        <w:rPr>
                          <w:rFonts w:ascii="Arial" w:eastAsia="Calibri" w:hAnsi="Arial" w:cs="Arial"/>
                          <w:noProof/>
                          <w:color w:val="000000"/>
                          <w:sz w:val="24"/>
                          <w:szCs w:val="24"/>
                          <w:lang w:val="es-ES_tradnl" w:eastAsia="es-ES_tradnl"/>
                        </w:rPr>
                      </w:pPr>
                      <w:bookmarkStart w:id="1401" w:name="_Toc502152522"/>
                      <w:r>
                        <w:t xml:space="preserve">Ilustración </w:t>
                      </w:r>
                      <w:fldSimple w:instr=" SEQ Ilustración \* ARABIC ">
                        <w:r>
                          <w:rPr>
                            <w:noProof/>
                          </w:rPr>
                          <w:t>54</w:t>
                        </w:r>
                      </w:fldSimple>
                      <w:r>
                        <w:t xml:space="preserve"> - </w:t>
                      </w:r>
                      <w:r w:rsidRPr="00754EF7">
                        <w:t>Portapilas</w:t>
                      </w:r>
                      <w:bookmarkEnd w:id="1401"/>
                    </w:p>
                  </w:txbxContent>
                </v:textbox>
                <w10:wrap type="square"/>
              </v:shape>
            </w:pict>
          </mc:Fallback>
        </mc:AlternateContent>
      </w:r>
      <w:r w:rsidRPr="00F923C8">
        <w:rPr>
          <w:rFonts w:ascii="Arial" w:hAnsi="Arial" w:cs="Arial"/>
          <w:noProof/>
          <w:sz w:val="24"/>
          <w:szCs w:val="24"/>
          <w:lang w:val="en-US" w:eastAsia="en-US"/>
        </w:rPr>
        <w:drawing>
          <wp:anchor distT="0" distB="0" distL="114300" distR="114300" simplePos="0" relativeHeight="251388416" behindDoc="0" locked="0" layoutInCell="1" allowOverlap="1" wp14:anchorId="02960771" wp14:editId="2C486EA0">
            <wp:simplePos x="0" y="0"/>
            <wp:positionH relativeFrom="margin">
              <wp:posOffset>4130675</wp:posOffset>
            </wp:positionH>
            <wp:positionV relativeFrom="paragraph">
              <wp:posOffset>49530</wp:posOffset>
            </wp:positionV>
            <wp:extent cx="1276350" cy="1005840"/>
            <wp:effectExtent l="0" t="0" r="0" b="3810"/>
            <wp:wrapSquare wrapText="bothSides"/>
            <wp:docPr id="209" name="Imagen 209" descr="Resultado de imagen para portapilas aa x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portapilas aa x 4"/>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12500" t="19117" r="11029" b="20588"/>
                    <a:stretch/>
                  </pic:blipFill>
                  <pic:spPr bwMode="auto">
                    <a:xfrm>
                      <a:off x="0" y="0"/>
                      <a:ext cx="1276350" cy="1005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4912EF" w14:textId="5AE0F0C8" w:rsidR="00776AEA" w:rsidRPr="00F923C8" w:rsidRDefault="00776AEA" w:rsidP="00776AEA">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 xml:space="preserve">Dos portas pilas AA x4 con sus respectivas pilas recargables: </w:t>
      </w:r>
      <w:r w:rsidRPr="00F923C8">
        <w:rPr>
          <w:rFonts w:ascii="Arial" w:hAnsi="Arial" w:cs="Arial"/>
          <w:color w:val="333333"/>
          <w:sz w:val="24"/>
          <w:szCs w:val="24"/>
          <w:shd w:val="clear" w:color="auto" w:fill="FFFFFF"/>
        </w:rPr>
        <w:t>Utilizados para alimentar de corriente eléctrica a los 4 motores.</w:t>
      </w:r>
    </w:p>
    <w:p w14:paraId="38681DD0" w14:textId="77777777" w:rsidR="00776AEA" w:rsidRPr="00F923C8" w:rsidRDefault="00776AEA" w:rsidP="00776AEA">
      <w:pPr>
        <w:rPr>
          <w:rFonts w:ascii="Arial" w:hAnsi="Arial" w:cs="Arial"/>
          <w:color w:val="333333"/>
          <w:sz w:val="24"/>
          <w:szCs w:val="24"/>
          <w:shd w:val="clear" w:color="auto" w:fill="FFFFFF"/>
        </w:rPr>
      </w:pPr>
    </w:p>
    <w:p w14:paraId="0D4C76E1" w14:textId="77777777" w:rsidR="00776AEA" w:rsidRPr="00F923C8" w:rsidRDefault="00776AEA" w:rsidP="00776AEA">
      <w:pPr>
        <w:rPr>
          <w:rFonts w:ascii="Arial" w:hAnsi="Arial" w:cs="Arial"/>
          <w:color w:val="333333"/>
          <w:sz w:val="24"/>
          <w:szCs w:val="24"/>
          <w:shd w:val="clear" w:color="auto" w:fill="FFFFFF"/>
        </w:rPr>
      </w:pPr>
    </w:p>
    <w:p w14:paraId="3BF8E3EF" w14:textId="4A77CEF8" w:rsidR="00A059BC" w:rsidRDefault="00A059BC" w:rsidP="00776AEA">
      <w:pPr>
        <w:rPr>
          <w:rFonts w:ascii="Arial" w:hAnsi="Arial" w:cs="Arial"/>
          <w:b/>
          <w:color w:val="333333"/>
          <w:sz w:val="24"/>
          <w:szCs w:val="24"/>
          <w:shd w:val="clear" w:color="auto" w:fill="FFFFFF"/>
        </w:rPr>
      </w:pPr>
      <w:r w:rsidRPr="00F923C8">
        <w:rPr>
          <w:rFonts w:ascii="Arial" w:hAnsi="Arial" w:cs="Arial"/>
          <w:noProof/>
          <w:sz w:val="24"/>
          <w:szCs w:val="24"/>
          <w:lang w:val="en-US" w:eastAsia="en-US"/>
        </w:rPr>
        <w:drawing>
          <wp:anchor distT="0" distB="0" distL="114300" distR="114300" simplePos="0" relativeHeight="251410944" behindDoc="0" locked="0" layoutInCell="1" allowOverlap="1" wp14:anchorId="61264BDA" wp14:editId="71C8BCC6">
            <wp:simplePos x="0" y="0"/>
            <wp:positionH relativeFrom="margin">
              <wp:posOffset>12700</wp:posOffset>
            </wp:positionH>
            <wp:positionV relativeFrom="paragraph">
              <wp:posOffset>6350</wp:posOffset>
            </wp:positionV>
            <wp:extent cx="1162050" cy="1038225"/>
            <wp:effectExtent l="0" t="0" r="0" b="9525"/>
            <wp:wrapSquare wrapText="bothSides"/>
            <wp:docPr id="210" name="Imagen 210" descr="Resultado de imagen para puente h l29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puente h l298n"/>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8256" r="7798"/>
                    <a:stretch/>
                  </pic:blipFill>
                  <pic:spPr bwMode="auto">
                    <a:xfrm>
                      <a:off x="0" y="0"/>
                      <a:ext cx="1162050" cy="1038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461F65" w14:textId="45A392B7" w:rsidR="00A059BC" w:rsidRDefault="00A059BC" w:rsidP="00776AEA">
      <w:pPr>
        <w:rPr>
          <w:rFonts w:ascii="Arial" w:hAnsi="Arial" w:cs="Arial"/>
          <w:b/>
          <w:color w:val="333333"/>
          <w:sz w:val="24"/>
          <w:szCs w:val="24"/>
          <w:shd w:val="clear" w:color="auto" w:fill="FFFFFF"/>
        </w:rPr>
      </w:pPr>
    </w:p>
    <w:p w14:paraId="49793FB3" w14:textId="6D6F1ABE" w:rsidR="00776AEA" w:rsidRPr="00F923C8" w:rsidRDefault="00776AEA" w:rsidP="00776AEA">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 xml:space="preserve">Dos puentes H L298N: </w:t>
      </w:r>
      <w:r w:rsidRPr="00F923C8">
        <w:rPr>
          <w:rFonts w:ascii="Arial" w:hAnsi="Arial" w:cs="Arial"/>
          <w:color w:val="333333"/>
          <w:sz w:val="24"/>
          <w:szCs w:val="24"/>
          <w:shd w:val="clear" w:color="auto" w:fill="FFFFFF"/>
        </w:rPr>
        <w:t>Son los intermediarios entre el Arduino Mega y los motores, cada uno de ellos se encarga de la manipulación de dos motores.</w:t>
      </w:r>
    </w:p>
    <w:p w14:paraId="4B8D8514" w14:textId="67E44556" w:rsidR="00776AEA" w:rsidRPr="00F923C8" w:rsidRDefault="00776AEA" w:rsidP="00776AEA">
      <w:pPr>
        <w:rPr>
          <w:rFonts w:ascii="Arial" w:hAnsi="Arial" w:cs="Arial"/>
          <w:color w:val="333333"/>
          <w:sz w:val="24"/>
          <w:szCs w:val="24"/>
          <w:shd w:val="clear" w:color="auto" w:fill="FFFFFF"/>
        </w:rPr>
      </w:pPr>
    </w:p>
    <w:p w14:paraId="0F371BF2" w14:textId="714BED09" w:rsidR="00776AEA" w:rsidRPr="00F923C8" w:rsidRDefault="00A059BC" w:rsidP="00776AEA">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838976" behindDoc="0" locked="0" layoutInCell="1" allowOverlap="1" wp14:anchorId="5E56B168" wp14:editId="3CFEF12A">
                <wp:simplePos x="0" y="0"/>
                <wp:positionH relativeFrom="column">
                  <wp:posOffset>-1273810</wp:posOffset>
                </wp:positionH>
                <wp:positionV relativeFrom="paragraph">
                  <wp:posOffset>48895</wp:posOffset>
                </wp:positionV>
                <wp:extent cx="1628775" cy="266700"/>
                <wp:effectExtent l="0" t="0" r="9525" b="0"/>
                <wp:wrapSquare wrapText="bothSides"/>
                <wp:docPr id="265" name="Cuadro de texto 265"/>
                <wp:cNvGraphicFramePr/>
                <a:graphic xmlns:a="http://schemas.openxmlformats.org/drawingml/2006/main">
                  <a:graphicData uri="http://schemas.microsoft.com/office/word/2010/wordprocessingShape">
                    <wps:wsp>
                      <wps:cNvSpPr txBox="1"/>
                      <wps:spPr>
                        <a:xfrm>
                          <a:off x="0" y="0"/>
                          <a:ext cx="1628775" cy="266700"/>
                        </a:xfrm>
                        <a:prstGeom prst="rect">
                          <a:avLst/>
                        </a:prstGeom>
                        <a:solidFill>
                          <a:prstClr val="white"/>
                        </a:solidFill>
                        <a:ln>
                          <a:noFill/>
                        </a:ln>
                      </wps:spPr>
                      <wps:txbx>
                        <w:txbxContent>
                          <w:p w14:paraId="0738D770" w14:textId="0585201B" w:rsidR="006D6624" w:rsidRPr="00255A9E" w:rsidRDefault="006D6624" w:rsidP="00A059BC">
                            <w:pPr>
                              <w:pStyle w:val="Descripcin"/>
                              <w:rPr>
                                <w:rFonts w:ascii="Arial" w:eastAsia="Calibri" w:hAnsi="Arial" w:cs="Arial"/>
                                <w:noProof/>
                                <w:color w:val="000000"/>
                                <w:sz w:val="24"/>
                                <w:szCs w:val="24"/>
                                <w:lang w:val="es-ES_tradnl" w:eastAsia="es-ES_tradnl"/>
                              </w:rPr>
                            </w:pPr>
                            <w:bookmarkStart w:id="1402" w:name="_Toc502152523"/>
                            <w:r>
                              <w:t xml:space="preserve">Ilustración </w:t>
                            </w:r>
                            <w:fldSimple w:instr=" SEQ Ilustración \* ARABIC ">
                              <w:r>
                                <w:rPr>
                                  <w:noProof/>
                                </w:rPr>
                                <w:t>55</w:t>
                              </w:r>
                            </w:fldSimple>
                            <w:r>
                              <w:t xml:space="preserve"> - </w:t>
                            </w:r>
                            <w:r w:rsidRPr="005509E1">
                              <w:t>Módulo Puente H</w:t>
                            </w:r>
                            <w:bookmarkEnd w:id="14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6B168" id="Cuadro de texto 265" o:spid="_x0000_s1060" type="#_x0000_t202" style="position:absolute;left:0;text-align:left;margin-left:-100.3pt;margin-top:3.85pt;width:128.25pt;height:21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" stroked="f">
                <v:textbox inset="0,0,0,0">
                  <w:txbxContent>
                    <w:p w14:paraId="0738D770" w14:textId="0585201B" w:rsidR="006D6624" w:rsidRPr="00255A9E" w:rsidRDefault="006D6624" w:rsidP="00A059BC">
                      <w:pPr>
                        <w:pStyle w:val="Descripcin"/>
                        <w:rPr>
                          <w:rFonts w:ascii="Arial" w:eastAsia="Calibri" w:hAnsi="Arial" w:cs="Arial"/>
                          <w:noProof/>
                          <w:color w:val="000000"/>
                          <w:sz w:val="24"/>
                          <w:szCs w:val="24"/>
                          <w:lang w:val="es-ES_tradnl" w:eastAsia="es-ES_tradnl"/>
                        </w:rPr>
                      </w:pPr>
                      <w:bookmarkStart w:id="1403" w:name="_Toc502152523"/>
                      <w:r>
                        <w:t xml:space="preserve">Ilustración </w:t>
                      </w:r>
                      <w:fldSimple w:instr=" SEQ Ilustración \* ARABIC ">
                        <w:r>
                          <w:rPr>
                            <w:noProof/>
                          </w:rPr>
                          <w:t>55</w:t>
                        </w:r>
                      </w:fldSimple>
                      <w:r>
                        <w:t xml:space="preserve"> - </w:t>
                      </w:r>
                      <w:r w:rsidRPr="005509E1">
                        <w:t>Módulo Puente H</w:t>
                      </w:r>
                      <w:bookmarkEnd w:id="1403"/>
                    </w:p>
                  </w:txbxContent>
                </v:textbox>
                <w10:wrap type="square"/>
              </v:shape>
            </w:pict>
          </mc:Fallback>
        </mc:AlternateContent>
      </w:r>
      <w:r w:rsidR="00776AEA" w:rsidRPr="00F923C8">
        <w:rPr>
          <w:rFonts w:ascii="Arial" w:hAnsi="Arial" w:cs="Arial"/>
          <w:noProof/>
          <w:sz w:val="24"/>
          <w:szCs w:val="24"/>
          <w:lang w:val="en-US" w:eastAsia="en-US"/>
        </w:rPr>
        <w:drawing>
          <wp:anchor distT="0" distB="0" distL="114300" distR="114300" simplePos="0" relativeHeight="251449856" behindDoc="0" locked="0" layoutInCell="1" allowOverlap="1" wp14:anchorId="47A7B286" wp14:editId="1B76AE34">
            <wp:simplePos x="0" y="0"/>
            <wp:positionH relativeFrom="margin">
              <wp:align>right</wp:align>
            </wp:positionH>
            <wp:positionV relativeFrom="paragraph">
              <wp:posOffset>10795</wp:posOffset>
            </wp:positionV>
            <wp:extent cx="1181100" cy="1181100"/>
            <wp:effectExtent l="0" t="0" r="0" b="0"/>
            <wp:wrapSquare wrapText="bothSides"/>
            <wp:docPr id="211" name="Imagen 211" descr="Resultado de imagen para mini proto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mini protoboar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37D7EC" w14:textId="77777777" w:rsidR="005A7426" w:rsidRDefault="005A7426" w:rsidP="00776AEA">
      <w:pPr>
        <w:rPr>
          <w:rFonts w:ascii="Arial" w:hAnsi="Arial" w:cs="Arial"/>
          <w:b/>
          <w:color w:val="333333"/>
          <w:sz w:val="24"/>
          <w:szCs w:val="24"/>
          <w:shd w:val="clear" w:color="auto" w:fill="FFFFFF"/>
        </w:rPr>
      </w:pPr>
    </w:p>
    <w:p w14:paraId="440FEFCE" w14:textId="74B11E77" w:rsidR="00776AEA" w:rsidRPr="00F923C8" w:rsidRDefault="00776AEA" w:rsidP="00776AEA">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Una mini Protoboard:</w:t>
      </w:r>
      <w:r w:rsidRPr="00F923C8">
        <w:rPr>
          <w:rFonts w:ascii="Arial" w:hAnsi="Arial" w:cs="Arial"/>
          <w:color w:val="333333"/>
          <w:sz w:val="24"/>
          <w:szCs w:val="24"/>
          <w:shd w:val="clear" w:color="auto" w:fill="FFFFFF"/>
        </w:rPr>
        <w:t xml:space="preserve"> Utilizada como extensión de pines, más que nada para los pines GND y 5v de la placa Arduino Mega.</w:t>
      </w:r>
    </w:p>
    <w:p w14:paraId="326F8B00" w14:textId="16577AF9" w:rsidR="00776AEA" w:rsidRDefault="00776AEA" w:rsidP="00776AEA">
      <w:pPr>
        <w:rPr>
          <w:rFonts w:ascii="Arial" w:hAnsi="Arial" w:cs="Arial"/>
          <w:color w:val="333333"/>
          <w:sz w:val="24"/>
          <w:szCs w:val="24"/>
          <w:shd w:val="clear" w:color="auto" w:fill="FFFFFF"/>
        </w:rPr>
      </w:pPr>
    </w:p>
    <w:p w14:paraId="7C345EAE" w14:textId="35155436" w:rsidR="005A7426" w:rsidRPr="00F923C8" w:rsidRDefault="00F75F5D" w:rsidP="00776AEA">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846144" behindDoc="0" locked="0" layoutInCell="1" allowOverlap="1" wp14:anchorId="16BA09EB" wp14:editId="3305C17B">
                <wp:simplePos x="0" y="0"/>
                <wp:positionH relativeFrom="column">
                  <wp:posOffset>3872865</wp:posOffset>
                </wp:positionH>
                <wp:positionV relativeFrom="paragraph">
                  <wp:posOffset>10160</wp:posOffset>
                </wp:positionV>
                <wp:extent cx="1524000" cy="635"/>
                <wp:effectExtent l="0" t="0" r="0" b="0"/>
                <wp:wrapSquare wrapText="bothSides"/>
                <wp:docPr id="266" name="Cuadro de texto 266"/>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2BCE53A1" w14:textId="04A1CEFF" w:rsidR="006D6624" w:rsidRPr="009C7E1B" w:rsidRDefault="006D6624" w:rsidP="00A059BC">
                            <w:pPr>
                              <w:pStyle w:val="Descripcin"/>
                              <w:rPr>
                                <w:rFonts w:ascii="Arial" w:eastAsia="Calibri" w:hAnsi="Arial" w:cs="Arial"/>
                                <w:noProof/>
                                <w:color w:val="000000"/>
                                <w:sz w:val="24"/>
                                <w:szCs w:val="24"/>
                                <w:lang w:val="es-ES_tradnl" w:eastAsia="es-ES_tradnl"/>
                              </w:rPr>
                            </w:pPr>
                            <w:bookmarkStart w:id="1404" w:name="_Toc502152524"/>
                            <w:r>
                              <w:t xml:space="preserve">Ilustración </w:t>
                            </w:r>
                            <w:fldSimple w:instr=" SEQ Ilustración \* ARABIC ">
                              <w:r>
                                <w:rPr>
                                  <w:noProof/>
                                </w:rPr>
                                <w:t>56</w:t>
                              </w:r>
                            </w:fldSimple>
                            <w:r>
                              <w:t xml:space="preserve"> - </w:t>
                            </w:r>
                            <w:r w:rsidRPr="007A213E">
                              <w:t>Mini-protoboard</w:t>
                            </w:r>
                            <w:bookmarkEnd w:id="14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BA09EB" id="Cuadro de texto 266" o:spid="_x0000_s1061" type="#_x0000_t202" style="position:absolute;left:0;text-align:left;margin-left:304.95pt;margin-top:.8pt;width:120pt;height:.05pt;z-index:25184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" stroked="f">
                <v:textbox style="mso-fit-shape-to-text:t" inset="0,0,0,0">
                  <w:txbxContent>
                    <w:p w14:paraId="2BCE53A1" w14:textId="04A1CEFF" w:rsidR="006D6624" w:rsidRPr="009C7E1B" w:rsidRDefault="006D6624" w:rsidP="00A059BC">
                      <w:pPr>
                        <w:pStyle w:val="Descripcin"/>
                        <w:rPr>
                          <w:rFonts w:ascii="Arial" w:eastAsia="Calibri" w:hAnsi="Arial" w:cs="Arial"/>
                          <w:noProof/>
                          <w:color w:val="000000"/>
                          <w:sz w:val="24"/>
                          <w:szCs w:val="24"/>
                          <w:lang w:val="es-ES_tradnl" w:eastAsia="es-ES_tradnl"/>
                        </w:rPr>
                      </w:pPr>
                      <w:bookmarkStart w:id="1405" w:name="_Toc502152524"/>
                      <w:r>
                        <w:t xml:space="preserve">Ilustración </w:t>
                      </w:r>
                      <w:fldSimple w:instr=" SEQ Ilustración \* ARABIC ">
                        <w:r>
                          <w:rPr>
                            <w:noProof/>
                          </w:rPr>
                          <w:t>56</w:t>
                        </w:r>
                      </w:fldSimple>
                      <w:r>
                        <w:t xml:space="preserve"> - </w:t>
                      </w:r>
                      <w:r w:rsidRPr="007A213E">
                        <w:t>Mini-protoboard</w:t>
                      </w:r>
                      <w:bookmarkEnd w:id="1405"/>
                    </w:p>
                  </w:txbxContent>
                </v:textbox>
                <w10:wrap type="square"/>
              </v:shape>
            </w:pict>
          </mc:Fallback>
        </mc:AlternateContent>
      </w:r>
    </w:p>
    <w:p w14:paraId="51FE3271" w14:textId="77777777" w:rsidR="00F75F5D" w:rsidRDefault="00F75F5D" w:rsidP="00776AEA">
      <w:pPr>
        <w:rPr>
          <w:rFonts w:ascii="Arial" w:hAnsi="Arial" w:cs="Arial"/>
          <w:b/>
          <w:color w:val="333333"/>
          <w:sz w:val="24"/>
          <w:szCs w:val="24"/>
          <w:shd w:val="clear" w:color="auto" w:fill="FFFFFF"/>
        </w:rPr>
      </w:pPr>
    </w:p>
    <w:p w14:paraId="002137B2" w14:textId="18AAD9AA" w:rsidR="00776AEA" w:rsidRPr="00F923C8" w:rsidRDefault="00776AEA" w:rsidP="00776AEA">
      <w:pPr>
        <w:rPr>
          <w:rFonts w:ascii="Arial" w:hAnsi="Arial" w:cs="Arial"/>
          <w:color w:val="333333"/>
          <w:sz w:val="24"/>
          <w:szCs w:val="24"/>
          <w:shd w:val="clear" w:color="auto" w:fill="FFFFFF"/>
        </w:rPr>
      </w:pPr>
      <w:r w:rsidRPr="00F923C8">
        <w:rPr>
          <w:rFonts w:ascii="Arial" w:hAnsi="Arial" w:cs="Arial"/>
          <w:noProof/>
          <w:sz w:val="24"/>
          <w:szCs w:val="24"/>
          <w:lang w:val="en-US" w:eastAsia="en-US"/>
        </w:rPr>
        <w:drawing>
          <wp:anchor distT="0" distB="0" distL="114300" distR="114300" simplePos="0" relativeHeight="251459072" behindDoc="0" locked="0" layoutInCell="1" allowOverlap="1" wp14:anchorId="1FDFBA45" wp14:editId="7EDC552F">
            <wp:simplePos x="0" y="0"/>
            <wp:positionH relativeFrom="margin">
              <wp:posOffset>-3810</wp:posOffset>
            </wp:positionH>
            <wp:positionV relativeFrom="paragraph">
              <wp:posOffset>8890</wp:posOffset>
            </wp:positionV>
            <wp:extent cx="933450" cy="647700"/>
            <wp:effectExtent l="0" t="0" r="0" b="0"/>
            <wp:wrapSquare wrapText="bothSides"/>
            <wp:docPr id="212" name="Imagen 212" descr="https://i.ebayimg.com/images/g/-GMAAOSw8cNUR3FF/s-l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ebayimg.com/images/g/-GMAAOSw8cNUR3FF/s-l300.jp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16326" b="14286"/>
                    <a:stretch/>
                  </pic:blipFill>
                  <pic:spPr bwMode="auto">
                    <a:xfrm>
                      <a:off x="0" y="0"/>
                      <a:ext cx="933450" cy="647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 xml:space="preserve">Un sensor de temperatura DS18B20 montado sobre una placa KY-001: </w:t>
      </w:r>
      <w:r w:rsidRPr="00F923C8">
        <w:rPr>
          <w:rFonts w:ascii="Arial" w:hAnsi="Arial" w:cs="Arial"/>
          <w:color w:val="333333"/>
          <w:sz w:val="24"/>
          <w:szCs w:val="24"/>
          <w:shd w:val="clear" w:color="auto" w:fill="FFFFFF"/>
        </w:rPr>
        <w:t>Este módulo es el encargado de sensar la temperatura, se encuentra conectado al Arduino Nano.</w:t>
      </w:r>
    </w:p>
    <w:p w14:paraId="15624C28" w14:textId="77777777" w:rsidR="00776AEA" w:rsidRPr="00F923C8" w:rsidRDefault="00776AEA" w:rsidP="00776AEA">
      <w:pPr>
        <w:rPr>
          <w:rFonts w:ascii="Arial" w:hAnsi="Arial" w:cs="Arial"/>
          <w:color w:val="333333"/>
          <w:sz w:val="24"/>
          <w:szCs w:val="24"/>
          <w:shd w:val="clear" w:color="auto" w:fill="FFFFFF"/>
        </w:rPr>
      </w:pPr>
    </w:p>
    <w:p w14:paraId="77105F9D" w14:textId="6D6D0D3F" w:rsidR="005A7426" w:rsidRDefault="00F75F5D" w:rsidP="00776AEA">
      <w:pPr>
        <w:rPr>
          <w:rFonts w:ascii="Arial" w:hAnsi="Arial" w:cs="Arial"/>
          <w:b/>
          <w:color w:val="333333"/>
          <w:sz w:val="24"/>
          <w:szCs w:val="24"/>
          <w:shd w:val="clear" w:color="auto" w:fill="FFFFFF"/>
        </w:rPr>
      </w:pPr>
      <w:r>
        <w:rPr>
          <w:noProof/>
          <w:lang w:val="en-US" w:eastAsia="en-US"/>
        </w:rPr>
        <mc:AlternateContent>
          <mc:Choice Requires="wps">
            <w:drawing>
              <wp:anchor distT="0" distB="0" distL="114300" distR="114300" simplePos="0" relativeHeight="251851264" behindDoc="0" locked="0" layoutInCell="1" allowOverlap="1" wp14:anchorId="31EAABCC" wp14:editId="65BCF38B">
                <wp:simplePos x="0" y="0"/>
                <wp:positionH relativeFrom="column">
                  <wp:posOffset>-4445</wp:posOffset>
                </wp:positionH>
                <wp:positionV relativeFrom="paragraph">
                  <wp:posOffset>10160</wp:posOffset>
                </wp:positionV>
                <wp:extent cx="1895475" cy="635"/>
                <wp:effectExtent l="0" t="0" r="9525" b="0"/>
                <wp:wrapSquare wrapText="bothSides"/>
                <wp:docPr id="267" name="Cuadro de texto 267"/>
                <wp:cNvGraphicFramePr/>
                <a:graphic xmlns:a="http://schemas.openxmlformats.org/drawingml/2006/main">
                  <a:graphicData uri="http://schemas.microsoft.com/office/word/2010/wordprocessingShape">
                    <wps:wsp>
                      <wps:cNvSpPr txBox="1"/>
                      <wps:spPr>
                        <a:xfrm>
                          <a:off x="0" y="0"/>
                          <a:ext cx="1895475" cy="635"/>
                        </a:xfrm>
                        <a:prstGeom prst="rect">
                          <a:avLst/>
                        </a:prstGeom>
                        <a:solidFill>
                          <a:prstClr val="white"/>
                        </a:solidFill>
                        <a:ln>
                          <a:noFill/>
                        </a:ln>
                      </wps:spPr>
                      <wps:txbx>
                        <w:txbxContent>
                          <w:p w14:paraId="3534B8C3" w14:textId="5D6BC7DA" w:rsidR="006D6624" w:rsidRPr="001E3A70" w:rsidRDefault="006D6624" w:rsidP="00F75F5D">
                            <w:pPr>
                              <w:pStyle w:val="Descripcin"/>
                              <w:rPr>
                                <w:rFonts w:ascii="Arial" w:eastAsia="Calibri" w:hAnsi="Arial" w:cs="Arial"/>
                                <w:noProof/>
                                <w:color w:val="000000"/>
                                <w:sz w:val="24"/>
                                <w:szCs w:val="24"/>
                                <w:lang w:val="es-ES_tradnl" w:eastAsia="es-ES_tradnl"/>
                              </w:rPr>
                            </w:pPr>
                            <w:bookmarkStart w:id="1406" w:name="_Toc502152525"/>
                            <w:r>
                              <w:t xml:space="preserve">Ilustración </w:t>
                            </w:r>
                            <w:fldSimple w:instr=" SEQ Ilustración \* ARABIC ">
                              <w:r>
                                <w:rPr>
                                  <w:noProof/>
                                </w:rPr>
                                <w:t>57</w:t>
                              </w:r>
                            </w:fldSimple>
                            <w:r>
                              <w:t xml:space="preserve"> - </w:t>
                            </w:r>
                            <w:r w:rsidRPr="00957302">
                              <w:t>Sensor de Temperatura</w:t>
                            </w:r>
                            <w:bookmarkEnd w:id="1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EAABCC" id="Cuadro de texto 267" o:spid="_x0000_s1062" type="#_x0000_t202" style="position:absolute;left:0;text-align:left;margin-left:-.35pt;margin-top:.8pt;width:149.25pt;height:.05pt;z-index:25185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" stroked="f">
                <v:textbox style="mso-fit-shape-to-text:t" inset="0,0,0,0">
                  <w:txbxContent>
                    <w:p w14:paraId="3534B8C3" w14:textId="5D6BC7DA" w:rsidR="006D6624" w:rsidRPr="001E3A70" w:rsidRDefault="006D6624" w:rsidP="00F75F5D">
                      <w:pPr>
                        <w:pStyle w:val="Descripcin"/>
                        <w:rPr>
                          <w:rFonts w:ascii="Arial" w:eastAsia="Calibri" w:hAnsi="Arial" w:cs="Arial"/>
                          <w:noProof/>
                          <w:color w:val="000000"/>
                          <w:sz w:val="24"/>
                          <w:szCs w:val="24"/>
                          <w:lang w:val="es-ES_tradnl" w:eastAsia="es-ES_tradnl"/>
                        </w:rPr>
                      </w:pPr>
                      <w:bookmarkStart w:id="1407" w:name="_Toc502152525"/>
                      <w:r>
                        <w:t xml:space="preserve">Ilustración </w:t>
                      </w:r>
                      <w:fldSimple w:instr=" SEQ Ilustración \* ARABIC ">
                        <w:r>
                          <w:rPr>
                            <w:noProof/>
                          </w:rPr>
                          <w:t>57</w:t>
                        </w:r>
                      </w:fldSimple>
                      <w:r>
                        <w:t xml:space="preserve"> - </w:t>
                      </w:r>
                      <w:r w:rsidRPr="00957302">
                        <w:t>Sensor de Temperatura</w:t>
                      </w:r>
                      <w:bookmarkEnd w:id="1407"/>
                    </w:p>
                  </w:txbxContent>
                </v:textbox>
                <w10:wrap type="square"/>
              </v:shape>
            </w:pict>
          </mc:Fallback>
        </mc:AlternateContent>
      </w:r>
    </w:p>
    <w:p w14:paraId="4A310460" w14:textId="3BC0F316" w:rsidR="005A7426" w:rsidRDefault="00F75F5D" w:rsidP="00776AEA">
      <w:pPr>
        <w:rPr>
          <w:rFonts w:ascii="Arial" w:hAnsi="Arial" w:cs="Arial"/>
          <w:b/>
          <w:color w:val="333333"/>
          <w:sz w:val="24"/>
          <w:szCs w:val="24"/>
          <w:shd w:val="clear" w:color="auto" w:fill="FFFFFF"/>
        </w:rPr>
      </w:pPr>
      <w:r>
        <w:rPr>
          <w:noProof/>
          <w:lang w:val="en-US" w:eastAsia="en-US"/>
        </w:rPr>
        <mc:AlternateContent>
          <mc:Choice Requires="wps">
            <w:drawing>
              <wp:anchor distT="0" distB="0" distL="114300" distR="114300" simplePos="0" relativeHeight="251772416" behindDoc="0" locked="0" layoutInCell="1" allowOverlap="1" wp14:anchorId="743A6BDB" wp14:editId="1CD804EC">
                <wp:simplePos x="0" y="0"/>
                <wp:positionH relativeFrom="column">
                  <wp:posOffset>2368550</wp:posOffset>
                </wp:positionH>
                <wp:positionV relativeFrom="paragraph">
                  <wp:posOffset>979170</wp:posOffset>
                </wp:positionV>
                <wp:extent cx="1275715" cy="635"/>
                <wp:effectExtent l="0" t="0" r="0" b="0"/>
                <wp:wrapSquare wrapText="bothSides"/>
                <wp:docPr id="268" name="Cuadro de texto 268"/>
                <wp:cNvGraphicFramePr/>
                <a:graphic xmlns:a="http://schemas.openxmlformats.org/drawingml/2006/main">
                  <a:graphicData uri="http://schemas.microsoft.com/office/word/2010/wordprocessingShape">
                    <wps:wsp>
                      <wps:cNvSpPr txBox="1"/>
                      <wps:spPr>
                        <a:xfrm>
                          <a:off x="0" y="0"/>
                          <a:ext cx="1275715" cy="635"/>
                        </a:xfrm>
                        <a:prstGeom prst="rect">
                          <a:avLst/>
                        </a:prstGeom>
                        <a:solidFill>
                          <a:prstClr val="white"/>
                        </a:solidFill>
                        <a:ln>
                          <a:noFill/>
                        </a:ln>
                      </wps:spPr>
                      <wps:txbx>
                        <w:txbxContent>
                          <w:p w14:paraId="1340E5EA" w14:textId="2735C541" w:rsidR="006D6624" w:rsidRPr="00944EB8" w:rsidRDefault="006D6624" w:rsidP="00F75F5D">
                            <w:pPr>
                              <w:pStyle w:val="Descripcin"/>
                              <w:rPr>
                                <w:rFonts w:ascii="Arial" w:eastAsia="Calibri" w:hAnsi="Arial" w:cs="Arial"/>
                                <w:noProof/>
                                <w:color w:val="000000"/>
                                <w:sz w:val="24"/>
                                <w:szCs w:val="24"/>
                                <w:lang w:val="es-ES_tradnl" w:eastAsia="es-ES_tradnl"/>
                              </w:rPr>
                            </w:pPr>
                            <w:bookmarkStart w:id="1408" w:name="_Toc502152526"/>
                            <w:r>
                              <w:t xml:space="preserve">Ilustración </w:t>
                            </w:r>
                            <w:fldSimple w:instr=" SEQ Ilustración \* ARABIC ">
                              <w:r>
                                <w:rPr>
                                  <w:noProof/>
                                </w:rPr>
                                <w:t>58</w:t>
                              </w:r>
                            </w:fldSimple>
                            <w:r>
                              <w:t xml:space="preserve"> - </w:t>
                            </w:r>
                            <w:r w:rsidRPr="004F62B9">
                              <w:t>MQ7 CO</w:t>
                            </w:r>
                            <w:bookmarkEnd w:id="14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A6BDB" id="Cuadro de texto 268" o:spid="_x0000_s1063" type="#_x0000_t202" style="position:absolute;left:0;text-align:left;margin-left:186.5pt;margin-top:77.1pt;width:100.45pt;height:.05pt;z-index:25177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" stroked="f">
                <v:textbox style="mso-fit-shape-to-text:t" inset="0,0,0,0">
                  <w:txbxContent>
                    <w:p w14:paraId="1340E5EA" w14:textId="2735C541" w:rsidR="006D6624" w:rsidRPr="00944EB8" w:rsidRDefault="006D6624" w:rsidP="00F75F5D">
                      <w:pPr>
                        <w:pStyle w:val="Descripcin"/>
                        <w:rPr>
                          <w:rFonts w:ascii="Arial" w:eastAsia="Calibri" w:hAnsi="Arial" w:cs="Arial"/>
                          <w:noProof/>
                          <w:color w:val="000000"/>
                          <w:sz w:val="24"/>
                          <w:szCs w:val="24"/>
                          <w:lang w:val="es-ES_tradnl" w:eastAsia="es-ES_tradnl"/>
                        </w:rPr>
                      </w:pPr>
                      <w:bookmarkStart w:id="1409" w:name="_Toc502152526"/>
                      <w:r>
                        <w:t xml:space="preserve">Ilustración </w:t>
                      </w:r>
                      <w:fldSimple w:instr=" SEQ Ilustración \* ARABIC ">
                        <w:r>
                          <w:rPr>
                            <w:noProof/>
                          </w:rPr>
                          <w:t>58</w:t>
                        </w:r>
                      </w:fldSimple>
                      <w:r>
                        <w:t xml:space="preserve"> - </w:t>
                      </w:r>
                      <w:r w:rsidRPr="004F62B9">
                        <w:t>MQ7 CO</w:t>
                      </w:r>
                      <w:bookmarkEnd w:id="1409"/>
                    </w:p>
                  </w:txbxContent>
                </v:textbox>
                <w10:wrap type="square"/>
              </v:shape>
            </w:pict>
          </mc:Fallback>
        </mc:AlternateContent>
      </w:r>
      <w:r w:rsidR="005A7426" w:rsidRPr="00F923C8">
        <w:rPr>
          <w:rFonts w:ascii="Arial" w:hAnsi="Arial" w:cs="Arial"/>
          <w:noProof/>
          <w:sz w:val="24"/>
          <w:szCs w:val="24"/>
          <w:lang w:val="en-US" w:eastAsia="en-US"/>
        </w:rPr>
        <w:drawing>
          <wp:anchor distT="0" distB="0" distL="114300" distR="114300" simplePos="0" relativeHeight="251466240" behindDoc="0" locked="0" layoutInCell="1" allowOverlap="1" wp14:anchorId="5527093F" wp14:editId="26419B04">
            <wp:simplePos x="0" y="0"/>
            <wp:positionH relativeFrom="margin">
              <wp:posOffset>4383405</wp:posOffset>
            </wp:positionH>
            <wp:positionV relativeFrom="paragraph">
              <wp:posOffset>7620</wp:posOffset>
            </wp:positionV>
            <wp:extent cx="1275715" cy="914400"/>
            <wp:effectExtent l="0" t="0" r="635" b="0"/>
            <wp:wrapSquare wrapText="bothSides"/>
            <wp:docPr id="213" name="Imagen 213" descr="Resultado de imagen para sensor de monoxido mq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para sensor de monoxido mq7"/>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t="11200" b="17123"/>
                    <a:stretch/>
                  </pic:blipFill>
                  <pic:spPr bwMode="auto">
                    <a:xfrm>
                      <a:off x="0" y="0"/>
                      <a:ext cx="1275715" cy="914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E72D65" w14:textId="77777777" w:rsidR="00776AEA" w:rsidRPr="00F923C8" w:rsidRDefault="00776AEA" w:rsidP="00776AEA">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Un sensor de monóxido de carbono MQ-7:</w:t>
      </w:r>
      <w:r w:rsidRPr="00F923C8">
        <w:rPr>
          <w:rFonts w:ascii="Arial" w:hAnsi="Arial" w:cs="Arial"/>
          <w:color w:val="333333"/>
          <w:sz w:val="24"/>
          <w:szCs w:val="24"/>
          <w:shd w:val="clear" w:color="auto" w:fill="FFFFFF"/>
        </w:rPr>
        <w:t xml:space="preserve"> El sensor de monóxido, conectado al Arduino Mega, detecta la ausencia o presencia de dicho gas.</w:t>
      </w:r>
    </w:p>
    <w:p w14:paraId="65C574EC" w14:textId="77777777" w:rsidR="00776AEA" w:rsidRPr="00F923C8" w:rsidRDefault="00776AEA" w:rsidP="00776AEA">
      <w:pPr>
        <w:rPr>
          <w:rFonts w:ascii="Arial" w:hAnsi="Arial" w:cs="Arial"/>
          <w:color w:val="333333"/>
          <w:sz w:val="24"/>
          <w:szCs w:val="24"/>
          <w:shd w:val="clear" w:color="auto" w:fill="FFFFFF"/>
        </w:rPr>
      </w:pPr>
    </w:p>
    <w:p w14:paraId="63237DE4" w14:textId="77777777" w:rsidR="00776AEA" w:rsidRDefault="00776AEA" w:rsidP="00776AEA">
      <w:pPr>
        <w:rPr>
          <w:rFonts w:ascii="Arial" w:hAnsi="Arial" w:cs="Arial"/>
          <w:color w:val="333333"/>
          <w:sz w:val="24"/>
          <w:szCs w:val="24"/>
          <w:shd w:val="clear" w:color="auto" w:fill="FFFFFF"/>
        </w:rPr>
      </w:pPr>
    </w:p>
    <w:p w14:paraId="63A16CD7" w14:textId="77777777" w:rsidR="005A7426" w:rsidRDefault="005A7426" w:rsidP="00776AEA">
      <w:pPr>
        <w:rPr>
          <w:rFonts w:ascii="Arial" w:hAnsi="Arial" w:cs="Arial"/>
          <w:color w:val="333333"/>
          <w:sz w:val="24"/>
          <w:szCs w:val="24"/>
          <w:shd w:val="clear" w:color="auto" w:fill="FFFFFF"/>
        </w:rPr>
      </w:pPr>
    </w:p>
    <w:p w14:paraId="42D96C37" w14:textId="77777777" w:rsidR="005A7426" w:rsidRDefault="005A7426" w:rsidP="00776AEA">
      <w:pPr>
        <w:rPr>
          <w:rFonts w:ascii="Arial" w:hAnsi="Arial" w:cs="Arial"/>
          <w:color w:val="333333"/>
          <w:sz w:val="24"/>
          <w:szCs w:val="24"/>
          <w:shd w:val="clear" w:color="auto" w:fill="FFFFFF"/>
        </w:rPr>
      </w:pPr>
    </w:p>
    <w:p w14:paraId="2A195A57" w14:textId="77777777" w:rsidR="005A7426" w:rsidRPr="00F923C8" w:rsidRDefault="005A7426" w:rsidP="00776AEA">
      <w:pPr>
        <w:rPr>
          <w:rFonts w:ascii="Arial" w:hAnsi="Arial" w:cs="Arial"/>
          <w:color w:val="333333"/>
          <w:sz w:val="24"/>
          <w:szCs w:val="24"/>
          <w:shd w:val="clear" w:color="auto" w:fill="FFFFFF"/>
        </w:rPr>
      </w:pPr>
    </w:p>
    <w:p w14:paraId="29AB85B6" w14:textId="2AAD8EF7" w:rsidR="00776AEA" w:rsidRPr="00F923C8" w:rsidRDefault="002B7A41" w:rsidP="00776AEA">
      <w:pPr>
        <w:rPr>
          <w:rFonts w:ascii="Arial" w:hAnsi="Arial" w:cs="Arial"/>
          <w:color w:val="333333"/>
          <w:sz w:val="24"/>
          <w:szCs w:val="24"/>
          <w:shd w:val="clear" w:color="auto" w:fill="FFFFFF"/>
        </w:rPr>
      </w:pPr>
      <w:r w:rsidRPr="00F923C8">
        <w:rPr>
          <w:rFonts w:ascii="Arial" w:hAnsi="Arial" w:cs="Arial"/>
          <w:noProof/>
          <w:sz w:val="24"/>
          <w:szCs w:val="24"/>
          <w:lang w:val="en-US" w:eastAsia="en-US"/>
        </w:rPr>
        <w:lastRenderedPageBreak/>
        <w:drawing>
          <wp:anchor distT="0" distB="0" distL="114300" distR="114300" simplePos="0" relativeHeight="251789824" behindDoc="0" locked="0" layoutInCell="1" allowOverlap="1" wp14:anchorId="7DFA9B0A" wp14:editId="3DE4B4A8">
            <wp:simplePos x="0" y="0"/>
            <wp:positionH relativeFrom="margin">
              <wp:posOffset>3154680</wp:posOffset>
            </wp:positionH>
            <wp:positionV relativeFrom="paragraph">
              <wp:posOffset>8255</wp:posOffset>
            </wp:positionV>
            <wp:extent cx="2276475" cy="1247775"/>
            <wp:effectExtent l="0" t="0" r="9525" b="9525"/>
            <wp:wrapSquare wrapText="bothSides"/>
            <wp:docPr id="214" name="Imagen 2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n relacionada"/>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9155" t="19892" r="9810" b="20886"/>
                    <a:stretch/>
                  </pic:blipFill>
                  <pic:spPr bwMode="auto">
                    <a:xfrm>
                      <a:off x="0" y="0"/>
                      <a:ext cx="2276475" cy="124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7426">
        <w:rPr>
          <w:noProof/>
          <w:lang w:val="en-US" w:eastAsia="en-US"/>
        </w:rPr>
        <mc:AlternateContent>
          <mc:Choice Requires="wps">
            <w:drawing>
              <wp:anchor distT="0" distB="0" distL="114300" distR="114300" simplePos="0" relativeHeight="251766272" behindDoc="0" locked="0" layoutInCell="1" allowOverlap="1" wp14:anchorId="259423BA" wp14:editId="09F36075">
                <wp:simplePos x="0" y="0"/>
                <wp:positionH relativeFrom="column">
                  <wp:posOffset>3114040</wp:posOffset>
                </wp:positionH>
                <wp:positionV relativeFrom="paragraph">
                  <wp:posOffset>1304925</wp:posOffset>
                </wp:positionV>
                <wp:extent cx="2276475" cy="266700"/>
                <wp:effectExtent l="0" t="0" r="0" b="0"/>
                <wp:wrapSquare wrapText="bothSides"/>
                <wp:docPr id="230" name="Cuadro de texto 230"/>
                <wp:cNvGraphicFramePr/>
                <a:graphic xmlns:a="http://schemas.openxmlformats.org/drawingml/2006/main">
                  <a:graphicData uri="http://schemas.microsoft.com/office/word/2010/wordprocessingShape">
                    <wps:wsp>
                      <wps:cNvSpPr txBox="1"/>
                      <wps:spPr>
                        <a:xfrm>
                          <a:off x="0" y="0"/>
                          <a:ext cx="2276475" cy="266700"/>
                        </a:xfrm>
                        <a:prstGeom prst="rect">
                          <a:avLst/>
                        </a:prstGeom>
                        <a:solidFill>
                          <a:prstClr val="white"/>
                        </a:solidFill>
                        <a:ln>
                          <a:noFill/>
                        </a:ln>
                      </wps:spPr>
                      <wps:txbx>
                        <w:txbxContent>
                          <w:p w14:paraId="297AC58C" w14:textId="00DAD663" w:rsidR="006D6624" w:rsidRPr="00376F90" w:rsidRDefault="006D6624" w:rsidP="005A7426">
                            <w:pPr>
                              <w:pStyle w:val="Descripcin"/>
                              <w:rPr>
                                <w:rFonts w:ascii="Arial" w:eastAsia="Calibri" w:hAnsi="Arial" w:cs="Arial"/>
                                <w:noProof/>
                                <w:color w:val="000000"/>
                                <w:sz w:val="24"/>
                                <w:szCs w:val="24"/>
                              </w:rPr>
                            </w:pPr>
                            <w:bookmarkStart w:id="1410" w:name="_Toc502152527"/>
                            <w:r>
                              <w:t xml:space="preserve">Ilustración </w:t>
                            </w:r>
                            <w:fldSimple w:instr=" SEQ Ilustración \* ARABIC ">
                              <w:r>
                                <w:rPr>
                                  <w:noProof/>
                                </w:rPr>
                                <w:t>59</w:t>
                              </w:r>
                            </w:fldSimple>
                            <w:r>
                              <w:t>- GPS</w:t>
                            </w:r>
                            <w:bookmarkEnd w:id="14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423BA" id="Cuadro de texto 230" o:spid="_x0000_s1064" type="#_x0000_t202" style="position:absolute;left:0;text-align:left;margin-left:245.2pt;margin-top:102.75pt;width:179.25pt;height:21pt;z-index:25176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" stroked="f">
                <v:textbox style="mso-fit-shape-to-text:t" inset="0,0,0,0">
                  <w:txbxContent>
                    <w:p w14:paraId="297AC58C" w14:textId="00DAD663" w:rsidR="006D6624" w:rsidRPr="00376F90" w:rsidRDefault="006D6624" w:rsidP="005A7426">
                      <w:pPr>
                        <w:pStyle w:val="Descripcin"/>
                        <w:rPr>
                          <w:rFonts w:ascii="Arial" w:eastAsia="Calibri" w:hAnsi="Arial" w:cs="Arial"/>
                          <w:noProof/>
                          <w:color w:val="000000"/>
                          <w:sz w:val="24"/>
                          <w:szCs w:val="24"/>
                        </w:rPr>
                      </w:pPr>
                      <w:bookmarkStart w:id="1411" w:name="_Toc502152527"/>
                      <w:r>
                        <w:t xml:space="preserve">Ilustración </w:t>
                      </w:r>
                      <w:fldSimple w:instr=" SEQ Ilustración \* ARABIC ">
                        <w:r>
                          <w:rPr>
                            <w:noProof/>
                          </w:rPr>
                          <w:t>59</w:t>
                        </w:r>
                      </w:fldSimple>
                      <w:r>
                        <w:t>- GPS</w:t>
                      </w:r>
                      <w:bookmarkEnd w:id="1411"/>
                    </w:p>
                  </w:txbxContent>
                </v:textbox>
                <w10:wrap type="square"/>
              </v:shape>
            </w:pict>
          </mc:Fallback>
        </mc:AlternateContent>
      </w:r>
      <w:r w:rsidR="00776AEA" w:rsidRPr="00F923C8">
        <w:rPr>
          <w:rFonts w:ascii="Arial" w:hAnsi="Arial" w:cs="Arial"/>
          <w:b/>
          <w:color w:val="333333"/>
          <w:sz w:val="24"/>
          <w:szCs w:val="24"/>
          <w:shd w:val="clear" w:color="auto" w:fill="FFFFFF"/>
        </w:rPr>
        <w:t xml:space="preserve">Un GPS GY-GPS6MV2: </w:t>
      </w:r>
      <w:r w:rsidR="00776AEA" w:rsidRPr="00F923C8">
        <w:rPr>
          <w:rFonts w:ascii="Arial" w:hAnsi="Arial" w:cs="Arial"/>
          <w:color w:val="333333"/>
          <w:sz w:val="24"/>
          <w:szCs w:val="24"/>
          <w:shd w:val="clear" w:color="auto" w:fill="FFFFFF"/>
        </w:rPr>
        <w:t>Con este módulo de GPS obtenemos toda la información necesaria con respecto a la Geolocalización del SAR (latitud, longitud, punto cardinal, velocidad, orientación, fecha y hora).</w:t>
      </w:r>
      <w:r w:rsidR="005A7426" w:rsidRPr="005A7426">
        <w:rPr>
          <w:rFonts w:ascii="Arial" w:hAnsi="Arial" w:cs="Arial"/>
          <w:noProof/>
          <w:sz w:val="24"/>
          <w:szCs w:val="24"/>
        </w:rPr>
        <w:t xml:space="preserve"> </w:t>
      </w:r>
    </w:p>
    <w:p w14:paraId="3435633F" w14:textId="66B78D1D" w:rsidR="00776AEA" w:rsidRPr="00F923C8" w:rsidRDefault="00776AEA" w:rsidP="00776AEA">
      <w:pPr>
        <w:rPr>
          <w:rFonts w:ascii="Arial" w:hAnsi="Arial" w:cs="Arial"/>
          <w:color w:val="333333"/>
          <w:sz w:val="24"/>
          <w:szCs w:val="24"/>
          <w:shd w:val="clear" w:color="auto" w:fill="FFFFFF"/>
        </w:rPr>
      </w:pPr>
    </w:p>
    <w:p w14:paraId="7F2D3057" w14:textId="77777777" w:rsidR="005A7426" w:rsidRDefault="005A7426" w:rsidP="00776AEA">
      <w:pPr>
        <w:rPr>
          <w:rFonts w:ascii="Arial" w:hAnsi="Arial" w:cs="Arial"/>
          <w:b/>
          <w:color w:val="333333"/>
          <w:sz w:val="24"/>
          <w:szCs w:val="24"/>
          <w:shd w:val="clear" w:color="auto" w:fill="FFFFFF"/>
        </w:rPr>
      </w:pPr>
    </w:p>
    <w:p w14:paraId="03A46C40" w14:textId="77777777" w:rsidR="005A7426" w:rsidRDefault="005A7426" w:rsidP="00776AEA">
      <w:pPr>
        <w:rPr>
          <w:rFonts w:ascii="Arial" w:hAnsi="Arial" w:cs="Arial"/>
          <w:b/>
          <w:color w:val="333333"/>
          <w:sz w:val="24"/>
          <w:szCs w:val="24"/>
          <w:shd w:val="clear" w:color="auto" w:fill="FFFFFF"/>
        </w:rPr>
      </w:pPr>
    </w:p>
    <w:p w14:paraId="3CBB1E50" w14:textId="37019427" w:rsidR="005A7426" w:rsidRDefault="005A7426" w:rsidP="00776AEA">
      <w:pPr>
        <w:rPr>
          <w:rFonts w:ascii="Arial" w:hAnsi="Arial" w:cs="Arial"/>
          <w:b/>
          <w:color w:val="333333"/>
          <w:sz w:val="24"/>
          <w:szCs w:val="24"/>
          <w:shd w:val="clear" w:color="auto" w:fill="FFFFFF"/>
        </w:rPr>
      </w:pPr>
    </w:p>
    <w:p w14:paraId="7186C750" w14:textId="6AA6F163" w:rsidR="00776AEA" w:rsidRPr="00F923C8" w:rsidRDefault="002B7A41" w:rsidP="00776AEA">
      <w:pPr>
        <w:rPr>
          <w:rFonts w:ascii="Arial" w:hAnsi="Arial" w:cs="Arial"/>
          <w:b/>
          <w:color w:val="333333"/>
          <w:sz w:val="24"/>
          <w:szCs w:val="24"/>
          <w:shd w:val="clear" w:color="auto" w:fill="FFFFFF"/>
        </w:rPr>
      </w:pPr>
      <w:r>
        <w:rPr>
          <w:noProof/>
          <w:lang w:val="en-US" w:eastAsia="en-US"/>
        </w:rPr>
        <mc:AlternateContent>
          <mc:Choice Requires="wps">
            <w:drawing>
              <wp:anchor distT="0" distB="0" distL="114300" distR="114300" simplePos="0" relativeHeight="251792896" behindDoc="0" locked="0" layoutInCell="1" allowOverlap="1" wp14:anchorId="21875A54" wp14:editId="58C830A9">
                <wp:simplePos x="0" y="0"/>
                <wp:positionH relativeFrom="column">
                  <wp:posOffset>0</wp:posOffset>
                </wp:positionH>
                <wp:positionV relativeFrom="paragraph">
                  <wp:posOffset>1353185</wp:posOffset>
                </wp:positionV>
                <wp:extent cx="1419225" cy="635"/>
                <wp:effectExtent l="0" t="0" r="0" b="0"/>
                <wp:wrapSquare wrapText="bothSides"/>
                <wp:docPr id="269" name="Cuadro de texto 269"/>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6240CA8A" w14:textId="6F474D6D" w:rsidR="006D6624" w:rsidRPr="005262E2" w:rsidRDefault="006D6624" w:rsidP="002B7A41">
                            <w:pPr>
                              <w:pStyle w:val="Descripcin"/>
                              <w:rPr>
                                <w:rFonts w:ascii="Arial" w:eastAsia="Calibri" w:hAnsi="Arial" w:cs="Arial"/>
                                <w:noProof/>
                                <w:color w:val="000000"/>
                                <w:sz w:val="24"/>
                                <w:szCs w:val="24"/>
                                <w:u w:val="single"/>
                                <w:lang w:val="es-ES_tradnl" w:eastAsia="es-ES_tradnl"/>
                              </w:rPr>
                            </w:pPr>
                            <w:bookmarkStart w:id="1412" w:name="_Toc502152528"/>
                            <w:r>
                              <w:t xml:space="preserve">Ilustración </w:t>
                            </w:r>
                            <w:fldSimple w:instr=" SEQ Ilustración \* ARABIC ">
                              <w:r>
                                <w:rPr>
                                  <w:noProof/>
                                </w:rPr>
                                <w:t>60</w:t>
                              </w:r>
                            </w:fldSimple>
                            <w:r>
                              <w:t xml:space="preserve"> - </w:t>
                            </w:r>
                            <w:r w:rsidRPr="00345FF8">
                              <w:t>Cámara V2</w:t>
                            </w:r>
                            <w:bookmarkEnd w:id="14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75A54" id="Cuadro de texto 269" o:spid="_x0000_s1065" type="#_x0000_t202" style="position:absolute;left:0;text-align:left;margin-left:0;margin-top:106.55pt;width:111.75pt;height:.05pt;z-index:25179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" stroked="f">
                <v:textbox style="mso-fit-shape-to-text:t" inset="0,0,0,0">
                  <w:txbxContent>
                    <w:p w14:paraId="6240CA8A" w14:textId="6F474D6D" w:rsidR="006D6624" w:rsidRPr="005262E2" w:rsidRDefault="006D6624" w:rsidP="002B7A41">
                      <w:pPr>
                        <w:pStyle w:val="Descripcin"/>
                        <w:rPr>
                          <w:rFonts w:ascii="Arial" w:eastAsia="Calibri" w:hAnsi="Arial" w:cs="Arial"/>
                          <w:noProof/>
                          <w:color w:val="000000"/>
                          <w:sz w:val="24"/>
                          <w:szCs w:val="24"/>
                          <w:u w:val="single"/>
                          <w:lang w:val="es-ES_tradnl" w:eastAsia="es-ES_tradnl"/>
                        </w:rPr>
                      </w:pPr>
                      <w:bookmarkStart w:id="1413" w:name="_Toc502152528"/>
                      <w:r>
                        <w:t xml:space="preserve">Ilustración </w:t>
                      </w:r>
                      <w:fldSimple w:instr=" SEQ Ilustración \* ARABIC ">
                        <w:r>
                          <w:rPr>
                            <w:noProof/>
                          </w:rPr>
                          <w:t>60</w:t>
                        </w:r>
                      </w:fldSimple>
                      <w:r>
                        <w:t xml:space="preserve"> - </w:t>
                      </w:r>
                      <w:r w:rsidRPr="00345FF8">
                        <w:t>Cámara V2</w:t>
                      </w:r>
                      <w:bookmarkEnd w:id="1413"/>
                    </w:p>
                  </w:txbxContent>
                </v:textbox>
                <w10:wrap type="square"/>
              </v:shape>
            </w:pict>
          </mc:Fallback>
        </mc:AlternateContent>
      </w:r>
      <w:r w:rsidR="00776AEA" w:rsidRPr="00F923C8">
        <w:rPr>
          <w:rFonts w:ascii="Arial" w:hAnsi="Arial" w:cs="Arial"/>
          <w:i/>
          <w:noProof/>
          <w:sz w:val="24"/>
          <w:szCs w:val="24"/>
          <w:u w:val="single"/>
          <w:lang w:val="en-US" w:eastAsia="en-US"/>
        </w:rPr>
        <w:drawing>
          <wp:anchor distT="0" distB="0" distL="114300" distR="114300" simplePos="0" relativeHeight="251479552" behindDoc="0" locked="0" layoutInCell="1" allowOverlap="1" wp14:anchorId="387DDBA3" wp14:editId="12FF9A2A">
            <wp:simplePos x="0" y="0"/>
            <wp:positionH relativeFrom="margin">
              <wp:align>left</wp:align>
            </wp:positionH>
            <wp:positionV relativeFrom="paragraph">
              <wp:posOffset>6985</wp:posOffset>
            </wp:positionV>
            <wp:extent cx="1419225" cy="1289050"/>
            <wp:effectExtent l="0" t="0" r="9525" b="6350"/>
            <wp:wrapSquare wrapText="bothSides"/>
            <wp:docPr id="215" name="Imagen 215" descr="Resultado de imagen para Cámara Raspberry Pi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ámara Raspberry Pi V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19225" cy="1289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99499D" w14:textId="77777777" w:rsidR="00776AEA" w:rsidRPr="00F923C8" w:rsidRDefault="00776AEA" w:rsidP="00776AEA">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 xml:space="preserve">Cámara de Raspberry Pi V2: </w:t>
      </w:r>
      <w:r w:rsidRPr="00F923C8">
        <w:rPr>
          <w:rFonts w:ascii="Arial" w:hAnsi="Arial" w:cs="Arial"/>
          <w:color w:val="333333"/>
          <w:sz w:val="24"/>
          <w:szCs w:val="24"/>
          <w:shd w:val="clear" w:color="auto" w:fill="FFFFFF"/>
        </w:rPr>
        <w:t>Esta cámara, exclusiva de Raspberry, es la utilizada para captar con señal de video en tiempo real (mediante el software motion) el entorno que rodea al SAR.</w:t>
      </w:r>
    </w:p>
    <w:p w14:paraId="45A9E81F" w14:textId="77777777" w:rsidR="00776AEA" w:rsidRPr="00F923C8" w:rsidRDefault="00776AEA" w:rsidP="00776AEA">
      <w:pPr>
        <w:rPr>
          <w:rFonts w:ascii="Arial" w:hAnsi="Arial" w:cs="Arial"/>
          <w:color w:val="333333"/>
          <w:sz w:val="24"/>
          <w:szCs w:val="24"/>
          <w:shd w:val="clear" w:color="auto" w:fill="FFFFFF"/>
        </w:rPr>
      </w:pPr>
    </w:p>
    <w:p w14:paraId="223AD02B" w14:textId="71991223" w:rsidR="00776AEA" w:rsidRPr="00F923C8" w:rsidRDefault="00776AEA" w:rsidP="00776AEA">
      <w:pPr>
        <w:rPr>
          <w:rFonts w:ascii="Arial" w:hAnsi="Arial" w:cs="Arial"/>
          <w:color w:val="333333"/>
          <w:sz w:val="24"/>
          <w:szCs w:val="24"/>
          <w:shd w:val="clear" w:color="auto" w:fill="FFFFFF"/>
        </w:rPr>
      </w:pPr>
    </w:p>
    <w:p w14:paraId="5EDB3B7F" w14:textId="7E70717B" w:rsidR="002B7A41" w:rsidRDefault="002B7A41" w:rsidP="00776AEA">
      <w:pPr>
        <w:rPr>
          <w:rFonts w:ascii="Arial" w:hAnsi="Arial" w:cs="Arial"/>
          <w:b/>
          <w:color w:val="333333"/>
          <w:sz w:val="24"/>
          <w:szCs w:val="24"/>
          <w:shd w:val="clear" w:color="auto" w:fill="FFFFFF"/>
        </w:rPr>
      </w:pPr>
      <w:r w:rsidRPr="00F923C8">
        <w:rPr>
          <w:rFonts w:ascii="Arial" w:hAnsi="Arial" w:cs="Arial"/>
          <w:noProof/>
          <w:sz w:val="24"/>
          <w:szCs w:val="24"/>
          <w:lang w:val="en-US" w:eastAsia="en-US"/>
        </w:rPr>
        <w:drawing>
          <wp:anchor distT="0" distB="0" distL="114300" distR="114300" simplePos="0" relativeHeight="251506176" behindDoc="0" locked="0" layoutInCell="1" allowOverlap="1" wp14:anchorId="073E2C88" wp14:editId="72C9FDC5">
            <wp:simplePos x="0" y="0"/>
            <wp:positionH relativeFrom="column">
              <wp:posOffset>2338705</wp:posOffset>
            </wp:positionH>
            <wp:positionV relativeFrom="paragraph">
              <wp:posOffset>200025</wp:posOffset>
            </wp:positionV>
            <wp:extent cx="1524000" cy="1152525"/>
            <wp:effectExtent l="0" t="0" r="0" b="9525"/>
            <wp:wrapSquare wrapText="bothSides"/>
            <wp:docPr id="216" name="Imagen 216" descr="Resultado de imagen para power bank solar mali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power bank solar malibu"/>
                    <pic:cNvPicPr>
                      <a:picLocks noChangeAspect="1" noChangeArrowheads="1"/>
                    </pic:cNvPicPr>
                  </pic:nvPicPr>
                  <pic:blipFill rotWithShape="1">
                    <a:blip r:embed="rId132">
                      <a:extLst>
                        <a:ext uri="{28A0092B-C50C-407E-A947-70E740481C1C}">
                          <a14:useLocalDpi xmlns:a14="http://schemas.microsoft.com/office/drawing/2010/main" val="0"/>
                        </a:ext>
                      </a:extLst>
                    </a:blip>
                    <a:srcRect t="13125" b="11250"/>
                    <a:stretch/>
                  </pic:blipFill>
                  <pic:spPr bwMode="auto">
                    <a:xfrm>
                      <a:off x="0" y="0"/>
                      <a:ext cx="1524000" cy="1152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CA82F1" w14:textId="5592DE8C" w:rsidR="002B7A41" w:rsidRDefault="002B7A41" w:rsidP="00776AEA">
      <w:pPr>
        <w:rPr>
          <w:rFonts w:ascii="Arial" w:hAnsi="Arial" w:cs="Arial"/>
          <w:b/>
          <w:color w:val="333333"/>
          <w:sz w:val="24"/>
          <w:szCs w:val="24"/>
          <w:shd w:val="clear" w:color="auto" w:fill="FFFFFF"/>
        </w:rPr>
      </w:pPr>
    </w:p>
    <w:p w14:paraId="4550D278" w14:textId="39BC670F" w:rsidR="00776AEA" w:rsidRPr="00F923C8" w:rsidRDefault="00776AEA" w:rsidP="00776AEA">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 xml:space="preserve">PowerBank Malibu de 20Ah con panel solar: </w:t>
      </w:r>
      <w:r w:rsidRPr="00F923C8">
        <w:rPr>
          <w:rFonts w:ascii="Arial" w:hAnsi="Arial" w:cs="Arial"/>
          <w:color w:val="333333"/>
          <w:sz w:val="24"/>
          <w:szCs w:val="24"/>
          <w:shd w:val="clear" w:color="auto" w:fill="FFFFFF"/>
        </w:rPr>
        <w:t>Funciona como batería del SAR, provee de corriente eléctrica a la Raspberry y por ende a los arduinos conectados a ella.</w:t>
      </w:r>
    </w:p>
    <w:p w14:paraId="48A71F0F" w14:textId="77139F46" w:rsidR="00776AEA" w:rsidRDefault="00776AEA" w:rsidP="00776AEA">
      <w:pPr>
        <w:rPr>
          <w:rFonts w:ascii="Arial" w:hAnsi="Arial" w:cs="Arial"/>
          <w:bCs/>
          <w:i/>
          <w:color w:val="222222"/>
          <w:sz w:val="28"/>
          <w:szCs w:val="28"/>
          <w:shd w:val="clear" w:color="auto" w:fill="FFFFFF"/>
        </w:rPr>
      </w:pPr>
    </w:p>
    <w:p w14:paraId="4E5F57A4" w14:textId="46D249A0" w:rsidR="00776AEA" w:rsidRPr="00A60F6B" w:rsidRDefault="002B7A41" w:rsidP="00776AEA">
      <w:pPr>
        <w:pStyle w:val="Ttulo2"/>
        <w:rPr>
          <w:b/>
          <w:sz w:val="44"/>
          <w:szCs w:val="44"/>
          <w:shd w:val="clear" w:color="auto" w:fill="FFFFFF"/>
        </w:rPr>
      </w:pPr>
      <w:bookmarkStart w:id="1414" w:name="_Toc502153645"/>
      <w:r>
        <w:rPr>
          <w:noProof/>
          <w:lang w:val="en-US" w:eastAsia="en-US"/>
        </w:rPr>
        <mc:AlternateContent>
          <mc:Choice Requires="wps">
            <w:drawing>
              <wp:anchor distT="0" distB="0" distL="114300" distR="114300" simplePos="0" relativeHeight="251857408" behindDoc="0" locked="0" layoutInCell="1" allowOverlap="1" wp14:anchorId="2C309AD3" wp14:editId="4A195777">
                <wp:simplePos x="0" y="0"/>
                <wp:positionH relativeFrom="column">
                  <wp:posOffset>3510915</wp:posOffset>
                </wp:positionH>
                <wp:positionV relativeFrom="paragraph">
                  <wp:posOffset>50165</wp:posOffset>
                </wp:positionV>
                <wp:extent cx="1885950" cy="635"/>
                <wp:effectExtent l="0" t="0" r="0" b="0"/>
                <wp:wrapSquare wrapText="bothSides"/>
                <wp:docPr id="270" name="Cuadro de texto 270"/>
                <wp:cNvGraphicFramePr/>
                <a:graphic xmlns:a="http://schemas.openxmlformats.org/drawingml/2006/main">
                  <a:graphicData uri="http://schemas.microsoft.com/office/word/2010/wordprocessingShape">
                    <wps:wsp>
                      <wps:cNvSpPr txBox="1"/>
                      <wps:spPr>
                        <a:xfrm>
                          <a:off x="0" y="0"/>
                          <a:ext cx="1885950" cy="635"/>
                        </a:xfrm>
                        <a:prstGeom prst="rect">
                          <a:avLst/>
                        </a:prstGeom>
                        <a:solidFill>
                          <a:prstClr val="white"/>
                        </a:solidFill>
                        <a:ln>
                          <a:noFill/>
                        </a:ln>
                      </wps:spPr>
                      <wps:txbx>
                        <w:txbxContent>
                          <w:p w14:paraId="450D6927" w14:textId="2F3902F4" w:rsidR="006D6624" w:rsidRPr="0024512F" w:rsidRDefault="006D6624" w:rsidP="002B7A41">
                            <w:pPr>
                              <w:pStyle w:val="Descripcin"/>
                              <w:rPr>
                                <w:rFonts w:ascii="Arial" w:eastAsia="Calibri" w:hAnsi="Arial" w:cs="Arial"/>
                                <w:noProof/>
                                <w:color w:val="000000"/>
                                <w:sz w:val="24"/>
                                <w:szCs w:val="24"/>
                                <w:lang w:val="es-ES_tradnl" w:eastAsia="es-ES_tradnl"/>
                              </w:rPr>
                            </w:pPr>
                            <w:bookmarkStart w:id="1415" w:name="_Toc502152529"/>
                            <w:r>
                              <w:t xml:space="preserve">Ilustración </w:t>
                            </w:r>
                            <w:fldSimple w:instr=" SEQ Ilustración \* ARABIC ">
                              <w:r>
                                <w:rPr>
                                  <w:noProof/>
                                </w:rPr>
                                <w:t>61</w:t>
                              </w:r>
                            </w:fldSimple>
                            <w:r>
                              <w:t xml:space="preserve"> - </w:t>
                            </w:r>
                            <w:r w:rsidRPr="000D14D5">
                              <w:t>Panel Solar Power Bank</w:t>
                            </w:r>
                            <w:bookmarkEnd w:id="1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309AD3" id="Cuadro de texto 270" o:spid="_x0000_s1066" type="#_x0000_t202" style="position:absolute;left:0;text-align:left;margin-left:276.45pt;margin-top:3.95pt;width:148.5pt;height:.05pt;z-index:251857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" stroked="f">
                <v:textbox style="mso-fit-shape-to-text:t" inset="0,0,0,0">
                  <w:txbxContent>
                    <w:p w14:paraId="450D6927" w14:textId="2F3902F4" w:rsidR="006D6624" w:rsidRPr="0024512F" w:rsidRDefault="006D6624" w:rsidP="002B7A41">
                      <w:pPr>
                        <w:pStyle w:val="Descripcin"/>
                        <w:rPr>
                          <w:rFonts w:ascii="Arial" w:eastAsia="Calibri" w:hAnsi="Arial" w:cs="Arial"/>
                          <w:noProof/>
                          <w:color w:val="000000"/>
                          <w:sz w:val="24"/>
                          <w:szCs w:val="24"/>
                          <w:lang w:val="es-ES_tradnl" w:eastAsia="es-ES_tradnl"/>
                        </w:rPr>
                      </w:pPr>
                      <w:bookmarkStart w:id="1416" w:name="_Toc502152529"/>
                      <w:r>
                        <w:t xml:space="preserve">Ilustración </w:t>
                      </w:r>
                      <w:fldSimple w:instr=" SEQ Ilustración \* ARABIC ">
                        <w:r>
                          <w:rPr>
                            <w:noProof/>
                          </w:rPr>
                          <w:t>61</w:t>
                        </w:r>
                      </w:fldSimple>
                      <w:r>
                        <w:t xml:space="preserve"> - </w:t>
                      </w:r>
                      <w:r w:rsidRPr="000D14D5">
                        <w:t>Panel Solar Power Bank</w:t>
                      </w:r>
                      <w:bookmarkEnd w:id="1416"/>
                    </w:p>
                  </w:txbxContent>
                </v:textbox>
                <w10:wrap type="square"/>
              </v:shape>
            </w:pict>
          </mc:Fallback>
        </mc:AlternateContent>
      </w:r>
      <w:r w:rsidR="00776AEA" w:rsidRPr="006D52FC">
        <w:rPr>
          <w:b/>
          <w:sz w:val="44"/>
          <w:szCs w:val="44"/>
          <w:shd w:val="clear" w:color="auto" w:fill="FFFFFF"/>
        </w:rPr>
        <w:t>Estructura</w:t>
      </w:r>
      <w:bookmarkEnd w:id="1414"/>
    </w:p>
    <w:p w14:paraId="3AB21C93" w14:textId="19E28F18" w:rsidR="00776AEA" w:rsidRDefault="005D526C" w:rsidP="00776AEA">
      <w:pPr>
        <w:rPr>
          <w:rFonts w:ascii="Verdana" w:hAnsi="Verdana"/>
          <w:color w:val="333333"/>
          <w:shd w:val="clear" w:color="auto" w:fill="FFFFFF"/>
        </w:rPr>
      </w:pPr>
      <w:r>
        <w:rPr>
          <w:noProof/>
          <w:lang w:val="en-US" w:eastAsia="en-US"/>
        </w:rPr>
        <mc:AlternateContent>
          <mc:Choice Requires="wps">
            <w:drawing>
              <wp:anchor distT="0" distB="0" distL="114300" distR="114300" simplePos="0" relativeHeight="251801088" behindDoc="0" locked="0" layoutInCell="1" allowOverlap="1" wp14:anchorId="239847BD" wp14:editId="493D5575">
                <wp:simplePos x="0" y="0"/>
                <wp:positionH relativeFrom="column">
                  <wp:posOffset>0</wp:posOffset>
                </wp:positionH>
                <wp:positionV relativeFrom="paragraph">
                  <wp:posOffset>1986280</wp:posOffset>
                </wp:positionV>
                <wp:extent cx="2452370" cy="635"/>
                <wp:effectExtent l="0" t="0" r="0" b="0"/>
                <wp:wrapSquare wrapText="bothSides"/>
                <wp:docPr id="271" name="Cuadro de texto 271"/>
                <wp:cNvGraphicFramePr/>
                <a:graphic xmlns:a="http://schemas.openxmlformats.org/drawingml/2006/main">
                  <a:graphicData uri="http://schemas.microsoft.com/office/word/2010/wordprocessingShape">
                    <wps:wsp>
                      <wps:cNvSpPr txBox="1"/>
                      <wps:spPr>
                        <a:xfrm>
                          <a:off x="0" y="0"/>
                          <a:ext cx="2452370" cy="635"/>
                        </a:xfrm>
                        <a:prstGeom prst="rect">
                          <a:avLst/>
                        </a:prstGeom>
                        <a:solidFill>
                          <a:prstClr val="white"/>
                        </a:solidFill>
                        <a:ln>
                          <a:noFill/>
                        </a:ln>
                      </wps:spPr>
                      <wps:txbx>
                        <w:txbxContent>
                          <w:p w14:paraId="6B9DA57D" w14:textId="1A92086C" w:rsidR="006D6624" w:rsidRPr="007E1A6B" w:rsidRDefault="006D6624" w:rsidP="005D526C">
                            <w:pPr>
                              <w:pStyle w:val="Descripcin"/>
                              <w:jc w:val="center"/>
                              <w:rPr>
                                <w:rFonts w:ascii="Calibri" w:eastAsia="Calibri" w:hAnsi="Calibri" w:cs="Calibri"/>
                                <w:noProof/>
                                <w:color w:val="000000"/>
                                <w:lang w:val="es-ES_tradnl" w:eastAsia="es-ES_tradnl"/>
                              </w:rPr>
                            </w:pPr>
                            <w:bookmarkStart w:id="1417" w:name="_Toc502152530"/>
                            <w:r>
                              <w:t xml:space="preserve">Ilustración </w:t>
                            </w:r>
                            <w:fldSimple w:instr=" SEQ Ilustración \* ARABIC ">
                              <w:r>
                                <w:rPr>
                                  <w:noProof/>
                                </w:rPr>
                                <w:t>62</w:t>
                              </w:r>
                            </w:fldSimple>
                            <w:r>
                              <w:t xml:space="preserve"> - </w:t>
                            </w:r>
                            <w:r w:rsidRPr="00670005">
                              <w:t>Diseño estructura SketchUp</w:t>
                            </w:r>
                            <w:bookmarkEnd w:id="14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9847BD" id="Cuadro de texto 271" o:spid="_x0000_s1067" type="#_x0000_t202" style="position:absolute;left:0;text-align:left;margin-left:0;margin-top:156.4pt;width:193.1pt;height:.05pt;z-index:25180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" stroked="f">
                <v:textbox style="mso-fit-shape-to-text:t" inset="0,0,0,0">
                  <w:txbxContent>
                    <w:p w14:paraId="6B9DA57D" w14:textId="1A92086C" w:rsidR="006D6624" w:rsidRPr="007E1A6B" w:rsidRDefault="006D6624" w:rsidP="005D526C">
                      <w:pPr>
                        <w:pStyle w:val="Descripcin"/>
                        <w:jc w:val="center"/>
                        <w:rPr>
                          <w:rFonts w:ascii="Calibri" w:eastAsia="Calibri" w:hAnsi="Calibri" w:cs="Calibri"/>
                          <w:noProof/>
                          <w:color w:val="000000"/>
                          <w:lang w:val="es-ES_tradnl" w:eastAsia="es-ES_tradnl"/>
                        </w:rPr>
                      </w:pPr>
                      <w:bookmarkStart w:id="1418" w:name="_Toc502152530"/>
                      <w:r>
                        <w:t xml:space="preserve">Ilustración </w:t>
                      </w:r>
                      <w:fldSimple w:instr=" SEQ Ilustración \* ARABIC ">
                        <w:r>
                          <w:rPr>
                            <w:noProof/>
                          </w:rPr>
                          <w:t>62</w:t>
                        </w:r>
                      </w:fldSimple>
                      <w:r>
                        <w:t xml:space="preserve"> - </w:t>
                      </w:r>
                      <w:r w:rsidRPr="00670005">
                        <w:t>Diseño estructura SketchUp</w:t>
                      </w:r>
                      <w:bookmarkEnd w:id="1418"/>
                    </w:p>
                  </w:txbxContent>
                </v:textbox>
                <w10:wrap type="square"/>
              </v:shape>
            </w:pict>
          </mc:Fallback>
        </mc:AlternateContent>
      </w:r>
      <w:r w:rsidR="00776AEA">
        <w:rPr>
          <w:noProof/>
          <w:lang w:val="en-US" w:eastAsia="en-US"/>
        </w:rPr>
        <w:drawing>
          <wp:anchor distT="0" distB="0" distL="114300" distR="114300" simplePos="0" relativeHeight="251528704" behindDoc="0" locked="0" layoutInCell="1" allowOverlap="1" wp14:anchorId="2E82F339" wp14:editId="5104528D">
            <wp:simplePos x="0" y="0"/>
            <wp:positionH relativeFrom="margin">
              <wp:align>left</wp:align>
            </wp:positionH>
            <wp:positionV relativeFrom="paragraph">
              <wp:posOffset>5009</wp:posOffset>
            </wp:positionV>
            <wp:extent cx="2452370" cy="1924685"/>
            <wp:effectExtent l="0" t="0" r="5080" b="0"/>
            <wp:wrapSquare wrapText="bothSides"/>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452370" cy="1924685"/>
                    </a:xfrm>
                    <a:prstGeom prst="rect">
                      <a:avLst/>
                    </a:prstGeom>
                  </pic:spPr>
                </pic:pic>
              </a:graphicData>
            </a:graphic>
            <wp14:sizeRelH relativeFrom="page">
              <wp14:pctWidth>0</wp14:pctWidth>
            </wp14:sizeRelH>
            <wp14:sizeRelV relativeFrom="page">
              <wp14:pctHeight>0</wp14:pctHeight>
            </wp14:sizeRelV>
          </wp:anchor>
        </w:drawing>
      </w:r>
    </w:p>
    <w:p w14:paraId="5DFEFFC1" w14:textId="6F6C8988" w:rsidR="00776AEA" w:rsidRPr="00F923C8" w:rsidRDefault="00776AEA" w:rsidP="00776AEA">
      <w:pPr>
        <w:rPr>
          <w:rFonts w:ascii="Arial" w:hAnsi="Arial" w:cs="Arial"/>
          <w:color w:val="333333"/>
          <w:sz w:val="24"/>
          <w:szCs w:val="24"/>
          <w:shd w:val="clear" w:color="auto" w:fill="FFFFFF"/>
        </w:rPr>
      </w:pPr>
      <w:r>
        <w:rPr>
          <w:noProof/>
          <w:lang w:val="en-US" w:eastAsia="en-US"/>
        </w:rPr>
        <w:drawing>
          <wp:anchor distT="0" distB="0" distL="114300" distR="114300" simplePos="0" relativeHeight="251521536" behindDoc="0" locked="0" layoutInCell="1" allowOverlap="1" wp14:anchorId="71FFAC5F" wp14:editId="2DDFDE64">
            <wp:simplePos x="0" y="0"/>
            <wp:positionH relativeFrom="margin">
              <wp:align>right</wp:align>
            </wp:positionH>
            <wp:positionV relativeFrom="paragraph">
              <wp:posOffset>1446477</wp:posOffset>
            </wp:positionV>
            <wp:extent cx="2503170" cy="1407795"/>
            <wp:effectExtent l="0" t="0" r="0" b="1905"/>
            <wp:wrapSquare wrapText="bothSides"/>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503170" cy="14077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23C8">
        <w:rPr>
          <w:rFonts w:ascii="Arial" w:hAnsi="Arial" w:cs="Arial"/>
          <w:color w:val="333333"/>
          <w:sz w:val="24"/>
          <w:szCs w:val="24"/>
          <w:shd w:val="clear" w:color="auto" w:fill="FFFFFF"/>
        </w:rPr>
        <w:t>Para el armado de la estructura se procedió a diseñar en 3D las distintas piezas por medio del entorno de diseño gráfico SketchUp 2017. Se tomaron medidas de los distintos componentes y en base a ellas decidimos dividir el gabinete del SAR en cuatro niveles.</w:t>
      </w:r>
    </w:p>
    <w:p w14:paraId="1AA66C7A" w14:textId="77777777" w:rsidR="00776AEA" w:rsidRDefault="00776AEA" w:rsidP="00776AEA">
      <w:pPr>
        <w:rPr>
          <w:rFonts w:ascii="Arial" w:hAnsi="Arial" w:cs="Arial"/>
          <w:color w:val="333333"/>
          <w:sz w:val="24"/>
          <w:szCs w:val="24"/>
          <w:shd w:val="clear" w:color="auto" w:fill="FFFFFF"/>
        </w:rPr>
      </w:pPr>
    </w:p>
    <w:p w14:paraId="7D9C443B" w14:textId="77777777" w:rsidR="00776AEA" w:rsidRDefault="00776AEA" w:rsidP="00776AEA">
      <w:pPr>
        <w:rPr>
          <w:rFonts w:ascii="Arial" w:hAnsi="Arial" w:cs="Arial"/>
          <w:color w:val="333333"/>
          <w:sz w:val="24"/>
          <w:szCs w:val="24"/>
          <w:shd w:val="clear" w:color="auto" w:fill="FFFFFF"/>
        </w:rPr>
      </w:pPr>
      <w:r w:rsidRPr="00F923C8">
        <w:rPr>
          <w:rFonts w:ascii="Arial" w:hAnsi="Arial" w:cs="Arial"/>
          <w:color w:val="333333"/>
          <w:sz w:val="24"/>
          <w:szCs w:val="24"/>
          <w:shd w:val="clear" w:color="auto" w:fill="FFFFFF"/>
        </w:rPr>
        <w:t>Una vez armados los modelos de los distintos niveles, fuimos imprimiendo los mismos mediante una impresora 3D.</w:t>
      </w:r>
    </w:p>
    <w:p w14:paraId="6EF28950" w14:textId="77777777" w:rsidR="00776AEA" w:rsidRDefault="00776AEA" w:rsidP="00776AEA">
      <w:pPr>
        <w:rPr>
          <w:rFonts w:ascii="Arial" w:hAnsi="Arial" w:cs="Arial"/>
          <w:color w:val="333333"/>
          <w:sz w:val="24"/>
          <w:szCs w:val="24"/>
          <w:shd w:val="clear" w:color="auto" w:fill="FFFFFF"/>
        </w:rPr>
      </w:pPr>
    </w:p>
    <w:p w14:paraId="698AA1E5" w14:textId="31E5238A" w:rsidR="00776AEA" w:rsidRPr="00F923C8" w:rsidRDefault="005D526C" w:rsidP="00776AEA">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862528" behindDoc="0" locked="0" layoutInCell="1" allowOverlap="1" wp14:anchorId="0C000EA7" wp14:editId="00635CC7">
                <wp:simplePos x="0" y="0"/>
                <wp:positionH relativeFrom="column">
                  <wp:posOffset>2901315</wp:posOffset>
                </wp:positionH>
                <wp:positionV relativeFrom="paragraph">
                  <wp:posOffset>121920</wp:posOffset>
                </wp:positionV>
                <wp:extent cx="2503170" cy="180975"/>
                <wp:effectExtent l="0" t="0" r="0" b="9525"/>
                <wp:wrapSquare wrapText="bothSides"/>
                <wp:docPr id="272" name="Cuadro de texto 272"/>
                <wp:cNvGraphicFramePr/>
                <a:graphic xmlns:a="http://schemas.openxmlformats.org/drawingml/2006/main">
                  <a:graphicData uri="http://schemas.microsoft.com/office/word/2010/wordprocessingShape">
                    <wps:wsp>
                      <wps:cNvSpPr txBox="1"/>
                      <wps:spPr>
                        <a:xfrm>
                          <a:off x="0" y="0"/>
                          <a:ext cx="2503170" cy="180975"/>
                        </a:xfrm>
                        <a:prstGeom prst="rect">
                          <a:avLst/>
                        </a:prstGeom>
                        <a:solidFill>
                          <a:prstClr val="white"/>
                        </a:solidFill>
                        <a:ln>
                          <a:noFill/>
                        </a:ln>
                      </wps:spPr>
                      <wps:txbx>
                        <w:txbxContent>
                          <w:p w14:paraId="7A31F7B5" w14:textId="1E5DB681" w:rsidR="006D6624" w:rsidRPr="00D736A8" w:rsidRDefault="006D6624" w:rsidP="005D526C">
                            <w:pPr>
                              <w:pStyle w:val="Descripcin"/>
                              <w:jc w:val="center"/>
                              <w:rPr>
                                <w:rFonts w:ascii="Calibri" w:eastAsia="Calibri" w:hAnsi="Calibri" w:cs="Calibri"/>
                                <w:noProof/>
                                <w:color w:val="000000"/>
                                <w:lang w:val="es-ES_tradnl" w:eastAsia="es-ES_tradnl"/>
                              </w:rPr>
                            </w:pPr>
                            <w:bookmarkStart w:id="1419" w:name="_Toc502152531"/>
                            <w:r>
                              <w:t xml:space="preserve">Ilustración </w:t>
                            </w:r>
                            <w:fldSimple w:instr=" SEQ Ilustración \* ARABIC ">
                              <w:r>
                                <w:rPr>
                                  <w:noProof/>
                                </w:rPr>
                                <w:t>63</w:t>
                              </w:r>
                            </w:fldSimple>
                            <w:r>
                              <w:t xml:space="preserve"> - </w:t>
                            </w:r>
                            <w:r w:rsidRPr="00DF4C9F">
                              <w:t>Impresión 3D</w:t>
                            </w:r>
                            <w:bookmarkEnd w:id="14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000EA7" id="Cuadro de texto 272" o:spid="_x0000_s1068" type="#_x0000_t202" style="position:absolute;left:0;text-align:left;margin-left:228.45pt;margin-top:9.6pt;width:197.1pt;height:14.25pt;z-index:251862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" stroked="f">
                <v:textbox inset="0,0,0,0">
                  <w:txbxContent>
                    <w:p w14:paraId="7A31F7B5" w14:textId="1E5DB681" w:rsidR="006D6624" w:rsidRPr="00D736A8" w:rsidRDefault="006D6624" w:rsidP="005D526C">
                      <w:pPr>
                        <w:pStyle w:val="Descripcin"/>
                        <w:jc w:val="center"/>
                        <w:rPr>
                          <w:rFonts w:ascii="Calibri" w:eastAsia="Calibri" w:hAnsi="Calibri" w:cs="Calibri"/>
                          <w:noProof/>
                          <w:color w:val="000000"/>
                          <w:lang w:val="es-ES_tradnl" w:eastAsia="es-ES_tradnl"/>
                        </w:rPr>
                      </w:pPr>
                      <w:bookmarkStart w:id="1420" w:name="_Toc502152531"/>
                      <w:r>
                        <w:t xml:space="preserve">Ilustración </w:t>
                      </w:r>
                      <w:fldSimple w:instr=" SEQ Ilustración \* ARABIC ">
                        <w:r>
                          <w:rPr>
                            <w:noProof/>
                          </w:rPr>
                          <w:t>63</w:t>
                        </w:r>
                      </w:fldSimple>
                      <w:r>
                        <w:t xml:space="preserve"> - </w:t>
                      </w:r>
                      <w:r w:rsidRPr="00DF4C9F">
                        <w:t>Impresión 3D</w:t>
                      </w:r>
                      <w:bookmarkEnd w:id="1420"/>
                    </w:p>
                  </w:txbxContent>
                </v:textbox>
                <w10:wrap type="square"/>
              </v:shape>
            </w:pict>
          </mc:Fallback>
        </mc:AlternateContent>
      </w:r>
    </w:p>
    <w:p w14:paraId="36BF42AF" w14:textId="77777777" w:rsidR="005D526C" w:rsidRDefault="005D526C" w:rsidP="00776AEA">
      <w:pPr>
        <w:rPr>
          <w:rFonts w:ascii="Arial" w:hAnsi="Arial" w:cs="Arial"/>
          <w:b/>
          <w:color w:val="333333"/>
          <w:sz w:val="24"/>
          <w:szCs w:val="24"/>
          <w:u w:val="single"/>
          <w:shd w:val="clear" w:color="auto" w:fill="FFFFFF"/>
        </w:rPr>
      </w:pPr>
    </w:p>
    <w:p w14:paraId="0671B453" w14:textId="17E491EF" w:rsidR="00776AEA" w:rsidRPr="00F923C8" w:rsidRDefault="00776AEA" w:rsidP="00776AEA">
      <w:pPr>
        <w:rPr>
          <w:rFonts w:ascii="Arial" w:hAnsi="Arial" w:cs="Arial"/>
          <w:color w:val="333333"/>
          <w:sz w:val="24"/>
          <w:szCs w:val="24"/>
          <w:shd w:val="clear" w:color="auto" w:fill="FFFFFF"/>
        </w:rPr>
      </w:pPr>
      <w:r w:rsidRPr="00F923C8">
        <w:rPr>
          <w:rFonts w:ascii="Arial" w:hAnsi="Arial" w:cs="Arial"/>
          <w:b/>
          <w:color w:val="333333"/>
          <w:sz w:val="24"/>
          <w:szCs w:val="24"/>
          <w:u w:val="single"/>
          <w:shd w:val="clear" w:color="auto" w:fill="FFFFFF"/>
        </w:rPr>
        <w:t>Nivel 1</w:t>
      </w:r>
      <w:r w:rsidRPr="00F923C8">
        <w:rPr>
          <w:rFonts w:ascii="Arial" w:hAnsi="Arial" w:cs="Arial"/>
          <w:color w:val="333333"/>
          <w:sz w:val="24"/>
          <w:szCs w:val="24"/>
          <w:shd w:val="clear" w:color="auto" w:fill="FFFFFF"/>
        </w:rPr>
        <w:t>: El primer nivel es en donde se instalaron los motores, con distintas piezas estructurales metálicas diseñadas exclusivamente para dicha función, además se encuentran los dos puentes H L298N conectados a cada par de motores respectivamente. Cada motor cuenta con su rueda de plástico.</w:t>
      </w:r>
    </w:p>
    <w:p w14:paraId="531F775E" w14:textId="5C0FE86C" w:rsidR="00776AEA" w:rsidRPr="00F923C8" w:rsidRDefault="00776AEA" w:rsidP="00776AEA">
      <w:pPr>
        <w:rPr>
          <w:rFonts w:ascii="Arial" w:hAnsi="Arial" w:cs="Arial"/>
          <w:color w:val="333333"/>
          <w:sz w:val="24"/>
          <w:szCs w:val="24"/>
          <w:shd w:val="clear" w:color="auto" w:fill="FFFFFF"/>
        </w:rPr>
      </w:pPr>
      <w:r>
        <w:rPr>
          <w:noProof/>
          <w:lang w:val="en-US" w:eastAsia="en-US"/>
        </w:rPr>
        <w:lastRenderedPageBreak/>
        <w:drawing>
          <wp:anchor distT="0" distB="0" distL="114300" distR="114300" simplePos="0" relativeHeight="251544064" behindDoc="0" locked="0" layoutInCell="1" allowOverlap="1" wp14:anchorId="4B064B2F" wp14:editId="7EEAE57A">
            <wp:simplePos x="0" y="0"/>
            <wp:positionH relativeFrom="column">
              <wp:posOffset>-3365</wp:posOffset>
            </wp:positionH>
            <wp:positionV relativeFrom="paragraph">
              <wp:posOffset>53</wp:posOffset>
            </wp:positionV>
            <wp:extent cx="1734796" cy="1369536"/>
            <wp:effectExtent l="0" t="0" r="0" b="254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19312" t="5908" r="18337" b="6597"/>
                    <a:stretch/>
                  </pic:blipFill>
                  <pic:spPr bwMode="auto">
                    <a:xfrm>
                      <a:off x="0" y="0"/>
                      <a:ext cx="1734796" cy="13695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u w:val="single"/>
          <w:shd w:val="clear" w:color="auto" w:fill="FFFFFF"/>
        </w:rPr>
        <w:t>Nivel 2</w:t>
      </w:r>
      <w:r w:rsidRPr="00F923C8">
        <w:rPr>
          <w:rFonts w:ascii="Arial" w:hAnsi="Arial" w:cs="Arial"/>
          <w:color w:val="333333"/>
          <w:sz w:val="24"/>
          <w:szCs w:val="24"/>
          <w:shd w:val="clear" w:color="auto" w:fill="FFFFFF"/>
        </w:rPr>
        <w:t>: En este nivel se adhirió con tornillos el Arduino Mega y la mini protoboard cada uno con sus respectivas conexiones, además de los porta pilas utilizados para la alimentación de los motores. En su frente se colocó uno de los sensores ultrasónicos HC-SR04 que verifica la presencia de objetos en la parte delantera del SAR.</w:t>
      </w:r>
    </w:p>
    <w:p w14:paraId="7A32C33B" w14:textId="2748CBA7" w:rsidR="005D526C" w:rsidRDefault="005D526C" w:rsidP="00776AEA">
      <w:pPr>
        <w:rPr>
          <w:rFonts w:ascii="Arial" w:hAnsi="Arial" w:cs="Arial"/>
          <w:b/>
          <w:color w:val="333333"/>
          <w:sz w:val="24"/>
          <w:szCs w:val="24"/>
          <w:u w:val="single"/>
          <w:shd w:val="clear" w:color="auto" w:fill="FFFFFF"/>
        </w:rPr>
      </w:pPr>
      <w:r>
        <w:rPr>
          <w:noProof/>
          <w:lang w:val="en-US" w:eastAsia="en-US"/>
        </w:rPr>
        <mc:AlternateContent>
          <mc:Choice Requires="wps">
            <w:drawing>
              <wp:anchor distT="0" distB="0" distL="114300" distR="114300" simplePos="0" relativeHeight="251873792" behindDoc="0" locked="0" layoutInCell="1" allowOverlap="1" wp14:anchorId="3D272DD5" wp14:editId="14727974">
                <wp:simplePos x="0" y="0"/>
                <wp:positionH relativeFrom="column">
                  <wp:posOffset>-1849120</wp:posOffset>
                </wp:positionH>
                <wp:positionV relativeFrom="paragraph">
                  <wp:posOffset>153670</wp:posOffset>
                </wp:positionV>
                <wp:extent cx="1734185" cy="161925"/>
                <wp:effectExtent l="0" t="0" r="0" b="9525"/>
                <wp:wrapSquare wrapText="bothSides"/>
                <wp:docPr id="273" name="Cuadro de texto 273"/>
                <wp:cNvGraphicFramePr/>
                <a:graphic xmlns:a="http://schemas.openxmlformats.org/drawingml/2006/main">
                  <a:graphicData uri="http://schemas.microsoft.com/office/word/2010/wordprocessingShape">
                    <wps:wsp>
                      <wps:cNvSpPr txBox="1"/>
                      <wps:spPr>
                        <a:xfrm>
                          <a:off x="0" y="0"/>
                          <a:ext cx="1734185" cy="161925"/>
                        </a:xfrm>
                        <a:prstGeom prst="rect">
                          <a:avLst/>
                        </a:prstGeom>
                        <a:solidFill>
                          <a:prstClr val="white"/>
                        </a:solidFill>
                        <a:ln>
                          <a:noFill/>
                        </a:ln>
                      </wps:spPr>
                      <wps:txbx>
                        <w:txbxContent>
                          <w:p w14:paraId="76274CF0" w14:textId="65E9782A" w:rsidR="006D6624" w:rsidRPr="00170DA3" w:rsidRDefault="006D6624" w:rsidP="005D526C">
                            <w:pPr>
                              <w:pStyle w:val="Descripcin"/>
                              <w:rPr>
                                <w:rFonts w:ascii="Calibri" w:eastAsia="Calibri" w:hAnsi="Calibri" w:cs="Calibri"/>
                                <w:noProof/>
                                <w:color w:val="000000"/>
                                <w:lang w:val="es-ES_tradnl" w:eastAsia="es-ES_tradnl"/>
                              </w:rPr>
                            </w:pPr>
                            <w:bookmarkStart w:id="1421" w:name="_Toc502152532"/>
                            <w:r>
                              <w:t xml:space="preserve">Ilustración </w:t>
                            </w:r>
                            <w:fldSimple w:instr=" SEQ Ilustración \* ARABIC ">
                              <w:r>
                                <w:rPr>
                                  <w:noProof/>
                                </w:rPr>
                                <w:t>64</w:t>
                              </w:r>
                            </w:fldSimple>
                            <w:r>
                              <w:t xml:space="preserve"> - </w:t>
                            </w:r>
                            <w:r w:rsidRPr="00FD6B8F">
                              <w:t>Nivel 2 descubierto</w:t>
                            </w:r>
                            <w:bookmarkEnd w:id="14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72DD5" id="Cuadro de texto 273" o:spid="_x0000_s1069" type="#_x0000_t202" style="position:absolute;left:0;text-align:left;margin-left:-145.6pt;margin-top:12.1pt;width:136.55pt;height:12.75pt;z-index:251873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" stroked="f">
                <v:textbox inset="0,0,0,0">
                  <w:txbxContent>
                    <w:p w14:paraId="76274CF0" w14:textId="65E9782A" w:rsidR="006D6624" w:rsidRPr="00170DA3" w:rsidRDefault="006D6624" w:rsidP="005D526C">
                      <w:pPr>
                        <w:pStyle w:val="Descripcin"/>
                        <w:rPr>
                          <w:rFonts w:ascii="Calibri" w:eastAsia="Calibri" w:hAnsi="Calibri" w:cs="Calibri"/>
                          <w:noProof/>
                          <w:color w:val="000000"/>
                          <w:lang w:val="es-ES_tradnl" w:eastAsia="es-ES_tradnl"/>
                        </w:rPr>
                      </w:pPr>
                      <w:bookmarkStart w:id="1422" w:name="_Toc502152532"/>
                      <w:r>
                        <w:t xml:space="preserve">Ilustración </w:t>
                      </w:r>
                      <w:fldSimple w:instr=" SEQ Ilustración \* ARABIC ">
                        <w:r>
                          <w:rPr>
                            <w:noProof/>
                          </w:rPr>
                          <w:t>64</w:t>
                        </w:r>
                      </w:fldSimple>
                      <w:r>
                        <w:t xml:space="preserve"> - </w:t>
                      </w:r>
                      <w:r w:rsidRPr="00FD6B8F">
                        <w:t>Nivel 2 descubierto</w:t>
                      </w:r>
                      <w:bookmarkEnd w:id="1422"/>
                    </w:p>
                  </w:txbxContent>
                </v:textbox>
                <w10:wrap type="square"/>
              </v:shape>
            </w:pict>
          </mc:Fallback>
        </mc:AlternateContent>
      </w:r>
    </w:p>
    <w:p w14:paraId="38564636" w14:textId="77777777" w:rsidR="005D526C" w:rsidRDefault="005D526C" w:rsidP="00776AEA">
      <w:pPr>
        <w:rPr>
          <w:rFonts w:ascii="Arial" w:hAnsi="Arial" w:cs="Arial"/>
          <w:b/>
          <w:color w:val="333333"/>
          <w:sz w:val="24"/>
          <w:szCs w:val="24"/>
          <w:u w:val="single"/>
          <w:shd w:val="clear" w:color="auto" w:fill="FFFFFF"/>
        </w:rPr>
      </w:pPr>
    </w:p>
    <w:p w14:paraId="79333938" w14:textId="0FB3E8D1" w:rsidR="00776AEA" w:rsidRPr="00F923C8" w:rsidRDefault="005D526C" w:rsidP="00776AEA">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812352" behindDoc="0" locked="0" layoutInCell="1" allowOverlap="1" wp14:anchorId="7CA63FC6" wp14:editId="06AA09DF">
                <wp:simplePos x="0" y="0"/>
                <wp:positionH relativeFrom="column">
                  <wp:posOffset>2893060</wp:posOffset>
                </wp:positionH>
                <wp:positionV relativeFrom="paragraph">
                  <wp:posOffset>2871470</wp:posOffset>
                </wp:positionV>
                <wp:extent cx="2505710" cy="635"/>
                <wp:effectExtent l="0" t="0" r="0" b="0"/>
                <wp:wrapSquare wrapText="bothSides"/>
                <wp:docPr id="274" name="Cuadro de texto 274"/>
                <wp:cNvGraphicFramePr/>
                <a:graphic xmlns:a="http://schemas.openxmlformats.org/drawingml/2006/main">
                  <a:graphicData uri="http://schemas.microsoft.com/office/word/2010/wordprocessingShape">
                    <wps:wsp>
                      <wps:cNvSpPr txBox="1"/>
                      <wps:spPr>
                        <a:xfrm>
                          <a:off x="0" y="0"/>
                          <a:ext cx="2505710" cy="635"/>
                        </a:xfrm>
                        <a:prstGeom prst="rect">
                          <a:avLst/>
                        </a:prstGeom>
                        <a:solidFill>
                          <a:prstClr val="white"/>
                        </a:solidFill>
                        <a:ln>
                          <a:noFill/>
                        </a:ln>
                      </wps:spPr>
                      <wps:txbx>
                        <w:txbxContent>
                          <w:p w14:paraId="437FECA2" w14:textId="0A9B61B3" w:rsidR="006D6624" w:rsidRPr="00167617" w:rsidRDefault="006D6624" w:rsidP="005D526C">
                            <w:pPr>
                              <w:pStyle w:val="Descripcin"/>
                              <w:jc w:val="center"/>
                              <w:rPr>
                                <w:rFonts w:ascii="Calibri" w:eastAsia="Calibri" w:hAnsi="Calibri" w:cs="Calibri"/>
                                <w:noProof/>
                                <w:color w:val="000000"/>
                                <w:lang w:val="es-ES_tradnl" w:eastAsia="es-ES_tradnl"/>
                              </w:rPr>
                            </w:pPr>
                            <w:bookmarkStart w:id="1423" w:name="_Toc502152533"/>
                            <w:r>
                              <w:t xml:space="preserve">Ilustración </w:t>
                            </w:r>
                            <w:fldSimple w:instr=" SEQ Ilustración \* ARABIC ">
                              <w:r>
                                <w:rPr>
                                  <w:noProof/>
                                </w:rPr>
                                <w:t>65</w:t>
                              </w:r>
                            </w:fldSimple>
                            <w:r>
                              <w:t xml:space="preserve"> - </w:t>
                            </w:r>
                            <w:r w:rsidRPr="002538AC">
                              <w:t>RM Vista Lateral</w:t>
                            </w:r>
                            <w:bookmarkEnd w:id="14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A63FC6" id="Cuadro de texto 274" o:spid="_x0000_s1070" type="#_x0000_t202" style="position:absolute;left:0;text-align:left;margin-left:227.8pt;margin-top:226.1pt;width:197.3pt;height:.05pt;z-index:251812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" stroked="f">
                <v:textbox style="mso-fit-shape-to-text:t" inset="0,0,0,0">
                  <w:txbxContent>
                    <w:p w14:paraId="437FECA2" w14:textId="0A9B61B3" w:rsidR="006D6624" w:rsidRPr="00167617" w:rsidRDefault="006D6624" w:rsidP="005D526C">
                      <w:pPr>
                        <w:pStyle w:val="Descripcin"/>
                        <w:jc w:val="center"/>
                        <w:rPr>
                          <w:rFonts w:ascii="Calibri" w:eastAsia="Calibri" w:hAnsi="Calibri" w:cs="Calibri"/>
                          <w:noProof/>
                          <w:color w:val="000000"/>
                          <w:lang w:val="es-ES_tradnl" w:eastAsia="es-ES_tradnl"/>
                        </w:rPr>
                      </w:pPr>
                      <w:bookmarkStart w:id="1424" w:name="_Toc502152533"/>
                      <w:r>
                        <w:t xml:space="preserve">Ilustración </w:t>
                      </w:r>
                      <w:fldSimple w:instr=" SEQ Ilustración \* ARABIC ">
                        <w:r>
                          <w:rPr>
                            <w:noProof/>
                          </w:rPr>
                          <w:t>65</w:t>
                        </w:r>
                      </w:fldSimple>
                      <w:r>
                        <w:t xml:space="preserve"> - </w:t>
                      </w:r>
                      <w:r w:rsidRPr="002538AC">
                        <w:t>RM Vista Lateral</w:t>
                      </w:r>
                      <w:bookmarkEnd w:id="1424"/>
                    </w:p>
                  </w:txbxContent>
                </v:textbox>
                <w10:wrap type="square"/>
              </v:shape>
            </w:pict>
          </mc:Fallback>
        </mc:AlternateContent>
      </w:r>
      <w:r>
        <w:rPr>
          <w:noProof/>
          <w:lang w:val="en-US" w:eastAsia="en-US"/>
        </w:rPr>
        <w:drawing>
          <wp:anchor distT="0" distB="0" distL="114300" distR="114300" simplePos="0" relativeHeight="251618816" behindDoc="0" locked="0" layoutInCell="1" allowOverlap="1" wp14:anchorId="03519B90" wp14:editId="4449625D">
            <wp:simplePos x="0" y="0"/>
            <wp:positionH relativeFrom="margin">
              <wp:posOffset>2750185</wp:posOffset>
            </wp:positionH>
            <wp:positionV relativeFrom="paragraph">
              <wp:posOffset>165735</wp:posOffset>
            </wp:positionV>
            <wp:extent cx="2791460" cy="2505710"/>
            <wp:effectExtent l="0" t="9525" r="0" b="0"/>
            <wp:wrapSquare wrapText="bothSides"/>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30338" t="2558" r="8590"/>
                    <a:stretch/>
                  </pic:blipFill>
                  <pic:spPr bwMode="auto">
                    <a:xfrm rot="5400000">
                      <a:off x="0" y="0"/>
                      <a:ext cx="2791460" cy="2505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u w:val="single"/>
          <w:shd w:val="clear" w:color="auto" w:fill="FFFFFF"/>
        </w:rPr>
        <w:t>Nivel 3</w:t>
      </w:r>
      <w:r w:rsidR="00776AEA" w:rsidRPr="00F923C8">
        <w:rPr>
          <w:rFonts w:ascii="Arial" w:hAnsi="Arial" w:cs="Arial"/>
          <w:color w:val="333333"/>
          <w:sz w:val="24"/>
          <w:szCs w:val="24"/>
          <w:shd w:val="clear" w:color="auto" w:fill="FFFFFF"/>
        </w:rPr>
        <w:t>: En el tercer nivel se encuentra la Raspberry Pi y el Arduino nano, en conjunto con una gran variedad de sensores, tales como, 2 sensores HC-SR04, uno en cada uno de los laterales para verificar objetos en dichos lugres. El sensor de monóxido de carbono MQ-7. La cámara de Raspberry en el frente del SAR.</w:t>
      </w:r>
    </w:p>
    <w:p w14:paraId="3D272503" w14:textId="77777777" w:rsidR="00776AEA" w:rsidRDefault="00776AEA" w:rsidP="00776AEA">
      <w:pPr>
        <w:rPr>
          <w:rFonts w:ascii="Arial" w:hAnsi="Arial" w:cs="Arial"/>
          <w:color w:val="333333"/>
          <w:sz w:val="24"/>
          <w:szCs w:val="24"/>
          <w:shd w:val="clear" w:color="auto" w:fill="FFFFFF"/>
        </w:rPr>
      </w:pPr>
      <w:r w:rsidRPr="00F923C8">
        <w:rPr>
          <w:rFonts w:ascii="Arial" w:hAnsi="Arial" w:cs="Arial"/>
          <w:b/>
          <w:color w:val="333333"/>
          <w:sz w:val="24"/>
          <w:szCs w:val="24"/>
          <w:u w:val="single"/>
          <w:shd w:val="clear" w:color="auto" w:fill="FFFFFF"/>
        </w:rPr>
        <w:t>Nivel 4</w:t>
      </w:r>
      <w:r w:rsidRPr="00F923C8">
        <w:rPr>
          <w:rFonts w:ascii="Arial" w:hAnsi="Arial" w:cs="Arial"/>
          <w:color w:val="333333"/>
          <w:sz w:val="24"/>
          <w:szCs w:val="24"/>
          <w:shd w:val="clear" w:color="auto" w:fill="FFFFFF"/>
        </w:rPr>
        <w:t>: El nivel superior es el que se equipa con la batería portátil solar y que se conecta directamente a la Raspberry, además se encuentra a la vista el GPS y el sensor de temperatura DS18B20. Este último conectado al Arduino Nano.</w:t>
      </w:r>
    </w:p>
    <w:p w14:paraId="21C3ADBF" w14:textId="77777777" w:rsidR="00776AEA" w:rsidRPr="003B7ACB" w:rsidRDefault="00776AEA" w:rsidP="00776AEA">
      <w:pPr>
        <w:rPr>
          <w:rStyle w:val="Hipervnculo"/>
          <w:rFonts w:ascii="Arial" w:hAnsi="Arial" w:cs="Arial"/>
          <w:sz w:val="28"/>
          <w:szCs w:val="28"/>
          <w:shd w:val="clear" w:color="auto" w:fill="FFFFFF"/>
        </w:rPr>
      </w:pPr>
    </w:p>
    <w:p w14:paraId="6AED4111" w14:textId="2A3A0A8F" w:rsidR="00776AEA" w:rsidRDefault="00776AEA" w:rsidP="00776AEA">
      <w:pPr>
        <w:rPr>
          <w:rFonts w:ascii="Arial" w:hAnsi="Arial" w:cs="Arial"/>
          <w:bCs/>
          <w:color w:val="222222"/>
          <w:sz w:val="28"/>
          <w:szCs w:val="28"/>
          <w:shd w:val="clear" w:color="auto" w:fill="FFFFFF"/>
        </w:rPr>
      </w:pPr>
    </w:p>
    <w:p w14:paraId="2AE60A5C" w14:textId="77777777" w:rsidR="00776AEA" w:rsidRPr="002F74DC" w:rsidRDefault="00776AEA" w:rsidP="00776AEA">
      <w:pPr>
        <w:rPr>
          <w:rFonts w:ascii="Arial" w:hAnsi="Arial" w:cs="Arial"/>
          <w:bCs/>
          <w:color w:val="222222"/>
          <w:sz w:val="28"/>
          <w:szCs w:val="28"/>
          <w:shd w:val="clear" w:color="auto" w:fill="FFFFFF"/>
        </w:rPr>
      </w:pPr>
    </w:p>
    <w:p w14:paraId="56283586" w14:textId="77777777" w:rsidR="00776AEA" w:rsidRPr="0007377B" w:rsidRDefault="00776AEA" w:rsidP="00776AEA">
      <w:pPr>
        <w:rPr>
          <w:rFonts w:ascii="Arial" w:hAnsi="Arial" w:cs="Arial"/>
          <w:b/>
          <w:bCs/>
          <w:color w:val="222222"/>
          <w:sz w:val="28"/>
          <w:szCs w:val="28"/>
          <w:shd w:val="clear" w:color="auto" w:fill="FFFFFF"/>
        </w:rPr>
      </w:pPr>
      <w:r w:rsidRPr="00E53EEC">
        <w:rPr>
          <w:rFonts w:ascii="Arial" w:hAnsi="Arial" w:cs="Arial"/>
          <w:b/>
          <w:bCs/>
          <w:color w:val="222222"/>
          <w:sz w:val="28"/>
          <w:szCs w:val="28"/>
          <w:highlight w:val="yellow"/>
          <w:shd w:val="clear" w:color="auto" w:fill="FFFFFF"/>
        </w:rPr>
        <w:t>Falta agregar esquemas fritzing</w:t>
      </w:r>
    </w:p>
    <w:p w14:paraId="5F9A482B" w14:textId="77777777" w:rsidR="00294A12" w:rsidRDefault="00294A12">
      <w:pP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br w:type="page"/>
      </w:r>
    </w:p>
    <w:p w14:paraId="3CCF8871" w14:textId="77777777" w:rsidR="00294A12" w:rsidRPr="00294A12" w:rsidRDefault="00294A12" w:rsidP="00294A12">
      <w:pPr>
        <w:pStyle w:val="Ttulo1"/>
      </w:pPr>
      <w:bookmarkStart w:id="1425" w:name="_Toc502153646"/>
      <w:r w:rsidRPr="00294A12">
        <w:lastRenderedPageBreak/>
        <w:t>Capítulo 11 – Desarrollo del SAR</w:t>
      </w:r>
      <w:bookmarkEnd w:id="1425"/>
    </w:p>
    <w:p w14:paraId="00B22355" w14:textId="77777777" w:rsidR="00294A12" w:rsidRDefault="00294A12" w:rsidP="00294A12">
      <w:pPr>
        <w:rPr>
          <w:rFonts w:ascii="Arial" w:hAnsi="Arial" w:cs="Arial"/>
          <w:b/>
          <w:bCs/>
          <w:color w:val="222222"/>
          <w:sz w:val="28"/>
          <w:szCs w:val="28"/>
          <w:shd w:val="clear" w:color="auto" w:fill="FFFFFF"/>
        </w:rPr>
      </w:pPr>
    </w:p>
    <w:p w14:paraId="4D0223E8" w14:textId="77777777" w:rsidR="00294A12" w:rsidRPr="00294A12" w:rsidRDefault="00294A12" w:rsidP="00294A12">
      <w:pPr>
        <w:rPr>
          <w:rFonts w:ascii="Arial" w:hAnsi="Arial" w:cs="Arial"/>
          <w:sz w:val="24"/>
          <w:szCs w:val="24"/>
          <w:shd w:val="clear" w:color="auto" w:fill="FFFFFF"/>
        </w:rPr>
      </w:pPr>
      <w:r w:rsidRPr="00294A12">
        <w:rPr>
          <w:rFonts w:ascii="Arial" w:hAnsi="Arial" w:cs="Arial"/>
          <w:sz w:val="24"/>
          <w:szCs w:val="24"/>
          <w:shd w:val="clear" w:color="auto" w:fill="FFFFFF"/>
        </w:rPr>
        <w:t>El desarrollo del SAR se descompone en varios niveles de capas. Por un lado, existen dos esquemas muy diferenciados el lógico y el físico.</w:t>
      </w:r>
    </w:p>
    <w:p w14:paraId="662865AE" w14:textId="77777777" w:rsidR="00294A12" w:rsidRPr="00294A12" w:rsidRDefault="00294A12" w:rsidP="00294A12">
      <w:pPr>
        <w:rPr>
          <w:rFonts w:ascii="Arial" w:hAnsi="Arial" w:cs="Arial"/>
          <w:sz w:val="24"/>
          <w:szCs w:val="24"/>
          <w:shd w:val="clear" w:color="auto" w:fill="FFFFFF"/>
        </w:rPr>
      </w:pPr>
      <w:r w:rsidRPr="00294A12">
        <w:rPr>
          <w:rFonts w:ascii="Arial" w:hAnsi="Arial" w:cs="Arial"/>
          <w:sz w:val="24"/>
          <w:szCs w:val="24"/>
          <w:shd w:val="clear" w:color="auto" w:fill="FFFFFF"/>
        </w:rPr>
        <w:t xml:space="preserve">El esquema físico se compone de los dispositivos electrónicos que controlan los actuadores, efectores y sensores. Además de los microcontroladores (Arduino Mega, Arduino Nano) y la microcomputadora Raspberry Pi 3. </w:t>
      </w:r>
    </w:p>
    <w:p w14:paraId="36D1A6D1" w14:textId="77777777" w:rsidR="00294A12" w:rsidRPr="00294A12" w:rsidRDefault="00294A12" w:rsidP="00294A12">
      <w:pPr>
        <w:rPr>
          <w:rFonts w:ascii="Arial" w:hAnsi="Arial" w:cs="Arial"/>
          <w:sz w:val="24"/>
          <w:szCs w:val="24"/>
          <w:shd w:val="clear" w:color="auto" w:fill="FFFFFF"/>
        </w:rPr>
      </w:pPr>
      <w:r w:rsidRPr="00294A12">
        <w:rPr>
          <w:rFonts w:ascii="Arial" w:hAnsi="Arial" w:cs="Arial"/>
          <w:sz w:val="24"/>
          <w:szCs w:val="24"/>
          <w:shd w:val="clear" w:color="auto" w:fill="FFFFFF"/>
        </w:rPr>
        <w:t>El esquema lógico se compone del sistema operativo Raspbian y una aplicación web desarrollada bajo la arquitectura cliente/servidor respetando el conjunto de herramientas MEAN.  Además contiene un administrador de servicios  para Node denominado PM2, y un controlador de cámaras de video conectadas al Sistema Operativo llamado Motion.</w:t>
      </w:r>
    </w:p>
    <w:p w14:paraId="23F97B44" w14:textId="77777777" w:rsidR="00294A12" w:rsidRPr="00294A12" w:rsidRDefault="00294A12" w:rsidP="00294A12">
      <w:pPr>
        <w:rPr>
          <w:rFonts w:ascii="Arial" w:hAnsi="Arial" w:cs="Arial"/>
          <w:sz w:val="24"/>
          <w:szCs w:val="24"/>
          <w:shd w:val="clear" w:color="auto" w:fill="FFFFFF"/>
        </w:rPr>
      </w:pPr>
      <w:r w:rsidRPr="00294A12">
        <w:rPr>
          <w:rFonts w:ascii="Arial" w:hAnsi="Arial" w:cs="Arial"/>
          <w:sz w:val="24"/>
          <w:szCs w:val="24"/>
          <w:shd w:val="clear" w:color="auto" w:fill="FFFFFF"/>
        </w:rPr>
        <w:t xml:space="preserve">Este esquema a su vez se encuentra organizado en dos unidades funcionales llamadas Back-end y </w:t>
      </w:r>
      <w:r>
        <w:rPr>
          <w:rFonts w:ascii="Arial" w:hAnsi="Arial" w:cs="Arial"/>
          <w:sz w:val="24"/>
          <w:szCs w:val="24"/>
          <w:shd w:val="clear" w:color="auto" w:fill="FFFFFF"/>
        </w:rPr>
        <w:t>F</w:t>
      </w:r>
      <w:r w:rsidRPr="00294A12">
        <w:rPr>
          <w:rFonts w:ascii="Arial" w:hAnsi="Arial" w:cs="Arial"/>
          <w:sz w:val="24"/>
          <w:szCs w:val="24"/>
          <w:shd w:val="clear" w:color="auto" w:fill="FFFFFF"/>
        </w:rPr>
        <w:t>ront-end.</w:t>
      </w:r>
    </w:p>
    <w:p w14:paraId="34FAA34A" w14:textId="77777777" w:rsidR="00294A12" w:rsidRDefault="00294A12" w:rsidP="00294A12">
      <w:pPr>
        <w:pStyle w:val="Ttulo2"/>
        <w:rPr>
          <w:rFonts w:eastAsia="Times New Roman"/>
        </w:rPr>
      </w:pPr>
      <w:bookmarkStart w:id="1426" w:name="_Toc502153647"/>
      <w:r w:rsidRPr="00F71B06">
        <w:rPr>
          <w:rFonts w:eastAsia="Times New Roman"/>
        </w:rPr>
        <w:t>Esquema general del SAR (lógico /físico)</w:t>
      </w:r>
      <w:bookmarkEnd w:id="1426"/>
    </w:p>
    <w:p w14:paraId="1A5E0AC6" w14:textId="77777777" w:rsidR="00BF407C" w:rsidRDefault="00294A12" w:rsidP="00BF407C">
      <w:pPr>
        <w:keepNext/>
      </w:pPr>
      <w:r>
        <w:rPr>
          <w:noProof/>
          <w:shd w:val="clear" w:color="auto" w:fill="FFFFFF"/>
          <w:lang w:val="en-US" w:eastAsia="en-US"/>
        </w:rPr>
        <w:drawing>
          <wp:inline distT="0" distB="0" distL="0" distR="0" wp14:anchorId="0B68A38C" wp14:editId="1EFDF2AE">
            <wp:extent cx="5400040" cy="1743075"/>
            <wp:effectExtent l="0" t="0" r="10160" b="0"/>
            <wp:docPr id="238" name="Diagrama 2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7" r:lo="rId138" r:qs="rId139" r:cs="rId140"/>
              </a:graphicData>
            </a:graphic>
          </wp:inline>
        </w:drawing>
      </w:r>
    </w:p>
    <w:p w14:paraId="0E572195" w14:textId="5702028A" w:rsidR="00294A12" w:rsidRDefault="00BF407C" w:rsidP="00BF407C">
      <w:pPr>
        <w:pStyle w:val="Descripcin"/>
        <w:jc w:val="center"/>
      </w:pPr>
      <w:bookmarkStart w:id="1427" w:name="_Toc502152534"/>
      <w:r>
        <w:t xml:space="preserve">Ilustración </w:t>
      </w:r>
      <w:fldSimple w:instr=" SEQ Ilustración \* ARABIC ">
        <w:r w:rsidR="00393E1C">
          <w:rPr>
            <w:noProof/>
          </w:rPr>
          <w:t>66</w:t>
        </w:r>
      </w:fldSimple>
      <w:r>
        <w:t xml:space="preserve"> - </w:t>
      </w:r>
      <w:r w:rsidRPr="003B3633">
        <w:t>Esquema general del SAR</w:t>
      </w:r>
      <w:bookmarkEnd w:id="1427"/>
    </w:p>
    <w:p w14:paraId="0FF2D997" w14:textId="77777777" w:rsidR="00294A12" w:rsidRPr="00294A12" w:rsidRDefault="00294A12" w:rsidP="00294A12">
      <w:pPr>
        <w:pStyle w:val="Ttulo2"/>
        <w:rPr>
          <w:rFonts w:eastAsia="Times New Roman"/>
          <w:sz w:val="32"/>
          <w:szCs w:val="32"/>
        </w:rPr>
      </w:pPr>
      <w:bookmarkStart w:id="1428" w:name="_Toc502153648"/>
      <w:r w:rsidRPr="00294A12">
        <w:rPr>
          <w:rFonts w:eastAsia="Times New Roman"/>
          <w:sz w:val="32"/>
          <w:szCs w:val="32"/>
        </w:rPr>
        <w:t>Desarrollo de la aplicación (front-end)</w:t>
      </w:r>
      <w:bookmarkEnd w:id="1428"/>
    </w:p>
    <w:p w14:paraId="72922F79" w14:textId="77777777" w:rsidR="00294A12" w:rsidRPr="00294A12" w:rsidRDefault="00294A12" w:rsidP="00294A12">
      <w:pPr>
        <w:rPr>
          <w:rFonts w:ascii="Arial" w:hAnsi="Arial" w:cs="Arial"/>
          <w:sz w:val="24"/>
          <w:szCs w:val="24"/>
        </w:rPr>
      </w:pPr>
      <w:r w:rsidRPr="00294A12">
        <w:rPr>
          <w:rFonts w:ascii="Arial" w:hAnsi="Arial" w:cs="Arial"/>
          <w:sz w:val="24"/>
          <w:szCs w:val="24"/>
        </w:rPr>
        <w:t>El front-end se encuentra desarrollado en Angular 4+, contando con los siguientes esquemas:</w:t>
      </w:r>
    </w:p>
    <w:p w14:paraId="6D3428F2" w14:textId="77777777" w:rsidR="00294A12" w:rsidRPr="00294A12" w:rsidRDefault="00294A12" w:rsidP="00294A12">
      <w:pPr>
        <w:rPr>
          <w:rFonts w:ascii="Arial" w:hAnsi="Arial" w:cs="Arial"/>
          <w:sz w:val="24"/>
          <w:szCs w:val="24"/>
        </w:rPr>
      </w:pPr>
      <w:r w:rsidRPr="00294A12">
        <w:rPr>
          <w:rFonts w:ascii="Arial" w:hAnsi="Arial" w:cs="Arial"/>
          <w:sz w:val="24"/>
          <w:szCs w:val="24"/>
        </w:rPr>
        <w:t>(Pegar esquemas del Compodoc)</w:t>
      </w:r>
    </w:p>
    <w:p w14:paraId="0513ACA7" w14:textId="77777777" w:rsidR="00294A12" w:rsidRPr="00294A12" w:rsidRDefault="00294A12" w:rsidP="00294A12">
      <w:pPr>
        <w:rPr>
          <w:rFonts w:ascii="Arial" w:hAnsi="Arial" w:cs="Arial"/>
          <w:sz w:val="24"/>
          <w:szCs w:val="24"/>
        </w:rPr>
      </w:pPr>
      <w:r w:rsidRPr="00294A12">
        <w:rPr>
          <w:rFonts w:ascii="Arial" w:hAnsi="Arial" w:cs="Arial"/>
          <w:sz w:val="24"/>
          <w:szCs w:val="24"/>
        </w:rPr>
        <w:t>Al conectarnos al servidor, desde un cliente (Browser) nos descarga la aplicación embebida, y la comunicación con el servidor sucede a través de Json.</w:t>
      </w:r>
    </w:p>
    <w:p w14:paraId="5ED322F6" w14:textId="77777777" w:rsidR="00294A12" w:rsidRPr="00294A12" w:rsidRDefault="00294A12" w:rsidP="00294A12">
      <w:pPr>
        <w:pStyle w:val="Ttulo2"/>
        <w:rPr>
          <w:rFonts w:eastAsia="Times New Roman"/>
          <w:sz w:val="32"/>
          <w:szCs w:val="32"/>
        </w:rPr>
      </w:pPr>
      <w:bookmarkStart w:id="1429" w:name="_Toc502153649"/>
      <w:r w:rsidRPr="00294A12">
        <w:rPr>
          <w:rFonts w:eastAsia="Times New Roman"/>
          <w:sz w:val="32"/>
          <w:szCs w:val="32"/>
        </w:rPr>
        <w:t>Desarrollo del servidor (back-end)</w:t>
      </w:r>
      <w:bookmarkEnd w:id="1429"/>
    </w:p>
    <w:p w14:paraId="64F11C38" w14:textId="77777777" w:rsidR="00294A12" w:rsidRPr="00294A12" w:rsidRDefault="00294A12" w:rsidP="00294A12">
      <w:pPr>
        <w:rPr>
          <w:rFonts w:ascii="Arial" w:hAnsi="Arial" w:cs="Arial"/>
          <w:sz w:val="24"/>
          <w:szCs w:val="24"/>
        </w:rPr>
      </w:pPr>
      <w:r w:rsidRPr="00294A12">
        <w:rPr>
          <w:rFonts w:ascii="Arial" w:hAnsi="Arial" w:cs="Arial"/>
          <w:sz w:val="24"/>
          <w:szCs w:val="24"/>
        </w:rPr>
        <w:t>El back-end, construido en Node y Express, almacena los estáticos del front-end y los suministra al conectarse un cliente. Los directorios del proyecto son: COLOCAR DIRECTORIOS</w:t>
      </w:r>
    </w:p>
    <w:p w14:paraId="10D47CEB" w14:textId="77777777" w:rsidR="00294A12" w:rsidRDefault="00294A12" w:rsidP="00294A12">
      <w:r w:rsidRPr="00294A12">
        <w:rPr>
          <w:rFonts w:ascii="Arial" w:hAnsi="Arial" w:cs="Arial"/>
          <w:sz w:val="24"/>
          <w:szCs w:val="24"/>
        </w:rPr>
        <w:t xml:space="preserve">Express filtra con las rutas </w:t>
      </w:r>
      <w:r w:rsidRPr="00294A12">
        <w:rPr>
          <w:rFonts w:ascii="Arial" w:hAnsi="Arial" w:cs="Arial"/>
          <w:sz w:val="24"/>
          <w:szCs w:val="24"/>
          <w:highlight w:val="yellow"/>
        </w:rPr>
        <w:t>AGREGAR RUTAS</w:t>
      </w:r>
      <w:r w:rsidRPr="00294A12">
        <w:rPr>
          <w:rFonts w:ascii="Arial" w:hAnsi="Arial" w:cs="Arial"/>
          <w:sz w:val="24"/>
          <w:szCs w:val="24"/>
        </w:rPr>
        <w:t xml:space="preserve"> resolviendo y respondiendo las distintas consultas realizadas por la App en Angular.</w:t>
      </w:r>
      <w:r>
        <w:t xml:space="preserve"> </w:t>
      </w:r>
    </w:p>
    <w:p w14:paraId="42C8FE6A" w14:textId="3AADC8E7" w:rsidR="00294A12" w:rsidRDefault="00294A12" w:rsidP="00294A12">
      <w:pPr>
        <w:keepNext/>
        <w:jc w:val="right"/>
      </w:pPr>
    </w:p>
    <w:p w14:paraId="0E8B5937" w14:textId="45E663DF" w:rsidR="00294A12" w:rsidRPr="00294A12" w:rsidRDefault="00393E1C" w:rsidP="00294A12">
      <w:pPr>
        <w:rPr>
          <w:rFonts w:ascii="Arial" w:hAnsi="Arial" w:cs="Arial"/>
          <w:sz w:val="24"/>
          <w:szCs w:val="24"/>
        </w:rPr>
      </w:pPr>
      <w:r>
        <w:rPr>
          <w:noProof/>
          <w:lang w:val="en-US" w:eastAsia="en-US"/>
        </w:rPr>
        <mc:AlternateContent>
          <mc:Choice Requires="wps">
            <w:drawing>
              <wp:anchor distT="0" distB="0" distL="114300" distR="114300" simplePos="0" relativeHeight="251879936" behindDoc="0" locked="0" layoutInCell="1" allowOverlap="1" wp14:anchorId="329235DC" wp14:editId="1634A71F">
                <wp:simplePos x="0" y="0"/>
                <wp:positionH relativeFrom="column">
                  <wp:posOffset>3370580</wp:posOffset>
                </wp:positionH>
                <wp:positionV relativeFrom="paragraph">
                  <wp:posOffset>556260</wp:posOffset>
                </wp:positionV>
                <wp:extent cx="2025650" cy="635"/>
                <wp:effectExtent l="0" t="0" r="0" b="0"/>
                <wp:wrapSquare wrapText="bothSides"/>
                <wp:docPr id="275" name="Cuadro de texto 275"/>
                <wp:cNvGraphicFramePr/>
                <a:graphic xmlns:a="http://schemas.openxmlformats.org/drawingml/2006/main">
                  <a:graphicData uri="http://schemas.microsoft.com/office/word/2010/wordprocessingShape">
                    <wps:wsp>
                      <wps:cNvSpPr txBox="1"/>
                      <wps:spPr>
                        <a:xfrm>
                          <a:off x="0" y="0"/>
                          <a:ext cx="2025650" cy="635"/>
                        </a:xfrm>
                        <a:prstGeom prst="rect">
                          <a:avLst/>
                        </a:prstGeom>
                        <a:solidFill>
                          <a:prstClr val="white"/>
                        </a:solidFill>
                        <a:ln>
                          <a:noFill/>
                        </a:ln>
                      </wps:spPr>
                      <wps:txbx>
                        <w:txbxContent>
                          <w:p w14:paraId="33224CBB" w14:textId="5C776BC4" w:rsidR="006D6624" w:rsidRPr="007F6848" w:rsidRDefault="006D6624" w:rsidP="00393E1C">
                            <w:pPr>
                              <w:pStyle w:val="Descripcin"/>
                              <w:jc w:val="center"/>
                              <w:rPr>
                                <w:rFonts w:ascii="Calibri" w:eastAsia="Calibri" w:hAnsi="Calibri" w:cs="Calibri"/>
                                <w:noProof/>
                                <w:color w:val="000000"/>
                                <w:lang w:val="es-ES_tradnl" w:eastAsia="es-ES_tradnl"/>
                              </w:rPr>
                            </w:pPr>
                            <w:bookmarkStart w:id="1430" w:name="_Toc502152535"/>
                            <w:r>
                              <w:t xml:space="preserve">Ilustración </w:t>
                            </w:r>
                            <w:fldSimple w:instr=" SEQ Ilustración \* ARABIC ">
                              <w:r>
                                <w:rPr>
                                  <w:noProof/>
                                </w:rPr>
                                <w:t>67</w:t>
                              </w:r>
                            </w:fldSimple>
                            <w:r>
                              <w:t xml:space="preserve"> - </w:t>
                            </w:r>
                            <w:r w:rsidRPr="00826215">
                              <w:t>Logo PM2</w:t>
                            </w:r>
                            <w:bookmarkEnd w:id="14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235DC" id="Cuadro de texto 275" o:spid="_x0000_s1071" type="#_x0000_t202" style="position:absolute;left:0;text-align:left;margin-left:265.4pt;margin-top:43.8pt;width:159.5pt;height:.05pt;z-index:25187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" stroked="f">
                <v:textbox style="mso-fit-shape-to-text:t" inset="0,0,0,0">
                  <w:txbxContent>
                    <w:p w14:paraId="33224CBB" w14:textId="5C776BC4" w:rsidR="006D6624" w:rsidRPr="007F6848" w:rsidRDefault="006D6624" w:rsidP="00393E1C">
                      <w:pPr>
                        <w:pStyle w:val="Descripcin"/>
                        <w:jc w:val="center"/>
                        <w:rPr>
                          <w:rFonts w:ascii="Calibri" w:eastAsia="Calibri" w:hAnsi="Calibri" w:cs="Calibri"/>
                          <w:noProof/>
                          <w:color w:val="000000"/>
                          <w:lang w:val="es-ES_tradnl" w:eastAsia="es-ES_tradnl"/>
                        </w:rPr>
                      </w:pPr>
                      <w:bookmarkStart w:id="1431" w:name="_Toc502152535"/>
                      <w:r>
                        <w:t xml:space="preserve">Ilustración </w:t>
                      </w:r>
                      <w:fldSimple w:instr=" SEQ Ilustración \* ARABIC ">
                        <w:r>
                          <w:rPr>
                            <w:noProof/>
                          </w:rPr>
                          <w:t>67</w:t>
                        </w:r>
                      </w:fldSimple>
                      <w:r>
                        <w:t xml:space="preserve"> - </w:t>
                      </w:r>
                      <w:r w:rsidRPr="00826215">
                        <w:t>Logo PM2</w:t>
                      </w:r>
                      <w:bookmarkEnd w:id="1431"/>
                    </w:p>
                  </w:txbxContent>
                </v:textbox>
                <w10:wrap type="square"/>
              </v:shape>
            </w:pict>
          </mc:Fallback>
        </mc:AlternateContent>
      </w:r>
      <w:r>
        <w:rPr>
          <w:noProof/>
          <w:lang w:val="en-US" w:eastAsia="en-US"/>
        </w:rPr>
        <w:drawing>
          <wp:anchor distT="0" distB="0" distL="114300" distR="114300" simplePos="0" relativeHeight="251877888" behindDoc="0" locked="0" layoutInCell="1" allowOverlap="1" wp14:anchorId="77DB4A53" wp14:editId="2126371B">
            <wp:simplePos x="0" y="0"/>
            <wp:positionH relativeFrom="column">
              <wp:posOffset>3370580</wp:posOffset>
            </wp:positionH>
            <wp:positionV relativeFrom="paragraph">
              <wp:posOffset>14605</wp:posOffset>
            </wp:positionV>
            <wp:extent cx="2025650" cy="570230"/>
            <wp:effectExtent l="0" t="0" r="0" b="0"/>
            <wp:wrapSquare wrapText="bothSides"/>
            <wp:docPr id="239" name="Imagen 239" descr="https://raw.githubusercontent.com/unitech/pm2/master/pres/pm2.20d3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unitech/pm2/master/pres/pm2.20d3ef.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025650" cy="570230"/>
                    </a:xfrm>
                    <a:prstGeom prst="rect">
                      <a:avLst/>
                    </a:prstGeom>
                    <a:noFill/>
                    <a:ln>
                      <a:noFill/>
                    </a:ln>
                  </pic:spPr>
                </pic:pic>
              </a:graphicData>
            </a:graphic>
            <wp14:sizeRelH relativeFrom="page">
              <wp14:pctWidth>0</wp14:pctWidth>
            </wp14:sizeRelH>
            <wp14:sizeRelV relativeFrom="page">
              <wp14:pctHeight>0</wp14:pctHeight>
            </wp14:sizeRelV>
          </wp:anchor>
        </w:drawing>
      </w:r>
      <w:r w:rsidR="00294A12" w:rsidRPr="00294A12">
        <w:rPr>
          <w:rFonts w:ascii="Arial" w:hAnsi="Arial" w:cs="Arial"/>
          <w:sz w:val="24"/>
          <w:szCs w:val="24"/>
        </w:rPr>
        <w:t xml:space="preserve">Node es administrado por PM2 (administrador de procesos para JavaScript) el cual inicia el servidor, automáticamente al arrancar Raspbian, controlando y monitoreándolo. </w:t>
      </w:r>
    </w:p>
    <w:p w14:paraId="12EA3A52" w14:textId="4D82FC9C" w:rsidR="00393E1C" w:rsidRDefault="00294A12" w:rsidP="00294A12">
      <w:pPr>
        <w:rPr>
          <w:rFonts w:ascii="Arial" w:hAnsi="Arial" w:cs="Arial"/>
          <w:sz w:val="24"/>
          <w:szCs w:val="24"/>
          <w:highlight w:val="yellow"/>
        </w:rPr>
      </w:pPr>
      <w:r w:rsidRPr="00294A12">
        <w:rPr>
          <w:rFonts w:ascii="Arial" w:hAnsi="Arial" w:cs="Arial"/>
          <w:sz w:val="24"/>
          <w:szCs w:val="24"/>
          <w:highlight w:val="yellow"/>
        </w:rPr>
        <w:t>MOSTRAR PM2 EN FUNCIONAMIENTO</w:t>
      </w:r>
    </w:p>
    <w:p w14:paraId="3521DE30" w14:textId="77777777" w:rsidR="00393E1C" w:rsidRDefault="00393E1C">
      <w:pPr>
        <w:rPr>
          <w:rFonts w:ascii="Arial" w:hAnsi="Arial" w:cs="Arial"/>
          <w:sz w:val="24"/>
          <w:szCs w:val="24"/>
          <w:highlight w:val="yellow"/>
        </w:rPr>
      </w:pPr>
      <w:r>
        <w:rPr>
          <w:rFonts w:ascii="Arial" w:hAnsi="Arial" w:cs="Arial"/>
          <w:sz w:val="24"/>
          <w:szCs w:val="24"/>
          <w:highlight w:val="yellow"/>
        </w:rPr>
        <w:br w:type="page"/>
      </w:r>
    </w:p>
    <w:p w14:paraId="23489D71" w14:textId="77777777" w:rsidR="00294A12" w:rsidRPr="00294A12" w:rsidRDefault="00294A12" w:rsidP="00294A12">
      <w:pPr>
        <w:pStyle w:val="Ttulo2"/>
        <w:rPr>
          <w:rFonts w:eastAsia="Times New Roman"/>
          <w:sz w:val="32"/>
          <w:szCs w:val="32"/>
        </w:rPr>
      </w:pPr>
      <w:bookmarkStart w:id="1432" w:name="_Toc502153650"/>
      <w:r w:rsidRPr="00294A12">
        <w:rPr>
          <w:rFonts w:eastAsia="Times New Roman"/>
          <w:sz w:val="32"/>
          <w:szCs w:val="32"/>
        </w:rPr>
        <w:lastRenderedPageBreak/>
        <w:t>Esquema de la arquitectura lógica</w:t>
      </w:r>
      <w:bookmarkEnd w:id="1432"/>
    </w:p>
    <w:p w14:paraId="33CCC47B" w14:textId="77777777" w:rsidR="00294A12" w:rsidRPr="002F3B41" w:rsidRDefault="00294A12" w:rsidP="00294A12"/>
    <w:p w14:paraId="1423D9FC" w14:textId="77777777" w:rsidR="00393E1C" w:rsidRDefault="00294A12" w:rsidP="00393E1C">
      <w:pPr>
        <w:keepNext/>
      </w:pPr>
      <w:r>
        <w:rPr>
          <w:rFonts w:eastAsia="Times New Roman"/>
          <w:noProof/>
          <w:lang w:val="en-US" w:eastAsia="en-US"/>
        </w:rPr>
        <w:drawing>
          <wp:inline distT="0" distB="0" distL="0" distR="0" wp14:anchorId="31181EF2" wp14:editId="0567EE54">
            <wp:extent cx="5400675" cy="4305935"/>
            <wp:effectExtent l="0" t="0" r="952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0675" cy="4305935"/>
                    </a:xfrm>
                    <a:prstGeom prst="rect">
                      <a:avLst/>
                    </a:prstGeom>
                    <a:noFill/>
                    <a:ln>
                      <a:noFill/>
                    </a:ln>
                  </pic:spPr>
                </pic:pic>
              </a:graphicData>
            </a:graphic>
          </wp:inline>
        </w:drawing>
      </w:r>
    </w:p>
    <w:p w14:paraId="519A60A6" w14:textId="6732E537" w:rsidR="00294A12" w:rsidRDefault="00393E1C" w:rsidP="00393E1C">
      <w:pPr>
        <w:pStyle w:val="Descripcin"/>
        <w:jc w:val="center"/>
      </w:pPr>
      <w:bookmarkStart w:id="1433" w:name="_Toc502152536"/>
      <w:r>
        <w:t xml:space="preserve">Ilustración </w:t>
      </w:r>
      <w:fldSimple w:instr=" SEQ Ilustración \* ARABIC ">
        <w:r>
          <w:rPr>
            <w:noProof/>
          </w:rPr>
          <w:t>68</w:t>
        </w:r>
      </w:fldSimple>
      <w:r>
        <w:t xml:space="preserve"> - </w:t>
      </w:r>
      <w:r w:rsidRPr="00A064CE">
        <w:t>Arquitectura lógica del SAR</w:t>
      </w:r>
      <w:bookmarkEnd w:id="1433"/>
    </w:p>
    <w:p w14:paraId="3DB760C2" w14:textId="77777777" w:rsidR="00294A12" w:rsidRDefault="00294A12" w:rsidP="00294A12">
      <w:pPr>
        <w:rPr>
          <w:rFonts w:asciiTheme="majorHAnsi" w:eastAsia="Times New Roman" w:hAnsiTheme="majorHAnsi" w:cstheme="majorBidi"/>
          <w:color w:val="2F5496" w:themeColor="accent1" w:themeShade="BF"/>
          <w:sz w:val="26"/>
          <w:szCs w:val="26"/>
        </w:rPr>
      </w:pPr>
      <w:r>
        <w:rPr>
          <w:rFonts w:eastAsia="Times New Roman"/>
        </w:rPr>
        <w:br w:type="page"/>
      </w:r>
    </w:p>
    <w:p w14:paraId="3F07CECA" w14:textId="77777777" w:rsidR="00294A12" w:rsidRDefault="00294A12" w:rsidP="00294A12">
      <w:pPr>
        <w:pStyle w:val="Ttulo2"/>
        <w:rPr>
          <w:rFonts w:eastAsia="Times New Roman"/>
        </w:rPr>
      </w:pPr>
      <w:bookmarkStart w:id="1434" w:name="_Toc502153651"/>
      <w:r>
        <w:rPr>
          <w:rFonts w:eastAsia="Times New Roman"/>
        </w:rPr>
        <w:lastRenderedPageBreak/>
        <w:t>C</w:t>
      </w:r>
      <w:r w:rsidRPr="00F71B06">
        <w:rPr>
          <w:rFonts w:eastAsia="Times New Roman"/>
        </w:rPr>
        <w:t>apturas de pantalla de la aplicaci</w:t>
      </w:r>
      <w:r>
        <w:rPr>
          <w:rFonts w:eastAsia="Times New Roman"/>
        </w:rPr>
        <w:t>ó</w:t>
      </w:r>
      <w:r w:rsidRPr="00F71B06">
        <w:rPr>
          <w:rFonts w:eastAsia="Times New Roman"/>
        </w:rPr>
        <w:t>n</w:t>
      </w:r>
      <w:bookmarkEnd w:id="1434"/>
    </w:p>
    <w:p w14:paraId="1AB2C025" w14:textId="77777777" w:rsidR="00393E1C" w:rsidRDefault="00294A12" w:rsidP="00393E1C">
      <w:pPr>
        <w:keepNext/>
      </w:pPr>
      <w:r>
        <w:rPr>
          <w:rFonts w:ascii="Arial" w:eastAsia="Times New Roman" w:hAnsi="Arial" w:cs="Arial"/>
          <w:noProof/>
          <w:lang w:val="en-US" w:eastAsia="en-US"/>
        </w:rPr>
        <w:drawing>
          <wp:inline distT="0" distB="0" distL="0" distR="0" wp14:anchorId="7F2EC545" wp14:editId="4052EBD4">
            <wp:extent cx="5396230" cy="2738120"/>
            <wp:effectExtent l="0" t="0" r="0" b="508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6230" cy="2738120"/>
                    </a:xfrm>
                    <a:prstGeom prst="rect">
                      <a:avLst/>
                    </a:prstGeom>
                    <a:noFill/>
                    <a:ln>
                      <a:noFill/>
                    </a:ln>
                  </pic:spPr>
                </pic:pic>
              </a:graphicData>
            </a:graphic>
          </wp:inline>
        </w:drawing>
      </w:r>
    </w:p>
    <w:p w14:paraId="2994ECD5" w14:textId="112A8D9B" w:rsidR="00294A12" w:rsidRDefault="00393E1C" w:rsidP="00393E1C">
      <w:pPr>
        <w:pStyle w:val="Descripcin"/>
        <w:jc w:val="center"/>
      </w:pPr>
      <w:bookmarkStart w:id="1435" w:name="_Toc502152537"/>
      <w:r>
        <w:t xml:space="preserve">Ilustración </w:t>
      </w:r>
      <w:fldSimple w:instr=" SEQ Ilustración \* ARABIC ">
        <w:r>
          <w:rPr>
            <w:noProof/>
          </w:rPr>
          <w:t>69</w:t>
        </w:r>
      </w:fldSimple>
      <w:r>
        <w:t xml:space="preserve"> - </w:t>
      </w:r>
      <w:r w:rsidRPr="003D62B0">
        <w:t>Aplicación Web</w:t>
      </w:r>
      <w:bookmarkEnd w:id="1435"/>
    </w:p>
    <w:p w14:paraId="488CD7E0" w14:textId="77777777" w:rsidR="00294A12" w:rsidRDefault="00294A12" w:rsidP="00294A12">
      <w:pPr>
        <w:rPr>
          <w:rFonts w:asciiTheme="majorHAnsi" w:eastAsia="Times New Roman" w:hAnsiTheme="majorHAnsi" w:cstheme="majorBidi"/>
          <w:color w:val="2F5496" w:themeColor="accent1" w:themeShade="BF"/>
          <w:sz w:val="26"/>
          <w:szCs w:val="26"/>
        </w:rPr>
      </w:pPr>
      <w:r>
        <w:rPr>
          <w:rFonts w:eastAsia="Times New Roman"/>
        </w:rPr>
        <w:br w:type="page"/>
      </w:r>
    </w:p>
    <w:p w14:paraId="5E427701" w14:textId="77777777" w:rsidR="00294A12" w:rsidRDefault="00294A12" w:rsidP="00294A12">
      <w:pPr>
        <w:pStyle w:val="Ttulo2"/>
        <w:rPr>
          <w:rFonts w:eastAsia="Times New Roman"/>
        </w:rPr>
      </w:pPr>
      <w:bookmarkStart w:id="1436" w:name="_Toc502153652"/>
      <w:r>
        <w:rPr>
          <w:rFonts w:eastAsia="Times New Roman"/>
        </w:rPr>
        <w:lastRenderedPageBreak/>
        <w:t>F</w:t>
      </w:r>
      <w:r w:rsidRPr="00F71B06">
        <w:rPr>
          <w:rFonts w:eastAsia="Times New Roman"/>
        </w:rPr>
        <w:t xml:space="preserve">uncionamiento </w:t>
      </w:r>
      <w:r>
        <w:rPr>
          <w:rFonts w:eastAsia="Times New Roman"/>
        </w:rPr>
        <w:t>de la App</w:t>
      </w:r>
      <w:bookmarkEnd w:id="1436"/>
    </w:p>
    <w:p w14:paraId="36DC37E8" w14:textId="77777777" w:rsidR="00294A12" w:rsidRPr="002F3B41" w:rsidRDefault="00294A12" w:rsidP="00294A12">
      <w:r w:rsidRPr="00174866">
        <w:rPr>
          <w:highlight w:val="yellow"/>
        </w:rPr>
        <w:t>FALTA FINALIZARLA</w:t>
      </w:r>
    </w:p>
    <w:p w14:paraId="39599141" w14:textId="77777777" w:rsidR="00294A12" w:rsidRPr="00F71B06" w:rsidRDefault="00294A12" w:rsidP="00294A12">
      <w:pPr>
        <w:pStyle w:val="Ttulo2"/>
        <w:rPr>
          <w:rFonts w:ascii="Times New Roman" w:eastAsia="Times New Roman" w:hAnsi="Times New Roman" w:cs="Times New Roman"/>
          <w:sz w:val="24"/>
          <w:szCs w:val="24"/>
        </w:rPr>
      </w:pPr>
    </w:p>
    <w:p w14:paraId="3C263983" w14:textId="77777777" w:rsidR="00294A12" w:rsidRPr="00F71B06" w:rsidRDefault="00294A12" w:rsidP="00294A12">
      <w:pPr>
        <w:pStyle w:val="Ttulo2"/>
        <w:rPr>
          <w:rFonts w:ascii="Times New Roman" w:eastAsia="Times New Roman" w:hAnsi="Times New Roman" w:cs="Times New Roman"/>
          <w:sz w:val="24"/>
          <w:szCs w:val="24"/>
        </w:rPr>
      </w:pPr>
      <w:bookmarkStart w:id="1437" w:name="_Toc502153653"/>
      <w:r w:rsidRPr="00F71B06">
        <w:rPr>
          <w:rFonts w:eastAsia="Times New Roman"/>
        </w:rPr>
        <w:t>Como se construyen las estadísticas</w:t>
      </w:r>
      <w:bookmarkEnd w:id="1437"/>
    </w:p>
    <w:p w14:paraId="21793AB2" w14:textId="77777777" w:rsidR="00294A12" w:rsidRDefault="00294A12" w:rsidP="00294A12">
      <w:pPr>
        <w:pStyle w:val="Ttulo2"/>
        <w:rPr>
          <w:rFonts w:eastAsia="Times New Roman"/>
        </w:rPr>
      </w:pPr>
      <w:bookmarkStart w:id="1438" w:name="_Toc502153654"/>
      <w:r w:rsidRPr="00174866">
        <w:rPr>
          <w:rFonts w:eastAsia="Times New Roman"/>
          <w:highlight w:val="yellow"/>
        </w:rPr>
        <w:t>FALTA DETERMINAR LAS MUESTRAS</w:t>
      </w:r>
      <w:bookmarkEnd w:id="1438"/>
    </w:p>
    <w:p w14:paraId="42CD8BEA" w14:textId="77777777" w:rsidR="00294A12" w:rsidRDefault="00294A12" w:rsidP="00294A12">
      <w:pPr>
        <w:pStyle w:val="Ttulo2"/>
        <w:rPr>
          <w:rFonts w:eastAsia="Times New Roman"/>
        </w:rPr>
      </w:pPr>
    </w:p>
    <w:p w14:paraId="627D7443" w14:textId="77777777" w:rsidR="00294A12" w:rsidRDefault="00294A12" w:rsidP="00294A12">
      <w:pPr>
        <w:pStyle w:val="Ttulo2"/>
        <w:rPr>
          <w:rFonts w:eastAsia="Times New Roman"/>
        </w:rPr>
      </w:pPr>
      <w:bookmarkStart w:id="1439" w:name="_Toc502153655"/>
      <w:r w:rsidRPr="00F71B06">
        <w:rPr>
          <w:rFonts w:eastAsia="Times New Roman"/>
        </w:rPr>
        <w:t>Parámetros de configuración</w:t>
      </w:r>
      <w:bookmarkEnd w:id="1439"/>
    </w:p>
    <w:p w14:paraId="01E20988" w14:textId="77777777" w:rsidR="00294A12" w:rsidRPr="00DB36C9" w:rsidRDefault="00294A12" w:rsidP="00294A12">
      <w:r w:rsidRPr="00174866">
        <w:rPr>
          <w:highlight w:val="yellow"/>
        </w:rPr>
        <w:t>Dentro de esta sección agregar MOTION, PM2, Ad-hoc</w:t>
      </w:r>
    </w:p>
    <w:p w14:paraId="57945C0E" w14:textId="77777777" w:rsidR="00294A12" w:rsidRDefault="00294A12" w:rsidP="00294A12">
      <w:pPr>
        <w:pStyle w:val="Ttulo2"/>
        <w:rPr>
          <w:b/>
          <w:bCs/>
          <w:color w:val="222222"/>
          <w:shd w:val="clear" w:color="auto" w:fill="FFFFFF"/>
        </w:rPr>
      </w:pPr>
      <w:bookmarkStart w:id="1440" w:name="_Toc502153656"/>
      <w:r w:rsidRPr="00174866">
        <w:rPr>
          <w:b/>
          <w:bCs/>
          <w:color w:val="222222"/>
          <w:highlight w:val="yellow"/>
          <w:shd w:val="clear" w:color="auto" w:fill="FFFFFF"/>
        </w:rPr>
        <w:t>FALTA FINALIZARLA</w:t>
      </w:r>
      <w:bookmarkEnd w:id="1440"/>
    </w:p>
    <w:p w14:paraId="719C6106" w14:textId="77777777" w:rsidR="00882DCD" w:rsidRDefault="00882DCD">
      <w:pP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br w:type="page"/>
      </w:r>
    </w:p>
    <w:p w14:paraId="17430F27" w14:textId="77777777" w:rsidR="00882DCD" w:rsidRDefault="00882DCD">
      <w:pPr>
        <w:rPr>
          <w:rFonts w:ascii="Arial" w:hAnsi="Arial" w:cs="Arial"/>
          <w:bCs/>
          <w:color w:val="222222"/>
          <w:sz w:val="28"/>
          <w:szCs w:val="28"/>
          <w:shd w:val="clear" w:color="auto" w:fill="FFFFFF"/>
        </w:rPr>
      </w:pPr>
    </w:p>
    <w:p w14:paraId="02A91B45" w14:textId="77777777" w:rsidR="00406496" w:rsidRDefault="00406496" w:rsidP="00D15376">
      <w:pP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t>Referencias bibliográficas</w:t>
      </w:r>
    </w:p>
    <w:p w14:paraId="2C87E036" w14:textId="1FE32BA0" w:rsidR="00406496" w:rsidDel="00C13867" w:rsidRDefault="00406496" w:rsidP="00406496">
      <w:pPr>
        <w:pStyle w:val="Ttulo1"/>
        <w:rPr>
          <w:del w:id="1441" w:author="Agustin Schlapp" w:date="2017-12-21T20:12:00Z"/>
        </w:rPr>
      </w:pPr>
      <w:del w:id="1442" w:author="Agustin Schlapp" w:date="2017-12-21T20:12:00Z">
        <w:r w:rsidDel="00C13867">
          <w:delText>Capítulo 1</w:delText>
        </w:r>
      </w:del>
    </w:p>
    <w:p w14:paraId="73B14FA8" w14:textId="04867AE8" w:rsidR="00406496" w:rsidDel="00C13867" w:rsidRDefault="00634348" w:rsidP="00406496">
      <w:pPr>
        <w:rPr>
          <w:del w:id="1443" w:author="Agustin Schlapp" w:date="2017-12-21T20:12:00Z"/>
        </w:rPr>
      </w:pPr>
      <w:del w:id="1444" w:author="Agustin Schlapp" w:date="2017-12-21T20:12:00Z">
        <w:r w:rsidDel="00C13867">
          <w:fldChar w:fldCharType="begin"/>
        </w:r>
        <w:r w:rsidDel="00C13867">
          <w:delInstrText xml:space="preserve"> HYPERLINK "http://es.wikipedia.org/wiki/Georreferenciación" \h </w:delInstrText>
        </w:r>
        <w:r w:rsidDel="00C13867">
          <w:fldChar w:fldCharType="end"/>
        </w:r>
      </w:del>
    </w:p>
    <w:p w14:paraId="7449E148" w14:textId="55B4D952" w:rsidR="00406496" w:rsidRPr="006936B7" w:rsidDel="00C13867" w:rsidRDefault="00406496" w:rsidP="00406496">
      <w:pPr>
        <w:rPr>
          <w:del w:id="1445" w:author="Agustin Schlapp" w:date="2017-12-21T20:12:00Z"/>
          <w:rFonts w:ascii="Arial" w:hAnsi="Arial" w:cs="Arial"/>
          <w:sz w:val="24"/>
          <w:szCs w:val="24"/>
        </w:rPr>
      </w:pPr>
      <w:del w:id="1446" w:author="Agustin Schlapp" w:date="2017-12-21T20:12:00Z">
        <w:r w:rsidRPr="006936B7" w:rsidDel="00C13867">
          <w:rPr>
            <w:rFonts w:ascii="Arial" w:hAnsi="Arial" w:cs="Arial"/>
            <w:sz w:val="24"/>
            <w:szCs w:val="24"/>
          </w:rPr>
          <w:delText xml:space="preserve">Arduino (s.f.). En </w:delText>
        </w:r>
        <w:r w:rsidRPr="006936B7" w:rsidDel="00C13867">
          <w:rPr>
            <w:rFonts w:ascii="Arial" w:hAnsi="Arial" w:cs="Arial"/>
            <w:i/>
            <w:sz w:val="24"/>
            <w:szCs w:val="24"/>
          </w:rPr>
          <w:delText xml:space="preserve">Wikipedia. </w:delText>
        </w:r>
        <w:r w:rsidRPr="006936B7" w:rsidDel="00C13867">
          <w:rPr>
            <w:rFonts w:ascii="Arial" w:hAnsi="Arial" w:cs="Arial"/>
            <w:sz w:val="24"/>
            <w:szCs w:val="24"/>
          </w:rPr>
          <w:delText xml:space="preserve">Recuperado el 4 de marzo del 2017 de </w:delText>
        </w:r>
        <w:r w:rsidR="00634348" w:rsidDel="00C13867">
          <w:fldChar w:fldCharType="begin"/>
        </w:r>
        <w:r w:rsidR="00634348" w:rsidDel="00C13867">
          <w:delInstrText xml:space="preserve"> HYPERLINK "https://es.wikipedia.org/wiki/Arduino" \h </w:delInstrText>
        </w:r>
        <w:r w:rsidR="00634348" w:rsidDel="00C13867">
          <w:fldChar w:fldCharType="separate"/>
        </w:r>
        <w:r w:rsidRPr="006936B7" w:rsidDel="00C13867">
          <w:rPr>
            <w:rFonts w:ascii="Arial" w:hAnsi="Arial" w:cs="Arial"/>
            <w:color w:val="1155CC"/>
            <w:sz w:val="24"/>
            <w:szCs w:val="24"/>
            <w:u w:val="single"/>
          </w:rPr>
          <w:delText>https</w:delText>
        </w:r>
        <w:r w:rsidR="00634348" w:rsidDel="00C13867">
          <w:rPr>
            <w:rFonts w:ascii="Arial" w:hAnsi="Arial" w:cs="Arial"/>
            <w:color w:val="1155CC"/>
            <w:sz w:val="24"/>
            <w:szCs w:val="24"/>
            <w:u w:val="single"/>
          </w:rPr>
          <w:fldChar w:fldCharType="end"/>
        </w:r>
        <w:r w:rsidR="00634348" w:rsidDel="00C13867">
          <w:fldChar w:fldCharType="begin"/>
        </w:r>
        <w:r w:rsidR="00634348" w:rsidDel="00C13867">
          <w:delInstrText xml:space="preserve"> HYPERLINK "https://es.wikipedia.org/wiki/Arduino" \h </w:delInstrText>
        </w:r>
        <w:r w:rsidR="00634348" w:rsidDel="00C13867">
          <w:fldChar w:fldCharType="separate"/>
        </w:r>
        <w:r w:rsidRPr="006936B7" w:rsidDel="00C13867">
          <w:rPr>
            <w:rFonts w:ascii="Arial" w:hAnsi="Arial" w:cs="Arial"/>
            <w:color w:val="1155CC"/>
            <w:sz w:val="24"/>
            <w:szCs w:val="24"/>
            <w:u w:val="single"/>
          </w:rPr>
          <w:delText>://es.wikipedia.org/wiki/Arduino</w:delText>
        </w:r>
        <w:r w:rsidR="00634348" w:rsidDel="00C13867">
          <w:rPr>
            <w:rFonts w:ascii="Arial" w:hAnsi="Arial" w:cs="Arial"/>
            <w:color w:val="1155CC"/>
            <w:sz w:val="24"/>
            <w:szCs w:val="24"/>
            <w:u w:val="single"/>
          </w:rPr>
          <w:fldChar w:fldCharType="end"/>
        </w:r>
      </w:del>
    </w:p>
    <w:p w14:paraId="51546DBB" w14:textId="40B031B8" w:rsidR="00406496" w:rsidRPr="006936B7" w:rsidDel="00C13867" w:rsidRDefault="00406496" w:rsidP="00406496">
      <w:pPr>
        <w:spacing w:line="276" w:lineRule="auto"/>
        <w:jc w:val="left"/>
        <w:rPr>
          <w:del w:id="1447" w:author="Agustin Schlapp" w:date="2017-12-21T20:12:00Z"/>
          <w:rFonts w:ascii="Arial" w:hAnsi="Arial" w:cs="Arial"/>
          <w:sz w:val="24"/>
          <w:szCs w:val="24"/>
        </w:rPr>
      </w:pPr>
      <w:del w:id="1448" w:author="Agustin Schlapp" w:date="2017-12-21T20:12:00Z">
        <w:r w:rsidRPr="006936B7" w:rsidDel="00C13867">
          <w:rPr>
            <w:rFonts w:ascii="Arial" w:hAnsi="Arial" w:cs="Arial"/>
            <w:sz w:val="24"/>
            <w:szCs w:val="24"/>
          </w:rPr>
          <w:delText xml:space="preserve">Robótica (s.f.). En </w:delText>
        </w:r>
        <w:r w:rsidRPr="006936B7" w:rsidDel="00C13867">
          <w:rPr>
            <w:rFonts w:ascii="Arial" w:hAnsi="Arial" w:cs="Arial"/>
            <w:i/>
            <w:sz w:val="24"/>
            <w:szCs w:val="24"/>
          </w:rPr>
          <w:delText>Wikipedia</w:delText>
        </w:r>
        <w:r w:rsidRPr="006936B7" w:rsidDel="00C13867">
          <w:rPr>
            <w:rFonts w:ascii="Arial" w:hAnsi="Arial" w:cs="Arial"/>
            <w:sz w:val="24"/>
            <w:szCs w:val="24"/>
          </w:rPr>
          <w:delText xml:space="preserve">. Recuperado el 4 de marzo del 2017 de </w:delText>
        </w:r>
        <w:r w:rsidR="00634348" w:rsidDel="00C13867">
          <w:fldChar w:fldCharType="begin"/>
        </w:r>
        <w:r w:rsidR="00634348" w:rsidDel="00C13867">
          <w:delInstrText xml:space="preserve"> HYPERLINK "https://es.wikipedia.org/wiki/Rob%C3%B3tica" \h </w:delInstrText>
        </w:r>
        <w:r w:rsidR="00634348" w:rsidDel="00C13867">
          <w:fldChar w:fldCharType="separate"/>
        </w:r>
        <w:r w:rsidRPr="006936B7" w:rsidDel="00C13867">
          <w:rPr>
            <w:rFonts w:ascii="Arial" w:eastAsia="Arial" w:hAnsi="Arial" w:cs="Arial"/>
            <w:color w:val="1155CC"/>
            <w:sz w:val="24"/>
            <w:szCs w:val="24"/>
            <w:u w:val="single"/>
          </w:rPr>
          <w:delText>https://es.wikipedia.org/wiki/Rob%C3%B3tica</w:delText>
        </w:r>
        <w:r w:rsidR="00634348" w:rsidDel="00C13867">
          <w:rPr>
            <w:rFonts w:ascii="Arial" w:eastAsia="Arial" w:hAnsi="Arial" w:cs="Arial"/>
            <w:color w:val="1155CC"/>
            <w:sz w:val="24"/>
            <w:szCs w:val="24"/>
            <w:u w:val="single"/>
          </w:rPr>
          <w:fldChar w:fldCharType="end"/>
        </w:r>
      </w:del>
    </w:p>
    <w:p w14:paraId="2F029266" w14:textId="0061305C" w:rsidR="00406496" w:rsidRPr="00C72914" w:rsidDel="00C13867" w:rsidRDefault="00406496" w:rsidP="00406496">
      <w:pPr>
        <w:spacing w:line="276" w:lineRule="auto"/>
        <w:jc w:val="left"/>
        <w:rPr>
          <w:del w:id="1449" w:author="Agustin Schlapp" w:date="2017-12-21T20:12:00Z"/>
          <w:rFonts w:ascii="Arial" w:eastAsia="Arial" w:hAnsi="Arial" w:cs="Arial"/>
          <w:color w:val="1155CC"/>
          <w:sz w:val="24"/>
          <w:szCs w:val="24"/>
          <w:u w:val="single"/>
        </w:rPr>
      </w:pPr>
      <w:del w:id="1450" w:author="Agustin Schlapp" w:date="2017-12-21T20:12:00Z">
        <w:r w:rsidRPr="006936B7" w:rsidDel="00C13867">
          <w:rPr>
            <w:rFonts w:ascii="Arial" w:hAnsi="Arial" w:cs="Arial"/>
            <w:sz w:val="24"/>
            <w:szCs w:val="24"/>
          </w:rPr>
          <w:delText xml:space="preserve">Aplicación móvil (s.f.). En </w:delText>
        </w:r>
        <w:r w:rsidRPr="006936B7" w:rsidDel="00C13867">
          <w:rPr>
            <w:rFonts w:ascii="Arial" w:hAnsi="Arial" w:cs="Arial"/>
            <w:i/>
            <w:sz w:val="24"/>
            <w:szCs w:val="24"/>
          </w:rPr>
          <w:delText>Wikipedia</w:delText>
        </w:r>
        <w:r w:rsidRPr="006936B7" w:rsidDel="00C13867">
          <w:rPr>
            <w:rFonts w:ascii="Arial" w:hAnsi="Arial" w:cs="Arial"/>
            <w:sz w:val="24"/>
            <w:szCs w:val="24"/>
          </w:rPr>
          <w:delText xml:space="preserve">. Recuperado el 4 de marzo del 2017 de </w:delText>
        </w:r>
        <w:r w:rsidR="00634348" w:rsidDel="00C13867">
          <w:fldChar w:fldCharType="begin"/>
        </w:r>
        <w:r w:rsidR="00634348" w:rsidDel="00C13867">
          <w:delInstrText xml:space="preserve"> HYPERLINK "https://es.wikipedia.org/wiki/Aplicaci%C3%B3n_m%C3%B3vil" \h </w:delInstrText>
        </w:r>
        <w:r w:rsidR="00634348" w:rsidDel="00C13867">
          <w:fldChar w:fldCharType="separate"/>
        </w:r>
        <w:r w:rsidRPr="006936B7" w:rsidDel="00C13867">
          <w:rPr>
            <w:rFonts w:ascii="Arial" w:eastAsia="Arial" w:hAnsi="Arial" w:cs="Arial"/>
            <w:color w:val="1155CC"/>
            <w:sz w:val="24"/>
            <w:szCs w:val="24"/>
            <w:u w:val="single"/>
          </w:rPr>
          <w:delText>https://es.wikipedia.org/wiki/Aplicaci%C3%B3n_m%C3%B3vil</w:delText>
        </w:r>
        <w:r w:rsidR="00634348" w:rsidDel="00C13867">
          <w:rPr>
            <w:rFonts w:ascii="Arial" w:eastAsia="Arial" w:hAnsi="Arial" w:cs="Arial"/>
            <w:color w:val="1155CC"/>
            <w:sz w:val="24"/>
            <w:szCs w:val="24"/>
            <w:u w:val="single"/>
          </w:rPr>
          <w:fldChar w:fldCharType="end"/>
        </w:r>
      </w:del>
    </w:p>
    <w:p w14:paraId="10B72960" w14:textId="2B88E3AF" w:rsidR="00406496" w:rsidRPr="00A40C50" w:rsidDel="00C13867" w:rsidRDefault="00406496" w:rsidP="00406496">
      <w:pPr>
        <w:pStyle w:val="Bibliografa"/>
        <w:ind w:left="720" w:hanging="720"/>
        <w:rPr>
          <w:del w:id="1451" w:author="Agustin Schlapp" w:date="2017-12-21T20:12:00Z"/>
          <w:rFonts w:ascii="Arial" w:hAnsi="Arial" w:cs="Arial"/>
          <w:sz w:val="24"/>
          <w:szCs w:val="24"/>
        </w:rPr>
      </w:pPr>
      <w:del w:id="1452" w:author="Agustin Schlapp" w:date="2017-12-21T20:12:00Z">
        <w:r w:rsidRPr="00A40C50" w:rsidDel="00C13867">
          <w:rPr>
            <w:rFonts w:ascii="Arial" w:hAnsi="Arial" w:cs="Arial"/>
            <w:sz w:val="24"/>
            <w:szCs w:val="24"/>
          </w:rPr>
          <w:delText xml:space="preserve">Enrique, C. (2016). Aprendiendo Arduino. Obtenido de </w:delText>
        </w:r>
      </w:del>
    </w:p>
    <w:p w14:paraId="5DBB04F1" w14:textId="3270AEC5" w:rsidR="00406496" w:rsidDel="00C13867" w:rsidRDefault="00634348" w:rsidP="00406496">
      <w:pPr>
        <w:rPr>
          <w:del w:id="1453" w:author="Agustin Schlapp" w:date="2017-12-21T20:12:00Z"/>
          <w:rFonts w:ascii="Arial" w:hAnsi="Arial" w:cs="Arial"/>
          <w:sz w:val="24"/>
          <w:szCs w:val="24"/>
        </w:rPr>
      </w:pPr>
      <w:del w:id="1454" w:author="Agustin Schlapp" w:date="2017-12-21T20:12:00Z">
        <w:r w:rsidDel="00C13867">
          <w:fldChar w:fldCharType="begin"/>
        </w:r>
        <w:r w:rsidDel="00C13867">
          <w:delInstrText xml:space="preserve"> HYPERLINK "https://aprendiendoarduino.wordpress.com" </w:delInstrText>
        </w:r>
        <w:r w:rsidDel="00C13867">
          <w:fldChar w:fldCharType="separate"/>
        </w:r>
        <w:r w:rsidR="00406496" w:rsidRPr="00BE1E33" w:rsidDel="00C13867">
          <w:rPr>
            <w:rStyle w:val="Hipervnculo"/>
            <w:rFonts w:ascii="Arial" w:hAnsi="Arial" w:cs="Arial"/>
            <w:sz w:val="24"/>
            <w:szCs w:val="24"/>
          </w:rPr>
          <w:delText>https://aprendiendoarduino.wordpress.com</w:delText>
        </w:r>
        <w:r w:rsidDel="00C13867">
          <w:rPr>
            <w:rStyle w:val="Hipervnculo"/>
            <w:rFonts w:ascii="Arial" w:hAnsi="Arial" w:cs="Arial"/>
            <w:sz w:val="24"/>
            <w:szCs w:val="24"/>
          </w:rPr>
          <w:fldChar w:fldCharType="end"/>
        </w:r>
      </w:del>
    </w:p>
    <w:p w14:paraId="6AB96CD0" w14:textId="333B5C9A" w:rsidR="00406496" w:rsidRPr="00536607" w:rsidDel="00C13867" w:rsidRDefault="00406496" w:rsidP="00406496">
      <w:pPr>
        <w:rPr>
          <w:del w:id="1455" w:author="Agustin Schlapp" w:date="2017-12-21T20:12:00Z"/>
          <w:rFonts w:ascii="Arial" w:hAnsi="Arial" w:cs="Arial"/>
          <w:sz w:val="24"/>
          <w:szCs w:val="24"/>
          <w:lang w:val="en-US"/>
        </w:rPr>
      </w:pPr>
      <w:del w:id="1456" w:author="Agustin Schlapp" w:date="2017-12-21T20:12:00Z">
        <w:r w:rsidRPr="006936B7" w:rsidDel="00C13867">
          <w:rPr>
            <w:rFonts w:ascii="Arial" w:hAnsi="Arial" w:cs="Arial"/>
            <w:sz w:val="24"/>
            <w:szCs w:val="24"/>
          </w:rPr>
          <w:delText xml:space="preserve">Inteligencia Artificial un enfoque moderno. </w:delText>
        </w:r>
        <w:r w:rsidRPr="006936B7" w:rsidDel="00C13867">
          <w:rPr>
            <w:rFonts w:ascii="Arial" w:hAnsi="Arial" w:cs="Arial"/>
            <w:sz w:val="24"/>
            <w:szCs w:val="24"/>
            <w:lang w:val="en-US"/>
          </w:rPr>
          <w:delText>Person. Stuart Russell, Peter Norving 2da Ed.</w:delText>
        </w:r>
      </w:del>
    </w:p>
    <w:p w14:paraId="66904A8A" w14:textId="075C4BDA" w:rsidR="00D15376" w:rsidRPr="00406496" w:rsidDel="00C13867" w:rsidRDefault="00D15376" w:rsidP="00D15376">
      <w:pPr>
        <w:rPr>
          <w:del w:id="1457" w:author="Agustin Schlapp" w:date="2017-12-21T20:12:00Z"/>
          <w:rFonts w:ascii="Arial" w:hAnsi="Arial" w:cs="Arial"/>
          <w:bCs/>
          <w:color w:val="222222"/>
          <w:sz w:val="28"/>
          <w:szCs w:val="28"/>
          <w:shd w:val="clear" w:color="auto" w:fill="FFFFFF"/>
          <w:lang w:val="en-US"/>
        </w:rPr>
      </w:pPr>
    </w:p>
    <w:p w14:paraId="48888E50" w14:textId="166E8108" w:rsidR="00406496" w:rsidRPr="00406496" w:rsidDel="00C13867" w:rsidRDefault="00406496" w:rsidP="00406496">
      <w:pPr>
        <w:pStyle w:val="Ttulo1"/>
        <w:rPr>
          <w:del w:id="1458" w:author="Agustin Schlapp" w:date="2017-12-21T20:12:00Z"/>
        </w:rPr>
      </w:pPr>
      <w:del w:id="1459" w:author="Agustin Schlapp" w:date="2017-12-21T20:12:00Z">
        <w:r w:rsidDel="00C13867">
          <w:delText>C</w:delText>
        </w:r>
        <w:r w:rsidRPr="00406496" w:rsidDel="00C13867">
          <w:delText>apítulo 2</w:delText>
        </w:r>
      </w:del>
    </w:p>
    <w:p w14:paraId="39C86868" w14:textId="2858BEE3" w:rsidR="00406496" w:rsidDel="00C13867" w:rsidRDefault="00406496" w:rsidP="00406496">
      <w:pPr>
        <w:pStyle w:val="NormalWeb"/>
        <w:spacing w:before="0" w:beforeAutospacing="0" w:after="0" w:afterAutospacing="0"/>
        <w:rPr>
          <w:del w:id="1460" w:author="Agustin Schlapp" w:date="2017-12-21T20:12:00Z"/>
        </w:rPr>
      </w:pPr>
    </w:p>
    <w:p w14:paraId="585A3359" w14:textId="5F77C26D" w:rsidR="00406496" w:rsidDel="00C13867" w:rsidRDefault="00634348" w:rsidP="00406496">
      <w:pPr>
        <w:pStyle w:val="NormalWeb"/>
        <w:spacing w:before="0" w:beforeAutospacing="0" w:after="0" w:afterAutospacing="0"/>
        <w:rPr>
          <w:del w:id="1461" w:author="Agustin Schlapp" w:date="2017-12-21T20:12:00Z"/>
        </w:rPr>
      </w:pPr>
      <w:del w:id="1462" w:author="Agustin Schlapp" w:date="2017-12-21T20:12:00Z">
        <w:r w:rsidDel="00C13867">
          <w:fldChar w:fldCharType="begin"/>
        </w:r>
        <w:r w:rsidDel="00C13867">
          <w:delInstrText xml:space="preserve"> HYPERLINK "https://es.wikipedia.org/wiki/Rob%C3%B3tica" </w:delInstrText>
        </w:r>
        <w:r w:rsidDel="00C13867">
          <w:fldChar w:fldCharType="separate"/>
        </w:r>
        <w:r w:rsidR="00406496" w:rsidDel="00C13867">
          <w:rPr>
            <w:rStyle w:val="Hipervnculo"/>
            <w:rFonts w:ascii="Arial" w:hAnsi="Arial" w:cs="Arial"/>
            <w:i/>
            <w:iCs/>
            <w:color w:val="1155CC"/>
            <w:sz w:val="22"/>
            <w:szCs w:val="22"/>
          </w:rPr>
          <w:delText>https://es.wikipedia.org/wiki/Rob%C3%B3tica</w:delText>
        </w:r>
        <w:r w:rsidDel="00C13867">
          <w:rPr>
            <w:rStyle w:val="Hipervnculo"/>
            <w:rFonts w:ascii="Arial" w:hAnsi="Arial" w:cs="Arial"/>
            <w:i/>
            <w:iCs/>
            <w:color w:val="1155CC"/>
          </w:rPr>
          <w:fldChar w:fldCharType="end"/>
        </w:r>
      </w:del>
    </w:p>
    <w:p w14:paraId="1770C7CF" w14:textId="3286684E" w:rsidR="00406496" w:rsidDel="00C13867" w:rsidRDefault="00634348" w:rsidP="00406496">
      <w:pPr>
        <w:pStyle w:val="NormalWeb"/>
        <w:spacing w:before="0" w:beforeAutospacing="0" w:after="0" w:afterAutospacing="0"/>
        <w:rPr>
          <w:del w:id="1463" w:author="Agustin Schlapp" w:date="2017-12-21T20:12:00Z"/>
        </w:rPr>
      </w:pPr>
      <w:del w:id="1464" w:author="Agustin Schlapp" w:date="2017-12-21T20:12:00Z">
        <w:r w:rsidDel="00C13867">
          <w:fldChar w:fldCharType="begin"/>
        </w:r>
        <w:r w:rsidDel="00C13867">
          <w:delInstrText xml:space="preserve"> HYPERLINK "https://es.wikipedia.org/wiki/Robot" </w:delInstrText>
        </w:r>
        <w:r w:rsidDel="00C13867">
          <w:fldChar w:fldCharType="separate"/>
        </w:r>
        <w:r w:rsidR="00406496" w:rsidDel="00C13867">
          <w:rPr>
            <w:rStyle w:val="Hipervnculo"/>
            <w:rFonts w:ascii="Arial" w:hAnsi="Arial" w:cs="Arial"/>
            <w:i/>
            <w:iCs/>
            <w:color w:val="1155CC"/>
            <w:sz w:val="22"/>
            <w:szCs w:val="22"/>
          </w:rPr>
          <w:delText>https://es.wikipedia.org/wiki/Robot</w:delText>
        </w:r>
        <w:r w:rsidDel="00C13867">
          <w:rPr>
            <w:rStyle w:val="Hipervnculo"/>
            <w:rFonts w:ascii="Arial" w:hAnsi="Arial" w:cs="Arial"/>
            <w:i/>
            <w:iCs/>
            <w:color w:val="1155CC"/>
          </w:rPr>
          <w:fldChar w:fldCharType="end"/>
        </w:r>
      </w:del>
    </w:p>
    <w:p w14:paraId="5CAE07F2" w14:textId="3F21A0DC" w:rsidR="00406496" w:rsidDel="00C13867" w:rsidRDefault="00634348" w:rsidP="00406496">
      <w:pPr>
        <w:pStyle w:val="NormalWeb"/>
        <w:spacing w:before="0" w:beforeAutospacing="0" w:after="0" w:afterAutospacing="0"/>
        <w:rPr>
          <w:del w:id="1465" w:author="Agustin Schlapp" w:date="2017-12-21T20:12:00Z"/>
        </w:rPr>
      </w:pPr>
      <w:del w:id="1466" w:author="Agustin Schlapp" w:date="2017-12-21T20:12:00Z">
        <w:r w:rsidDel="00C13867">
          <w:fldChar w:fldCharType="begin"/>
        </w:r>
        <w:r w:rsidDel="00C13867">
          <w:delInstrText xml:space="preserve"> HYPERLINK "http://www.robotgroup.com.ar/" </w:delInstrText>
        </w:r>
        <w:r w:rsidDel="00C13867">
          <w:fldChar w:fldCharType="separate"/>
        </w:r>
        <w:r w:rsidR="00406496" w:rsidRPr="00F72004" w:rsidDel="00C13867">
          <w:rPr>
            <w:rStyle w:val="Hipervnculo"/>
          </w:rPr>
          <w:delText>http://www.robotgroup.com.ar/</w:delText>
        </w:r>
        <w:r w:rsidDel="00C13867">
          <w:rPr>
            <w:rStyle w:val="Hipervnculo"/>
          </w:rPr>
          <w:fldChar w:fldCharType="end"/>
        </w:r>
      </w:del>
    </w:p>
    <w:p w14:paraId="1B73AE27" w14:textId="4D41BD95" w:rsidR="00406496" w:rsidDel="00C13867" w:rsidRDefault="00634348" w:rsidP="00406496">
      <w:pPr>
        <w:pStyle w:val="NormalWeb"/>
        <w:spacing w:before="0" w:beforeAutospacing="0" w:after="0" w:afterAutospacing="0"/>
        <w:rPr>
          <w:del w:id="1467" w:author="Agustin Schlapp" w:date="2017-12-21T20:12:00Z"/>
          <w:rFonts w:ascii="Arial" w:hAnsi="Arial" w:cs="Arial"/>
          <w:i/>
          <w:iCs/>
          <w:color w:val="000000"/>
          <w:sz w:val="22"/>
          <w:szCs w:val="22"/>
        </w:rPr>
      </w:pPr>
      <w:del w:id="1468" w:author="Agustin Schlapp" w:date="2017-12-21T20:12:00Z">
        <w:r w:rsidDel="00C13867">
          <w:fldChar w:fldCharType="begin"/>
        </w:r>
        <w:r w:rsidDel="00C13867">
          <w:delInstrText xml:space="preserve"> HYPERLINK "http://www.maestrosdelweb.com/mejores-plataformas-de-hardware-para-proyectos-diy/" </w:delInstrText>
        </w:r>
        <w:r w:rsidDel="00C13867">
          <w:fldChar w:fldCharType="separate"/>
        </w:r>
        <w:r w:rsidR="00406496" w:rsidRPr="00F72004" w:rsidDel="00C13867">
          <w:rPr>
            <w:rStyle w:val="Hipervnculo"/>
            <w:rFonts w:ascii="Arial" w:hAnsi="Arial" w:cs="Arial"/>
            <w:sz w:val="22"/>
            <w:szCs w:val="22"/>
          </w:rPr>
          <w:delText>http://www.maestrosdelweb.com/mejores-plataformas-de-hardware-para-proyectos-diy/</w:delText>
        </w:r>
        <w:r w:rsidDel="00C13867">
          <w:rPr>
            <w:rStyle w:val="Hipervnculo"/>
            <w:rFonts w:ascii="Arial" w:hAnsi="Arial" w:cs="Arial"/>
          </w:rPr>
          <w:fldChar w:fldCharType="end"/>
        </w:r>
      </w:del>
    </w:p>
    <w:p w14:paraId="3FECBC79" w14:textId="211EBF02" w:rsidR="00406496" w:rsidDel="00C13867" w:rsidRDefault="00406496" w:rsidP="00406496">
      <w:pPr>
        <w:pStyle w:val="NormalWeb"/>
        <w:spacing w:before="0" w:beforeAutospacing="0" w:after="0" w:afterAutospacing="0"/>
        <w:rPr>
          <w:del w:id="1469" w:author="Agustin Schlapp" w:date="2017-12-21T20:12:00Z"/>
        </w:rPr>
      </w:pPr>
      <w:del w:id="1470" w:author="Agustin Schlapp" w:date="2017-12-21T20:12:00Z">
        <w:r w:rsidDel="00C13867">
          <w:rPr>
            <w:rFonts w:ascii="Arial" w:hAnsi="Arial" w:cs="Arial"/>
            <w:i/>
            <w:iCs/>
            <w:color w:val="000000"/>
            <w:sz w:val="22"/>
            <w:szCs w:val="22"/>
          </w:rPr>
          <w:delText>Avances en robótica y visión por computador / coordinador, José André Somolinos Sánchez - Cuenca: Ediciones de la Universidad de Castilla - La mancha, 2002</w:delText>
        </w:r>
      </w:del>
    </w:p>
    <w:p w14:paraId="78075189" w14:textId="14029BE6" w:rsidR="00406496" w:rsidDel="00C13867" w:rsidRDefault="00406496" w:rsidP="00406496">
      <w:pPr>
        <w:pStyle w:val="NormalWeb"/>
        <w:spacing w:before="0" w:beforeAutospacing="0" w:after="0" w:afterAutospacing="0"/>
        <w:rPr>
          <w:del w:id="1471" w:author="Agustin Schlapp" w:date="2017-12-21T20:12:00Z"/>
        </w:rPr>
      </w:pPr>
      <w:del w:id="1472" w:author="Agustin Schlapp" w:date="2017-12-21T20:12:00Z">
        <w:r w:rsidDel="00C13867">
          <w:rPr>
            <w:rFonts w:ascii="Arial" w:hAnsi="Arial" w:cs="Arial"/>
            <w:i/>
            <w:iCs/>
            <w:color w:val="000000"/>
            <w:sz w:val="22"/>
            <w:szCs w:val="22"/>
          </w:rPr>
          <w:delText>Robótica - Manipuladores y robots móviles - Aníbal Ollero Baturone, 2001</w:delText>
        </w:r>
      </w:del>
    </w:p>
    <w:p w14:paraId="4BCFDDF8" w14:textId="144B4D22" w:rsidR="00406496" w:rsidDel="00C13867" w:rsidRDefault="00634348" w:rsidP="00406496">
      <w:pPr>
        <w:shd w:val="clear" w:color="auto" w:fill="FFFFFF"/>
        <w:rPr>
          <w:del w:id="1473" w:author="Agustin Schlapp" w:date="2017-12-21T20:12:00Z"/>
          <w:rFonts w:ascii="Arial" w:hAnsi="Arial" w:cs="Arial"/>
          <w:sz w:val="19"/>
          <w:szCs w:val="19"/>
        </w:rPr>
      </w:pPr>
      <w:del w:id="1474" w:author="Agustin Schlapp" w:date="2017-12-21T20:12:00Z">
        <w:r w:rsidDel="00C13867">
          <w:fldChar w:fldCharType="begin"/>
        </w:r>
        <w:r w:rsidDel="00C13867">
          <w:delInstrText xml:space="preserve"> HYPERLINK "http://www.educacontic.es/blog/robotica-educativa-con-arduino-en-el-aula-de-eso-incubegg-kubo-e-izar-galaktik-mertxe-j-badiola" \t "_blank" </w:delInstrText>
        </w:r>
        <w:r w:rsidDel="00C13867">
          <w:fldChar w:fldCharType="separate"/>
        </w:r>
        <w:r w:rsidR="00406496" w:rsidDel="00C13867">
          <w:rPr>
            <w:rStyle w:val="Hipervnculo"/>
            <w:rFonts w:ascii="Arial" w:hAnsi="Arial" w:cs="Arial"/>
            <w:color w:val="1155CC"/>
            <w:sz w:val="19"/>
            <w:szCs w:val="19"/>
          </w:rPr>
          <w:delText>http://www.educacontic.es/blog/robotica-educativa-con-arduino-en-el-aula-de-eso-incubegg-kubo-e-izar-galaktik-mertxe-j-badiola</w:delText>
        </w:r>
        <w:r w:rsidDel="00C13867">
          <w:rPr>
            <w:rStyle w:val="Hipervnculo"/>
            <w:rFonts w:ascii="Arial" w:hAnsi="Arial" w:cs="Arial"/>
            <w:color w:val="1155CC"/>
            <w:sz w:val="19"/>
            <w:szCs w:val="19"/>
          </w:rPr>
          <w:fldChar w:fldCharType="end"/>
        </w:r>
      </w:del>
    </w:p>
    <w:p w14:paraId="00834DD6" w14:textId="27DAD011" w:rsidR="00406496" w:rsidDel="00C13867" w:rsidRDefault="00406496" w:rsidP="00406496">
      <w:pPr>
        <w:shd w:val="clear" w:color="auto" w:fill="FFFFFF"/>
        <w:rPr>
          <w:del w:id="1475" w:author="Agustin Schlapp" w:date="2017-12-21T20:12:00Z"/>
          <w:rFonts w:ascii="Arial" w:hAnsi="Arial" w:cs="Arial"/>
          <w:sz w:val="19"/>
          <w:szCs w:val="19"/>
        </w:rPr>
      </w:pPr>
    </w:p>
    <w:p w14:paraId="484DBCF2" w14:textId="7ACF1155" w:rsidR="00406496" w:rsidDel="00C13867" w:rsidRDefault="00634348" w:rsidP="00406496">
      <w:pPr>
        <w:shd w:val="clear" w:color="auto" w:fill="FFFFFF"/>
        <w:rPr>
          <w:del w:id="1476" w:author="Agustin Schlapp" w:date="2017-12-21T20:12:00Z"/>
          <w:rFonts w:ascii="Arial" w:hAnsi="Arial" w:cs="Arial"/>
          <w:sz w:val="19"/>
          <w:szCs w:val="19"/>
        </w:rPr>
      </w:pPr>
      <w:del w:id="1477" w:author="Agustin Schlapp" w:date="2017-12-21T20:12:00Z">
        <w:r w:rsidDel="00C13867">
          <w:fldChar w:fldCharType="begin"/>
        </w:r>
        <w:r w:rsidDel="00C13867">
          <w:delInstrText xml:space="preserve"> HYPERLINK "http://blogs.upm.es/observatoriogate/2017/02/01/arduino-en-la-programacion-y-robotica-educativa/" \t "_blank" </w:delInstrText>
        </w:r>
        <w:r w:rsidDel="00C13867">
          <w:fldChar w:fldCharType="separate"/>
        </w:r>
        <w:r w:rsidR="00406496" w:rsidDel="00C13867">
          <w:rPr>
            <w:rStyle w:val="Hipervnculo"/>
            <w:rFonts w:ascii="Arial" w:hAnsi="Arial" w:cs="Arial"/>
            <w:color w:val="1155CC"/>
            <w:sz w:val="19"/>
            <w:szCs w:val="19"/>
          </w:rPr>
          <w:delText>http://blogs.upm.es/observatoriogate/2017/02/01/arduino-en-la-programacion-y-robotica-educativa/</w:delText>
        </w:r>
        <w:r w:rsidDel="00C13867">
          <w:rPr>
            <w:rStyle w:val="Hipervnculo"/>
            <w:rFonts w:ascii="Arial" w:hAnsi="Arial" w:cs="Arial"/>
            <w:color w:val="1155CC"/>
            <w:sz w:val="19"/>
            <w:szCs w:val="19"/>
          </w:rPr>
          <w:fldChar w:fldCharType="end"/>
        </w:r>
      </w:del>
    </w:p>
    <w:p w14:paraId="69565E37" w14:textId="74D8F34B" w:rsidR="00406496" w:rsidDel="00C13867" w:rsidRDefault="00406496" w:rsidP="00406496">
      <w:pPr>
        <w:shd w:val="clear" w:color="auto" w:fill="FFFFFF"/>
        <w:rPr>
          <w:del w:id="1478" w:author="Agustin Schlapp" w:date="2017-12-21T20:12:00Z"/>
          <w:rFonts w:ascii="Arial" w:hAnsi="Arial" w:cs="Arial"/>
          <w:sz w:val="19"/>
          <w:szCs w:val="19"/>
        </w:rPr>
      </w:pPr>
    </w:p>
    <w:p w14:paraId="3169422B" w14:textId="41FA898B" w:rsidR="00406496" w:rsidDel="00C13867" w:rsidRDefault="00406496" w:rsidP="00406496">
      <w:pPr>
        <w:shd w:val="clear" w:color="auto" w:fill="FFFFFF"/>
        <w:rPr>
          <w:del w:id="1479" w:author="Agustin Schlapp" w:date="2017-12-21T20:12:00Z"/>
          <w:rFonts w:ascii="Arial" w:hAnsi="Arial" w:cs="Arial"/>
          <w:sz w:val="19"/>
          <w:szCs w:val="19"/>
        </w:rPr>
      </w:pPr>
    </w:p>
    <w:p w14:paraId="2E1C2B76" w14:textId="256786F8" w:rsidR="00406496" w:rsidDel="00C13867" w:rsidRDefault="00634348" w:rsidP="00406496">
      <w:pPr>
        <w:shd w:val="clear" w:color="auto" w:fill="FFFFFF"/>
        <w:rPr>
          <w:del w:id="1480" w:author="Agustin Schlapp" w:date="2017-12-21T20:12:00Z"/>
          <w:rFonts w:ascii="Arial" w:hAnsi="Arial" w:cs="Arial"/>
          <w:sz w:val="19"/>
          <w:szCs w:val="19"/>
        </w:rPr>
      </w:pPr>
      <w:del w:id="1481" w:author="Agustin Schlapp" w:date="2017-12-21T20:12:00Z">
        <w:r w:rsidDel="00C13867">
          <w:fldChar w:fldCharType="begin"/>
        </w:r>
        <w:r w:rsidDel="00C13867">
          <w:delInstrText xml:space="preserve"> HYPERLINK "https://www.elconfidencial.com/tecnologia/2015-11-01/raspberry-pi-arduino-como-sacarle-partido-a-los-mini-ordenadores-low-cost_1076718/" \t "_blank" </w:delInstrText>
        </w:r>
        <w:r w:rsidDel="00C13867">
          <w:fldChar w:fldCharType="separate"/>
        </w:r>
        <w:r w:rsidR="00406496" w:rsidDel="00C13867">
          <w:rPr>
            <w:rStyle w:val="Hipervnculo"/>
            <w:rFonts w:ascii="Arial" w:hAnsi="Arial" w:cs="Arial"/>
            <w:color w:val="1155CC"/>
            <w:sz w:val="19"/>
            <w:szCs w:val="19"/>
          </w:rPr>
          <w:delText>https://www.elconfidencial.com/tecnologia/2015-11-01/raspberry-pi-arduino-como-sacarle-partido-a-los-mini-ordenadores-low-cost_1076718/</w:delText>
        </w:r>
        <w:r w:rsidDel="00C13867">
          <w:rPr>
            <w:rStyle w:val="Hipervnculo"/>
            <w:rFonts w:ascii="Arial" w:hAnsi="Arial" w:cs="Arial"/>
            <w:color w:val="1155CC"/>
            <w:sz w:val="19"/>
            <w:szCs w:val="19"/>
          </w:rPr>
          <w:fldChar w:fldCharType="end"/>
        </w:r>
      </w:del>
    </w:p>
    <w:p w14:paraId="09BC1E6B" w14:textId="0FB1A74C" w:rsidR="00406496" w:rsidDel="00C13867" w:rsidRDefault="00406496" w:rsidP="00406496">
      <w:pPr>
        <w:shd w:val="clear" w:color="auto" w:fill="FFFFFF"/>
        <w:rPr>
          <w:del w:id="1482" w:author="Agustin Schlapp" w:date="2017-12-21T20:12:00Z"/>
          <w:rFonts w:ascii="Arial" w:hAnsi="Arial" w:cs="Arial"/>
          <w:sz w:val="19"/>
          <w:szCs w:val="19"/>
        </w:rPr>
      </w:pPr>
    </w:p>
    <w:p w14:paraId="10E7AC77" w14:textId="038105D3" w:rsidR="00406496" w:rsidDel="00C13867" w:rsidRDefault="00634348" w:rsidP="00406496">
      <w:pPr>
        <w:shd w:val="clear" w:color="auto" w:fill="FFFFFF"/>
        <w:rPr>
          <w:del w:id="1483" w:author="Agustin Schlapp" w:date="2017-12-21T20:12:00Z"/>
          <w:rFonts w:ascii="Arial" w:hAnsi="Arial" w:cs="Arial"/>
          <w:sz w:val="19"/>
          <w:szCs w:val="19"/>
        </w:rPr>
      </w:pPr>
      <w:del w:id="1484" w:author="Agustin Schlapp" w:date="2017-12-21T20:12:00Z">
        <w:r w:rsidDel="00C13867">
          <w:fldChar w:fldCharType="begin"/>
        </w:r>
        <w:r w:rsidDel="00C13867">
          <w:delInstrText xml:space="preserve"> HYPERLINK "http://www.eldiario.es/turing/BBC_micro-bit-utilizaran-escolares-Reino-Unido_0_411209780.html" \t "_blank" </w:delInstrText>
        </w:r>
        <w:r w:rsidDel="00C13867">
          <w:fldChar w:fldCharType="separate"/>
        </w:r>
        <w:r w:rsidR="00406496" w:rsidDel="00C13867">
          <w:rPr>
            <w:rStyle w:val="Hipervnculo"/>
            <w:rFonts w:ascii="Arial" w:hAnsi="Arial" w:cs="Arial"/>
            <w:color w:val="1155CC"/>
            <w:sz w:val="19"/>
            <w:szCs w:val="19"/>
          </w:rPr>
          <w:delText>http://www.eldiario.es/turing/BBC_micro-bit-utilizaran-escolares-Reino-Unido_0_411209780.html</w:delText>
        </w:r>
        <w:r w:rsidDel="00C13867">
          <w:rPr>
            <w:rStyle w:val="Hipervnculo"/>
            <w:rFonts w:ascii="Arial" w:hAnsi="Arial" w:cs="Arial"/>
            <w:color w:val="1155CC"/>
            <w:sz w:val="19"/>
            <w:szCs w:val="19"/>
          </w:rPr>
          <w:fldChar w:fldCharType="end"/>
        </w:r>
      </w:del>
    </w:p>
    <w:p w14:paraId="22D0108C" w14:textId="07C92CA6" w:rsidR="00406496" w:rsidDel="00C13867" w:rsidRDefault="00406496" w:rsidP="00406496">
      <w:pPr>
        <w:shd w:val="clear" w:color="auto" w:fill="FFFFFF"/>
        <w:rPr>
          <w:del w:id="1485" w:author="Agustin Schlapp" w:date="2017-12-21T20:12:00Z"/>
          <w:rFonts w:ascii="Arial" w:hAnsi="Arial" w:cs="Arial"/>
          <w:sz w:val="19"/>
          <w:szCs w:val="19"/>
        </w:rPr>
      </w:pPr>
    </w:p>
    <w:p w14:paraId="231790FF" w14:textId="0DA350B2" w:rsidR="00406496" w:rsidDel="00C13867" w:rsidRDefault="00634348" w:rsidP="00406496">
      <w:pPr>
        <w:shd w:val="clear" w:color="auto" w:fill="FFFFFF"/>
        <w:rPr>
          <w:del w:id="1486" w:author="Agustin Schlapp" w:date="2017-12-21T20:12:00Z"/>
          <w:rFonts w:ascii="Arial" w:hAnsi="Arial" w:cs="Arial"/>
          <w:sz w:val="19"/>
          <w:szCs w:val="19"/>
        </w:rPr>
      </w:pPr>
      <w:del w:id="1487" w:author="Agustin Schlapp" w:date="2017-12-21T20:12:00Z">
        <w:r w:rsidDel="00C13867">
          <w:fldChar w:fldCharType="begin"/>
        </w:r>
        <w:r w:rsidDel="00C13867">
          <w:delInstrText xml:space="preserve"> HYPERLINK "https://www.linuxadictos.com/raspberry-pi-moodle-una-plataforma-barata-e-learning.html" \t "_blank" </w:delInstrText>
        </w:r>
        <w:r w:rsidDel="00C13867">
          <w:fldChar w:fldCharType="separate"/>
        </w:r>
        <w:r w:rsidR="00406496" w:rsidDel="00C13867">
          <w:rPr>
            <w:rStyle w:val="Hipervnculo"/>
            <w:rFonts w:ascii="Arial" w:hAnsi="Arial" w:cs="Arial"/>
            <w:color w:val="1155CC"/>
            <w:sz w:val="19"/>
            <w:szCs w:val="19"/>
          </w:rPr>
          <w:delText>https://www.linuxadictos.com/raspberry-pi-moodle-una-plataforma-barata-e-learning.html</w:delText>
        </w:r>
        <w:r w:rsidDel="00C13867">
          <w:rPr>
            <w:rStyle w:val="Hipervnculo"/>
            <w:rFonts w:ascii="Arial" w:hAnsi="Arial" w:cs="Arial"/>
            <w:color w:val="1155CC"/>
            <w:sz w:val="19"/>
            <w:szCs w:val="19"/>
          </w:rPr>
          <w:fldChar w:fldCharType="end"/>
        </w:r>
      </w:del>
    </w:p>
    <w:p w14:paraId="5A223AB6" w14:textId="4D5B8379" w:rsidR="00406496" w:rsidDel="00C13867" w:rsidRDefault="00406496" w:rsidP="00406496">
      <w:pPr>
        <w:shd w:val="clear" w:color="auto" w:fill="FFFFFF"/>
        <w:rPr>
          <w:del w:id="1488" w:author="Agustin Schlapp" w:date="2017-12-21T20:12:00Z"/>
          <w:rFonts w:ascii="Arial" w:hAnsi="Arial" w:cs="Arial"/>
          <w:sz w:val="19"/>
          <w:szCs w:val="19"/>
        </w:rPr>
      </w:pPr>
    </w:p>
    <w:p w14:paraId="6E333B2B" w14:textId="65D7C298" w:rsidR="00406496" w:rsidDel="00C13867" w:rsidRDefault="00634348" w:rsidP="00406496">
      <w:pPr>
        <w:shd w:val="clear" w:color="auto" w:fill="FFFFFF"/>
        <w:rPr>
          <w:del w:id="1489" w:author="Agustin Schlapp" w:date="2017-12-21T20:12:00Z"/>
          <w:rFonts w:ascii="Arial" w:hAnsi="Arial" w:cs="Arial"/>
          <w:sz w:val="19"/>
          <w:szCs w:val="19"/>
        </w:rPr>
      </w:pPr>
      <w:del w:id="1490" w:author="Agustin Schlapp" w:date="2017-12-21T20:12:00Z">
        <w:r w:rsidDel="00C13867">
          <w:fldChar w:fldCharType="begin"/>
        </w:r>
        <w:r w:rsidDel="00C13867">
          <w:delInstrText xml:space="preserve"> HYPERLINK "http://misionesonline.net/2017/11/10/llegaron-los-kit-didacticos-trabajar-la-ensenanza-robotica-las-escuelas-misioneras/" \t "_blank" </w:delInstrText>
        </w:r>
        <w:r w:rsidDel="00C13867">
          <w:fldChar w:fldCharType="separate"/>
        </w:r>
        <w:r w:rsidR="00406496" w:rsidDel="00C13867">
          <w:rPr>
            <w:rStyle w:val="Hipervnculo"/>
            <w:rFonts w:ascii="Arial" w:hAnsi="Arial" w:cs="Arial"/>
            <w:color w:val="1155CC"/>
            <w:sz w:val="19"/>
            <w:szCs w:val="19"/>
          </w:rPr>
          <w:delText>http://misionesonline.net/2017/11/10/llegaron-los-kit-didacticos-trabajar-la-ensenanza-robotica-las-escuelas-misioneras/</w:delText>
        </w:r>
        <w:r w:rsidDel="00C13867">
          <w:rPr>
            <w:rStyle w:val="Hipervnculo"/>
            <w:rFonts w:ascii="Arial" w:hAnsi="Arial" w:cs="Arial"/>
            <w:color w:val="1155CC"/>
            <w:sz w:val="19"/>
            <w:szCs w:val="19"/>
          </w:rPr>
          <w:fldChar w:fldCharType="end"/>
        </w:r>
      </w:del>
    </w:p>
    <w:p w14:paraId="3E71E5C5" w14:textId="215122C8" w:rsidR="00406496" w:rsidDel="00C13867" w:rsidRDefault="00406496" w:rsidP="00406496">
      <w:pPr>
        <w:shd w:val="clear" w:color="auto" w:fill="FFFFFF"/>
        <w:rPr>
          <w:del w:id="1491" w:author="Agustin Schlapp" w:date="2017-12-21T20:12:00Z"/>
          <w:rFonts w:ascii="Arial" w:hAnsi="Arial" w:cs="Arial"/>
          <w:sz w:val="19"/>
          <w:szCs w:val="19"/>
        </w:rPr>
      </w:pPr>
    </w:p>
    <w:p w14:paraId="328887DD" w14:textId="40B009CE" w:rsidR="00406496" w:rsidDel="00C13867" w:rsidRDefault="00406496" w:rsidP="00406496">
      <w:pPr>
        <w:shd w:val="clear" w:color="auto" w:fill="FFFFFF"/>
        <w:rPr>
          <w:del w:id="1492" w:author="Agustin Schlapp" w:date="2017-12-21T20:12:00Z"/>
          <w:rFonts w:ascii="Arial" w:hAnsi="Arial" w:cs="Arial"/>
          <w:sz w:val="19"/>
          <w:szCs w:val="19"/>
        </w:rPr>
      </w:pPr>
      <w:del w:id="1493" w:author="Agustin Schlapp" w:date="2017-12-21T20:12:00Z">
        <w:r w:rsidDel="00C13867">
          <w:rPr>
            <w:rFonts w:ascii="Arial" w:hAnsi="Arial" w:cs="Arial"/>
            <w:sz w:val="19"/>
            <w:szCs w:val="19"/>
          </w:rPr>
          <w:delText>Agregar en Beagle Bone</w:delText>
        </w:r>
      </w:del>
    </w:p>
    <w:p w14:paraId="3AD10632" w14:textId="5E9195A1" w:rsidR="00406496" w:rsidDel="00C13867" w:rsidRDefault="00634348" w:rsidP="00406496">
      <w:pPr>
        <w:shd w:val="clear" w:color="auto" w:fill="FFFFFF"/>
        <w:rPr>
          <w:del w:id="1494" w:author="Agustin Schlapp" w:date="2017-12-21T20:12:00Z"/>
          <w:rFonts w:ascii="Arial" w:hAnsi="Arial" w:cs="Arial"/>
          <w:sz w:val="19"/>
          <w:szCs w:val="19"/>
        </w:rPr>
      </w:pPr>
      <w:del w:id="1495" w:author="Agustin Schlapp" w:date="2017-12-21T20:12:00Z">
        <w:r w:rsidDel="00C13867">
          <w:fldChar w:fldCharType="begin"/>
        </w:r>
        <w:r w:rsidDel="00C13867">
          <w:delInstrText xml:space="preserve"> HYPERLINK "https://www.digikey.com/es/articles/techzone/2013/sep/beaglebone-black-brings-arduino-style-connectivity-simplicity-to-embedded-linux" \t "_blank" </w:delInstrText>
        </w:r>
        <w:r w:rsidDel="00C13867">
          <w:fldChar w:fldCharType="separate"/>
        </w:r>
        <w:r w:rsidR="00406496" w:rsidDel="00C13867">
          <w:rPr>
            <w:rStyle w:val="Hipervnculo"/>
            <w:rFonts w:ascii="Arial" w:hAnsi="Arial" w:cs="Arial"/>
            <w:color w:val="1155CC"/>
            <w:sz w:val="19"/>
            <w:szCs w:val="19"/>
          </w:rPr>
          <w:delText>https://www.digikey.com/es/articles/techzone/2013/sep/beaglebone-black-brings-arduino-style-connectivity-simplicity-to-embedded-linux</w:delText>
        </w:r>
        <w:r w:rsidDel="00C13867">
          <w:rPr>
            <w:rStyle w:val="Hipervnculo"/>
            <w:rFonts w:ascii="Arial" w:hAnsi="Arial" w:cs="Arial"/>
            <w:color w:val="1155CC"/>
            <w:sz w:val="19"/>
            <w:szCs w:val="19"/>
          </w:rPr>
          <w:fldChar w:fldCharType="end"/>
        </w:r>
      </w:del>
    </w:p>
    <w:p w14:paraId="7FE78EFE" w14:textId="12262346" w:rsidR="00D15376" w:rsidRPr="00406496" w:rsidDel="00C13867" w:rsidRDefault="00D15376" w:rsidP="00D15376">
      <w:pPr>
        <w:rPr>
          <w:del w:id="1496" w:author="Agustin Schlapp" w:date="2017-12-21T20:12:00Z"/>
          <w:rFonts w:ascii="Arial" w:hAnsi="Arial" w:cs="Arial"/>
          <w:b/>
          <w:bCs/>
          <w:color w:val="222222"/>
          <w:sz w:val="28"/>
          <w:szCs w:val="28"/>
          <w:shd w:val="clear" w:color="auto" w:fill="FFFFFF"/>
        </w:rPr>
      </w:pPr>
    </w:p>
    <w:p w14:paraId="71659683" w14:textId="5C23E97A" w:rsidR="00D132EB" w:rsidDel="00C13867" w:rsidRDefault="00D132EB" w:rsidP="00D132EB">
      <w:pPr>
        <w:pStyle w:val="Ttulo1"/>
        <w:rPr>
          <w:del w:id="1497" w:author="Agustin Schlapp" w:date="2017-12-21T20:12:00Z"/>
        </w:rPr>
      </w:pPr>
      <w:del w:id="1498" w:author="Agustin Schlapp" w:date="2017-12-21T20:12:00Z">
        <w:r w:rsidDel="00C13867">
          <w:delText>Capítulo 3</w:delText>
        </w:r>
      </w:del>
    </w:p>
    <w:p w14:paraId="614C23B0" w14:textId="68C0DE3C" w:rsidR="00D132EB" w:rsidDel="00C13867" w:rsidRDefault="00D132EB" w:rsidP="00D132EB">
      <w:pPr>
        <w:rPr>
          <w:del w:id="1499" w:author="Agustin Schlapp" w:date="2017-12-21T20:12:00Z"/>
        </w:rPr>
      </w:pPr>
    </w:p>
    <w:p w14:paraId="4101F9C5" w14:textId="6392428C" w:rsidR="00D132EB" w:rsidDel="00C13867" w:rsidRDefault="00634348" w:rsidP="00D132EB">
      <w:pPr>
        <w:rPr>
          <w:del w:id="1500" w:author="Agustin Schlapp" w:date="2017-12-21T20:12:00Z"/>
        </w:rPr>
      </w:pPr>
      <w:del w:id="1501" w:author="Agustin Schlapp" w:date="2017-12-21T20:12:00Z">
        <w:r w:rsidDel="00C13867">
          <w:fldChar w:fldCharType="begin"/>
        </w:r>
        <w:r w:rsidDel="00C13867">
          <w:delInstrText xml:space="preserve"> HYPERLINK "https://www.xataka.com/especiales/guia-del-arduinomaniaco-todo-lo-que-necesitas-saber-sobre-arduino" </w:delInstrText>
        </w:r>
        <w:r w:rsidDel="00C13867">
          <w:fldChar w:fldCharType="separate"/>
        </w:r>
        <w:r w:rsidR="00D132EB" w:rsidRPr="008671DF" w:rsidDel="00C13867">
          <w:rPr>
            <w:rStyle w:val="Hipervnculo"/>
          </w:rPr>
          <w:delText>https://www.xataka.com/especiales/guia-del-arduinomaniaco-todo-lo-que-necesitas-saber-sobre-arduino</w:delText>
        </w:r>
        <w:r w:rsidDel="00C13867">
          <w:rPr>
            <w:rStyle w:val="Hipervnculo"/>
          </w:rPr>
          <w:fldChar w:fldCharType="end"/>
        </w:r>
      </w:del>
    </w:p>
    <w:p w14:paraId="03D7C473" w14:textId="69CD8562" w:rsidR="00D132EB" w:rsidDel="00C13867" w:rsidRDefault="00634348" w:rsidP="00D132EB">
      <w:pPr>
        <w:rPr>
          <w:del w:id="1502" w:author="Agustin Schlapp" w:date="2017-12-21T20:12:00Z"/>
        </w:rPr>
      </w:pPr>
      <w:del w:id="1503" w:author="Agustin Schlapp" w:date="2017-12-21T20:12:00Z">
        <w:r w:rsidDel="00C13867">
          <w:fldChar w:fldCharType="begin"/>
        </w:r>
        <w:r w:rsidDel="00C13867">
          <w:delInstrText xml:space="preserve"> HYPERLINK "https://aprendiendoarduino.wordpress.com/2015/03/22/que-es-el-hardware-libre/" </w:delInstrText>
        </w:r>
        <w:r w:rsidDel="00C13867">
          <w:fldChar w:fldCharType="separate"/>
        </w:r>
        <w:r w:rsidR="00D132EB" w:rsidRPr="008671DF" w:rsidDel="00C13867">
          <w:rPr>
            <w:rStyle w:val="Hipervnculo"/>
          </w:rPr>
          <w:delText>https://aprendiendoarduino.wordpress.com/2015/03/22/que-es-el-hardware-libre/</w:delText>
        </w:r>
        <w:r w:rsidDel="00C13867">
          <w:rPr>
            <w:rStyle w:val="Hipervnculo"/>
          </w:rPr>
          <w:fldChar w:fldCharType="end"/>
        </w:r>
      </w:del>
    </w:p>
    <w:p w14:paraId="07982701" w14:textId="12ABFFBC" w:rsidR="00D132EB" w:rsidDel="00C13867" w:rsidRDefault="00634348" w:rsidP="00D132EB">
      <w:pPr>
        <w:rPr>
          <w:del w:id="1504" w:author="Agustin Schlapp" w:date="2017-12-21T20:12:00Z"/>
        </w:rPr>
      </w:pPr>
      <w:del w:id="1505" w:author="Agustin Schlapp" w:date="2017-12-21T20:12:00Z">
        <w:r w:rsidDel="00C13867">
          <w:fldChar w:fldCharType="begin"/>
        </w:r>
        <w:r w:rsidDel="00C13867">
          <w:delInstrText xml:space="preserve"> HYPERLINK "https://es.wikipedia.org/wiki/Arduino" </w:delInstrText>
        </w:r>
        <w:r w:rsidDel="00C13867">
          <w:fldChar w:fldCharType="separate"/>
        </w:r>
        <w:r w:rsidR="00D132EB" w:rsidRPr="008671DF" w:rsidDel="00C13867">
          <w:rPr>
            <w:rStyle w:val="Hipervnculo"/>
          </w:rPr>
          <w:delText>https://es.wikipedia.org/wiki/Arduino</w:delText>
        </w:r>
        <w:r w:rsidDel="00C13867">
          <w:rPr>
            <w:rStyle w:val="Hipervnculo"/>
          </w:rPr>
          <w:fldChar w:fldCharType="end"/>
        </w:r>
      </w:del>
    </w:p>
    <w:p w14:paraId="731CFFD1" w14:textId="27515FEB" w:rsidR="00D132EB" w:rsidDel="00C13867" w:rsidRDefault="00634348" w:rsidP="00D132EB">
      <w:pPr>
        <w:rPr>
          <w:del w:id="1506" w:author="Agustin Schlapp" w:date="2017-12-21T20:12:00Z"/>
        </w:rPr>
      </w:pPr>
      <w:del w:id="1507" w:author="Agustin Schlapp" w:date="2017-12-21T20:12:00Z">
        <w:r w:rsidDel="00C13867">
          <w:fldChar w:fldCharType="begin"/>
        </w:r>
        <w:r w:rsidDel="00C13867">
          <w:delInstrText xml:space="preserve"> HYPERLINK "https://es.wikipedia.org/wiki/Processing" </w:delInstrText>
        </w:r>
        <w:r w:rsidDel="00C13867">
          <w:fldChar w:fldCharType="separate"/>
        </w:r>
        <w:r w:rsidR="00D132EB" w:rsidRPr="008671DF" w:rsidDel="00C13867">
          <w:rPr>
            <w:rStyle w:val="Hipervnculo"/>
          </w:rPr>
          <w:delText>https://es.wikipedia.org/wiki/Processing</w:delText>
        </w:r>
        <w:r w:rsidDel="00C13867">
          <w:rPr>
            <w:rStyle w:val="Hipervnculo"/>
          </w:rPr>
          <w:fldChar w:fldCharType="end"/>
        </w:r>
      </w:del>
    </w:p>
    <w:p w14:paraId="3A8EE671" w14:textId="174A2E10" w:rsidR="00D132EB" w:rsidDel="00C13867" w:rsidRDefault="00634348" w:rsidP="00D132EB">
      <w:pPr>
        <w:rPr>
          <w:del w:id="1508" w:author="Agustin Schlapp" w:date="2017-12-21T20:12:00Z"/>
        </w:rPr>
      </w:pPr>
      <w:del w:id="1509" w:author="Agustin Schlapp" w:date="2017-12-21T20:12:00Z">
        <w:r w:rsidDel="00C13867">
          <w:fldChar w:fldCharType="begin"/>
        </w:r>
        <w:r w:rsidDel="00C13867">
          <w:delInstrText xml:space="preserve"> HYPERLINK "https://es.wikipedia.org/w/index.php?title=Wiring&amp;oldid=98682099" </w:delInstrText>
        </w:r>
        <w:r w:rsidDel="00C13867">
          <w:fldChar w:fldCharType="separate"/>
        </w:r>
        <w:r w:rsidR="00D132EB" w:rsidRPr="008671DF" w:rsidDel="00C13867">
          <w:rPr>
            <w:rStyle w:val="Hipervnculo"/>
          </w:rPr>
          <w:delText>https://es.wikipedia.org/w/index.php?title=Wiring&amp;oldid=98682099</w:delText>
        </w:r>
        <w:r w:rsidDel="00C13867">
          <w:rPr>
            <w:rStyle w:val="Hipervnculo"/>
          </w:rPr>
          <w:fldChar w:fldCharType="end"/>
        </w:r>
      </w:del>
    </w:p>
    <w:p w14:paraId="172B5E16" w14:textId="13D5E492" w:rsidR="00D132EB" w:rsidDel="00C13867" w:rsidRDefault="00D132EB" w:rsidP="00D132EB">
      <w:pPr>
        <w:rPr>
          <w:del w:id="1510" w:author="Agustin Schlapp" w:date="2017-12-21T20:12:00Z"/>
        </w:rPr>
      </w:pPr>
      <w:del w:id="1511" w:author="Agustin Schlapp" w:date="2017-12-21T20:12:00Z">
        <w:r w:rsidDel="00C13867">
          <w:delText>30 proyectos con Arduino – Simon Monk – Editorial Estribor</w:delText>
        </w:r>
      </w:del>
    </w:p>
    <w:p w14:paraId="75C52E15" w14:textId="34CAA513" w:rsidR="00D132EB" w:rsidDel="00C13867" w:rsidRDefault="00D132EB" w:rsidP="00D132EB">
      <w:pPr>
        <w:rPr>
          <w:del w:id="1512" w:author="Agustin Schlapp" w:date="2017-12-21T20:12:00Z"/>
        </w:rPr>
      </w:pPr>
      <w:del w:id="1513" w:author="Agustin Schlapp" w:date="2017-12-21T20:12:00Z">
        <w:r w:rsidRPr="00536649" w:rsidDel="00C13867">
          <w:delText>https://es.wikipedia.org/wiki/Actuador</w:delText>
        </w:r>
      </w:del>
    </w:p>
    <w:p w14:paraId="2885CF65" w14:textId="6B3A5407" w:rsidR="00D132EB" w:rsidDel="00C13867" w:rsidRDefault="00D132EB" w:rsidP="00D132EB">
      <w:pPr>
        <w:rPr>
          <w:del w:id="1514" w:author="Agustin Schlapp" w:date="2017-12-21T20:12:00Z"/>
        </w:rPr>
      </w:pPr>
      <w:del w:id="1515" w:author="Agustin Schlapp" w:date="2017-12-21T20:12:00Z">
        <w:r w:rsidRPr="00FE4F7A" w:rsidDel="00C13867">
          <w:delText>https://es.wikipedia.org/wiki/Sensor</w:delText>
        </w:r>
      </w:del>
    </w:p>
    <w:p w14:paraId="30722198" w14:textId="37B6911F" w:rsidR="008831B2" w:rsidDel="00C13867" w:rsidRDefault="008831B2" w:rsidP="008831B2">
      <w:pPr>
        <w:rPr>
          <w:del w:id="1516" w:author="Agustin Schlapp" w:date="2017-12-21T20:12:00Z"/>
          <w:rFonts w:ascii="Verdana" w:hAnsi="Verdana" w:cs="Helvetica"/>
          <w:color w:val="373737"/>
          <w:shd w:val="clear" w:color="auto" w:fill="FFFFFF"/>
        </w:rPr>
      </w:pPr>
    </w:p>
    <w:p w14:paraId="257F9E22" w14:textId="71EA2069" w:rsidR="00D132EB" w:rsidRPr="00F06CD3" w:rsidDel="00C13867" w:rsidRDefault="00D132EB" w:rsidP="00F06CD3">
      <w:pPr>
        <w:pStyle w:val="Ttulo1"/>
        <w:rPr>
          <w:del w:id="1517" w:author="Agustin Schlapp" w:date="2017-12-21T20:12:00Z"/>
        </w:rPr>
      </w:pPr>
      <w:del w:id="1518" w:author="Agustin Schlapp" w:date="2017-12-21T20:12:00Z">
        <w:r w:rsidRPr="00F06CD3" w:rsidDel="00C13867">
          <w:delText>Capítulo 4</w:delText>
        </w:r>
      </w:del>
    </w:p>
    <w:p w14:paraId="2BE256FE" w14:textId="0000F75A" w:rsidR="00D132EB" w:rsidDel="00C13867" w:rsidRDefault="00634348" w:rsidP="00D132EB">
      <w:pPr>
        <w:tabs>
          <w:tab w:val="left" w:pos="1048"/>
        </w:tabs>
        <w:rPr>
          <w:del w:id="1519" w:author="Agustin Schlapp" w:date="2017-12-21T20:12:00Z"/>
          <w:rFonts w:ascii="Arial" w:eastAsia="Times New Roman" w:hAnsi="Arial" w:cs="Arial"/>
          <w:sz w:val="21"/>
          <w:szCs w:val="21"/>
        </w:rPr>
      </w:pPr>
      <w:del w:id="1520" w:author="Agustin Schlapp" w:date="2017-12-21T20:12:00Z">
        <w:r w:rsidDel="00C13867">
          <w:fldChar w:fldCharType="begin"/>
        </w:r>
        <w:r w:rsidDel="00C13867">
          <w:delInstrText xml:space="preserve"> HYPERLINK "https://es.wikipedia.org/wiki/Raspberry_Pi" </w:delInstrText>
        </w:r>
        <w:r w:rsidDel="00C13867">
          <w:fldChar w:fldCharType="separate"/>
        </w:r>
        <w:r w:rsidR="00D132EB" w:rsidRPr="000C0EDE" w:rsidDel="00C13867">
          <w:rPr>
            <w:rStyle w:val="Hipervnculo"/>
            <w:rFonts w:ascii="Arial" w:eastAsia="Times New Roman" w:hAnsi="Arial" w:cs="Arial"/>
            <w:sz w:val="21"/>
            <w:szCs w:val="21"/>
          </w:rPr>
          <w:delText>https://es.wikipedia.org/wiki/Raspberry_Pi</w:delText>
        </w:r>
        <w:r w:rsidDel="00C13867">
          <w:rPr>
            <w:rStyle w:val="Hipervnculo"/>
            <w:rFonts w:ascii="Arial" w:eastAsia="Times New Roman" w:hAnsi="Arial" w:cs="Arial"/>
            <w:sz w:val="21"/>
            <w:szCs w:val="21"/>
          </w:rPr>
          <w:fldChar w:fldCharType="end"/>
        </w:r>
      </w:del>
    </w:p>
    <w:p w14:paraId="2530238B" w14:textId="7A3EEF60" w:rsidR="00D132EB" w:rsidDel="00C13867" w:rsidRDefault="00634348" w:rsidP="00D132EB">
      <w:pPr>
        <w:tabs>
          <w:tab w:val="left" w:pos="1048"/>
        </w:tabs>
        <w:rPr>
          <w:del w:id="1521" w:author="Agustin Schlapp" w:date="2017-12-21T20:12:00Z"/>
          <w:rFonts w:ascii="Arial" w:eastAsia="Times New Roman" w:hAnsi="Arial" w:cs="Arial"/>
          <w:sz w:val="21"/>
          <w:szCs w:val="21"/>
        </w:rPr>
      </w:pPr>
      <w:del w:id="1522" w:author="Agustin Schlapp" w:date="2017-12-21T20:12:00Z">
        <w:r w:rsidDel="00C13867">
          <w:fldChar w:fldCharType="begin"/>
        </w:r>
        <w:r w:rsidDel="00C13867">
          <w:delInstrText xml:space="preserve"> HYPERLINK "https://www.raspberrypi.org/" </w:delInstrText>
        </w:r>
        <w:r w:rsidDel="00C13867">
          <w:fldChar w:fldCharType="separate"/>
        </w:r>
        <w:r w:rsidR="00D132EB" w:rsidRPr="000C0EDE" w:rsidDel="00C13867">
          <w:rPr>
            <w:rStyle w:val="Hipervnculo"/>
            <w:rFonts w:ascii="Arial" w:eastAsia="Times New Roman" w:hAnsi="Arial" w:cs="Arial"/>
            <w:sz w:val="21"/>
            <w:szCs w:val="21"/>
          </w:rPr>
          <w:delText>https://www.raspberrypi.org/</w:delText>
        </w:r>
        <w:r w:rsidDel="00C13867">
          <w:rPr>
            <w:rStyle w:val="Hipervnculo"/>
            <w:rFonts w:ascii="Arial" w:eastAsia="Times New Roman" w:hAnsi="Arial" w:cs="Arial"/>
            <w:sz w:val="21"/>
            <w:szCs w:val="21"/>
          </w:rPr>
          <w:fldChar w:fldCharType="end"/>
        </w:r>
      </w:del>
    </w:p>
    <w:p w14:paraId="42D05A19" w14:textId="53BC533A" w:rsidR="00D132EB" w:rsidDel="00C13867" w:rsidRDefault="00634348" w:rsidP="00D132EB">
      <w:pPr>
        <w:tabs>
          <w:tab w:val="left" w:pos="1048"/>
        </w:tabs>
        <w:rPr>
          <w:del w:id="1523" w:author="Agustin Schlapp" w:date="2017-12-21T20:12:00Z"/>
          <w:rFonts w:ascii="Arial" w:eastAsia="Times New Roman" w:hAnsi="Arial" w:cs="Arial"/>
          <w:sz w:val="21"/>
          <w:szCs w:val="21"/>
        </w:rPr>
      </w:pPr>
      <w:del w:id="1524" w:author="Agustin Schlapp" w:date="2017-12-21T20:12:00Z">
        <w:r w:rsidDel="00C13867">
          <w:fldChar w:fldCharType="begin"/>
        </w:r>
        <w:r w:rsidDel="00C13867">
          <w:delInstrText xml:space="preserve"> HYPERLINK "http://www.prometec.net/indice-raspberry-pi/" </w:delInstrText>
        </w:r>
        <w:r w:rsidDel="00C13867">
          <w:fldChar w:fldCharType="separate"/>
        </w:r>
        <w:r w:rsidR="00D132EB" w:rsidRPr="000C0EDE" w:rsidDel="00C13867">
          <w:rPr>
            <w:rStyle w:val="Hipervnculo"/>
            <w:rFonts w:ascii="Arial" w:eastAsia="Times New Roman" w:hAnsi="Arial" w:cs="Arial"/>
            <w:sz w:val="21"/>
            <w:szCs w:val="21"/>
          </w:rPr>
          <w:delText>http://www.prometec.net/indice-raspberry-pi/</w:delText>
        </w:r>
        <w:r w:rsidDel="00C13867">
          <w:rPr>
            <w:rStyle w:val="Hipervnculo"/>
            <w:rFonts w:ascii="Arial" w:eastAsia="Times New Roman" w:hAnsi="Arial" w:cs="Arial"/>
            <w:sz w:val="21"/>
            <w:szCs w:val="21"/>
          </w:rPr>
          <w:fldChar w:fldCharType="end"/>
        </w:r>
      </w:del>
    </w:p>
    <w:p w14:paraId="4E1D3950" w14:textId="6BB1D564" w:rsidR="00D132EB" w:rsidDel="00C13867" w:rsidRDefault="00634348" w:rsidP="00D132EB">
      <w:pPr>
        <w:tabs>
          <w:tab w:val="left" w:pos="1048"/>
        </w:tabs>
        <w:rPr>
          <w:del w:id="1525" w:author="Agustin Schlapp" w:date="2017-12-21T20:12:00Z"/>
          <w:rFonts w:ascii="Arial" w:eastAsia="Times New Roman" w:hAnsi="Arial" w:cs="Arial"/>
          <w:sz w:val="21"/>
          <w:szCs w:val="21"/>
        </w:rPr>
      </w:pPr>
      <w:del w:id="1526" w:author="Agustin Schlapp" w:date="2017-12-21T20:12:00Z">
        <w:r w:rsidDel="00C13867">
          <w:fldChar w:fldCharType="begin"/>
        </w:r>
        <w:r w:rsidDel="00C13867">
          <w:delInstrText xml:space="preserve"> HYPERLINK "https://www.raspberryshop.es/accesorios-raspberry-pi.php" </w:delInstrText>
        </w:r>
        <w:r w:rsidDel="00C13867">
          <w:fldChar w:fldCharType="separate"/>
        </w:r>
        <w:r w:rsidR="00D132EB" w:rsidRPr="000C0EDE" w:rsidDel="00C13867">
          <w:rPr>
            <w:rStyle w:val="Hipervnculo"/>
            <w:rFonts w:ascii="Arial" w:eastAsia="Times New Roman" w:hAnsi="Arial" w:cs="Arial"/>
            <w:sz w:val="21"/>
            <w:szCs w:val="21"/>
          </w:rPr>
          <w:delText>https://www.raspberryshop.es/accesorios-raspberry-pi.php</w:delText>
        </w:r>
        <w:r w:rsidDel="00C13867">
          <w:rPr>
            <w:rStyle w:val="Hipervnculo"/>
            <w:rFonts w:ascii="Arial" w:eastAsia="Times New Roman" w:hAnsi="Arial" w:cs="Arial"/>
            <w:sz w:val="21"/>
            <w:szCs w:val="21"/>
          </w:rPr>
          <w:fldChar w:fldCharType="end"/>
        </w:r>
      </w:del>
    </w:p>
    <w:p w14:paraId="522C8FCC" w14:textId="6CBF5282" w:rsidR="00D132EB" w:rsidDel="00C13867" w:rsidRDefault="00634348" w:rsidP="00D132EB">
      <w:pPr>
        <w:tabs>
          <w:tab w:val="left" w:pos="1048"/>
        </w:tabs>
        <w:rPr>
          <w:del w:id="1527" w:author="Agustin Schlapp" w:date="2017-12-21T20:12:00Z"/>
          <w:rStyle w:val="Hipervnculo"/>
          <w:rFonts w:ascii="Arial" w:eastAsia="Times New Roman" w:hAnsi="Arial" w:cs="Arial"/>
          <w:sz w:val="21"/>
          <w:szCs w:val="21"/>
        </w:rPr>
      </w:pPr>
      <w:del w:id="1528" w:author="Agustin Schlapp" w:date="2017-12-21T20:12:00Z">
        <w:r w:rsidDel="00C13867">
          <w:fldChar w:fldCharType="begin"/>
        </w:r>
        <w:r w:rsidDel="00C13867">
          <w:delInstrText xml:space="preserve"> HYPERLINK "https://raspberryparatorpes.net/" </w:delInstrText>
        </w:r>
        <w:r w:rsidDel="00C13867">
          <w:fldChar w:fldCharType="separate"/>
        </w:r>
        <w:r w:rsidR="00D132EB" w:rsidRPr="000C0EDE" w:rsidDel="00C13867">
          <w:rPr>
            <w:rStyle w:val="Hipervnculo"/>
            <w:rFonts w:ascii="Arial" w:eastAsia="Times New Roman" w:hAnsi="Arial" w:cs="Arial"/>
            <w:sz w:val="21"/>
            <w:szCs w:val="21"/>
          </w:rPr>
          <w:delText>https://raspberryparatorpes.net/</w:delText>
        </w:r>
        <w:r w:rsidDel="00C13867">
          <w:rPr>
            <w:rStyle w:val="Hipervnculo"/>
            <w:rFonts w:ascii="Arial" w:eastAsia="Times New Roman" w:hAnsi="Arial" w:cs="Arial"/>
            <w:sz w:val="21"/>
            <w:szCs w:val="21"/>
          </w:rPr>
          <w:fldChar w:fldCharType="end"/>
        </w:r>
      </w:del>
    </w:p>
    <w:p w14:paraId="129567DE" w14:textId="25961299" w:rsidR="00D132EB" w:rsidDel="00C13867" w:rsidRDefault="00634348" w:rsidP="00D132EB">
      <w:pPr>
        <w:tabs>
          <w:tab w:val="left" w:pos="1048"/>
        </w:tabs>
        <w:rPr>
          <w:del w:id="1529" w:author="Agustin Schlapp" w:date="2017-12-21T20:12:00Z"/>
          <w:rFonts w:ascii="Arial" w:eastAsia="Times New Roman" w:hAnsi="Arial" w:cs="Arial"/>
          <w:sz w:val="21"/>
          <w:szCs w:val="21"/>
        </w:rPr>
      </w:pPr>
      <w:del w:id="1530" w:author="Agustin Schlapp" w:date="2017-12-21T20:12:00Z">
        <w:r w:rsidDel="00C13867">
          <w:fldChar w:fldCharType="begin"/>
        </w:r>
        <w:r w:rsidDel="00C13867">
          <w:delInstrText xml:space="preserve"> HYPERLINK "https://raspberry-pi.xyz/" </w:delInstrText>
        </w:r>
        <w:r w:rsidDel="00C13867">
          <w:fldChar w:fldCharType="separate"/>
        </w:r>
        <w:r w:rsidR="00D132EB" w:rsidRPr="007420D2" w:rsidDel="00C13867">
          <w:rPr>
            <w:rStyle w:val="Hipervnculo"/>
            <w:rFonts w:ascii="Arial" w:eastAsia="Times New Roman" w:hAnsi="Arial" w:cs="Arial"/>
            <w:sz w:val="21"/>
            <w:szCs w:val="21"/>
          </w:rPr>
          <w:delText>https://raspberry-pi.xyz/</w:delText>
        </w:r>
        <w:r w:rsidDel="00C13867">
          <w:rPr>
            <w:rStyle w:val="Hipervnculo"/>
            <w:rFonts w:ascii="Arial" w:eastAsia="Times New Roman" w:hAnsi="Arial" w:cs="Arial"/>
            <w:sz w:val="21"/>
            <w:szCs w:val="21"/>
          </w:rPr>
          <w:fldChar w:fldCharType="end"/>
        </w:r>
      </w:del>
    </w:p>
    <w:p w14:paraId="08BE7290" w14:textId="095443B6" w:rsidR="00D132EB" w:rsidRPr="00406496" w:rsidDel="00C13867" w:rsidRDefault="00D132EB" w:rsidP="008831B2">
      <w:pPr>
        <w:rPr>
          <w:del w:id="1531" w:author="Agustin Schlapp" w:date="2017-12-21T20:12:00Z"/>
          <w:rFonts w:ascii="Verdana" w:hAnsi="Verdana" w:cs="Helvetica"/>
          <w:color w:val="373737"/>
          <w:shd w:val="clear" w:color="auto" w:fill="FFFFFF"/>
        </w:rPr>
      </w:pPr>
    </w:p>
    <w:p w14:paraId="0D3DB9A9" w14:textId="00B66594" w:rsidR="008831B2" w:rsidRPr="00406496" w:rsidDel="00C13867" w:rsidRDefault="008831B2" w:rsidP="008831B2">
      <w:pPr>
        <w:rPr>
          <w:del w:id="1532" w:author="Agustin Schlapp" w:date="2017-12-21T20:12:00Z"/>
          <w:rFonts w:ascii="Verdana" w:hAnsi="Verdana" w:cs="Helvetica"/>
          <w:color w:val="373737"/>
          <w:shd w:val="clear" w:color="auto" w:fill="FFFFFF"/>
        </w:rPr>
      </w:pPr>
    </w:p>
    <w:p w14:paraId="1408367A" w14:textId="706384AD" w:rsidR="008831B2" w:rsidRPr="00406496" w:rsidDel="00C13867" w:rsidRDefault="008831B2" w:rsidP="008831B2">
      <w:pPr>
        <w:rPr>
          <w:del w:id="1533" w:author="Agustin Schlapp" w:date="2017-12-21T20:12:00Z"/>
          <w:rFonts w:ascii="Verdana" w:hAnsi="Verdana"/>
        </w:rPr>
      </w:pPr>
    </w:p>
    <w:p w14:paraId="1A1EB4FF" w14:textId="34E5DD9B" w:rsidR="00D132EB" w:rsidDel="00C13867" w:rsidRDefault="00D132EB" w:rsidP="00F06CD3">
      <w:pPr>
        <w:pStyle w:val="Ttulo1"/>
        <w:rPr>
          <w:del w:id="1534" w:author="Agustin Schlapp" w:date="2017-12-21T20:12:00Z"/>
        </w:rPr>
      </w:pPr>
      <w:del w:id="1535" w:author="Agustin Schlapp" w:date="2017-12-21T20:12:00Z">
        <w:r w:rsidDel="00C13867">
          <w:delText>Capítulo 5</w:delText>
        </w:r>
      </w:del>
    </w:p>
    <w:p w14:paraId="271269D6" w14:textId="11F0985C" w:rsidR="00D132EB" w:rsidDel="00C13867" w:rsidRDefault="00634348" w:rsidP="00D132EB">
      <w:pPr>
        <w:rPr>
          <w:del w:id="1536" w:author="Agustin Schlapp" w:date="2017-12-21T20:12:00Z"/>
        </w:rPr>
      </w:pPr>
      <w:del w:id="1537" w:author="Agustin Schlapp" w:date="2017-12-21T20:12:00Z">
        <w:r w:rsidDel="00C13867">
          <w:fldChar w:fldCharType="begin"/>
        </w:r>
        <w:r w:rsidDel="00C13867">
          <w:delInstrText xml:space="preserve"> HYPERLINK "https://www.consumidor.ftc.gov/articulos/s0018-aplicaciones-moviles-que-son-y-como-funcionan" </w:delInstrText>
        </w:r>
        <w:r w:rsidDel="00C13867">
          <w:fldChar w:fldCharType="separate"/>
        </w:r>
        <w:r w:rsidR="00D132EB" w:rsidRPr="00647AEE" w:rsidDel="00C13867">
          <w:rPr>
            <w:rStyle w:val="Hipervnculo"/>
          </w:rPr>
          <w:delText>https://www.consumidor.ftc.gov/articulos/s0018-aplicaciones-moviles-que-son-y-como-funcionan</w:delText>
        </w:r>
        <w:r w:rsidDel="00C13867">
          <w:rPr>
            <w:rStyle w:val="Hipervnculo"/>
          </w:rPr>
          <w:fldChar w:fldCharType="end"/>
        </w:r>
      </w:del>
    </w:p>
    <w:p w14:paraId="0873105C" w14:textId="4A35074F" w:rsidR="00D132EB" w:rsidDel="00C13867" w:rsidRDefault="00634348" w:rsidP="00D132EB">
      <w:pPr>
        <w:rPr>
          <w:del w:id="1538" w:author="Agustin Schlapp" w:date="2017-12-21T20:12:00Z"/>
        </w:rPr>
      </w:pPr>
      <w:del w:id="1539" w:author="Agustin Schlapp" w:date="2017-12-21T20:12:00Z">
        <w:r w:rsidDel="00C13867">
          <w:fldChar w:fldCharType="begin"/>
        </w:r>
        <w:r w:rsidDel="00C13867">
          <w:delInstrText xml:space="preserve"> HYPERLINK "https://es.wikipedia.org/wiki/Aplicaci%C3%B3n_m%C3%B3vil" </w:delInstrText>
        </w:r>
        <w:r w:rsidDel="00C13867">
          <w:fldChar w:fldCharType="separate"/>
        </w:r>
        <w:r w:rsidR="00D132EB" w:rsidRPr="00647AEE" w:rsidDel="00C13867">
          <w:rPr>
            <w:rStyle w:val="Hipervnculo"/>
          </w:rPr>
          <w:delText>https://es.wikipedia.org/wiki/Aplicaci%C3%B3n_m%C3%B3vil</w:delText>
        </w:r>
        <w:r w:rsidDel="00C13867">
          <w:rPr>
            <w:rStyle w:val="Hipervnculo"/>
          </w:rPr>
          <w:fldChar w:fldCharType="end"/>
        </w:r>
      </w:del>
    </w:p>
    <w:p w14:paraId="41475630" w14:textId="1BD89A89" w:rsidR="00D132EB" w:rsidDel="00C13867" w:rsidRDefault="00634348" w:rsidP="00D132EB">
      <w:pPr>
        <w:rPr>
          <w:del w:id="1540" w:author="Agustin Schlapp" w:date="2017-12-21T20:12:00Z"/>
        </w:rPr>
      </w:pPr>
      <w:del w:id="1541" w:author="Agustin Schlapp" w:date="2017-12-21T20:12:00Z">
        <w:r w:rsidDel="00C13867">
          <w:fldChar w:fldCharType="begin"/>
        </w:r>
        <w:r w:rsidDel="00C13867">
          <w:delInstrText xml:space="preserve"> HYPERLINK "https://es.wikipedia.org/wiki/Sistema_operativo_m%C3%B3vil" </w:delInstrText>
        </w:r>
        <w:r w:rsidDel="00C13867">
          <w:fldChar w:fldCharType="separate"/>
        </w:r>
        <w:r w:rsidR="00D132EB" w:rsidRPr="00647AEE" w:rsidDel="00C13867">
          <w:rPr>
            <w:rStyle w:val="Hipervnculo"/>
          </w:rPr>
          <w:delText>https://es.wikipedia.org/wiki/Sistema_operativo_m%C3%B3vil</w:delText>
        </w:r>
        <w:r w:rsidDel="00C13867">
          <w:rPr>
            <w:rStyle w:val="Hipervnculo"/>
          </w:rPr>
          <w:fldChar w:fldCharType="end"/>
        </w:r>
      </w:del>
    </w:p>
    <w:p w14:paraId="68C25530" w14:textId="63C2F5BF" w:rsidR="00D132EB" w:rsidDel="00C13867" w:rsidRDefault="00D132EB" w:rsidP="00D132EB">
      <w:pPr>
        <w:rPr>
          <w:del w:id="1542" w:author="Agustin Schlapp" w:date="2017-12-21T20:12:00Z"/>
        </w:rPr>
      </w:pPr>
      <w:del w:id="1543" w:author="Agustin Schlapp" w:date="2017-12-21T20:12:00Z">
        <w:r w:rsidRPr="00FB24B4" w:rsidDel="00C13867">
          <w:delText>http://appdesignbook.com/es/contenidos/las-aplicaciones/</w:delText>
        </w:r>
      </w:del>
    </w:p>
    <w:p w14:paraId="024B05E8" w14:textId="517240EF" w:rsidR="00D132EB" w:rsidDel="00C13867" w:rsidRDefault="00634348" w:rsidP="00D132EB">
      <w:pPr>
        <w:rPr>
          <w:del w:id="1544" w:author="Agustin Schlapp" w:date="2017-12-21T20:12:00Z"/>
          <w:rFonts w:ascii="Arial" w:hAnsi="Arial" w:cs="Arial"/>
          <w:color w:val="808080"/>
          <w:sz w:val="23"/>
          <w:szCs w:val="23"/>
          <w:shd w:val="clear" w:color="auto" w:fill="FFFFFF"/>
        </w:rPr>
      </w:pPr>
      <w:del w:id="1545" w:author="Agustin Schlapp" w:date="2017-12-21T20:12:00Z">
        <w:r w:rsidDel="00C13867">
          <w:fldChar w:fldCharType="begin"/>
        </w:r>
        <w:r w:rsidDel="00C13867">
          <w:delInstrText xml:space="preserve"> HYPERLINK "https://www.lancetalent.com/blog/tipos-de-aplicaciones-moviles-ventajas-inconvenientes/" </w:delInstrText>
        </w:r>
        <w:r w:rsidDel="00C13867">
          <w:fldChar w:fldCharType="separate"/>
        </w:r>
        <w:r w:rsidR="00D132EB" w:rsidRPr="00647AEE" w:rsidDel="00C13867">
          <w:rPr>
            <w:rStyle w:val="Hipervnculo"/>
          </w:rPr>
          <w:delText>https://www.lancetalent.com/blog/tipos-de-aplicaciones-moviles-ventajas-inconvenientes/</w:delText>
        </w:r>
        <w:r w:rsidDel="00C13867">
          <w:rPr>
            <w:rStyle w:val="Hipervnculo"/>
          </w:rPr>
          <w:fldChar w:fldCharType="end"/>
        </w:r>
        <w:r w:rsidR="00D132EB" w:rsidDel="00C13867">
          <w:delText xml:space="preserve"> - </w:delText>
        </w:r>
        <w:r w:rsidR="00D132EB" w:rsidDel="00C13867">
          <w:rPr>
            <w:rFonts w:ascii="Arial" w:hAnsi="Arial" w:cs="Arial"/>
            <w:color w:val="808080"/>
            <w:sz w:val="23"/>
            <w:szCs w:val="23"/>
            <w:shd w:val="clear" w:color="auto" w:fill="FFFFFF"/>
          </w:rPr>
          <w:delText>melquisedec cruz gtz</w:delText>
        </w:r>
      </w:del>
    </w:p>
    <w:p w14:paraId="132E453D" w14:textId="494826DB" w:rsidR="00D132EB" w:rsidDel="00C13867" w:rsidRDefault="00634348" w:rsidP="00D132EB">
      <w:pPr>
        <w:rPr>
          <w:del w:id="1546" w:author="Agustin Schlapp" w:date="2017-12-21T20:12:00Z"/>
        </w:rPr>
      </w:pPr>
      <w:del w:id="1547" w:author="Agustin Schlapp" w:date="2017-12-21T20:12:00Z">
        <w:r w:rsidDel="00C13867">
          <w:fldChar w:fldCharType="begin"/>
        </w:r>
        <w:r w:rsidDel="00C13867">
          <w:delInstrText xml:space="preserve"> HYPERLINK "https://www.yeeply.com/blog/apps-en-cualquier-dispositivo-desarrollo-de-aplicaciones-multiplataforma/" </w:delInstrText>
        </w:r>
        <w:r w:rsidDel="00C13867">
          <w:fldChar w:fldCharType="separate"/>
        </w:r>
        <w:r w:rsidR="00D132EB" w:rsidRPr="00647AEE" w:rsidDel="00C13867">
          <w:rPr>
            <w:rStyle w:val="Hipervnculo"/>
          </w:rPr>
          <w:delText>https://www.yeeply.com/blog/apps-en-cualquier-dispositivo-desarrollo-de-aplicaciones-multiplataforma/</w:delText>
        </w:r>
        <w:r w:rsidDel="00C13867">
          <w:rPr>
            <w:rStyle w:val="Hipervnculo"/>
          </w:rPr>
          <w:fldChar w:fldCharType="end"/>
        </w:r>
      </w:del>
    </w:p>
    <w:p w14:paraId="7122F23A" w14:textId="53FE171B" w:rsidR="00D132EB" w:rsidDel="00C13867" w:rsidRDefault="00634348" w:rsidP="00D132EB">
      <w:pPr>
        <w:rPr>
          <w:del w:id="1548" w:author="Agustin Schlapp" w:date="2017-12-21T20:12:00Z"/>
        </w:rPr>
      </w:pPr>
      <w:del w:id="1549" w:author="Agustin Schlapp" w:date="2017-12-21T20:12:00Z">
        <w:r w:rsidDel="00C13867">
          <w:fldChar w:fldCharType="begin"/>
        </w:r>
        <w:r w:rsidDel="00C13867">
          <w:delInstrText xml:space="preserve"> HYPERLINK "https://developer.android.com/studio/intro/index.html?hl=es-419" </w:delInstrText>
        </w:r>
        <w:r w:rsidDel="00C13867">
          <w:fldChar w:fldCharType="separate"/>
        </w:r>
        <w:r w:rsidR="00D132EB" w:rsidRPr="00647AEE" w:rsidDel="00C13867">
          <w:rPr>
            <w:rStyle w:val="Hipervnculo"/>
          </w:rPr>
          <w:delText>https://developer.android.com/studio/intro/index.html?hl=es-419</w:delText>
        </w:r>
        <w:r w:rsidDel="00C13867">
          <w:rPr>
            <w:rStyle w:val="Hipervnculo"/>
          </w:rPr>
          <w:fldChar w:fldCharType="end"/>
        </w:r>
      </w:del>
    </w:p>
    <w:p w14:paraId="64B38D56" w14:textId="374EF394" w:rsidR="00D132EB" w:rsidDel="00C13867" w:rsidRDefault="00634348" w:rsidP="00D132EB">
      <w:pPr>
        <w:rPr>
          <w:del w:id="1550" w:author="Agustin Schlapp" w:date="2017-12-21T20:12:00Z"/>
        </w:rPr>
      </w:pPr>
      <w:del w:id="1551" w:author="Agustin Schlapp" w:date="2017-12-21T20:12:00Z">
        <w:r w:rsidDel="00C13867">
          <w:fldChar w:fldCharType="begin"/>
        </w:r>
        <w:r w:rsidDel="00C13867">
          <w:delInstrText xml:space="preserve"> HYPERLINK "https://es.wikipedia.org/wiki/App_Inventor" </w:delInstrText>
        </w:r>
        <w:r w:rsidDel="00C13867">
          <w:fldChar w:fldCharType="separate"/>
        </w:r>
        <w:r w:rsidR="00D132EB" w:rsidRPr="00647AEE" w:rsidDel="00C13867">
          <w:rPr>
            <w:rStyle w:val="Hipervnculo"/>
          </w:rPr>
          <w:delText>https://es.wikipedia.org/wiki/App_Inventor</w:delText>
        </w:r>
        <w:r w:rsidDel="00C13867">
          <w:rPr>
            <w:rStyle w:val="Hipervnculo"/>
          </w:rPr>
          <w:fldChar w:fldCharType="end"/>
        </w:r>
      </w:del>
    </w:p>
    <w:p w14:paraId="5741F63B" w14:textId="3D674FCC" w:rsidR="00D132EB" w:rsidDel="00C13867" w:rsidRDefault="00634348" w:rsidP="00D132EB">
      <w:pPr>
        <w:rPr>
          <w:del w:id="1552" w:author="Agustin Schlapp" w:date="2017-12-21T20:12:00Z"/>
        </w:rPr>
      </w:pPr>
      <w:del w:id="1553" w:author="Agustin Schlapp" w:date="2017-12-21T20:12:00Z">
        <w:r w:rsidDel="00C13867">
          <w:fldChar w:fldCharType="begin"/>
        </w:r>
        <w:r w:rsidDel="00C13867">
          <w:delInstrText xml:space="preserve"> HYPERLINK "https://software.intel.com/es-es/intel-xdk" </w:delInstrText>
        </w:r>
        <w:r w:rsidDel="00C13867">
          <w:fldChar w:fldCharType="separate"/>
        </w:r>
        <w:r w:rsidR="00D132EB" w:rsidRPr="00647AEE" w:rsidDel="00C13867">
          <w:rPr>
            <w:rStyle w:val="Hipervnculo"/>
          </w:rPr>
          <w:delText>https://software.intel.com/es-es/intel-xdk</w:delText>
        </w:r>
        <w:r w:rsidDel="00C13867">
          <w:rPr>
            <w:rStyle w:val="Hipervnculo"/>
          </w:rPr>
          <w:fldChar w:fldCharType="end"/>
        </w:r>
      </w:del>
    </w:p>
    <w:p w14:paraId="1890150B" w14:textId="225FB648" w:rsidR="00D132EB" w:rsidDel="00C13867" w:rsidRDefault="00634348" w:rsidP="00D132EB">
      <w:pPr>
        <w:rPr>
          <w:del w:id="1554" w:author="Agustin Schlapp" w:date="2017-12-21T20:12:00Z"/>
        </w:rPr>
      </w:pPr>
      <w:del w:id="1555" w:author="Agustin Schlapp" w:date="2017-12-21T20:12:00Z">
        <w:r w:rsidDel="00C13867">
          <w:fldChar w:fldCharType="begin"/>
        </w:r>
        <w:r w:rsidDel="00C13867">
          <w:delInstrText xml:space="preserve"> HYPERLINK "https://es.wikipedia.org/wiki/Intel_XDK" </w:delInstrText>
        </w:r>
        <w:r w:rsidDel="00C13867">
          <w:fldChar w:fldCharType="separate"/>
        </w:r>
        <w:r w:rsidR="00D132EB" w:rsidRPr="00647AEE" w:rsidDel="00C13867">
          <w:rPr>
            <w:rStyle w:val="Hipervnculo"/>
          </w:rPr>
          <w:delText>https://es.wikipedia.org/wiki/Intel_XDK</w:delText>
        </w:r>
        <w:r w:rsidDel="00C13867">
          <w:rPr>
            <w:rStyle w:val="Hipervnculo"/>
          </w:rPr>
          <w:fldChar w:fldCharType="end"/>
        </w:r>
      </w:del>
    </w:p>
    <w:p w14:paraId="6A841824" w14:textId="12E410DA" w:rsidR="00D132EB" w:rsidDel="00C13867" w:rsidRDefault="00634348" w:rsidP="00D132EB">
      <w:pPr>
        <w:rPr>
          <w:del w:id="1556" w:author="Agustin Schlapp" w:date="2017-12-21T20:12:00Z"/>
        </w:rPr>
      </w:pPr>
      <w:del w:id="1557" w:author="Agustin Schlapp" w:date="2017-12-21T20:12:00Z">
        <w:r w:rsidDel="00C13867">
          <w:fldChar w:fldCharType="begin"/>
        </w:r>
        <w:r w:rsidDel="00C13867">
          <w:delInstrText xml:space="preserve"> HYPERLINK "http://www.phonegapspain.com/que-es-y-como-empezar-con-ionic-framework/" </w:delInstrText>
        </w:r>
        <w:r w:rsidDel="00C13867">
          <w:fldChar w:fldCharType="separate"/>
        </w:r>
        <w:r w:rsidR="00D132EB" w:rsidRPr="00647AEE" w:rsidDel="00C13867">
          <w:rPr>
            <w:rStyle w:val="Hipervnculo"/>
          </w:rPr>
          <w:delText>http://www.phonegapspain.com/que-es-y-como-empezar-con-ionic-framework/</w:delText>
        </w:r>
        <w:r w:rsidDel="00C13867">
          <w:rPr>
            <w:rStyle w:val="Hipervnculo"/>
          </w:rPr>
          <w:fldChar w:fldCharType="end"/>
        </w:r>
      </w:del>
    </w:p>
    <w:p w14:paraId="689F126A" w14:textId="76514DE2" w:rsidR="00D132EB" w:rsidDel="00C13867" w:rsidRDefault="00634348" w:rsidP="00D132EB">
      <w:pPr>
        <w:rPr>
          <w:del w:id="1558" w:author="Agustin Schlapp" w:date="2017-12-21T20:12:00Z"/>
        </w:rPr>
      </w:pPr>
      <w:del w:id="1559" w:author="Agustin Schlapp" w:date="2017-12-21T20:12:00Z">
        <w:r w:rsidDel="00C13867">
          <w:fldChar w:fldCharType="begin"/>
        </w:r>
        <w:r w:rsidDel="00C13867">
          <w:delInstrText xml:space="preserve"> HYPERLINK "https://www.desarrolloweb.com/articulos/que-es-ionic2.html" </w:delInstrText>
        </w:r>
        <w:r w:rsidDel="00C13867">
          <w:fldChar w:fldCharType="separate"/>
        </w:r>
        <w:r w:rsidR="00D132EB" w:rsidRPr="00647AEE" w:rsidDel="00C13867">
          <w:rPr>
            <w:rStyle w:val="Hipervnculo"/>
          </w:rPr>
          <w:delText>https://www.desarrolloweb.com/articulos/que-es-ionic2.html</w:delText>
        </w:r>
        <w:r w:rsidDel="00C13867">
          <w:rPr>
            <w:rStyle w:val="Hipervnculo"/>
          </w:rPr>
          <w:fldChar w:fldCharType="end"/>
        </w:r>
      </w:del>
    </w:p>
    <w:p w14:paraId="39925795" w14:textId="68156B30" w:rsidR="00D132EB" w:rsidDel="00C13867" w:rsidRDefault="00634348" w:rsidP="00D132EB">
      <w:pPr>
        <w:rPr>
          <w:del w:id="1560" w:author="Agustin Schlapp" w:date="2017-12-21T20:12:00Z"/>
        </w:rPr>
      </w:pPr>
      <w:del w:id="1561" w:author="Agustin Schlapp" w:date="2017-12-21T20:12:00Z">
        <w:r w:rsidDel="00C13867">
          <w:fldChar w:fldCharType="begin"/>
        </w:r>
        <w:r w:rsidDel="00C13867">
          <w:delInstrText xml:space="preserve"> HYPERLINK "https://es.wikipedia.org/wiki/Apache_Cordova" </w:delInstrText>
        </w:r>
        <w:r w:rsidDel="00C13867">
          <w:fldChar w:fldCharType="separate"/>
        </w:r>
        <w:r w:rsidR="00D132EB" w:rsidRPr="00647AEE" w:rsidDel="00C13867">
          <w:rPr>
            <w:rStyle w:val="Hipervnculo"/>
          </w:rPr>
          <w:delText>https://es.wikipedia.org/wiki/Apache_Cordova</w:delText>
        </w:r>
        <w:r w:rsidDel="00C13867">
          <w:rPr>
            <w:rStyle w:val="Hipervnculo"/>
          </w:rPr>
          <w:fldChar w:fldCharType="end"/>
        </w:r>
      </w:del>
    </w:p>
    <w:p w14:paraId="3E36B842" w14:textId="0FEF01B6" w:rsidR="00D132EB" w:rsidDel="00C13867" w:rsidRDefault="00634348" w:rsidP="00D132EB">
      <w:pPr>
        <w:rPr>
          <w:del w:id="1562" w:author="Agustin Schlapp" w:date="2017-12-21T20:12:00Z"/>
        </w:rPr>
      </w:pPr>
      <w:del w:id="1563" w:author="Agustin Schlapp" w:date="2017-12-21T20:12:00Z">
        <w:r w:rsidDel="00C13867">
          <w:fldChar w:fldCharType="begin"/>
        </w:r>
        <w:r w:rsidDel="00C13867">
          <w:delInstrText xml:space="preserve"> HYPERLINK "https://cordova.apache.org/docs/en/latest/guide/overview/index.html" </w:delInstrText>
        </w:r>
        <w:r w:rsidDel="00C13867">
          <w:fldChar w:fldCharType="separate"/>
        </w:r>
        <w:r w:rsidR="00D132EB" w:rsidRPr="00647AEE" w:rsidDel="00C13867">
          <w:rPr>
            <w:rStyle w:val="Hipervnculo"/>
          </w:rPr>
          <w:delText>https://cordova.apache.org/docs/en/latest/guide/overview/index.html</w:delText>
        </w:r>
        <w:r w:rsidDel="00C13867">
          <w:rPr>
            <w:rStyle w:val="Hipervnculo"/>
          </w:rPr>
          <w:fldChar w:fldCharType="end"/>
        </w:r>
      </w:del>
    </w:p>
    <w:p w14:paraId="5447A09B" w14:textId="107D31D1" w:rsidR="00D132EB" w:rsidDel="00C13867" w:rsidRDefault="00634348" w:rsidP="00D132EB">
      <w:pPr>
        <w:rPr>
          <w:del w:id="1564" w:author="Agustin Schlapp" w:date="2017-12-21T20:12:00Z"/>
        </w:rPr>
      </w:pPr>
      <w:del w:id="1565" w:author="Agustin Schlapp" w:date="2017-12-21T20:12:00Z">
        <w:r w:rsidDel="00C13867">
          <w:fldChar w:fldCharType="begin"/>
        </w:r>
        <w:r w:rsidDel="00C13867">
          <w:delInstrText xml:space="preserve"> HYPERLINK "http://es.discovermeteor.com/chapters/introduction/" </w:delInstrText>
        </w:r>
        <w:r w:rsidDel="00C13867">
          <w:fldChar w:fldCharType="separate"/>
        </w:r>
        <w:r w:rsidR="00D132EB" w:rsidRPr="00647AEE" w:rsidDel="00C13867">
          <w:rPr>
            <w:rStyle w:val="Hipervnculo"/>
          </w:rPr>
          <w:delText>http://es.discovermeteor.com/chapters/introduction/</w:delText>
        </w:r>
        <w:r w:rsidDel="00C13867">
          <w:rPr>
            <w:rStyle w:val="Hipervnculo"/>
          </w:rPr>
          <w:fldChar w:fldCharType="end"/>
        </w:r>
      </w:del>
    </w:p>
    <w:p w14:paraId="5AE931F9" w14:textId="5CF3B19E" w:rsidR="00D132EB" w:rsidDel="00C13867" w:rsidRDefault="00634348" w:rsidP="00D132EB">
      <w:pPr>
        <w:rPr>
          <w:del w:id="1566" w:author="Agustin Schlapp" w:date="2017-12-21T20:12:00Z"/>
        </w:rPr>
      </w:pPr>
      <w:del w:id="1567" w:author="Agustin Schlapp" w:date="2017-12-21T20:12:00Z">
        <w:r w:rsidDel="00C13867">
          <w:fldChar w:fldCharType="begin"/>
        </w:r>
        <w:r w:rsidDel="00C13867">
          <w:delInstrText xml:space="preserve"> HYPERLINK "http://docs.meteor.com/?_ga=2.115577542.131333140.1496787062-695334936.1496349438" \l "/full/" </w:delInstrText>
        </w:r>
        <w:r w:rsidDel="00C13867">
          <w:fldChar w:fldCharType="separate"/>
        </w:r>
        <w:r w:rsidR="00D132EB" w:rsidRPr="00647AEE" w:rsidDel="00C13867">
          <w:rPr>
            <w:rStyle w:val="Hipervnculo"/>
          </w:rPr>
          <w:delText>http://docs.meteor.com/?_ga=2.115577542.131333140.1496787062-695334936.1496349438#/full/</w:delText>
        </w:r>
        <w:r w:rsidDel="00C13867">
          <w:rPr>
            <w:rStyle w:val="Hipervnculo"/>
          </w:rPr>
          <w:fldChar w:fldCharType="end"/>
        </w:r>
      </w:del>
    </w:p>
    <w:p w14:paraId="3F2F0B3A" w14:textId="21FAD6C3" w:rsidR="00D132EB" w:rsidDel="00C13867" w:rsidRDefault="00634348" w:rsidP="00D132EB">
      <w:pPr>
        <w:rPr>
          <w:del w:id="1568" w:author="Agustin Schlapp" w:date="2017-12-21T20:12:00Z"/>
        </w:rPr>
      </w:pPr>
      <w:del w:id="1569" w:author="Agustin Schlapp" w:date="2017-12-21T20:12:00Z">
        <w:r w:rsidDel="00C13867">
          <w:fldChar w:fldCharType="begin"/>
        </w:r>
        <w:r w:rsidDel="00C13867">
          <w:delInstrText xml:space="preserve"> HYPERLINK "https://guide.meteor.com/mobile.html" </w:delInstrText>
        </w:r>
        <w:r w:rsidDel="00C13867">
          <w:fldChar w:fldCharType="separate"/>
        </w:r>
        <w:r w:rsidR="00D132EB" w:rsidRPr="00647AEE" w:rsidDel="00C13867">
          <w:rPr>
            <w:rStyle w:val="Hipervnculo"/>
          </w:rPr>
          <w:delText>https://guide.meteor.com/mobile.html</w:delText>
        </w:r>
        <w:r w:rsidDel="00C13867">
          <w:rPr>
            <w:rStyle w:val="Hipervnculo"/>
          </w:rPr>
          <w:fldChar w:fldCharType="end"/>
        </w:r>
      </w:del>
    </w:p>
    <w:p w14:paraId="0ACE8DE2" w14:textId="68BF85AA" w:rsidR="00D132EB" w:rsidDel="00C13867" w:rsidRDefault="00634348" w:rsidP="00D132EB">
      <w:pPr>
        <w:rPr>
          <w:del w:id="1570" w:author="Agustin Schlapp" w:date="2017-12-21T20:12:00Z"/>
        </w:rPr>
      </w:pPr>
      <w:del w:id="1571" w:author="Agustin Schlapp" w:date="2017-12-21T20:12:00Z">
        <w:r w:rsidDel="00C13867">
          <w:fldChar w:fldCharType="begin"/>
        </w:r>
        <w:r w:rsidDel="00C13867">
          <w:delInstrText xml:space="preserve"> HYPERLINK "https://developer.android.com/studio/index.html?hl=es-419" </w:delInstrText>
        </w:r>
        <w:r w:rsidDel="00C13867">
          <w:fldChar w:fldCharType="separate"/>
        </w:r>
        <w:r w:rsidR="00D132EB" w:rsidRPr="000D1140" w:rsidDel="00C13867">
          <w:rPr>
            <w:rStyle w:val="Hipervnculo"/>
          </w:rPr>
          <w:delText>https://developer.android.com/studio/index.html?hl=es-419</w:delText>
        </w:r>
        <w:r w:rsidDel="00C13867">
          <w:rPr>
            <w:rStyle w:val="Hipervnculo"/>
          </w:rPr>
          <w:fldChar w:fldCharType="end"/>
        </w:r>
      </w:del>
    </w:p>
    <w:p w14:paraId="3125DA77" w14:textId="63A8A99E" w:rsidR="00D132EB" w:rsidDel="00C13867" w:rsidRDefault="00634348" w:rsidP="00D132EB">
      <w:pPr>
        <w:rPr>
          <w:del w:id="1572" w:author="Agustin Schlapp" w:date="2017-12-21T20:12:00Z"/>
        </w:rPr>
      </w:pPr>
      <w:del w:id="1573" w:author="Agustin Schlapp" w:date="2017-12-21T20:12:00Z">
        <w:r w:rsidDel="00C13867">
          <w:fldChar w:fldCharType="begin"/>
        </w:r>
        <w:r w:rsidDel="00C13867">
          <w:delInstrText xml:space="preserve"> HYPERLINK "https://guide.meteor.com/mobile.html" \l "introduction" </w:delInstrText>
        </w:r>
        <w:r w:rsidDel="00C13867">
          <w:fldChar w:fldCharType="separate"/>
        </w:r>
        <w:r w:rsidR="00D132EB" w:rsidRPr="000D1140" w:rsidDel="00C13867">
          <w:rPr>
            <w:rStyle w:val="Hipervnculo"/>
          </w:rPr>
          <w:delText>https://guide.meteor.com/mobile.html#introduction</w:delText>
        </w:r>
        <w:r w:rsidDel="00C13867">
          <w:rPr>
            <w:rStyle w:val="Hipervnculo"/>
          </w:rPr>
          <w:fldChar w:fldCharType="end"/>
        </w:r>
      </w:del>
    </w:p>
    <w:p w14:paraId="143AC606" w14:textId="587FF5D4" w:rsidR="008831B2" w:rsidDel="00C13867" w:rsidRDefault="008831B2" w:rsidP="009E0758">
      <w:pPr>
        <w:rPr>
          <w:del w:id="1574" w:author="Agustin Schlapp" w:date="2017-12-21T20:12:00Z"/>
        </w:rPr>
      </w:pPr>
    </w:p>
    <w:p w14:paraId="2DCB8FE6" w14:textId="4006A147" w:rsidR="00F06CD3" w:rsidDel="00C13867" w:rsidRDefault="00F06CD3" w:rsidP="00F06CD3">
      <w:pPr>
        <w:pStyle w:val="Ttulo1"/>
        <w:rPr>
          <w:del w:id="1575" w:author="Agustin Schlapp" w:date="2017-12-21T20:12:00Z"/>
        </w:rPr>
      </w:pPr>
      <w:del w:id="1576" w:author="Agustin Schlapp" w:date="2017-12-21T20:12:00Z">
        <w:r w:rsidDel="00C13867">
          <w:delText>Capítulo 6</w:delText>
        </w:r>
      </w:del>
    </w:p>
    <w:p w14:paraId="755C3B79" w14:textId="01ABD7A5" w:rsidR="00F06CD3" w:rsidDel="00C13867" w:rsidRDefault="00634348" w:rsidP="00F06CD3">
      <w:pPr>
        <w:rPr>
          <w:del w:id="1577" w:author="Agustin Schlapp" w:date="2017-12-21T20:12:00Z"/>
        </w:rPr>
      </w:pPr>
      <w:del w:id="1578" w:author="Agustin Schlapp" w:date="2017-12-21T20:12:00Z">
        <w:r w:rsidDel="00C13867">
          <w:fldChar w:fldCharType="begin"/>
        </w:r>
        <w:r w:rsidDel="00C13867">
          <w:delInstrText xml:space="preserve"> HYPERLINK "https://es.wikipedia.org/wiki/MEAN" </w:delInstrText>
        </w:r>
        <w:r w:rsidDel="00C13867">
          <w:fldChar w:fldCharType="separate"/>
        </w:r>
        <w:r w:rsidR="00F06CD3" w:rsidRPr="00B81E6D" w:rsidDel="00C13867">
          <w:rPr>
            <w:rStyle w:val="Hipervnculo"/>
          </w:rPr>
          <w:delText>https://es.wikipedia.org/wiki/MEAN</w:delText>
        </w:r>
        <w:r w:rsidDel="00C13867">
          <w:rPr>
            <w:rStyle w:val="Hipervnculo"/>
          </w:rPr>
          <w:fldChar w:fldCharType="end"/>
        </w:r>
      </w:del>
    </w:p>
    <w:p w14:paraId="6E6297C0" w14:textId="49AC6A76" w:rsidR="00F06CD3" w:rsidDel="00C13867" w:rsidRDefault="00634348" w:rsidP="00F06CD3">
      <w:pPr>
        <w:rPr>
          <w:del w:id="1579" w:author="Agustin Schlapp" w:date="2017-12-21T20:12:00Z"/>
        </w:rPr>
      </w:pPr>
      <w:del w:id="1580" w:author="Agustin Schlapp" w:date="2017-12-21T20:12:00Z">
        <w:r w:rsidDel="00C13867">
          <w:fldChar w:fldCharType="begin"/>
        </w:r>
        <w:r w:rsidDel="00C13867">
          <w:delInstrText xml:space="preserve"> HYPERLINK "https://www.campusmvp.es/recursos/post/Que-es-el-stack-MEAN-y-como-escoger-el-mejor-para-ti.aspx" </w:delInstrText>
        </w:r>
        <w:r w:rsidDel="00C13867">
          <w:fldChar w:fldCharType="separate"/>
        </w:r>
        <w:r w:rsidR="00F06CD3" w:rsidRPr="00B81E6D" w:rsidDel="00C13867">
          <w:rPr>
            <w:rStyle w:val="Hipervnculo"/>
          </w:rPr>
          <w:delText>https://www.campusmvp.es/recursos/post/Que-es-el-stack-MEAN-y-como-escoger-el-mejor-para-ti.aspx</w:delText>
        </w:r>
        <w:r w:rsidDel="00C13867">
          <w:rPr>
            <w:rStyle w:val="Hipervnculo"/>
          </w:rPr>
          <w:fldChar w:fldCharType="end"/>
        </w:r>
      </w:del>
    </w:p>
    <w:p w14:paraId="57649842" w14:textId="5AA3BA74" w:rsidR="00F06CD3" w:rsidDel="00C13867" w:rsidRDefault="00634348" w:rsidP="00F06CD3">
      <w:pPr>
        <w:rPr>
          <w:del w:id="1581" w:author="Agustin Schlapp" w:date="2017-12-21T20:12:00Z"/>
        </w:rPr>
      </w:pPr>
      <w:del w:id="1582" w:author="Agustin Schlapp" w:date="2017-12-21T20:12:00Z">
        <w:r w:rsidDel="00C13867">
          <w:fldChar w:fldCharType="begin"/>
        </w:r>
        <w:r w:rsidDel="00C13867">
          <w:delInstrText xml:space="preserve"> HYPERLINK "https://es.wikipedia.org/wiki/JSON" </w:delInstrText>
        </w:r>
        <w:r w:rsidDel="00C13867">
          <w:fldChar w:fldCharType="separate"/>
        </w:r>
        <w:r w:rsidR="00F06CD3" w:rsidRPr="00B81E6D" w:rsidDel="00C13867">
          <w:rPr>
            <w:rStyle w:val="Hipervnculo"/>
          </w:rPr>
          <w:delText>https://es.wikipedia.org/wiki/JSON</w:delText>
        </w:r>
        <w:r w:rsidDel="00C13867">
          <w:rPr>
            <w:rStyle w:val="Hipervnculo"/>
          </w:rPr>
          <w:fldChar w:fldCharType="end"/>
        </w:r>
      </w:del>
    </w:p>
    <w:p w14:paraId="49321164" w14:textId="05BE15C3" w:rsidR="00F06CD3" w:rsidDel="00C13867" w:rsidRDefault="00634348" w:rsidP="00F06CD3">
      <w:pPr>
        <w:rPr>
          <w:del w:id="1583" w:author="Agustin Schlapp" w:date="2017-12-21T20:12:00Z"/>
        </w:rPr>
      </w:pPr>
      <w:del w:id="1584" w:author="Agustin Schlapp" w:date="2017-12-21T20:12:00Z">
        <w:r w:rsidDel="00C13867">
          <w:fldChar w:fldCharType="begin"/>
        </w:r>
        <w:r w:rsidDel="00C13867">
          <w:delInstrText xml:space="preserve"> HYPERLINK "https://es.wikipedia.org/wiki/Angular_(framework)" </w:delInstrText>
        </w:r>
        <w:r w:rsidDel="00C13867">
          <w:fldChar w:fldCharType="separate"/>
        </w:r>
        <w:r w:rsidR="00F06CD3" w:rsidRPr="00B81E6D" w:rsidDel="00C13867">
          <w:rPr>
            <w:rStyle w:val="Hipervnculo"/>
          </w:rPr>
          <w:delText>https://es.wikipedia.org/wiki/Angular_(framework)</w:delText>
        </w:r>
        <w:r w:rsidDel="00C13867">
          <w:rPr>
            <w:rStyle w:val="Hipervnculo"/>
          </w:rPr>
          <w:fldChar w:fldCharType="end"/>
        </w:r>
      </w:del>
    </w:p>
    <w:p w14:paraId="20D1F502" w14:textId="33535A31" w:rsidR="00F06CD3" w:rsidDel="00C13867" w:rsidRDefault="00634348" w:rsidP="00F06CD3">
      <w:pPr>
        <w:rPr>
          <w:del w:id="1585" w:author="Agustin Schlapp" w:date="2017-12-21T20:12:00Z"/>
        </w:rPr>
      </w:pPr>
      <w:del w:id="1586" w:author="Agustin Schlapp" w:date="2017-12-21T20:12:00Z">
        <w:r w:rsidDel="00C13867">
          <w:fldChar w:fldCharType="begin"/>
        </w:r>
        <w:r w:rsidDel="00C13867">
          <w:delInstrText xml:space="preserve"> HYPERLINK "https://www.cloudexperto.com/academia/angular2-framework/curso-de-angular-2/" </w:delInstrText>
        </w:r>
        <w:r w:rsidDel="00C13867">
          <w:fldChar w:fldCharType="separate"/>
        </w:r>
        <w:r w:rsidR="00F06CD3" w:rsidRPr="00B81E6D" w:rsidDel="00C13867">
          <w:rPr>
            <w:rStyle w:val="Hipervnculo"/>
          </w:rPr>
          <w:delText>https://www.cloudexperto.com/academia/angular2-framework/curso-de-angular-2/</w:delText>
        </w:r>
        <w:r w:rsidDel="00C13867">
          <w:rPr>
            <w:rStyle w:val="Hipervnculo"/>
          </w:rPr>
          <w:fldChar w:fldCharType="end"/>
        </w:r>
      </w:del>
    </w:p>
    <w:p w14:paraId="31B112BD" w14:textId="1FB7CE83" w:rsidR="00F06CD3" w:rsidDel="00C13867" w:rsidRDefault="00F06CD3" w:rsidP="009E0758">
      <w:pPr>
        <w:rPr>
          <w:del w:id="1587" w:author="Agustin Schlapp" w:date="2017-12-21T20:12:00Z"/>
        </w:rPr>
      </w:pPr>
    </w:p>
    <w:p w14:paraId="71289B4C" w14:textId="697A40B8" w:rsidR="00F06CD3" w:rsidRPr="00F06CD3" w:rsidDel="00C13867" w:rsidRDefault="00F06CD3" w:rsidP="00F06CD3">
      <w:pPr>
        <w:pStyle w:val="Ttulo1"/>
        <w:rPr>
          <w:del w:id="1588" w:author="Agustin Schlapp" w:date="2017-12-21T20:12:00Z"/>
        </w:rPr>
      </w:pPr>
      <w:del w:id="1589" w:author="Agustin Schlapp" w:date="2017-12-21T20:12:00Z">
        <w:r w:rsidRPr="00F06CD3" w:rsidDel="00C13867">
          <w:delText>Capítulo 7</w:delText>
        </w:r>
      </w:del>
    </w:p>
    <w:p w14:paraId="3DDAAD1E" w14:textId="1A00F98C" w:rsidR="00F06CD3" w:rsidDel="00C13867" w:rsidRDefault="00634348" w:rsidP="00F06CD3">
      <w:pPr>
        <w:rPr>
          <w:del w:id="1590" w:author="Agustin Schlapp" w:date="2017-12-21T20:12:00Z"/>
          <w:rFonts w:ascii="Verdana" w:hAnsi="Verdana" w:cs="Helvetica"/>
          <w:color w:val="373737"/>
          <w:shd w:val="clear" w:color="auto" w:fill="FFFFFF"/>
        </w:rPr>
      </w:pPr>
      <w:del w:id="1591" w:author="Agustin Schlapp" w:date="2017-12-21T20:12:00Z">
        <w:r w:rsidDel="00C13867">
          <w:fldChar w:fldCharType="begin"/>
        </w:r>
        <w:r w:rsidDel="00C13867">
          <w:delInstrText xml:space="preserve"> HYPERLINK "http://johnny-five.io/" </w:delInstrText>
        </w:r>
        <w:r w:rsidDel="00C13867">
          <w:fldChar w:fldCharType="separate"/>
        </w:r>
        <w:r w:rsidR="00F06CD3" w:rsidRPr="00A0530E" w:rsidDel="00C13867">
          <w:rPr>
            <w:rStyle w:val="Hipervnculo"/>
            <w:rFonts w:ascii="Verdana" w:hAnsi="Verdana" w:cs="Helvetica"/>
            <w:shd w:val="clear" w:color="auto" w:fill="FFFFFF"/>
          </w:rPr>
          <w:delText>http://johnny-five.io/</w:delText>
        </w:r>
        <w:r w:rsidDel="00C13867">
          <w:rPr>
            <w:rStyle w:val="Hipervnculo"/>
            <w:rFonts w:ascii="Verdana" w:hAnsi="Verdana" w:cs="Helvetica"/>
            <w:shd w:val="clear" w:color="auto" w:fill="FFFFFF"/>
          </w:rPr>
          <w:fldChar w:fldCharType="end"/>
        </w:r>
      </w:del>
    </w:p>
    <w:p w14:paraId="09303124" w14:textId="595E9354" w:rsidR="00F06CD3" w:rsidDel="00C13867" w:rsidRDefault="00634348" w:rsidP="00F06CD3">
      <w:pPr>
        <w:rPr>
          <w:del w:id="1592" w:author="Agustin Schlapp" w:date="2017-12-21T20:12:00Z"/>
          <w:rFonts w:ascii="Verdana" w:hAnsi="Verdana" w:cs="Helvetica"/>
          <w:color w:val="373737"/>
          <w:shd w:val="clear" w:color="auto" w:fill="FFFFFF"/>
        </w:rPr>
      </w:pPr>
      <w:del w:id="1593" w:author="Agustin Schlapp" w:date="2017-12-21T20:12:00Z">
        <w:r w:rsidDel="00C13867">
          <w:fldChar w:fldCharType="begin"/>
        </w:r>
        <w:r w:rsidDel="00C13867">
          <w:delInstrText xml:space="preserve"> HYPERLINK "https://github.com/rwaldron/johnny-five" </w:delInstrText>
        </w:r>
        <w:r w:rsidDel="00C13867">
          <w:fldChar w:fldCharType="separate"/>
        </w:r>
        <w:r w:rsidR="00F06CD3" w:rsidRPr="00A0530E" w:rsidDel="00C13867">
          <w:rPr>
            <w:rStyle w:val="Hipervnculo"/>
            <w:rFonts w:ascii="Verdana" w:hAnsi="Verdana" w:cs="Helvetica"/>
            <w:shd w:val="clear" w:color="auto" w:fill="FFFFFF"/>
          </w:rPr>
          <w:delText>https://github.com/rwaldron/johnny-five</w:delText>
        </w:r>
        <w:r w:rsidDel="00C13867">
          <w:rPr>
            <w:rStyle w:val="Hipervnculo"/>
            <w:rFonts w:ascii="Verdana" w:hAnsi="Verdana" w:cs="Helvetica"/>
            <w:shd w:val="clear" w:color="auto" w:fill="FFFFFF"/>
          </w:rPr>
          <w:fldChar w:fldCharType="end"/>
        </w:r>
      </w:del>
    </w:p>
    <w:p w14:paraId="18D9F25F" w14:textId="6F042BFF" w:rsidR="00F06CD3" w:rsidDel="00C13867" w:rsidRDefault="00634348" w:rsidP="00F06CD3">
      <w:pPr>
        <w:rPr>
          <w:del w:id="1594" w:author="Agustin Schlapp" w:date="2017-12-21T20:12:00Z"/>
          <w:rFonts w:ascii="Verdana" w:hAnsi="Verdana" w:cs="Helvetica"/>
          <w:color w:val="373737"/>
          <w:shd w:val="clear" w:color="auto" w:fill="FFFFFF"/>
        </w:rPr>
      </w:pPr>
      <w:del w:id="1595" w:author="Agustin Schlapp" w:date="2017-12-21T20:12:00Z">
        <w:r w:rsidDel="00C13867">
          <w:fldChar w:fldCharType="begin"/>
        </w:r>
        <w:r w:rsidDel="00C13867">
          <w:delInstrText xml:space="preserve"> HYPERLINK "https://aprendiendoarduino.wordpress.com/2016/03/06/firmata/" </w:delInstrText>
        </w:r>
        <w:r w:rsidDel="00C13867">
          <w:fldChar w:fldCharType="separate"/>
        </w:r>
        <w:r w:rsidR="00F06CD3" w:rsidRPr="00A0530E" w:rsidDel="00C13867">
          <w:rPr>
            <w:rStyle w:val="Hipervnculo"/>
            <w:rFonts w:ascii="Verdana" w:hAnsi="Verdana" w:cs="Helvetica"/>
            <w:shd w:val="clear" w:color="auto" w:fill="FFFFFF"/>
          </w:rPr>
          <w:delText>https://aprendiendoarduino.wordpress.com/2016/03/06/firmata/</w:delText>
        </w:r>
        <w:r w:rsidDel="00C13867">
          <w:rPr>
            <w:rStyle w:val="Hipervnculo"/>
            <w:rFonts w:ascii="Verdana" w:hAnsi="Verdana" w:cs="Helvetica"/>
            <w:shd w:val="clear" w:color="auto" w:fill="FFFFFF"/>
          </w:rPr>
          <w:fldChar w:fldCharType="end"/>
        </w:r>
      </w:del>
    </w:p>
    <w:p w14:paraId="7C33D424" w14:textId="1A423789" w:rsidR="00F06CD3" w:rsidDel="00C13867" w:rsidRDefault="00634348" w:rsidP="00F06CD3">
      <w:pPr>
        <w:rPr>
          <w:del w:id="1596" w:author="Agustin Schlapp" w:date="2017-12-21T20:12:00Z"/>
          <w:rFonts w:ascii="Verdana" w:hAnsi="Verdana" w:cs="Helvetica"/>
          <w:color w:val="373737"/>
          <w:shd w:val="clear" w:color="auto" w:fill="FFFFFF"/>
        </w:rPr>
      </w:pPr>
      <w:del w:id="1597" w:author="Agustin Schlapp" w:date="2017-12-21T20:12:00Z">
        <w:r w:rsidDel="00C13867">
          <w:fldChar w:fldCharType="begin"/>
        </w:r>
        <w:r w:rsidDel="00C13867">
          <w:delInstrText xml:space="preserve"> HYPERLINK "http://untitled.es/arduino-nodejs-johnny-five/" </w:delInstrText>
        </w:r>
        <w:r w:rsidDel="00C13867">
          <w:fldChar w:fldCharType="separate"/>
        </w:r>
        <w:r w:rsidR="00F06CD3" w:rsidRPr="00A0530E" w:rsidDel="00C13867">
          <w:rPr>
            <w:rStyle w:val="Hipervnculo"/>
            <w:rFonts w:ascii="Verdana" w:hAnsi="Verdana" w:cs="Helvetica"/>
            <w:shd w:val="clear" w:color="auto" w:fill="FFFFFF"/>
          </w:rPr>
          <w:delText>http://untitled.es/arduino-nodejs-johnny-five/</w:delText>
        </w:r>
        <w:r w:rsidDel="00C13867">
          <w:rPr>
            <w:rStyle w:val="Hipervnculo"/>
            <w:rFonts w:ascii="Verdana" w:hAnsi="Verdana" w:cs="Helvetica"/>
            <w:shd w:val="clear" w:color="auto" w:fill="FFFFFF"/>
          </w:rPr>
          <w:fldChar w:fldCharType="end"/>
        </w:r>
      </w:del>
    </w:p>
    <w:p w14:paraId="6B5E5AAB" w14:textId="7959338B" w:rsidR="00F06CD3" w:rsidDel="00C13867" w:rsidRDefault="00F06CD3" w:rsidP="009E0758">
      <w:pPr>
        <w:rPr>
          <w:del w:id="1598" w:author="Agustin Schlapp" w:date="2017-12-21T20:12:00Z"/>
        </w:rPr>
      </w:pPr>
    </w:p>
    <w:p w14:paraId="1DC93A0D" w14:textId="6E1B6536" w:rsidR="00F06CD3" w:rsidRPr="00F06CD3" w:rsidDel="00C13867" w:rsidRDefault="00F06CD3" w:rsidP="00F06CD3">
      <w:pPr>
        <w:pStyle w:val="Ttulo1"/>
        <w:rPr>
          <w:del w:id="1599" w:author="Agustin Schlapp" w:date="2017-12-21T20:12:00Z"/>
        </w:rPr>
      </w:pPr>
      <w:del w:id="1600" w:author="Agustin Schlapp" w:date="2017-12-21T20:12:00Z">
        <w:r w:rsidRPr="00F06CD3" w:rsidDel="00C13867">
          <w:delText>Capítulo 8</w:delText>
        </w:r>
      </w:del>
    </w:p>
    <w:p w14:paraId="4BC4B5CD" w14:textId="53517C8A" w:rsidR="00F06CD3" w:rsidDel="00C13867" w:rsidRDefault="00634348" w:rsidP="00F06CD3">
      <w:pPr>
        <w:rPr>
          <w:del w:id="1601" w:author="Agustin Schlapp" w:date="2017-12-21T20:12:00Z"/>
          <w:rFonts w:ascii="Arial" w:hAnsi="Arial" w:cs="Arial"/>
          <w:bCs/>
          <w:color w:val="222222"/>
          <w:sz w:val="28"/>
          <w:szCs w:val="28"/>
          <w:shd w:val="clear" w:color="auto" w:fill="FFFFFF"/>
        </w:rPr>
      </w:pPr>
      <w:del w:id="1602" w:author="Agustin Schlapp" w:date="2017-12-21T20:12:00Z">
        <w:r w:rsidDel="00C13867">
          <w:fldChar w:fldCharType="begin"/>
        </w:r>
        <w:r w:rsidDel="00C13867">
          <w:delInstrText xml:space="preserve"> HYPERLINK "https://es.wikipedia.org/wiki/Python" </w:delInstrText>
        </w:r>
        <w:r w:rsidDel="00C13867">
          <w:fldChar w:fldCharType="separate"/>
        </w:r>
        <w:r w:rsidR="00F06CD3" w:rsidRPr="00772E01" w:rsidDel="00C13867">
          <w:rPr>
            <w:rStyle w:val="Hipervnculo"/>
            <w:rFonts w:ascii="Arial" w:hAnsi="Arial" w:cs="Arial"/>
            <w:sz w:val="28"/>
            <w:szCs w:val="28"/>
            <w:shd w:val="clear" w:color="auto" w:fill="FFFFFF"/>
          </w:rPr>
          <w:delText>https://es.wikipedia.org/wiki/Python</w:delText>
        </w:r>
        <w:r w:rsidDel="00C13867">
          <w:rPr>
            <w:rStyle w:val="Hipervnculo"/>
            <w:rFonts w:ascii="Arial" w:hAnsi="Arial" w:cs="Arial"/>
            <w:sz w:val="28"/>
            <w:szCs w:val="28"/>
            <w:shd w:val="clear" w:color="auto" w:fill="FFFFFF"/>
          </w:rPr>
          <w:fldChar w:fldCharType="end"/>
        </w:r>
      </w:del>
    </w:p>
    <w:p w14:paraId="547F5256" w14:textId="4A6B0E95" w:rsidR="00F06CD3" w:rsidDel="00C13867" w:rsidRDefault="00634348" w:rsidP="00F06CD3">
      <w:pPr>
        <w:rPr>
          <w:del w:id="1603" w:author="Agustin Schlapp" w:date="2017-12-21T20:12:00Z"/>
          <w:rStyle w:val="Hipervnculo"/>
          <w:rFonts w:ascii="Arial" w:hAnsi="Arial" w:cs="Arial"/>
          <w:sz w:val="28"/>
          <w:szCs w:val="28"/>
          <w:shd w:val="clear" w:color="auto" w:fill="FFFFFF"/>
        </w:rPr>
      </w:pPr>
      <w:del w:id="1604" w:author="Agustin Schlapp" w:date="2017-12-21T20:12:00Z">
        <w:r w:rsidDel="00C13867">
          <w:fldChar w:fldCharType="begin"/>
        </w:r>
        <w:r w:rsidDel="00C13867">
          <w:delInstrText xml:space="preserve"> HYPERLINK "https://aprendiendoarduino.wordpress.com/2016/03/06/firmata/" </w:delInstrText>
        </w:r>
        <w:r w:rsidDel="00C13867">
          <w:fldChar w:fldCharType="separate"/>
        </w:r>
        <w:r w:rsidR="00F06CD3" w:rsidRPr="00772E01" w:rsidDel="00C13867">
          <w:rPr>
            <w:rStyle w:val="Hipervnculo"/>
            <w:rFonts w:ascii="Arial" w:hAnsi="Arial" w:cs="Arial"/>
            <w:sz w:val="28"/>
            <w:szCs w:val="28"/>
            <w:shd w:val="clear" w:color="auto" w:fill="FFFFFF"/>
          </w:rPr>
          <w:delText>https://aprendiendoarduino.wordpress.com/2016/03/06/firmata/</w:delText>
        </w:r>
        <w:r w:rsidDel="00C13867">
          <w:rPr>
            <w:rStyle w:val="Hipervnculo"/>
            <w:rFonts w:ascii="Arial" w:hAnsi="Arial" w:cs="Arial"/>
            <w:sz w:val="28"/>
            <w:szCs w:val="28"/>
            <w:shd w:val="clear" w:color="auto" w:fill="FFFFFF"/>
          </w:rPr>
          <w:fldChar w:fldCharType="end"/>
        </w:r>
      </w:del>
    </w:p>
    <w:p w14:paraId="3386976B" w14:textId="6572BB5C" w:rsidR="00F06CD3" w:rsidDel="00C13867" w:rsidRDefault="00634348" w:rsidP="00F06CD3">
      <w:pPr>
        <w:rPr>
          <w:del w:id="1605" w:author="Agustin Schlapp" w:date="2017-12-21T20:12:00Z"/>
          <w:rStyle w:val="Hipervnculo"/>
          <w:rFonts w:ascii="Arial" w:hAnsi="Arial" w:cs="Arial"/>
          <w:sz w:val="28"/>
          <w:szCs w:val="28"/>
          <w:shd w:val="clear" w:color="auto" w:fill="FFFFFF"/>
        </w:rPr>
      </w:pPr>
      <w:del w:id="1606" w:author="Agustin Schlapp" w:date="2017-12-21T20:12:00Z">
        <w:r w:rsidDel="00C13867">
          <w:fldChar w:fldCharType="begin"/>
        </w:r>
        <w:r w:rsidDel="00C13867">
          <w:delInstrText xml:space="preserve"> HYPERLINK "http://elinux.org/RPi_BCM2835_GPIOs" </w:delInstrText>
        </w:r>
        <w:r w:rsidDel="00C13867">
          <w:fldChar w:fldCharType="separate"/>
        </w:r>
        <w:r w:rsidR="00F06CD3" w:rsidRPr="003B7ACB" w:rsidDel="00C13867">
          <w:rPr>
            <w:rStyle w:val="Hipervnculo"/>
            <w:rFonts w:ascii="Arial" w:hAnsi="Arial" w:cs="Arial"/>
            <w:sz w:val="28"/>
            <w:szCs w:val="28"/>
            <w:shd w:val="clear" w:color="auto" w:fill="FFFFFF"/>
          </w:rPr>
          <w:delText>http://elinux.org/RPi_BCM2835_GPIOs</w:delText>
        </w:r>
        <w:r w:rsidDel="00C13867">
          <w:rPr>
            <w:rStyle w:val="Hipervnculo"/>
            <w:rFonts w:ascii="Arial" w:hAnsi="Arial" w:cs="Arial"/>
            <w:sz w:val="28"/>
            <w:szCs w:val="28"/>
            <w:shd w:val="clear" w:color="auto" w:fill="FFFFFF"/>
          </w:rPr>
          <w:fldChar w:fldCharType="end"/>
        </w:r>
      </w:del>
    </w:p>
    <w:p w14:paraId="4D6BA61B" w14:textId="147861D9" w:rsidR="00F06CD3" w:rsidDel="00C13867" w:rsidRDefault="00634348" w:rsidP="00F06CD3">
      <w:pPr>
        <w:rPr>
          <w:del w:id="1607" w:author="Agustin Schlapp" w:date="2017-12-21T20:12:00Z"/>
          <w:rStyle w:val="Hipervnculo"/>
          <w:rFonts w:ascii="Arial" w:hAnsi="Arial" w:cs="Arial"/>
          <w:sz w:val="28"/>
          <w:szCs w:val="28"/>
          <w:shd w:val="clear" w:color="auto" w:fill="FFFFFF"/>
        </w:rPr>
      </w:pPr>
      <w:del w:id="1608" w:author="Agustin Schlapp" w:date="2017-12-21T20:12:00Z">
        <w:r w:rsidDel="00C13867">
          <w:fldChar w:fldCharType="begin"/>
        </w:r>
        <w:r w:rsidDel="00C13867">
          <w:delInstrText xml:space="preserve"> HYPERLINK "https://www.raspberrypi.org/documentation/usage/python/" </w:delInstrText>
        </w:r>
        <w:r w:rsidDel="00C13867">
          <w:fldChar w:fldCharType="separate"/>
        </w:r>
        <w:r w:rsidR="00F06CD3" w:rsidRPr="004B6B03" w:rsidDel="00C13867">
          <w:rPr>
            <w:rStyle w:val="Hipervnculo"/>
            <w:rFonts w:ascii="Arial" w:hAnsi="Arial" w:cs="Arial"/>
            <w:sz w:val="28"/>
            <w:szCs w:val="28"/>
            <w:shd w:val="clear" w:color="auto" w:fill="FFFFFF"/>
          </w:rPr>
          <w:delText>https://www.raspberrypi.org/documentation/usage/python/</w:delText>
        </w:r>
        <w:r w:rsidDel="00C13867">
          <w:rPr>
            <w:rStyle w:val="Hipervnculo"/>
            <w:rFonts w:ascii="Arial" w:hAnsi="Arial" w:cs="Arial"/>
            <w:sz w:val="28"/>
            <w:szCs w:val="28"/>
            <w:shd w:val="clear" w:color="auto" w:fill="FFFFFF"/>
          </w:rPr>
          <w:fldChar w:fldCharType="end"/>
        </w:r>
      </w:del>
    </w:p>
    <w:p w14:paraId="35D04987" w14:textId="5488E5EF" w:rsidR="00F06CD3" w:rsidDel="00C13867" w:rsidRDefault="00294A12" w:rsidP="00F06CD3">
      <w:pPr>
        <w:pStyle w:val="Ttulo1"/>
        <w:rPr>
          <w:del w:id="1609" w:author="Agustin Schlapp" w:date="2017-12-21T20:12:00Z"/>
        </w:rPr>
      </w:pPr>
      <w:del w:id="1610" w:author="Agustin Schlapp" w:date="2017-12-21T20:12:00Z">
        <w:r w:rsidDel="00C13867">
          <w:delText>Capítulo 1</w:delText>
        </w:r>
        <w:r w:rsidR="000C1998" w:rsidDel="00C13867">
          <w:delText>1</w:delText>
        </w:r>
      </w:del>
    </w:p>
    <w:p w14:paraId="12A19337" w14:textId="757DD48D" w:rsidR="00294A12" w:rsidDel="00C13867" w:rsidRDefault="00634348" w:rsidP="00294A12">
      <w:pPr>
        <w:rPr>
          <w:del w:id="1611" w:author="Agustin Schlapp" w:date="2017-12-21T20:12:00Z"/>
        </w:rPr>
      </w:pPr>
      <w:del w:id="1612" w:author="Agustin Schlapp" w:date="2017-12-21T20:12:00Z">
        <w:r w:rsidDel="00C13867">
          <w:fldChar w:fldCharType="begin"/>
        </w:r>
        <w:r w:rsidDel="00C13867">
          <w:delInstrText xml:space="preserve"> HYPERLINK "http://www.lavrsen.dk/foswiki/bin/view/Motion/WebHome" </w:delInstrText>
        </w:r>
        <w:r w:rsidDel="00C13867">
          <w:fldChar w:fldCharType="separate"/>
        </w:r>
        <w:r w:rsidR="00294A12" w:rsidRPr="00C2597F" w:rsidDel="00C13867">
          <w:rPr>
            <w:rStyle w:val="Hipervnculo"/>
          </w:rPr>
          <w:delText>http://www.lavrsen.dk/foswiki/bin/view/Motion/WebHome</w:delText>
        </w:r>
        <w:r w:rsidDel="00C13867">
          <w:rPr>
            <w:rStyle w:val="Hipervnculo"/>
          </w:rPr>
          <w:fldChar w:fldCharType="end"/>
        </w:r>
      </w:del>
    </w:p>
    <w:p w14:paraId="5B997048" w14:textId="1E2AC82A" w:rsidR="00294A12" w:rsidDel="00C13867" w:rsidRDefault="00634348" w:rsidP="00294A12">
      <w:pPr>
        <w:rPr>
          <w:del w:id="1613" w:author="Agustin Schlapp" w:date="2017-12-21T20:12:00Z"/>
        </w:rPr>
      </w:pPr>
      <w:del w:id="1614" w:author="Agustin Schlapp" w:date="2017-12-21T20:12:00Z">
        <w:r w:rsidDel="00C13867">
          <w:fldChar w:fldCharType="begin"/>
        </w:r>
        <w:r w:rsidDel="00C13867">
          <w:delInstrText xml:space="preserve"> HYPERLINK "https://en.wikipedia.org/wiki/PM2_(software)" </w:delInstrText>
        </w:r>
        <w:r w:rsidDel="00C13867">
          <w:fldChar w:fldCharType="separate"/>
        </w:r>
        <w:r w:rsidR="00294A12" w:rsidRPr="00C2597F" w:rsidDel="00C13867">
          <w:rPr>
            <w:rStyle w:val="Hipervnculo"/>
          </w:rPr>
          <w:delText>https://en.wikipedia.org/wiki/PM2_(software)</w:delText>
        </w:r>
        <w:r w:rsidDel="00C13867">
          <w:rPr>
            <w:rStyle w:val="Hipervnculo"/>
          </w:rPr>
          <w:fldChar w:fldCharType="end"/>
        </w:r>
      </w:del>
    </w:p>
    <w:p w14:paraId="2875690D" w14:textId="77777777" w:rsidR="00294A12" w:rsidRPr="00294A12" w:rsidRDefault="00294A12" w:rsidP="00294A12"/>
    <w:sectPr w:rsidR="00294A12" w:rsidRPr="00294A12">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12" w:author="Nahuel Defossé" w:date="2017-11-24T15:18:00Z" w:initials="ND">
    <w:p w14:paraId="29A0AF50" w14:textId="095F147E" w:rsidR="006D6624" w:rsidRDefault="006D6624">
      <w:pPr>
        <w:pStyle w:val="Textocomentario"/>
      </w:pPr>
      <w:r>
        <w:rPr>
          <w:rStyle w:val="Refdecomentario"/>
        </w:rPr>
        <w:annotationRef/>
      </w:r>
      <w:r>
        <w:t>Tanto para Arduino como para Rpi, este tipo de aseveraciones categ</w:t>
      </w:r>
      <w:r>
        <w:rPr>
          <w:rFonts w:ascii="Helvetica" w:eastAsia="Helvetica" w:hAnsi="Helvetica" w:cs="Helvetica"/>
        </w:rPr>
        <w:t>ó</w:t>
      </w:r>
      <w:r>
        <w:t>ricas debe estar fundamentado por alguna cita. Puede ser simplemente una comparaci</w:t>
      </w:r>
      <w:r>
        <w:rPr>
          <w:rFonts w:ascii="Helvetica" w:eastAsia="Helvetica" w:hAnsi="Helvetica" w:cs="Helvetica"/>
        </w:rPr>
        <w:t>ó</w:t>
      </w:r>
      <w:r>
        <w:t>n de tendencias, ac</w:t>
      </w:r>
      <w:r>
        <w:rPr>
          <w:rFonts w:ascii="Helvetica" w:eastAsia="Helvetica" w:hAnsi="Helvetica" w:cs="Helvetica"/>
        </w:rPr>
        <w:t>á</w:t>
      </w:r>
      <w:r>
        <w:t xml:space="preserve"> hice una con Arduino contra tecnolog</w:t>
      </w:r>
      <w:r>
        <w:rPr>
          <w:rFonts w:ascii="Helvetica" w:eastAsia="Helvetica" w:hAnsi="Helvetica" w:cs="Helvetica"/>
        </w:rPr>
        <w:t>í</w:t>
      </w:r>
      <w:r>
        <w:t xml:space="preserve">as similares: </w:t>
      </w:r>
      <w:hyperlink r:id="rId1" w:history="1">
        <w:r w:rsidRPr="003F32A3">
          <w:rPr>
            <w:rStyle w:val="Hipervnculo"/>
          </w:rPr>
          <w:t>https://trends.google.com/trends/explore?q=arduino,atmel,microchip%20pic,stm32,cortex%20m</w:t>
        </w:r>
      </w:hyperlink>
    </w:p>
    <w:p w14:paraId="0124A6D1" w14:textId="53B6DF48" w:rsidR="006D6624" w:rsidRDefault="006D6624">
      <w:pPr>
        <w:pStyle w:val="Textocomentario"/>
      </w:pPr>
    </w:p>
  </w:comment>
  <w:comment w:id="237" w:author="Nahuel Defossé" w:date="2017-11-24T15:25:00Z" w:initials="ND">
    <w:p w14:paraId="019E0DA1" w14:textId="77777777" w:rsidR="006D6624" w:rsidRDefault="006D6624">
      <w:pPr>
        <w:pStyle w:val="Textocomentario"/>
        <w:rPr>
          <w:rStyle w:val="Refdecomentario"/>
        </w:rPr>
      </w:pPr>
      <w:r>
        <w:rPr>
          <w:rStyle w:val="Refdecomentario"/>
        </w:rPr>
        <w:annotationRef/>
      </w:r>
      <w:r>
        <w:rPr>
          <w:rStyle w:val="Refdecomentario"/>
        </w:rPr>
        <w:t>Redactar esta frase con mayor claridad</w:t>
      </w:r>
    </w:p>
    <w:p w14:paraId="47BEC0A8" w14:textId="277D7F07" w:rsidR="006D6624" w:rsidRDefault="006D6624">
      <w:pPr>
        <w:pStyle w:val="Textocomentario"/>
      </w:pPr>
    </w:p>
  </w:comment>
  <w:comment w:id="240" w:author="Nahuel Defossé" w:date="2017-11-24T15:26:00Z" w:initials="ND">
    <w:p w14:paraId="6F687CE7" w14:textId="12DB782A" w:rsidR="006D6624" w:rsidRPr="00E9050F" w:rsidRDefault="006D6624">
      <w:pPr>
        <w:pStyle w:val="Textocomentario"/>
        <w:rPr>
          <w:rFonts w:ascii="Helvetica" w:eastAsia="Helvetica" w:hAnsi="Helvetica" w:cs="Helvetica"/>
        </w:rPr>
      </w:pPr>
      <w:r>
        <w:rPr>
          <w:rStyle w:val="Refdecomentario"/>
        </w:rPr>
        <w:annotationRef/>
      </w:r>
      <w:r>
        <w:t>C</w:t>
      </w:r>
      <w:r>
        <w:rPr>
          <w:rFonts w:ascii="Helvetica" w:eastAsia="Helvetica" w:hAnsi="Helvetica" w:cs="Helvetica"/>
        </w:rPr>
        <w:t>úando se dijo?</w:t>
      </w:r>
    </w:p>
  </w:comment>
  <w:comment w:id="249" w:author="Nahuel Defossé" w:date="2017-11-24T15:27:00Z" w:initials="ND">
    <w:p w14:paraId="50B6B45C" w14:textId="520E0F56" w:rsidR="006D6624" w:rsidRDefault="006D6624">
      <w:pPr>
        <w:pStyle w:val="Textocomentario"/>
      </w:pPr>
      <w:r>
        <w:rPr>
          <w:rStyle w:val="Refdecomentario"/>
        </w:rPr>
        <w:annotationRef/>
      </w:r>
      <w:r>
        <w:t xml:space="preserve">Escrito de esta forma da a entender que es la </w:t>
      </w:r>
      <w:r>
        <w:rPr>
          <w:rFonts w:ascii="Helvetica" w:eastAsia="Helvetica" w:hAnsi="Helvetica" w:cs="Helvetica"/>
        </w:rPr>
        <w:t>ú</w:t>
      </w:r>
      <w:r>
        <w:t xml:space="preserve">nica que se conecta a internet </w:t>
      </w:r>
      <w:r>
        <w:rPr>
          <w:rFonts w:ascii="Apple Color Emoji" w:hAnsi="Apple Color Emoji" w:cs="Apple Color Emoji"/>
        </w:rPr>
        <w:t>🙃</w:t>
      </w:r>
      <w:r>
        <w:t xml:space="preserve"> </w:t>
      </w:r>
    </w:p>
  </w:comment>
  <w:comment w:id="264" w:author="Nahuel Defossé" w:date="2017-12-08T18:22:00Z" w:initials="ND">
    <w:p w14:paraId="536BDACC" w14:textId="50E1C81B" w:rsidR="006D6624" w:rsidRDefault="006D6624">
      <w:pPr>
        <w:pStyle w:val="Textocomentario"/>
      </w:pPr>
      <w:r>
        <w:rPr>
          <w:rStyle w:val="Refdecomentario"/>
        </w:rPr>
        <w:annotationRef/>
      </w:r>
      <w:r>
        <w:t xml:space="preserve">La redacción original parecía casi peyorativa, un microcnotrolaor básicamente tiene la capacidad de interactuar directamente con hardware, mientras que típicamente un CPU, trabaja a muy baja tensión, por la velocidad y el consumo y debe interactuar con un microcontrolador. </w:t>
      </w:r>
    </w:p>
  </w:comment>
  <w:comment w:id="290" w:author="Nahuel Defossé" w:date="2017-12-08T18:26:00Z" w:initials="ND">
    <w:p w14:paraId="0C6102B0" w14:textId="7FB04B4B" w:rsidR="006D6624" w:rsidRDefault="006D6624">
      <w:pPr>
        <w:pStyle w:val="Textocomentario"/>
      </w:pPr>
      <w:r>
        <w:rPr>
          <w:rStyle w:val="Refdecomentario"/>
        </w:rPr>
        <w:annotationRef/>
      </w:r>
      <w:r>
        <w:t>Estaría mejor redactar esto comp que el uC es para interactuar con hw, mientras que el CPU requirere un uC para poder interactuar con hw.</w:t>
      </w:r>
    </w:p>
  </w:comment>
  <w:comment w:id="312" w:author="Nahuel Defossé" w:date="2017-12-08T18:31:00Z" w:initials="ND">
    <w:p w14:paraId="473E75D7" w14:textId="55A85103" w:rsidR="006D6624" w:rsidRDefault="006D6624">
      <w:pPr>
        <w:pStyle w:val="Textocomentario"/>
      </w:pPr>
      <w:r>
        <w:rPr>
          <w:rStyle w:val="Refdecomentario"/>
        </w:rPr>
        <w:annotationRef/>
      </w:r>
      <w:r>
        <w:t xml:space="preserve">Arquitectura </w:t>
      </w:r>
    </w:p>
  </w:comment>
  <w:comment w:id="317" w:author="Nahuel Defossé" w:date="2017-12-08T18:32:00Z" w:initials="ND">
    <w:p w14:paraId="692FB46F" w14:textId="72AE58B7" w:rsidR="006D6624" w:rsidRDefault="006D6624">
      <w:pPr>
        <w:pStyle w:val="Textocomentario"/>
      </w:pPr>
      <w:r>
        <w:rPr>
          <w:rStyle w:val="Refdecomentario"/>
        </w:rPr>
        <w:annotationRef/>
      </w:r>
      <w:r>
        <w:t>Utilizar la sigla introducida en el apartado anterior</w:t>
      </w:r>
    </w:p>
  </w:comment>
  <w:comment w:id="324" w:author="Nahuel Defossé" w:date="2017-12-08T18:36:00Z" w:initials="ND">
    <w:p w14:paraId="24E98AE8" w14:textId="5814A98D" w:rsidR="006D6624" w:rsidRDefault="006D6624">
      <w:pPr>
        <w:pStyle w:val="Textocomentario"/>
      </w:pPr>
      <w:r>
        <w:rPr>
          <w:rStyle w:val="Refdecomentario"/>
        </w:rPr>
        <w:annotationRef/>
      </w:r>
      <w:r>
        <w:t xml:space="preserve">El nombre tiene la palabra LED  </w:t>
      </w:r>
    </w:p>
  </w:comment>
  <w:comment w:id="333" w:author="Nahuel Defossé" w:date="2017-12-08T18:37:00Z" w:initials="ND">
    <w:p w14:paraId="1F29D6E9" w14:textId="11338FE3" w:rsidR="006D6624" w:rsidRDefault="006D6624">
      <w:pPr>
        <w:pStyle w:val="Textocomentario"/>
      </w:pPr>
      <w:r>
        <w:rPr>
          <w:rStyle w:val="Refdecomentario"/>
        </w:rPr>
        <w:annotationRef/>
      </w:r>
      <w:r>
        <w:t xml:space="preserve">Acá no queda claro si lo están definendo o si es un término ya definido en el mundo académico o industrial, en caso de que sea esto último, se refieren a </w:t>
      </w:r>
      <w:hyperlink r:id="rId2" w:history="1">
        <w:r w:rsidRPr="00841B49">
          <w:rPr>
            <w:rStyle w:val="Hipervnculo"/>
          </w:rPr>
          <w:t>http://apps.ucab.edu.ve/ingenieria/informatica/giiar/jiucabchristian.pdf</w:t>
        </w:r>
      </w:hyperlink>
      <w:r>
        <w:t>? Recuerden que necesitan poner los números.</w:t>
      </w:r>
    </w:p>
  </w:comment>
  <w:comment w:id="334" w:author="Agustin Schlapp" w:date="2017-12-18T13:29:00Z" w:initials="AS">
    <w:p w14:paraId="12F5DD42" w14:textId="1242E32B" w:rsidR="006D6624" w:rsidRDefault="006D6624">
      <w:pPr>
        <w:pStyle w:val="Textocomentario"/>
      </w:pPr>
      <w:r>
        <w:rPr>
          <w:rStyle w:val="Refdecomentario"/>
        </w:rPr>
        <w:annotationRef/>
      </w:r>
      <w:r>
        <w:t>Definiendo según diversas fuentes</w:t>
      </w:r>
    </w:p>
  </w:comment>
  <w:comment w:id="335" w:author="Nahuel Defossé" w:date="2017-12-08T18:39:00Z" w:initials="ND">
    <w:p w14:paraId="3F694DF3" w14:textId="01C7A32E" w:rsidR="006D6624" w:rsidRDefault="006D6624">
      <w:pPr>
        <w:pStyle w:val="Textocomentario"/>
      </w:pPr>
      <w:r>
        <w:rPr>
          <w:rStyle w:val="Refdecomentario"/>
        </w:rPr>
        <w:annotationRef/>
      </w:r>
      <w:r>
        <w:t xml:space="preserve">Este término está muy cargado, si lo usan, van a tener que definir inteligencia artificial… </w:t>
      </w:r>
    </w:p>
  </w:comment>
  <w:comment w:id="363" w:author="Nahuel Defossé" w:date="2017-12-08T18:40:00Z" w:initials="ND">
    <w:p w14:paraId="62CBBF4D" w14:textId="076025A8" w:rsidR="006D6624" w:rsidRDefault="006D6624">
      <w:pPr>
        <w:pStyle w:val="Textocomentario"/>
      </w:pPr>
      <w:r>
        <w:rPr>
          <w:rStyle w:val="Refdecomentario"/>
        </w:rPr>
        <w:annotationRef/>
      </w:r>
      <w:r>
        <w:t>Están usando primera persona acá, pero el párrafo se inicia en modo impersonal, quedaría más coherente si se agrega la cita para la primera aparación del verbo ser o se cambia al modo primera persona plural</w:t>
      </w:r>
    </w:p>
  </w:comment>
  <w:comment w:id="367" w:author="Nahuel Defossé" w:date="2017-12-08T18:42:00Z" w:initials="ND">
    <w:p w14:paraId="077F4C76" w14:textId="775AF574" w:rsidR="006D6624" w:rsidRDefault="006D6624">
      <w:pPr>
        <w:pStyle w:val="Textocomentario"/>
      </w:pPr>
      <w:r>
        <w:rPr>
          <w:rStyle w:val="Refdecomentario"/>
        </w:rPr>
        <w:annotationRef/>
      </w:r>
      <w:r>
        <w:t>Se podría cambiar por autonomía, o definir que es inteligencia artificial para este contexto.</w:t>
      </w:r>
    </w:p>
  </w:comment>
  <w:comment w:id="370" w:author="Nahuel Defossé" w:date="2017-12-08T18:43:00Z" w:initials="ND">
    <w:p w14:paraId="3288BD1E" w14:textId="0D99AA12" w:rsidR="006D6624" w:rsidRDefault="006D6624">
      <w:pPr>
        <w:pStyle w:val="Textocomentario"/>
      </w:pPr>
      <w:r>
        <w:rPr>
          <w:rStyle w:val="Refdecomentario"/>
        </w:rPr>
        <w:annotationRef/>
      </w:r>
      <w:r>
        <w:t>Partir la oración en partes.</w:t>
      </w:r>
    </w:p>
  </w:comment>
  <w:comment w:id="392" w:author="Nahuel Defossé" w:date="2017-12-08T18:44:00Z" w:initials="ND">
    <w:p w14:paraId="220A4FE1" w14:textId="4B45D665" w:rsidR="006D6624" w:rsidRDefault="006D6624">
      <w:pPr>
        <w:pStyle w:val="Textocomentario"/>
      </w:pPr>
      <w:r>
        <w:rPr>
          <w:rStyle w:val="Refdecomentario"/>
        </w:rPr>
        <w:annotationRef/>
      </w:r>
      <w:r>
        <w:t>Agregar cita</w:t>
      </w:r>
    </w:p>
  </w:comment>
  <w:comment w:id="397" w:author="Nahuel Defossé" w:date="2017-12-08T18:47:00Z" w:initials="ND">
    <w:p w14:paraId="1219E957" w14:textId="761EF6EA" w:rsidR="006D6624" w:rsidRDefault="006D6624">
      <w:pPr>
        <w:pStyle w:val="Textocomentario"/>
      </w:pPr>
      <w:r>
        <w:rPr>
          <w:rStyle w:val="Refdecomentario"/>
        </w:rPr>
        <w:annotationRef/>
      </w:r>
      <w:r>
        <w:t>Cita falta</w:t>
      </w:r>
    </w:p>
  </w:comment>
  <w:comment w:id="401" w:author="Nahuel Defossé" w:date="2017-12-08T18:47:00Z" w:initials="ND">
    <w:p w14:paraId="1CF3720F" w14:textId="7F456A33" w:rsidR="006D6624" w:rsidRDefault="006D6624">
      <w:pPr>
        <w:pStyle w:val="Textocomentario"/>
      </w:pPr>
      <w:r>
        <w:rPr>
          <w:rStyle w:val="Refdecomentario"/>
        </w:rPr>
        <w:annotationRef/>
      </w:r>
      <w:r>
        <w:t>Quienes?? Mejor poner, según Fulano, Mengano y Perengano…</w:t>
      </w:r>
    </w:p>
  </w:comment>
  <w:comment w:id="568" w:author="Nahuel Defossé" w:date="2017-12-08T19:02:00Z" w:initials="ND">
    <w:p w14:paraId="78A993AC" w14:textId="0834CB85" w:rsidR="006D6624" w:rsidRDefault="006D6624">
      <w:pPr>
        <w:pStyle w:val="Textocomentario"/>
      </w:pPr>
      <w:r>
        <w:rPr>
          <w:rStyle w:val="Refdecomentario"/>
        </w:rPr>
        <w:annotationRef/>
      </w:r>
      <w:r>
        <w:t>Simplificada? El lenguaje no cambia, camabia la API, acá pdorían hacer mesión que en vez de tener una API de gráficos, tienen una API para interactuar con el Hardware.</w:t>
      </w:r>
    </w:p>
  </w:comment>
  <w:comment w:id="581" w:author="Nahuel Defossé" w:date="2017-12-08T19:04:00Z" w:initials="ND">
    <w:p w14:paraId="12F36480" w14:textId="77777777" w:rsidR="006D6624" w:rsidRDefault="006D6624" w:rsidP="00C94514">
      <w:pPr>
        <w:pStyle w:val="Textocomentario"/>
      </w:pPr>
      <w:r>
        <w:rPr>
          <w:rStyle w:val="Refdecomentario"/>
        </w:rPr>
        <w:annotationRef/>
      </w:r>
      <w:r>
        <w:t>No entiendo que hace esto acá, si va, agregar ejemplos, gráficos, etc.</w:t>
      </w:r>
    </w:p>
  </w:comment>
  <w:comment w:id="607" w:author="Nahuel Defossé" w:date="2017-12-08T19:04:00Z" w:initials="ND">
    <w:p w14:paraId="7C4856EC" w14:textId="56692505" w:rsidR="006D6624" w:rsidRDefault="006D6624">
      <w:pPr>
        <w:pStyle w:val="Textocomentario"/>
      </w:pPr>
      <w:r>
        <w:rPr>
          <w:rStyle w:val="Refdecomentario"/>
        </w:rPr>
        <w:annotationRef/>
      </w:r>
      <w:r>
        <w:t>No entiendo que hace esto acá, si va, agregar ejemplos, gráficos, etc.</w:t>
      </w:r>
    </w:p>
  </w:comment>
  <w:comment w:id="614" w:author="Nahuel Defossé" w:date="2017-12-08T19:04:00Z" w:initials="ND">
    <w:p w14:paraId="1ABE0B1C" w14:textId="35CD52E0" w:rsidR="006D6624" w:rsidRDefault="006D6624">
      <w:pPr>
        <w:pStyle w:val="Textocomentario"/>
      </w:pPr>
      <w:r>
        <w:rPr>
          <w:rStyle w:val="Refdecomentario"/>
        </w:rPr>
        <w:annotationRef/>
      </w:r>
      <w:r>
        <w:t xml:space="preserve">Poner en cursiva, si es una palabra que no es parte de nuestro idioma. </w:t>
      </w:r>
    </w:p>
  </w:comment>
  <w:comment w:id="627" w:author="Nahuel Defossé" w:date="2017-12-08T19:06:00Z" w:initials="ND">
    <w:p w14:paraId="7546D8D7" w14:textId="63C99EC0" w:rsidR="006D6624" w:rsidRDefault="006D6624">
      <w:pPr>
        <w:pStyle w:val="Textocomentario"/>
      </w:pPr>
      <w:r>
        <w:rPr>
          <w:rStyle w:val="Refdecomentario"/>
        </w:rPr>
        <w:annotationRef/>
      </w:r>
      <w:r>
        <w:t>Cursiva, quitar la negrita</w:t>
      </w:r>
    </w:p>
  </w:comment>
  <w:comment w:id="630" w:author="Nahuel Defossé" w:date="2017-12-08T19:06:00Z" w:initials="ND">
    <w:p w14:paraId="48DC0C2F" w14:textId="45CAD19F" w:rsidR="006D6624" w:rsidRDefault="006D6624">
      <w:pPr>
        <w:pStyle w:val="Textocomentario"/>
      </w:pPr>
      <w:r>
        <w:rPr>
          <w:rStyle w:val="Refdecomentario"/>
        </w:rPr>
        <w:annotationRef/>
      </w:r>
      <w:r>
        <w:t>Hacer referencia cruzada a lo que se habló de puerto serial más arriba.</w:t>
      </w:r>
    </w:p>
  </w:comment>
  <w:comment w:id="688" w:author="Nahuel Defossé" w:date="2017-12-08T19:07:00Z" w:initials="ND">
    <w:p w14:paraId="07E4797D" w14:textId="72D7253C" w:rsidR="006D6624" w:rsidRDefault="006D6624">
      <w:pPr>
        <w:pStyle w:val="Textocomentario"/>
      </w:pPr>
      <w:r>
        <w:rPr>
          <w:rStyle w:val="Refdecomentario"/>
        </w:rPr>
        <w:annotationRef/>
      </w:r>
      <w:r>
        <w:t xml:space="preserve">Esta palabra es poco utilizada en el ambiente cinetífico, </w:t>
      </w:r>
    </w:p>
  </w:comment>
  <w:comment w:id="691" w:author="Nahuel Defossé" w:date="2017-12-08T19:07:00Z" w:initials="ND">
    <w:p w14:paraId="5A2247D4" w14:textId="2967A2FC" w:rsidR="006D6624" w:rsidRDefault="006D6624">
      <w:pPr>
        <w:pStyle w:val="Textocomentario"/>
      </w:pPr>
      <w:r>
        <w:rPr>
          <w:rStyle w:val="Refdecomentario"/>
        </w:rPr>
        <w:annotationRef/>
      </w:r>
      <w:r>
        <w:t>Itemizado, no son apartdos</w:t>
      </w:r>
    </w:p>
  </w:comment>
  <w:comment w:id="854" w:author="Nahuel Defossé" w:date="2017-12-09T20:06:00Z" w:initials="ND">
    <w:p w14:paraId="138ADC00" w14:textId="2C5E207F" w:rsidR="006D6624" w:rsidRDefault="006D6624">
      <w:pPr>
        <w:pStyle w:val="Textocomentario"/>
      </w:pPr>
      <w:r>
        <w:rPr>
          <w:rStyle w:val="Refdecomentario"/>
        </w:rPr>
        <w:annotationRef/>
      </w:r>
      <w:r>
        <w:t>Esto no tiene nada que ver con el título. Hay que reubicarlo.</w:t>
      </w:r>
    </w:p>
  </w:comment>
  <w:comment w:id="862" w:author="Nahuel Defossé" w:date="2017-12-09T20:07:00Z" w:initials="ND">
    <w:p w14:paraId="341526F4" w14:textId="3AB2F60C" w:rsidR="006D6624" w:rsidRDefault="006D6624">
      <w:pPr>
        <w:pStyle w:val="Textocomentario"/>
      </w:pPr>
      <w:r>
        <w:rPr>
          <w:rStyle w:val="Refdecomentario"/>
        </w:rPr>
        <w:annotationRef/>
      </w:r>
      <w:r>
        <w:t>Está muy pobre este texto, hacer referencias a Open Source, Open Hardware y a proyectos conocidos basaddos en la plataforma Arduino.</w:t>
      </w:r>
    </w:p>
  </w:comment>
  <w:comment w:id="945" w:author="Nahuel Defossé" w:date="2017-12-09T20:08:00Z" w:initials="ND">
    <w:p w14:paraId="7E95ED1E" w14:textId="39DEA16C" w:rsidR="006D6624" w:rsidRDefault="006D6624">
      <w:pPr>
        <w:pStyle w:val="Textocomentario"/>
      </w:pPr>
      <w:r>
        <w:rPr>
          <w:rStyle w:val="Refdecomentario"/>
        </w:rPr>
        <w:annotationRef/>
      </w:r>
      <w:r>
        <w:t>Nuevamente, es muy pobre, en general si vamos a hacer una aseveración, debería quedar clara para el lector. Para completar agergar citas o comparaciones de la utilización del  lenguaje. Si no se encuentran, materializar con un ejemplo.</w:t>
      </w:r>
    </w:p>
  </w:comment>
  <w:comment w:id="1004" w:author="Nahuel Defossé" w:date="2017-12-10T20:46:00Z" w:initials="ND">
    <w:p w14:paraId="212BAF6F" w14:textId="4980A456" w:rsidR="006D6624" w:rsidRDefault="006D6624">
      <w:pPr>
        <w:pStyle w:val="Textocomentario"/>
      </w:pPr>
      <w:r>
        <w:rPr>
          <w:rStyle w:val="Refdecomentario"/>
        </w:rPr>
        <w:annotationRef/>
      </w:r>
      <w:r>
        <w:t xml:space="preserve">Este título no encaja con la sección </w:t>
      </w:r>
    </w:p>
  </w:comment>
  <w:comment w:id="1061" w:author="Nahuel Defossé" w:date="2017-12-10T20:49:00Z" w:initials="ND">
    <w:p w14:paraId="55DE9A46" w14:textId="1D56C41E" w:rsidR="006D6624" w:rsidRDefault="006D6624">
      <w:pPr>
        <w:pStyle w:val="Textocomentario"/>
      </w:pPr>
      <w:r>
        <w:rPr>
          <w:rStyle w:val="Refdecomentario"/>
        </w:rPr>
        <w:annotationRef/>
      </w:r>
      <w:r>
        <w:t>Esta oración no tiene verbo</w:t>
      </w:r>
    </w:p>
  </w:comment>
  <w:comment w:id="1067" w:author="Nahuel Defossé" w:date="2017-12-10T20:50:00Z" w:initials="ND">
    <w:p w14:paraId="24AE780F" w14:textId="693114DB" w:rsidR="006D6624" w:rsidRDefault="006D6624">
      <w:pPr>
        <w:pStyle w:val="Textocomentario"/>
      </w:pPr>
      <w:r>
        <w:rPr>
          <w:rStyle w:val="Refdecomentario"/>
        </w:rPr>
        <w:annotationRef/>
      </w:r>
      <w:r>
        <w:t>Expandir este concepto y no poner 3r, sino “Las 3 erres: …”</w:t>
      </w:r>
    </w:p>
  </w:comment>
  <w:comment w:id="1144" w:author="Nahuel Defossé" w:date="2017-12-10T20:53:00Z" w:initials="ND">
    <w:p w14:paraId="79A20107" w14:textId="77777777" w:rsidR="006D6624" w:rsidRDefault="006D6624" w:rsidP="007D39FA">
      <w:pPr>
        <w:pStyle w:val="Textocomentario"/>
      </w:pPr>
      <w:r>
        <w:rPr>
          <w:rStyle w:val="Refdecomentario"/>
        </w:rPr>
        <w:annotationRef/>
      </w:r>
      <w:r>
        <w:t xml:space="preserve">No podemos denominar Arduino industrial, deberíamos buscar otro término. Una computadora industrial tiene </w:t>
      </w:r>
    </w:p>
  </w:comment>
  <w:comment w:id="1157" w:author="Nahuel Defossé" w:date="2017-12-10T20:53:00Z" w:initials="ND">
    <w:p w14:paraId="5873B97F" w14:textId="5A0976D3" w:rsidR="006D6624" w:rsidRDefault="006D6624">
      <w:pPr>
        <w:pStyle w:val="Textocomentario"/>
      </w:pPr>
      <w:r>
        <w:rPr>
          <w:rStyle w:val="Refdecomentario"/>
        </w:rPr>
        <w:annotationRef/>
      </w:r>
      <w:r>
        <w:t xml:space="preserve">No podemos denominar Arduino industrial, deberíamos buscar otro término. Una computadora industrial tiene </w:t>
      </w:r>
    </w:p>
  </w:comment>
  <w:comment w:id="1160" w:author="Nahuel Defossé" w:date="2017-12-10T20:58:00Z" w:initials="ND">
    <w:p w14:paraId="2CF4E44A" w14:textId="43A8AD9A" w:rsidR="006D6624" w:rsidRDefault="006D6624">
      <w:pPr>
        <w:pStyle w:val="Textocomentario"/>
      </w:pPr>
      <w:r>
        <w:rPr>
          <w:rStyle w:val="Refdecomentario"/>
        </w:rPr>
        <w:annotationRef/>
      </w:r>
      <w:r>
        <w:t>SI ya se introdujo el término anteriormente no haría falta expnadir la sigla.</w:t>
      </w:r>
    </w:p>
  </w:comment>
  <w:comment w:id="1161" w:author="Nahuel Defossé" w:date="2017-12-10T20:59:00Z" w:initials="ND">
    <w:p w14:paraId="3918C091" w14:textId="38A96F99" w:rsidR="006D6624" w:rsidRDefault="006D6624">
      <w:pPr>
        <w:pStyle w:val="Textocomentario"/>
      </w:pPr>
      <w:r>
        <w:rPr>
          <w:rStyle w:val="Refdecomentario"/>
        </w:rPr>
        <w:annotationRef/>
      </w:r>
      <w:r>
        <w:t xml:space="preserve">Esta imagen no está referenciada, por favor, las imágenes que no tengan referencias, no las incluyan en el informe </w:t>
      </w:r>
      <w:r>
        <w:sym w:font="Wingdings" w:char="F04A"/>
      </w:r>
    </w:p>
  </w:comment>
  <w:comment w:id="1167" w:author="Nahuel Defossé" w:date="2017-12-10T20:59:00Z" w:initials="ND">
    <w:p w14:paraId="572B10C1" w14:textId="1D8B0410" w:rsidR="006D6624" w:rsidRDefault="006D6624">
      <w:pPr>
        <w:pStyle w:val="Textocomentario"/>
      </w:pPr>
      <w:r>
        <w:rPr>
          <w:rStyle w:val="Refdecomentario"/>
        </w:rPr>
        <w:annotationRef/>
      </w:r>
      <w:r>
        <w:t>Que es RM?</w:t>
      </w:r>
    </w:p>
  </w:comment>
  <w:comment w:id="1171" w:author="Nahuel Defossé" w:date="2017-12-10T21:00:00Z" w:initials="ND">
    <w:p w14:paraId="7CBD690D" w14:textId="1872CBA5" w:rsidR="006D6624" w:rsidRDefault="006D6624">
      <w:pPr>
        <w:pStyle w:val="Textocomentario"/>
      </w:pPr>
      <w:r>
        <w:rPr>
          <w:rStyle w:val="Refdecomentario"/>
        </w:rPr>
        <w:annotationRef/>
      </w:r>
      <w:r>
        <w:t>Qué es esta imagen, no está referenciada</w:t>
      </w:r>
    </w:p>
  </w:comment>
  <w:comment w:id="1198" w:author="Agustin Schlapp" w:date="2017-12-27T15:54:00Z" w:initials="AS">
    <w:p w14:paraId="193404B5" w14:textId="4C38D916" w:rsidR="006D6624" w:rsidRDefault="006D6624">
      <w:pPr>
        <w:pStyle w:val="Textocomentario"/>
      </w:pPr>
      <w:r>
        <w:rPr>
          <w:rStyle w:val="Refdecomentario"/>
        </w:rPr>
        <w:annotationRef/>
      </w:r>
      <w:r>
        <w:t>Esto estaba explicado en el capitulo 8, combinamos los contenidos acá no? Quedaría más prolijo parece je</w:t>
      </w:r>
    </w:p>
  </w:comment>
  <w:comment w:id="1210" w:author="Nahuel Defossé" w:date="2017-12-10T21:05:00Z" w:initials="ND">
    <w:p w14:paraId="1EA884A2" w14:textId="24C29476" w:rsidR="006D6624" w:rsidRDefault="006D6624">
      <w:pPr>
        <w:pStyle w:val="Textocomentario"/>
      </w:pPr>
      <w:r>
        <w:rPr>
          <w:rStyle w:val="Refdecomentario"/>
        </w:rPr>
        <w:annotationRef/>
      </w:r>
      <w:r>
        <w:t>No todas las Rpi son compatibles con Windows</w:t>
      </w:r>
    </w:p>
  </w:comment>
  <w:comment w:id="1211" w:author="Nahuel Defossé" w:date="2017-12-10T21:06:00Z" w:initials="ND">
    <w:p w14:paraId="57C62A63" w14:textId="2C689E09" w:rsidR="006D6624" w:rsidRDefault="006D6624">
      <w:pPr>
        <w:pStyle w:val="Textocomentario"/>
      </w:pPr>
      <w:r>
        <w:rPr>
          <w:rStyle w:val="Refdecomentario"/>
        </w:rPr>
        <w:annotationRef/>
      </w:r>
      <w:r>
        <w:rPr>
          <w:rStyle w:val="Refdecomentario"/>
        </w:rPr>
        <w:t xml:space="preserve">Qué es un sistema operativo del tipo RISC? Lo </w:t>
      </w:r>
    </w:p>
  </w:comment>
  <w:comment w:id="1237" w:author="Nahuel Defossé" w:date="2017-12-10T21:27:00Z" w:initials="ND">
    <w:p w14:paraId="0ABAA560" w14:textId="5E439489" w:rsidR="006D6624" w:rsidRDefault="006D6624">
      <w:pPr>
        <w:pStyle w:val="Textocomentario"/>
      </w:pPr>
      <w:r>
        <w:rPr>
          <w:rStyle w:val="Refdecomentario"/>
        </w:rPr>
        <w:annotationRef/>
      </w:r>
      <w:r>
        <w:rPr>
          <w:rStyle w:val="Refdecomentario"/>
        </w:rPr>
        <w:t xml:space="preserve">Ojo con la redacción, cuando está desenfocada, tiene más o menos Megapixeles? </w:t>
      </w:r>
    </w:p>
  </w:comment>
  <w:comment w:id="1263" w:author="Nahuel Defossé" w:date="2017-12-10T21:31:00Z" w:initials="ND">
    <w:p w14:paraId="43B0288F" w14:textId="7E9D0298" w:rsidR="006D6624" w:rsidRDefault="006D6624">
      <w:pPr>
        <w:pStyle w:val="Textocomentario"/>
      </w:pPr>
      <w:r>
        <w:rPr>
          <w:rStyle w:val="Refdecomentario"/>
        </w:rPr>
        <w:annotationRef/>
      </w:r>
      <w:r>
        <w:t xml:space="preserve">Qué es DSI? </w:t>
      </w:r>
    </w:p>
  </w:comment>
  <w:comment w:id="1273" w:author="Nahuel Defossé" w:date="2017-12-10T21:35:00Z" w:initials="ND">
    <w:p w14:paraId="1CE73D18" w14:textId="497CA9AA" w:rsidR="006D6624" w:rsidRDefault="006D6624">
      <w:pPr>
        <w:pStyle w:val="Textocomentario"/>
      </w:pPr>
      <w:r>
        <w:rPr>
          <w:rStyle w:val="Refdecomentario"/>
        </w:rPr>
        <w:annotationRef/>
      </w:r>
      <w:r>
        <w:t>Qué es GPIO? Me parece que no está el concepto.</w:t>
      </w:r>
    </w:p>
  </w:comment>
  <w:comment w:id="1274" w:author="Nahuel Defossé" w:date="2017-12-10T21:35:00Z" w:initials="ND">
    <w:p w14:paraId="4E85B48D" w14:textId="5A7B048D" w:rsidR="006D6624" w:rsidRDefault="006D6624">
      <w:pPr>
        <w:pStyle w:val="Textocomentario"/>
      </w:pPr>
      <w:r>
        <w:rPr>
          <w:rStyle w:val="Refdecomentario"/>
        </w:rPr>
        <w:annotationRef/>
      </w:r>
      <w:r>
        <w:t>Qué es una protoboard?</w:t>
      </w:r>
    </w:p>
  </w:comment>
  <w:comment w:id="1289" w:author="Nahuel Defossé" w:date="2017-12-10T21:37:00Z" w:initials="ND">
    <w:p w14:paraId="2AB082B4" w14:textId="1D749B7B" w:rsidR="006D6624" w:rsidRDefault="006D6624">
      <w:pPr>
        <w:pStyle w:val="Textocomentario"/>
      </w:pPr>
      <w:r>
        <w:rPr>
          <w:rStyle w:val="Refdecomentario"/>
        </w:rPr>
        <w:annotationRef/>
      </w:r>
      <w:r>
        <w:t>Agregar ejemplos más concretos</w:t>
      </w:r>
    </w:p>
  </w:comment>
  <w:comment w:id="1292" w:author="Nahuel Defossé" w:date="2017-12-10T21:39:00Z" w:initials="ND">
    <w:p w14:paraId="5E7F2C84" w14:textId="5EB1C42A" w:rsidR="006D6624" w:rsidRDefault="006D6624">
      <w:pPr>
        <w:pStyle w:val="Textocomentario"/>
      </w:pPr>
      <w:r>
        <w:rPr>
          <w:rStyle w:val="Refdecomentario"/>
        </w:rPr>
        <w:annotationRef/>
      </w:r>
      <w:r>
        <w:t xml:space="preserve">Esta es parte de la oración anterior. Expandir la idea con ejemplos. Debería ser </w:t>
      </w:r>
    </w:p>
  </w:comment>
  <w:comment w:id="1199" w:author="Nahuel Defossé" w:date="2017-12-10T21:42:00Z" w:initials="ND">
    <w:p w14:paraId="6C2905F6" w14:textId="7CD69B76" w:rsidR="006D6624" w:rsidRDefault="006D6624">
      <w:pPr>
        <w:pStyle w:val="Textocomentario"/>
      </w:pPr>
      <w:r>
        <w:rPr>
          <w:rStyle w:val="Refdecomentario"/>
        </w:rPr>
        <w:annotationRef/>
      </w:r>
    </w:p>
  </w:comment>
  <w:comment w:id="1200" w:author="Nahuel Defossé" w:date="2017-12-10T21:42:00Z" w:initials="ND">
    <w:p w14:paraId="14012DB0" w14:textId="0C427256" w:rsidR="006D6624" w:rsidRDefault="006D6624">
      <w:pPr>
        <w:pStyle w:val="Textocomentario"/>
      </w:pPr>
      <w:r>
        <w:rPr>
          <w:rStyle w:val="Refdecomentario"/>
        </w:rPr>
        <w:annotationRef/>
      </w:r>
    </w:p>
  </w:comment>
  <w:comment w:id="1297" w:author="Nahuel Defossé" w:date="2017-12-10T21:40:00Z" w:initials="ND">
    <w:p w14:paraId="32C1A5D2" w14:textId="39C110D5" w:rsidR="006D6624" w:rsidRPr="00C1105C" w:rsidRDefault="006D6624">
      <w:pPr>
        <w:pStyle w:val="Textocomentario"/>
        <w:rPr>
          <w:i/>
        </w:rPr>
      </w:pPr>
      <w:r>
        <w:rPr>
          <w:rStyle w:val="Refdecomentario"/>
        </w:rPr>
        <w:annotationRef/>
      </w:r>
      <w:r>
        <w:t>Nuevamente aparece esta palabra que no está explicada antes. Quizás debería ser un apartado</w:t>
      </w:r>
    </w:p>
  </w:comment>
  <w:comment w:id="1300" w:author="Nahuel Defossé" w:date="2017-12-10T21:42:00Z" w:initials="ND">
    <w:p w14:paraId="16DB64F6" w14:textId="630231D5" w:rsidR="006D6624" w:rsidRDefault="006D6624">
      <w:pPr>
        <w:pStyle w:val="Textocomentario"/>
      </w:pPr>
      <w:r>
        <w:rPr>
          <w:rStyle w:val="Refdecomentario"/>
        </w:rPr>
        <w:annotationRef/>
      </w:r>
      <w:r>
        <w:t>No aparece en la tabla comparativa.</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124A6D1" w15:done="0"/>
  <w15:commentEx w15:paraId="47BEC0A8" w15:done="0"/>
  <w15:commentEx w15:paraId="6F687CE7" w15:done="0"/>
  <w15:commentEx w15:paraId="50B6B45C" w15:done="0"/>
  <w15:commentEx w15:paraId="536BDACC" w15:done="0"/>
  <w15:commentEx w15:paraId="0C6102B0" w15:done="0"/>
  <w15:commentEx w15:paraId="473E75D7" w15:done="0"/>
  <w15:commentEx w15:paraId="692FB46F" w15:done="0"/>
  <w15:commentEx w15:paraId="24E98AE8" w15:done="0"/>
  <w15:commentEx w15:paraId="1F29D6E9" w15:done="0"/>
  <w15:commentEx w15:paraId="12F5DD42" w15:paraIdParent="1F29D6E9" w15:done="0"/>
  <w15:commentEx w15:paraId="3F694DF3" w15:done="0"/>
  <w15:commentEx w15:paraId="62CBBF4D" w15:done="0"/>
  <w15:commentEx w15:paraId="077F4C76" w15:done="0"/>
  <w15:commentEx w15:paraId="3288BD1E" w15:done="0"/>
  <w15:commentEx w15:paraId="220A4FE1" w15:done="0"/>
  <w15:commentEx w15:paraId="1219E957" w15:done="0"/>
  <w15:commentEx w15:paraId="1CF3720F" w15:done="0"/>
  <w15:commentEx w15:paraId="78A993AC" w15:done="0"/>
  <w15:commentEx w15:paraId="12F36480" w15:done="0"/>
  <w15:commentEx w15:paraId="7C4856EC" w15:done="0"/>
  <w15:commentEx w15:paraId="1ABE0B1C" w15:done="0"/>
  <w15:commentEx w15:paraId="7546D8D7" w15:done="0"/>
  <w15:commentEx w15:paraId="48DC0C2F" w15:done="0"/>
  <w15:commentEx w15:paraId="07E4797D" w15:done="0"/>
  <w15:commentEx w15:paraId="5A2247D4" w15:done="0"/>
  <w15:commentEx w15:paraId="138ADC00" w15:done="0"/>
  <w15:commentEx w15:paraId="341526F4" w15:done="0"/>
  <w15:commentEx w15:paraId="7E95ED1E" w15:done="0"/>
  <w15:commentEx w15:paraId="212BAF6F" w15:done="0"/>
  <w15:commentEx w15:paraId="55DE9A46" w15:done="0"/>
  <w15:commentEx w15:paraId="24AE780F" w15:done="0"/>
  <w15:commentEx w15:paraId="79A20107" w15:done="0"/>
  <w15:commentEx w15:paraId="5873B97F" w15:done="0"/>
  <w15:commentEx w15:paraId="2CF4E44A" w15:done="0"/>
  <w15:commentEx w15:paraId="3918C091" w15:done="0"/>
  <w15:commentEx w15:paraId="572B10C1" w15:done="0"/>
  <w15:commentEx w15:paraId="7CBD690D" w15:done="0"/>
  <w15:commentEx w15:paraId="193404B5" w15:done="0"/>
  <w15:commentEx w15:paraId="1EA884A2" w15:done="0"/>
  <w15:commentEx w15:paraId="57C62A63" w15:done="0"/>
  <w15:commentEx w15:paraId="0ABAA560" w15:done="0"/>
  <w15:commentEx w15:paraId="43B0288F" w15:done="0"/>
  <w15:commentEx w15:paraId="1CE73D18" w15:done="0"/>
  <w15:commentEx w15:paraId="4E85B48D" w15:done="0"/>
  <w15:commentEx w15:paraId="2AB082B4" w15:done="0"/>
  <w15:commentEx w15:paraId="5E7F2C84" w15:done="0"/>
  <w15:commentEx w15:paraId="6C2905F6" w15:done="0"/>
  <w15:commentEx w15:paraId="14012DB0" w15:done="0"/>
  <w15:commentEx w15:paraId="32C1A5D2" w15:done="0"/>
  <w15:commentEx w15:paraId="16DB64F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124A6D1" w16cid:durableId="1DD92A4C"/>
  <w16cid:commentId w16cid:paraId="47BEC0A8" w16cid:durableId="1DD92A4D"/>
  <w16cid:commentId w16cid:paraId="6F687CE7" w16cid:durableId="1DD92A4E"/>
  <w16cid:commentId w16cid:paraId="50B6B45C" w16cid:durableId="1DD92A4F"/>
  <w16cid:commentId w16cid:paraId="536BDACC" w16cid:durableId="1DD92A50"/>
  <w16cid:commentId w16cid:paraId="0C6102B0" w16cid:durableId="1DD92A51"/>
  <w16cid:commentId w16cid:paraId="473E75D7" w16cid:durableId="1DD92A52"/>
  <w16cid:commentId w16cid:paraId="692FB46F" w16cid:durableId="1DD92A53"/>
  <w16cid:commentId w16cid:paraId="24E98AE8" w16cid:durableId="1DD92A54"/>
  <w16cid:commentId w16cid:paraId="1F29D6E9" w16cid:durableId="1DD92A55"/>
  <w16cid:commentId w16cid:paraId="12F5DD42" w16cid:durableId="1DE24154"/>
  <w16cid:commentId w16cid:paraId="3F694DF3" w16cid:durableId="1DD92A56"/>
  <w16cid:commentId w16cid:paraId="62CBBF4D" w16cid:durableId="1DD92A57"/>
  <w16cid:commentId w16cid:paraId="077F4C76" w16cid:durableId="1DD92A58"/>
  <w16cid:commentId w16cid:paraId="3288BD1E" w16cid:durableId="1DD92A59"/>
  <w16cid:commentId w16cid:paraId="220A4FE1" w16cid:durableId="1DD92A5A"/>
  <w16cid:commentId w16cid:paraId="1219E957" w16cid:durableId="1DD92A5B"/>
  <w16cid:commentId w16cid:paraId="1CF3720F" w16cid:durableId="1DD92A5C"/>
  <w16cid:commentId w16cid:paraId="78A993AC" w16cid:durableId="1DD92A5D"/>
  <w16cid:commentId w16cid:paraId="12F36480" w16cid:durableId="1DE67F58"/>
  <w16cid:commentId w16cid:paraId="7C4856EC" w16cid:durableId="1DD92A5E"/>
  <w16cid:commentId w16cid:paraId="1ABE0B1C" w16cid:durableId="1DD92A5F"/>
  <w16cid:commentId w16cid:paraId="7546D8D7" w16cid:durableId="1DD92A60"/>
  <w16cid:commentId w16cid:paraId="48DC0C2F" w16cid:durableId="1DD92A61"/>
  <w16cid:commentId w16cid:paraId="07E4797D" w16cid:durableId="1DD92A62"/>
  <w16cid:commentId w16cid:paraId="5A2247D4" w16cid:durableId="1DD92A63"/>
  <w16cid:commentId w16cid:paraId="138ADC00" w16cid:durableId="1DD92A64"/>
  <w16cid:commentId w16cid:paraId="341526F4" w16cid:durableId="1DD92A65"/>
  <w16cid:commentId w16cid:paraId="7E95ED1E" w16cid:durableId="1DD92A66"/>
  <w16cid:commentId w16cid:paraId="212BAF6F" w16cid:durableId="1DD92A67"/>
  <w16cid:commentId w16cid:paraId="55DE9A46" w16cid:durableId="1DD92A68"/>
  <w16cid:commentId w16cid:paraId="24AE780F" w16cid:durableId="1DD92A69"/>
  <w16cid:commentId w16cid:paraId="79A20107" w16cid:durableId="1DE8B4BA"/>
  <w16cid:commentId w16cid:paraId="5873B97F" w16cid:durableId="1DD92A6A"/>
  <w16cid:commentId w16cid:paraId="2CF4E44A" w16cid:durableId="1DD92A6B"/>
  <w16cid:commentId w16cid:paraId="3918C091" w16cid:durableId="1DD92A6C"/>
  <w16cid:commentId w16cid:paraId="572B10C1" w16cid:durableId="1DD92A6D"/>
  <w16cid:commentId w16cid:paraId="7CBD690D" w16cid:durableId="1DD92A6E"/>
  <w16cid:commentId w16cid:paraId="193404B5" w16cid:durableId="1DEE40D1"/>
  <w16cid:commentId w16cid:paraId="1EA884A2" w16cid:durableId="1DD92A70"/>
  <w16cid:commentId w16cid:paraId="57C62A63" w16cid:durableId="1DD92A71"/>
  <w16cid:commentId w16cid:paraId="0ABAA560" w16cid:durableId="1DD92A72"/>
  <w16cid:commentId w16cid:paraId="43B0288F" w16cid:durableId="1DD92A73"/>
  <w16cid:commentId w16cid:paraId="1CE73D18" w16cid:durableId="1DD92A74"/>
  <w16cid:commentId w16cid:paraId="4E85B48D" w16cid:durableId="1DD92A75"/>
  <w16cid:commentId w16cid:paraId="2AB082B4" w16cid:durableId="1DD92A76"/>
  <w16cid:commentId w16cid:paraId="5E7F2C84" w16cid:durableId="1DD92A78"/>
  <w16cid:commentId w16cid:paraId="6C2905F6" w16cid:durableId="1DD92A7A"/>
  <w16cid:commentId w16cid:paraId="14012DB0" w16cid:durableId="1DD92A7B"/>
  <w16cid:commentId w16cid:paraId="32C1A5D2" w16cid:durableId="1DD92A7C"/>
  <w16cid:commentId w16cid:paraId="16DB64F6" w16cid:durableId="1DD92A7D"/>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AAAA25" w14:textId="77777777" w:rsidR="008D55E8" w:rsidRDefault="008D55E8">
      <w:r>
        <w:separator/>
      </w:r>
    </w:p>
  </w:endnote>
  <w:endnote w:type="continuationSeparator" w:id="0">
    <w:p w14:paraId="005CF14F" w14:textId="77777777" w:rsidR="008D55E8" w:rsidRDefault="008D55E8">
      <w:r>
        <w:continuationSeparator/>
      </w:r>
    </w:p>
  </w:endnote>
  <w:endnote w:id="1">
    <w:p w14:paraId="00DE85CE" w14:textId="4B0BC8A6" w:rsidR="006D6624" w:rsidRDefault="006D6624">
      <w:pPr>
        <w:pStyle w:val="Textonotaalfinal"/>
        <w:rPr>
          <w:ins w:id="426" w:author="Agustin Schlapp" w:date="2017-12-21T18:11:00Z"/>
        </w:rPr>
      </w:pPr>
      <w:ins w:id="427" w:author="Agustin Schlapp" w:date="2017-12-21T18:11:00Z">
        <w:r>
          <w:rPr>
            <w:rStyle w:val="Refdenotaalfinal"/>
          </w:rPr>
          <w:endnoteRef/>
        </w:r>
        <w:r>
          <w:t xml:space="preserve">  </w:t>
        </w:r>
        <w:r>
          <w:fldChar w:fldCharType="begin"/>
        </w:r>
        <w:r>
          <w:instrText xml:space="preserve"> HYPERLINK "</w:instrText>
        </w:r>
        <w:r w:rsidRPr="00E61AFD">
          <w:instrText>https://www.upc.edu/latevaupc/usos-y-beneficios-robotica-las-aulas/</w:instrText>
        </w:r>
        <w:r>
          <w:instrText xml:space="preserve">" </w:instrText>
        </w:r>
        <w:r>
          <w:fldChar w:fldCharType="separate"/>
        </w:r>
        <w:r w:rsidRPr="00DF5F4F">
          <w:rPr>
            <w:rStyle w:val="Hipervnculo"/>
          </w:rPr>
          <w:t>https://www.upc.edu/latevaupc/usos-y-beneficios-robotica-las-aulas/</w:t>
        </w:r>
        <w:r>
          <w:fldChar w:fldCharType="end"/>
        </w:r>
      </w:ins>
    </w:p>
    <w:p w14:paraId="0D885831" w14:textId="77777777" w:rsidR="006D6624" w:rsidRDefault="006D6624">
      <w:pPr>
        <w:pStyle w:val="Textonotaalfinal"/>
      </w:pPr>
    </w:p>
  </w:endnote>
  <w:endnote w:id="2">
    <w:p w14:paraId="115055C6" w14:textId="2FEB0830" w:rsidR="006D6624" w:rsidRPr="00C94514" w:rsidRDefault="006D6624" w:rsidP="00C94514">
      <w:pPr>
        <w:rPr>
          <w:rFonts w:ascii="Arial" w:hAnsi="Arial" w:cs="Arial"/>
          <w:b/>
          <w:sz w:val="24"/>
          <w:szCs w:val="24"/>
          <w:rPrChange w:id="523" w:author="Agustin Schlapp" w:date="2017-12-21T18:48:00Z">
            <w:rPr>
              <w:rFonts w:ascii="Arial" w:hAnsi="Arial" w:cs="Arial"/>
              <w:b/>
              <w:sz w:val="24"/>
              <w:szCs w:val="24"/>
              <w:lang w:val="en-US"/>
            </w:rPr>
          </w:rPrChange>
        </w:rPr>
      </w:pPr>
      <w:r>
        <w:rPr>
          <w:rStyle w:val="Refdenotaalfinal"/>
        </w:rPr>
        <w:endnoteRef/>
      </w:r>
      <w:del w:id="524" w:author="Agustin Schlapp" w:date="2017-12-21T18:49:00Z">
        <w:r w:rsidDel="00C94514">
          <w:delText xml:space="preserve"> </w:delText>
        </w:r>
      </w:del>
      <w:r w:rsidRPr="00C94514">
        <w:rPr>
          <w:rStyle w:val="Hipervnculo"/>
          <w:sz w:val="20"/>
          <w:szCs w:val="20"/>
          <w:rPrChange w:id="525" w:author="Agustin Schlapp" w:date="2017-12-21T18:48:00Z">
            <w:rPr>
              <w:rFonts w:ascii="Arial" w:hAnsi="Arial" w:cs="Arial"/>
              <w:b/>
              <w:sz w:val="24"/>
              <w:szCs w:val="24"/>
              <w:highlight w:val="yellow"/>
              <w:lang w:val="en-US"/>
            </w:rPr>
          </w:rPrChange>
        </w:rPr>
        <w:t>http://comoprogramarpic.blogspot.com.ar/2012/06/programando-un-atmel-mi-primer-programa.html</w:t>
      </w:r>
    </w:p>
    <w:p w14:paraId="58B9A889" w14:textId="7C5DA404" w:rsidR="006D6624" w:rsidRDefault="006D6624">
      <w:pPr>
        <w:pStyle w:val="Textonotaalfinal"/>
      </w:pPr>
    </w:p>
  </w:endnote>
  <w:endnote w:id="3">
    <w:p w14:paraId="593EC0ED" w14:textId="375F4EBF" w:rsidR="006D6624" w:rsidRDefault="006D6624">
      <w:pPr>
        <w:pStyle w:val="Textonotaalfinal"/>
        <w:rPr>
          <w:ins w:id="734" w:author="Agustin Schlapp" w:date="2017-12-21T20:12:00Z"/>
        </w:rPr>
      </w:pPr>
      <w:ins w:id="735" w:author="Agustin Schlapp" w:date="2017-12-21T20:11:00Z">
        <w:r>
          <w:rPr>
            <w:rStyle w:val="Refdenotaalfinal"/>
          </w:rPr>
          <w:endnoteRef/>
        </w:r>
        <w:r>
          <w:t xml:space="preserve"> </w:t>
        </w:r>
      </w:ins>
      <w:ins w:id="736" w:author="Agustin Schlapp" w:date="2017-12-21T20:12:00Z">
        <w:r>
          <w:fldChar w:fldCharType="begin"/>
        </w:r>
        <w:r>
          <w:instrText xml:space="preserve"> HYPERLINK "</w:instrText>
        </w:r>
        <w:r w:rsidRPr="00C13867">
          <w:instrText>https://www.arduino.cc/en/Main/Products</w:instrText>
        </w:r>
        <w:r>
          <w:instrText xml:space="preserve">" </w:instrText>
        </w:r>
        <w:r>
          <w:fldChar w:fldCharType="separate"/>
        </w:r>
        <w:r w:rsidRPr="00865180">
          <w:rPr>
            <w:rStyle w:val="Hipervnculo"/>
          </w:rPr>
          <w:t>https://www.arduino.cc/en/Main/Products</w:t>
        </w:r>
        <w:r>
          <w:fldChar w:fldCharType="end"/>
        </w:r>
        <w:r>
          <w:t xml:space="preserve"> </w:t>
        </w:r>
      </w:ins>
    </w:p>
    <w:p w14:paraId="41FBE422" w14:textId="77777777" w:rsidR="006D6624" w:rsidRDefault="006D6624">
      <w:pPr>
        <w:pStyle w:val="Textonotaalfinal"/>
      </w:pPr>
    </w:p>
  </w:endnote>
  <w:endnote w:id="4">
    <w:p w14:paraId="2BDDBDB4" w14:textId="02537EFB" w:rsidR="006D6624" w:rsidRDefault="006D6624">
      <w:pPr>
        <w:pStyle w:val="Textonotaalfinal"/>
      </w:pPr>
      <w:r>
        <w:rPr>
          <w:rStyle w:val="Refdenotaalfinal"/>
        </w:rPr>
        <w:endnoteRef/>
      </w:r>
      <w:r>
        <w:t xml:space="preserve"> </w:t>
      </w:r>
      <w:hyperlink r:id="rId1" w:history="1">
        <w:r w:rsidRPr="008A3541">
          <w:rPr>
            <w:rStyle w:val="Hipervnculo"/>
          </w:rPr>
          <w:t>https://www.raspberrypi.org/documentation/usage/gpio-plus-and-raspi2/</w:t>
        </w:r>
      </w:hyperlink>
      <w:r>
        <w:t xml:space="preserve"> </w:t>
      </w:r>
    </w:p>
  </w:endnote>
  <w:endnote w:id="5">
    <w:p w14:paraId="6581DCF3" w14:textId="11470117" w:rsidR="006D6624" w:rsidRDefault="006D6624">
      <w:pPr>
        <w:pStyle w:val="Textonotaalfinal"/>
      </w:pPr>
      <w:r w:rsidRPr="00DA2528">
        <w:rPr>
          <w:rStyle w:val="Refdenotaalfinal"/>
          <w:highlight w:val="yellow"/>
        </w:rPr>
        <w:endnoteRef/>
      </w:r>
      <w:r w:rsidRPr="00DA2528">
        <w:rPr>
          <w:highlight w:val="yellow"/>
        </w:rPr>
        <w:t xml:space="preserve"> https://source.android.com/security/overview/kernel-security</w:t>
      </w:r>
    </w:p>
  </w:endnote>
  <w:endnote w:id="6">
    <w:p w14:paraId="01B6CF5B" w14:textId="789673B5" w:rsidR="006D6624" w:rsidRDefault="006D6624">
      <w:pPr>
        <w:pStyle w:val="Textonotaalfinal"/>
      </w:pPr>
      <w:r w:rsidRPr="005212F8">
        <w:rPr>
          <w:rStyle w:val="Refdenotaalfinal"/>
          <w:highlight w:val="yellow"/>
        </w:rPr>
        <w:endnoteRef/>
      </w:r>
      <w:r w:rsidRPr="005212F8">
        <w:rPr>
          <w:highlight w:val="yellow"/>
        </w:rPr>
        <w:t xml:space="preserve"> http://premios.eset-la.com/universitario/pdf/analisis_y_explotacion_de_vulnerabilidades_en_android.pdf</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Apple Color Emoji">
    <w:altName w:val="Calibri"/>
    <w:charset w:val="00"/>
    <w:family w:val="auto"/>
    <w:pitch w:val="fixed"/>
    <w:sig w:usb0="00000003" w:usb1="18000000" w:usb2="14000000" w:usb3="00000000" w:csb0="00000001" w:csb1="00000000"/>
  </w:font>
  <w:font w:name="Georgia">
    <w:panose1 w:val="02040502050405020303"/>
    <w:charset w:val="00"/>
    <w:family w:val="roman"/>
    <w:pitch w:val="variable"/>
    <w:sig w:usb0="00000287" w:usb1="00000000" w:usb2="00000000" w:usb3="00000000" w:csb0="0000009F" w:csb1="00000000"/>
  </w:font>
  <w:font w:name="Roboto">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5502"/>
      <w:gridCol w:w="3757"/>
    </w:tblGrid>
    <w:tr w:rsidR="006D6624" w14:paraId="2F68BF2B" w14:textId="77777777" w:rsidTr="002113D4">
      <w:trPr>
        <w:trHeight w:hRule="exact" w:val="115"/>
        <w:jc w:val="center"/>
      </w:trPr>
      <w:tc>
        <w:tcPr>
          <w:tcW w:w="5502" w:type="dxa"/>
          <w:shd w:val="clear" w:color="auto" w:fill="4472C4" w:themeFill="accent1"/>
          <w:tcMar>
            <w:top w:w="0" w:type="dxa"/>
            <w:bottom w:w="0" w:type="dxa"/>
          </w:tcMar>
        </w:tcPr>
        <w:p w14:paraId="5F7B62FC" w14:textId="77777777" w:rsidR="006D6624" w:rsidRDefault="006D6624">
          <w:pPr>
            <w:pStyle w:val="Encabezado"/>
            <w:rPr>
              <w:caps/>
              <w:sz w:val="18"/>
            </w:rPr>
          </w:pPr>
        </w:p>
      </w:tc>
      <w:tc>
        <w:tcPr>
          <w:tcW w:w="3757" w:type="dxa"/>
          <w:shd w:val="clear" w:color="auto" w:fill="4472C4" w:themeFill="accent1"/>
          <w:tcMar>
            <w:top w:w="0" w:type="dxa"/>
            <w:bottom w:w="0" w:type="dxa"/>
          </w:tcMar>
        </w:tcPr>
        <w:p w14:paraId="1B91474B" w14:textId="77777777" w:rsidR="006D6624" w:rsidRDefault="006D6624">
          <w:pPr>
            <w:pStyle w:val="Encabezado"/>
            <w:jc w:val="right"/>
            <w:rPr>
              <w:caps/>
              <w:sz w:val="18"/>
            </w:rPr>
          </w:pPr>
        </w:p>
      </w:tc>
    </w:tr>
    <w:tr w:rsidR="006D6624" w14:paraId="1312D78B" w14:textId="77777777" w:rsidTr="002113D4">
      <w:trPr>
        <w:jc w:val="center"/>
      </w:trPr>
      <w:sdt>
        <w:sdtPr>
          <w:alias w:val="Autor"/>
          <w:tag w:val=""/>
          <w:id w:val="1534151868"/>
          <w:dataBinding w:prefixMappings="xmlns:ns0='http://purl.org/dc/elements/1.1/' xmlns:ns1='http://schemas.openxmlformats.org/package/2006/metadata/core-properties' " w:xpath="/ns1:coreProperties[1]/ns0:creator[1]" w:storeItemID="{6C3C8BC8-F283-45AE-878A-BAB7291924A1}"/>
          <w:text/>
        </w:sdtPr>
        <w:sdtContent>
          <w:tc>
            <w:tcPr>
              <w:tcW w:w="5502" w:type="dxa"/>
              <w:shd w:val="clear" w:color="auto" w:fill="auto"/>
              <w:vAlign w:val="center"/>
            </w:tcPr>
            <w:p w14:paraId="607AB3EE" w14:textId="77777777" w:rsidR="006D6624" w:rsidRDefault="006D6624">
              <w:pPr>
                <w:pStyle w:val="Piedepgina"/>
                <w:rPr>
                  <w:caps/>
                  <w:color w:val="808080" w:themeColor="background1" w:themeShade="80"/>
                  <w:sz w:val="18"/>
                  <w:szCs w:val="18"/>
                </w:rPr>
              </w:pPr>
              <w:r>
                <w:t>Mansilla - Schlapp Tutor: Lic. Defossé Nahuel</w:t>
              </w:r>
            </w:p>
          </w:tc>
        </w:sdtContent>
      </w:sdt>
      <w:tc>
        <w:tcPr>
          <w:tcW w:w="3757" w:type="dxa"/>
          <w:shd w:val="clear" w:color="auto" w:fill="auto"/>
          <w:vAlign w:val="center"/>
        </w:tcPr>
        <w:p w14:paraId="5E558D19" w14:textId="339B7555" w:rsidR="006D6624" w:rsidRDefault="006D6624">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9101A3" w:rsidRPr="009101A3">
            <w:rPr>
              <w:caps/>
              <w:noProof/>
              <w:color w:val="808080" w:themeColor="background1" w:themeShade="80"/>
              <w:sz w:val="18"/>
              <w:szCs w:val="18"/>
              <w:lang w:val="es-ES"/>
            </w:rPr>
            <w:t>38</w:t>
          </w:r>
          <w:r>
            <w:rPr>
              <w:caps/>
              <w:color w:val="808080" w:themeColor="background1" w:themeShade="80"/>
              <w:sz w:val="18"/>
              <w:szCs w:val="18"/>
            </w:rPr>
            <w:fldChar w:fldCharType="end"/>
          </w:r>
        </w:p>
      </w:tc>
    </w:tr>
  </w:tbl>
  <w:p w14:paraId="54E3B2B5" w14:textId="77777777" w:rsidR="006D6624" w:rsidRDefault="006D6624"/>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013F4F" w14:textId="77777777" w:rsidR="008D55E8" w:rsidRDefault="008D55E8">
      <w:r>
        <w:separator/>
      </w:r>
    </w:p>
  </w:footnote>
  <w:footnote w:type="continuationSeparator" w:id="0">
    <w:p w14:paraId="24F855CB" w14:textId="77777777" w:rsidR="008D55E8" w:rsidRDefault="008D55E8">
      <w:r>
        <w:continuationSeparator/>
      </w:r>
    </w:p>
  </w:footnote>
  <w:footnote w:id="1">
    <w:p w14:paraId="01EF539F" w14:textId="77777777" w:rsidR="006D6624" w:rsidRPr="00767DAF" w:rsidRDefault="006D6624">
      <w:r>
        <w:rPr>
          <w:vertAlign w:val="superscript"/>
        </w:rPr>
        <w:footnoteRef/>
      </w:r>
      <w:r>
        <w:rPr>
          <w:sz w:val="20"/>
          <w:szCs w:val="20"/>
        </w:rPr>
        <w:t xml:space="preserve"> Agente basado en objetivos: “Almacena información del estado del mundo, así como del conjunto de objetivos que intenta alcanzar, y que es capaz de seleccionar la acción que eventualmente lo guiará hacia la consecución de sus objetivos” [Inteligencia Artificial un enfoque moderno. </w:t>
      </w:r>
      <w:r w:rsidRPr="00767DAF">
        <w:rPr>
          <w:sz w:val="20"/>
          <w:szCs w:val="20"/>
        </w:rPr>
        <w:t>Person. Stuart Russell, Peter Norving 2da Ed. Pág. 57]</w:t>
      </w:r>
    </w:p>
  </w:footnote>
  <w:footnote w:id="2">
    <w:p w14:paraId="0F25B43C" w14:textId="35B6A5E9" w:rsidR="006D6624" w:rsidRPr="000D0DC6" w:rsidRDefault="006D6624">
      <w:pPr>
        <w:pStyle w:val="Textonotapie"/>
        <w:rPr>
          <w:sz w:val="20"/>
          <w:szCs w:val="20"/>
          <w:rPrChange w:id="179" w:author="Agustin Schlapp" w:date="2017-12-18T13:00:00Z">
            <w:rPr/>
          </w:rPrChange>
        </w:rPr>
      </w:pPr>
      <w:ins w:id="180" w:author="Agustin Schlapp" w:date="2017-12-18T12:42:00Z">
        <w:r w:rsidRPr="000D0DC6">
          <w:rPr>
            <w:rStyle w:val="Refdenotaalpie"/>
            <w:sz w:val="20"/>
            <w:szCs w:val="20"/>
            <w:rPrChange w:id="181" w:author="Agustin Schlapp" w:date="2017-12-18T13:00:00Z">
              <w:rPr>
                <w:rStyle w:val="Refdenotaalpie"/>
              </w:rPr>
            </w:rPrChange>
          </w:rPr>
          <w:footnoteRef/>
        </w:r>
        <w:r w:rsidRPr="000D0DC6">
          <w:rPr>
            <w:sz w:val="20"/>
            <w:szCs w:val="20"/>
            <w:rPrChange w:id="182" w:author="Agustin Schlapp" w:date="2017-12-18T13:00:00Z">
              <w:rPr/>
            </w:rPrChange>
          </w:rPr>
          <w:t xml:space="preserve"> </w:t>
        </w:r>
      </w:ins>
      <w:ins w:id="183" w:author="Agustin Schlapp" w:date="2017-12-18T12:43:00Z">
        <w:r w:rsidRPr="000D0DC6">
          <w:rPr>
            <w:sz w:val="20"/>
            <w:szCs w:val="20"/>
            <w:rPrChange w:id="184" w:author="Agustin Schlapp" w:date="2017-12-18T13:00:00Z">
              <w:rPr/>
            </w:rPrChange>
          </w:rPr>
          <w:t>“Arduino nace como una solución para los diseñadores</w:t>
        </w:r>
      </w:ins>
      <w:ins w:id="185" w:author="Agustin Schlapp" w:date="2017-12-18T12:44:00Z">
        <w:r w:rsidRPr="000D0DC6">
          <w:rPr>
            <w:sz w:val="20"/>
            <w:szCs w:val="20"/>
            <w:rPrChange w:id="186" w:author="Agustin Schlapp" w:date="2017-12-18T13:00:00Z">
              <w:rPr/>
            </w:rPrChange>
          </w:rPr>
          <w:t>…</w:t>
        </w:r>
      </w:ins>
      <w:ins w:id="187" w:author="Agustin Schlapp" w:date="2017-12-18T13:00:00Z">
        <w:r w:rsidRPr="000D0DC6">
          <w:rPr>
            <w:sz w:val="20"/>
            <w:szCs w:val="20"/>
            <w:rPrChange w:id="188" w:author="Agustin Schlapp" w:date="2017-12-18T13:00:00Z">
              <w:rPr/>
            </w:rPrChange>
          </w:rPr>
          <w:t>”” Donde</w:t>
        </w:r>
      </w:ins>
      <w:ins w:id="189" w:author="Agustin Schlapp" w:date="2017-12-18T12:44:00Z">
        <w:r w:rsidRPr="000D0DC6">
          <w:rPr>
            <w:sz w:val="20"/>
            <w:szCs w:val="20"/>
            <w:rPrChange w:id="190" w:author="Agustin Schlapp" w:date="2017-12-18T13:00:00Z">
              <w:rPr/>
            </w:rPrChange>
          </w:rPr>
          <w:t xml:space="preserve"> más se </w:t>
        </w:r>
      </w:ins>
      <w:ins w:id="191" w:author="Agustin Schlapp" w:date="2017-12-18T12:45:00Z">
        <w:r w:rsidRPr="000D0DC6">
          <w:rPr>
            <w:sz w:val="20"/>
            <w:szCs w:val="20"/>
            <w:rPrChange w:id="192" w:author="Agustin Schlapp" w:date="2017-12-18T13:00:00Z">
              <w:rPr/>
            </w:rPrChange>
          </w:rPr>
          <w:t>está</w:t>
        </w:r>
      </w:ins>
      <w:ins w:id="193" w:author="Agustin Schlapp" w:date="2017-12-18T12:44:00Z">
        <w:r w:rsidRPr="000D0DC6">
          <w:rPr>
            <w:sz w:val="20"/>
            <w:szCs w:val="20"/>
            <w:rPrChange w:id="194" w:author="Agustin Schlapp" w:date="2017-12-18T13:00:00Z">
              <w:rPr/>
            </w:rPrChange>
          </w:rPr>
          <w:t xml:space="preserve"> potenciando</w:t>
        </w:r>
      </w:ins>
      <w:ins w:id="195" w:author="Agustin Schlapp" w:date="2017-12-18T12:45:00Z">
        <w:r w:rsidRPr="000D0DC6">
          <w:rPr>
            <w:sz w:val="20"/>
            <w:szCs w:val="20"/>
            <w:rPrChange w:id="196" w:author="Agustin Schlapp" w:date="2017-12-18T13:00:00Z">
              <w:rPr/>
            </w:rPrChange>
          </w:rPr>
          <w:t xml:space="preserve"> es en la educación</w:t>
        </w:r>
      </w:ins>
      <w:ins w:id="197" w:author="Agustin Schlapp" w:date="2017-12-18T13:00:00Z">
        <w:r w:rsidRPr="000D0DC6">
          <w:rPr>
            <w:sz w:val="20"/>
            <w:szCs w:val="20"/>
            <w:rPrChange w:id="198" w:author="Agustin Schlapp" w:date="2017-12-18T13:00:00Z">
              <w:rPr/>
            </w:rPrChange>
          </w:rPr>
          <w:t>…” Matías</w:t>
        </w:r>
      </w:ins>
      <w:ins w:id="199" w:author="Agustin Schlapp" w:date="2017-12-18T12:45:00Z">
        <w:r w:rsidRPr="000D0DC6">
          <w:rPr>
            <w:sz w:val="20"/>
            <w:szCs w:val="20"/>
            <w:rPrChange w:id="200" w:author="Agustin Schlapp" w:date="2017-12-18T13:00:00Z">
              <w:rPr/>
            </w:rPrChange>
          </w:rPr>
          <w:t xml:space="preserve"> Scovotti, director pedagógico y co-fundador de Edu</w:t>
        </w:r>
      </w:ins>
      <w:ins w:id="201" w:author="Agustin Schlapp" w:date="2017-12-18T12:46:00Z">
        <w:r w:rsidRPr="000D0DC6">
          <w:rPr>
            <w:sz w:val="20"/>
            <w:szCs w:val="20"/>
            <w:rPrChange w:id="202" w:author="Agustin Schlapp" w:date="2017-12-18T13:00:00Z">
              <w:rPr/>
            </w:rPrChange>
          </w:rPr>
          <w:t xml:space="preserve">cabot. </w:t>
        </w:r>
        <w:r w:rsidRPr="000D0DC6">
          <w:rPr>
            <w:sz w:val="20"/>
            <w:szCs w:val="20"/>
            <w:rPrChange w:id="203" w:author="Agustin Schlapp" w:date="2017-12-18T13:00:00Z">
              <w:rPr/>
            </w:rPrChange>
          </w:rPr>
          <w:fldChar w:fldCharType="begin"/>
        </w:r>
        <w:r w:rsidRPr="000D0DC6">
          <w:rPr>
            <w:sz w:val="20"/>
            <w:szCs w:val="20"/>
            <w:rPrChange w:id="204" w:author="Agustin Schlapp" w:date="2017-12-18T13:00:00Z">
              <w:rPr/>
            </w:rPrChange>
          </w:rPr>
          <w:instrText xml:space="preserve"> HYPERLINK "http://www.telam.com.ar/notas/201704/184406-robotica-arduino-day.html" </w:instrText>
        </w:r>
        <w:r w:rsidRPr="000D0DC6">
          <w:rPr>
            <w:sz w:val="20"/>
            <w:szCs w:val="20"/>
            <w:rPrChange w:id="205" w:author="Agustin Schlapp" w:date="2017-12-18T13:00:00Z">
              <w:rPr/>
            </w:rPrChange>
          </w:rPr>
          <w:fldChar w:fldCharType="separate"/>
        </w:r>
      </w:ins>
      <w:r w:rsidRPr="000D0DC6">
        <w:rPr>
          <w:rStyle w:val="Hipervnculo"/>
          <w:sz w:val="20"/>
          <w:szCs w:val="20"/>
          <w:rPrChange w:id="206" w:author="Agustin Schlapp" w:date="2017-12-18T13:00:00Z">
            <w:rPr>
              <w:rStyle w:val="Hipervnculo"/>
            </w:rPr>
          </w:rPrChange>
        </w:rPr>
        <w:t>http://www.telam.com.ar/notas/201704/184406-robotica-arduino-day.html</w:t>
      </w:r>
      <w:ins w:id="207" w:author="Agustin Schlapp" w:date="2017-12-18T12:46:00Z">
        <w:r w:rsidRPr="000D0DC6">
          <w:rPr>
            <w:sz w:val="20"/>
            <w:szCs w:val="20"/>
            <w:rPrChange w:id="208" w:author="Agustin Schlapp" w:date="2017-12-18T13:00:00Z">
              <w:rPr/>
            </w:rPrChange>
          </w:rPr>
          <w:fldChar w:fldCharType="end"/>
        </w:r>
      </w:ins>
      <w:ins w:id="209" w:author="Agustin Schlapp" w:date="2017-12-18T12:48:00Z">
        <w:r w:rsidRPr="000D0DC6">
          <w:rPr>
            <w:sz w:val="20"/>
            <w:szCs w:val="20"/>
            <w:rPrChange w:id="210" w:author="Agustin Schlapp" w:date="2017-12-18T13:00:00Z">
              <w:rPr/>
            </w:rPrChange>
          </w:rPr>
          <w:t xml:space="preserve"> </w:t>
        </w:r>
      </w:ins>
    </w:p>
  </w:footnote>
  <w:footnote w:id="3">
    <w:p w14:paraId="2830D814" w14:textId="45D45817" w:rsidR="006D6624" w:rsidRDefault="006D6624">
      <w:pPr>
        <w:pStyle w:val="Textonotapie"/>
      </w:pPr>
      <w:ins w:id="214" w:author="Agustin Schlapp" w:date="2017-12-18T12:48:00Z">
        <w:r w:rsidRPr="000D0DC6">
          <w:rPr>
            <w:rStyle w:val="Refdenotaalpie"/>
            <w:sz w:val="20"/>
            <w:szCs w:val="20"/>
            <w:rPrChange w:id="215" w:author="Agustin Schlapp" w:date="2017-12-18T13:00:00Z">
              <w:rPr>
                <w:rStyle w:val="Refdenotaalpie"/>
              </w:rPr>
            </w:rPrChange>
          </w:rPr>
          <w:footnoteRef/>
        </w:r>
      </w:ins>
      <w:ins w:id="216" w:author="Agustin Schlapp" w:date="2017-12-18T12:49:00Z">
        <w:r w:rsidRPr="000D0DC6">
          <w:rPr>
            <w:sz w:val="20"/>
            <w:szCs w:val="20"/>
            <w:rPrChange w:id="217" w:author="Agustin Schlapp" w:date="2017-12-18T13:00:00Z">
              <w:rPr/>
            </w:rPrChange>
          </w:rPr>
          <w:fldChar w:fldCharType="begin"/>
        </w:r>
        <w:r w:rsidRPr="000D0DC6">
          <w:rPr>
            <w:sz w:val="20"/>
            <w:szCs w:val="20"/>
            <w:rPrChange w:id="218" w:author="Agustin Schlapp" w:date="2017-12-18T13:00:00Z">
              <w:rPr/>
            </w:rPrChange>
          </w:rPr>
          <w:instrText xml:space="preserve"> HYPERLINK "</w:instrText>
        </w:r>
      </w:ins>
      <w:r w:rsidRPr="000D0DC6">
        <w:rPr>
          <w:sz w:val="20"/>
          <w:szCs w:val="20"/>
          <w:rPrChange w:id="219" w:author="Agustin Schlapp" w:date="2017-12-18T13:00:00Z">
            <w:rPr>
              <w:rStyle w:val="Hipervnculo"/>
            </w:rPr>
          </w:rPrChange>
        </w:rPr>
        <w:instrText>http://www.educaciontrespuntocero.com/noticias/raspberry-pi-educacion/34377.html</w:instrText>
      </w:r>
      <w:ins w:id="220" w:author="Agustin Schlapp" w:date="2017-12-18T12:49:00Z">
        <w:r w:rsidRPr="000D0DC6">
          <w:rPr>
            <w:sz w:val="20"/>
            <w:szCs w:val="20"/>
            <w:rPrChange w:id="221" w:author="Agustin Schlapp" w:date="2017-12-18T13:00:00Z">
              <w:rPr/>
            </w:rPrChange>
          </w:rPr>
          <w:instrText xml:space="preserve">" </w:instrText>
        </w:r>
        <w:r w:rsidRPr="000D0DC6">
          <w:rPr>
            <w:sz w:val="20"/>
            <w:szCs w:val="20"/>
            <w:rPrChange w:id="222" w:author="Agustin Schlapp" w:date="2017-12-18T13:00:00Z">
              <w:rPr/>
            </w:rPrChange>
          </w:rPr>
          <w:fldChar w:fldCharType="separate"/>
        </w:r>
      </w:ins>
      <w:r w:rsidRPr="000D0DC6">
        <w:rPr>
          <w:rStyle w:val="Hipervnculo"/>
          <w:sz w:val="20"/>
          <w:szCs w:val="20"/>
          <w:rPrChange w:id="223" w:author="Agustin Schlapp" w:date="2017-12-18T13:00:00Z">
            <w:rPr>
              <w:rStyle w:val="Hipervnculo"/>
            </w:rPr>
          </w:rPrChange>
        </w:rPr>
        <w:t>http://www.educaciontrespuntocero.com/noticias/raspberry-pi-educacion/34377.html</w:t>
      </w:r>
      <w:ins w:id="224" w:author="Agustin Schlapp" w:date="2017-12-18T12:49:00Z">
        <w:r w:rsidRPr="000D0DC6">
          <w:rPr>
            <w:sz w:val="20"/>
            <w:szCs w:val="20"/>
            <w:rPrChange w:id="225" w:author="Agustin Schlapp" w:date="2017-12-18T13:00:00Z">
              <w:rPr/>
            </w:rPrChange>
          </w:rPr>
          <w:fldChar w:fldCharType="end"/>
        </w:r>
      </w:ins>
      <w:ins w:id="226" w:author="Agustin Schlapp" w:date="2017-12-18T12:48:00Z">
        <w:r>
          <w:t xml:space="preserve"> </w:t>
        </w:r>
      </w:ins>
    </w:p>
  </w:footnote>
  <w:footnote w:id="4">
    <w:p w14:paraId="7A603789" w14:textId="26072C88" w:rsidR="006D6624" w:rsidRDefault="006D6624">
      <w:pPr>
        <w:pStyle w:val="Textonotapie"/>
      </w:pPr>
      <w:ins w:id="337" w:author="Agustin Schlapp" w:date="2017-12-18T13:21:00Z">
        <w:r>
          <w:rPr>
            <w:rStyle w:val="Refdenotaalpie"/>
          </w:rPr>
          <w:footnoteRef/>
        </w:r>
        <w:r>
          <w:t xml:space="preserve"> </w:t>
        </w:r>
      </w:ins>
      <w:ins w:id="338" w:author="Agustin Schlapp" w:date="2017-12-18T13:22:00Z">
        <w:r w:rsidRPr="00362CF4">
          <w:rPr>
            <w:sz w:val="20"/>
            <w:szCs w:val="20"/>
            <w:rPrChange w:id="339" w:author="Agustin Schlapp" w:date="2017-12-18T13:26:00Z">
              <w:rPr/>
            </w:rPrChange>
          </w:rPr>
          <w:t>Inte</w:t>
        </w:r>
      </w:ins>
      <w:ins w:id="340" w:author="Agustin Schlapp" w:date="2017-12-18T13:23:00Z">
        <w:r w:rsidRPr="00362CF4">
          <w:rPr>
            <w:sz w:val="20"/>
            <w:szCs w:val="20"/>
            <w:rPrChange w:id="341" w:author="Agustin Schlapp" w:date="2017-12-18T13:26:00Z">
              <w:rPr/>
            </w:rPrChange>
          </w:rPr>
          <w:t xml:space="preserve">ligencia Artificial: </w:t>
        </w:r>
      </w:ins>
      <w:ins w:id="342" w:author="Agustin Schlapp" w:date="2017-12-18T13:24:00Z">
        <w:r w:rsidRPr="00362CF4">
          <w:rPr>
            <w:sz w:val="20"/>
            <w:szCs w:val="20"/>
            <w:rPrChange w:id="343" w:author="Agustin Schlapp" w:date="2017-12-18T13:26:00Z">
              <w:rPr/>
            </w:rPrChange>
          </w:rPr>
          <w:t>“Es la inteligencia exhibida por máquinas</w:t>
        </w:r>
      </w:ins>
      <w:ins w:id="344" w:author="Agustin Schlapp" w:date="2017-12-18T13:25:00Z">
        <w:r w:rsidRPr="00362CF4">
          <w:rPr>
            <w:sz w:val="20"/>
            <w:szCs w:val="20"/>
            <w:rPrChange w:id="345" w:author="Agustin Schlapp" w:date="2017-12-18T13:26:00Z">
              <w:rPr/>
            </w:rPrChange>
          </w:rPr>
          <w:t>… una máquina ‘inteligente’ ideal es un agente racional flexible que percibe su entorno</w:t>
        </w:r>
      </w:ins>
      <w:ins w:id="346" w:author="Agustin Schlapp" w:date="2017-12-18T13:26:00Z">
        <w:r w:rsidRPr="00362CF4">
          <w:rPr>
            <w:sz w:val="20"/>
            <w:szCs w:val="20"/>
            <w:rPrChange w:id="347" w:author="Agustin Schlapp" w:date="2017-12-18T13:26:00Z">
              <w:rPr/>
            </w:rPrChange>
          </w:rPr>
          <w:t xml:space="preserve"> y lleva a cabo acciones que maximicen sus posibilidades de éxito en algún objetivo o tarea</w:t>
        </w:r>
      </w:ins>
      <w:ins w:id="348" w:author="Agustin Schlapp" w:date="2017-12-18T13:27:00Z">
        <w:r>
          <w:rPr>
            <w:sz w:val="20"/>
            <w:szCs w:val="20"/>
          </w:rPr>
          <w:t>.</w:t>
        </w:r>
      </w:ins>
      <w:ins w:id="349" w:author="Agustin Schlapp" w:date="2017-12-18T13:24:00Z">
        <w:r w:rsidRPr="00362CF4">
          <w:rPr>
            <w:sz w:val="20"/>
            <w:szCs w:val="20"/>
            <w:rPrChange w:id="350" w:author="Agustin Schlapp" w:date="2017-12-18T13:26:00Z">
              <w:rPr/>
            </w:rPrChange>
          </w:rPr>
          <w:t>”</w:t>
        </w:r>
      </w:ins>
      <w:ins w:id="351" w:author="Agustin Schlapp" w:date="2017-12-18T13:26:00Z">
        <w:r w:rsidRPr="00362CF4">
          <w:rPr>
            <w:sz w:val="20"/>
            <w:szCs w:val="20"/>
            <w:rPrChange w:id="352" w:author="Agustin Schlapp" w:date="2017-12-18T13:26:00Z">
              <w:rPr/>
            </w:rPrChange>
          </w:rPr>
          <w:t xml:space="preserve"> </w:t>
        </w:r>
        <w:r w:rsidRPr="00362CF4">
          <w:rPr>
            <w:sz w:val="20"/>
            <w:szCs w:val="20"/>
            <w:rPrChange w:id="353" w:author="Agustin Schlapp" w:date="2017-12-18T13:26:00Z">
              <w:rPr/>
            </w:rPrChange>
          </w:rPr>
          <w:fldChar w:fldCharType="begin"/>
        </w:r>
        <w:r w:rsidRPr="00362CF4">
          <w:rPr>
            <w:sz w:val="20"/>
            <w:szCs w:val="20"/>
            <w:rPrChange w:id="354" w:author="Agustin Schlapp" w:date="2017-12-18T13:26:00Z">
              <w:rPr/>
            </w:rPrChange>
          </w:rPr>
          <w:instrText xml:space="preserve"> HYPERLINK "https://es.wikipedia.org/wiki/Inteligencia_artificial" </w:instrText>
        </w:r>
        <w:r w:rsidRPr="00362CF4">
          <w:rPr>
            <w:sz w:val="20"/>
            <w:szCs w:val="20"/>
            <w:rPrChange w:id="355" w:author="Agustin Schlapp" w:date="2017-12-18T13:26:00Z">
              <w:rPr/>
            </w:rPrChange>
          </w:rPr>
          <w:fldChar w:fldCharType="separate"/>
        </w:r>
      </w:ins>
      <w:r w:rsidRPr="00362CF4">
        <w:rPr>
          <w:rStyle w:val="Hipervnculo"/>
          <w:sz w:val="20"/>
          <w:szCs w:val="20"/>
          <w:rPrChange w:id="356" w:author="Agustin Schlapp" w:date="2017-12-18T13:26:00Z">
            <w:rPr>
              <w:rStyle w:val="Hipervnculo"/>
            </w:rPr>
          </w:rPrChange>
        </w:rPr>
        <w:t>https://es.wikipedia.org/wiki/Inteligencia_artificial</w:t>
      </w:r>
      <w:ins w:id="357" w:author="Agustin Schlapp" w:date="2017-12-18T13:26:00Z">
        <w:r w:rsidRPr="00362CF4">
          <w:rPr>
            <w:sz w:val="20"/>
            <w:szCs w:val="20"/>
            <w:rPrChange w:id="358" w:author="Agustin Schlapp" w:date="2017-12-18T13:26:00Z">
              <w:rPr/>
            </w:rPrChange>
          </w:rPr>
          <w:fldChar w:fldCharType="end"/>
        </w:r>
        <w:r>
          <w:t xml:space="preserve"> </w:t>
        </w:r>
      </w:ins>
    </w:p>
  </w:footnote>
  <w:footnote w:id="5">
    <w:p w14:paraId="6696BF2D" w14:textId="03193527" w:rsidR="006D6624" w:rsidRDefault="006D6624">
      <w:pPr>
        <w:pStyle w:val="Textonotapie"/>
      </w:pPr>
      <w:ins w:id="762" w:author="Agustin Schlapp" w:date="2017-12-21T19:49:00Z">
        <w:r>
          <w:rPr>
            <w:rStyle w:val="Refdenotaalpie"/>
          </w:rPr>
          <w:footnoteRef/>
        </w:r>
        <w:r>
          <w:t xml:space="preserve"> </w:t>
        </w:r>
        <w:r w:rsidRPr="00C10128">
          <w:rPr>
            <w:sz w:val="20"/>
            <w:szCs w:val="20"/>
            <w:rPrChange w:id="763" w:author="Agustin Schlapp" w:date="2017-12-21T19:50:00Z">
              <w:rPr/>
            </w:rPrChange>
          </w:rPr>
          <w:t>I</w:t>
        </w:r>
      </w:ins>
      <w:ins w:id="764" w:author="Agustin Schlapp" w:date="2017-12-21T19:50:00Z">
        <w:r w:rsidRPr="00C10128">
          <w:rPr>
            <w:sz w:val="20"/>
            <w:szCs w:val="20"/>
            <w:rPrChange w:id="765" w:author="Agustin Schlapp" w:date="2017-12-21T19:50:00Z">
              <w:rPr/>
            </w:rPrChange>
          </w:rPr>
          <w:t xml:space="preserve">nternet de las cosas: </w:t>
        </w:r>
      </w:ins>
      <w:ins w:id="766" w:author="Agustin Schlapp" w:date="2017-12-21T19:51:00Z">
        <w:r>
          <w:rPr>
            <w:sz w:val="20"/>
            <w:szCs w:val="20"/>
          </w:rPr>
          <w:t>“</w:t>
        </w:r>
      </w:ins>
      <w:ins w:id="767" w:author="Agustin Schlapp" w:date="2017-12-21T19:50:00Z">
        <w:r w:rsidRPr="00C10128">
          <w:rPr>
            <w:sz w:val="20"/>
            <w:szCs w:val="20"/>
            <w:rPrChange w:id="768" w:author="Agustin Schlapp" w:date="2017-12-21T19:50:00Z">
              <w:rPr/>
            </w:rPrChange>
          </w:rPr>
          <w:t xml:space="preserve">Concepto que se refiere a la interconexión de objetos cotidianos con </w:t>
        </w:r>
      </w:ins>
      <w:ins w:id="769" w:author="Agustin Schlapp" w:date="2017-12-21T19:53:00Z">
        <w:r w:rsidRPr="00C10128">
          <w:rPr>
            <w:sz w:val="20"/>
            <w:szCs w:val="20"/>
          </w:rPr>
          <w:t>Internet.</w:t>
        </w:r>
        <w:r>
          <w:t xml:space="preserve"> “ </w:t>
        </w:r>
        <w:r w:rsidRPr="006E1039">
          <w:rPr>
            <w:sz w:val="20"/>
            <w:szCs w:val="20"/>
            <w:rPrChange w:id="770" w:author="Agustin Schlapp" w:date="2017-12-21T19:53:00Z">
              <w:rPr/>
            </w:rPrChange>
          </w:rPr>
          <w:fldChar w:fldCharType="begin"/>
        </w:r>
        <w:r w:rsidRPr="006E1039">
          <w:rPr>
            <w:sz w:val="20"/>
            <w:szCs w:val="20"/>
            <w:rPrChange w:id="771" w:author="Agustin Schlapp" w:date="2017-12-21T19:53:00Z">
              <w:rPr/>
            </w:rPrChange>
          </w:rPr>
          <w:instrText xml:space="preserve"> HYPERLINK "https://es.wikipedia.org/wiki/Internet_de_las_cosas" </w:instrText>
        </w:r>
        <w:r w:rsidRPr="006E1039">
          <w:rPr>
            <w:sz w:val="20"/>
            <w:szCs w:val="20"/>
            <w:rPrChange w:id="772" w:author="Agustin Schlapp" w:date="2017-12-21T19:53:00Z">
              <w:rPr/>
            </w:rPrChange>
          </w:rPr>
          <w:fldChar w:fldCharType="separate"/>
        </w:r>
        <w:r w:rsidRPr="006E1039">
          <w:rPr>
            <w:rStyle w:val="Hipervnculo"/>
            <w:sz w:val="20"/>
            <w:szCs w:val="20"/>
            <w:rPrChange w:id="773" w:author="Agustin Schlapp" w:date="2017-12-21T19:53:00Z">
              <w:rPr>
                <w:rStyle w:val="Hipervnculo"/>
              </w:rPr>
            </w:rPrChange>
          </w:rPr>
          <w:t>https://es.wikipedia.org/wiki/Internet_de_las_cosas</w:t>
        </w:r>
        <w:r w:rsidRPr="006E1039">
          <w:rPr>
            <w:sz w:val="20"/>
            <w:szCs w:val="20"/>
            <w:rPrChange w:id="774" w:author="Agustin Schlapp" w:date="2017-12-21T19:53:00Z">
              <w:rPr/>
            </w:rPrChange>
          </w:rPr>
          <w:fldChar w:fldCharType="end"/>
        </w:r>
        <w:r>
          <w:t xml:space="preserve"> </w:t>
        </w:r>
      </w:ins>
    </w:p>
  </w:footnote>
  <w:footnote w:id="6">
    <w:p w14:paraId="208923C9" w14:textId="13E8F8D7" w:rsidR="006D6624" w:rsidRDefault="006D6624">
      <w:pPr>
        <w:pStyle w:val="Textonotapie"/>
      </w:pPr>
      <w:ins w:id="923" w:author="Agustin Schlapp" w:date="2017-12-21T20:19:00Z">
        <w:r>
          <w:rPr>
            <w:rStyle w:val="Refdenotaalpie"/>
          </w:rPr>
          <w:footnoteRef/>
        </w:r>
        <w:r>
          <w:t xml:space="preserve"> </w:t>
        </w:r>
        <w:r>
          <w:fldChar w:fldCharType="begin"/>
        </w:r>
        <w:r>
          <w:instrText xml:space="preserve"> HYPERLINK "</w:instrText>
        </w:r>
        <w:r w:rsidRPr="00D912D4">
          <w:instrText>https://www.arduino.cc/en/aug/</w:instrText>
        </w:r>
        <w:r>
          <w:instrText xml:space="preserve">" </w:instrText>
        </w:r>
        <w:r>
          <w:fldChar w:fldCharType="separate"/>
        </w:r>
        <w:r w:rsidRPr="00865180">
          <w:rPr>
            <w:rStyle w:val="Hipervnculo"/>
          </w:rPr>
          <w:t>https://www.arduino.cc/en/aug/</w:t>
        </w:r>
        <w:r>
          <w:fldChar w:fldCharType="end"/>
        </w:r>
        <w:r>
          <w:t xml:space="preserve"> </w:t>
        </w:r>
      </w:ins>
    </w:p>
  </w:footnote>
  <w:footnote w:id="7">
    <w:p w14:paraId="05B5D9B9" w14:textId="77777777" w:rsidR="006D6624" w:rsidRDefault="006D6624" w:rsidP="00CA1138">
      <w:pPr>
        <w:pStyle w:val="Textonotapie"/>
        <w:rPr>
          <w:ins w:id="994" w:author="Agustin Schlapp" w:date="2017-12-21T20:23:00Z"/>
        </w:rPr>
      </w:pPr>
      <w:ins w:id="995" w:author="Agustin Schlapp" w:date="2017-12-21T20:23:00Z">
        <w:r>
          <w:rPr>
            <w:rStyle w:val="Refdenotaalpie"/>
          </w:rPr>
          <w:footnoteRef/>
        </w:r>
        <w:r>
          <w:t xml:space="preserve"> </w:t>
        </w:r>
        <w:r w:rsidRPr="00FB7E76">
          <w:t>https://www.arduino.cc/en/Reference/PortManipulation</w:t>
        </w:r>
      </w:ins>
    </w:p>
  </w:footnote>
  <w:footnote w:id="8">
    <w:p w14:paraId="43399836" w14:textId="4473C7F5" w:rsidR="006D6624" w:rsidRPr="00646568" w:rsidRDefault="006D6624" w:rsidP="007D39FA">
      <w:pPr>
        <w:rPr>
          <w:ins w:id="1179" w:author="Nahuel Defossé" w:date="2017-12-10T21:03:00Z"/>
          <w:rFonts w:ascii="Arial" w:hAnsi="Arial" w:cs="Arial"/>
          <w:sz w:val="24"/>
          <w:szCs w:val="24"/>
        </w:rPr>
      </w:pPr>
      <w:ins w:id="1180" w:author="Nahuel Defossé" w:date="2017-12-10T21:03:00Z">
        <w:r>
          <w:rPr>
            <w:rStyle w:val="Refdenotaalpie"/>
          </w:rPr>
          <w:footnoteRef/>
        </w:r>
        <w:r>
          <w:t xml:space="preserve"> </w:t>
        </w:r>
        <w:r w:rsidRPr="00646568">
          <w:rPr>
            <w:rFonts w:ascii="Arial" w:hAnsi="Arial" w:cs="Arial"/>
            <w:sz w:val="24"/>
            <w:szCs w:val="24"/>
          </w:rPr>
          <w:t>El uso de</w:t>
        </w:r>
      </w:ins>
      <w:r>
        <w:rPr>
          <w:rFonts w:ascii="Arial" w:hAnsi="Arial" w:cs="Arial"/>
          <w:sz w:val="24"/>
          <w:szCs w:val="24"/>
        </w:rPr>
        <w:t xml:space="preserve"> algunos de</w:t>
      </w:r>
      <w:ins w:id="1181" w:author="Nahuel Defossé" w:date="2017-12-10T21:03:00Z">
        <w:r w:rsidRPr="00646568">
          <w:rPr>
            <w:rFonts w:ascii="Arial" w:hAnsi="Arial" w:cs="Arial"/>
            <w:sz w:val="24"/>
            <w:szCs w:val="24"/>
          </w:rPr>
          <w:t xml:space="preserve"> estos módulos queda en forma tentativa, dado que existen también en la Raspberry y su uso puede ser complementario.</w:t>
        </w:r>
      </w:ins>
    </w:p>
    <w:p w14:paraId="13913958" w14:textId="77777777" w:rsidR="006D6624" w:rsidRPr="00C71751" w:rsidRDefault="006D6624" w:rsidP="007D39FA">
      <w:pPr>
        <w:pStyle w:val="Textonotapie"/>
      </w:pPr>
    </w:p>
  </w:footnote>
  <w:footnote w:id="9">
    <w:p w14:paraId="37101DDF" w14:textId="56FDEC70" w:rsidR="006D6624" w:rsidRDefault="006D6624">
      <w:pPr>
        <w:pStyle w:val="Textonotapie"/>
      </w:pPr>
      <w:r>
        <w:rPr>
          <w:rStyle w:val="Refdenotaalpie"/>
        </w:rPr>
        <w:footnoteRef/>
      </w:r>
      <w:r>
        <w:t xml:space="preserve"> RISC OS: “Sistema operativo de kernel propio… actualmente mantenido por RISC OS Ltd con una licencia Open Source. Se elaboro para computadoras de escritorio basadas en los chips ARM”. </w:t>
      </w:r>
      <w:hyperlink r:id="rId1" w:history="1">
        <w:r w:rsidRPr="00C209C9">
          <w:rPr>
            <w:rStyle w:val="Hipervnculo"/>
          </w:rPr>
          <w:t>https://es.wikipedia.org/wiki/RISC_OS</w:t>
        </w:r>
      </w:hyperlink>
      <w:r>
        <w:t xml:space="preserve"> </w:t>
      </w:r>
    </w:p>
  </w:footnote>
  <w:footnote w:id="10">
    <w:p w14:paraId="11DE057B" w14:textId="47EE54E2" w:rsidR="006D6624" w:rsidRPr="00E36F16" w:rsidRDefault="006D6624">
      <w:pPr>
        <w:pStyle w:val="Textonotapie"/>
        <w:rPr>
          <w:sz w:val="20"/>
          <w:szCs w:val="20"/>
        </w:rPr>
      </w:pPr>
      <w:r>
        <w:rPr>
          <w:rStyle w:val="Refdenotaalpie"/>
        </w:rPr>
        <w:footnoteRef/>
      </w:r>
      <w:r>
        <w:t xml:space="preserve"> </w:t>
      </w:r>
      <w:r w:rsidRPr="00E36F16">
        <w:rPr>
          <w:sz w:val="20"/>
          <w:szCs w:val="20"/>
        </w:rPr>
        <w:t>Protoboard: O placa de pruebas en castellano, se le llama así a</w:t>
      </w:r>
      <w:r>
        <w:rPr>
          <w:sz w:val="20"/>
          <w:szCs w:val="20"/>
        </w:rPr>
        <w:t xml:space="preserve"> un tablero con orificios que se encuentran conectados eléctricamente entre si siguiendo un determinado patrón. Es utilizado para la conexión de componentes electrónicos.</w:t>
      </w:r>
    </w:p>
  </w:footnote>
  <w:footnote w:id="11">
    <w:p w14:paraId="6EC0D489" w14:textId="72EAA135" w:rsidR="006D6624" w:rsidRDefault="006D6624">
      <w:pPr>
        <w:pStyle w:val="Textonotapie"/>
      </w:pPr>
      <w:r>
        <w:rPr>
          <w:rStyle w:val="Refdenotaalpie"/>
        </w:rPr>
        <w:footnoteRef/>
      </w:r>
      <w:r>
        <w:t xml:space="preserve"> En el sitio oficial se encuentra disponible una sección en donde la comunidad puede compartir distintas experiencias y novedades sobre esta plataforma (</w:t>
      </w:r>
      <w:hyperlink r:id="rId2" w:history="1">
        <w:r w:rsidRPr="00C209C9">
          <w:rPr>
            <w:rStyle w:val="Hipervnculo"/>
          </w:rPr>
          <w:t>https://www.raspberrypi.org/community/</w:t>
        </w:r>
      </w:hyperlink>
      <w:r>
        <w:t>). Por otro lado, cuenta con un área exclusiva donde se puede obtener distinto material didáctico, con proyectos para realizar por ejemplo con alumnos (</w:t>
      </w:r>
      <w:hyperlink r:id="rId3" w:history="1">
        <w:r w:rsidRPr="00C209C9">
          <w:rPr>
            <w:rStyle w:val="Hipervnculo"/>
          </w:rPr>
          <w:t>https://projects.raspberrypi.org/en/projects</w:t>
        </w:r>
      </w:hyperlink>
      <w:r>
        <w:t>).</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63DAF" w14:textId="77777777" w:rsidR="006D6624" w:rsidRDefault="006D6624">
    <w:pPr>
      <w:pStyle w:val="Encabezado"/>
    </w:pPr>
    <w:r>
      <w:rPr>
        <w:noProof/>
        <w:lang w:val="en-US" w:eastAsia="en-US"/>
      </w:rPr>
      <mc:AlternateContent>
        <mc:Choice Requires="wps">
          <w:drawing>
            <wp:anchor distT="0" distB="0" distL="118745" distR="118745" simplePos="0" relativeHeight="251659264" behindDoc="1" locked="0" layoutInCell="1" allowOverlap="0" wp14:anchorId="09C6BD0C" wp14:editId="284F36A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733415" cy="274955"/>
              <wp:effectExtent l="0" t="0" r="0" b="7620"/>
              <wp:wrapSquare wrapText="bothSides"/>
              <wp:docPr id="197" name="Rectángulo 197"/>
              <wp:cNvGraphicFramePr/>
              <a:graphic xmlns:a="http://schemas.openxmlformats.org/drawingml/2006/main">
                <a:graphicData uri="http://schemas.microsoft.com/office/word/2010/wordprocessingShape">
                  <wps:wsp>
                    <wps:cNvSpPr/>
                    <wps:spPr>
                      <a:xfrm>
                        <a:off x="0" y="0"/>
                        <a:ext cx="5733415" cy="27495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33AF8139" w14:textId="77777777" w:rsidR="006D6624" w:rsidRDefault="006D6624">
                              <w:pPr>
                                <w:pStyle w:val="Encabezado"/>
                                <w:jc w:val="center"/>
                                <w:rPr>
                                  <w:caps/>
                                  <w:color w:val="FFFFFF" w:themeColor="background1"/>
                                </w:rPr>
                              </w:pPr>
                              <w:r>
                                <w:rPr>
                                  <w:caps/>
                                  <w:color w:val="FFFFFF" w:themeColor="background1"/>
                                </w:rPr>
                                <w:t>UNPSJB – Facultad de ingenieria - dit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9C6BD0C" id="Rectángulo 197" o:spid="_x0000_s1072" style="position:absolute;left:0;text-align:left;margin-left:0;margin-top:0;width:451.45pt;height:21.65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" o:allowoverlap="f" fillcolor="#4472c4 [3204]" stroked="f" strokeweight="1pt">
              <v:textbox style="mso-fit-shape-to-text:t">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33AF8139" w14:textId="77777777" w:rsidR="006D6624" w:rsidRDefault="006D6624">
                        <w:pPr>
                          <w:pStyle w:val="Encabezado"/>
                          <w:jc w:val="center"/>
                          <w:rPr>
                            <w:caps/>
                            <w:color w:val="FFFFFF" w:themeColor="background1"/>
                          </w:rPr>
                        </w:pPr>
                        <w:r>
                          <w:rPr>
                            <w:caps/>
                            <w:color w:val="FFFFFF" w:themeColor="background1"/>
                          </w:rPr>
                          <w:t>UNPSJB – Facultad de ingenieria - dit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974DB"/>
    <w:multiLevelType w:val="hybridMultilevel"/>
    <w:tmpl w:val="7914985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61F0BAA"/>
    <w:multiLevelType w:val="hybridMultilevel"/>
    <w:tmpl w:val="367814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7EF1DAF"/>
    <w:multiLevelType w:val="multilevel"/>
    <w:tmpl w:val="C1349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E64D03"/>
    <w:multiLevelType w:val="multilevel"/>
    <w:tmpl w:val="7DE8B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2161B7"/>
    <w:multiLevelType w:val="multilevel"/>
    <w:tmpl w:val="DD080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80252F"/>
    <w:multiLevelType w:val="multilevel"/>
    <w:tmpl w:val="512C6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4D7F71"/>
    <w:multiLevelType w:val="hybridMultilevel"/>
    <w:tmpl w:val="DD00D8B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22B6652B"/>
    <w:multiLevelType w:val="multilevel"/>
    <w:tmpl w:val="C742A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59244B"/>
    <w:multiLevelType w:val="hybridMultilevel"/>
    <w:tmpl w:val="4600D87A"/>
    <w:lvl w:ilvl="0" w:tplc="2C0A0003">
      <w:start w:val="1"/>
      <w:numFmt w:val="bullet"/>
      <w:lvlText w:val="o"/>
      <w:lvlJc w:val="left"/>
      <w:pPr>
        <w:ind w:left="720" w:hanging="360"/>
      </w:pPr>
      <w:rPr>
        <w:rFonts w:ascii="Courier New" w:hAnsi="Courier New" w:cs="Courier New"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279B261B"/>
    <w:multiLevelType w:val="hybridMultilevel"/>
    <w:tmpl w:val="31C4A18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AFA65B5"/>
    <w:multiLevelType w:val="multilevel"/>
    <w:tmpl w:val="2CD2B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0C106B"/>
    <w:multiLevelType w:val="multilevel"/>
    <w:tmpl w:val="C1349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726F8F"/>
    <w:multiLevelType w:val="multilevel"/>
    <w:tmpl w:val="2E9A34C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15:restartNumberingAfterBreak="0">
    <w:nsid w:val="3B6540E1"/>
    <w:multiLevelType w:val="multilevel"/>
    <w:tmpl w:val="5C96727A"/>
    <w:lvl w:ilvl="0">
      <w:start w:val="3"/>
      <w:numFmt w:val="decimal"/>
      <w:lvlText w:val="%1"/>
      <w:lvlJc w:val="left"/>
      <w:pPr>
        <w:ind w:left="585" w:hanging="585"/>
      </w:pPr>
      <w:rPr>
        <w:rFonts w:hint="default"/>
      </w:rPr>
    </w:lvl>
    <w:lvl w:ilvl="1">
      <w:start w:val="10"/>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10D5C5D"/>
    <w:multiLevelType w:val="hybridMultilevel"/>
    <w:tmpl w:val="6414A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700756"/>
    <w:multiLevelType w:val="multilevel"/>
    <w:tmpl w:val="4F7813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15:restartNumberingAfterBreak="0">
    <w:nsid w:val="50FF1396"/>
    <w:multiLevelType w:val="hybridMultilevel"/>
    <w:tmpl w:val="0528509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538F5B4E"/>
    <w:multiLevelType w:val="hybridMultilevel"/>
    <w:tmpl w:val="12D284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55F84EE4"/>
    <w:multiLevelType w:val="multilevel"/>
    <w:tmpl w:val="A154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372BAD"/>
    <w:multiLevelType w:val="multilevel"/>
    <w:tmpl w:val="C1349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20951B5"/>
    <w:multiLevelType w:val="hybridMultilevel"/>
    <w:tmpl w:val="BB149B4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63131658"/>
    <w:multiLevelType w:val="hybridMultilevel"/>
    <w:tmpl w:val="EC1476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6CA9519A"/>
    <w:multiLevelType w:val="hybridMultilevel"/>
    <w:tmpl w:val="93A6CDDE"/>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6DC911F1"/>
    <w:multiLevelType w:val="hybridMultilevel"/>
    <w:tmpl w:val="D04454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6E29697A"/>
    <w:multiLevelType w:val="multilevel"/>
    <w:tmpl w:val="91026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FC23B3F"/>
    <w:multiLevelType w:val="hybridMultilevel"/>
    <w:tmpl w:val="1BE0B11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72BD1E72"/>
    <w:multiLevelType w:val="multilevel"/>
    <w:tmpl w:val="81A40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CC851F1"/>
    <w:multiLevelType w:val="multilevel"/>
    <w:tmpl w:val="92E843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27"/>
  </w:num>
  <w:num w:numId="2">
    <w:abstractNumId w:val="12"/>
  </w:num>
  <w:num w:numId="3">
    <w:abstractNumId w:val="15"/>
  </w:num>
  <w:num w:numId="4">
    <w:abstractNumId w:val="10"/>
  </w:num>
  <w:num w:numId="5">
    <w:abstractNumId w:val="3"/>
  </w:num>
  <w:num w:numId="6">
    <w:abstractNumId w:val="24"/>
  </w:num>
  <w:num w:numId="7">
    <w:abstractNumId w:val="26"/>
  </w:num>
  <w:num w:numId="8">
    <w:abstractNumId w:val="16"/>
  </w:num>
  <w:num w:numId="9">
    <w:abstractNumId w:val="8"/>
  </w:num>
  <w:num w:numId="10">
    <w:abstractNumId w:val="2"/>
  </w:num>
  <w:num w:numId="11">
    <w:abstractNumId w:val="11"/>
  </w:num>
  <w:num w:numId="12">
    <w:abstractNumId w:val="19"/>
  </w:num>
  <w:num w:numId="13">
    <w:abstractNumId w:val="9"/>
  </w:num>
  <w:num w:numId="14">
    <w:abstractNumId w:val="23"/>
  </w:num>
  <w:num w:numId="15">
    <w:abstractNumId w:val="1"/>
  </w:num>
  <w:num w:numId="16">
    <w:abstractNumId w:val="22"/>
  </w:num>
  <w:num w:numId="17">
    <w:abstractNumId w:val="6"/>
  </w:num>
  <w:num w:numId="18">
    <w:abstractNumId w:val="0"/>
  </w:num>
  <w:num w:numId="19">
    <w:abstractNumId w:val="25"/>
  </w:num>
  <w:num w:numId="20">
    <w:abstractNumId w:val="20"/>
  </w:num>
  <w:num w:numId="21">
    <w:abstractNumId w:val="5"/>
  </w:num>
  <w:num w:numId="22">
    <w:abstractNumId w:val="18"/>
  </w:num>
  <w:num w:numId="23">
    <w:abstractNumId w:val="21"/>
  </w:num>
  <w:num w:numId="24">
    <w:abstractNumId w:val="4"/>
  </w:num>
  <w:num w:numId="25">
    <w:abstractNumId w:val="7"/>
  </w:num>
  <w:num w:numId="26">
    <w:abstractNumId w:val="17"/>
  </w:num>
  <w:num w:numId="27">
    <w:abstractNumId w:val="14"/>
  </w:num>
  <w:num w:numId="28">
    <w:abstractNumId w:val="13"/>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gustin Schlapp">
    <w15:presenceInfo w15:providerId="Windows Live" w15:userId="ca6290dba34ea0aa"/>
  </w15:person>
  <w15:person w15:author="Nahuel Defossé">
    <w15:presenceInfo w15:providerId="Windows Live" w15:userId="e3fadbb066e0b3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830DFC"/>
    <w:rsid w:val="00034CD0"/>
    <w:rsid w:val="00035FC5"/>
    <w:rsid w:val="00054584"/>
    <w:rsid w:val="00060E43"/>
    <w:rsid w:val="00063133"/>
    <w:rsid w:val="000665A2"/>
    <w:rsid w:val="000B0A49"/>
    <w:rsid w:val="000C1998"/>
    <w:rsid w:val="000C2FCC"/>
    <w:rsid w:val="000C73CB"/>
    <w:rsid w:val="000D0DC6"/>
    <w:rsid w:val="000D681A"/>
    <w:rsid w:val="000D784C"/>
    <w:rsid w:val="000E38FB"/>
    <w:rsid w:val="00110C16"/>
    <w:rsid w:val="00111E24"/>
    <w:rsid w:val="00126B93"/>
    <w:rsid w:val="001313E5"/>
    <w:rsid w:val="00146FF9"/>
    <w:rsid w:val="00157DFC"/>
    <w:rsid w:val="00165E39"/>
    <w:rsid w:val="0017267E"/>
    <w:rsid w:val="00177CE1"/>
    <w:rsid w:val="001872BC"/>
    <w:rsid w:val="0019110A"/>
    <w:rsid w:val="001A78D3"/>
    <w:rsid w:val="001B49FA"/>
    <w:rsid w:val="001C11FE"/>
    <w:rsid w:val="001C33FD"/>
    <w:rsid w:val="001D4021"/>
    <w:rsid w:val="001E18A5"/>
    <w:rsid w:val="001E43E1"/>
    <w:rsid w:val="001E4EE3"/>
    <w:rsid w:val="001E5D7D"/>
    <w:rsid w:val="001F130F"/>
    <w:rsid w:val="001F53D0"/>
    <w:rsid w:val="001F7CDE"/>
    <w:rsid w:val="00205B23"/>
    <w:rsid w:val="002113D4"/>
    <w:rsid w:val="00214F13"/>
    <w:rsid w:val="00222B70"/>
    <w:rsid w:val="00224885"/>
    <w:rsid w:val="00225E89"/>
    <w:rsid w:val="002319DD"/>
    <w:rsid w:val="002333AE"/>
    <w:rsid w:val="00235114"/>
    <w:rsid w:val="00236A45"/>
    <w:rsid w:val="00241216"/>
    <w:rsid w:val="00246091"/>
    <w:rsid w:val="00261589"/>
    <w:rsid w:val="002645A2"/>
    <w:rsid w:val="00286527"/>
    <w:rsid w:val="00294A12"/>
    <w:rsid w:val="002A5648"/>
    <w:rsid w:val="002B3947"/>
    <w:rsid w:val="002B5362"/>
    <w:rsid w:val="002B7A41"/>
    <w:rsid w:val="002C26AF"/>
    <w:rsid w:val="002E48E3"/>
    <w:rsid w:val="002E4FC0"/>
    <w:rsid w:val="002E56D9"/>
    <w:rsid w:val="002E580D"/>
    <w:rsid w:val="002F6454"/>
    <w:rsid w:val="00314F9F"/>
    <w:rsid w:val="00323158"/>
    <w:rsid w:val="00333C71"/>
    <w:rsid w:val="00354647"/>
    <w:rsid w:val="00354B67"/>
    <w:rsid w:val="00355687"/>
    <w:rsid w:val="00360302"/>
    <w:rsid w:val="00362CF4"/>
    <w:rsid w:val="00362D11"/>
    <w:rsid w:val="00380002"/>
    <w:rsid w:val="003821E3"/>
    <w:rsid w:val="00393E1C"/>
    <w:rsid w:val="0039563B"/>
    <w:rsid w:val="003C1333"/>
    <w:rsid w:val="003D2B3E"/>
    <w:rsid w:val="003D4DCC"/>
    <w:rsid w:val="003E1CDD"/>
    <w:rsid w:val="00406496"/>
    <w:rsid w:val="0043221E"/>
    <w:rsid w:val="00445EEB"/>
    <w:rsid w:val="004533E2"/>
    <w:rsid w:val="00464F9E"/>
    <w:rsid w:val="00495B48"/>
    <w:rsid w:val="00495E81"/>
    <w:rsid w:val="004A650B"/>
    <w:rsid w:val="004A6E44"/>
    <w:rsid w:val="004B03EA"/>
    <w:rsid w:val="004B2B87"/>
    <w:rsid w:val="004B61D1"/>
    <w:rsid w:val="004B6B4A"/>
    <w:rsid w:val="004C7DEA"/>
    <w:rsid w:val="004D0171"/>
    <w:rsid w:val="004D454F"/>
    <w:rsid w:val="004F5850"/>
    <w:rsid w:val="0051282F"/>
    <w:rsid w:val="00514185"/>
    <w:rsid w:val="005212F8"/>
    <w:rsid w:val="00536607"/>
    <w:rsid w:val="005459D9"/>
    <w:rsid w:val="005747C8"/>
    <w:rsid w:val="005777BC"/>
    <w:rsid w:val="005801D0"/>
    <w:rsid w:val="00582294"/>
    <w:rsid w:val="005A641A"/>
    <w:rsid w:val="005A674E"/>
    <w:rsid w:val="005A7426"/>
    <w:rsid w:val="005B2D67"/>
    <w:rsid w:val="005C0756"/>
    <w:rsid w:val="005C72CC"/>
    <w:rsid w:val="005C7DF5"/>
    <w:rsid w:val="005D526C"/>
    <w:rsid w:val="005E7636"/>
    <w:rsid w:val="005F4A08"/>
    <w:rsid w:val="0060652A"/>
    <w:rsid w:val="006109F5"/>
    <w:rsid w:val="00612EA1"/>
    <w:rsid w:val="00630D03"/>
    <w:rsid w:val="00634348"/>
    <w:rsid w:val="00637B58"/>
    <w:rsid w:val="00642EE1"/>
    <w:rsid w:val="00646568"/>
    <w:rsid w:val="0066259F"/>
    <w:rsid w:val="0066568F"/>
    <w:rsid w:val="0066610C"/>
    <w:rsid w:val="00670996"/>
    <w:rsid w:val="00673E7D"/>
    <w:rsid w:val="00680F01"/>
    <w:rsid w:val="00684A2E"/>
    <w:rsid w:val="006936B7"/>
    <w:rsid w:val="006C2FA0"/>
    <w:rsid w:val="006C746C"/>
    <w:rsid w:val="006D5CC6"/>
    <w:rsid w:val="006D653B"/>
    <w:rsid w:val="006D6624"/>
    <w:rsid w:val="006E1039"/>
    <w:rsid w:val="006E13CC"/>
    <w:rsid w:val="006E391D"/>
    <w:rsid w:val="006F3399"/>
    <w:rsid w:val="00702292"/>
    <w:rsid w:val="007257E5"/>
    <w:rsid w:val="007319E9"/>
    <w:rsid w:val="007335E8"/>
    <w:rsid w:val="007364F2"/>
    <w:rsid w:val="00744251"/>
    <w:rsid w:val="00745153"/>
    <w:rsid w:val="00757C36"/>
    <w:rsid w:val="00761CD9"/>
    <w:rsid w:val="007640BC"/>
    <w:rsid w:val="00767DAF"/>
    <w:rsid w:val="00776AEA"/>
    <w:rsid w:val="00793828"/>
    <w:rsid w:val="007A4D3B"/>
    <w:rsid w:val="007A5909"/>
    <w:rsid w:val="007C4BCD"/>
    <w:rsid w:val="007C5379"/>
    <w:rsid w:val="007D39FA"/>
    <w:rsid w:val="007E4159"/>
    <w:rsid w:val="00801308"/>
    <w:rsid w:val="0080447E"/>
    <w:rsid w:val="0082288B"/>
    <w:rsid w:val="00830DFC"/>
    <w:rsid w:val="0083348D"/>
    <w:rsid w:val="00834D14"/>
    <w:rsid w:val="0084385F"/>
    <w:rsid w:val="00844330"/>
    <w:rsid w:val="00882DCD"/>
    <w:rsid w:val="008831B2"/>
    <w:rsid w:val="00887CEE"/>
    <w:rsid w:val="00891E96"/>
    <w:rsid w:val="00894C5C"/>
    <w:rsid w:val="00894D02"/>
    <w:rsid w:val="008A0191"/>
    <w:rsid w:val="008A260A"/>
    <w:rsid w:val="008B36AF"/>
    <w:rsid w:val="008B6A96"/>
    <w:rsid w:val="008D2800"/>
    <w:rsid w:val="008D3897"/>
    <w:rsid w:val="008D55E8"/>
    <w:rsid w:val="008F1AA2"/>
    <w:rsid w:val="008F3D32"/>
    <w:rsid w:val="00902329"/>
    <w:rsid w:val="009101A3"/>
    <w:rsid w:val="00911078"/>
    <w:rsid w:val="0091190B"/>
    <w:rsid w:val="009249C3"/>
    <w:rsid w:val="009379B8"/>
    <w:rsid w:val="0094039A"/>
    <w:rsid w:val="009415C0"/>
    <w:rsid w:val="00957AA8"/>
    <w:rsid w:val="00970676"/>
    <w:rsid w:val="009722B5"/>
    <w:rsid w:val="00974DCC"/>
    <w:rsid w:val="00983065"/>
    <w:rsid w:val="009870EE"/>
    <w:rsid w:val="009A779E"/>
    <w:rsid w:val="009B5E50"/>
    <w:rsid w:val="009E0758"/>
    <w:rsid w:val="00A01C5D"/>
    <w:rsid w:val="00A05517"/>
    <w:rsid w:val="00A059BC"/>
    <w:rsid w:val="00A069B5"/>
    <w:rsid w:val="00A40C50"/>
    <w:rsid w:val="00A457C5"/>
    <w:rsid w:val="00A46A66"/>
    <w:rsid w:val="00A52599"/>
    <w:rsid w:val="00AC7660"/>
    <w:rsid w:val="00AD7C85"/>
    <w:rsid w:val="00AF7390"/>
    <w:rsid w:val="00B058CE"/>
    <w:rsid w:val="00B15600"/>
    <w:rsid w:val="00B36665"/>
    <w:rsid w:val="00B43654"/>
    <w:rsid w:val="00B531F8"/>
    <w:rsid w:val="00B53720"/>
    <w:rsid w:val="00B55176"/>
    <w:rsid w:val="00B55A9D"/>
    <w:rsid w:val="00B56778"/>
    <w:rsid w:val="00B62F21"/>
    <w:rsid w:val="00B6785C"/>
    <w:rsid w:val="00B84420"/>
    <w:rsid w:val="00B8743E"/>
    <w:rsid w:val="00B87FE2"/>
    <w:rsid w:val="00B92710"/>
    <w:rsid w:val="00B961B5"/>
    <w:rsid w:val="00BA20EA"/>
    <w:rsid w:val="00BB1A95"/>
    <w:rsid w:val="00BB44CB"/>
    <w:rsid w:val="00BB493A"/>
    <w:rsid w:val="00BB4B7E"/>
    <w:rsid w:val="00BD0593"/>
    <w:rsid w:val="00BD20C9"/>
    <w:rsid w:val="00BD2854"/>
    <w:rsid w:val="00BF0932"/>
    <w:rsid w:val="00BF0F17"/>
    <w:rsid w:val="00BF407C"/>
    <w:rsid w:val="00C10128"/>
    <w:rsid w:val="00C1105C"/>
    <w:rsid w:val="00C13867"/>
    <w:rsid w:val="00C14534"/>
    <w:rsid w:val="00C2212A"/>
    <w:rsid w:val="00C244FC"/>
    <w:rsid w:val="00C416B6"/>
    <w:rsid w:val="00C41B6D"/>
    <w:rsid w:val="00C452CC"/>
    <w:rsid w:val="00C70041"/>
    <w:rsid w:val="00C71751"/>
    <w:rsid w:val="00C72914"/>
    <w:rsid w:val="00C74CB0"/>
    <w:rsid w:val="00C94514"/>
    <w:rsid w:val="00C96CD5"/>
    <w:rsid w:val="00CA1138"/>
    <w:rsid w:val="00CA4CA0"/>
    <w:rsid w:val="00CA7184"/>
    <w:rsid w:val="00CB0564"/>
    <w:rsid w:val="00CB6879"/>
    <w:rsid w:val="00CC4B6C"/>
    <w:rsid w:val="00CD51D7"/>
    <w:rsid w:val="00CD60D5"/>
    <w:rsid w:val="00CE5C56"/>
    <w:rsid w:val="00CF57F7"/>
    <w:rsid w:val="00D0593B"/>
    <w:rsid w:val="00D132EB"/>
    <w:rsid w:val="00D14530"/>
    <w:rsid w:val="00D15376"/>
    <w:rsid w:val="00D20433"/>
    <w:rsid w:val="00D35F33"/>
    <w:rsid w:val="00D456A6"/>
    <w:rsid w:val="00D77265"/>
    <w:rsid w:val="00D967C0"/>
    <w:rsid w:val="00D96C8B"/>
    <w:rsid w:val="00DA2528"/>
    <w:rsid w:val="00DB1DBD"/>
    <w:rsid w:val="00DB4C76"/>
    <w:rsid w:val="00DB7543"/>
    <w:rsid w:val="00DC00CE"/>
    <w:rsid w:val="00DE1C24"/>
    <w:rsid w:val="00DF2BA5"/>
    <w:rsid w:val="00E02575"/>
    <w:rsid w:val="00E17D3F"/>
    <w:rsid w:val="00E2265A"/>
    <w:rsid w:val="00E36D15"/>
    <w:rsid w:val="00E36F16"/>
    <w:rsid w:val="00E37D5E"/>
    <w:rsid w:val="00E517EE"/>
    <w:rsid w:val="00E5786B"/>
    <w:rsid w:val="00E61AFD"/>
    <w:rsid w:val="00E70606"/>
    <w:rsid w:val="00E7345E"/>
    <w:rsid w:val="00E9050F"/>
    <w:rsid w:val="00EA0B66"/>
    <w:rsid w:val="00EA7E77"/>
    <w:rsid w:val="00EB0014"/>
    <w:rsid w:val="00EB19E6"/>
    <w:rsid w:val="00EB3BC4"/>
    <w:rsid w:val="00EB5EEA"/>
    <w:rsid w:val="00ED4E99"/>
    <w:rsid w:val="00EF2AEA"/>
    <w:rsid w:val="00F06CD3"/>
    <w:rsid w:val="00F324F4"/>
    <w:rsid w:val="00F3750F"/>
    <w:rsid w:val="00F37FB8"/>
    <w:rsid w:val="00F46662"/>
    <w:rsid w:val="00F54EE7"/>
    <w:rsid w:val="00F6534F"/>
    <w:rsid w:val="00F73732"/>
    <w:rsid w:val="00F75F5D"/>
    <w:rsid w:val="00F8244C"/>
    <w:rsid w:val="00F93686"/>
    <w:rsid w:val="00F94D0B"/>
    <w:rsid w:val="00FA65D3"/>
    <w:rsid w:val="00FB5AF6"/>
    <w:rsid w:val="00FC6F5E"/>
    <w:rsid w:val="00FC725A"/>
    <w:rsid w:val="00FD36BA"/>
    <w:rsid w:val="00FD5CB2"/>
    <w:rsid w:val="00FD67DC"/>
    <w:rsid w:val="00FE053D"/>
    <w:rsid w:val="00FE3100"/>
    <w:rsid w:val="00FE361A"/>
    <w:rsid w:val="00FF1BD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A6A338"/>
  <w15:docId w15:val="{2816AE75-4559-406A-8162-FFB9E4A48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s-AR" w:eastAsia="es-AR"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pPr>
      <w:keepNext/>
      <w:keepLines/>
      <w:spacing w:before="200"/>
      <w:outlineLvl w:val="0"/>
    </w:pPr>
    <w:rPr>
      <w:b/>
      <w:color w:val="434343"/>
      <w:sz w:val="32"/>
      <w:szCs w:val="32"/>
    </w:rPr>
  </w:style>
  <w:style w:type="paragraph" w:styleId="Ttulo2">
    <w:name w:val="heading 2"/>
    <w:basedOn w:val="Normal"/>
    <w:next w:val="Normal"/>
    <w:pPr>
      <w:keepNext/>
      <w:keepLines/>
      <w:spacing w:before="200"/>
      <w:outlineLvl w:val="1"/>
    </w:pPr>
    <w:rPr>
      <w:color w:val="666666"/>
      <w:sz w:val="28"/>
      <w:szCs w:val="28"/>
    </w:rPr>
  </w:style>
  <w:style w:type="paragraph" w:styleId="Ttulo3">
    <w:name w:val="heading 3"/>
    <w:basedOn w:val="Normal"/>
    <w:next w:val="Normal"/>
    <w:pPr>
      <w:keepNext/>
      <w:keepLines/>
      <w:spacing w:before="160"/>
      <w:outlineLvl w:val="2"/>
    </w:pPr>
    <w:rPr>
      <w:rFonts w:ascii="Trebuchet MS" w:eastAsia="Trebuchet MS" w:hAnsi="Trebuchet MS" w:cs="Trebuchet MS"/>
      <w:b/>
      <w:color w:val="666666"/>
      <w:sz w:val="24"/>
      <w:szCs w:val="24"/>
    </w:rPr>
  </w:style>
  <w:style w:type="paragraph" w:styleId="Ttulo4">
    <w:name w:val="heading 4"/>
    <w:basedOn w:val="Normal"/>
    <w:next w:val="Normal"/>
    <w:link w:val="Ttulo4Car"/>
    <w:pPr>
      <w:keepNext/>
      <w:keepLines/>
      <w:spacing w:before="160"/>
      <w:outlineLvl w:val="3"/>
    </w:pPr>
    <w:rPr>
      <w:rFonts w:ascii="Trebuchet MS" w:eastAsia="Trebuchet MS" w:hAnsi="Trebuchet MS" w:cs="Trebuchet MS"/>
      <w:color w:val="666666"/>
      <w:u w:val="single"/>
    </w:rPr>
  </w:style>
  <w:style w:type="paragraph" w:styleId="Ttulo5">
    <w:name w:val="heading 5"/>
    <w:basedOn w:val="Normal"/>
    <w:next w:val="Normal"/>
    <w:pPr>
      <w:keepNext/>
      <w:keepLines/>
      <w:spacing w:before="160"/>
      <w:outlineLvl w:val="4"/>
    </w:pPr>
    <w:rPr>
      <w:rFonts w:ascii="Trebuchet MS" w:eastAsia="Trebuchet MS" w:hAnsi="Trebuchet MS" w:cs="Trebuchet MS"/>
      <w:color w:val="666666"/>
    </w:rPr>
  </w:style>
  <w:style w:type="paragraph" w:styleId="Ttulo6">
    <w:name w:val="heading 6"/>
    <w:basedOn w:val="Normal"/>
    <w:next w:val="Normal"/>
    <w:pPr>
      <w:keepNext/>
      <w:keepLines/>
      <w:spacing w:before="160"/>
      <w:outlineLvl w:val="5"/>
    </w:pPr>
    <w:rPr>
      <w:rFonts w:ascii="Trebuchet MS" w:eastAsia="Trebuchet MS" w:hAnsi="Trebuchet MS" w:cs="Trebuchet MS"/>
      <w:i/>
      <w:color w:val="666666"/>
    </w:rPr>
  </w:style>
  <w:style w:type="paragraph" w:styleId="Ttulo7">
    <w:name w:val="heading 7"/>
    <w:basedOn w:val="Normal"/>
    <w:next w:val="Normal"/>
    <w:link w:val="Ttulo7Car"/>
    <w:uiPriority w:val="9"/>
    <w:unhideWhenUsed/>
    <w:qFormat/>
    <w:rsid w:val="0043221E"/>
    <w:pPr>
      <w:keepNext/>
      <w:keepLines/>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3221E"/>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pPr>
    <w:rPr>
      <w:rFonts w:ascii="Trebuchet MS" w:eastAsia="Trebuchet MS" w:hAnsi="Trebuchet MS" w:cs="Trebuchet MS"/>
      <w:sz w:val="42"/>
      <w:szCs w:val="42"/>
    </w:rPr>
  </w:style>
  <w:style w:type="paragraph" w:styleId="Subttulo">
    <w:name w:val="Subtitle"/>
    <w:basedOn w:val="Normal"/>
    <w:next w:val="Normal"/>
    <w:pPr>
      <w:keepNext/>
      <w:keepLines/>
      <w:spacing w:after="200"/>
    </w:pPr>
    <w:rPr>
      <w:rFonts w:ascii="Trebuchet MS" w:eastAsia="Trebuchet MS" w:hAnsi="Trebuchet MS" w:cs="Trebuchet MS"/>
      <w:i/>
      <w:color w:val="666666"/>
      <w:sz w:val="26"/>
      <w:szCs w:val="26"/>
    </w:rPr>
  </w:style>
  <w:style w:type="table" w:customStyle="1" w:styleId="a">
    <w:basedOn w:val="TableNormal"/>
    <w:pPr>
      <w:contextualSpacing/>
    </w:pPr>
    <w:tblPr>
      <w:tblStyleRowBandSize w:val="1"/>
      <w:tblStyleColBandSize w:val="1"/>
      <w:tblCellMar>
        <w:left w:w="115" w:type="dxa"/>
        <w:right w:w="115" w:type="dxa"/>
      </w:tblCellMar>
    </w:tblPr>
  </w:style>
  <w:style w:type="paragraph" w:styleId="TtuloTDC">
    <w:name w:val="TOC Heading"/>
    <w:basedOn w:val="Ttulo1"/>
    <w:next w:val="Normal"/>
    <w:uiPriority w:val="39"/>
    <w:unhideWhenUsed/>
    <w:qFormat/>
    <w:rsid w:val="00A457C5"/>
    <w:pPr>
      <w:spacing w:before="240" w:line="259" w:lineRule="auto"/>
      <w:jc w:val="left"/>
      <w:outlineLvl w:val="9"/>
    </w:pPr>
    <w:rPr>
      <w:rFonts w:asciiTheme="majorHAnsi" w:eastAsiaTheme="majorEastAsia" w:hAnsiTheme="majorHAnsi" w:cstheme="majorBidi"/>
      <w:b w:val="0"/>
      <w:color w:val="2F5496" w:themeColor="accent1" w:themeShade="BF"/>
    </w:rPr>
  </w:style>
  <w:style w:type="paragraph" w:styleId="TDC1">
    <w:name w:val="toc 1"/>
    <w:basedOn w:val="Normal"/>
    <w:next w:val="Normal"/>
    <w:autoRedefine/>
    <w:uiPriority w:val="39"/>
    <w:unhideWhenUsed/>
    <w:rsid w:val="00A457C5"/>
    <w:pPr>
      <w:spacing w:after="100"/>
    </w:pPr>
  </w:style>
  <w:style w:type="paragraph" w:styleId="TDC2">
    <w:name w:val="toc 2"/>
    <w:basedOn w:val="Normal"/>
    <w:next w:val="Normal"/>
    <w:autoRedefine/>
    <w:uiPriority w:val="39"/>
    <w:unhideWhenUsed/>
    <w:rsid w:val="00A457C5"/>
    <w:pPr>
      <w:spacing w:after="100"/>
      <w:ind w:left="220"/>
    </w:pPr>
  </w:style>
  <w:style w:type="character" w:styleId="Hipervnculo">
    <w:name w:val="Hyperlink"/>
    <w:basedOn w:val="Fuentedeprrafopredeter"/>
    <w:uiPriority w:val="99"/>
    <w:unhideWhenUsed/>
    <w:rsid w:val="00A457C5"/>
    <w:rPr>
      <w:color w:val="0563C1" w:themeColor="hyperlink"/>
      <w:u w:val="single"/>
    </w:rPr>
  </w:style>
  <w:style w:type="character" w:customStyle="1" w:styleId="Ttulo1Car">
    <w:name w:val="Título 1 Car"/>
    <w:basedOn w:val="Fuentedeprrafopredeter"/>
    <w:link w:val="Ttulo1"/>
    <w:uiPriority w:val="9"/>
    <w:rsid w:val="00A457C5"/>
    <w:rPr>
      <w:b/>
      <w:color w:val="434343"/>
      <w:sz w:val="32"/>
      <w:szCs w:val="32"/>
    </w:rPr>
  </w:style>
  <w:style w:type="paragraph" w:styleId="Textodeglobo">
    <w:name w:val="Balloon Text"/>
    <w:basedOn w:val="Normal"/>
    <w:link w:val="TextodegloboCar"/>
    <w:uiPriority w:val="99"/>
    <w:semiHidden/>
    <w:unhideWhenUsed/>
    <w:rsid w:val="001B49FA"/>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B49FA"/>
    <w:rPr>
      <w:rFonts w:ascii="Segoe UI" w:hAnsi="Segoe UI" w:cs="Segoe UI"/>
      <w:sz w:val="18"/>
      <w:szCs w:val="18"/>
    </w:rPr>
  </w:style>
  <w:style w:type="paragraph" w:styleId="Bibliografa">
    <w:name w:val="Bibliography"/>
    <w:basedOn w:val="Normal"/>
    <w:next w:val="Normal"/>
    <w:uiPriority w:val="37"/>
    <w:unhideWhenUsed/>
    <w:rsid w:val="00C72914"/>
  </w:style>
  <w:style w:type="paragraph" w:styleId="Encabezado">
    <w:name w:val="header"/>
    <w:basedOn w:val="Normal"/>
    <w:link w:val="EncabezadoCar"/>
    <w:uiPriority w:val="99"/>
    <w:unhideWhenUsed/>
    <w:rsid w:val="00A40C50"/>
    <w:pPr>
      <w:tabs>
        <w:tab w:val="center" w:pos="4252"/>
        <w:tab w:val="right" w:pos="8504"/>
      </w:tabs>
    </w:pPr>
  </w:style>
  <w:style w:type="character" w:customStyle="1" w:styleId="EncabezadoCar">
    <w:name w:val="Encabezado Car"/>
    <w:basedOn w:val="Fuentedeprrafopredeter"/>
    <w:link w:val="Encabezado"/>
    <w:uiPriority w:val="99"/>
    <w:rsid w:val="00A40C50"/>
  </w:style>
  <w:style w:type="paragraph" w:styleId="Piedepgina">
    <w:name w:val="footer"/>
    <w:basedOn w:val="Normal"/>
    <w:link w:val="PiedepginaCar"/>
    <w:uiPriority w:val="99"/>
    <w:unhideWhenUsed/>
    <w:rsid w:val="00A40C50"/>
    <w:pPr>
      <w:tabs>
        <w:tab w:val="center" w:pos="4252"/>
        <w:tab w:val="right" w:pos="8504"/>
      </w:tabs>
    </w:pPr>
  </w:style>
  <w:style w:type="character" w:customStyle="1" w:styleId="PiedepginaCar">
    <w:name w:val="Pie de página Car"/>
    <w:basedOn w:val="Fuentedeprrafopredeter"/>
    <w:link w:val="Piedepgina"/>
    <w:uiPriority w:val="99"/>
    <w:rsid w:val="00A40C50"/>
  </w:style>
  <w:style w:type="character" w:customStyle="1" w:styleId="Ttulo7Car">
    <w:name w:val="Título 7 Car"/>
    <w:basedOn w:val="Fuentedeprrafopredeter"/>
    <w:link w:val="Ttulo7"/>
    <w:uiPriority w:val="9"/>
    <w:rsid w:val="0043221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3221E"/>
    <w:rPr>
      <w:rFonts w:asciiTheme="majorHAnsi" w:eastAsiaTheme="majorEastAsia" w:hAnsiTheme="majorHAnsi" w:cstheme="majorBidi"/>
      <w:color w:val="272727" w:themeColor="text1" w:themeTint="D8"/>
      <w:sz w:val="21"/>
      <w:szCs w:val="21"/>
    </w:rPr>
  </w:style>
  <w:style w:type="paragraph" w:styleId="TDC3">
    <w:name w:val="toc 3"/>
    <w:basedOn w:val="Normal"/>
    <w:next w:val="Normal"/>
    <w:autoRedefine/>
    <w:uiPriority w:val="39"/>
    <w:unhideWhenUsed/>
    <w:rsid w:val="006D653B"/>
    <w:pPr>
      <w:spacing w:after="100"/>
      <w:ind w:left="440"/>
    </w:pPr>
  </w:style>
  <w:style w:type="paragraph" w:styleId="NormalWeb">
    <w:name w:val="Normal (Web)"/>
    <w:basedOn w:val="Normal"/>
    <w:uiPriority w:val="99"/>
    <w:unhideWhenUsed/>
    <w:rsid w:val="00EA0B66"/>
    <w:pPr>
      <w:spacing w:before="100" w:beforeAutospacing="1" w:after="100" w:afterAutospacing="1"/>
      <w:jc w:val="left"/>
    </w:pPr>
    <w:rPr>
      <w:rFonts w:ascii="Times New Roman" w:eastAsia="Times New Roman" w:hAnsi="Times New Roman" w:cs="Times New Roman"/>
      <w:color w:val="auto"/>
      <w:sz w:val="24"/>
      <w:szCs w:val="24"/>
    </w:rPr>
  </w:style>
  <w:style w:type="paragraph" w:styleId="Descripcin">
    <w:name w:val="caption"/>
    <w:basedOn w:val="Normal"/>
    <w:next w:val="Normal"/>
    <w:uiPriority w:val="35"/>
    <w:unhideWhenUsed/>
    <w:qFormat/>
    <w:rsid w:val="00EA0B66"/>
    <w:pPr>
      <w:spacing w:after="200"/>
      <w:jc w:val="left"/>
    </w:pPr>
    <w:rPr>
      <w:rFonts w:asciiTheme="minorHAnsi" w:eastAsiaTheme="minorHAnsi" w:hAnsiTheme="minorHAnsi" w:cstheme="minorBidi"/>
      <w:i/>
      <w:iCs/>
      <w:color w:val="44546A" w:themeColor="text2"/>
      <w:sz w:val="18"/>
      <w:szCs w:val="18"/>
      <w:lang w:eastAsia="en-US"/>
    </w:rPr>
  </w:style>
  <w:style w:type="character" w:customStyle="1" w:styleId="TtuloCar">
    <w:name w:val="Título Car"/>
    <w:basedOn w:val="Fuentedeprrafopredeter"/>
    <w:link w:val="Ttulo"/>
    <w:uiPriority w:val="10"/>
    <w:rsid w:val="009E0758"/>
    <w:rPr>
      <w:rFonts w:ascii="Trebuchet MS" w:eastAsia="Trebuchet MS" w:hAnsi="Trebuchet MS" w:cs="Trebuchet MS"/>
      <w:sz w:val="42"/>
      <w:szCs w:val="42"/>
    </w:rPr>
  </w:style>
  <w:style w:type="character" w:customStyle="1" w:styleId="apple-converted-space">
    <w:name w:val="apple-converted-space"/>
    <w:basedOn w:val="Fuentedeprrafopredeter"/>
    <w:rsid w:val="009E0758"/>
  </w:style>
  <w:style w:type="paragraph" w:styleId="Prrafodelista">
    <w:name w:val="List Paragraph"/>
    <w:basedOn w:val="Normal"/>
    <w:uiPriority w:val="34"/>
    <w:qFormat/>
    <w:rsid w:val="009E0758"/>
    <w:pPr>
      <w:spacing w:after="160" w:line="259" w:lineRule="auto"/>
      <w:ind w:left="720"/>
      <w:contextualSpacing/>
      <w:jc w:val="left"/>
    </w:pPr>
    <w:rPr>
      <w:rFonts w:asciiTheme="minorHAnsi" w:eastAsiaTheme="minorHAnsi" w:hAnsiTheme="minorHAnsi" w:cstheme="minorBidi"/>
      <w:color w:val="auto"/>
      <w:lang w:eastAsia="en-US"/>
    </w:rPr>
  </w:style>
  <w:style w:type="table" w:styleId="Tablaconcuadrcula">
    <w:name w:val="Table Grid"/>
    <w:basedOn w:val="Tablanormal"/>
    <w:uiPriority w:val="39"/>
    <w:rsid w:val="00646568"/>
    <w:pPr>
      <w:jc w:val="left"/>
    </w:pPr>
    <w:rPr>
      <w:rFonts w:asciiTheme="minorHAnsi" w:eastAsiaTheme="minorHAnsi" w:hAnsiTheme="minorHAnsi" w:cstheme="minorBidi"/>
      <w:color w:val="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Fuentedeprrafopredeter"/>
    <w:rsid w:val="00FC6F5E"/>
  </w:style>
  <w:style w:type="character" w:customStyle="1" w:styleId="Ttulo4Car">
    <w:name w:val="Título 4 Car"/>
    <w:basedOn w:val="Fuentedeprrafopredeter"/>
    <w:link w:val="Ttulo4"/>
    <w:rsid w:val="00FC6F5E"/>
    <w:rPr>
      <w:rFonts w:ascii="Trebuchet MS" w:eastAsia="Trebuchet MS" w:hAnsi="Trebuchet MS" w:cs="Trebuchet MS"/>
      <w:color w:val="666666"/>
      <w:u w:val="single"/>
    </w:rPr>
  </w:style>
  <w:style w:type="character" w:styleId="Hipervnculovisitado">
    <w:name w:val="FollowedHyperlink"/>
    <w:basedOn w:val="Fuentedeprrafopredeter"/>
    <w:uiPriority w:val="99"/>
    <w:semiHidden/>
    <w:unhideWhenUsed/>
    <w:rsid w:val="00673E7D"/>
    <w:rPr>
      <w:color w:val="954F72" w:themeColor="followedHyperlink"/>
      <w:u w:val="single"/>
    </w:rPr>
  </w:style>
  <w:style w:type="character" w:styleId="Refdecomentario">
    <w:name w:val="annotation reference"/>
    <w:basedOn w:val="Fuentedeprrafopredeter"/>
    <w:uiPriority w:val="99"/>
    <w:semiHidden/>
    <w:unhideWhenUsed/>
    <w:rsid w:val="0084385F"/>
    <w:rPr>
      <w:sz w:val="16"/>
      <w:szCs w:val="16"/>
    </w:rPr>
  </w:style>
  <w:style w:type="paragraph" w:styleId="Textocomentario">
    <w:name w:val="annotation text"/>
    <w:basedOn w:val="Normal"/>
    <w:link w:val="TextocomentarioCar"/>
    <w:uiPriority w:val="99"/>
    <w:semiHidden/>
    <w:unhideWhenUsed/>
    <w:rsid w:val="0084385F"/>
    <w:rPr>
      <w:sz w:val="20"/>
      <w:szCs w:val="20"/>
    </w:rPr>
  </w:style>
  <w:style w:type="character" w:customStyle="1" w:styleId="TextocomentarioCar">
    <w:name w:val="Texto comentario Car"/>
    <w:basedOn w:val="Fuentedeprrafopredeter"/>
    <w:link w:val="Textocomentario"/>
    <w:uiPriority w:val="99"/>
    <w:semiHidden/>
    <w:rsid w:val="0084385F"/>
    <w:rPr>
      <w:sz w:val="20"/>
      <w:szCs w:val="20"/>
    </w:rPr>
  </w:style>
  <w:style w:type="paragraph" w:styleId="Asuntodelcomentario">
    <w:name w:val="annotation subject"/>
    <w:basedOn w:val="Textocomentario"/>
    <w:next w:val="Textocomentario"/>
    <w:link w:val="AsuntodelcomentarioCar"/>
    <w:uiPriority w:val="99"/>
    <w:semiHidden/>
    <w:unhideWhenUsed/>
    <w:rsid w:val="0084385F"/>
    <w:rPr>
      <w:b/>
      <w:bCs/>
    </w:rPr>
  </w:style>
  <w:style w:type="character" w:customStyle="1" w:styleId="AsuntodelcomentarioCar">
    <w:name w:val="Asunto del comentario Car"/>
    <w:basedOn w:val="TextocomentarioCar"/>
    <w:link w:val="Asuntodelcomentario"/>
    <w:uiPriority w:val="99"/>
    <w:semiHidden/>
    <w:rsid w:val="0084385F"/>
    <w:rPr>
      <w:b/>
      <w:bCs/>
      <w:sz w:val="20"/>
      <w:szCs w:val="20"/>
    </w:rPr>
  </w:style>
  <w:style w:type="paragraph" w:styleId="Revisin">
    <w:name w:val="Revision"/>
    <w:hidden/>
    <w:uiPriority w:val="99"/>
    <w:semiHidden/>
    <w:rsid w:val="00793828"/>
    <w:pPr>
      <w:jc w:val="left"/>
    </w:pPr>
  </w:style>
  <w:style w:type="paragraph" w:styleId="Textonotapie">
    <w:name w:val="footnote text"/>
    <w:basedOn w:val="Normal"/>
    <w:link w:val="TextonotapieCar"/>
    <w:uiPriority w:val="99"/>
    <w:unhideWhenUsed/>
    <w:rsid w:val="00C71751"/>
    <w:rPr>
      <w:sz w:val="24"/>
      <w:szCs w:val="24"/>
    </w:rPr>
  </w:style>
  <w:style w:type="character" w:customStyle="1" w:styleId="TextonotapieCar">
    <w:name w:val="Texto nota pie Car"/>
    <w:basedOn w:val="Fuentedeprrafopredeter"/>
    <w:link w:val="Textonotapie"/>
    <w:uiPriority w:val="99"/>
    <w:rsid w:val="00C71751"/>
    <w:rPr>
      <w:sz w:val="24"/>
      <w:szCs w:val="24"/>
    </w:rPr>
  </w:style>
  <w:style w:type="character" w:styleId="Refdenotaalpie">
    <w:name w:val="footnote reference"/>
    <w:basedOn w:val="Fuentedeprrafopredeter"/>
    <w:uiPriority w:val="99"/>
    <w:unhideWhenUsed/>
    <w:rsid w:val="00C71751"/>
    <w:rPr>
      <w:vertAlign w:val="superscript"/>
    </w:rPr>
  </w:style>
  <w:style w:type="paragraph" w:styleId="Textonotaalfinal">
    <w:name w:val="endnote text"/>
    <w:basedOn w:val="Normal"/>
    <w:link w:val="TextonotaalfinalCar"/>
    <w:uiPriority w:val="99"/>
    <w:semiHidden/>
    <w:unhideWhenUsed/>
    <w:rsid w:val="00FE3100"/>
    <w:rPr>
      <w:sz w:val="20"/>
      <w:szCs w:val="20"/>
    </w:rPr>
  </w:style>
  <w:style w:type="character" w:customStyle="1" w:styleId="TextonotaalfinalCar">
    <w:name w:val="Texto nota al final Car"/>
    <w:basedOn w:val="Fuentedeprrafopredeter"/>
    <w:link w:val="Textonotaalfinal"/>
    <w:uiPriority w:val="99"/>
    <w:semiHidden/>
    <w:rsid w:val="00FE3100"/>
    <w:rPr>
      <w:sz w:val="20"/>
      <w:szCs w:val="20"/>
    </w:rPr>
  </w:style>
  <w:style w:type="character" w:styleId="Refdenotaalfinal">
    <w:name w:val="endnote reference"/>
    <w:basedOn w:val="Fuentedeprrafopredeter"/>
    <w:uiPriority w:val="99"/>
    <w:semiHidden/>
    <w:unhideWhenUsed/>
    <w:rsid w:val="00FE3100"/>
    <w:rPr>
      <w:vertAlign w:val="superscript"/>
    </w:rPr>
  </w:style>
  <w:style w:type="character" w:customStyle="1" w:styleId="UnresolvedMention">
    <w:name w:val="Unresolved Mention"/>
    <w:basedOn w:val="Fuentedeprrafopredeter"/>
    <w:uiPriority w:val="99"/>
    <w:rsid w:val="00B55176"/>
    <w:rPr>
      <w:color w:val="808080"/>
      <w:shd w:val="clear" w:color="auto" w:fill="E6E6E6"/>
    </w:rPr>
  </w:style>
  <w:style w:type="character" w:styleId="nfasissutil">
    <w:name w:val="Subtle Emphasis"/>
    <w:basedOn w:val="Fuentedeprrafopredeter"/>
    <w:uiPriority w:val="19"/>
    <w:qFormat/>
    <w:rsid w:val="001F7CDE"/>
    <w:rPr>
      <w:i/>
      <w:iCs/>
      <w:color w:val="404040" w:themeColor="text1" w:themeTint="BF"/>
    </w:rPr>
  </w:style>
  <w:style w:type="character" w:styleId="Textoennegrita">
    <w:name w:val="Strong"/>
    <w:basedOn w:val="Fuentedeprrafopredeter"/>
    <w:uiPriority w:val="22"/>
    <w:qFormat/>
    <w:rsid w:val="007D39FA"/>
    <w:rPr>
      <w:b/>
      <w:bCs/>
    </w:rPr>
  </w:style>
  <w:style w:type="paragraph" w:styleId="Tabladeilustraciones">
    <w:name w:val="table of figures"/>
    <w:basedOn w:val="Normal"/>
    <w:next w:val="Normal"/>
    <w:uiPriority w:val="99"/>
    <w:unhideWhenUsed/>
    <w:rsid w:val="00DB1DBD"/>
  </w:style>
  <w:style w:type="paragraph" w:styleId="TDC4">
    <w:name w:val="toc 4"/>
    <w:basedOn w:val="Normal"/>
    <w:next w:val="Normal"/>
    <w:autoRedefine/>
    <w:uiPriority w:val="39"/>
    <w:unhideWhenUsed/>
    <w:rsid w:val="00FD67DC"/>
    <w:pPr>
      <w:spacing w:after="100" w:line="259" w:lineRule="auto"/>
      <w:ind w:left="660"/>
      <w:jc w:val="left"/>
    </w:pPr>
    <w:rPr>
      <w:rFonts w:asciiTheme="minorHAnsi" w:eastAsiaTheme="minorEastAsia" w:hAnsiTheme="minorHAnsi" w:cstheme="minorBidi"/>
      <w:color w:val="auto"/>
    </w:rPr>
  </w:style>
  <w:style w:type="paragraph" w:styleId="TDC5">
    <w:name w:val="toc 5"/>
    <w:basedOn w:val="Normal"/>
    <w:next w:val="Normal"/>
    <w:autoRedefine/>
    <w:uiPriority w:val="39"/>
    <w:unhideWhenUsed/>
    <w:rsid w:val="00FD67DC"/>
    <w:pPr>
      <w:spacing w:after="100" w:line="259" w:lineRule="auto"/>
      <w:ind w:left="880"/>
      <w:jc w:val="left"/>
    </w:pPr>
    <w:rPr>
      <w:rFonts w:asciiTheme="minorHAnsi" w:eastAsiaTheme="minorEastAsia" w:hAnsiTheme="minorHAnsi" w:cstheme="minorBidi"/>
      <w:color w:val="auto"/>
    </w:rPr>
  </w:style>
  <w:style w:type="paragraph" w:styleId="TDC6">
    <w:name w:val="toc 6"/>
    <w:basedOn w:val="Normal"/>
    <w:next w:val="Normal"/>
    <w:autoRedefine/>
    <w:uiPriority w:val="39"/>
    <w:unhideWhenUsed/>
    <w:rsid w:val="00FD67DC"/>
    <w:pPr>
      <w:spacing w:after="100" w:line="259" w:lineRule="auto"/>
      <w:ind w:left="1100"/>
      <w:jc w:val="left"/>
    </w:pPr>
    <w:rPr>
      <w:rFonts w:asciiTheme="minorHAnsi" w:eastAsiaTheme="minorEastAsia" w:hAnsiTheme="minorHAnsi" w:cstheme="minorBidi"/>
      <w:color w:val="auto"/>
    </w:rPr>
  </w:style>
  <w:style w:type="paragraph" w:styleId="TDC7">
    <w:name w:val="toc 7"/>
    <w:basedOn w:val="Normal"/>
    <w:next w:val="Normal"/>
    <w:autoRedefine/>
    <w:uiPriority w:val="39"/>
    <w:unhideWhenUsed/>
    <w:rsid w:val="00FD67DC"/>
    <w:pPr>
      <w:spacing w:after="100" w:line="259" w:lineRule="auto"/>
      <w:ind w:left="1320"/>
      <w:jc w:val="left"/>
    </w:pPr>
    <w:rPr>
      <w:rFonts w:asciiTheme="minorHAnsi" w:eastAsiaTheme="minorEastAsia" w:hAnsiTheme="minorHAnsi" w:cstheme="minorBidi"/>
      <w:color w:val="auto"/>
    </w:rPr>
  </w:style>
  <w:style w:type="paragraph" w:styleId="TDC8">
    <w:name w:val="toc 8"/>
    <w:basedOn w:val="Normal"/>
    <w:next w:val="Normal"/>
    <w:autoRedefine/>
    <w:uiPriority w:val="39"/>
    <w:unhideWhenUsed/>
    <w:rsid w:val="00FD67DC"/>
    <w:pPr>
      <w:spacing w:after="100" w:line="259" w:lineRule="auto"/>
      <w:ind w:left="1540"/>
      <w:jc w:val="left"/>
    </w:pPr>
    <w:rPr>
      <w:rFonts w:asciiTheme="minorHAnsi" w:eastAsiaTheme="minorEastAsia" w:hAnsiTheme="minorHAnsi" w:cstheme="minorBidi"/>
      <w:color w:val="auto"/>
    </w:rPr>
  </w:style>
  <w:style w:type="paragraph" w:styleId="TDC9">
    <w:name w:val="toc 9"/>
    <w:basedOn w:val="Normal"/>
    <w:next w:val="Normal"/>
    <w:autoRedefine/>
    <w:uiPriority w:val="39"/>
    <w:unhideWhenUsed/>
    <w:rsid w:val="00FD67DC"/>
    <w:pPr>
      <w:spacing w:after="100" w:line="259" w:lineRule="auto"/>
      <w:ind w:left="1760"/>
      <w:jc w:val="left"/>
    </w:pPr>
    <w:rPr>
      <w:rFonts w:asciiTheme="minorHAnsi" w:eastAsiaTheme="minorEastAsia" w:hAnsiTheme="minorHAnsi" w:cstheme="minorBidi"/>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8916331">
      <w:bodyDiv w:val="1"/>
      <w:marLeft w:val="0"/>
      <w:marRight w:val="0"/>
      <w:marTop w:val="0"/>
      <w:marBottom w:val="0"/>
      <w:divBdr>
        <w:top w:val="none" w:sz="0" w:space="0" w:color="auto"/>
        <w:left w:val="none" w:sz="0" w:space="0" w:color="auto"/>
        <w:bottom w:val="none" w:sz="0" w:space="0" w:color="auto"/>
        <w:right w:val="none" w:sz="0" w:space="0" w:color="auto"/>
      </w:divBdr>
    </w:div>
    <w:div w:id="1290938307">
      <w:bodyDiv w:val="1"/>
      <w:marLeft w:val="0"/>
      <w:marRight w:val="0"/>
      <w:marTop w:val="0"/>
      <w:marBottom w:val="0"/>
      <w:divBdr>
        <w:top w:val="none" w:sz="0" w:space="0" w:color="auto"/>
        <w:left w:val="none" w:sz="0" w:space="0" w:color="auto"/>
        <w:bottom w:val="none" w:sz="0" w:space="0" w:color="auto"/>
        <w:right w:val="none" w:sz="0" w:space="0" w:color="auto"/>
      </w:divBdr>
      <w:divsChild>
        <w:div w:id="491651838">
          <w:marLeft w:val="0"/>
          <w:marRight w:val="0"/>
          <w:marTop w:val="0"/>
          <w:marBottom w:val="0"/>
          <w:divBdr>
            <w:top w:val="none" w:sz="0" w:space="0" w:color="auto"/>
            <w:left w:val="none" w:sz="0" w:space="0" w:color="auto"/>
            <w:bottom w:val="none" w:sz="0" w:space="0" w:color="auto"/>
            <w:right w:val="none" w:sz="0" w:space="0" w:color="auto"/>
          </w:divBdr>
        </w:div>
        <w:div w:id="1539003445">
          <w:marLeft w:val="0"/>
          <w:marRight w:val="0"/>
          <w:marTop w:val="0"/>
          <w:marBottom w:val="0"/>
          <w:divBdr>
            <w:top w:val="none" w:sz="0" w:space="0" w:color="auto"/>
            <w:left w:val="none" w:sz="0" w:space="0" w:color="auto"/>
            <w:bottom w:val="none" w:sz="0" w:space="0" w:color="auto"/>
            <w:right w:val="none" w:sz="0" w:space="0" w:color="auto"/>
          </w:divBdr>
        </w:div>
        <w:div w:id="532689242">
          <w:marLeft w:val="0"/>
          <w:marRight w:val="0"/>
          <w:marTop w:val="0"/>
          <w:marBottom w:val="0"/>
          <w:divBdr>
            <w:top w:val="none" w:sz="0" w:space="0" w:color="auto"/>
            <w:left w:val="none" w:sz="0" w:space="0" w:color="auto"/>
            <w:bottom w:val="none" w:sz="0" w:space="0" w:color="auto"/>
            <w:right w:val="none" w:sz="0" w:space="0" w:color="auto"/>
          </w:divBdr>
        </w:div>
        <w:div w:id="1798137658">
          <w:marLeft w:val="0"/>
          <w:marRight w:val="0"/>
          <w:marTop w:val="0"/>
          <w:marBottom w:val="0"/>
          <w:divBdr>
            <w:top w:val="none" w:sz="0" w:space="0" w:color="auto"/>
            <w:left w:val="none" w:sz="0" w:space="0" w:color="auto"/>
            <w:bottom w:val="none" w:sz="0" w:space="0" w:color="auto"/>
            <w:right w:val="none" w:sz="0" w:space="0" w:color="auto"/>
          </w:divBdr>
        </w:div>
        <w:div w:id="936206536">
          <w:marLeft w:val="0"/>
          <w:marRight w:val="0"/>
          <w:marTop w:val="0"/>
          <w:marBottom w:val="0"/>
          <w:divBdr>
            <w:top w:val="none" w:sz="0" w:space="0" w:color="auto"/>
            <w:left w:val="none" w:sz="0" w:space="0" w:color="auto"/>
            <w:bottom w:val="none" w:sz="0" w:space="0" w:color="auto"/>
            <w:right w:val="none" w:sz="0" w:space="0" w:color="auto"/>
          </w:divBdr>
        </w:div>
        <w:div w:id="95097106">
          <w:marLeft w:val="0"/>
          <w:marRight w:val="0"/>
          <w:marTop w:val="0"/>
          <w:marBottom w:val="0"/>
          <w:divBdr>
            <w:top w:val="none" w:sz="0" w:space="0" w:color="auto"/>
            <w:left w:val="none" w:sz="0" w:space="0" w:color="auto"/>
            <w:bottom w:val="none" w:sz="0" w:space="0" w:color="auto"/>
            <w:right w:val="none" w:sz="0" w:space="0" w:color="auto"/>
          </w:divBdr>
        </w:div>
        <w:div w:id="2066950785">
          <w:marLeft w:val="0"/>
          <w:marRight w:val="0"/>
          <w:marTop w:val="0"/>
          <w:marBottom w:val="0"/>
          <w:divBdr>
            <w:top w:val="none" w:sz="0" w:space="0" w:color="auto"/>
            <w:left w:val="none" w:sz="0" w:space="0" w:color="auto"/>
            <w:bottom w:val="none" w:sz="0" w:space="0" w:color="auto"/>
            <w:right w:val="none" w:sz="0" w:space="0" w:color="auto"/>
          </w:divBdr>
        </w:div>
        <w:div w:id="941302759">
          <w:marLeft w:val="0"/>
          <w:marRight w:val="0"/>
          <w:marTop w:val="0"/>
          <w:marBottom w:val="0"/>
          <w:divBdr>
            <w:top w:val="none" w:sz="0" w:space="0" w:color="auto"/>
            <w:left w:val="none" w:sz="0" w:space="0" w:color="auto"/>
            <w:bottom w:val="none" w:sz="0" w:space="0" w:color="auto"/>
            <w:right w:val="none" w:sz="0" w:space="0" w:color="auto"/>
          </w:divBdr>
        </w:div>
        <w:div w:id="2035301195">
          <w:marLeft w:val="0"/>
          <w:marRight w:val="0"/>
          <w:marTop w:val="0"/>
          <w:marBottom w:val="0"/>
          <w:divBdr>
            <w:top w:val="none" w:sz="0" w:space="0" w:color="auto"/>
            <w:left w:val="none" w:sz="0" w:space="0" w:color="auto"/>
            <w:bottom w:val="none" w:sz="0" w:space="0" w:color="auto"/>
            <w:right w:val="none" w:sz="0" w:space="0" w:color="auto"/>
          </w:divBdr>
        </w:div>
        <w:div w:id="1005936391">
          <w:marLeft w:val="0"/>
          <w:marRight w:val="0"/>
          <w:marTop w:val="0"/>
          <w:marBottom w:val="0"/>
          <w:divBdr>
            <w:top w:val="none" w:sz="0" w:space="0" w:color="auto"/>
            <w:left w:val="none" w:sz="0" w:space="0" w:color="auto"/>
            <w:bottom w:val="none" w:sz="0" w:space="0" w:color="auto"/>
            <w:right w:val="none" w:sz="0" w:space="0" w:color="auto"/>
          </w:divBdr>
        </w:div>
        <w:div w:id="926185544">
          <w:marLeft w:val="0"/>
          <w:marRight w:val="0"/>
          <w:marTop w:val="0"/>
          <w:marBottom w:val="0"/>
          <w:divBdr>
            <w:top w:val="none" w:sz="0" w:space="0" w:color="auto"/>
            <w:left w:val="none" w:sz="0" w:space="0" w:color="auto"/>
            <w:bottom w:val="none" w:sz="0" w:space="0" w:color="auto"/>
            <w:right w:val="none" w:sz="0" w:space="0" w:color="auto"/>
          </w:divBdr>
        </w:div>
        <w:div w:id="146165467">
          <w:marLeft w:val="0"/>
          <w:marRight w:val="0"/>
          <w:marTop w:val="0"/>
          <w:marBottom w:val="0"/>
          <w:divBdr>
            <w:top w:val="none" w:sz="0" w:space="0" w:color="auto"/>
            <w:left w:val="none" w:sz="0" w:space="0" w:color="auto"/>
            <w:bottom w:val="none" w:sz="0" w:space="0" w:color="auto"/>
            <w:right w:val="none" w:sz="0" w:space="0" w:color="auto"/>
          </w:divBdr>
        </w:div>
        <w:div w:id="1311179893">
          <w:marLeft w:val="0"/>
          <w:marRight w:val="0"/>
          <w:marTop w:val="0"/>
          <w:marBottom w:val="0"/>
          <w:divBdr>
            <w:top w:val="none" w:sz="0" w:space="0" w:color="auto"/>
            <w:left w:val="none" w:sz="0" w:space="0" w:color="auto"/>
            <w:bottom w:val="none" w:sz="0" w:space="0" w:color="auto"/>
            <w:right w:val="none" w:sz="0" w:space="0" w:color="auto"/>
          </w:divBdr>
        </w:div>
        <w:div w:id="238486700">
          <w:marLeft w:val="0"/>
          <w:marRight w:val="0"/>
          <w:marTop w:val="0"/>
          <w:marBottom w:val="0"/>
          <w:divBdr>
            <w:top w:val="none" w:sz="0" w:space="0" w:color="auto"/>
            <w:left w:val="none" w:sz="0" w:space="0" w:color="auto"/>
            <w:bottom w:val="none" w:sz="0" w:space="0" w:color="auto"/>
            <w:right w:val="none" w:sz="0" w:space="0" w:color="auto"/>
          </w:divBdr>
        </w:div>
        <w:div w:id="1028987728">
          <w:marLeft w:val="0"/>
          <w:marRight w:val="0"/>
          <w:marTop w:val="0"/>
          <w:marBottom w:val="0"/>
          <w:divBdr>
            <w:top w:val="none" w:sz="0" w:space="0" w:color="auto"/>
            <w:left w:val="none" w:sz="0" w:space="0" w:color="auto"/>
            <w:bottom w:val="none" w:sz="0" w:space="0" w:color="auto"/>
            <w:right w:val="none" w:sz="0" w:space="0" w:color="auto"/>
          </w:divBdr>
        </w:div>
      </w:divsChild>
    </w:div>
    <w:div w:id="1732727182">
      <w:bodyDiv w:val="1"/>
      <w:marLeft w:val="0"/>
      <w:marRight w:val="0"/>
      <w:marTop w:val="0"/>
      <w:marBottom w:val="0"/>
      <w:divBdr>
        <w:top w:val="none" w:sz="0" w:space="0" w:color="auto"/>
        <w:left w:val="none" w:sz="0" w:space="0" w:color="auto"/>
        <w:bottom w:val="none" w:sz="0" w:space="0" w:color="auto"/>
        <w:right w:val="none" w:sz="0" w:space="0" w:color="auto"/>
      </w:divBdr>
      <w:divsChild>
        <w:div w:id="1641112238">
          <w:marLeft w:val="0"/>
          <w:marRight w:val="0"/>
          <w:marTop w:val="105"/>
          <w:marBottom w:val="105"/>
          <w:divBdr>
            <w:top w:val="none" w:sz="0" w:space="0" w:color="auto"/>
            <w:left w:val="none" w:sz="0" w:space="0" w:color="auto"/>
            <w:bottom w:val="none" w:sz="0" w:space="0" w:color="auto"/>
            <w:right w:val="none" w:sz="0" w:space="0" w:color="auto"/>
          </w:divBdr>
        </w:div>
        <w:div w:id="2103379028">
          <w:marLeft w:val="0"/>
          <w:marRight w:val="0"/>
          <w:marTop w:val="105"/>
          <w:marBottom w:val="105"/>
          <w:divBdr>
            <w:top w:val="none" w:sz="0" w:space="0" w:color="auto"/>
            <w:left w:val="none" w:sz="0" w:space="0" w:color="auto"/>
            <w:bottom w:val="none" w:sz="0" w:space="0" w:color="auto"/>
            <w:right w:val="none" w:sz="0" w:space="0" w:color="auto"/>
          </w:divBdr>
        </w:div>
        <w:div w:id="662851021">
          <w:marLeft w:val="0"/>
          <w:marRight w:val="0"/>
          <w:marTop w:val="105"/>
          <w:marBottom w:val="105"/>
          <w:divBdr>
            <w:top w:val="none" w:sz="0" w:space="0" w:color="auto"/>
            <w:left w:val="none" w:sz="0" w:space="0" w:color="auto"/>
            <w:bottom w:val="none" w:sz="0" w:space="0" w:color="auto"/>
            <w:right w:val="none" w:sz="0" w:space="0" w:color="auto"/>
          </w:divBdr>
        </w:div>
        <w:div w:id="355545137">
          <w:marLeft w:val="0"/>
          <w:marRight w:val="0"/>
          <w:marTop w:val="105"/>
          <w:marBottom w:val="105"/>
          <w:divBdr>
            <w:top w:val="none" w:sz="0" w:space="0" w:color="auto"/>
            <w:left w:val="none" w:sz="0" w:space="0" w:color="auto"/>
            <w:bottom w:val="none" w:sz="0" w:space="0" w:color="auto"/>
            <w:right w:val="none" w:sz="0" w:space="0" w:color="auto"/>
          </w:divBdr>
        </w:div>
        <w:div w:id="313067115">
          <w:marLeft w:val="0"/>
          <w:marRight w:val="0"/>
          <w:marTop w:val="105"/>
          <w:marBottom w:val="105"/>
          <w:divBdr>
            <w:top w:val="none" w:sz="0" w:space="0" w:color="auto"/>
            <w:left w:val="none" w:sz="0" w:space="0" w:color="auto"/>
            <w:bottom w:val="none" w:sz="0" w:space="0" w:color="auto"/>
            <w:right w:val="none" w:sz="0" w:space="0" w:color="auto"/>
          </w:divBdr>
        </w:div>
        <w:div w:id="622535483">
          <w:marLeft w:val="0"/>
          <w:marRight w:val="0"/>
          <w:marTop w:val="105"/>
          <w:marBottom w:val="105"/>
          <w:divBdr>
            <w:top w:val="none" w:sz="0" w:space="0" w:color="auto"/>
            <w:left w:val="none" w:sz="0" w:space="0" w:color="auto"/>
            <w:bottom w:val="none" w:sz="0" w:space="0" w:color="auto"/>
            <w:right w:val="none" w:sz="0" w:space="0" w:color="auto"/>
          </w:divBdr>
        </w:div>
        <w:div w:id="857696779">
          <w:marLeft w:val="0"/>
          <w:marRight w:val="0"/>
          <w:marTop w:val="105"/>
          <w:marBottom w:val="105"/>
          <w:divBdr>
            <w:top w:val="none" w:sz="0" w:space="0" w:color="auto"/>
            <w:left w:val="none" w:sz="0" w:space="0" w:color="auto"/>
            <w:bottom w:val="none" w:sz="0" w:space="0" w:color="auto"/>
            <w:right w:val="none" w:sz="0" w:space="0" w:color="auto"/>
          </w:divBdr>
        </w:div>
        <w:div w:id="169763289">
          <w:marLeft w:val="0"/>
          <w:marRight w:val="0"/>
          <w:marTop w:val="105"/>
          <w:marBottom w:val="105"/>
          <w:divBdr>
            <w:top w:val="none" w:sz="0" w:space="0" w:color="auto"/>
            <w:left w:val="none" w:sz="0" w:space="0" w:color="auto"/>
            <w:bottom w:val="none" w:sz="0" w:space="0" w:color="auto"/>
            <w:right w:val="none" w:sz="0" w:space="0" w:color="auto"/>
          </w:divBdr>
        </w:div>
        <w:div w:id="1176731132">
          <w:marLeft w:val="0"/>
          <w:marRight w:val="0"/>
          <w:marTop w:val="105"/>
          <w:marBottom w:val="105"/>
          <w:divBdr>
            <w:top w:val="none" w:sz="0" w:space="0" w:color="auto"/>
            <w:left w:val="none" w:sz="0" w:space="0" w:color="auto"/>
            <w:bottom w:val="none" w:sz="0" w:space="0" w:color="auto"/>
            <w:right w:val="none" w:sz="0" w:space="0" w:color="auto"/>
          </w:divBdr>
        </w:div>
        <w:div w:id="1588732591">
          <w:marLeft w:val="0"/>
          <w:marRight w:val="0"/>
          <w:marTop w:val="105"/>
          <w:marBottom w:val="105"/>
          <w:divBdr>
            <w:top w:val="none" w:sz="0" w:space="0" w:color="auto"/>
            <w:left w:val="none" w:sz="0" w:space="0" w:color="auto"/>
            <w:bottom w:val="none" w:sz="0" w:space="0" w:color="auto"/>
            <w:right w:val="none" w:sz="0" w:space="0" w:color="auto"/>
          </w:divBdr>
        </w:div>
        <w:div w:id="555973484">
          <w:marLeft w:val="0"/>
          <w:marRight w:val="0"/>
          <w:marTop w:val="105"/>
          <w:marBottom w:val="105"/>
          <w:divBdr>
            <w:top w:val="none" w:sz="0" w:space="0" w:color="auto"/>
            <w:left w:val="none" w:sz="0" w:space="0" w:color="auto"/>
            <w:bottom w:val="none" w:sz="0" w:space="0" w:color="auto"/>
            <w:right w:val="none" w:sz="0" w:space="0" w:color="auto"/>
          </w:divBdr>
        </w:div>
        <w:div w:id="1051541142">
          <w:marLeft w:val="0"/>
          <w:marRight w:val="0"/>
          <w:marTop w:val="105"/>
          <w:marBottom w:val="105"/>
          <w:divBdr>
            <w:top w:val="none" w:sz="0" w:space="0" w:color="auto"/>
            <w:left w:val="none" w:sz="0" w:space="0" w:color="auto"/>
            <w:bottom w:val="none" w:sz="0" w:space="0" w:color="auto"/>
            <w:right w:val="none" w:sz="0" w:space="0" w:color="auto"/>
          </w:divBdr>
        </w:div>
        <w:div w:id="574509801">
          <w:marLeft w:val="0"/>
          <w:marRight w:val="0"/>
          <w:marTop w:val="105"/>
          <w:marBottom w:val="105"/>
          <w:divBdr>
            <w:top w:val="none" w:sz="0" w:space="0" w:color="auto"/>
            <w:left w:val="none" w:sz="0" w:space="0" w:color="auto"/>
            <w:bottom w:val="none" w:sz="0" w:space="0" w:color="auto"/>
            <w:right w:val="none" w:sz="0" w:space="0" w:color="auto"/>
          </w:divBdr>
        </w:div>
        <w:div w:id="107623681">
          <w:marLeft w:val="0"/>
          <w:marRight w:val="0"/>
          <w:marTop w:val="105"/>
          <w:marBottom w:val="105"/>
          <w:divBdr>
            <w:top w:val="none" w:sz="0" w:space="0" w:color="auto"/>
            <w:left w:val="none" w:sz="0" w:space="0" w:color="auto"/>
            <w:bottom w:val="none" w:sz="0" w:space="0" w:color="auto"/>
            <w:right w:val="none" w:sz="0" w:space="0" w:color="auto"/>
          </w:divBdr>
        </w:div>
        <w:div w:id="213200730">
          <w:marLeft w:val="0"/>
          <w:marRight w:val="0"/>
          <w:marTop w:val="105"/>
          <w:marBottom w:val="105"/>
          <w:divBdr>
            <w:top w:val="none" w:sz="0" w:space="0" w:color="auto"/>
            <w:left w:val="none" w:sz="0" w:space="0" w:color="auto"/>
            <w:bottom w:val="none" w:sz="0" w:space="0" w:color="auto"/>
            <w:right w:val="none" w:sz="0" w:space="0" w:color="auto"/>
          </w:divBdr>
        </w:div>
        <w:div w:id="1552964508">
          <w:marLeft w:val="0"/>
          <w:marRight w:val="0"/>
          <w:marTop w:val="105"/>
          <w:marBottom w:val="105"/>
          <w:divBdr>
            <w:top w:val="none" w:sz="0" w:space="0" w:color="auto"/>
            <w:left w:val="none" w:sz="0" w:space="0" w:color="auto"/>
            <w:bottom w:val="none" w:sz="0" w:space="0" w:color="auto"/>
            <w:right w:val="none" w:sz="0" w:space="0" w:color="auto"/>
          </w:divBdr>
        </w:div>
        <w:div w:id="374501334">
          <w:marLeft w:val="0"/>
          <w:marRight w:val="0"/>
          <w:marTop w:val="105"/>
          <w:marBottom w:val="105"/>
          <w:divBdr>
            <w:top w:val="none" w:sz="0" w:space="0" w:color="auto"/>
            <w:left w:val="none" w:sz="0" w:space="0" w:color="auto"/>
            <w:bottom w:val="none" w:sz="0" w:space="0" w:color="auto"/>
            <w:right w:val="none" w:sz="0" w:space="0" w:color="auto"/>
          </w:divBdr>
        </w:div>
        <w:div w:id="2122409483">
          <w:marLeft w:val="0"/>
          <w:marRight w:val="0"/>
          <w:marTop w:val="105"/>
          <w:marBottom w:val="105"/>
          <w:divBdr>
            <w:top w:val="none" w:sz="0" w:space="0" w:color="auto"/>
            <w:left w:val="none" w:sz="0" w:space="0" w:color="auto"/>
            <w:bottom w:val="none" w:sz="0" w:space="0" w:color="auto"/>
            <w:right w:val="none" w:sz="0" w:space="0" w:color="auto"/>
          </w:divBdr>
        </w:div>
        <w:div w:id="532497006">
          <w:marLeft w:val="0"/>
          <w:marRight w:val="0"/>
          <w:marTop w:val="105"/>
          <w:marBottom w:val="105"/>
          <w:divBdr>
            <w:top w:val="none" w:sz="0" w:space="0" w:color="auto"/>
            <w:left w:val="none" w:sz="0" w:space="0" w:color="auto"/>
            <w:bottom w:val="none" w:sz="0" w:space="0" w:color="auto"/>
            <w:right w:val="none" w:sz="0" w:space="0" w:color="auto"/>
          </w:divBdr>
        </w:div>
        <w:div w:id="888957093">
          <w:marLeft w:val="0"/>
          <w:marRight w:val="0"/>
          <w:marTop w:val="105"/>
          <w:marBottom w:val="105"/>
          <w:divBdr>
            <w:top w:val="none" w:sz="0" w:space="0" w:color="auto"/>
            <w:left w:val="none" w:sz="0" w:space="0" w:color="auto"/>
            <w:bottom w:val="none" w:sz="0" w:space="0" w:color="auto"/>
            <w:right w:val="none" w:sz="0" w:space="0" w:color="auto"/>
          </w:divBdr>
        </w:div>
        <w:div w:id="1955748525">
          <w:marLeft w:val="0"/>
          <w:marRight w:val="0"/>
          <w:marTop w:val="105"/>
          <w:marBottom w:val="105"/>
          <w:divBdr>
            <w:top w:val="none" w:sz="0" w:space="0" w:color="auto"/>
            <w:left w:val="none" w:sz="0" w:space="0" w:color="auto"/>
            <w:bottom w:val="none" w:sz="0" w:space="0" w:color="auto"/>
            <w:right w:val="none" w:sz="0" w:space="0" w:color="auto"/>
          </w:divBdr>
        </w:div>
        <w:div w:id="812285916">
          <w:marLeft w:val="0"/>
          <w:marRight w:val="0"/>
          <w:marTop w:val="105"/>
          <w:marBottom w:val="105"/>
          <w:divBdr>
            <w:top w:val="none" w:sz="0" w:space="0" w:color="auto"/>
            <w:left w:val="none" w:sz="0" w:space="0" w:color="auto"/>
            <w:bottom w:val="none" w:sz="0" w:space="0" w:color="auto"/>
            <w:right w:val="none" w:sz="0" w:space="0" w:color="auto"/>
          </w:divBdr>
        </w:div>
        <w:div w:id="44374102">
          <w:marLeft w:val="0"/>
          <w:marRight w:val="0"/>
          <w:marTop w:val="105"/>
          <w:marBottom w:val="105"/>
          <w:divBdr>
            <w:top w:val="none" w:sz="0" w:space="0" w:color="auto"/>
            <w:left w:val="none" w:sz="0" w:space="0" w:color="auto"/>
            <w:bottom w:val="none" w:sz="0" w:space="0" w:color="auto"/>
            <w:right w:val="none" w:sz="0" w:space="0" w:color="auto"/>
          </w:divBdr>
        </w:div>
        <w:div w:id="1660843392">
          <w:marLeft w:val="0"/>
          <w:marRight w:val="0"/>
          <w:marTop w:val="105"/>
          <w:marBottom w:val="105"/>
          <w:divBdr>
            <w:top w:val="none" w:sz="0" w:space="0" w:color="auto"/>
            <w:left w:val="none" w:sz="0" w:space="0" w:color="auto"/>
            <w:bottom w:val="none" w:sz="0" w:space="0" w:color="auto"/>
            <w:right w:val="none" w:sz="0" w:space="0" w:color="auto"/>
          </w:divBdr>
        </w:div>
        <w:div w:id="717824921">
          <w:marLeft w:val="0"/>
          <w:marRight w:val="0"/>
          <w:marTop w:val="105"/>
          <w:marBottom w:val="105"/>
          <w:divBdr>
            <w:top w:val="none" w:sz="0" w:space="0" w:color="auto"/>
            <w:left w:val="none" w:sz="0" w:space="0" w:color="auto"/>
            <w:bottom w:val="none" w:sz="0" w:space="0" w:color="auto"/>
            <w:right w:val="none" w:sz="0" w:space="0" w:color="auto"/>
          </w:divBdr>
        </w:div>
        <w:div w:id="44329601">
          <w:marLeft w:val="0"/>
          <w:marRight w:val="0"/>
          <w:marTop w:val="105"/>
          <w:marBottom w:val="105"/>
          <w:divBdr>
            <w:top w:val="none" w:sz="0" w:space="0" w:color="auto"/>
            <w:left w:val="none" w:sz="0" w:space="0" w:color="auto"/>
            <w:bottom w:val="none" w:sz="0" w:space="0" w:color="auto"/>
            <w:right w:val="none" w:sz="0" w:space="0" w:color="auto"/>
          </w:divBdr>
        </w:div>
        <w:div w:id="1929071392">
          <w:marLeft w:val="0"/>
          <w:marRight w:val="0"/>
          <w:marTop w:val="105"/>
          <w:marBottom w:val="105"/>
          <w:divBdr>
            <w:top w:val="none" w:sz="0" w:space="0" w:color="auto"/>
            <w:left w:val="none" w:sz="0" w:space="0" w:color="auto"/>
            <w:bottom w:val="none" w:sz="0" w:space="0" w:color="auto"/>
            <w:right w:val="none" w:sz="0" w:space="0" w:color="auto"/>
          </w:divBdr>
        </w:div>
        <w:div w:id="2146894158">
          <w:marLeft w:val="0"/>
          <w:marRight w:val="0"/>
          <w:marTop w:val="105"/>
          <w:marBottom w:val="105"/>
          <w:divBdr>
            <w:top w:val="none" w:sz="0" w:space="0" w:color="auto"/>
            <w:left w:val="none" w:sz="0" w:space="0" w:color="auto"/>
            <w:bottom w:val="none" w:sz="0" w:space="0" w:color="auto"/>
            <w:right w:val="none" w:sz="0" w:space="0" w:color="auto"/>
          </w:divBdr>
        </w:div>
        <w:div w:id="1421869866">
          <w:marLeft w:val="0"/>
          <w:marRight w:val="0"/>
          <w:marTop w:val="105"/>
          <w:marBottom w:val="105"/>
          <w:divBdr>
            <w:top w:val="none" w:sz="0" w:space="0" w:color="auto"/>
            <w:left w:val="none" w:sz="0" w:space="0" w:color="auto"/>
            <w:bottom w:val="none" w:sz="0" w:space="0" w:color="auto"/>
            <w:right w:val="none" w:sz="0" w:space="0" w:color="auto"/>
          </w:divBdr>
        </w:div>
        <w:div w:id="1858764104">
          <w:marLeft w:val="0"/>
          <w:marRight w:val="0"/>
          <w:marTop w:val="105"/>
          <w:marBottom w:val="105"/>
          <w:divBdr>
            <w:top w:val="none" w:sz="0" w:space="0" w:color="auto"/>
            <w:left w:val="none" w:sz="0" w:space="0" w:color="auto"/>
            <w:bottom w:val="none" w:sz="0" w:space="0" w:color="auto"/>
            <w:right w:val="none" w:sz="0" w:space="0" w:color="auto"/>
          </w:divBdr>
        </w:div>
        <w:div w:id="566114427">
          <w:marLeft w:val="0"/>
          <w:marRight w:val="0"/>
          <w:marTop w:val="105"/>
          <w:marBottom w:val="105"/>
          <w:divBdr>
            <w:top w:val="none" w:sz="0" w:space="0" w:color="auto"/>
            <w:left w:val="none" w:sz="0" w:space="0" w:color="auto"/>
            <w:bottom w:val="none" w:sz="0" w:space="0" w:color="auto"/>
            <w:right w:val="none" w:sz="0" w:space="0" w:color="auto"/>
          </w:divBdr>
        </w:div>
        <w:div w:id="467749409">
          <w:marLeft w:val="0"/>
          <w:marRight w:val="0"/>
          <w:marTop w:val="105"/>
          <w:marBottom w:val="105"/>
          <w:divBdr>
            <w:top w:val="none" w:sz="0" w:space="0" w:color="auto"/>
            <w:left w:val="none" w:sz="0" w:space="0" w:color="auto"/>
            <w:bottom w:val="none" w:sz="0" w:space="0" w:color="auto"/>
            <w:right w:val="none" w:sz="0" w:space="0" w:color="auto"/>
          </w:divBdr>
        </w:div>
        <w:div w:id="357394974">
          <w:marLeft w:val="0"/>
          <w:marRight w:val="0"/>
          <w:marTop w:val="105"/>
          <w:marBottom w:val="105"/>
          <w:divBdr>
            <w:top w:val="none" w:sz="0" w:space="0" w:color="auto"/>
            <w:left w:val="none" w:sz="0" w:space="0" w:color="auto"/>
            <w:bottom w:val="none" w:sz="0" w:space="0" w:color="auto"/>
            <w:right w:val="none" w:sz="0" w:space="0" w:color="auto"/>
          </w:divBdr>
        </w:div>
        <w:div w:id="866912803">
          <w:marLeft w:val="0"/>
          <w:marRight w:val="0"/>
          <w:marTop w:val="105"/>
          <w:marBottom w:val="105"/>
          <w:divBdr>
            <w:top w:val="none" w:sz="0" w:space="0" w:color="auto"/>
            <w:left w:val="none" w:sz="0" w:space="0" w:color="auto"/>
            <w:bottom w:val="none" w:sz="0" w:space="0" w:color="auto"/>
            <w:right w:val="none" w:sz="0" w:space="0" w:color="auto"/>
          </w:divBdr>
        </w:div>
        <w:div w:id="794905784">
          <w:marLeft w:val="0"/>
          <w:marRight w:val="0"/>
          <w:marTop w:val="105"/>
          <w:marBottom w:val="105"/>
          <w:divBdr>
            <w:top w:val="none" w:sz="0" w:space="0" w:color="auto"/>
            <w:left w:val="none" w:sz="0" w:space="0" w:color="auto"/>
            <w:bottom w:val="none" w:sz="0" w:space="0" w:color="auto"/>
            <w:right w:val="none" w:sz="0" w:space="0" w:color="auto"/>
          </w:divBdr>
        </w:div>
        <w:div w:id="1512140977">
          <w:marLeft w:val="0"/>
          <w:marRight w:val="0"/>
          <w:marTop w:val="105"/>
          <w:marBottom w:val="105"/>
          <w:divBdr>
            <w:top w:val="none" w:sz="0" w:space="0" w:color="auto"/>
            <w:left w:val="none" w:sz="0" w:space="0" w:color="auto"/>
            <w:bottom w:val="none" w:sz="0" w:space="0" w:color="auto"/>
            <w:right w:val="none" w:sz="0" w:space="0" w:color="auto"/>
          </w:divBdr>
        </w:div>
        <w:div w:id="1689091904">
          <w:marLeft w:val="0"/>
          <w:marRight w:val="0"/>
          <w:marTop w:val="105"/>
          <w:marBottom w:val="105"/>
          <w:divBdr>
            <w:top w:val="none" w:sz="0" w:space="0" w:color="auto"/>
            <w:left w:val="none" w:sz="0" w:space="0" w:color="auto"/>
            <w:bottom w:val="none" w:sz="0" w:space="0" w:color="auto"/>
            <w:right w:val="none" w:sz="0" w:space="0" w:color="auto"/>
          </w:divBdr>
        </w:div>
        <w:div w:id="1110663779">
          <w:marLeft w:val="0"/>
          <w:marRight w:val="0"/>
          <w:marTop w:val="105"/>
          <w:marBottom w:val="105"/>
          <w:divBdr>
            <w:top w:val="none" w:sz="0" w:space="0" w:color="auto"/>
            <w:left w:val="none" w:sz="0" w:space="0" w:color="auto"/>
            <w:bottom w:val="none" w:sz="0" w:space="0" w:color="auto"/>
            <w:right w:val="none" w:sz="0" w:space="0" w:color="auto"/>
          </w:divBdr>
        </w:div>
        <w:div w:id="1827283955">
          <w:marLeft w:val="0"/>
          <w:marRight w:val="0"/>
          <w:marTop w:val="105"/>
          <w:marBottom w:val="105"/>
          <w:divBdr>
            <w:top w:val="none" w:sz="0" w:space="0" w:color="auto"/>
            <w:left w:val="none" w:sz="0" w:space="0" w:color="auto"/>
            <w:bottom w:val="none" w:sz="0" w:space="0" w:color="auto"/>
            <w:right w:val="none" w:sz="0" w:space="0" w:color="auto"/>
          </w:divBdr>
        </w:div>
        <w:div w:id="153649016">
          <w:marLeft w:val="0"/>
          <w:marRight w:val="0"/>
          <w:marTop w:val="105"/>
          <w:marBottom w:val="105"/>
          <w:divBdr>
            <w:top w:val="none" w:sz="0" w:space="0" w:color="auto"/>
            <w:left w:val="none" w:sz="0" w:space="0" w:color="auto"/>
            <w:bottom w:val="none" w:sz="0" w:space="0" w:color="auto"/>
            <w:right w:val="none" w:sz="0" w:space="0" w:color="auto"/>
          </w:divBdr>
        </w:div>
        <w:div w:id="757797726">
          <w:marLeft w:val="0"/>
          <w:marRight w:val="0"/>
          <w:marTop w:val="105"/>
          <w:marBottom w:val="105"/>
          <w:divBdr>
            <w:top w:val="none" w:sz="0" w:space="0" w:color="auto"/>
            <w:left w:val="none" w:sz="0" w:space="0" w:color="auto"/>
            <w:bottom w:val="none" w:sz="0" w:space="0" w:color="auto"/>
            <w:right w:val="none" w:sz="0" w:space="0" w:color="auto"/>
          </w:divBdr>
        </w:div>
        <w:div w:id="593437319">
          <w:marLeft w:val="0"/>
          <w:marRight w:val="0"/>
          <w:marTop w:val="105"/>
          <w:marBottom w:val="105"/>
          <w:divBdr>
            <w:top w:val="none" w:sz="0" w:space="0" w:color="auto"/>
            <w:left w:val="none" w:sz="0" w:space="0" w:color="auto"/>
            <w:bottom w:val="none" w:sz="0" w:space="0" w:color="auto"/>
            <w:right w:val="none" w:sz="0" w:space="0" w:color="auto"/>
          </w:divBdr>
        </w:div>
        <w:div w:id="761410940">
          <w:marLeft w:val="0"/>
          <w:marRight w:val="0"/>
          <w:marTop w:val="105"/>
          <w:marBottom w:val="105"/>
          <w:divBdr>
            <w:top w:val="none" w:sz="0" w:space="0" w:color="auto"/>
            <w:left w:val="none" w:sz="0" w:space="0" w:color="auto"/>
            <w:bottom w:val="none" w:sz="0" w:space="0" w:color="auto"/>
            <w:right w:val="none" w:sz="0" w:space="0" w:color="auto"/>
          </w:divBdr>
        </w:div>
        <w:div w:id="90397837">
          <w:marLeft w:val="0"/>
          <w:marRight w:val="0"/>
          <w:marTop w:val="105"/>
          <w:marBottom w:val="105"/>
          <w:divBdr>
            <w:top w:val="none" w:sz="0" w:space="0" w:color="auto"/>
            <w:left w:val="none" w:sz="0" w:space="0" w:color="auto"/>
            <w:bottom w:val="none" w:sz="0" w:space="0" w:color="auto"/>
            <w:right w:val="none" w:sz="0" w:space="0" w:color="auto"/>
          </w:divBdr>
        </w:div>
        <w:div w:id="1645237389">
          <w:marLeft w:val="0"/>
          <w:marRight w:val="0"/>
          <w:marTop w:val="105"/>
          <w:marBottom w:val="105"/>
          <w:divBdr>
            <w:top w:val="none" w:sz="0" w:space="0" w:color="auto"/>
            <w:left w:val="none" w:sz="0" w:space="0" w:color="auto"/>
            <w:bottom w:val="none" w:sz="0" w:space="0" w:color="auto"/>
            <w:right w:val="none" w:sz="0" w:space="0" w:color="auto"/>
          </w:divBdr>
        </w:div>
        <w:div w:id="449126450">
          <w:marLeft w:val="0"/>
          <w:marRight w:val="0"/>
          <w:marTop w:val="105"/>
          <w:marBottom w:val="105"/>
          <w:divBdr>
            <w:top w:val="none" w:sz="0" w:space="0" w:color="auto"/>
            <w:left w:val="none" w:sz="0" w:space="0" w:color="auto"/>
            <w:bottom w:val="none" w:sz="0" w:space="0" w:color="auto"/>
            <w:right w:val="none" w:sz="0" w:space="0" w:color="auto"/>
          </w:divBdr>
        </w:div>
        <w:div w:id="940726846">
          <w:marLeft w:val="0"/>
          <w:marRight w:val="0"/>
          <w:marTop w:val="105"/>
          <w:marBottom w:val="105"/>
          <w:divBdr>
            <w:top w:val="none" w:sz="0" w:space="0" w:color="auto"/>
            <w:left w:val="none" w:sz="0" w:space="0" w:color="auto"/>
            <w:bottom w:val="none" w:sz="0" w:space="0" w:color="auto"/>
            <w:right w:val="none" w:sz="0" w:space="0" w:color="auto"/>
          </w:divBdr>
        </w:div>
        <w:div w:id="1513061584">
          <w:marLeft w:val="0"/>
          <w:marRight w:val="0"/>
          <w:marTop w:val="105"/>
          <w:marBottom w:val="105"/>
          <w:divBdr>
            <w:top w:val="none" w:sz="0" w:space="0" w:color="auto"/>
            <w:left w:val="none" w:sz="0" w:space="0" w:color="auto"/>
            <w:bottom w:val="none" w:sz="0" w:space="0" w:color="auto"/>
            <w:right w:val="none" w:sz="0" w:space="0" w:color="auto"/>
          </w:divBdr>
        </w:div>
        <w:div w:id="1056128481">
          <w:marLeft w:val="0"/>
          <w:marRight w:val="0"/>
          <w:marTop w:val="105"/>
          <w:marBottom w:val="105"/>
          <w:divBdr>
            <w:top w:val="none" w:sz="0" w:space="0" w:color="auto"/>
            <w:left w:val="none" w:sz="0" w:space="0" w:color="auto"/>
            <w:bottom w:val="none" w:sz="0" w:space="0" w:color="auto"/>
            <w:right w:val="none" w:sz="0" w:space="0" w:color="auto"/>
          </w:divBdr>
        </w:div>
        <w:div w:id="1353920266">
          <w:marLeft w:val="0"/>
          <w:marRight w:val="0"/>
          <w:marTop w:val="105"/>
          <w:marBottom w:val="105"/>
          <w:divBdr>
            <w:top w:val="none" w:sz="0" w:space="0" w:color="auto"/>
            <w:left w:val="none" w:sz="0" w:space="0" w:color="auto"/>
            <w:bottom w:val="none" w:sz="0" w:space="0" w:color="auto"/>
            <w:right w:val="none" w:sz="0" w:space="0" w:color="auto"/>
          </w:divBdr>
        </w:div>
        <w:div w:id="957028803">
          <w:marLeft w:val="0"/>
          <w:marRight w:val="0"/>
          <w:marTop w:val="58"/>
          <w:marBottom w:val="468"/>
          <w:divBdr>
            <w:top w:val="none" w:sz="0" w:space="0" w:color="auto"/>
            <w:left w:val="none" w:sz="0" w:space="0" w:color="auto"/>
            <w:bottom w:val="none" w:sz="0" w:space="0" w:color="auto"/>
            <w:right w:val="none" w:sz="0" w:space="0" w:color="auto"/>
          </w:divBdr>
          <w:divsChild>
            <w:div w:id="419526319">
              <w:marLeft w:val="90"/>
              <w:marRight w:val="0"/>
              <w:marTop w:val="150"/>
              <w:marBottom w:val="0"/>
              <w:divBdr>
                <w:top w:val="none" w:sz="0" w:space="0" w:color="auto"/>
                <w:left w:val="none" w:sz="0" w:space="0" w:color="auto"/>
                <w:bottom w:val="none" w:sz="0" w:space="0" w:color="auto"/>
                <w:right w:val="none" w:sz="0" w:space="0" w:color="auto"/>
              </w:divBdr>
            </w:div>
            <w:div w:id="969676204">
              <w:marLeft w:val="90"/>
              <w:marRight w:val="0"/>
              <w:marTop w:val="150"/>
              <w:marBottom w:val="0"/>
              <w:divBdr>
                <w:top w:val="none" w:sz="0" w:space="0" w:color="auto"/>
                <w:left w:val="none" w:sz="0" w:space="0" w:color="auto"/>
                <w:bottom w:val="none" w:sz="0" w:space="0" w:color="auto"/>
                <w:right w:val="none" w:sz="0" w:space="0" w:color="auto"/>
              </w:divBdr>
            </w:div>
            <w:div w:id="1863981066">
              <w:marLeft w:val="90"/>
              <w:marRight w:val="0"/>
              <w:marTop w:val="150"/>
              <w:marBottom w:val="0"/>
              <w:divBdr>
                <w:top w:val="none" w:sz="0" w:space="0" w:color="auto"/>
                <w:left w:val="none" w:sz="0" w:space="0" w:color="auto"/>
                <w:bottom w:val="none" w:sz="0" w:space="0" w:color="auto"/>
                <w:right w:val="none" w:sz="0" w:space="0" w:color="auto"/>
              </w:divBdr>
            </w:div>
            <w:div w:id="1374771620">
              <w:marLeft w:val="90"/>
              <w:marRight w:val="0"/>
              <w:marTop w:val="150"/>
              <w:marBottom w:val="0"/>
              <w:divBdr>
                <w:top w:val="none" w:sz="0" w:space="0" w:color="auto"/>
                <w:left w:val="none" w:sz="0" w:space="0" w:color="auto"/>
                <w:bottom w:val="none" w:sz="0" w:space="0" w:color="auto"/>
                <w:right w:val="none" w:sz="0" w:space="0" w:color="auto"/>
              </w:divBdr>
            </w:div>
            <w:div w:id="357320033">
              <w:marLeft w:val="90"/>
              <w:marRight w:val="0"/>
              <w:marTop w:val="150"/>
              <w:marBottom w:val="0"/>
              <w:divBdr>
                <w:top w:val="none" w:sz="0" w:space="0" w:color="auto"/>
                <w:left w:val="none" w:sz="0" w:space="0" w:color="auto"/>
                <w:bottom w:val="none" w:sz="0" w:space="0" w:color="auto"/>
                <w:right w:val="none" w:sz="0" w:space="0" w:color="auto"/>
              </w:divBdr>
            </w:div>
            <w:div w:id="1047871777">
              <w:marLeft w:val="90"/>
              <w:marRight w:val="0"/>
              <w:marTop w:val="150"/>
              <w:marBottom w:val="0"/>
              <w:divBdr>
                <w:top w:val="none" w:sz="0" w:space="0" w:color="auto"/>
                <w:left w:val="none" w:sz="0" w:space="0" w:color="auto"/>
                <w:bottom w:val="none" w:sz="0" w:space="0" w:color="auto"/>
                <w:right w:val="none" w:sz="0" w:space="0" w:color="auto"/>
              </w:divBdr>
            </w:div>
          </w:divsChild>
        </w:div>
      </w:divsChild>
    </w:div>
    <w:div w:id="17985228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apps.ucab.edu.ve/ingenieria/informatica/giiar/jiucabchristian.pdf" TargetMode="External"/><Relationship Id="rId1" Type="http://schemas.openxmlformats.org/officeDocument/2006/relationships/hyperlink" Target="https://trends.google.com/trends/explore?q=arduino,atmel,microchip%20pic,stm32,cortex%20m"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file:///C:\Users\Agustin\Documents\Agustin\Universidad\Tesina\Proyecto%20de%20tesina\sar\Capitulos\Tesina%20Mansilla-Schlapp%20Correcion%20hasta%20Pag%2030.docx.docx" TargetMode="External"/><Relationship Id="rId117" Type="http://schemas.openxmlformats.org/officeDocument/2006/relationships/image" Target="media/image47.png"/><Relationship Id="rId21" Type="http://schemas.openxmlformats.org/officeDocument/2006/relationships/hyperlink" Target="file:///C:\Users\Agustin\Documents\Agustin\Universidad\Tesina\Proyecto%20de%20tesina\sar\Capitulos\Tesina%20Mansilla-Schlapp%20Correcion%20hasta%20Pag%2030.docx.docx" TargetMode="External"/><Relationship Id="rId42" Type="http://schemas.openxmlformats.org/officeDocument/2006/relationships/hyperlink" Target="file:///C:\Users\Agustin\Documents\Agustin\Universidad\Tesina\Proyecto%20de%20tesina\sar\Capitulos\Tesina%20Mansilla-Schlapp%20Correcion%20hasta%20Pag%2030.docx.docx" TargetMode="External"/><Relationship Id="rId47" Type="http://schemas.openxmlformats.org/officeDocument/2006/relationships/hyperlink" Target="file:///C:\Users\Agustin\Documents\Agustin\Universidad\Tesina\Proyecto%20de%20tesina\sar\Capitulos\Tesina%20Mansilla-Schlapp%20Correcion%20hasta%20Pag%2030.docx.docx" TargetMode="External"/><Relationship Id="rId63" Type="http://schemas.openxmlformats.org/officeDocument/2006/relationships/comments" Target="comments.xml"/><Relationship Id="rId68" Type="http://schemas.openxmlformats.org/officeDocument/2006/relationships/image" Target="media/image11.jpeg"/><Relationship Id="rId84" Type="http://schemas.openxmlformats.org/officeDocument/2006/relationships/image" Target="media/image22.jpeg"/><Relationship Id="rId89" Type="http://schemas.openxmlformats.org/officeDocument/2006/relationships/image" Target="media/image27.jpeg"/><Relationship Id="rId112" Type="http://schemas.openxmlformats.org/officeDocument/2006/relationships/image" Target="media/image42.png"/><Relationship Id="rId133" Type="http://schemas.openxmlformats.org/officeDocument/2006/relationships/image" Target="media/image63.png"/><Relationship Id="rId138" Type="http://schemas.openxmlformats.org/officeDocument/2006/relationships/diagramLayout" Target="diagrams/layout2.xml"/><Relationship Id="rId16" Type="http://schemas.openxmlformats.org/officeDocument/2006/relationships/hyperlink" Target="file:///C:\Users\Agustin\Documents\Agustin\Universidad\Tesina\Proyecto%20de%20tesina\sar\Capitulos\Tesina%20Mansilla-Schlapp%20Correcion%20hasta%20Pag%2030.docx.docx" TargetMode="External"/><Relationship Id="rId107" Type="http://schemas.openxmlformats.org/officeDocument/2006/relationships/image" Target="media/image38.png"/><Relationship Id="rId11" Type="http://schemas.openxmlformats.org/officeDocument/2006/relationships/hyperlink" Target="file:///C:\Users\Agustin\Documents\Agustin\Universidad\Tesina\Proyecto%20de%20tesina\sar\Capitulos\Tesina%20Mansilla-Schlapp%20Correcion%20hasta%20Pag%2030.docx.docx" TargetMode="External"/><Relationship Id="rId32" Type="http://schemas.openxmlformats.org/officeDocument/2006/relationships/hyperlink" Target="file:///C:\Users\Agustin\Documents\Agustin\Universidad\Tesina\Proyecto%20de%20tesina\sar\Capitulos\Tesina%20Mansilla-Schlapp%20Correcion%20hasta%20Pag%2030.docx.docx" TargetMode="External"/><Relationship Id="rId37" Type="http://schemas.openxmlformats.org/officeDocument/2006/relationships/hyperlink" Target="file:///C:\Users\Agustin\Documents\Agustin\Universidad\Tesina\Proyecto%20de%20tesina\sar\Capitulos\Tesina%20Mansilla-Schlapp%20Correcion%20hasta%20Pag%2030.docx.docx" TargetMode="External"/><Relationship Id="rId53" Type="http://schemas.openxmlformats.org/officeDocument/2006/relationships/hyperlink" Target="file:///C:\Users\Agustin\Documents\Agustin\Universidad\Tesina\Proyecto%20de%20tesina\sar\Capitulos\Tesina%20Mansilla-Schlapp%20Correcion%20hasta%20Pag%2030.docx.docx" TargetMode="External"/><Relationship Id="rId58" Type="http://schemas.openxmlformats.org/officeDocument/2006/relationships/image" Target="media/image3.png"/><Relationship Id="rId74" Type="http://schemas.openxmlformats.org/officeDocument/2006/relationships/image" Target="media/image17.jpeg"/><Relationship Id="rId79" Type="http://schemas.openxmlformats.org/officeDocument/2006/relationships/hyperlink" Target="https://es.wikipedia.org/wiki/CPU" TargetMode="External"/><Relationship Id="rId102" Type="http://schemas.openxmlformats.org/officeDocument/2006/relationships/diagramQuickStyle" Target="diagrams/quickStyle1.xml"/><Relationship Id="rId123" Type="http://schemas.openxmlformats.org/officeDocument/2006/relationships/image" Target="media/image53.jpeg"/><Relationship Id="rId128" Type="http://schemas.openxmlformats.org/officeDocument/2006/relationships/image" Target="media/image58.jpeg"/><Relationship Id="rId144"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28.jpeg"/><Relationship Id="rId95" Type="http://schemas.openxmlformats.org/officeDocument/2006/relationships/image" Target="media/image32.png"/><Relationship Id="rId22" Type="http://schemas.openxmlformats.org/officeDocument/2006/relationships/hyperlink" Target="file:///C:\Users\Agustin\Documents\Agustin\Universidad\Tesina\Proyecto%20de%20tesina\sar\Capitulos\Tesina%20Mansilla-Schlapp%20Correcion%20hasta%20Pag%2030.docx.docx" TargetMode="External"/><Relationship Id="rId27" Type="http://schemas.openxmlformats.org/officeDocument/2006/relationships/hyperlink" Target="file:///C:\Users\Agustin\Documents\Agustin\Universidad\Tesina\Proyecto%20de%20tesina\sar\Capitulos\Tesina%20Mansilla-Schlapp%20Correcion%20hasta%20Pag%2030.docx.docx" TargetMode="External"/><Relationship Id="rId43" Type="http://schemas.openxmlformats.org/officeDocument/2006/relationships/hyperlink" Target="file:///C:\Users\Agustin\Documents\Agustin\Universidad\Tesina\Proyecto%20de%20tesina\sar\Capitulos\Tesina%20Mansilla-Schlapp%20Correcion%20hasta%20Pag%2030.docx.docx" TargetMode="External"/><Relationship Id="rId48" Type="http://schemas.openxmlformats.org/officeDocument/2006/relationships/hyperlink" Target="file:///C:\Users\Agustin\Documents\Agustin\Universidad\Tesina\Proyecto%20de%20tesina\sar\Capitulos\Tesina%20Mansilla-Schlapp%20Correcion%20hasta%20Pag%2030.docx.docx" TargetMode="External"/><Relationship Id="rId64" Type="http://schemas.microsoft.com/office/2011/relationships/commentsExtended" Target="commentsExtended.xml"/><Relationship Id="rId69" Type="http://schemas.openxmlformats.org/officeDocument/2006/relationships/image" Target="media/image12.png"/><Relationship Id="rId113" Type="http://schemas.openxmlformats.org/officeDocument/2006/relationships/image" Target="media/image43.png"/><Relationship Id="rId118" Type="http://schemas.openxmlformats.org/officeDocument/2006/relationships/image" Target="media/image48.png"/><Relationship Id="rId134" Type="http://schemas.openxmlformats.org/officeDocument/2006/relationships/image" Target="media/image64.jpeg"/><Relationship Id="rId139" Type="http://schemas.openxmlformats.org/officeDocument/2006/relationships/diagramQuickStyle" Target="diagrams/quickStyle2.xml"/><Relationship Id="rId80" Type="http://schemas.openxmlformats.org/officeDocument/2006/relationships/hyperlink" Target="https://es.wikipedia.org/wiki/GPU" TargetMode="External"/><Relationship Id="rId85" Type="http://schemas.openxmlformats.org/officeDocument/2006/relationships/image" Target="media/image23.jpeg"/><Relationship Id="rId3" Type="http://schemas.openxmlformats.org/officeDocument/2006/relationships/styles" Target="styles.xml"/><Relationship Id="rId12" Type="http://schemas.openxmlformats.org/officeDocument/2006/relationships/hyperlink" Target="file:///C:\Users\Agustin\Documents\Agustin\Universidad\Tesina\Proyecto%20de%20tesina\sar\Capitulos\Tesina%20Mansilla-Schlapp%20Correcion%20hasta%20Pag%2030.docx.docx" TargetMode="External"/><Relationship Id="rId17" Type="http://schemas.openxmlformats.org/officeDocument/2006/relationships/hyperlink" Target="file:///C:\Users\Agustin\Documents\Agustin\Universidad\Tesina\Proyecto%20de%20tesina\sar\Capitulos\Tesina%20Mansilla-Schlapp%20Correcion%20hasta%20Pag%2030.docx.docx" TargetMode="External"/><Relationship Id="rId25" Type="http://schemas.openxmlformats.org/officeDocument/2006/relationships/hyperlink" Target="file:///C:\Users\Agustin\Documents\Agustin\Universidad\Tesina\Proyecto%20de%20tesina\sar\Capitulos\Tesina%20Mansilla-Schlapp%20Correcion%20hasta%20Pag%2030.docx.docx" TargetMode="External"/><Relationship Id="rId33" Type="http://schemas.openxmlformats.org/officeDocument/2006/relationships/hyperlink" Target="file:///C:\Users\Agustin\Documents\Agustin\Universidad\Tesina\Proyecto%20de%20tesina\sar\Capitulos\Tesina%20Mansilla-Schlapp%20Correcion%20hasta%20Pag%2030.docx.docx" TargetMode="External"/><Relationship Id="rId38" Type="http://schemas.openxmlformats.org/officeDocument/2006/relationships/hyperlink" Target="file:///C:\Users\Agustin\Documents\Agustin\Universidad\Tesina\Proyecto%20de%20tesina\sar\Capitulos\Tesina%20Mansilla-Schlapp%20Correcion%20hasta%20Pag%2030.docx.docx" TargetMode="External"/><Relationship Id="rId46" Type="http://schemas.openxmlformats.org/officeDocument/2006/relationships/hyperlink" Target="file:///C:\Users\Agustin\Documents\Agustin\Universidad\Tesina\Proyecto%20de%20tesina\sar\Capitulos\Tesina%20Mansilla-Schlapp%20Correcion%20hasta%20Pag%2030.docx.docx" TargetMode="External"/><Relationship Id="rId59" Type="http://schemas.openxmlformats.org/officeDocument/2006/relationships/image" Target="media/image4.png"/><Relationship Id="rId67" Type="http://schemas.openxmlformats.org/officeDocument/2006/relationships/image" Target="media/image10.png"/><Relationship Id="rId103" Type="http://schemas.openxmlformats.org/officeDocument/2006/relationships/diagramColors" Target="diagrams/colors1.xml"/><Relationship Id="rId108" Type="http://schemas.openxmlformats.org/officeDocument/2006/relationships/hyperlink" Target="https://developers.google.com/v8/intro" TargetMode="External"/><Relationship Id="rId116" Type="http://schemas.openxmlformats.org/officeDocument/2006/relationships/image" Target="media/image46.png"/><Relationship Id="rId124" Type="http://schemas.openxmlformats.org/officeDocument/2006/relationships/image" Target="media/image54.jpeg"/><Relationship Id="rId129" Type="http://schemas.openxmlformats.org/officeDocument/2006/relationships/image" Target="media/image59.jpeg"/><Relationship Id="rId137" Type="http://schemas.openxmlformats.org/officeDocument/2006/relationships/diagramData" Target="diagrams/data2.xml"/><Relationship Id="rId20" Type="http://schemas.openxmlformats.org/officeDocument/2006/relationships/hyperlink" Target="file:///C:\Users\Agustin\Documents\Agustin\Universidad\Tesina\Proyecto%20de%20tesina\sar\Capitulos\Tesina%20Mansilla-Schlapp%20Correcion%20hasta%20Pag%2030.docx.docx" TargetMode="External"/><Relationship Id="rId41" Type="http://schemas.openxmlformats.org/officeDocument/2006/relationships/hyperlink" Target="file:///C:\Users\Agustin\Documents\Agustin\Universidad\Tesina\Proyecto%20de%20tesina\sar\Capitulos\Tesina%20Mansilla-Schlapp%20Correcion%20hasta%20Pag%2030.docx.docx" TargetMode="External"/><Relationship Id="rId54" Type="http://schemas.openxmlformats.org/officeDocument/2006/relationships/hyperlink" Target="file:///C:\Users\Agustin\Documents\Agustin\Universidad\Tesina\Proyecto%20de%20tesina\sar\Capitulos\Tesina%20Mansilla-Schlapp%20Correcion%20hasta%20Pag%2030.docx.docx" TargetMode="External"/><Relationship Id="rId62" Type="http://schemas.openxmlformats.org/officeDocument/2006/relationships/image" Target="media/image7.png"/><Relationship Id="rId70" Type="http://schemas.openxmlformats.org/officeDocument/2006/relationships/image" Target="media/image13.png"/><Relationship Id="rId75" Type="http://schemas.openxmlformats.org/officeDocument/2006/relationships/image" Target="media/image18.png"/><Relationship Id="rId83" Type="http://schemas.openxmlformats.org/officeDocument/2006/relationships/hyperlink" Target="https://es.wikipedia.org/w/index.php?title=VideoCore&amp;action=edit&amp;redlink=1" TargetMode="External"/><Relationship Id="rId88" Type="http://schemas.openxmlformats.org/officeDocument/2006/relationships/image" Target="media/image26.jpeg"/><Relationship Id="rId91" Type="http://schemas.openxmlformats.org/officeDocument/2006/relationships/hyperlink" Target="https://www.raspberrypi.org/documentation/usage/gpio-plus-and-raspi2/" TargetMode="External"/><Relationship Id="rId96" Type="http://schemas.openxmlformats.org/officeDocument/2006/relationships/image" Target="media/image33.png"/><Relationship Id="rId111" Type="http://schemas.openxmlformats.org/officeDocument/2006/relationships/image" Target="media/image41.png"/><Relationship Id="rId132" Type="http://schemas.openxmlformats.org/officeDocument/2006/relationships/image" Target="media/image62.jpeg"/><Relationship Id="rId140" Type="http://schemas.openxmlformats.org/officeDocument/2006/relationships/diagramColors" Target="diagrams/colors2.xm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gustin\Documents\Agustin\Universidad\Tesina\Proyecto%20de%20tesina\sar\Capitulos\Tesina%20Mansilla-Schlapp%20Correcion%20hasta%20Pag%2030.docx.docx" TargetMode="External"/><Relationship Id="rId23" Type="http://schemas.openxmlformats.org/officeDocument/2006/relationships/hyperlink" Target="file:///C:\Users\Agustin\Documents\Agustin\Universidad\Tesina\Proyecto%20de%20tesina\sar\Capitulos\Tesina%20Mansilla-Schlapp%20Correcion%20hasta%20Pag%2030.docx.docx" TargetMode="External"/><Relationship Id="rId28" Type="http://schemas.openxmlformats.org/officeDocument/2006/relationships/hyperlink" Target="file:///C:\Users\Agustin\Documents\Agustin\Universidad\Tesina\Proyecto%20de%20tesina\sar\Capitulos\Tesina%20Mansilla-Schlapp%20Correcion%20hasta%20Pag%2030.docx.docx" TargetMode="External"/><Relationship Id="rId36" Type="http://schemas.openxmlformats.org/officeDocument/2006/relationships/hyperlink" Target="file:///C:\Users\Agustin\Documents\Agustin\Universidad\Tesina\Proyecto%20de%20tesina\sar\Capitulos\Tesina%20Mansilla-Schlapp%20Correcion%20hasta%20Pag%2030.docx.docx" TargetMode="External"/><Relationship Id="rId49" Type="http://schemas.openxmlformats.org/officeDocument/2006/relationships/hyperlink" Target="file:///C:\Users\Agustin\Documents\Agustin\Universidad\Tesina\Proyecto%20de%20tesina\sar\Capitulos\Tesina%20Mansilla-Schlapp%20Correcion%20hasta%20Pag%2030.docx.docx" TargetMode="External"/><Relationship Id="rId57" Type="http://schemas.openxmlformats.org/officeDocument/2006/relationships/image" Target="media/image2.png"/><Relationship Id="rId106" Type="http://schemas.openxmlformats.org/officeDocument/2006/relationships/hyperlink" Target="https://es.wikipedia.org/wiki/TypeScript" TargetMode="External"/><Relationship Id="rId114" Type="http://schemas.openxmlformats.org/officeDocument/2006/relationships/image" Target="media/image44.png"/><Relationship Id="rId119" Type="http://schemas.openxmlformats.org/officeDocument/2006/relationships/image" Target="media/image49.png"/><Relationship Id="rId127" Type="http://schemas.openxmlformats.org/officeDocument/2006/relationships/image" Target="media/image57.jpeg"/><Relationship Id="rId10" Type="http://schemas.openxmlformats.org/officeDocument/2006/relationships/hyperlink" Target="file:///C:\Users\Agustin\Documents\Agustin\Universidad\Tesina\Proyecto%20de%20tesina\sar\Capitulos\Tesina%20Mansilla-Schlapp%20Correcion%20hasta%20Pag%2030.docx.docx" TargetMode="External"/><Relationship Id="rId31" Type="http://schemas.openxmlformats.org/officeDocument/2006/relationships/hyperlink" Target="file:///C:\Users\Agustin\Documents\Agustin\Universidad\Tesina\Proyecto%20de%20tesina\sar\Capitulos\Tesina%20Mansilla-Schlapp%20Correcion%20hasta%20Pag%2030.docx.docx" TargetMode="External"/><Relationship Id="rId44" Type="http://schemas.openxmlformats.org/officeDocument/2006/relationships/hyperlink" Target="file:///C:\Users\Agustin\Documents\Agustin\Universidad\Tesina\Proyecto%20de%20tesina\sar\Capitulos\Tesina%20Mansilla-Schlapp%20Correcion%20hasta%20Pag%2030.docx.docx" TargetMode="External"/><Relationship Id="rId52" Type="http://schemas.openxmlformats.org/officeDocument/2006/relationships/hyperlink" Target="file:///C:\Users\Agustin\Documents\Agustin\Universidad\Tesina\Proyecto%20de%20tesina\sar\Capitulos\Tesina%20Mansilla-Schlapp%20Correcion%20hasta%20Pag%2030.docx.docx" TargetMode="External"/><Relationship Id="rId60" Type="http://schemas.openxmlformats.org/officeDocument/2006/relationships/image" Target="media/image5.png"/><Relationship Id="rId65" Type="http://schemas.openxmlformats.org/officeDocument/2006/relationships/image" Target="media/image8.png"/><Relationship Id="rId73" Type="http://schemas.openxmlformats.org/officeDocument/2006/relationships/image" Target="media/image16.jpeg"/><Relationship Id="rId78" Type="http://schemas.openxmlformats.org/officeDocument/2006/relationships/image" Target="media/image21.png"/><Relationship Id="rId81" Type="http://schemas.openxmlformats.org/officeDocument/2006/relationships/hyperlink" Target="https://es.wikipedia.org/wiki/Procesamiento_digital_de_se%C3%B1ales" TargetMode="External"/><Relationship Id="rId86" Type="http://schemas.openxmlformats.org/officeDocument/2006/relationships/image" Target="media/image24.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diagramLayout" Target="diagrams/layout1.xml"/><Relationship Id="rId122" Type="http://schemas.openxmlformats.org/officeDocument/2006/relationships/image" Target="media/image52.png"/><Relationship Id="rId130" Type="http://schemas.openxmlformats.org/officeDocument/2006/relationships/image" Target="media/image60.png"/><Relationship Id="rId135" Type="http://schemas.openxmlformats.org/officeDocument/2006/relationships/image" Target="media/image65.jpeg"/><Relationship Id="rId143" Type="http://schemas.openxmlformats.org/officeDocument/2006/relationships/image" Target="media/image68.jpeg"/><Relationship Id="rId148" Type="http://schemas.microsoft.com/office/2016/09/relationships/commentsIds" Target="commentsIds.xml"/><Relationship Id="rId4" Type="http://schemas.openxmlformats.org/officeDocument/2006/relationships/settings" Target="settings.xml"/><Relationship Id="rId9" Type="http://schemas.openxmlformats.org/officeDocument/2006/relationships/hyperlink" Target="file:///C:\Users\Agustin\Documents\Agustin\Universidad\Tesina\Proyecto%20de%20tesina\sar\Capitulos\Tesina%20Mansilla-Schlapp%20Correcion%20hasta%20Pag%2030.docx.docx" TargetMode="External"/><Relationship Id="rId13" Type="http://schemas.openxmlformats.org/officeDocument/2006/relationships/hyperlink" Target="file:///C:\Users\Agustin\Documents\Agustin\Universidad\Tesina\Proyecto%20de%20tesina\sar\Capitulos\Tesina%20Mansilla-Schlapp%20Correcion%20hasta%20Pag%2030.docx.docx" TargetMode="External"/><Relationship Id="rId18" Type="http://schemas.openxmlformats.org/officeDocument/2006/relationships/hyperlink" Target="file:///C:\Users\Agustin\Documents\Agustin\Universidad\Tesina\Proyecto%20de%20tesina\sar\Capitulos\Tesina%20Mansilla-Schlapp%20Correcion%20hasta%20Pag%2030.docx.docx" TargetMode="External"/><Relationship Id="rId39" Type="http://schemas.openxmlformats.org/officeDocument/2006/relationships/hyperlink" Target="file:///C:\Users\Agustin\Documents\Agustin\Universidad\Tesina\Proyecto%20de%20tesina\sar\Capitulos\Tesina%20Mansilla-Schlapp%20Correcion%20hasta%20Pag%2030.docx.docx" TargetMode="External"/><Relationship Id="rId109" Type="http://schemas.openxmlformats.org/officeDocument/2006/relationships/image" Target="media/image39.png"/><Relationship Id="rId34" Type="http://schemas.openxmlformats.org/officeDocument/2006/relationships/hyperlink" Target="file:///C:\Users\Agustin\Documents\Agustin\Universidad\Tesina\Proyecto%20de%20tesina\sar\Capitulos\Tesina%20Mansilla-Schlapp%20Correcion%20hasta%20Pag%2030.docx.docx" TargetMode="External"/><Relationship Id="rId50" Type="http://schemas.openxmlformats.org/officeDocument/2006/relationships/hyperlink" Target="file:///C:\Users\Agustin\Documents\Agustin\Universidad\Tesina\Proyecto%20de%20tesina\sar\Capitulos\Tesina%20Mansilla-Schlapp%20Correcion%20hasta%20Pag%2030.docx.docx" TargetMode="External"/><Relationship Id="rId55" Type="http://schemas.openxmlformats.org/officeDocument/2006/relationships/header" Target="header1.xml"/><Relationship Id="rId76" Type="http://schemas.openxmlformats.org/officeDocument/2006/relationships/image" Target="media/image19.jpeg"/><Relationship Id="rId97" Type="http://schemas.openxmlformats.org/officeDocument/2006/relationships/image" Target="media/image34.jpeg"/><Relationship Id="rId104" Type="http://schemas.microsoft.com/office/2007/relationships/diagramDrawing" Target="diagrams/drawing1.xml"/><Relationship Id="rId120" Type="http://schemas.openxmlformats.org/officeDocument/2006/relationships/image" Target="media/image50.jpeg"/><Relationship Id="rId125" Type="http://schemas.openxmlformats.org/officeDocument/2006/relationships/image" Target="media/image55.jpeg"/><Relationship Id="rId141" Type="http://schemas.microsoft.com/office/2007/relationships/diagramDrawing" Target="diagrams/drawing2.xml"/><Relationship Id="rId14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14.png"/><Relationship Id="rId92" Type="http://schemas.openxmlformats.org/officeDocument/2006/relationships/image" Target="media/image29.jpeg"/><Relationship Id="rId2" Type="http://schemas.openxmlformats.org/officeDocument/2006/relationships/numbering" Target="numbering.xml"/><Relationship Id="rId29" Type="http://schemas.openxmlformats.org/officeDocument/2006/relationships/hyperlink" Target="file:///C:\Users\Agustin\Documents\Agustin\Universidad\Tesina\Proyecto%20de%20tesina\sar\Capitulos\Tesina%20Mansilla-Schlapp%20Correcion%20hasta%20Pag%2030.docx.docx" TargetMode="External"/><Relationship Id="rId24" Type="http://schemas.openxmlformats.org/officeDocument/2006/relationships/hyperlink" Target="file:///C:\Users\Agustin\Documents\Agustin\Universidad\Tesina\Proyecto%20de%20tesina\sar\Capitulos\Tesina%20Mansilla-Schlapp%20Correcion%20hasta%20Pag%2030.docx.docx" TargetMode="External"/><Relationship Id="rId40" Type="http://schemas.openxmlformats.org/officeDocument/2006/relationships/hyperlink" Target="file:///C:\Users\Agustin\Documents\Agustin\Universidad\Tesina\Proyecto%20de%20tesina\sar\Capitulos\Tesina%20Mansilla-Schlapp%20Correcion%20hasta%20Pag%2030.docx.docx" TargetMode="External"/><Relationship Id="rId45" Type="http://schemas.openxmlformats.org/officeDocument/2006/relationships/hyperlink" Target="file:///C:\Users\Agustin\Documents\Agustin\Universidad\Tesina\Proyecto%20de%20tesina\sar\Capitulos\Tesina%20Mansilla-Schlapp%20Correcion%20hasta%20Pag%2030.docx.docx" TargetMode="External"/><Relationship Id="rId66" Type="http://schemas.openxmlformats.org/officeDocument/2006/relationships/image" Target="media/image9.png"/><Relationship Id="rId87" Type="http://schemas.openxmlformats.org/officeDocument/2006/relationships/image" Target="media/image25.jpeg"/><Relationship Id="rId110" Type="http://schemas.openxmlformats.org/officeDocument/2006/relationships/image" Target="media/image40.png"/><Relationship Id="rId115" Type="http://schemas.openxmlformats.org/officeDocument/2006/relationships/image" Target="media/image45.png"/><Relationship Id="rId131" Type="http://schemas.openxmlformats.org/officeDocument/2006/relationships/image" Target="media/image61.png"/><Relationship Id="rId136" Type="http://schemas.openxmlformats.org/officeDocument/2006/relationships/image" Target="media/image66.jpeg"/><Relationship Id="rId61" Type="http://schemas.openxmlformats.org/officeDocument/2006/relationships/image" Target="media/image6.png"/><Relationship Id="rId82" Type="http://schemas.openxmlformats.org/officeDocument/2006/relationships/hyperlink" Target="https://es.wikipedia.org/wiki/SDRAM" TargetMode="External"/><Relationship Id="rId19" Type="http://schemas.openxmlformats.org/officeDocument/2006/relationships/hyperlink" Target="file:///C:\Users\Agustin\Documents\Agustin\Universidad\Tesina\Proyecto%20de%20tesina\sar\Capitulos\Tesina%20Mansilla-Schlapp%20Correcion%20hasta%20Pag%2030.docx.docx" TargetMode="External"/><Relationship Id="rId14" Type="http://schemas.openxmlformats.org/officeDocument/2006/relationships/hyperlink" Target="file:///C:\Users\Agustin\Documents\Agustin\Universidad\Tesina\Proyecto%20de%20tesina\sar\Capitulos\Tesina%20Mansilla-Schlapp%20Correcion%20hasta%20Pag%2030.docx.docx" TargetMode="External"/><Relationship Id="rId30" Type="http://schemas.openxmlformats.org/officeDocument/2006/relationships/hyperlink" Target="file:///C:\Users\Agustin\Documents\Agustin\Universidad\Tesina\Proyecto%20de%20tesina\sar\Capitulos\Tesina%20Mansilla-Schlapp%20Correcion%20hasta%20Pag%2030.docx.docx" TargetMode="External"/><Relationship Id="rId35" Type="http://schemas.openxmlformats.org/officeDocument/2006/relationships/hyperlink" Target="file:///C:\Users\Agustin\Documents\Agustin\Universidad\Tesina\Proyecto%20de%20tesina\sar\Capitulos\Tesina%20Mansilla-Schlapp%20Correcion%20hasta%20Pag%2030.docx.docx" TargetMode="External"/><Relationship Id="rId56" Type="http://schemas.openxmlformats.org/officeDocument/2006/relationships/footer" Target="footer1.xml"/><Relationship Id="rId77" Type="http://schemas.openxmlformats.org/officeDocument/2006/relationships/image" Target="media/image20.png"/><Relationship Id="rId100" Type="http://schemas.openxmlformats.org/officeDocument/2006/relationships/diagramData" Target="diagrams/data1.xml"/><Relationship Id="rId105" Type="http://schemas.openxmlformats.org/officeDocument/2006/relationships/image" Target="media/image37.jpeg"/><Relationship Id="rId126" Type="http://schemas.openxmlformats.org/officeDocument/2006/relationships/image" Target="media/image56.jpe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file:///C:\Users\Agustin\Documents\Agustin\Universidad\Tesina\Proyecto%20de%20tesina\sar\Capitulos\Tesina%20Mansilla-Schlapp%20Correcion%20hasta%20Pag%2030.docx.docx" TargetMode="External"/><Relationship Id="rId72" Type="http://schemas.openxmlformats.org/officeDocument/2006/relationships/image" Target="media/image15.png"/><Relationship Id="rId93" Type="http://schemas.openxmlformats.org/officeDocument/2006/relationships/image" Target="media/image30.png"/><Relationship Id="rId98" Type="http://schemas.openxmlformats.org/officeDocument/2006/relationships/image" Target="media/image35.png"/><Relationship Id="rId121" Type="http://schemas.openxmlformats.org/officeDocument/2006/relationships/image" Target="media/image51.jpeg"/><Relationship Id="rId142" Type="http://schemas.openxmlformats.org/officeDocument/2006/relationships/image" Target="media/image67.png"/></Relationships>
</file>

<file path=word/_rels/endnotes.xml.rels><?xml version="1.0" encoding="UTF-8" standalone="yes"?>
<Relationships xmlns="http://schemas.openxmlformats.org/package/2006/relationships"><Relationship Id="rId1" Type="http://schemas.openxmlformats.org/officeDocument/2006/relationships/hyperlink" Target="https://www.raspberrypi.org/documentation/usage/gpio-plus-and-raspi2/"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projects.raspberrypi.org/en/projects" TargetMode="External"/><Relationship Id="rId2" Type="http://schemas.openxmlformats.org/officeDocument/2006/relationships/hyperlink" Target="https://www.raspberrypi.org/community/" TargetMode="External"/><Relationship Id="rId1" Type="http://schemas.openxmlformats.org/officeDocument/2006/relationships/hyperlink" Target="https://es.wikipedia.org/wiki/RISC_OS" TargetMode="Externa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4A8D39-F1B7-41EF-9B03-6186E6FCCFE8}" type="doc">
      <dgm:prSet loTypeId="urn:microsoft.com/office/officeart/2005/8/layout/hierarchy4" loCatId="hierarchy" qsTypeId="urn:microsoft.com/office/officeart/2005/8/quickstyle/simple1" qsCatId="simple" csTypeId="urn:microsoft.com/office/officeart/2005/8/colors/colorful2" csCatId="colorful" phldr="1"/>
      <dgm:spPr/>
      <dgm:t>
        <a:bodyPr/>
        <a:lstStyle/>
        <a:p>
          <a:endParaRPr lang="es-ES"/>
        </a:p>
      </dgm:t>
    </dgm:pt>
    <dgm:pt modelId="{D46A7B91-2352-4C8E-8539-D1867045B345}">
      <dgm:prSet phldrT="[Texto]"/>
      <dgm:spPr/>
      <dgm:t>
        <a:bodyPr/>
        <a:lstStyle/>
        <a:p>
          <a:r>
            <a:rPr lang="es-ES"/>
            <a:t>Aplicaciones</a:t>
          </a:r>
        </a:p>
      </dgm:t>
    </dgm:pt>
    <dgm:pt modelId="{676F3319-EEA7-4786-BB6D-D3B608B4B8F4}" type="parTrans" cxnId="{6BFF2FD7-B592-4259-A36E-2A01E7D086C0}">
      <dgm:prSet/>
      <dgm:spPr/>
      <dgm:t>
        <a:bodyPr/>
        <a:lstStyle/>
        <a:p>
          <a:endParaRPr lang="es-ES"/>
        </a:p>
      </dgm:t>
    </dgm:pt>
    <dgm:pt modelId="{548D8021-37BE-4B70-8B6D-C8452F29D65B}" type="sibTrans" cxnId="{6BFF2FD7-B592-4259-A36E-2A01E7D086C0}">
      <dgm:prSet/>
      <dgm:spPr/>
      <dgm:t>
        <a:bodyPr/>
        <a:lstStyle/>
        <a:p>
          <a:endParaRPr lang="es-ES"/>
        </a:p>
      </dgm:t>
    </dgm:pt>
    <dgm:pt modelId="{85AA52B1-579F-48BE-9169-CE70185AB838}">
      <dgm:prSet phldrT="[Texto]"/>
      <dgm:spPr/>
      <dgm:t>
        <a:bodyPr/>
        <a:lstStyle/>
        <a:p>
          <a:r>
            <a:rPr lang="es-ES"/>
            <a:t>Nativas</a:t>
          </a:r>
        </a:p>
      </dgm:t>
    </dgm:pt>
    <dgm:pt modelId="{FB6E8851-301E-4A7D-8BB9-7536CD6868DB}" type="parTrans" cxnId="{473AF72E-4283-4462-BEE6-366CD2F021CB}">
      <dgm:prSet/>
      <dgm:spPr/>
      <dgm:t>
        <a:bodyPr/>
        <a:lstStyle/>
        <a:p>
          <a:endParaRPr lang="es-ES"/>
        </a:p>
      </dgm:t>
    </dgm:pt>
    <dgm:pt modelId="{E4752561-7B24-4A30-AEF2-E7039692068A}" type="sibTrans" cxnId="{473AF72E-4283-4462-BEE6-366CD2F021CB}">
      <dgm:prSet/>
      <dgm:spPr/>
      <dgm:t>
        <a:bodyPr/>
        <a:lstStyle/>
        <a:p>
          <a:endParaRPr lang="es-ES"/>
        </a:p>
      </dgm:t>
    </dgm:pt>
    <dgm:pt modelId="{38396EBB-6B75-47E9-BB94-7667036D7466}">
      <dgm:prSet phldrT="[Texto]"/>
      <dgm:spPr/>
      <dgm:t>
        <a:bodyPr/>
        <a:lstStyle/>
        <a:p>
          <a:r>
            <a:rPr lang="es-ES"/>
            <a:t>Híbridas</a:t>
          </a:r>
        </a:p>
      </dgm:t>
    </dgm:pt>
    <dgm:pt modelId="{9A8D91B8-C529-42A1-86B8-48C3D07FF583}" type="parTrans" cxnId="{BBA6B6CB-9D42-4C0F-B710-CF7A66A46624}">
      <dgm:prSet/>
      <dgm:spPr/>
      <dgm:t>
        <a:bodyPr/>
        <a:lstStyle/>
        <a:p>
          <a:endParaRPr lang="es-ES"/>
        </a:p>
      </dgm:t>
    </dgm:pt>
    <dgm:pt modelId="{865B97A8-C99A-4868-A426-7D3C786DE985}" type="sibTrans" cxnId="{BBA6B6CB-9D42-4C0F-B710-CF7A66A46624}">
      <dgm:prSet/>
      <dgm:spPr/>
      <dgm:t>
        <a:bodyPr/>
        <a:lstStyle/>
        <a:p>
          <a:endParaRPr lang="es-ES"/>
        </a:p>
      </dgm:t>
    </dgm:pt>
    <dgm:pt modelId="{D1F14595-F594-45E4-B67F-63B79BF46F30}">
      <dgm:prSet phldrT="[Texto]"/>
      <dgm:spPr/>
      <dgm:t>
        <a:bodyPr/>
        <a:lstStyle/>
        <a:p>
          <a:r>
            <a:rPr lang="es-ES"/>
            <a:t>Web</a:t>
          </a:r>
        </a:p>
      </dgm:t>
    </dgm:pt>
    <dgm:pt modelId="{2B233EB6-B4C5-4AC1-AD9A-5BDC5A8B09C4}" type="parTrans" cxnId="{E171C661-7B08-4998-8F94-6A6D738F2E3C}">
      <dgm:prSet/>
      <dgm:spPr/>
      <dgm:t>
        <a:bodyPr/>
        <a:lstStyle/>
        <a:p>
          <a:endParaRPr lang="es-ES"/>
        </a:p>
      </dgm:t>
    </dgm:pt>
    <dgm:pt modelId="{447B07E9-F7EE-49E8-B69B-E301D87C823C}" type="sibTrans" cxnId="{E171C661-7B08-4998-8F94-6A6D738F2E3C}">
      <dgm:prSet/>
      <dgm:spPr/>
      <dgm:t>
        <a:bodyPr/>
        <a:lstStyle/>
        <a:p>
          <a:endParaRPr lang="es-ES"/>
        </a:p>
      </dgm:t>
    </dgm:pt>
    <dgm:pt modelId="{DD2DA599-D7B8-46C1-B30A-4F99F0F7D2AF}">
      <dgm:prSet phldrT="[Texto]"/>
      <dgm:spPr/>
      <dgm:t>
        <a:bodyPr/>
        <a:lstStyle/>
        <a:p>
          <a:r>
            <a:rPr lang="es-ES"/>
            <a:t>Android Studio</a:t>
          </a:r>
        </a:p>
      </dgm:t>
    </dgm:pt>
    <dgm:pt modelId="{4766E1AF-9D14-430F-8C8A-C64723FEB9D8}" type="parTrans" cxnId="{7DB80051-7ADA-49E7-8A40-24EC05A37A0C}">
      <dgm:prSet/>
      <dgm:spPr/>
      <dgm:t>
        <a:bodyPr/>
        <a:lstStyle/>
        <a:p>
          <a:endParaRPr lang="es-ES"/>
        </a:p>
      </dgm:t>
    </dgm:pt>
    <dgm:pt modelId="{F07AB622-1BA9-46C8-8FDE-A18084060AE7}" type="sibTrans" cxnId="{7DB80051-7ADA-49E7-8A40-24EC05A37A0C}">
      <dgm:prSet/>
      <dgm:spPr/>
      <dgm:t>
        <a:bodyPr/>
        <a:lstStyle/>
        <a:p>
          <a:endParaRPr lang="es-ES"/>
        </a:p>
      </dgm:t>
    </dgm:pt>
    <dgm:pt modelId="{C596150E-25A6-4A74-897F-6E796D3E09AD}">
      <dgm:prSet phldrT="[Texto]"/>
      <dgm:spPr/>
      <dgm:t>
        <a:bodyPr/>
        <a:lstStyle/>
        <a:p>
          <a:r>
            <a:rPr lang="es-ES"/>
            <a:t>App Inventor</a:t>
          </a:r>
        </a:p>
      </dgm:t>
    </dgm:pt>
    <dgm:pt modelId="{F13F7E49-E8FD-42D4-B5E5-E405700A4E3F}" type="parTrans" cxnId="{1B46F2C6-D528-4763-BDB3-F1989F1AD3F4}">
      <dgm:prSet/>
      <dgm:spPr/>
      <dgm:t>
        <a:bodyPr/>
        <a:lstStyle/>
        <a:p>
          <a:endParaRPr lang="es-ES"/>
        </a:p>
      </dgm:t>
    </dgm:pt>
    <dgm:pt modelId="{F332A8D3-CF49-44E7-B9B5-A49FEA2D5699}" type="sibTrans" cxnId="{1B46F2C6-D528-4763-BDB3-F1989F1AD3F4}">
      <dgm:prSet/>
      <dgm:spPr/>
      <dgm:t>
        <a:bodyPr/>
        <a:lstStyle/>
        <a:p>
          <a:endParaRPr lang="es-ES"/>
        </a:p>
      </dgm:t>
    </dgm:pt>
    <dgm:pt modelId="{659944B2-3C8D-4255-8F0D-AC8D1DA60BEE}">
      <dgm:prSet phldrT="[Texto]"/>
      <dgm:spPr/>
      <dgm:t>
        <a:bodyPr/>
        <a:lstStyle/>
        <a:p>
          <a:r>
            <a:rPr lang="es-ES"/>
            <a:t>Intel XDK</a:t>
          </a:r>
        </a:p>
      </dgm:t>
    </dgm:pt>
    <dgm:pt modelId="{FF8FFC82-6BCE-4DA7-8BDA-77FD6359669F}" type="parTrans" cxnId="{6361273D-5324-4322-B1EF-DEC5FB587C8E}">
      <dgm:prSet/>
      <dgm:spPr/>
      <dgm:t>
        <a:bodyPr/>
        <a:lstStyle/>
        <a:p>
          <a:endParaRPr lang="es-ES"/>
        </a:p>
      </dgm:t>
    </dgm:pt>
    <dgm:pt modelId="{4E9B17E1-C451-4F64-93F0-6D1CC7F52C30}" type="sibTrans" cxnId="{6361273D-5324-4322-B1EF-DEC5FB587C8E}">
      <dgm:prSet/>
      <dgm:spPr/>
      <dgm:t>
        <a:bodyPr/>
        <a:lstStyle/>
        <a:p>
          <a:endParaRPr lang="es-ES"/>
        </a:p>
      </dgm:t>
    </dgm:pt>
    <dgm:pt modelId="{F452709D-80EC-41C8-A69C-814DF1781DA5}">
      <dgm:prSet phldrT="[Texto]"/>
      <dgm:spPr/>
      <dgm:t>
        <a:bodyPr/>
        <a:lstStyle/>
        <a:p>
          <a:r>
            <a:rPr lang="es-ES"/>
            <a:t>Ionic</a:t>
          </a:r>
        </a:p>
      </dgm:t>
    </dgm:pt>
    <dgm:pt modelId="{2BC33258-3A15-4308-A52C-7B762DC6D669}" type="parTrans" cxnId="{C6888056-978D-492E-9C11-45B4484C834A}">
      <dgm:prSet/>
      <dgm:spPr/>
      <dgm:t>
        <a:bodyPr/>
        <a:lstStyle/>
        <a:p>
          <a:endParaRPr lang="es-ES"/>
        </a:p>
      </dgm:t>
    </dgm:pt>
    <dgm:pt modelId="{2744010B-CE35-4B98-8C08-F6F6FFCC64CD}" type="sibTrans" cxnId="{C6888056-978D-492E-9C11-45B4484C834A}">
      <dgm:prSet/>
      <dgm:spPr/>
      <dgm:t>
        <a:bodyPr/>
        <a:lstStyle/>
        <a:p>
          <a:endParaRPr lang="es-ES"/>
        </a:p>
      </dgm:t>
    </dgm:pt>
    <dgm:pt modelId="{D6192EF1-5E01-41D7-93CC-A135AFF2E49B}">
      <dgm:prSet phldrT="[Texto]"/>
      <dgm:spPr/>
      <dgm:t>
        <a:bodyPr/>
        <a:lstStyle/>
        <a:p>
          <a:r>
            <a:rPr lang="es-ES"/>
            <a:t>Cordova</a:t>
          </a:r>
        </a:p>
      </dgm:t>
    </dgm:pt>
    <dgm:pt modelId="{4A479CF4-3962-447E-8BE4-ED85687A6253}" type="parTrans" cxnId="{8666C099-3927-49C7-8C02-E0FC9AE8EFD1}">
      <dgm:prSet/>
      <dgm:spPr/>
      <dgm:t>
        <a:bodyPr/>
        <a:lstStyle/>
        <a:p>
          <a:endParaRPr lang="es-ES"/>
        </a:p>
      </dgm:t>
    </dgm:pt>
    <dgm:pt modelId="{D7A10D9F-E74D-4F11-AB30-DC8BD89DBD87}" type="sibTrans" cxnId="{8666C099-3927-49C7-8C02-E0FC9AE8EFD1}">
      <dgm:prSet/>
      <dgm:spPr/>
      <dgm:t>
        <a:bodyPr/>
        <a:lstStyle/>
        <a:p>
          <a:endParaRPr lang="es-ES"/>
        </a:p>
      </dgm:t>
    </dgm:pt>
    <dgm:pt modelId="{5D4A7312-FFAC-401D-B462-E7AE09111D0A}">
      <dgm:prSet phldrT="[Texto]"/>
      <dgm:spPr/>
      <dgm:t>
        <a:bodyPr/>
        <a:lstStyle/>
        <a:p>
          <a:r>
            <a:rPr lang="es-ES"/>
            <a:t>Meteor</a:t>
          </a:r>
        </a:p>
      </dgm:t>
    </dgm:pt>
    <dgm:pt modelId="{70686429-D874-43FD-BF29-71D36266C318}" type="parTrans" cxnId="{126823E5-66A1-4298-A899-BDE32770CD43}">
      <dgm:prSet/>
      <dgm:spPr/>
      <dgm:t>
        <a:bodyPr/>
        <a:lstStyle/>
        <a:p>
          <a:endParaRPr lang="es-ES"/>
        </a:p>
      </dgm:t>
    </dgm:pt>
    <dgm:pt modelId="{6E279297-8BAC-4347-991E-C4F227CCD34C}" type="sibTrans" cxnId="{126823E5-66A1-4298-A899-BDE32770CD43}">
      <dgm:prSet/>
      <dgm:spPr/>
      <dgm:t>
        <a:bodyPr/>
        <a:lstStyle/>
        <a:p>
          <a:endParaRPr lang="es-ES"/>
        </a:p>
      </dgm:t>
    </dgm:pt>
    <dgm:pt modelId="{56BF4AD0-8B1A-4BF0-A464-813959CCB4B8}" type="pres">
      <dgm:prSet presAssocID="{C34A8D39-F1B7-41EF-9B03-6186E6FCCFE8}" presName="Name0" presStyleCnt="0">
        <dgm:presLayoutVars>
          <dgm:chPref val="1"/>
          <dgm:dir/>
          <dgm:animOne val="branch"/>
          <dgm:animLvl val="lvl"/>
          <dgm:resizeHandles/>
        </dgm:presLayoutVars>
      </dgm:prSet>
      <dgm:spPr/>
      <dgm:t>
        <a:bodyPr/>
        <a:lstStyle/>
        <a:p>
          <a:endParaRPr lang="es-ES"/>
        </a:p>
      </dgm:t>
    </dgm:pt>
    <dgm:pt modelId="{2AE757B7-AD39-4EF8-871F-10D71121EA3B}" type="pres">
      <dgm:prSet presAssocID="{D46A7B91-2352-4C8E-8539-D1867045B345}" presName="vertOne" presStyleCnt="0"/>
      <dgm:spPr/>
    </dgm:pt>
    <dgm:pt modelId="{7E2196A2-44EA-4637-B7B0-359AB53FCC7D}" type="pres">
      <dgm:prSet presAssocID="{D46A7B91-2352-4C8E-8539-D1867045B345}" presName="txOne" presStyleLbl="node0" presStyleIdx="0" presStyleCnt="1">
        <dgm:presLayoutVars>
          <dgm:chPref val="3"/>
        </dgm:presLayoutVars>
      </dgm:prSet>
      <dgm:spPr/>
      <dgm:t>
        <a:bodyPr/>
        <a:lstStyle/>
        <a:p>
          <a:endParaRPr lang="es-ES"/>
        </a:p>
      </dgm:t>
    </dgm:pt>
    <dgm:pt modelId="{EB63A104-3D9E-4BCB-B807-7A0967FD6F08}" type="pres">
      <dgm:prSet presAssocID="{D46A7B91-2352-4C8E-8539-D1867045B345}" presName="parTransOne" presStyleCnt="0"/>
      <dgm:spPr/>
    </dgm:pt>
    <dgm:pt modelId="{88939507-0E6D-4969-A51C-3F8E4C61C03C}" type="pres">
      <dgm:prSet presAssocID="{D46A7B91-2352-4C8E-8539-D1867045B345}" presName="horzOne" presStyleCnt="0"/>
      <dgm:spPr/>
    </dgm:pt>
    <dgm:pt modelId="{A19CFDBD-BC22-4CC7-AA68-E4627C6BE229}" type="pres">
      <dgm:prSet presAssocID="{85AA52B1-579F-48BE-9169-CE70185AB838}" presName="vertTwo" presStyleCnt="0"/>
      <dgm:spPr/>
    </dgm:pt>
    <dgm:pt modelId="{199024D3-6F1C-419A-9871-78D1361A8073}" type="pres">
      <dgm:prSet presAssocID="{85AA52B1-579F-48BE-9169-CE70185AB838}" presName="txTwo" presStyleLbl="node2" presStyleIdx="0" presStyleCnt="3">
        <dgm:presLayoutVars>
          <dgm:chPref val="3"/>
        </dgm:presLayoutVars>
      </dgm:prSet>
      <dgm:spPr/>
      <dgm:t>
        <a:bodyPr/>
        <a:lstStyle/>
        <a:p>
          <a:endParaRPr lang="es-ES"/>
        </a:p>
      </dgm:t>
    </dgm:pt>
    <dgm:pt modelId="{958F9F30-3389-4692-A6BD-9C965593D933}" type="pres">
      <dgm:prSet presAssocID="{85AA52B1-579F-48BE-9169-CE70185AB838}" presName="parTransTwo" presStyleCnt="0"/>
      <dgm:spPr/>
    </dgm:pt>
    <dgm:pt modelId="{94069918-90F8-4899-8669-5BB75766BD21}" type="pres">
      <dgm:prSet presAssocID="{85AA52B1-579F-48BE-9169-CE70185AB838}" presName="horzTwo" presStyleCnt="0"/>
      <dgm:spPr/>
    </dgm:pt>
    <dgm:pt modelId="{81E41ADC-F893-4B50-90DC-7199F3CF1929}" type="pres">
      <dgm:prSet presAssocID="{DD2DA599-D7B8-46C1-B30A-4F99F0F7D2AF}" presName="vertThree" presStyleCnt="0"/>
      <dgm:spPr/>
    </dgm:pt>
    <dgm:pt modelId="{C28DB3A2-6A57-4AEF-B604-D412863C32B6}" type="pres">
      <dgm:prSet presAssocID="{DD2DA599-D7B8-46C1-B30A-4F99F0F7D2AF}" presName="txThree" presStyleLbl="node3" presStyleIdx="0" presStyleCnt="6">
        <dgm:presLayoutVars>
          <dgm:chPref val="3"/>
        </dgm:presLayoutVars>
      </dgm:prSet>
      <dgm:spPr/>
      <dgm:t>
        <a:bodyPr/>
        <a:lstStyle/>
        <a:p>
          <a:endParaRPr lang="es-ES"/>
        </a:p>
      </dgm:t>
    </dgm:pt>
    <dgm:pt modelId="{16936824-0751-4600-B3D0-E7ED2B9834C9}" type="pres">
      <dgm:prSet presAssocID="{DD2DA599-D7B8-46C1-B30A-4F99F0F7D2AF}" presName="horzThree" presStyleCnt="0"/>
      <dgm:spPr/>
    </dgm:pt>
    <dgm:pt modelId="{F624983F-AAFC-452E-B5C0-0FCDE8473CCF}" type="pres">
      <dgm:prSet presAssocID="{F07AB622-1BA9-46C8-8FDE-A18084060AE7}" presName="sibSpaceThree" presStyleCnt="0"/>
      <dgm:spPr/>
    </dgm:pt>
    <dgm:pt modelId="{D7679B80-F05F-46E7-BBD5-EA50D29F784E}" type="pres">
      <dgm:prSet presAssocID="{C596150E-25A6-4A74-897F-6E796D3E09AD}" presName="vertThree" presStyleCnt="0"/>
      <dgm:spPr/>
    </dgm:pt>
    <dgm:pt modelId="{8EFDCFD1-440F-4AB2-9004-BB2958746612}" type="pres">
      <dgm:prSet presAssocID="{C596150E-25A6-4A74-897F-6E796D3E09AD}" presName="txThree" presStyleLbl="node3" presStyleIdx="1" presStyleCnt="6">
        <dgm:presLayoutVars>
          <dgm:chPref val="3"/>
        </dgm:presLayoutVars>
      </dgm:prSet>
      <dgm:spPr/>
      <dgm:t>
        <a:bodyPr/>
        <a:lstStyle/>
        <a:p>
          <a:endParaRPr lang="es-ES"/>
        </a:p>
      </dgm:t>
    </dgm:pt>
    <dgm:pt modelId="{8FE088E5-D5D3-43E7-9153-C8E705887B98}" type="pres">
      <dgm:prSet presAssocID="{C596150E-25A6-4A74-897F-6E796D3E09AD}" presName="horzThree" presStyleCnt="0"/>
      <dgm:spPr/>
    </dgm:pt>
    <dgm:pt modelId="{1BD436B7-5BF3-4DF9-8F78-1DB58A720BB4}" type="pres">
      <dgm:prSet presAssocID="{E4752561-7B24-4A30-AEF2-E7039692068A}" presName="sibSpaceTwo" presStyleCnt="0"/>
      <dgm:spPr/>
    </dgm:pt>
    <dgm:pt modelId="{D35AF565-AA1A-4B02-84B6-1164403F0044}" type="pres">
      <dgm:prSet presAssocID="{38396EBB-6B75-47E9-BB94-7667036D7466}" presName="vertTwo" presStyleCnt="0"/>
      <dgm:spPr/>
    </dgm:pt>
    <dgm:pt modelId="{E500F195-B527-474E-80F6-F5902361C8E0}" type="pres">
      <dgm:prSet presAssocID="{38396EBB-6B75-47E9-BB94-7667036D7466}" presName="txTwo" presStyleLbl="node2" presStyleIdx="1" presStyleCnt="3">
        <dgm:presLayoutVars>
          <dgm:chPref val="3"/>
        </dgm:presLayoutVars>
      </dgm:prSet>
      <dgm:spPr/>
      <dgm:t>
        <a:bodyPr/>
        <a:lstStyle/>
        <a:p>
          <a:endParaRPr lang="es-ES"/>
        </a:p>
      </dgm:t>
    </dgm:pt>
    <dgm:pt modelId="{A7057068-7D6F-4A39-9EB0-B3489466A5A9}" type="pres">
      <dgm:prSet presAssocID="{38396EBB-6B75-47E9-BB94-7667036D7466}" presName="parTransTwo" presStyleCnt="0"/>
      <dgm:spPr/>
    </dgm:pt>
    <dgm:pt modelId="{0F0C5D96-23B8-4896-B2D7-018DD433178C}" type="pres">
      <dgm:prSet presAssocID="{38396EBB-6B75-47E9-BB94-7667036D7466}" presName="horzTwo" presStyleCnt="0"/>
      <dgm:spPr/>
    </dgm:pt>
    <dgm:pt modelId="{A1403652-A3EA-496C-A866-7CF0026E9F85}" type="pres">
      <dgm:prSet presAssocID="{659944B2-3C8D-4255-8F0D-AC8D1DA60BEE}" presName="vertThree" presStyleCnt="0"/>
      <dgm:spPr/>
    </dgm:pt>
    <dgm:pt modelId="{CF1833DE-6328-403C-B561-6CFD650DF3FB}" type="pres">
      <dgm:prSet presAssocID="{659944B2-3C8D-4255-8F0D-AC8D1DA60BEE}" presName="txThree" presStyleLbl="node3" presStyleIdx="2" presStyleCnt="6">
        <dgm:presLayoutVars>
          <dgm:chPref val="3"/>
        </dgm:presLayoutVars>
      </dgm:prSet>
      <dgm:spPr/>
      <dgm:t>
        <a:bodyPr/>
        <a:lstStyle/>
        <a:p>
          <a:endParaRPr lang="es-ES"/>
        </a:p>
      </dgm:t>
    </dgm:pt>
    <dgm:pt modelId="{6BA36709-C423-425B-BF42-B44A7924447F}" type="pres">
      <dgm:prSet presAssocID="{659944B2-3C8D-4255-8F0D-AC8D1DA60BEE}" presName="horzThree" presStyleCnt="0"/>
      <dgm:spPr/>
    </dgm:pt>
    <dgm:pt modelId="{51D62FEE-2495-4DE1-9594-CC22C0C10E6B}" type="pres">
      <dgm:prSet presAssocID="{4E9B17E1-C451-4F64-93F0-6D1CC7F52C30}" presName="sibSpaceThree" presStyleCnt="0"/>
      <dgm:spPr/>
    </dgm:pt>
    <dgm:pt modelId="{4C312BF6-CF20-4370-9104-59AC3E0BF11F}" type="pres">
      <dgm:prSet presAssocID="{F452709D-80EC-41C8-A69C-814DF1781DA5}" presName="vertThree" presStyleCnt="0"/>
      <dgm:spPr/>
    </dgm:pt>
    <dgm:pt modelId="{E9DE273A-8D1C-4F53-8172-1B622DCFD09E}" type="pres">
      <dgm:prSet presAssocID="{F452709D-80EC-41C8-A69C-814DF1781DA5}" presName="txThree" presStyleLbl="node3" presStyleIdx="3" presStyleCnt="6">
        <dgm:presLayoutVars>
          <dgm:chPref val="3"/>
        </dgm:presLayoutVars>
      </dgm:prSet>
      <dgm:spPr/>
      <dgm:t>
        <a:bodyPr/>
        <a:lstStyle/>
        <a:p>
          <a:endParaRPr lang="es-ES"/>
        </a:p>
      </dgm:t>
    </dgm:pt>
    <dgm:pt modelId="{0D802DC5-FF10-4F5D-93F5-C70A57519F43}" type="pres">
      <dgm:prSet presAssocID="{F452709D-80EC-41C8-A69C-814DF1781DA5}" presName="horzThree" presStyleCnt="0"/>
      <dgm:spPr/>
    </dgm:pt>
    <dgm:pt modelId="{954105D9-14D7-4BA1-90CE-0DB08F73965E}" type="pres">
      <dgm:prSet presAssocID="{2744010B-CE35-4B98-8C08-F6F6FFCC64CD}" presName="sibSpaceThree" presStyleCnt="0"/>
      <dgm:spPr/>
    </dgm:pt>
    <dgm:pt modelId="{DBD80DAE-14A1-46F3-947A-2A13F51D8FF9}" type="pres">
      <dgm:prSet presAssocID="{D6192EF1-5E01-41D7-93CC-A135AFF2E49B}" presName="vertThree" presStyleCnt="0"/>
      <dgm:spPr/>
    </dgm:pt>
    <dgm:pt modelId="{DD65A683-152C-4777-A405-840E492390F2}" type="pres">
      <dgm:prSet presAssocID="{D6192EF1-5E01-41D7-93CC-A135AFF2E49B}" presName="txThree" presStyleLbl="node3" presStyleIdx="4" presStyleCnt="6">
        <dgm:presLayoutVars>
          <dgm:chPref val="3"/>
        </dgm:presLayoutVars>
      </dgm:prSet>
      <dgm:spPr/>
      <dgm:t>
        <a:bodyPr/>
        <a:lstStyle/>
        <a:p>
          <a:endParaRPr lang="es-ES"/>
        </a:p>
      </dgm:t>
    </dgm:pt>
    <dgm:pt modelId="{EEAB1BC5-A2F7-4B27-B26D-34ED58BA4B25}" type="pres">
      <dgm:prSet presAssocID="{D6192EF1-5E01-41D7-93CC-A135AFF2E49B}" presName="horzThree" presStyleCnt="0"/>
      <dgm:spPr/>
    </dgm:pt>
    <dgm:pt modelId="{84DFBC9C-E8C8-407E-8CDC-DABCE4289565}" type="pres">
      <dgm:prSet presAssocID="{865B97A8-C99A-4868-A426-7D3C786DE985}" presName="sibSpaceTwo" presStyleCnt="0"/>
      <dgm:spPr/>
    </dgm:pt>
    <dgm:pt modelId="{8AEC0D6D-28EB-40F6-9145-70C7951CE114}" type="pres">
      <dgm:prSet presAssocID="{D1F14595-F594-45E4-B67F-63B79BF46F30}" presName="vertTwo" presStyleCnt="0"/>
      <dgm:spPr/>
    </dgm:pt>
    <dgm:pt modelId="{959975DB-1713-46CA-BF13-9FCA317502B3}" type="pres">
      <dgm:prSet presAssocID="{D1F14595-F594-45E4-B67F-63B79BF46F30}" presName="txTwo" presStyleLbl="node2" presStyleIdx="2" presStyleCnt="3">
        <dgm:presLayoutVars>
          <dgm:chPref val="3"/>
        </dgm:presLayoutVars>
      </dgm:prSet>
      <dgm:spPr/>
      <dgm:t>
        <a:bodyPr/>
        <a:lstStyle/>
        <a:p>
          <a:endParaRPr lang="es-ES"/>
        </a:p>
      </dgm:t>
    </dgm:pt>
    <dgm:pt modelId="{173C22BF-D396-46EF-99E3-AA9E5C052E3B}" type="pres">
      <dgm:prSet presAssocID="{D1F14595-F594-45E4-B67F-63B79BF46F30}" presName="parTransTwo" presStyleCnt="0"/>
      <dgm:spPr/>
    </dgm:pt>
    <dgm:pt modelId="{2072C61E-1A47-4F8D-BC49-D56AEBF88C1B}" type="pres">
      <dgm:prSet presAssocID="{D1F14595-F594-45E4-B67F-63B79BF46F30}" presName="horzTwo" presStyleCnt="0"/>
      <dgm:spPr/>
    </dgm:pt>
    <dgm:pt modelId="{4441C1D3-B0ED-46E2-9A48-774C46D1C93D}" type="pres">
      <dgm:prSet presAssocID="{5D4A7312-FFAC-401D-B462-E7AE09111D0A}" presName="vertThree" presStyleCnt="0"/>
      <dgm:spPr/>
    </dgm:pt>
    <dgm:pt modelId="{C1B2B1CE-B06E-4836-9CBF-FC2DACEBC6F5}" type="pres">
      <dgm:prSet presAssocID="{5D4A7312-FFAC-401D-B462-E7AE09111D0A}" presName="txThree" presStyleLbl="node3" presStyleIdx="5" presStyleCnt="6">
        <dgm:presLayoutVars>
          <dgm:chPref val="3"/>
        </dgm:presLayoutVars>
      </dgm:prSet>
      <dgm:spPr/>
      <dgm:t>
        <a:bodyPr/>
        <a:lstStyle/>
        <a:p>
          <a:endParaRPr lang="es-ES"/>
        </a:p>
      </dgm:t>
    </dgm:pt>
    <dgm:pt modelId="{5C54CCB3-67B2-4184-806C-F07E0D93D2EC}" type="pres">
      <dgm:prSet presAssocID="{5D4A7312-FFAC-401D-B462-E7AE09111D0A}" presName="horzThree" presStyleCnt="0"/>
      <dgm:spPr/>
    </dgm:pt>
  </dgm:ptLst>
  <dgm:cxnLst>
    <dgm:cxn modelId="{7DB80051-7ADA-49E7-8A40-24EC05A37A0C}" srcId="{85AA52B1-579F-48BE-9169-CE70185AB838}" destId="{DD2DA599-D7B8-46C1-B30A-4F99F0F7D2AF}" srcOrd="0" destOrd="0" parTransId="{4766E1AF-9D14-430F-8C8A-C64723FEB9D8}" sibTransId="{F07AB622-1BA9-46C8-8FDE-A18084060AE7}"/>
    <dgm:cxn modelId="{20AA05C1-AE6C-654E-93B6-2C12A23EA125}" type="presOf" srcId="{C596150E-25A6-4A74-897F-6E796D3E09AD}" destId="{8EFDCFD1-440F-4AB2-9004-BB2958746612}" srcOrd="0" destOrd="0" presId="urn:microsoft.com/office/officeart/2005/8/layout/hierarchy4"/>
    <dgm:cxn modelId="{7F6D14BE-6620-8E42-98F2-896B56549461}" type="presOf" srcId="{D1F14595-F594-45E4-B67F-63B79BF46F30}" destId="{959975DB-1713-46CA-BF13-9FCA317502B3}" srcOrd="0" destOrd="0" presId="urn:microsoft.com/office/officeart/2005/8/layout/hierarchy4"/>
    <dgm:cxn modelId="{00CAD954-9765-0543-8814-A4A85C8B4DB5}" type="presOf" srcId="{D6192EF1-5E01-41D7-93CC-A135AFF2E49B}" destId="{DD65A683-152C-4777-A405-840E492390F2}" srcOrd="0" destOrd="0" presId="urn:microsoft.com/office/officeart/2005/8/layout/hierarchy4"/>
    <dgm:cxn modelId="{8666C099-3927-49C7-8C02-E0FC9AE8EFD1}" srcId="{38396EBB-6B75-47E9-BB94-7667036D7466}" destId="{D6192EF1-5E01-41D7-93CC-A135AFF2E49B}" srcOrd="2" destOrd="0" parTransId="{4A479CF4-3962-447E-8BE4-ED85687A6253}" sibTransId="{D7A10D9F-E74D-4F11-AB30-DC8BD89DBD87}"/>
    <dgm:cxn modelId="{C6888056-978D-492E-9C11-45B4484C834A}" srcId="{38396EBB-6B75-47E9-BB94-7667036D7466}" destId="{F452709D-80EC-41C8-A69C-814DF1781DA5}" srcOrd="1" destOrd="0" parTransId="{2BC33258-3A15-4308-A52C-7B762DC6D669}" sibTransId="{2744010B-CE35-4B98-8C08-F6F6FFCC64CD}"/>
    <dgm:cxn modelId="{BEBCBC9E-5DB4-5E41-A0CE-BFA7F558CAC6}" type="presOf" srcId="{659944B2-3C8D-4255-8F0D-AC8D1DA60BEE}" destId="{CF1833DE-6328-403C-B561-6CFD650DF3FB}" srcOrd="0" destOrd="0" presId="urn:microsoft.com/office/officeart/2005/8/layout/hierarchy4"/>
    <dgm:cxn modelId="{1B46F2C6-D528-4763-BDB3-F1989F1AD3F4}" srcId="{85AA52B1-579F-48BE-9169-CE70185AB838}" destId="{C596150E-25A6-4A74-897F-6E796D3E09AD}" srcOrd="1" destOrd="0" parTransId="{F13F7E49-E8FD-42D4-B5E5-E405700A4E3F}" sibTransId="{F332A8D3-CF49-44E7-B9B5-A49FEA2D5699}"/>
    <dgm:cxn modelId="{6361273D-5324-4322-B1EF-DEC5FB587C8E}" srcId="{38396EBB-6B75-47E9-BB94-7667036D7466}" destId="{659944B2-3C8D-4255-8F0D-AC8D1DA60BEE}" srcOrd="0" destOrd="0" parTransId="{FF8FFC82-6BCE-4DA7-8BDA-77FD6359669F}" sibTransId="{4E9B17E1-C451-4F64-93F0-6D1CC7F52C30}"/>
    <dgm:cxn modelId="{126823E5-66A1-4298-A899-BDE32770CD43}" srcId="{D1F14595-F594-45E4-B67F-63B79BF46F30}" destId="{5D4A7312-FFAC-401D-B462-E7AE09111D0A}" srcOrd="0" destOrd="0" parTransId="{70686429-D874-43FD-BF29-71D36266C318}" sibTransId="{6E279297-8BAC-4347-991E-C4F227CCD34C}"/>
    <dgm:cxn modelId="{BAAF6283-D062-B444-9CB6-6A23A3E35395}" type="presOf" srcId="{38396EBB-6B75-47E9-BB94-7667036D7466}" destId="{E500F195-B527-474E-80F6-F5902361C8E0}" srcOrd="0" destOrd="0" presId="urn:microsoft.com/office/officeart/2005/8/layout/hierarchy4"/>
    <dgm:cxn modelId="{BC2F4516-5D9D-6D47-9A59-4AD477C55803}" type="presOf" srcId="{5D4A7312-FFAC-401D-B462-E7AE09111D0A}" destId="{C1B2B1CE-B06E-4836-9CBF-FC2DACEBC6F5}" srcOrd="0" destOrd="0" presId="urn:microsoft.com/office/officeart/2005/8/layout/hierarchy4"/>
    <dgm:cxn modelId="{6BFF2FD7-B592-4259-A36E-2A01E7D086C0}" srcId="{C34A8D39-F1B7-41EF-9B03-6186E6FCCFE8}" destId="{D46A7B91-2352-4C8E-8539-D1867045B345}" srcOrd="0" destOrd="0" parTransId="{676F3319-EEA7-4786-BB6D-D3B608B4B8F4}" sibTransId="{548D8021-37BE-4B70-8B6D-C8452F29D65B}"/>
    <dgm:cxn modelId="{473AF72E-4283-4462-BEE6-366CD2F021CB}" srcId="{D46A7B91-2352-4C8E-8539-D1867045B345}" destId="{85AA52B1-579F-48BE-9169-CE70185AB838}" srcOrd="0" destOrd="0" parTransId="{FB6E8851-301E-4A7D-8BB9-7536CD6868DB}" sibTransId="{E4752561-7B24-4A30-AEF2-E7039692068A}"/>
    <dgm:cxn modelId="{1A2C4EF5-14CC-5747-B380-F73D8B03AC46}" type="presOf" srcId="{DD2DA599-D7B8-46C1-B30A-4F99F0F7D2AF}" destId="{C28DB3A2-6A57-4AEF-B604-D412863C32B6}" srcOrd="0" destOrd="0" presId="urn:microsoft.com/office/officeart/2005/8/layout/hierarchy4"/>
    <dgm:cxn modelId="{7AF32523-7D53-6A40-B9EC-6BEA9E77A93D}" type="presOf" srcId="{85AA52B1-579F-48BE-9169-CE70185AB838}" destId="{199024D3-6F1C-419A-9871-78D1361A8073}" srcOrd="0" destOrd="0" presId="urn:microsoft.com/office/officeart/2005/8/layout/hierarchy4"/>
    <dgm:cxn modelId="{E171C661-7B08-4998-8F94-6A6D738F2E3C}" srcId="{D46A7B91-2352-4C8E-8539-D1867045B345}" destId="{D1F14595-F594-45E4-B67F-63B79BF46F30}" srcOrd="2" destOrd="0" parTransId="{2B233EB6-B4C5-4AC1-AD9A-5BDC5A8B09C4}" sibTransId="{447B07E9-F7EE-49E8-B69B-E301D87C823C}"/>
    <dgm:cxn modelId="{BBA6B6CB-9D42-4C0F-B710-CF7A66A46624}" srcId="{D46A7B91-2352-4C8E-8539-D1867045B345}" destId="{38396EBB-6B75-47E9-BB94-7667036D7466}" srcOrd="1" destOrd="0" parTransId="{9A8D91B8-C529-42A1-86B8-48C3D07FF583}" sibTransId="{865B97A8-C99A-4868-A426-7D3C786DE985}"/>
    <dgm:cxn modelId="{65A6D01F-0386-8644-BA13-5DFC5E6F1717}" type="presOf" srcId="{F452709D-80EC-41C8-A69C-814DF1781DA5}" destId="{E9DE273A-8D1C-4F53-8172-1B622DCFD09E}" srcOrd="0" destOrd="0" presId="urn:microsoft.com/office/officeart/2005/8/layout/hierarchy4"/>
    <dgm:cxn modelId="{82761621-9AD1-9B45-A751-46769CDAA426}" type="presOf" srcId="{C34A8D39-F1B7-41EF-9B03-6186E6FCCFE8}" destId="{56BF4AD0-8B1A-4BF0-A464-813959CCB4B8}" srcOrd="0" destOrd="0" presId="urn:microsoft.com/office/officeart/2005/8/layout/hierarchy4"/>
    <dgm:cxn modelId="{A2E0BE96-F28F-384A-A7A2-0EA5918B1735}" type="presOf" srcId="{D46A7B91-2352-4C8E-8539-D1867045B345}" destId="{7E2196A2-44EA-4637-B7B0-359AB53FCC7D}" srcOrd="0" destOrd="0" presId="urn:microsoft.com/office/officeart/2005/8/layout/hierarchy4"/>
    <dgm:cxn modelId="{32E4B626-8F8A-6942-B95F-64058DD4431A}" type="presParOf" srcId="{56BF4AD0-8B1A-4BF0-A464-813959CCB4B8}" destId="{2AE757B7-AD39-4EF8-871F-10D71121EA3B}" srcOrd="0" destOrd="0" presId="urn:microsoft.com/office/officeart/2005/8/layout/hierarchy4"/>
    <dgm:cxn modelId="{47CDE556-22B9-684A-B982-178A17C22A25}" type="presParOf" srcId="{2AE757B7-AD39-4EF8-871F-10D71121EA3B}" destId="{7E2196A2-44EA-4637-B7B0-359AB53FCC7D}" srcOrd="0" destOrd="0" presId="urn:microsoft.com/office/officeart/2005/8/layout/hierarchy4"/>
    <dgm:cxn modelId="{4F9A7DCD-014A-FD41-B746-FAAF921B29AD}" type="presParOf" srcId="{2AE757B7-AD39-4EF8-871F-10D71121EA3B}" destId="{EB63A104-3D9E-4BCB-B807-7A0967FD6F08}" srcOrd="1" destOrd="0" presId="urn:microsoft.com/office/officeart/2005/8/layout/hierarchy4"/>
    <dgm:cxn modelId="{8CD5BCE1-54DE-9F4A-9072-2B9DEF82F4F5}" type="presParOf" srcId="{2AE757B7-AD39-4EF8-871F-10D71121EA3B}" destId="{88939507-0E6D-4969-A51C-3F8E4C61C03C}" srcOrd="2" destOrd="0" presId="urn:microsoft.com/office/officeart/2005/8/layout/hierarchy4"/>
    <dgm:cxn modelId="{577F5A33-440F-DF4F-A24B-4206D24DCC87}" type="presParOf" srcId="{88939507-0E6D-4969-A51C-3F8E4C61C03C}" destId="{A19CFDBD-BC22-4CC7-AA68-E4627C6BE229}" srcOrd="0" destOrd="0" presId="urn:microsoft.com/office/officeart/2005/8/layout/hierarchy4"/>
    <dgm:cxn modelId="{EDEF3E43-459D-2A41-AD42-E072ABD43B5B}" type="presParOf" srcId="{A19CFDBD-BC22-4CC7-AA68-E4627C6BE229}" destId="{199024D3-6F1C-419A-9871-78D1361A8073}" srcOrd="0" destOrd="0" presId="urn:microsoft.com/office/officeart/2005/8/layout/hierarchy4"/>
    <dgm:cxn modelId="{C3410818-68C5-C649-AC58-B1D60E558183}" type="presParOf" srcId="{A19CFDBD-BC22-4CC7-AA68-E4627C6BE229}" destId="{958F9F30-3389-4692-A6BD-9C965593D933}" srcOrd="1" destOrd="0" presId="urn:microsoft.com/office/officeart/2005/8/layout/hierarchy4"/>
    <dgm:cxn modelId="{199B008B-7425-D240-9FFB-581413A1536F}" type="presParOf" srcId="{A19CFDBD-BC22-4CC7-AA68-E4627C6BE229}" destId="{94069918-90F8-4899-8669-5BB75766BD21}" srcOrd="2" destOrd="0" presId="urn:microsoft.com/office/officeart/2005/8/layout/hierarchy4"/>
    <dgm:cxn modelId="{21DD0613-4A6F-6240-A571-2921C7C353B2}" type="presParOf" srcId="{94069918-90F8-4899-8669-5BB75766BD21}" destId="{81E41ADC-F893-4B50-90DC-7199F3CF1929}" srcOrd="0" destOrd="0" presId="urn:microsoft.com/office/officeart/2005/8/layout/hierarchy4"/>
    <dgm:cxn modelId="{B856BF79-D1F6-864D-A0CB-2B004D592A04}" type="presParOf" srcId="{81E41ADC-F893-4B50-90DC-7199F3CF1929}" destId="{C28DB3A2-6A57-4AEF-B604-D412863C32B6}" srcOrd="0" destOrd="0" presId="urn:microsoft.com/office/officeart/2005/8/layout/hierarchy4"/>
    <dgm:cxn modelId="{7F7B16F8-8EE9-CB48-AB84-58D3992698D8}" type="presParOf" srcId="{81E41ADC-F893-4B50-90DC-7199F3CF1929}" destId="{16936824-0751-4600-B3D0-E7ED2B9834C9}" srcOrd="1" destOrd="0" presId="urn:microsoft.com/office/officeart/2005/8/layout/hierarchy4"/>
    <dgm:cxn modelId="{A0C485C5-61C2-3E4A-B66A-A392710C98F7}" type="presParOf" srcId="{94069918-90F8-4899-8669-5BB75766BD21}" destId="{F624983F-AAFC-452E-B5C0-0FCDE8473CCF}" srcOrd="1" destOrd="0" presId="urn:microsoft.com/office/officeart/2005/8/layout/hierarchy4"/>
    <dgm:cxn modelId="{3D1DD46E-8519-E445-85E0-5A7EBE2E2F2E}" type="presParOf" srcId="{94069918-90F8-4899-8669-5BB75766BD21}" destId="{D7679B80-F05F-46E7-BBD5-EA50D29F784E}" srcOrd="2" destOrd="0" presId="urn:microsoft.com/office/officeart/2005/8/layout/hierarchy4"/>
    <dgm:cxn modelId="{E4D80DAA-529C-7F49-BED6-E35991FD7BDC}" type="presParOf" srcId="{D7679B80-F05F-46E7-BBD5-EA50D29F784E}" destId="{8EFDCFD1-440F-4AB2-9004-BB2958746612}" srcOrd="0" destOrd="0" presId="urn:microsoft.com/office/officeart/2005/8/layout/hierarchy4"/>
    <dgm:cxn modelId="{83A3242C-4D2F-9C43-9DEA-07EC88261002}" type="presParOf" srcId="{D7679B80-F05F-46E7-BBD5-EA50D29F784E}" destId="{8FE088E5-D5D3-43E7-9153-C8E705887B98}" srcOrd="1" destOrd="0" presId="urn:microsoft.com/office/officeart/2005/8/layout/hierarchy4"/>
    <dgm:cxn modelId="{05CC86E8-0A18-0C49-BCA6-939ADF8A7D49}" type="presParOf" srcId="{88939507-0E6D-4969-A51C-3F8E4C61C03C}" destId="{1BD436B7-5BF3-4DF9-8F78-1DB58A720BB4}" srcOrd="1" destOrd="0" presId="urn:microsoft.com/office/officeart/2005/8/layout/hierarchy4"/>
    <dgm:cxn modelId="{45975CDE-5F28-3C4D-9FA7-E31432AC8116}" type="presParOf" srcId="{88939507-0E6D-4969-A51C-3F8E4C61C03C}" destId="{D35AF565-AA1A-4B02-84B6-1164403F0044}" srcOrd="2" destOrd="0" presId="urn:microsoft.com/office/officeart/2005/8/layout/hierarchy4"/>
    <dgm:cxn modelId="{A9451D90-AFCD-7D4A-BB31-F83A38EB9B4A}" type="presParOf" srcId="{D35AF565-AA1A-4B02-84B6-1164403F0044}" destId="{E500F195-B527-474E-80F6-F5902361C8E0}" srcOrd="0" destOrd="0" presId="urn:microsoft.com/office/officeart/2005/8/layout/hierarchy4"/>
    <dgm:cxn modelId="{1B70177D-F2EF-9743-8338-BEEE4228D8CD}" type="presParOf" srcId="{D35AF565-AA1A-4B02-84B6-1164403F0044}" destId="{A7057068-7D6F-4A39-9EB0-B3489466A5A9}" srcOrd="1" destOrd="0" presId="urn:microsoft.com/office/officeart/2005/8/layout/hierarchy4"/>
    <dgm:cxn modelId="{A75BB7D5-8A16-E846-8402-6C410170CAA9}" type="presParOf" srcId="{D35AF565-AA1A-4B02-84B6-1164403F0044}" destId="{0F0C5D96-23B8-4896-B2D7-018DD433178C}" srcOrd="2" destOrd="0" presId="urn:microsoft.com/office/officeart/2005/8/layout/hierarchy4"/>
    <dgm:cxn modelId="{50709232-215F-D543-A0D1-F53230D807DC}" type="presParOf" srcId="{0F0C5D96-23B8-4896-B2D7-018DD433178C}" destId="{A1403652-A3EA-496C-A866-7CF0026E9F85}" srcOrd="0" destOrd="0" presId="urn:microsoft.com/office/officeart/2005/8/layout/hierarchy4"/>
    <dgm:cxn modelId="{E1FF9949-1A8A-F64D-85A1-EC93990D947A}" type="presParOf" srcId="{A1403652-A3EA-496C-A866-7CF0026E9F85}" destId="{CF1833DE-6328-403C-B561-6CFD650DF3FB}" srcOrd="0" destOrd="0" presId="urn:microsoft.com/office/officeart/2005/8/layout/hierarchy4"/>
    <dgm:cxn modelId="{7D429318-D068-AF4B-A3B1-8DCF993FDF24}" type="presParOf" srcId="{A1403652-A3EA-496C-A866-7CF0026E9F85}" destId="{6BA36709-C423-425B-BF42-B44A7924447F}" srcOrd="1" destOrd="0" presId="urn:microsoft.com/office/officeart/2005/8/layout/hierarchy4"/>
    <dgm:cxn modelId="{FE2DA868-9146-D947-B591-503066FCB516}" type="presParOf" srcId="{0F0C5D96-23B8-4896-B2D7-018DD433178C}" destId="{51D62FEE-2495-4DE1-9594-CC22C0C10E6B}" srcOrd="1" destOrd="0" presId="urn:microsoft.com/office/officeart/2005/8/layout/hierarchy4"/>
    <dgm:cxn modelId="{797DEF41-B28F-E74F-935C-FF54D4635B31}" type="presParOf" srcId="{0F0C5D96-23B8-4896-B2D7-018DD433178C}" destId="{4C312BF6-CF20-4370-9104-59AC3E0BF11F}" srcOrd="2" destOrd="0" presId="urn:microsoft.com/office/officeart/2005/8/layout/hierarchy4"/>
    <dgm:cxn modelId="{7A46D21A-5B5C-1442-96B0-85E3A87975FE}" type="presParOf" srcId="{4C312BF6-CF20-4370-9104-59AC3E0BF11F}" destId="{E9DE273A-8D1C-4F53-8172-1B622DCFD09E}" srcOrd="0" destOrd="0" presId="urn:microsoft.com/office/officeart/2005/8/layout/hierarchy4"/>
    <dgm:cxn modelId="{D7A54226-ADD4-0B4C-A7AB-6F0580F1DD4A}" type="presParOf" srcId="{4C312BF6-CF20-4370-9104-59AC3E0BF11F}" destId="{0D802DC5-FF10-4F5D-93F5-C70A57519F43}" srcOrd="1" destOrd="0" presId="urn:microsoft.com/office/officeart/2005/8/layout/hierarchy4"/>
    <dgm:cxn modelId="{CC81350C-67DB-F24D-B599-E31E3E9B7B68}" type="presParOf" srcId="{0F0C5D96-23B8-4896-B2D7-018DD433178C}" destId="{954105D9-14D7-4BA1-90CE-0DB08F73965E}" srcOrd="3" destOrd="0" presId="urn:microsoft.com/office/officeart/2005/8/layout/hierarchy4"/>
    <dgm:cxn modelId="{9A2203B9-2703-5B43-A3E9-7FBF417EBB2F}" type="presParOf" srcId="{0F0C5D96-23B8-4896-B2D7-018DD433178C}" destId="{DBD80DAE-14A1-46F3-947A-2A13F51D8FF9}" srcOrd="4" destOrd="0" presId="urn:microsoft.com/office/officeart/2005/8/layout/hierarchy4"/>
    <dgm:cxn modelId="{C3FE43F9-0A2D-D045-B1EC-771A2DBE4FF6}" type="presParOf" srcId="{DBD80DAE-14A1-46F3-947A-2A13F51D8FF9}" destId="{DD65A683-152C-4777-A405-840E492390F2}" srcOrd="0" destOrd="0" presId="urn:microsoft.com/office/officeart/2005/8/layout/hierarchy4"/>
    <dgm:cxn modelId="{3C2AA046-9AFC-4641-AE1F-3A9E04628276}" type="presParOf" srcId="{DBD80DAE-14A1-46F3-947A-2A13F51D8FF9}" destId="{EEAB1BC5-A2F7-4B27-B26D-34ED58BA4B25}" srcOrd="1" destOrd="0" presId="urn:microsoft.com/office/officeart/2005/8/layout/hierarchy4"/>
    <dgm:cxn modelId="{8FE073A9-1CD5-5A49-9076-1B098FB1C031}" type="presParOf" srcId="{88939507-0E6D-4969-A51C-3F8E4C61C03C}" destId="{84DFBC9C-E8C8-407E-8CDC-DABCE4289565}" srcOrd="3" destOrd="0" presId="urn:microsoft.com/office/officeart/2005/8/layout/hierarchy4"/>
    <dgm:cxn modelId="{465B4FD5-C4FE-8A4E-A74C-07A9DD2108CC}" type="presParOf" srcId="{88939507-0E6D-4969-A51C-3F8E4C61C03C}" destId="{8AEC0D6D-28EB-40F6-9145-70C7951CE114}" srcOrd="4" destOrd="0" presId="urn:microsoft.com/office/officeart/2005/8/layout/hierarchy4"/>
    <dgm:cxn modelId="{ED1EF383-E389-FF4A-9374-E6704D5CAED2}" type="presParOf" srcId="{8AEC0D6D-28EB-40F6-9145-70C7951CE114}" destId="{959975DB-1713-46CA-BF13-9FCA317502B3}" srcOrd="0" destOrd="0" presId="urn:microsoft.com/office/officeart/2005/8/layout/hierarchy4"/>
    <dgm:cxn modelId="{63971921-0D40-DD44-86CA-013E45C9064C}" type="presParOf" srcId="{8AEC0D6D-28EB-40F6-9145-70C7951CE114}" destId="{173C22BF-D396-46EF-99E3-AA9E5C052E3B}" srcOrd="1" destOrd="0" presId="urn:microsoft.com/office/officeart/2005/8/layout/hierarchy4"/>
    <dgm:cxn modelId="{5F597E9D-B530-4546-90FE-610BEECE1BEA}" type="presParOf" srcId="{8AEC0D6D-28EB-40F6-9145-70C7951CE114}" destId="{2072C61E-1A47-4F8D-BC49-D56AEBF88C1B}" srcOrd="2" destOrd="0" presId="urn:microsoft.com/office/officeart/2005/8/layout/hierarchy4"/>
    <dgm:cxn modelId="{7B47E7C0-A52B-9C44-B9EA-27A96BD7B59B}" type="presParOf" srcId="{2072C61E-1A47-4F8D-BC49-D56AEBF88C1B}" destId="{4441C1D3-B0ED-46E2-9A48-774C46D1C93D}" srcOrd="0" destOrd="0" presId="urn:microsoft.com/office/officeart/2005/8/layout/hierarchy4"/>
    <dgm:cxn modelId="{395432CD-CFC6-684E-B8B8-AD6516CE990A}" type="presParOf" srcId="{4441C1D3-B0ED-46E2-9A48-774C46D1C93D}" destId="{C1B2B1CE-B06E-4836-9CBF-FC2DACEBC6F5}" srcOrd="0" destOrd="0" presId="urn:microsoft.com/office/officeart/2005/8/layout/hierarchy4"/>
    <dgm:cxn modelId="{B9FC00BC-2A01-DC4D-B5A3-E305D167D6A3}" type="presParOf" srcId="{4441C1D3-B0ED-46E2-9A48-774C46D1C93D}" destId="{5C54CCB3-67B2-4184-806C-F07E0D93D2EC}" srcOrd="1" destOrd="0" presId="urn:microsoft.com/office/officeart/2005/8/layout/hierarchy4"/>
  </dgm:cxnLst>
  <dgm:bg/>
  <dgm:whole/>
  <dgm:extLst>
    <a:ext uri="http://schemas.microsoft.com/office/drawing/2008/diagram">
      <dsp:dataModelExt xmlns:dsp="http://schemas.microsoft.com/office/drawing/2008/diagram" relId="rId10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CE59B93-A56F-43FD-8880-F3C4C460BCBD}" type="doc">
      <dgm:prSet loTypeId="urn:microsoft.com/office/officeart/2005/8/layout/hierarchy6" loCatId="hierarchy" qsTypeId="urn:microsoft.com/office/officeart/2005/8/quickstyle/simple1" qsCatId="simple" csTypeId="urn:microsoft.com/office/officeart/2005/8/colors/colorful1" csCatId="colorful" phldr="1"/>
      <dgm:spPr/>
      <dgm:t>
        <a:bodyPr/>
        <a:lstStyle/>
        <a:p>
          <a:endParaRPr lang="es-ES"/>
        </a:p>
      </dgm:t>
    </dgm:pt>
    <dgm:pt modelId="{F80E5932-9427-47D8-B33B-73F8C3776EDD}">
      <dgm:prSet phldrT="[Texto]"/>
      <dgm:spPr/>
      <dgm:t>
        <a:bodyPr/>
        <a:lstStyle/>
        <a:p>
          <a:r>
            <a:rPr lang="es-ES"/>
            <a:t>SAR</a:t>
          </a:r>
        </a:p>
      </dgm:t>
    </dgm:pt>
    <dgm:pt modelId="{D5A01724-5460-49A6-BCB4-4E15DCEF4CA0}" type="parTrans" cxnId="{0885B7CA-C922-4082-ADCC-A676ADB708AF}">
      <dgm:prSet/>
      <dgm:spPr/>
      <dgm:t>
        <a:bodyPr/>
        <a:lstStyle/>
        <a:p>
          <a:endParaRPr lang="es-ES"/>
        </a:p>
      </dgm:t>
    </dgm:pt>
    <dgm:pt modelId="{B9E517A1-AFA0-4E81-85E5-4F884BBB54CA}" type="sibTrans" cxnId="{0885B7CA-C922-4082-ADCC-A676ADB708AF}">
      <dgm:prSet/>
      <dgm:spPr/>
      <dgm:t>
        <a:bodyPr/>
        <a:lstStyle/>
        <a:p>
          <a:endParaRPr lang="es-ES"/>
        </a:p>
      </dgm:t>
    </dgm:pt>
    <dgm:pt modelId="{3B44D526-0CED-4639-B091-640532A6D8F8}">
      <dgm:prSet phldrT="[Texto]"/>
      <dgm:spPr/>
      <dgm:t>
        <a:bodyPr/>
        <a:lstStyle/>
        <a:p>
          <a:r>
            <a:rPr lang="es-ES"/>
            <a:t>Lógico</a:t>
          </a:r>
        </a:p>
      </dgm:t>
    </dgm:pt>
    <dgm:pt modelId="{C054D606-FB81-41B2-8E59-EDB600E21547}" type="parTrans" cxnId="{56DA50C7-0B17-441A-855A-3CB49AC08C50}">
      <dgm:prSet/>
      <dgm:spPr/>
      <dgm:t>
        <a:bodyPr/>
        <a:lstStyle/>
        <a:p>
          <a:endParaRPr lang="es-ES"/>
        </a:p>
      </dgm:t>
    </dgm:pt>
    <dgm:pt modelId="{7E741349-D055-45C0-BDDC-864ED4C56B67}" type="sibTrans" cxnId="{56DA50C7-0B17-441A-855A-3CB49AC08C50}">
      <dgm:prSet/>
      <dgm:spPr/>
      <dgm:t>
        <a:bodyPr/>
        <a:lstStyle/>
        <a:p>
          <a:endParaRPr lang="es-ES"/>
        </a:p>
      </dgm:t>
    </dgm:pt>
    <dgm:pt modelId="{41800345-DAC5-45BB-92C0-BEE08A76DC11}">
      <dgm:prSet phldrT="[Texto]"/>
      <dgm:spPr/>
      <dgm:t>
        <a:bodyPr/>
        <a:lstStyle/>
        <a:p>
          <a:r>
            <a:rPr lang="es-ES"/>
            <a:t>Físico</a:t>
          </a:r>
        </a:p>
      </dgm:t>
    </dgm:pt>
    <dgm:pt modelId="{216774BC-C023-45C0-939D-980A49119584}" type="parTrans" cxnId="{A8094EF6-EC4F-4FA4-AB5E-7E0137B3D972}">
      <dgm:prSet/>
      <dgm:spPr/>
      <dgm:t>
        <a:bodyPr/>
        <a:lstStyle/>
        <a:p>
          <a:endParaRPr lang="es-ES"/>
        </a:p>
      </dgm:t>
    </dgm:pt>
    <dgm:pt modelId="{68DFF7D4-C03A-415A-8591-7C37FF7067DA}" type="sibTrans" cxnId="{A8094EF6-EC4F-4FA4-AB5E-7E0137B3D972}">
      <dgm:prSet/>
      <dgm:spPr/>
      <dgm:t>
        <a:bodyPr/>
        <a:lstStyle/>
        <a:p>
          <a:endParaRPr lang="es-ES"/>
        </a:p>
      </dgm:t>
    </dgm:pt>
    <dgm:pt modelId="{F28BF8BF-8D1F-4179-A700-FE1896E75F2B}">
      <dgm:prSet phldrT="[Texto]"/>
      <dgm:spPr/>
      <dgm:t>
        <a:bodyPr/>
        <a:lstStyle/>
        <a:p>
          <a:r>
            <a:rPr lang="es-ES"/>
            <a:t>Microcomputadora</a:t>
          </a:r>
        </a:p>
      </dgm:t>
    </dgm:pt>
    <dgm:pt modelId="{59100914-678A-4E36-BF17-CB0F6B3C3DE2}" type="parTrans" cxnId="{AF436D1F-EC32-4DFC-ACFE-1CAC4448B208}">
      <dgm:prSet/>
      <dgm:spPr/>
      <dgm:t>
        <a:bodyPr/>
        <a:lstStyle/>
        <a:p>
          <a:endParaRPr lang="es-ES"/>
        </a:p>
      </dgm:t>
    </dgm:pt>
    <dgm:pt modelId="{B2F586FE-FEDA-47CA-BDBA-766D1DBFE7CA}" type="sibTrans" cxnId="{AF436D1F-EC32-4DFC-ACFE-1CAC4448B208}">
      <dgm:prSet/>
      <dgm:spPr/>
      <dgm:t>
        <a:bodyPr/>
        <a:lstStyle/>
        <a:p>
          <a:endParaRPr lang="es-ES"/>
        </a:p>
      </dgm:t>
    </dgm:pt>
    <dgm:pt modelId="{A7F151C1-40F9-4AEB-ADEB-BF8CBEF4386A}">
      <dgm:prSet phldrT="[Texto]"/>
      <dgm:spPr/>
      <dgm:t>
        <a:bodyPr/>
        <a:lstStyle/>
        <a:p>
          <a:r>
            <a:rPr lang="es-ES"/>
            <a:t>Microcontroladores</a:t>
          </a:r>
        </a:p>
      </dgm:t>
    </dgm:pt>
    <dgm:pt modelId="{7862E5A5-C2BB-451B-A3EA-70B8B51D3242}" type="parTrans" cxnId="{D496D593-1578-4E41-9266-F8B28A99B1D3}">
      <dgm:prSet/>
      <dgm:spPr/>
      <dgm:t>
        <a:bodyPr/>
        <a:lstStyle/>
        <a:p>
          <a:endParaRPr lang="es-ES"/>
        </a:p>
      </dgm:t>
    </dgm:pt>
    <dgm:pt modelId="{4FF2BEA6-9EBF-4FE6-A68E-26A4E3763AB9}" type="sibTrans" cxnId="{D496D593-1578-4E41-9266-F8B28A99B1D3}">
      <dgm:prSet/>
      <dgm:spPr/>
      <dgm:t>
        <a:bodyPr/>
        <a:lstStyle/>
        <a:p>
          <a:endParaRPr lang="es-ES"/>
        </a:p>
      </dgm:t>
    </dgm:pt>
    <dgm:pt modelId="{5FC9AEBC-C7AD-45FE-A3A9-AC43BF7920C8}">
      <dgm:prSet phldrT="[Texto]"/>
      <dgm:spPr/>
      <dgm:t>
        <a:bodyPr/>
        <a:lstStyle/>
        <a:p>
          <a:r>
            <a:rPr lang="es-ES"/>
            <a:t>Nano</a:t>
          </a:r>
        </a:p>
      </dgm:t>
    </dgm:pt>
    <dgm:pt modelId="{F01C91A4-68BB-4F03-AB4A-2A4ABB04F3CB}" type="parTrans" cxnId="{0370A45E-431A-4C39-AEDC-3B78D1AAE687}">
      <dgm:prSet/>
      <dgm:spPr/>
      <dgm:t>
        <a:bodyPr/>
        <a:lstStyle/>
        <a:p>
          <a:endParaRPr lang="es-ES"/>
        </a:p>
      </dgm:t>
    </dgm:pt>
    <dgm:pt modelId="{C01AFE4F-CF24-48E4-9918-B5FCD4ADA8A1}" type="sibTrans" cxnId="{0370A45E-431A-4C39-AEDC-3B78D1AAE687}">
      <dgm:prSet/>
      <dgm:spPr/>
      <dgm:t>
        <a:bodyPr/>
        <a:lstStyle/>
        <a:p>
          <a:endParaRPr lang="es-ES"/>
        </a:p>
      </dgm:t>
    </dgm:pt>
    <dgm:pt modelId="{27553B14-FE0D-48C9-BD87-F21D6789ACB8}">
      <dgm:prSet phldrT="[Texto]"/>
      <dgm:spPr/>
      <dgm:t>
        <a:bodyPr/>
        <a:lstStyle/>
        <a:p>
          <a:r>
            <a:rPr lang="es-ES"/>
            <a:t>Mega</a:t>
          </a:r>
        </a:p>
      </dgm:t>
    </dgm:pt>
    <dgm:pt modelId="{5447102C-28EB-4BEE-B036-5D641FF91A39}" type="parTrans" cxnId="{A940AB35-329D-4B46-9D4D-9F05BF8E78B4}">
      <dgm:prSet/>
      <dgm:spPr/>
      <dgm:t>
        <a:bodyPr/>
        <a:lstStyle/>
        <a:p>
          <a:endParaRPr lang="es-ES"/>
        </a:p>
      </dgm:t>
    </dgm:pt>
    <dgm:pt modelId="{03C716E1-A977-4FD9-AAB3-166F0BDD1634}" type="sibTrans" cxnId="{A940AB35-329D-4B46-9D4D-9F05BF8E78B4}">
      <dgm:prSet/>
      <dgm:spPr/>
      <dgm:t>
        <a:bodyPr/>
        <a:lstStyle/>
        <a:p>
          <a:endParaRPr lang="es-ES"/>
        </a:p>
      </dgm:t>
    </dgm:pt>
    <dgm:pt modelId="{E304F27F-F78F-40A3-98BE-98A6171E7A3E}">
      <dgm:prSet phldrT="[Texto]"/>
      <dgm:spPr/>
      <dgm:t>
        <a:bodyPr/>
        <a:lstStyle/>
        <a:p>
          <a:r>
            <a:rPr lang="es-ES"/>
            <a:t>Raspberry</a:t>
          </a:r>
        </a:p>
      </dgm:t>
    </dgm:pt>
    <dgm:pt modelId="{EF6FD839-B8BA-4DE8-BD7C-E51F4C1D3DC5}" type="parTrans" cxnId="{42114CA1-D511-4075-AC21-BC47B2FBD066}">
      <dgm:prSet/>
      <dgm:spPr/>
      <dgm:t>
        <a:bodyPr/>
        <a:lstStyle/>
        <a:p>
          <a:endParaRPr lang="es-ES"/>
        </a:p>
      </dgm:t>
    </dgm:pt>
    <dgm:pt modelId="{98DEA690-0FFC-4967-BAFC-51A0B925F26D}" type="sibTrans" cxnId="{42114CA1-D511-4075-AC21-BC47B2FBD066}">
      <dgm:prSet/>
      <dgm:spPr/>
      <dgm:t>
        <a:bodyPr/>
        <a:lstStyle/>
        <a:p>
          <a:endParaRPr lang="es-ES"/>
        </a:p>
      </dgm:t>
    </dgm:pt>
    <dgm:pt modelId="{5B21B32E-051C-4F60-ABD1-41BAE3C54820}">
      <dgm:prSet phldrT="[Texto]"/>
      <dgm:spPr/>
      <dgm:t>
        <a:bodyPr/>
        <a:lstStyle/>
        <a:p>
          <a:r>
            <a:rPr lang="es-ES"/>
            <a:t>Raspbian</a:t>
          </a:r>
        </a:p>
      </dgm:t>
    </dgm:pt>
    <dgm:pt modelId="{68F5F409-3BD5-4664-B19E-F2EB694E9249}" type="parTrans" cxnId="{EB3D8408-41F2-4018-B519-25D644E87932}">
      <dgm:prSet/>
      <dgm:spPr/>
      <dgm:t>
        <a:bodyPr/>
        <a:lstStyle/>
        <a:p>
          <a:endParaRPr lang="es-ES"/>
        </a:p>
      </dgm:t>
    </dgm:pt>
    <dgm:pt modelId="{32829C9A-EE05-4411-9D93-A7F416C231CF}" type="sibTrans" cxnId="{EB3D8408-41F2-4018-B519-25D644E87932}">
      <dgm:prSet/>
      <dgm:spPr/>
      <dgm:t>
        <a:bodyPr/>
        <a:lstStyle/>
        <a:p>
          <a:endParaRPr lang="es-ES"/>
        </a:p>
      </dgm:t>
    </dgm:pt>
    <dgm:pt modelId="{4F3AA406-A585-4214-A2C0-26D6CAD89BA9}">
      <dgm:prSet phldrT="[Texto]"/>
      <dgm:spPr/>
      <dgm:t>
        <a:bodyPr/>
        <a:lstStyle/>
        <a:p>
          <a:r>
            <a:rPr lang="es-ES"/>
            <a:t>MEAN</a:t>
          </a:r>
        </a:p>
      </dgm:t>
    </dgm:pt>
    <dgm:pt modelId="{5490BFA2-1073-4FA2-9C6C-9C87E3AFB461}" type="parTrans" cxnId="{0AEC3D7E-4DCF-4B18-A919-54D1276EB4EE}">
      <dgm:prSet/>
      <dgm:spPr/>
      <dgm:t>
        <a:bodyPr/>
        <a:lstStyle/>
        <a:p>
          <a:endParaRPr lang="es-ES"/>
        </a:p>
      </dgm:t>
    </dgm:pt>
    <dgm:pt modelId="{2E44B531-2910-4443-8E72-A01AAE74DCFB}" type="sibTrans" cxnId="{0AEC3D7E-4DCF-4B18-A919-54D1276EB4EE}">
      <dgm:prSet/>
      <dgm:spPr/>
      <dgm:t>
        <a:bodyPr/>
        <a:lstStyle/>
        <a:p>
          <a:endParaRPr lang="es-ES"/>
        </a:p>
      </dgm:t>
    </dgm:pt>
    <dgm:pt modelId="{D1B8A72B-4588-4804-877E-143897B4B136}">
      <dgm:prSet phldrT="[Texto]"/>
      <dgm:spPr/>
      <dgm:t>
        <a:bodyPr/>
        <a:lstStyle/>
        <a:p>
          <a:r>
            <a:rPr lang="es-ES"/>
            <a:t>Mongo</a:t>
          </a:r>
        </a:p>
      </dgm:t>
    </dgm:pt>
    <dgm:pt modelId="{3AADD106-3CAF-405D-8D79-05494BF41E79}" type="parTrans" cxnId="{133B99A7-0E34-46C1-B82C-DA131714B429}">
      <dgm:prSet/>
      <dgm:spPr/>
      <dgm:t>
        <a:bodyPr/>
        <a:lstStyle/>
        <a:p>
          <a:endParaRPr lang="es-ES"/>
        </a:p>
      </dgm:t>
    </dgm:pt>
    <dgm:pt modelId="{BCF86F69-F52B-4FA1-A387-E26E16430AB4}" type="sibTrans" cxnId="{133B99A7-0E34-46C1-B82C-DA131714B429}">
      <dgm:prSet/>
      <dgm:spPr/>
      <dgm:t>
        <a:bodyPr/>
        <a:lstStyle/>
        <a:p>
          <a:endParaRPr lang="es-ES"/>
        </a:p>
      </dgm:t>
    </dgm:pt>
    <dgm:pt modelId="{EF96B169-0D45-432B-8A73-C9EA7EB2BD9C}">
      <dgm:prSet phldrT="[Texto]"/>
      <dgm:spPr/>
      <dgm:t>
        <a:bodyPr/>
        <a:lstStyle/>
        <a:p>
          <a:r>
            <a:rPr lang="es-ES"/>
            <a:t>Express</a:t>
          </a:r>
        </a:p>
      </dgm:t>
    </dgm:pt>
    <dgm:pt modelId="{5617944B-FAB4-4107-9B6C-02D2FDE05010}" type="parTrans" cxnId="{27B0230A-147A-4ADE-9FC7-69CC56155686}">
      <dgm:prSet/>
      <dgm:spPr/>
      <dgm:t>
        <a:bodyPr/>
        <a:lstStyle/>
        <a:p>
          <a:endParaRPr lang="es-ES"/>
        </a:p>
      </dgm:t>
    </dgm:pt>
    <dgm:pt modelId="{7448EF5B-98F8-47EE-BFB6-65DFAF98C5DC}" type="sibTrans" cxnId="{27B0230A-147A-4ADE-9FC7-69CC56155686}">
      <dgm:prSet/>
      <dgm:spPr/>
      <dgm:t>
        <a:bodyPr/>
        <a:lstStyle/>
        <a:p>
          <a:endParaRPr lang="es-ES"/>
        </a:p>
      </dgm:t>
    </dgm:pt>
    <dgm:pt modelId="{17446E0B-ABC5-45A9-B935-AEB88AC086C0}">
      <dgm:prSet phldrT="[Texto]"/>
      <dgm:spPr/>
      <dgm:t>
        <a:bodyPr/>
        <a:lstStyle/>
        <a:p>
          <a:r>
            <a:rPr lang="es-ES"/>
            <a:t>Angular</a:t>
          </a:r>
        </a:p>
      </dgm:t>
    </dgm:pt>
    <dgm:pt modelId="{D12B69C4-DAE8-44DD-8278-8E90AEB9EC40}" type="parTrans" cxnId="{9F3C255B-3353-4EA8-BD21-21DA41A24A81}">
      <dgm:prSet/>
      <dgm:spPr/>
      <dgm:t>
        <a:bodyPr/>
        <a:lstStyle/>
        <a:p>
          <a:endParaRPr lang="es-ES"/>
        </a:p>
      </dgm:t>
    </dgm:pt>
    <dgm:pt modelId="{42D0AD73-9EFE-4960-99D7-1496749A7F63}" type="sibTrans" cxnId="{9F3C255B-3353-4EA8-BD21-21DA41A24A81}">
      <dgm:prSet/>
      <dgm:spPr/>
      <dgm:t>
        <a:bodyPr/>
        <a:lstStyle/>
        <a:p>
          <a:endParaRPr lang="es-ES"/>
        </a:p>
      </dgm:t>
    </dgm:pt>
    <dgm:pt modelId="{D148909A-6A33-43E6-9A88-C8AC85F1F574}">
      <dgm:prSet phldrT="[Texto]"/>
      <dgm:spPr/>
      <dgm:t>
        <a:bodyPr/>
        <a:lstStyle/>
        <a:p>
          <a:r>
            <a:rPr lang="es-ES"/>
            <a:t>Node</a:t>
          </a:r>
        </a:p>
      </dgm:t>
    </dgm:pt>
    <dgm:pt modelId="{8ECCBD2D-33A2-4731-918A-83392735BD96}" type="parTrans" cxnId="{7D701EB6-F23A-46CB-8819-680C723CE94E}">
      <dgm:prSet/>
      <dgm:spPr/>
      <dgm:t>
        <a:bodyPr/>
        <a:lstStyle/>
        <a:p>
          <a:endParaRPr lang="es-ES"/>
        </a:p>
      </dgm:t>
    </dgm:pt>
    <dgm:pt modelId="{F067E539-5F7E-4B6C-8720-43404F2D8334}" type="sibTrans" cxnId="{7D701EB6-F23A-46CB-8819-680C723CE94E}">
      <dgm:prSet/>
      <dgm:spPr/>
      <dgm:t>
        <a:bodyPr/>
        <a:lstStyle/>
        <a:p>
          <a:endParaRPr lang="es-ES"/>
        </a:p>
      </dgm:t>
    </dgm:pt>
    <dgm:pt modelId="{805D8F81-2A7F-49A3-BF75-99B9D82450FE}">
      <dgm:prSet phldrT="[Texto]"/>
      <dgm:spPr/>
      <dgm:t>
        <a:bodyPr/>
        <a:lstStyle/>
        <a:p>
          <a:r>
            <a:rPr lang="es-ES"/>
            <a:t>PM2</a:t>
          </a:r>
        </a:p>
      </dgm:t>
    </dgm:pt>
    <dgm:pt modelId="{0CCABDB1-C410-4699-AC6D-5B1461A57B10}" type="parTrans" cxnId="{7EB3AC88-B446-4823-95BE-566771D18277}">
      <dgm:prSet/>
      <dgm:spPr/>
      <dgm:t>
        <a:bodyPr/>
        <a:lstStyle/>
        <a:p>
          <a:endParaRPr lang="es-ES"/>
        </a:p>
      </dgm:t>
    </dgm:pt>
    <dgm:pt modelId="{59A02AAF-EE42-47DE-8A1E-B8EE28A45D8B}" type="sibTrans" cxnId="{7EB3AC88-B446-4823-95BE-566771D18277}">
      <dgm:prSet/>
      <dgm:spPr/>
      <dgm:t>
        <a:bodyPr/>
        <a:lstStyle/>
        <a:p>
          <a:endParaRPr lang="es-ES"/>
        </a:p>
      </dgm:t>
    </dgm:pt>
    <dgm:pt modelId="{3E82906C-C3A7-4393-8B7A-C49435029FF8}">
      <dgm:prSet phldrT="[Texto]"/>
      <dgm:spPr/>
      <dgm:t>
        <a:bodyPr/>
        <a:lstStyle/>
        <a:p>
          <a:r>
            <a:rPr lang="es-ES"/>
            <a:t>Motion</a:t>
          </a:r>
        </a:p>
      </dgm:t>
    </dgm:pt>
    <dgm:pt modelId="{8C84BC4A-433F-4C10-A813-882B35B9A694}" type="parTrans" cxnId="{45DF1D03-EBA9-4AA5-9964-477BD0F43A2B}">
      <dgm:prSet/>
      <dgm:spPr/>
      <dgm:t>
        <a:bodyPr/>
        <a:lstStyle/>
        <a:p>
          <a:endParaRPr lang="es-ES"/>
        </a:p>
      </dgm:t>
    </dgm:pt>
    <dgm:pt modelId="{DF25D73B-DB16-4E24-BA65-4D316DD46654}" type="sibTrans" cxnId="{45DF1D03-EBA9-4AA5-9964-477BD0F43A2B}">
      <dgm:prSet/>
      <dgm:spPr/>
      <dgm:t>
        <a:bodyPr/>
        <a:lstStyle/>
        <a:p>
          <a:endParaRPr lang="es-ES"/>
        </a:p>
      </dgm:t>
    </dgm:pt>
    <dgm:pt modelId="{124E09C6-61C7-4F20-AEB8-1A13E319856C}" type="pres">
      <dgm:prSet presAssocID="{ECE59B93-A56F-43FD-8880-F3C4C460BCBD}" presName="mainComposite" presStyleCnt="0">
        <dgm:presLayoutVars>
          <dgm:chPref val="1"/>
          <dgm:dir/>
          <dgm:animOne val="branch"/>
          <dgm:animLvl val="lvl"/>
          <dgm:resizeHandles val="exact"/>
        </dgm:presLayoutVars>
      </dgm:prSet>
      <dgm:spPr/>
      <dgm:t>
        <a:bodyPr/>
        <a:lstStyle/>
        <a:p>
          <a:endParaRPr lang="es-ES"/>
        </a:p>
      </dgm:t>
    </dgm:pt>
    <dgm:pt modelId="{2A40740C-F75E-456F-8090-35A359EC1E01}" type="pres">
      <dgm:prSet presAssocID="{ECE59B93-A56F-43FD-8880-F3C4C460BCBD}" presName="hierFlow" presStyleCnt="0"/>
      <dgm:spPr/>
    </dgm:pt>
    <dgm:pt modelId="{F2A4E424-26ED-4FF9-AB8A-8AE84A303288}" type="pres">
      <dgm:prSet presAssocID="{ECE59B93-A56F-43FD-8880-F3C4C460BCBD}" presName="hierChild1" presStyleCnt="0">
        <dgm:presLayoutVars>
          <dgm:chPref val="1"/>
          <dgm:animOne val="branch"/>
          <dgm:animLvl val="lvl"/>
        </dgm:presLayoutVars>
      </dgm:prSet>
      <dgm:spPr/>
    </dgm:pt>
    <dgm:pt modelId="{3D284C3D-D041-43C2-B2A1-85C6CA48CE60}" type="pres">
      <dgm:prSet presAssocID="{F80E5932-9427-47D8-B33B-73F8C3776EDD}" presName="Name14" presStyleCnt="0"/>
      <dgm:spPr/>
    </dgm:pt>
    <dgm:pt modelId="{2F73316F-D2A9-4C3F-9A3C-B28E8740738F}" type="pres">
      <dgm:prSet presAssocID="{F80E5932-9427-47D8-B33B-73F8C3776EDD}" presName="level1Shape" presStyleLbl="node0" presStyleIdx="0" presStyleCnt="1">
        <dgm:presLayoutVars>
          <dgm:chPref val="3"/>
        </dgm:presLayoutVars>
      </dgm:prSet>
      <dgm:spPr/>
      <dgm:t>
        <a:bodyPr/>
        <a:lstStyle/>
        <a:p>
          <a:endParaRPr lang="es-ES"/>
        </a:p>
      </dgm:t>
    </dgm:pt>
    <dgm:pt modelId="{5170C73E-81C1-47A5-989D-63632E5894C8}" type="pres">
      <dgm:prSet presAssocID="{F80E5932-9427-47D8-B33B-73F8C3776EDD}" presName="hierChild2" presStyleCnt="0"/>
      <dgm:spPr/>
    </dgm:pt>
    <dgm:pt modelId="{2AD3F849-E85A-4BCA-883C-88E4F61C03B3}" type="pres">
      <dgm:prSet presAssocID="{C054D606-FB81-41B2-8E59-EDB600E21547}" presName="Name19" presStyleLbl="parChTrans1D2" presStyleIdx="0" presStyleCnt="2"/>
      <dgm:spPr/>
      <dgm:t>
        <a:bodyPr/>
        <a:lstStyle/>
        <a:p>
          <a:endParaRPr lang="es-ES"/>
        </a:p>
      </dgm:t>
    </dgm:pt>
    <dgm:pt modelId="{56304174-9AD3-410C-B75D-870856A285A4}" type="pres">
      <dgm:prSet presAssocID="{3B44D526-0CED-4639-B091-640532A6D8F8}" presName="Name21" presStyleCnt="0"/>
      <dgm:spPr/>
    </dgm:pt>
    <dgm:pt modelId="{BD2FB3EF-7DFE-46C3-9B07-94F512572D2A}" type="pres">
      <dgm:prSet presAssocID="{3B44D526-0CED-4639-B091-640532A6D8F8}" presName="level2Shape" presStyleLbl="node2" presStyleIdx="0" presStyleCnt="2"/>
      <dgm:spPr/>
      <dgm:t>
        <a:bodyPr/>
        <a:lstStyle/>
        <a:p>
          <a:endParaRPr lang="es-ES"/>
        </a:p>
      </dgm:t>
    </dgm:pt>
    <dgm:pt modelId="{635376DA-772D-4DCB-AAB5-34B1FB5BA0BB}" type="pres">
      <dgm:prSet presAssocID="{3B44D526-0CED-4639-B091-640532A6D8F8}" presName="hierChild3" presStyleCnt="0"/>
      <dgm:spPr/>
    </dgm:pt>
    <dgm:pt modelId="{EE80FCCF-E1A3-4EB5-8194-CFF6B50249BA}" type="pres">
      <dgm:prSet presAssocID="{68F5F409-3BD5-4664-B19E-F2EB694E9249}" presName="Name19" presStyleLbl="parChTrans1D3" presStyleIdx="0" presStyleCnt="4"/>
      <dgm:spPr/>
      <dgm:t>
        <a:bodyPr/>
        <a:lstStyle/>
        <a:p>
          <a:endParaRPr lang="es-ES"/>
        </a:p>
      </dgm:t>
    </dgm:pt>
    <dgm:pt modelId="{AD18B222-ED21-48C3-A63B-9B2552E8CE3F}" type="pres">
      <dgm:prSet presAssocID="{5B21B32E-051C-4F60-ABD1-41BAE3C54820}" presName="Name21" presStyleCnt="0"/>
      <dgm:spPr/>
    </dgm:pt>
    <dgm:pt modelId="{4EAE5F5C-F26B-47E1-B43C-9B4A1E1D5A48}" type="pres">
      <dgm:prSet presAssocID="{5B21B32E-051C-4F60-ABD1-41BAE3C54820}" presName="level2Shape" presStyleLbl="node3" presStyleIdx="0" presStyleCnt="4"/>
      <dgm:spPr/>
      <dgm:t>
        <a:bodyPr/>
        <a:lstStyle/>
        <a:p>
          <a:endParaRPr lang="es-ES"/>
        </a:p>
      </dgm:t>
    </dgm:pt>
    <dgm:pt modelId="{42D3F0A3-50FB-421B-829B-9F6F6AF727E6}" type="pres">
      <dgm:prSet presAssocID="{5B21B32E-051C-4F60-ABD1-41BAE3C54820}" presName="hierChild3" presStyleCnt="0"/>
      <dgm:spPr/>
    </dgm:pt>
    <dgm:pt modelId="{E3C81AE3-4E02-46C6-99DA-965BE14A7647}" type="pres">
      <dgm:prSet presAssocID="{0CCABDB1-C410-4699-AC6D-5B1461A57B10}" presName="Name19" presStyleLbl="parChTrans1D4" presStyleIdx="0" presStyleCnt="9"/>
      <dgm:spPr/>
      <dgm:t>
        <a:bodyPr/>
        <a:lstStyle/>
        <a:p>
          <a:endParaRPr lang="es-ES"/>
        </a:p>
      </dgm:t>
    </dgm:pt>
    <dgm:pt modelId="{4EF23E7C-1585-4BCB-A29F-799292D510B9}" type="pres">
      <dgm:prSet presAssocID="{805D8F81-2A7F-49A3-BF75-99B9D82450FE}" presName="Name21" presStyleCnt="0"/>
      <dgm:spPr/>
    </dgm:pt>
    <dgm:pt modelId="{5C5EB3AE-E224-4CE6-AF75-727E0AADC8D4}" type="pres">
      <dgm:prSet presAssocID="{805D8F81-2A7F-49A3-BF75-99B9D82450FE}" presName="level2Shape" presStyleLbl="node4" presStyleIdx="0" presStyleCnt="9"/>
      <dgm:spPr/>
      <dgm:t>
        <a:bodyPr/>
        <a:lstStyle/>
        <a:p>
          <a:endParaRPr lang="es-ES"/>
        </a:p>
      </dgm:t>
    </dgm:pt>
    <dgm:pt modelId="{3253EBBA-722F-47B2-8096-B6BEFBCDE745}" type="pres">
      <dgm:prSet presAssocID="{805D8F81-2A7F-49A3-BF75-99B9D82450FE}" presName="hierChild3" presStyleCnt="0"/>
      <dgm:spPr/>
    </dgm:pt>
    <dgm:pt modelId="{59339405-FEE0-4177-8E1E-EFD49E3382A8}" type="pres">
      <dgm:prSet presAssocID="{8C84BC4A-433F-4C10-A813-882B35B9A694}" presName="Name19" presStyleLbl="parChTrans1D4" presStyleIdx="1" presStyleCnt="9"/>
      <dgm:spPr/>
      <dgm:t>
        <a:bodyPr/>
        <a:lstStyle/>
        <a:p>
          <a:endParaRPr lang="es-ES"/>
        </a:p>
      </dgm:t>
    </dgm:pt>
    <dgm:pt modelId="{0FAC1AAF-BD72-41FF-A448-B5C7E3CF9E90}" type="pres">
      <dgm:prSet presAssocID="{3E82906C-C3A7-4393-8B7A-C49435029FF8}" presName="Name21" presStyleCnt="0"/>
      <dgm:spPr/>
    </dgm:pt>
    <dgm:pt modelId="{6C488A67-1951-4BC5-A7C8-DDD7FD7EE062}" type="pres">
      <dgm:prSet presAssocID="{3E82906C-C3A7-4393-8B7A-C49435029FF8}" presName="level2Shape" presStyleLbl="node4" presStyleIdx="1" presStyleCnt="9"/>
      <dgm:spPr/>
      <dgm:t>
        <a:bodyPr/>
        <a:lstStyle/>
        <a:p>
          <a:endParaRPr lang="es-ES"/>
        </a:p>
      </dgm:t>
    </dgm:pt>
    <dgm:pt modelId="{A06414F0-9B6D-4307-A895-4CF363F06F3C}" type="pres">
      <dgm:prSet presAssocID="{3E82906C-C3A7-4393-8B7A-C49435029FF8}" presName="hierChild3" presStyleCnt="0"/>
      <dgm:spPr/>
    </dgm:pt>
    <dgm:pt modelId="{24E905B3-4273-4E02-B234-3F89C5D94607}" type="pres">
      <dgm:prSet presAssocID="{5490BFA2-1073-4FA2-9C6C-9C87E3AFB461}" presName="Name19" presStyleLbl="parChTrans1D3" presStyleIdx="1" presStyleCnt="4"/>
      <dgm:spPr/>
      <dgm:t>
        <a:bodyPr/>
        <a:lstStyle/>
        <a:p>
          <a:endParaRPr lang="es-ES"/>
        </a:p>
      </dgm:t>
    </dgm:pt>
    <dgm:pt modelId="{975E1E75-D642-4AD8-9C52-40B676647EE6}" type="pres">
      <dgm:prSet presAssocID="{4F3AA406-A585-4214-A2C0-26D6CAD89BA9}" presName="Name21" presStyleCnt="0"/>
      <dgm:spPr/>
    </dgm:pt>
    <dgm:pt modelId="{B4BDF7F5-C29A-4AAF-9A3E-61F49FF5ADC6}" type="pres">
      <dgm:prSet presAssocID="{4F3AA406-A585-4214-A2C0-26D6CAD89BA9}" presName="level2Shape" presStyleLbl="node3" presStyleIdx="1" presStyleCnt="4"/>
      <dgm:spPr/>
      <dgm:t>
        <a:bodyPr/>
        <a:lstStyle/>
        <a:p>
          <a:endParaRPr lang="es-ES"/>
        </a:p>
      </dgm:t>
    </dgm:pt>
    <dgm:pt modelId="{29B6FA4D-5A22-4414-B230-7DFE564C26D6}" type="pres">
      <dgm:prSet presAssocID="{4F3AA406-A585-4214-A2C0-26D6CAD89BA9}" presName="hierChild3" presStyleCnt="0"/>
      <dgm:spPr/>
    </dgm:pt>
    <dgm:pt modelId="{714E2285-4BF1-4EDA-9B38-DF14412B846F}" type="pres">
      <dgm:prSet presAssocID="{3AADD106-3CAF-405D-8D79-05494BF41E79}" presName="Name19" presStyleLbl="parChTrans1D4" presStyleIdx="2" presStyleCnt="9"/>
      <dgm:spPr/>
      <dgm:t>
        <a:bodyPr/>
        <a:lstStyle/>
        <a:p>
          <a:endParaRPr lang="es-ES"/>
        </a:p>
      </dgm:t>
    </dgm:pt>
    <dgm:pt modelId="{4C411F1A-C0EE-48CF-90A3-2DC008C56290}" type="pres">
      <dgm:prSet presAssocID="{D1B8A72B-4588-4804-877E-143897B4B136}" presName="Name21" presStyleCnt="0"/>
      <dgm:spPr/>
    </dgm:pt>
    <dgm:pt modelId="{3CD5EF88-497D-480A-8386-F9C57BFB387E}" type="pres">
      <dgm:prSet presAssocID="{D1B8A72B-4588-4804-877E-143897B4B136}" presName="level2Shape" presStyleLbl="node4" presStyleIdx="2" presStyleCnt="9"/>
      <dgm:spPr/>
      <dgm:t>
        <a:bodyPr/>
        <a:lstStyle/>
        <a:p>
          <a:endParaRPr lang="es-ES"/>
        </a:p>
      </dgm:t>
    </dgm:pt>
    <dgm:pt modelId="{4933784E-B0A1-4266-9044-E5D73F315E9C}" type="pres">
      <dgm:prSet presAssocID="{D1B8A72B-4588-4804-877E-143897B4B136}" presName="hierChild3" presStyleCnt="0"/>
      <dgm:spPr/>
    </dgm:pt>
    <dgm:pt modelId="{0ADCCCCB-8BF5-4B4F-9D72-74152C220B93}" type="pres">
      <dgm:prSet presAssocID="{5617944B-FAB4-4107-9B6C-02D2FDE05010}" presName="Name19" presStyleLbl="parChTrans1D4" presStyleIdx="3" presStyleCnt="9"/>
      <dgm:spPr/>
      <dgm:t>
        <a:bodyPr/>
        <a:lstStyle/>
        <a:p>
          <a:endParaRPr lang="es-ES"/>
        </a:p>
      </dgm:t>
    </dgm:pt>
    <dgm:pt modelId="{0A839A87-1C1D-4989-AA36-1D04C8BFB474}" type="pres">
      <dgm:prSet presAssocID="{EF96B169-0D45-432B-8A73-C9EA7EB2BD9C}" presName="Name21" presStyleCnt="0"/>
      <dgm:spPr/>
    </dgm:pt>
    <dgm:pt modelId="{B1D3C451-1112-4F00-8A81-10F7F2446AE2}" type="pres">
      <dgm:prSet presAssocID="{EF96B169-0D45-432B-8A73-C9EA7EB2BD9C}" presName="level2Shape" presStyleLbl="node4" presStyleIdx="3" presStyleCnt="9"/>
      <dgm:spPr/>
      <dgm:t>
        <a:bodyPr/>
        <a:lstStyle/>
        <a:p>
          <a:endParaRPr lang="es-ES"/>
        </a:p>
      </dgm:t>
    </dgm:pt>
    <dgm:pt modelId="{D677FADE-4D3D-450C-A291-AF2515DA1AB5}" type="pres">
      <dgm:prSet presAssocID="{EF96B169-0D45-432B-8A73-C9EA7EB2BD9C}" presName="hierChild3" presStyleCnt="0"/>
      <dgm:spPr/>
    </dgm:pt>
    <dgm:pt modelId="{1268E670-8ADF-42B0-BD24-D84A6AC8FC75}" type="pres">
      <dgm:prSet presAssocID="{D12B69C4-DAE8-44DD-8278-8E90AEB9EC40}" presName="Name19" presStyleLbl="parChTrans1D4" presStyleIdx="4" presStyleCnt="9"/>
      <dgm:spPr/>
      <dgm:t>
        <a:bodyPr/>
        <a:lstStyle/>
        <a:p>
          <a:endParaRPr lang="es-ES"/>
        </a:p>
      </dgm:t>
    </dgm:pt>
    <dgm:pt modelId="{D3205792-D66D-4CB5-932A-829F6F5CA1CB}" type="pres">
      <dgm:prSet presAssocID="{17446E0B-ABC5-45A9-B935-AEB88AC086C0}" presName="Name21" presStyleCnt="0"/>
      <dgm:spPr/>
    </dgm:pt>
    <dgm:pt modelId="{58619D40-599D-44E9-8F80-62CC3A35C618}" type="pres">
      <dgm:prSet presAssocID="{17446E0B-ABC5-45A9-B935-AEB88AC086C0}" presName="level2Shape" presStyleLbl="node4" presStyleIdx="4" presStyleCnt="9"/>
      <dgm:spPr/>
      <dgm:t>
        <a:bodyPr/>
        <a:lstStyle/>
        <a:p>
          <a:endParaRPr lang="es-ES"/>
        </a:p>
      </dgm:t>
    </dgm:pt>
    <dgm:pt modelId="{D5E6434E-C3B6-437E-8E6E-FFFB2C7DD5D6}" type="pres">
      <dgm:prSet presAssocID="{17446E0B-ABC5-45A9-B935-AEB88AC086C0}" presName="hierChild3" presStyleCnt="0"/>
      <dgm:spPr/>
    </dgm:pt>
    <dgm:pt modelId="{084F995E-15B0-42A1-B7DF-67BA4983250A}" type="pres">
      <dgm:prSet presAssocID="{8ECCBD2D-33A2-4731-918A-83392735BD96}" presName="Name19" presStyleLbl="parChTrans1D4" presStyleIdx="5" presStyleCnt="9"/>
      <dgm:spPr/>
      <dgm:t>
        <a:bodyPr/>
        <a:lstStyle/>
        <a:p>
          <a:endParaRPr lang="es-ES"/>
        </a:p>
      </dgm:t>
    </dgm:pt>
    <dgm:pt modelId="{86046D33-8A62-4CDF-87C0-6D5621D39D58}" type="pres">
      <dgm:prSet presAssocID="{D148909A-6A33-43E6-9A88-C8AC85F1F574}" presName="Name21" presStyleCnt="0"/>
      <dgm:spPr/>
    </dgm:pt>
    <dgm:pt modelId="{5D288F7A-C74B-4414-9BD8-4095B58BF1CE}" type="pres">
      <dgm:prSet presAssocID="{D148909A-6A33-43E6-9A88-C8AC85F1F574}" presName="level2Shape" presStyleLbl="node4" presStyleIdx="5" presStyleCnt="9"/>
      <dgm:spPr/>
      <dgm:t>
        <a:bodyPr/>
        <a:lstStyle/>
        <a:p>
          <a:endParaRPr lang="es-ES"/>
        </a:p>
      </dgm:t>
    </dgm:pt>
    <dgm:pt modelId="{91923F2F-6D28-4D35-8AAA-8B1F28BDD7A0}" type="pres">
      <dgm:prSet presAssocID="{D148909A-6A33-43E6-9A88-C8AC85F1F574}" presName="hierChild3" presStyleCnt="0"/>
      <dgm:spPr/>
    </dgm:pt>
    <dgm:pt modelId="{9543261B-12DF-47A9-98B3-0272886E0AE4}" type="pres">
      <dgm:prSet presAssocID="{216774BC-C023-45C0-939D-980A49119584}" presName="Name19" presStyleLbl="parChTrans1D2" presStyleIdx="1" presStyleCnt="2"/>
      <dgm:spPr/>
      <dgm:t>
        <a:bodyPr/>
        <a:lstStyle/>
        <a:p>
          <a:endParaRPr lang="es-ES"/>
        </a:p>
      </dgm:t>
    </dgm:pt>
    <dgm:pt modelId="{4EA25F65-97E2-46B6-964D-3F47EB50B0C3}" type="pres">
      <dgm:prSet presAssocID="{41800345-DAC5-45BB-92C0-BEE08A76DC11}" presName="Name21" presStyleCnt="0"/>
      <dgm:spPr/>
    </dgm:pt>
    <dgm:pt modelId="{1BAA974B-3E74-4A95-B31F-2F78FA3F0037}" type="pres">
      <dgm:prSet presAssocID="{41800345-DAC5-45BB-92C0-BEE08A76DC11}" presName="level2Shape" presStyleLbl="node2" presStyleIdx="1" presStyleCnt="2"/>
      <dgm:spPr/>
      <dgm:t>
        <a:bodyPr/>
        <a:lstStyle/>
        <a:p>
          <a:endParaRPr lang="es-ES"/>
        </a:p>
      </dgm:t>
    </dgm:pt>
    <dgm:pt modelId="{D990630B-9E44-4857-9FF7-B6D37C55295D}" type="pres">
      <dgm:prSet presAssocID="{41800345-DAC5-45BB-92C0-BEE08A76DC11}" presName="hierChild3" presStyleCnt="0"/>
      <dgm:spPr/>
    </dgm:pt>
    <dgm:pt modelId="{789B4EC4-AF93-4C35-90CE-4CF3A67A2388}" type="pres">
      <dgm:prSet presAssocID="{7862E5A5-C2BB-451B-A3EA-70B8B51D3242}" presName="Name19" presStyleLbl="parChTrans1D3" presStyleIdx="2" presStyleCnt="4"/>
      <dgm:spPr/>
      <dgm:t>
        <a:bodyPr/>
        <a:lstStyle/>
        <a:p>
          <a:endParaRPr lang="es-ES"/>
        </a:p>
      </dgm:t>
    </dgm:pt>
    <dgm:pt modelId="{2D50099C-EF30-4D48-8E9B-9CCF988D28BF}" type="pres">
      <dgm:prSet presAssocID="{A7F151C1-40F9-4AEB-ADEB-BF8CBEF4386A}" presName="Name21" presStyleCnt="0"/>
      <dgm:spPr/>
    </dgm:pt>
    <dgm:pt modelId="{DA3F1F50-53CC-45F0-B97B-F396CB880164}" type="pres">
      <dgm:prSet presAssocID="{A7F151C1-40F9-4AEB-ADEB-BF8CBEF4386A}" presName="level2Shape" presStyleLbl="node3" presStyleIdx="2" presStyleCnt="4"/>
      <dgm:spPr/>
      <dgm:t>
        <a:bodyPr/>
        <a:lstStyle/>
        <a:p>
          <a:endParaRPr lang="es-ES"/>
        </a:p>
      </dgm:t>
    </dgm:pt>
    <dgm:pt modelId="{65149775-33AC-4629-B73C-036401C37F19}" type="pres">
      <dgm:prSet presAssocID="{A7F151C1-40F9-4AEB-ADEB-BF8CBEF4386A}" presName="hierChild3" presStyleCnt="0"/>
      <dgm:spPr/>
    </dgm:pt>
    <dgm:pt modelId="{74F97833-5D73-4E4F-A80F-FC9734744822}" type="pres">
      <dgm:prSet presAssocID="{F01C91A4-68BB-4F03-AB4A-2A4ABB04F3CB}" presName="Name19" presStyleLbl="parChTrans1D4" presStyleIdx="6" presStyleCnt="9"/>
      <dgm:spPr/>
      <dgm:t>
        <a:bodyPr/>
        <a:lstStyle/>
        <a:p>
          <a:endParaRPr lang="es-ES"/>
        </a:p>
      </dgm:t>
    </dgm:pt>
    <dgm:pt modelId="{1700D289-D813-4140-AA27-5E3BE2E2E714}" type="pres">
      <dgm:prSet presAssocID="{5FC9AEBC-C7AD-45FE-A3A9-AC43BF7920C8}" presName="Name21" presStyleCnt="0"/>
      <dgm:spPr/>
    </dgm:pt>
    <dgm:pt modelId="{068E79D4-0150-4F21-B792-73243A2B92AD}" type="pres">
      <dgm:prSet presAssocID="{5FC9AEBC-C7AD-45FE-A3A9-AC43BF7920C8}" presName="level2Shape" presStyleLbl="node4" presStyleIdx="6" presStyleCnt="9"/>
      <dgm:spPr/>
      <dgm:t>
        <a:bodyPr/>
        <a:lstStyle/>
        <a:p>
          <a:endParaRPr lang="es-ES"/>
        </a:p>
      </dgm:t>
    </dgm:pt>
    <dgm:pt modelId="{86F745A8-94FC-48A5-8B63-EB369CD13053}" type="pres">
      <dgm:prSet presAssocID="{5FC9AEBC-C7AD-45FE-A3A9-AC43BF7920C8}" presName="hierChild3" presStyleCnt="0"/>
      <dgm:spPr/>
    </dgm:pt>
    <dgm:pt modelId="{C215BDB3-0BF2-4799-8A3B-8FC62D019B71}" type="pres">
      <dgm:prSet presAssocID="{5447102C-28EB-4BEE-B036-5D641FF91A39}" presName="Name19" presStyleLbl="parChTrans1D4" presStyleIdx="7" presStyleCnt="9"/>
      <dgm:spPr/>
      <dgm:t>
        <a:bodyPr/>
        <a:lstStyle/>
        <a:p>
          <a:endParaRPr lang="es-ES"/>
        </a:p>
      </dgm:t>
    </dgm:pt>
    <dgm:pt modelId="{59F20173-D4D5-4A8D-88C2-42A88617D233}" type="pres">
      <dgm:prSet presAssocID="{27553B14-FE0D-48C9-BD87-F21D6789ACB8}" presName="Name21" presStyleCnt="0"/>
      <dgm:spPr/>
    </dgm:pt>
    <dgm:pt modelId="{EA1E6A2B-77F5-4835-A71E-ADBFB661A43B}" type="pres">
      <dgm:prSet presAssocID="{27553B14-FE0D-48C9-BD87-F21D6789ACB8}" presName="level2Shape" presStyleLbl="node4" presStyleIdx="7" presStyleCnt="9"/>
      <dgm:spPr/>
      <dgm:t>
        <a:bodyPr/>
        <a:lstStyle/>
        <a:p>
          <a:endParaRPr lang="es-ES"/>
        </a:p>
      </dgm:t>
    </dgm:pt>
    <dgm:pt modelId="{C45E7451-A6C2-4B18-AC4B-428A00B2FA6C}" type="pres">
      <dgm:prSet presAssocID="{27553B14-FE0D-48C9-BD87-F21D6789ACB8}" presName="hierChild3" presStyleCnt="0"/>
      <dgm:spPr/>
    </dgm:pt>
    <dgm:pt modelId="{0CF60BD0-FC9A-439D-91BB-CB022353A1D7}" type="pres">
      <dgm:prSet presAssocID="{59100914-678A-4E36-BF17-CB0F6B3C3DE2}" presName="Name19" presStyleLbl="parChTrans1D3" presStyleIdx="3" presStyleCnt="4"/>
      <dgm:spPr/>
      <dgm:t>
        <a:bodyPr/>
        <a:lstStyle/>
        <a:p>
          <a:endParaRPr lang="es-ES"/>
        </a:p>
      </dgm:t>
    </dgm:pt>
    <dgm:pt modelId="{E651144F-495B-4F7F-9D51-222C4380C1AB}" type="pres">
      <dgm:prSet presAssocID="{F28BF8BF-8D1F-4179-A700-FE1896E75F2B}" presName="Name21" presStyleCnt="0"/>
      <dgm:spPr/>
    </dgm:pt>
    <dgm:pt modelId="{21DF0819-5134-496A-AB03-B038EBF77C35}" type="pres">
      <dgm:prSet presAssocID="{F28BF8BF-8D1F-4179-A700-FE1896E75F2B}" presName="level2Shape" presStyleLbl="node3" presStyleIdx="3" presStyleCnt="4"/>
      <dgm:spPr/>
      <dgm:t>
        <a:bodyPr/>
        <a:lstStyle/>
        <a:p>
          <a:endParaRPr lang="es-ES"/>
        </a:p>
      </dgm:t>
    </dgm:pt>
    <dgm:pt modelId="{00E6AC4B-81B8-48EE-9B64-5DE50A3688FD}" type="pres">
      <dgm:prSet presAssocID="{F28BF8BF-8D1F-4179-A700-FE1896E75F2B}" presName="hierChild3" presStyleCnt="0"/>
      <dgm:spPr/>
    </dgm:pt>
    <dgm:pt modelId="{AE8B8585-76BB-4F20-A39A-21F89166A5E8}" type="pres">
      <dgm:prSet presAssocID="{EF6FD839-B8BA-4DE8-BD7C-E51F4C1D3DC5}" presName="Name19" presStyleLbl="parChTrans1D4" presStyleIdx="8" presStyleCnt="9"/>
      <dgm:spPr/>
      <dgm:t>
        <a:bodyPr/>
        <a:lstStyle/>
        <a:p>
          <a:endParaRPr lang="es-ES"/>
        </a:p>
      </dgm:t>
    </dgm:pt>
    <dgm:pt modelId="{F0073F6D-0D59-4835-A009-0EB544698B85}" type="pres">
      <dgm:prSet presAssocID="{E304F27F-F78F-40A3-98BE-98A6171E7A3E}" presName="Name21" presStyleCnt="0"/>
      <dgm:spPr/>
    </dgm:pt>
    <dgm:pt modelId="{FEC4F245-3EA5-4722-82E3-609BDEC02EBC}" type="pres">
      <dgm:prSet presAssocID="{E304F27F-F78F-40A3-98BE-98A6171E7A3E}" presName="level2Shape" presStyleLbl="node4" presStyleIdx="8" presStyleCnt="9"/>
      <dgm:spPr/>
      <dgm:t>
        <a:bodyPr/>
        <a:lstStyle/>
        <a:p>
          <a:endParaRPr lang="es-ES"/>
        </a:p>
      </dgm:t>
    </dgm:pt>
    <dgm:pt modelId="{72227002-80DE-47DC-9E60-1D40AE7FA88D}" type="pres">
      <dgm:prSet presAssocID="{E304F27F-F78F-40A3-98BE-98A6171E7A3E}" presName="hierChild3" presStyleCnt="0"/>
      <dgm:spPr/>
    </dgm:pt>
    <dgm:pt modelId="{5A334DE9-802D-407C-8A0E-AC7574B60A73}" type="pres">
      <dgm:prSet presAssocID="{ECE59B93-A56F-43FD-8880-F3C4C460BCBD}" presName="bgShapesFlow" presStyleCnt="0"/>
      <dgm:spPr/>
    </dgm:pt>
  </dgm:ptLst>
  <dgm:cxnLst>
    <dgm:cxn modelId="{254413E6-5D78-8546-BB51-37C73D734A9D}" type="presOf" srcId="{5617944B-FAB4-4107-9B6C-02D2FDE05010}" destId="{0ADCCCCB-8BF5-4B4F-9D72-74152C220B93}" srcOrd="0" destOrd="0" presId="urn:microsoft.com/office/officeart/2005/8/layout/hierarchy6"/>
    <dgm:cxn modelId="{AF90E7B3-B5E3-4049-80D8-705C3AB525DA}" type="presOf" srcId="{C054D606-FB81-41B2-8E59-EDB600E21547}" destId="{2AD3F849-E85A-4BCA-883C-88E4F61C03B3}" srcOrd="0" destOrd="0" presId="urn:microsoft.com/office/officeart/2005/8/layout/hierarchy6"/>
    <dgm:cxn modelId="{45DF1D03-EBA9-4AA5-9964-477BD0F43A2B}" srcId="{5B21B32E-051C-4F60-ABD1-41BAE3C54820}" destId="{3E82906C-C3A7-4393-8B7A-C49435029FF8}" srcOrd="1" destOrd="0" parTransId="{8C84BC4A-433F-4C10-A813-882B35B9A694}" sibTransId="{DF25D73B-DB16-4E24-BA65-4D316DD46654}"/>
    <dgm:cxn modelId="{7EB3AC88-B446-4823-95BE-566771D18277}" srcId="{5B21B32E-051C-4F60-ABD1-41BAE3C54820}" destId="{805D8F81-2A7F-49A3-BF75-99B9D82450FE}" srcOrd="0" destOrd="0" parTransId="{0CCABDB1-C410-4699-AC6D-5B1461A57B10}" sibTransId="{59A02AAF-EE42-47DE-8A1E-B8EE28A45D8B}"/>
    <dgm:cxn modelId="{A940AB35-329D-4B46-9D4D-9F05BF8E78B4}" srcId="{A7F151C1-40F9-4AEB-ADEB-BF8CBEF4386A}" destId="{27553B14-FE0D-48C9-BD87-F21D6789ACB8}" srcOrd="1" destOrd="0" parTransId="{5447102C-28EB-4BEE-B036-5D641FF91A39}" sibTransId="{03C716E1-A977-4FD9-AAB3-166F0BDD1634}"/>
    <dgm:cxn modelId="{14F8A822-9084-A44F-9884-E26E8074217F}" type="presOf" srcId="{7862E5A5-C2BB-451B-A3EA-70B8B51D3242}" destId="{789B4EC4-AF93-4C35-90CE-4CF3A67A2388}" srcOrd="0" destOrd="0" presId="urn:microsoft.com/office/officeart/2005/8/layout/hierarchy6"/>
    <dgm:cxn modelId="{F41B3A14-8C93-1544-A15C-17F4E0161782}" type="presOf" srcId="{805D8F81-2A7F-49A3-BF75-99B9D82450FE}" destId="{5C5EB3AE-E224-4CE6-AF75-727E0AADC8D4}" srcOrd="0" destOrd="0" presId="urn:microsoft.com/office/officeart/2005/8/layout/hierarchy6"/>
    <dgm:cxn modelId="{46A2FCD8-5E8C-6540-9ED5-51CE9BA61C26}" type="presOf" srcId="{F28BF8BF-8D1F-4179-A700-FE1896E75F2B}" destId="{21DF0819-5134-496A-AB03-B038EBF77C35}" srcOrd="0" destOrd="0" presId="urn:microsoft.com/office/officeart/2005/8/layout/hierarchy6"/>
    <dgm:cxn modelId="{11B5CB97-272D-F347-AEF6-B0A7C08A522C}" type="presOf" srcId="{8C84BC4A-433F-4C10-A813-882B35B9A694}" destId="{59339405-FEE0-4177-8E1E-EFD49E3382A8}" srcOrd="0" destOrd="0" presId="urn:microsoft.com/office/officeart/2005/8/layout/hierarchy6"/>
    <dgm:cxn modelId="{9F3C255B-3353-4EA8-BD21-21DA41A24A81}" srcId="{4F3AA406-A585-4214-A2C0-26D6CAD89BA9}" destId="{17446E0B-ABC5-45A9-B935-AEB88AC086C0}" srcOrd="2" destOrd="0" parTransId="{D12B69C4-DAE8-44DD-8278-8E90AEB9EC40}" sibTransId="{42D0AD73-9EFE-4960-99D7-1496749A7F63}"/>
    <dgm:cxn modelId="{69C15F5E-4AE7-2C4F-9350-CD37F60054B9}" type="presOf" srcId="{5FC9AEBC-C7AD-45FE-A3A9-AC43BF7920C8}" destId="{068E79D4-0150-4F21-B792-73243A2B92AD}" srcOrd="0" destOrd="0" presId="urn:microsoft.com/office/officeart/2005/8/layout/hierarchy6"/>
    <dgm:cxn modelId="{AF436D1F-EC32-4DFC-ACFE-1CAC4448B208}" srcId="{41800345-DAC5-45BB-92C0-BEE08A76DC11}" destId="{F28BF8BF-8D1F-4179-A700-FE1896E75F2B}" srcOrd="1" destOrd="0" parTransId="{59100914-678A-4E36-BF17-CB0F6B3C3DE2}" sibTransId="{B2F586FE-FEDA-47CA-BDBA-766D1DBFE7CA}"/>
    <dgm:cxn modelId="{0AEC3D7E-4DCF-4B18-A919-54D1276EB4EE}" srcId="{3B44D526-0CED-4639-B091-640532A6D8F8}" destId="{4F3AA406-A585-4214-A2C0-26D6CAD89BA9}" srcOrd="1" destOrd="0" parTransId="{5490BFA2-1073-4FA2-9C6C-9C87E3AFB461}" sibTransId="{2E44B531-2910-4443-8E72-A01AAE74DCFB}"/>
    <dgm:cxn modelId="{0370A45E-431A-4C39-AEDC-3B78D1AAE687}" srcId="{A7F151C1-40F9-4AEB-ADEB-BF8CBEF4386A}" destId="{5FC9AEBC-C7AD-45FE-A3A9-AC43BF7920C8}" srcOrd="0" destOrd="0" parTransId="{F01C91A4-68BB-4F03-AB4A-2A4ABB04F3CB}" sibTransId="{C01AFE4F-CF24-48E4-9918-B5FCD4ADA8A1}"/>
    <dgm:cxn modelId="{314D5472-CBB6-4142-BD2E-DF7C3ED9928D}" type="presOf" srcId="{EF6FD839-B8BA-4DE8-BD7C-E51F4C1D3DC5}" destId="{AE8B8585-76BB-4F20-A39A-21F89166A5E8}" srcOrd="0" destOrd="0" presId="urn:microsoft.com/office/officeart/2005/8/layout/hierarchy6"/>
    <dgm:cxn modelId="{1EAFF332-7335-AB47-8140-59BEAC9001DA}" type="presOf" srcId="{3E82906C-C3A7-4393-8B7A-C49435029FF8}" destId="{6C488A67-1951-4BC5-A7C8-DDD7FD7EE062}" srcOrd="0" destOrd="0" presId="urn:microsoft.com/office/officeart/2005/8/layout/hierarchy6"/>
    <dgm:cxn modelId="{EA5009F4-1E19-554A-A77E-E108A29DF435}" type="presOf" srcId="{F80E5932-9427-47D8-B33B-73F8C3776EDD}" destId="{2F73316F-D2A9-4C3F-9A3C-B28E8740738F}" srcOrd="0" destOrd="0" presId="urn:microsoft.com/office/officeart/2005/8/layout/hierarchy6"/>
    <dgm:cxn modelId="{7D701EB6-F23A-46CB-8819-680C723CE94E}" srcId="{4F3AA406-A585-4214-A2C0-26D6CAD89BA9}" destId="{D148909A-6A33-43E6-9A88-C8AC85F1F574}" srcOrd="3" destOrd="0" parTransId="{8ECCBD2D-33A2-4731-918A-83392735BD96}" sibTransId="{F067E539-5F7E-4B6C-8720-43404F2D8334}"/>
    <dgm:cxn modelId="{AA728596-050F-DE44-9DBA-225CA0A1CA19}" type="presOf" srcId="{17446E0B-ABC5-45A9-B935-AEB88AC086C0}" destId="{58619D40-599D-44E9-8F80-62CC3A35C618}" srcOrd="0" destOrd="0" presId="urn:microsoft.com/office/officeart/2005/8/layout/hierarchy6"/>
    <dgm:cxn modelId="{7EFDD8F9-D683-B547-B978-0CEBF3696906}" type="presOf" srcId="{A7F151C1-40F9-4AEB-ADEB-BF8CBEF4386A}" destId="{DA3F1F50-53CC-45F0-B97B-F396CB880164}" srcOrd="0" destOrd="0" presId="urn:microsoft.com/office/officeart/2005/8/layout/hierarchy6"/>
    <dgm:cxn modelId="{56DA50C7-0B17-441A-855A-3CB49AC08C50}" srcId="{F80E5932-9427-47D8-B33B-73F8C3776EDD}" destId="{3B44D526-0CED-4639-B091-640532A6D8F8}" srcOrd="0" destOrd="0" parTransId="{C054D606-FB81-41B2-8E59-EDB600E21547}" sibTransId="{7E741349-D055-45C0-BDDC-864ED4C56B67}"/>
    <dgm:cxn modelId="{053F2590-F110-E345-A897-A7C774DF727E}" type="presOf" srcId="{5490BFA2-1073-4FA2-9C6C-9C87E3AFB461}" destId="{24E905B3-4273-4E02-B234-3F89C5D94607}" srcOrd="0" destOrd="0" presId="urn:microsoft.com/office/officeart/2005/8/layout/hierarchy6"/>
    <dgm:cxn modelId="{EB3D8408-41F2-4018-B519-25D644E87932}" srcId="{3B44D526-0CED-4639-B091-640532A6D8F8}" destId="{5B21B32E-051C-4F60-ABD1-41BAE3C54820}" srcOrd="0" destOrd="0" parTransId="{68F5F409-3BD5-4664-B19E-F2EB694E9249}" sibTransId="{32829C9A-EE05-4411-9D93-A7F416C231CF}"/>
    <dgm:cxn modelId="{0885B7CA-C922-4082-ADCC-A676ADB708AF}" srcId="{ECE59B93-A56F-43FD-8880-F3C4C460BCBD}" destId="{F80E5932-9427-47D8-B33B-73F8C3776EDD}" srcOrd="0" destOrd="0" parTransId="{D5A01724-5460-49A6-BCB4-4E15DCEF4CA0}" sibTransId="{B9E517A1-AFA0-4E81-85E5-4F884BBB54CA}"/>
    <dgm:cxn modelId="{5CE35389-D143-A547-A7EC-CEDF6A25F9E4}" type="presOf" srcId="{68F5F409-3BD5-4664-B19E-F2EB694E9249}" destId="{EE80FCCF-E1A3-4EB5-8194-CFF6B50249BA}" srcOrd="0" destOrd="0" presId="urn:microsoft.com/office/officeart/2005/8/layout/hierarchy6"/>
    <dgm:cxn modelId="{147CD0E1-605A-A646-93F1-1B1D7BBE3257}" type="presOf" srcId="{216774BC-C023-45C0-939D-980A49119584}" destId="{9543261B-12DF-47A9-98B3-0272886E0AE4}" srcOrd="0" destOrd="0" presId="urn:microsoft.com/office/officeart/2005/8/layout/hierarchy6"/>
    <dgm:cxn modelId="{C93DE178-C1CB-3A43-B9BA-3717F20C83B3}" type="presOf" srcId="{41800345-DAC5-45BB-92C0-BEE08A76DC11}" destId="{1BAA974B-3E74-4A95-B31F-2F78FA3F0037}" srcOrd="0" destOrd="0" presId="urn:microsoft.com/office/officeart/2005/8/layout/hierarchy6"/>
    <dgm:cxn modelId="{F5F05721-B762-574A-9021-70675C795019}" type="presOf" srcId="{0CCABDB1-C410-4699-AC6D-5B1461A57B10}" destId="{E3C81AE3-4E02-46C6-99DA-965BE14A7647}" srcOrd="0" destOrd="0" presId="urn:microsoft.com/office/officeart/2005/8/layout/hierarchy6"/>
    <dgm:cxn modelId="{A8094EF6-EC4F-4FA4-AB5E-7E0137B3D972}" srcId="{F80E5932-9427-47D8-B33B-73F8C3776EDD}" destId="{41800345-DAC5-45BB-92C0-BEE08A76DC11}" srcOrd="1" destOrd="0" parTransId="{216774BC-C023-45C0-939D-980A49119584}" sibTransId="{68DFF7D4-C03A-415A-8591-7C37FF7067DA}"/>
    <dgm:cxn modelId="{5D9C6E75-0694-C446-BE65-CD0227E68E7C}" type="presOf" srcId="{27553B14-FE0D-48C9-BD87-F21D6789ACB8}" destId="{EA1E6A2B-77F5-4835-A71E-ADBFB661A43B}" srcOrd="0" destOrd="0" presId="urn:microsoft.com/office/officeart/2005/8/layout/hierarchy6"/>
    <dgm:cxn modelId="{133B99A7-0E34-46C1-B82C-DA131714B429}" srcId="{4F3AA406-A585-4214-A2C0-26D6CAD89BA9}" destId="{D1B8A72B-4588-4804-877E-143897B4B136}" srcOrd="0" destOrd="0" parTransId="{3AADD106-3CAF-405D-8D79-05494BF41E79}" sibTransId="{BCF86F69-F52B-4FA1-A387-E26E16430AB4}"/>
    <dgm:cxn modelId="{F64E623F-1D3D-1E4E-8071-5A6CDDA60661}" type="presOf" srcId="{D148909A-6A33-43E6-9A88-C8AC85F1F574}" destId="{5D288F7A-C74B-4414-9BD8-4095B58BF1CE}" srcOrd="0" destOrd="0" presId="urn:microsoft.com/office/officeart/2005/8/layout/hierarchy6"/>
    <dgm:cxn modelId="{7AD831A8-B4FD-3D4D-B7BC-7B2EEB0BD425}" type="presOf" srcId="{5B21B32E-051C-4F60-ABD1-41BAE3C54820}" destId="{4EAE5F5C-F26B-47E1-B43C-9B4A1E1D5A48}" srcOrd="0" destOrd="0" presId="urn:microsoft.com/office/officeart/2005/8/layout/hierarchy6"/>
    <dgm:cxn modelId="{53E6E9BB-229E-AC47-BA06-67F89D7E426B}" type="presOf" srcId="{3B44D526-0CED-4639-B091-640532A6D8F8}" destId="{BD2FB3EF-7DFE-46C3-9B07-94F512572D2A}" srcOrd="0" destOrd="0" presId="urn:microsoft.com/office/officeart/2005/8/layout/hierarchy6"/>
    <dgm:cxn modelId="{D9B3034C-78AA-0644-9CF4-4F92ED964AC0}" type="presOf" srcId="{ECE59B93-A56F-43FD-8880-F3C4C460BCBD}" destId="{124E09C6-61C7-4F20-AEB8-1A13E319856C}" srcOrd="0" destOrd="0" presId="urn:microsoft.com/office/officeart/2005/8/layout/hierarchy6"/>
    <dgm:cxn modelId="{5FB4B11C-1B6F-0048-96A8-4FF801513DDB}" type="presOf" srcId="{D12B69C4-DAE8-44DD-8278-8E90AEB9EC40}" destId="{1268E670-8ADF-42B0-BD24-D84A6AC8FC75}" srcOrd="0" destOrd="0" presId="urn:microsoft.com/office/officeart/2005/8/layout/hierarchy6"/>
    <dgm:cxn modelId="{E5D5E5BC-291B-B342-893B-561B94CEE6A2}" type="presOf" srcId="{8ECCBD2D-33A2-4731-918A-83392735BD96}" destId="{084F995E-15B0-42A1-B7DF-67BA4983250A}" srcOrd="0" destOrd="0" presId="urn:microsoft.com/office/officeart/2005/8/layout/hierarchy6"/>
    <dgm:cxn modelId="{7A51E15D-ACF9-AA40-AAC8-BA3B07AF0AF3}" type="presOf" srcId="{4F3AA406-A585-4214-A2C0-26D6CAD89BA9}" destId="{B4BDF7F5-C29A-4AAF-9A3E-61F49FF5ADC6}" srcOrd="0" destOrd="0" presId="urn:microsoft.com/office/officeart/2005/8/layout/hierarchy6"/>
    <dgm:cxn modelId="{C4A1DB7B-AA5C-EC46-B7BB-57E6BC52C005}" type="presOf" srcId="{F01C91A4-68BB-4F03-AB4A-2A4ABB04F3CB}" destId="{74F97833-5D73-4E4F-A80F-FC9734744822}" srcOrd="0" destOrd="0" presId="urn:microsoft.com/office/officeart/2005/8/layout/hierarchy6"/>
    <dgm:cxn modelId="{54AC2E6F-4EF0-3E4D-BE48-4E7954F684B3}" type="presOf" srcId="{D1B8A72B-4588-4804-877E-143897B4B136}" destId="{3CD5EF88-497D-480A-8386-F9C57BFB387E}" srcOrd="0" destOrd="0" presId="urn:microsoft.com/office/officeart/2005/8/layout/hierarchy6"/>
    <dgm:cxn modelId="{F32B242C-A491-B044-835F-B6141114F5B1}" type="presOf" srcId="{5447102C-28EB-4BEE-B036-5D641FF91A39}" destId="{C215BDB3-0BF2-4799-8A3B-8FC62D019B71}" srcOrd="0" destOrd="0" presId="urn:microsoft.com/office/officeart/2005/8/layout/hierarchy6"/>
    <dgm:cxn modelId="{8054881E-A2DA-C647-929D-767A05F81CA0}" type="presOf" srcId="{3AADD106-3CAF-405D-8D79-05494BF41E79}" destId="{714E2285-4BF1-4EDA-9B38-DF14412B846F}" srcOrd="0" destOrd="0" presId="urn:microsoft.com/office/officeart/2005/8/layout/hierarchy6"/>
    <dgm:cxn modelId="{D496D593-1578-4E41-9266-F8B28A99B1D3}" srcId="{41800345-DAC5-45BB-92C0-BEE08A76DC11}" destId="{A7F151C1-40F9-4AEB-ADEB-BF8CBEF4386A}" srcOrd="0" destOrd="0" parTransId="{7862E5A5-C2BB-451B-A3EA-70B8B51D3242}" sibTransId="{4FF2BEA6-9EBF-4FE6-A68E-26A4E3763AB9}"/>
    <dgm:cxn modelId="{42114CA1-D511-4075-AC21-BC47B2FBD066}" srcId="{F28BF8BF-8D1F-4179-A700-FE1896E75F2B}" destId="{E304F27F-F78F-40A3-98BE-98A6171E7A3E}" srcOrd="0" destOrd="0" parTransId="{EF6FD839-B8BA-4DE8-BD7C-E51F4C1D3DC5}" sibTransId="{98DEA690-0FFC-4967-BAFC-51A0B925F26D}"/>
    <dgm:cxn modelId="{E9D2661F-DA97-8F40-92E8-CF6E71D144DF}" type="presOf" srcId="{59100914-678A-4E36-BF17-CB0F6B3C3DE2}" destId="{0CF60BD0-FC9A-439D-91BB-CB022353A1D7}" srcOrd="0" destOrd="0" presId="urn:microsoft.com/office/officeart/2005/8/layout/hierarchy6"/>
    <dgm:cxn modelId="{5BA684D7-DBD7-D34E-86E4-F5BF82881BB8}" type="presOf" srcId="{E304F27F-F78F-40A3-98BE-98A6171E7A3E}" destId="{FEC4F245-3EA5-4722-82E3-609BDEC02EBC}" srcOrd="0" destOrd="0" presId="urn:microsoft.com/office/officeart/2005/8/layout/hierarchy6"/>
    <dgm:cxn modelId="{27B0230A-147A-4ADE-9FC7-69CC56155686}" srcId="{4F3AA406-A585-4214-A2C0-26D6CAD89BA9}" destId="{EF96B169-0D45-432B-8A73-C9EA7EB2BD9C}" srcOrd="1" destOrd="0" parTransId="{5617944B-FAB4-4107-9B6C-02D2FDE05010}" sibTransId="{7448EF5B-98F8-47EE-BFB6-65DFAF98C5DC}"/>
    <dgm:cxn modelId="{01B366C4-3E0C-9A49-B80F-8AA28C8D467D}" type="presOf" srcId="{EF96B169-0D45-432B-8A73-C9EA7EB2BD9C}" destId="{B1D3C451-1112-4F00-8A81-10F7F2446AE2}" srcOrd="0" destOrd="0" presId="urn:microsoft.com/office/officeart/2005/8/layout/hierarchy6"/>
    <dgm:cxn modelId="{3C798255-4A24-804B-968F-281C08AA2623}" type="presParOf" srcId="{124E09C6-61C7-4F20-AEB8-1A13E319856C}" destId="{2A40740C-F75E-456F-8090-35A359EC1E01}" srcOrd="0" destOrd="0" presId="urn:microsoft.com/office/officeart/2005/8/layout/hierarchy6"/>
    <dgm:cxn modelId="{1724E02B-141A-1244-AB4D-E65E21E244F5}" type="presParOf" srcId="{2A40740C-F75E-456F-8090-35A359EC1E01}" destId="{F2A4E424-26ED-4FF9-AB8A-8AE84A303288}" srcOrd="0" destOrd="0" presId="urn:microsoft.com/office/officeart/2005/8/layout/hierarchy6"/>
    <dgm:cxn modelId="{5AA78D34-1C87-B04C-869B-C97110AAF1EC}" type="presParOf" srcId="{F2A4E424-26ED-4FF9-AB8A-8AE84A303288}" destId="{3D284C3D-D041-43C2-B2A1-85C6CA48CE60}" srcOrd="0" destOrd="0" presId="urn:microsoft.com/office/officeart/2005/8/layout/hierarchy6"/>
    <dgm:cxn modelId="{144170E3-F488-4948-9DFB-D19E708890CA}" type="presParOf" srcId="{3D284C3D-D041-43C2-B2A1-85C6CA48CE60}" destId="{2F73316F-D2A9-4C3F-9A3C-B28E8740738F}" srcOrd="0" destOrd="0" presId="urn:microsoft.com/office/officeart/2005/8/layout/hierarchy6"/>
    <dgm:cxn modelId="{8A36D70B-73BD-094C-95DB-E890058FABAE}" type="presParOf" srcId="{3D284C3D-D041-43C2-B2A1-85C6CA48CE60}" destId="{5170C73E-81C1-47A5-989D-63632E5894C8}" srcOrd="1" destOrd="0" presId="urn:microsoft.com/office/officeart/2005/8/layout/hierarchy6"/>
    <dgm:cxn modelId="{BA15A9F6-C6CF-404E-B415-AA3EE292694C}" type="presParOf" srcId="{5170C73E-81C1-47A5-989D-63632E5894C8}" destId="{2AD3F849-E85A-4BCA-883C-88E4F61C03B3}" srcOrd="0" destOrd="0" presId="urn:microsoft.com/office/officeart/2005/8/layout/hierarchy6"/>
    <dgm:cxn modelId="{F1348F5E-6FF6-214B-A702-0EF9F57DC77A}" type="presParOf" srcId="{5170C73E-81C1-47A5-989D-63632E5894C8}" destId="{56304174-9AD3-410C-B75D-870856A285A4}" srcOrd="1" destOrd="0" presId="urn:microsoft.com/office/officeart/2005/8/layout/hierarchy6"/>
    <dgm:cxn modelId="{54668BC8-2EC8-5345-8CA3-C2A8BFAFEBA3}" type="presParOf" srcId="{56304174-9AD3-410C-B75D-870856A285A4}" destId="{BD2FB3EF-7DFE-46C3-9B07-94F512572D2A}" srcOrd="0" destOrd="0" presId="urn:microsoft.com/office/officeart/2005/8/layout/hierarchy6"/>
    <dgm:cxn modelId="{ACF1011D-B9EF-F74B-ADB0-750B2E051765}" type="presParOf" srcId="{56304174-9AD3-410C-B75D-870856A285A4}" destId="{635376DA-772D-4DCB-AAB5-34B1FB5BA0BB}" srcOrd="1" destOrd="0" presId="urn:microsoft.com/office/officeart/2005/8/layout/hierarchy6"/>
    <dgm:cxn modelId="{1D668448-BB8A-374C-8A1F-4FA3E4B584A3}" type="presParOf" srcId="{635376DA-772D-4DCB-AAB5-34B1FB5BA0BB}" destId="{EE80FCCF-E1A3-4EB5-8194-CFF6B50249BA}" srcOrd="0" destOrd="0" presId="urn:microsoft.com/office/officeart/2005/8/layout/hierarchy6"/>
    <dgm:cxn modelId="{5CE77E3E-0426-9A4F-8C0A-38A3AA19CA66}" type="presParOf" srcId="{635376DA-772D-4DCB-AAB5-34B1FB5BA0BB}" destId="{AD18B222-ED21-48C3-A63B-9B2552E8CE3F}" srcOrd="1" destOrd="0" presId="urn:microsoft.com/office/officeart/2005/8/layout/hierarchy6"/>
    <dgm:cxn modelId="{1961B4F1-8F5B-E748-9616-31D79A7FCC12}" type="presParOf" srcId="{AD18B222-ED21-48C3-A63B-9B2552E8CE3F}" destId="{4EAE5F5C-F26B-47E1-B43C-9B4A1E1D5A48}" srcOrd="0" destOrd="0" presId="urn:microsoft.com/office/officeart/2005/8/layout/hierarchy6"/>
    <dgm:cxn modelId="{CE0EBFDC-3BA4-A04A-A5F8-812EDACF12FF}" type="presParOf" srcId="{AD18B222-ED21-48C3-A63B-9B2552E8CE3F}" destId="{42D3F0A3-50FB-421B-829B-9F6F6AF727E6}" srcOrd="1" destOrd="0" presId="urn:microsoft.com/office/officeart/2005/8/layout/hierarchy6"/>
    <dgm:cxn modelId="{981B0DA1-64C1-F04A-8FB9-6562693BFBD9}" type="presParOf" srcId="{42D3F0A3-50FB-421B-829B-9F6F6AF727E6}" destId="{E3C81AE3-4E02-46C6-99DA-965BE14A7647}" srcOrd="0" destOrd="0" presId="urn:microsoft.com/office/officeart/2005/8/layout/hierarchy6"/>
    <dgm:cxn modelId="{0C61771E-8789-634C-9DBA-9E3B0756ABAA}" type="presParOf" srcId="{42D3F0A3-50FB-421B-829B-9F6F6AF727E6}" destId="{4EF23E7C-1585-4BCB-A29F-799292D510B9}" srcOrd="1" destOrd="0" presId="urn:microsoft.com/office/officeart/2005/8/layout/hierarchy6"/>
    <dgm:cxn modelId="{709A1B0C-342D-8F48-9414-019D0672951B}" type="presParOf" srcId="{4EF23E7C-1585-4BCB-A29F-799292D510B9}" destId="{5C5EB3AE-E224-4CE6-AF75-727E0AADC8D4}" srcOrd="0" destOrd="0" presId="urn:microsoft.com/office/officeart/2005/8/layout/hierarchy6"/>
    <dgm:cxn modelId="{3B4E783A-50CD-C442-9B74-6732E191527F}" type="presParOf" srcId="{4EF23E7C-1585-4BCB-A29F-799292D510B9}" destId="{3253EBBA-722F-47B2-8096-B6BEFBCDE745}" srcOrd="1" destOrd="0" presId="urn:microsoft.com/office/officeart/2005/8/layout/hierarchy6"/>
    <dgm:cxn modelId="{56106E67-029B-BE4E-ACA2-128AE20B647D}" type="presParOf" srcId="{42D3F0A3-50FB-421B-829B-9F6F6AF727E6}" destId="{59339405-FEE0-4177-8E1E-EFD49E3382A8}" srcOrd="2" destOrd="0" presId="urn:microsoft.com/office/officeart/2005/8/layout/hierarchy6"/>
    <dgm:cxn modelId="{4E472FE9-11D9-384E-88FD-FB1F85FED79D}" type="presParOf" srcId="{42D3F0A3-50FB-421B-829B-9F6F6AF727E6}" destId="{0FAC1AAF-BD72-41FF-A448-B5C7E3CF9E90}" srcOrd="3" destOrd="0" presId="urn:microsoft.com/office/officeart/2005/8/layout/hierarchy6"/>
    <dgm:cxn modelId="{92F226B2-F6B8-3B4A-AC60-CF12BFB2E20C}" type="presParOf" srcId="{0FAC1AAF-BD72-41FF-A448-B5C7E3CF9E90}" destId="{6C488A67-1951-4BC5-A7C8-DDD7FD7EE062}" srcOrd="0" destOrd="0" presId="urn:microsoft.com/office/officeart/2005/8/layout/hierarchy6"/>
    <dgm:cxn modelId="{7F8D78BE-8046-254C-8DE1-E0CE9336B7E3}" type="presParOf" srcId="{0FAC1AAF-BD72-41FF-A448-B5C7E3CF9E90}" destId="{A06414F0-9B6D-4307-A895-4CF363F06F3C}" srcOrd="1" destOrd="0" presId="urn:microsoft.com/office/officeart/2005/8/layout/hierarchy6"/>
    <dgm:cxn modelId="{9ED6F1F0-4BFB-B440-BB6D-BFB71D4AAB94}" type="presParOf" srcId="{635376DA-772D-4DCB-AAB5-34B1FB5BA0BB}" destId="{24E905B3-4273-4E02-B234-3F89C5D94607}" srcOrd="2" destOrd="0" presId="urn:microsoft.com/office/officeart/2005/8/layout/hierarchy6"/>
    <dgm:cxn modelId="{E930AB5F-342C-0A43-98CD-063271A4405B}" type="presParOf" srcId="{635376DA-772D-4DCB-AAB5-34B1FB5BA0BB}" destId="{975E1E75-D642-4AD8-9C52-40B676647EE6}" srcOrd="3" destOrd="0" presId="urn:microsoft.com/office/officeart/2005/8/layout/hierarchy6"/>
    <dgm:cxn modelId="{6655D59F-055A-2C40-9AE5-439CB0A66EFB}" type="presParOf" srcId="{975E1E75-D642-4AD8-9C52-40B676647EE6}" destId="{B4BDF7F5-C29A-4AAF-9A3E-61F49FF5ADC6}" srcOrd="0" destOrd="0" presId="urn:microsoft.com/office/officeart/2005/8/layout/hierarchy6"/>
    <dgm:cxn modelId="{EA22B376-605C-DE42-9AE6-ECE16FBB12F4}" type="presParOf" srcId="{975E1E75-D642-4AD8-9C52-40B676647EE6}" destId="{29B6FA4D-5A22-4414-B230-7DFE564C26D6}" srcOrd="1" destOrd="0" presId="urn:microsoft.com/office/officeart/2005/8/layout/hierarchy6"/>
    <dgm:cxn modelId="{CC79A0FA-4494-4D40-AFF7-0138C93D6A1B}" type="presParOf" srcId="{29B6FA4D-5A22-4414-B230-7DFE564C26D6}" destId="{714E2285-4BF1-4EDA-9B38-DF14412B846F}" srcOrd="0" destOrd="0" presId="urn:microsoft.com/office/officeart/2005/8/layout/hierarchy6"/>
    <dgm:cxn modelId="{167C9B5B-3A9E-D94D-96B6-3185C7BA2564}" type="presParOf" srcId="{29B6FA4D-5A22-4414-B230-7DFE564C26D6}" destId="{4C411F1A-C0EE-48CF-90A3-2DC008C56290}" srcOrd="1" destOrd="0" presId="urn:microsoft.com/office/officeart/2005/8/layout/hierarchy6"/>
    <dgm:cxn modelId="{25DCE12C-1E99-7448-AE49-EB30B6A25908}" type="presParOf" srcId="{4C411F1A-C0EE-48CF-90A3-2DC008C56290}" destId="{3CD5EF88-497D-480A-8386-F9C57BFB387E}" srcOrd="0" destOrd="0" presId="urn:microsoft.com/office/officeart/2005/8/layout/hierarchy6"/>
    <dgm:cxn modelId="{EF2F3085-35EB-7E42-9E48-CEFF38EBD6CF}" type="presParOf" srcId="{4C411F1A-C0EE-48CF-90A3-2DC008C56290}" destId="{4933784E-B0A1-4266-9044-E5D73F315E9C}" srcOrd="1" destOrd="0" presId="urn:microsoft.com/office/officeart/2005/8/layout/hierarchy6"/>
    <dgm:cxn modelId="{A0B4D9C1-BA6C-B242-8EE2-3C245322FBA4}" type="presParOf" srcId="{29B6FA4D-5A22-4414-B230-7DFE564C26D6}" destId="{0ADCCCCB-8BF5-4B4F-9D72-74152C220B93}" srcOrd="2" destOrd="0" presId="urn:microsoft.com/office/officeart/2005/8/layout/hierarchy6"/>
    <dgm:cxn modelId="{DDCD5CE0-FF2F-F249-9A14-4299170A8092}" type="presParOf" srcId="{29B6FA4D-5A22-4414-B230-7DFE564C26D6}" destId="{0A839A87-1C1D-4989-AA36-1D04C8BFB474}" srcOrd="3" destOrd="0" presId="urn:microsoft.com/office/officeart/2005/8/layout/hierarchy6"/>
    <dgm:cxn modelId="{07481012-C2F7-FF44-878D-CB969BC817C2}" type="presParOf" srcId="{0A839A87-1C1D-4989-AA36-1D04C8BFB474}" destId="{B1D3C451-1112-4F00-8A81-10F7F2446AE2}" srcOrd="0" destOrd="0" presId="urn:microsoft.com/office/officeart/2005/8/layout/hierarchy6"/>
    <dgm:cxn modelId="{757D1492-D148-F149-96EA-B86FAA16410A}" type="presParOf" srcId="{0A839A87-1C1D-4989-AA36-1D04C8BFB474}" destId="{D677FADE-4D3D-450C-A291-AF2515DA1AB5}" srcOrd="1" destOrd="0" presId="urn:microsoft.com/office/officeart/2005/8/layout/hierarchy6"/>
    <dgm:cxn modelId="{321E697D-07F6-6D4A-8652-A10716BD2F43}" type="presParOf" srcId="{29B6FA4D-5A22-4414-B230-7DFE564C26D6}" destId="{1268E670-8ADF-42B0-BD24-D84A6AC8FC75}" srcOrd="4" destOrd="0" presId="urn:microsoft.com/office/officeart/2005/8/layout/hierarchy6"/>
    <dgm:cxn modelId="{2EC82699-614C-E74F-A6B3-C120752E46DE}" type="presParOf" srcId="{29B6FA4D-5A22-4414-B230-7DFE564C26D6}" destId="{D3205792-D66D-4CB5-932A-829F6F5CA1CB}" srcOrd="5" destOrd="0" presId="urn:microsoft.com/office/officeart/2005/8/layout/hierarchy6"/>
    <dgm:cxn modelId="{4D3ECE00-A7C6-594A-BA58-D3892C294171}" type="presParOf" srcId="{D3205792-D66D-4CB5-932A-829F6F5CA1CB}" destId="{58619D40-599D-44E9-8F80-62CC3A35C618}" srcOrd="0" destOrd="0" presId="urn:microsoft.com/office/officeart/2005/8/layout/hierarchy6"/>
    <dgm:cxn modelId="{FE8D1BB3-4DD3-9445-9FF0-5CFFE6F8CC02}" type="presParOf" srcId="{D3205792-D66D-4CB5-932A-829F6F5CA1CB}" destId="{D5E6434E-C3B6-437E-8E6E-FFFB2C7DD5D6}" srcOrd="1" destOrd="0" presId="urn:microsoft.com/office/officeart/2005/8/layout/hierarchy6"/>
    <dgm:cxn modelId="{D9EBE8B3-E30D-104E-B2D0-F0F20539F966}" type="presParOf" srcId="{29B6FA4D-5A22-4414-B230-7DFE564C26D6}" destId="{084F995E-15B0-42A1-B7DF-67BA4983250A}" srcOrd="6" destOrd="0" presId="urn:microsoft.com/office/officeart/2005/8/layout/hierarchy6"/>
    <dgm:cxn modelId="{98DBFD33-A4A1-B947-8AD8-63BC71F0F396}" type="presParOf" srcId="{29B6FA4D-5A22-4414-B230-7DFE564C26D6}" destId="{86046D33-8A62-4CDF-87C0-6D5621D39D58}" srcOrd="7" destOrd="0" presId="urn:microsoft.com/office/officeart/2005/8/layout/hierarchy6"/>
    <dgm:cxn modelId="{7707016C-D96D-C348-8C37-398254454D90}" type="presParOf" srcId="{86046D33-8A62-4CDF-87C0-6D5621D39D58}" destId="{5D288F7A-C74B-4414-9BD8-4095B58BF1CE}" srcOrd="0" destOrd="0" presId="urn:microsoft.com/office/officeart/2005/8/layout/hierarchy6"/>
    <dgm:cxn modelId="{99C2103B-12D1-8648-9845-6EEF8B730F15}" type="presParOf" srcId="{86046D33-8A62-4CDF-87C0-6D5621D39D58}" destId="{91923F2F-6D28-4D35-8AAA-8B1F28BDD7A0}" srcOrd="1" destOrd="0" presId="urn:microsoft.com/office/officeart/2005/8/layout/hierarchy6"/>
    <dgm:cxn modelId="{7B1F1411-40DD-344E-A2FC-16769568A2C4}" type="presParOf" srcId="{5170C73E-81C1-47A5-989D-63632E5894C8}" destId="{9543261B-12DF-47A9-98B3-0272886E0AE4}" srcOrd="2" destOrd="0" presId="urn:microsoft.com/office/officeart/2005/8/layout/hierarchy6"/>
    <dgm:cxn modelId="{4AB40EE0-C8E1-374C-BFA7-236EDDA21CC8}" type="presParOf" srcId="{5170C73E-81C1-47A5-989D-63632E5894C8}" destId="{4EA25F65-97E2-46B6-964D-3F47EB50B0C3}" srcOrd="3" destOrd="0" presId="urn:microsoft.com/office/officeart/2005/8/layout/hierarchy6"/>
    <dgm:cxn modelId="{7021F6A8-4295-444C-8684-E2B022D2E06B}" type="presParOf" srcId="{4EA25F65-97E2-46B6-964D-3F47EB50B0C3}" destId="{1BAA974B-3E74-4A95-B31F-2F78FA3F0037}" srcOrd="0" destOrd="0" presId="urn:microsoft.com/office/officeart/2005/8/layout/hierarchy6"/>
    <dgm:cxn modelId="{8A8D8B42-65DA-A840-8212-3445AC6BF938}" type="presParOf" srcId="{4EA25F65-97E2-46B6-964D-3F47EB50B0C3}" destId="{D990630B-9E44-4857-9FF7-B6D37C55295D}" srcOrd="1" destOrd="0" presId="urn:microsoft.com/office/officeart/2005/8/layout/hierarchy6"/>
    <dgm:cxn modelId="{F223D646-C5E6-3848-8114-6029B534805B}" type="presParOf" srcId="{D990630B-9E44-4857-9FF7-B6D37C55295D}" destId="{789B4EC4-AF93-4C35-90CE-4CF3A67A2388}" srcOrd="0" destOrd="0" presId="urn:microsoft.com/office/officeart/2005/8/layout/hierarchy6"/>
    <dgm:cxn modelId="{2F50A638-8A2D-4946-A712-4E8B9E5281AE}" type="presParOf" srcId="{D990630B-9E44-4857-9FF7-B6D37C55295D}" destId="{2D50099C-EF30-4D48-8E9B-9CCF988D28BF}" srcOrd="1" destOrd="0" presId="urn:microsoft.com/office/officeart/2005/8/layout/hierarchy6"/>
    <dgm:cxn modelId="{072A95E2-A142-D84A-9A3C-C6EDEF7E914E}" type="presParOf" srcId="{2D50099C-EF30-4D48-8E9B-9CCF988D28BF}" destId="{DA3F1F50-53CC-45F0-B97B-F396CB880164}" srcOrd="0" destOrd="0" presId="urn:microsoft.com/office/officeart/2005/8/layout/hierarchy6"/>
    <dgm:cxn modelId="{A4AC6221-014B-8941-A0E7-AF8CF2682D5C}" type="presParOf" srcId="{2D50099C-EF30-4D48-8E9B-9CCF988D28BF}" destId="{65149775-33AC-4629-B73C-036401C37F19}" srcOrd="1" destOrd="0" presId="urn:microsoft.com/office/officeart/2005/8/layout/hierarchy6"/>
    <dgm:cxn modelId="{E153B5D1-C9AA-C34F-BFA9-577F1C2333A5}" type="presParOf" srcId="{65149775-33AC-4629-B73C-036401C37F19}" destId="{74F97833-5D73-4E4F-A80F-FC9734744822}" srcOrd="0" destOrd="0" presId="urn:microsoft.com/office/officeart/2005/8/layout/hierarchy6"/>
    <dgm:cxn modelId="{1E388A83-56E0-EE46-8BE2-838F61BC6FE6}" type="presParOf" srcId="{65149775-33AC-4629-B73C-036401C37F19}" destId="{1700D289-D813-4140-AA27-5E3BE2E2E714}" srcOrd="1" destOrd="0" presId="urn:microsoft.com/office/officeart/2005/8/layout/hierarchy6"/>
    <dgm:cxn modelId="{58A3372A-39B0-B240-B9E9-0A3962C457F5}" type="presParOf" srcId="{1700D289-D813-4140-AA27-5E3BE2E2E714}" destId="{068E79D4-0150-4F21-B792-73243A2B92AD}" srcOrd="0" destOrd="0" presId="urn:microsoft.com/office/officeart/2005/8/layout/hierarchy6"/>
    <dgm:cxn modelId="{9B1C811C-7EBA-0041-9678-B09C6746D837}" type="presParOf" srcId="{1700D289-D813-4140-AA27-5E3BE2E2E714}" destId="{86F745A8-94FC-48A5-8B63-EB369CD13053}" srcOrd="1" destOrd="0" presId="urn:microsoft.com/office/officeart/2005/8/layout/hierarchy6"/>
    <dgm:cxn modelId="{386F1D7C-B43A-E441-A340-0825A9314B3E}" type="presParOf" srcId="{65149775-33AC-4629-B73C-036401C37F19}" destId="{C215BDB3-0BF2-4799-8A3B-8FC62D019B71}" srcOrd="2" destOrd="0" presId="urn:microsoft.com/office/officeart/2005/8/layout/hierarchy6"/>
    <dgm:cxn modelId="{E5D6EE29-D194-D04D-A760-573FD5084A5B}" type="presParOf" srcId="{65149775-33AC-4629-B73C-036401C37F19}" destId="{59F20173-D4D5-4A8D-88C2-42A88617D233}" srcOrd="3" destOrd="0" presId="urn:microsoft.com/office/officeart/2005/8/layout/hierarchy6"/>
    <dgm:cxn modelId="{128D18CF-E6F3-B741-8FEB-9BF95F7C48EC}" type="presParOf" srcId="{59F20173-D4D5-4A8D-88C2-42A88617D233}" destId="{EA1E6A2B-77F5-4835-A71E-ADBFB661A43B}" srcOrd="0" destOrd="0" presId="urn:microsoft.com/office/officeart/2005/8/layout/hierarchy6"/>
    <dgm:cxn modelId="{8BAFC928-A546-244A-9C55-27DA9FCFD21C}" type="presParOf" srcId="{59F20173-D4D5-4A8D-88C2-42A88617D233}" destId="{C45E7451-A6C2-4B18-AC4B-428A00B2FA6C}" srcOrd="1" destOrd="0" presId="urn:microsoft.com/office/officeart/2005/8/layout/hierarchy6"/>
    <dgm:cxn modelId="{3DF45977-9BEE-5B4A-80B1-E1E478F1D9A4}" type="presParOf" srcId="{D990630B-9E44-4857-9FF7-B6D37C55295D}" destId="{0CF60BD0-FC9A-439D-91BB-CB022353A1D7}" srcOrd="2" destOrd="0" presId="urn:microsoft.com/office/officeart/2005/8/layout/hierarchy6"/>
    <dgm:cxn modelId="{B761569D-4E5F-D943-9D6E-7EDCF1733A9C}" type="presParOf" srcId="{D990630B-9E44-4857-9FF7-B6D37C55295D}" destId="{E651144F-495B-4F7F-9D51-222C4380C1AB}" srcOrd="3" destOrd="0" presId="urn:microsoft.com/office/officeart/2005/8/layout/hierarchy6"/>
    <dgm:cxn modelId="{8B21E413-1DF6-1545-A794-09D25055092A}" type="presParOf" srcId="{E651144F-495B-4F7F-9D51-222C4380C1AB}" destId="{21DF0819-5134-496A-AB03-B038EBF77C35}" srcOrd="0" destOrd="0" presId="urn:microsoft.com/office/officeart/2005/8/layout/hierarchy6"/>
    <dgm:cxn modelId="{6527AC24-E0D8-E243-923E-6583C5AFB7B1}" type="presParOf" srcId="{E651144F-495B-4F7F-9D51-222C4380C1AB}" destId="{00E6AC4B-81B8-48EE-9B64-5DE50A3688FD}" srcOrd="1" destOrd="0" presId="urn:microsoft.com/office/officeart/2005/8/layout/hierarchy6"/>
    <dgm:cxn modelId="{80DEAA78-BBB8-A640-B83A-633412468E65}" type="presParOf" srcId="{00E6AC4B-81B8-48EE-9B64-5DE50A3688FD}" destId="{AE8B8585-76BB-4F20-A39A-21F89166A5E8}" srcOrd="0" destOrd="0" presId="urn:microsoft.com/office/officeart/2005/8/layout/hierarchy6"/>
    <dgm:cxn modelId="{97407167-446E-304D-B82C-35260CCC5501}" type="presParOf" srcId="{00E6AC4B-81B8-48EE-9B64-5DE50A3688FD}" destId="{F0073F6D-0D59-4835-A009-0EB544698B85}" srcOrd="1" destOrd="0" presId="urn:microsoft.com/office/officeart/2005/8/layout/hierarchy6"/>
    <dgm:cxn modelId="{27F76420-F1EA-F645-9A0B-50DAA03BD03B}" type="presParOf" srcId="{F0073F6D-0D59-4835-A009-0EB544698B85}" destId="{FEC4F245-3EA5-4722-82E3-609BDEC02EBC}" srcOrd="0" destOrd="0" presId="urn:microsoft.com/office/officeart/2005/8/layout/hierarchy6"/>
    <dgm:cxn modelId="{68A5E600-1887-C646-B584-4A20289C344E}" type="presParOf" srcId="{F0073F6D-0D59-4835-A009-0EB544698B85}" destId="{72227002-80DE-47DC-9E60-1D40AE7FA88D}" srcOrd="1" destOrd="0" presId="urn:microsoft.com/office/officeart/2005/8/layout/hierarchy6"/>
    <dgm:cxn modelId="{CEB4991D-13F8-644E-9C9B-6433AEB34CE8}" type="presParOf" srcId="{124E09C6-61C7-4F20-AEB8-1A13E319856C}" destId="{5A334DE9-802D-407C-8A0E-AC7574B60A73}" srcOrd="1" destOrd="0" presId="urn:microsoft.com/office/officeart/2005/8/layout/hierarchy6"/>
  </dgm:cxnLst>
  <dgm:bg/>
  <dgm:whole/>
  <dgm:extLst>
    <a:ext uri="http://schemas.microsoft.com/office/drawing/2008/diagram">
      <dsp:dataModelExt xmlns:dsp="http://schemas.microsoft.com/office/drawing/2008/diagram" relId="rId1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2196A2-44EA-4637-B7B0-359AB53FCC7D}">
      <dsp:nvSpPr>
        <dsp:cNvPr id="0" name=""/>
        <dsp:cNvSpPr/>
      </dsp:nvSpPr>
      <dsp:spPr>
        <a:xfrm>
          <a:off x="3230" y="1489"/>
          <a:ext cx="5393579" cy="98598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63830" tIns="163830" rIns="163830" bIns="163830" numCol="1" spcCol="1270" anchor="ctr" anchorCtr="0">
          <a:noAutofit/>
        </a:bodyPr>
        <a:lstStyle/>
        <a:p>
          <a:pPr lvl="0" algn="ctr" defTabSz="1911350">
            <a:lnSpc>
              <a:spcPct val="90000"/>
            </a:lnSpc>
            <a:spcBef>
              <a:spcPct val="0"/>
            </a:spcBef>
            <a:spcAft>
              <a:spcPct val="35000"/>
            </a:spcAft>
          </a:pPr>
          <a:r>
            <a:rPr lang="es-ES" sz="4300" kern="1200"/>
            <a:t>Aplicaciones</a:t>
          </a:r>
        </a:p>
      </dsp:txBody>
      <dsp:txXfrm>
        <a:off x="32109" y="30368"/>
        <a:ext cx="5335821" cy="928228"/>
      </dsp:txXfrm>
    </dsp:sp>
    <dsp:sp modelId="{199024D3-6F1C-419A-9871-78D1361A8073}">
      <dsp:nvSpPr>
        <dsp:cNvPr id="0" name=""/>
        <dsp:cNvSpPr/>
      </dsp:nvSpPr>
      <dsp:spPr>
        <a:xfrm>
          <a:off x="3230" y="1082124"/>
          <a:ext cx="1749871" cy="98598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ctr" defTabSz="1111250">
            <a:lnSpc>
              <a:spcPct val="90000"/>
            </a:lnSpc>
            <a:spcBef>
              <a:spcPct val="0"/>
            </a:spcBef>
            <a:spcAft>
              <a:spcPct val="35000"/>
            </a:spcAft>
          </a:pPr>
          <a:r>
            <a:rPr lang="es-ES" sz="2500" kern="1200"/>
            <a:t>Nativas</a:t>
          </a:r>
        </a:p>
      </dsp:txBody>
      <dsp:txXfrm>
        <a:off x="32109" y="1111003"/>
        <a:ext cx="1692113" cy="928228"/>
      </dsp:txXfrm>
    </dsp:sp>
    <dsp:sp modelId="{C28DB3A2-6A57-4AEF-B604-D412863C32B6}">
      <dsp:nvSpPr>
        <dsp:cNvPr id="0" name=""/>
        <dsp:cNvSpPr/>
      </dsp:nvSpPr>
      <dsp:spPr>
        <a:xfrm>
          <a:off x="3230"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S" sz="1500" kern="1200"/>
            <a:t>Android Studio</a:t>
          </a:r>
        </a:p>
      </dsp:txBody>
      <dsp:txXfrm>
        <a:off x="28329" y="2187858"/>
        <a:ext cx="806741" cy="935788"/>
      </dsp:txXfrm>
    </dsp:sp>
    <dsp:sp modelId="{8EFDCFD1-440F-4AB2-9004-BB2958746612}">
      <dsp:nvSpPr>
        <dsp:cNvPr id="0" name=""/>
        <dsp:cNvSpPr/>
      </dsp:nvSpPr>
      <dsp:spPr>
        <a:xfrm>
          <a:off x="896161"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S" sz="1500" kern="1200"/>
            <a:t>App Inventor</a:t>
          </a:r>
        </a:p>
      </dsp:txBody>
      <dsp:txXfrm>
        <a:off x="921260" y="2187858"/>
        <a:ext cx="806741" cy="935788"/>
      </dsp:txXfrm>
    </dsp:sp>
    <dsp:sp modelId="{E500F195-B527-474E-80F6-F5902361C8E0}">
      <dsp:nvSpPr>
        <dsp:cNvPr id="0" name=""/>
        <dsp:cNvSpPr/>
      </dsp:nvSpPr>
      <dsp:spPr>
        <a:xfrm>
          <a:off x="1825084" y="1082124"/>
          <a:ext cx="2642802" cy="98598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ctr" defTabSz="1111250">
            <a:lnSpc>
              <a:spcPct val="90000"/>
            </a:lnSpc>
            <a:spcBef>
              <a:spcPct val="0"/>
            </a:spcBef>
            <a:spcAft>
              <a:spcPct val="35000"/>
            </a:spcAft>
          </a:pPr>
          <a:r>
            <a:rPr lang="es-ES" sz="2500" kern="1200"/>
            <a:t>Híbridas</a:t>
          </a:r>
        </a:p>
      </dsp:txBody>
      <dsp:txXfrm>
        <a:off x="1853963" y="1111003"/>
        <a:ext cx="2585044" cy="928228"/>
      </dsp:txXfrm>
    </dsp:sp>
    <dsp:sp modelId="{CF1833DE-6328-403C-B561-6CFD650DF3FB}">
      <dsp:nvSpPr>
        <dsp:cNvPr id="0" name=""/>
        <dsp:cNvSpPr/>
      </dsp:nvSpPr>
      <dsp:spPr>
        <a:xfrm>
          <a:off x="1825084"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S" sz="1500" kern="1200"/>
            <a:t>Intel XDK</a:t>
          </a:r>
        </a:p>
      </dsp:txBody>
      <dsp:txXfrm>
        <a:off x="1850183" y="2187858"/>
        <a:ext cx="806741" cy="935788"/>
      </dsp:txXfrm>
    </dsp:sp>
    <dsp:sp modelId="{E9DE273A-8D1C-4F53-8172-1B622DCFD09E}">
      <dsp:nvSpPr>
        <dsp:cNvPr id="0" name=""/>
        <dsp:cNvSpPr/>
      </dsp:nvSpPr>
      <dsp:spPr>
        <a:xfrm>
          <a:off x="2718015"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S" sz="1500" kern="1200"/>
            <a:t>Ionic</a:t>
          </a:r>
        </a:p>
      </dsp:txBody>
      <dsp:txXfrm>
        <a:off x="2743114" y="2187858"/>
        <a:ext cx="806741" cy="935788"/>
      </dsp:txXfrm>
    </dsp:sp>
    <dsp:sp modelId="{DD65A683-152C-4777-A405-840E492390F2}">
      <dsp:nvSpPr>
        <dsp:cNvPr id="0" name=""/>
        <dsp:cNvSpPr/>
      </dsp:nvSpPr>
      <dsp:spPr>
        <a:xfrm>
          <a:off x="3610947"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S" sz="1500" kern="1200"/>
            <a:t>Cordova</a:t>
          </a:r>
        </a:p>
      </dsp:txBody>
      <dsp:txXfrm>
        <a:off x="3636046" y="2187858"/>
        <a:ext cx="806741" cy="935788"/>
      </dsp:txXfrm>
    </dsp:sp>
    <dsp:sp modelId="{959975DB-1713-46CA-BF13-9FCA317502B3}">
      <dsp:nvSpPr>
        <dsp:cNvPr id="0" name=""/>
        <dsp:cNvSpPr/>
      </dsp:nvSpPr>
      <dsp:spPr>
        <a:xfrm>
          <a:off x="4539870" y="1082124"/>
          <a:ext cx="856939" cy="98598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ctr" defTabSz="1111250">
            <a:lnSpc>
              <a:spcPct val="90000"/>
            </a:lnSpc>
            <a:spcBef>
              <a:spcPct val="0"/>
            </a:spcBef>
            <a:spcAft>
              <a:spcPct val="35000"/>
            </a:spcAft>
          </a:pPr>
          <a:r>
            <a:rPr lang="es-ES" sz="2500" kern="1200"/>
            <a:t>Web</a:t>
          </a:r>
        </a:p>
      </dsp:txBody>
      <dsp:txXfrm>
        <a:off x="4564969" y="1107223"/>
        <a:ext cx="806741" cy="935788"/>
      </dsp:txXfrm>
    </dsp:sp>
    <dsp:sp modelId="{C1B2B1CE-B06E-4836-9CBF-FC2DACEBC6F5}">
      <dsp:nvSpPr>
        <dsp:cNvPr id="0" name=""/>
        <dsp:cNvSpPr/>
      </dsp:nvSpPr>
      <dsp:spPr>
        <a:xfrm>
          <a:off x="4539870"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S" sz="1500" kern="1200"/>
            <a:t>Meteor</a:t>
          </a:r>
        </a:p>
      </dsp:txBody>
      <dsp:txXfrm>
        <a:off x="4564969" y="2187858"/>
        <a:ext cx="806741" cy="93578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73316F-D2A9-4C3F-9A3C-B28E8740738F}">
      <dsp:nvSpPr>
        <dsp:cNvPr id="0" name=""/>
        <dsp:cNvSpPr/>
      </dsp:nvSpPr>
      <dsp:spPr>
        <a:xfrm>
          <a:off x="2847924" y="0"/>
          <a:ext cx="473294" cy="31552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SAR</a:t>
          </a:r>
        </a:p>
      </dsp:txBody>
      <dsp:txXfrm>
        <a:off x="2857166" y="9242"/>
        <a:ext cx="454810" cy="297045"/>
      </dsp:txXfrm>
    </dsp:sp>
    <dsp:sp modelId="{2AD3F849-E85A-4BCA-883C-88E4F61C03B3}">
      <dsp:nvSpPr>
        <dsp:cNvPr id="0" name=""/>
        <dsp:cNvSpPr/>
      </dsp:nvSpPr>
      <dsp:spPr>
        <a:xfrm>
          <a:off x="1469454" y="315529"/>
          <a:ext cx="1615117" cy="126211"/>
        </a:xfrm>
        <a:custGeom>
          <a:avLst/>
          <a:gdLst/>
          <a:ahLst/>
          <a:cxnLst/>
          <a:rect l="0" t="0" r="0" b="0"/>
          <a:pathLst>
            <a:path>
              <a:moveTo>
                <a:pt x="1615117" y="0"/>
              </a:moveTo>
              <a:lnTo>
                <a:pt x="1615117" y="63105"/>
              </a:lnTo>
              <a:lnTo>
                <a:pt x="0" y="63105"/>
              </a:lnTo>
              <a:lnTo>
                <a:pt x="0" y="12621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2FB3EF-7DFE-46C3-9B07-94F512572D2A}">
      <dsp:nvSpPr>
        <dsp:cNvPr id="0" name=""/>
        <dsp:cNvSpPr/>
      </dsp:nvSpPr>
      <dsp:spPr>
        <a:xfrm>
          <a:off x="1232806" y="441741"/>
          <a:ext cx="473294" cy="3155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Lógico</a:t>
          </a:r>
        </a:p>
      </dsp:txBody>
      <dsp:txXfrm>
        <a:off x="1242048" y="450983"/>
        <a:ext cx="454810" cy="297045"/>
      </dsp:txXfrm>
    </dsp:sp>
    <dsp:sp modelId="{EE80FCCF-E1A3-4EB5-8194-CFF6B50249BA}">
      <dsp:nvSpPr>
        <dsp:cNvPr id="0" name=""/>
        <dsp:cNvSpPr/>
      </dsp:nvSpPr>
      <dsp:spPr>
        <a:xfrm>
          <a:off x="546529" y="757271"/>
          <a:ext cx="922924" cy="126211"/>
        </a:xfrm>
        <a:custGeom>
          <a:avLst/>
          <a:gdLst/>
          <a:ahLst/>
          <a:cxnLst/>
          <a:rect l="0" t="0" r="0" b="0"/>
          <a:pathLst>
            <a:path>
              <a:moveTo>
                <a:pt x="922924" y="0"/>
              </a:moveTo>
              <a:lnTo>
                <a:pt x="922924" y="63105"/>
              </a:lnTo>
              <a:lnTo>
                <a:pt x="0" y="63105"/>
              </a:lnTo>
              <a:lnTo>
                <a:pt x="0"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AE5F5C-F26B-47E1-B43C-9B4A1E1D5A48}">
      <dsp:nvSpPr>
        <dsp:cNvPr id="0" name=""/>
        <dsp:cNvSpPr/>
      </dsp:nvSpPr>
      <dsp:spPr>
        <a:xfrm>
          <a:off x="309882"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Raspbian</a:t>
          </a:r>
        </a:p>
      </dsp:txBody>
      <dsp:txXfrm>
        <a:off x="319124" y="892725"/>
        <a:ext cx="454810" cy="297045"/>
      </dsp:txXfrm>
    </dsp:sp>
    <dsp:sp modelId="{E3C81AE3-4E02-46C6-99DA-965BE14A7647}">
      <dsp:nvSpPr>
        <dsp:cNvPr id="0" name=""/>
        <dsp:cNvSpPr/>
      </dsp:nvSpPr>
      <dsp:spPr>
        <a:xfrm>
          <a:off x="238888" y="1199012"/>
          <a:ext cx="307641" cy="126211"/>
        </a:xfrm>
        <a:custGeom>
          <a:avLst/>
          <a:gdLst/>
          <a:ahLst/>
          <a:cxnLst/>
          <a:rect l="0" t="0" r="0" b="0"/>
          <a:pathLst>
            <a:path>
              <a:moveTo>
                <a:pt x="307641" y="0"/>
              </a:moveTo>
              <a:lnTo>
                <a:pt x="307641"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5EB3AE-E224-4CE6-AF75-727E0AADC8D4}">
      <dsp:nvSpPr>
        <dsp:cNvPr id="0" name=""/>
        <dsp:cNvSpPr/>
      </dsp:nvSpPr>
      <dsp:spPr>
        <a:xfrm>
          <a:off x="2241"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PM2</a:t>
          </a:r>
        </a:p>
      </dsp:txBody>
      <dsp:txXfrm>
        <a:off x="11483" y="1334466"/>
        <a:ext cx="454810" cy="297045"/>
      </dsp:txXfrm>
    </dsp:sp>
    <dsp:sp modelId="{59339405-FEE0-4177-8E1E-EFD49E3382A8}">
      <dsp:nvSpPr>
        <dsp:cNvPr id="0" name=""/>
        <dsp:cNvSpPr/>
      </dsp:nvSpPr>
      <dsp:spPr>
        <a:xfrm>
          <a:off x="546529" y="1199012"/>
          <a:ext cx="307641" cy="126211"/>
        </a:xfrm>
        <a:custGeom>
          <a:avLst/>
          <a:gdLst/>
          <a:ahLst/>
          <a:cxnLst/>
          <a:rect l="0" t="0" r="0" b="0"/>
          <a:pathLst>
            <a:path>
              <a:moveTo>
                <a:pt x="0" y="0"/>
              </a:moveTo>
              <a:lnTo>
                <a:pt x="0" y="63105"/>
              </a:lnTo>
              <a:lnTo>
                <a:pt x="307641" y="63105"/>
              </a:lnTo>
              <a:lnTo>
                <a:pt x="307641"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488A67-1951-4BC5-A7C8-DDD7FD7EE062}">
      <dsp:nvSpPr>
        <dsp:cNvPr id="0" name=""/>
        <dsp:cNvSpPr/>
      </dsp:nvSpPr>
      <dsp:spPr>
        <a:xfrm>
          <a:off x="617524"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Motion</a:t>
          </a:r>
        </a:p>
      </dsp:txBody>
      <dsp:txXfrm>
        <a:off x="626766" y="1334466"/>
        <a:ext cx="454810" cy="297045"/>
      </dsp:txXfrm>
    </dsp:sp>
    <dsp:sp modelId="{24E905B3-4273-4E02-B234-3F89C5D94607}">
      <dsp:nvSpPr>
        <dsp:cNvPr id="0" name=""/>
        <dsp:cNvSpPr/>
      </dsp:nvSpPr>
      <dsp:spPr>
        <a:xfrm>
          <a:off x="1469454" y="757271"/>
          <a:ext cx="922924" cy="126211"/>
        </a:xfrm>
        <a:custGeom>
          <a:avLst/>
          <a:gdLst/>
          <a:ahLst/>
          <a:cxnLst/>
          <a:rect l="0" t="0" r="0" b="0"/>
          <a:pathLst>
            <a:path>
              <a:moveTo>
                <a:pt x="0" y="0"/>
              </a:moveTo>
              <a:lnTo>
                <a:pt x="0" y="63105"/>
              </a:lnTo>
              <a:lnTo>
                <a:pt x="922924" y="63105"/>
              </a:lnTo>
              <a:lnTo>
                <a:pt x="922924"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BDF7F5-C29A-4AAF-9A3E-61F49FF5ADC6}">
      <dsp:nvSpPr>
        <dsp:cNvPr id="0" name=""/>
        <dsp:cNvSpPr/>
      </dsp:nvSpPr>
      <dsp:spPr>
        <a:xfrm>
          <a:off x="2155731"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MEAN</a:t>
          </a:r>
        </a:p>
      </dsp:txBody>
      <dsp:txXfrm>
        <a:off x="2164973" y="892725"/>
        <a:ext cx="454810" cy="297045"/>
      </dsp:txXfrm>
    </dsp:sp>
    <dsp:sp modelId="{714E2285-4BF1-4EDA-9B38-DF14412B846F}">
      <dsp:nvSpPr>
        <dsp:cNvPr id="0" name=""/>
        <dsp:cNvSpPr/>
      </dsp:nvSpPr>
      <dsp:spPr>
        <a:xfrm>
          <a:off x="1469454" y="1199012"/>
          <a:ext cx="922924" cy="126211"/>
        </a:xfrm>
        <a:custGeom>
          <a:avLst/>
          <a:gdLst/>
          <a:ahLst/>
          <a:cxnLst/>
          <a:rect l="0" t="0" r="0" b="0"/>
          <a:pathLst>
            <a:path>
              <a:moveTo>
                <a:pt x="922924" y="0"/>
              </a:moveTo>
              <a:lnTo>
                <a:pt x="922924"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D5EF88-497D-480A-8386-F9C57BFB387E}">
      <dsp:nvSpPr>
        <dsp:cNvPr id="0" name=""/>
        <dsp:cNvSpPr/>
      </dsp:nvSpPr>
      <dsp:spPr>
        <a:xfrm>
          <a:off x="1232806"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Mongo</a:t>
          </a:r>
        </a:p>
      </dsp:txBody>
      <dsp:txXfrm>
        <a:off x="1242048" y="1334466"/>
        <a:ext cx="454810" cy="297045"/>
      </dsp:txXfrm>
    </dsp:sp>
    <dsp:sp modelId="{0ADCCCCB-8BF5-4B4F-9D72-74152C220B93}">
      <dsp:nvSpPr>
        <dsp:cNvPr id="0" name=""/>
        <dsp:cNvSpPr/>
      </dsp:nvSpPr>
      <dsp:spPr>
        <a:xfrm>
          <a:off x="2084737" y="1199012"/>
          <a:ext cx="307641" cy="126211"/>
        </a:xfrm>
        <a:custGeom>
          <a:avLst/>
          <a:gdLst/>
          <a:ahLst/>
          <a:cxnLst/>
          <a:rect l="0" t="0" r="0" b="0"/>
          <a:pathLst>
            <a:path>
              <a:moveTo>
                <a:pt x="307641" y="0"/>
              </a:moveTo>
              <a:lnTo>
                <a:pt x="307641"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D3C451-1112-4F00-8A81-10F7F2446AE2}">
      <dsp:nvSpPr>
        <dsp:cNvPr id="0" name=""/>
        <dsp:cNvSpPr/>
      </dsp:nvSpPr>
      <dsp:spPr>
        <a:xfrm>
          <a:off x="1848089"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Express</a:t>
          </a:r>
        </a:p>
      </dsp:txBody>
      <dsp:txXfrm>
        <a:off x="1857331" y="1334466"/>
        <a:ext cx="454810" cy="297045"/>
      </dsp:txXfrm>
    </dsp:sp>
    <dsp:sp modelId="{1268E670-8ADF-42B0-BD24-D84A6AC8FC75}">
      <dsp:nvSpPr>
        <dsp:cNvPr id="0" name=""/>
        <dsp:cNvSpPr/>
      </dsp:nvSpPr>
      <dsp:spPr>
        <a:xfrm>
          <a:off x="2392378" y="1199012"/>
          <a:ext cx="307641" cy="126211"/>
        </a:xfrm>
        <a:custGeom>
          <a:avLst/>
          <a:gdLst/>
          <a:ahLst/>
          <a:cxnLst/>
          <a:rect l="0" t="0" r="0" b="0"/>
          <a:pathLst>
            <a:path>
              <a:moveTo>
                <a:pt x="0" y="0"/>
              </a:moveTo>
              <a:lnTo>
                <a:pt x="0" y="63105"/>
              </a:lnTo>
              <a:lnTo>
                <a:pt x="307641" y="63105"/>
              </a:lnTo>
              <a:lnTo>
                <a:pt x="307641"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619D40-599D-44E9-8F80-62CC3A35C618}">
      <dsp:nvSpPr>
        <dsp:cNvPr id="0" name=""/>
        <dsp:cNvSpPr/>
      </dsp:nvSpPr>
      <dsp:spPr>
        <a:xfrm>
          <a:off x="2463372"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Angular</a:t>
          </a:r>
        </a:p>
      </dsp:txBody>
      <dsp:txXfrm>
        <a:off x="2472614" y="1334466"/>
        <a:ext cx="454810" cy="297045"/>
      </dsp:txXfrm>
    </dsp:sp>
    <dsp:sp modelId="{084F995E-15B0-42A1-B7DF-67BA4983250A}">
      <dsp:nvSpPr>
        <dsp:cNvPr id="0" name=""/>
        <dsp:cNvSpPr/>
      </dsp:nvSpPr>
      <dsp:spPr>
        <a:xfrm>
          <a:off x="2392378" y="1199012"/>
          <a:ext cx="922924" cy="126211"/>
        </a:xfrm>
        <a:custGeom>
          <a:avLst/>
          <a:gdLst/>
          <a:ahLst/>
          <a:cxnLst/>
          <a:rect l="0" t="0" r="0" b="0"/>
          <a:pathLst>
            <a:path>
              <a:moveTo>
                <a:pt x="0" y="0"/>
              </a:moveTo>
              <a:lnTo>
                <a:pt x="0" y="63105"/>
              </a:lnTo>
              <a:lnTo>
                <a:pt x="922924" y="63105"/>
              </a:lnTo>
              <a:lnTo>
                <a:pt x="922924"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288F7A-C74B-4414-9BD8-4095B58BF1CE}">
      <dsp:nvSpPr>
        <dsp:cNvPr id="0" name=""/>
        <dsp:cNvSpPr/>
      </dsp:nvSpPr>
      <dsp:spPr>
        <a:xfrm>
          <a:off x="3078655"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Node</a:t>
          </a:r>
        </a:p>
      </dsp:txBody>
      <dsp:txXfrm>
        <a:off x="3087897" y="1334466"/>
        <a:ext cx="454810" cy="297045"/>
      </dsp:txXfrm>
    </dsp:sp>
    <dsp:sp modelId="{9543261B-12DF-47A9-98B3-0272886E0AE4}">
      <dsp:nvSpPr>
        <dsp:cNvPr id="0" name=""/>
        <dsp:cNvSpPr/>
      </dsp:nvSpPr>
      <dsp:spPr>
        <a:xfrm>
          <a:off x="3084571" y="315529"/>
          <a:ext cx="1615117" cy="126211"/>
        </a:xfrm>
        <a:custGeom>
          <a:avLst/>
          <a:gdLst/>
          <a:ahLst/>
          <a:cxnLst/>
          <a:rect l="0" t="0" r="0" b="0"/>
          <a:pathLst>
            <a:path>
              <a:moveTo>
                <a:pt x="0" y="0"/>
              </a:moveTo>
              <a:lnTo>
                <a:pt x="0" y="63105"/>
              </a:lnTo>
              <a:lnTo>
                <a:pt x="1615117" y="63105"/>
              </a:lnTo>
              <a:lnTo>
                <a:pt x="1615117" y="12621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AA974B-3E74-4A95-B31F-2F78FA3F0037}">
      <dsp:nvSpPr>
        <dsp:cNvPr id="0" name=""/>
        <dsp:cNvSpPr/>
      </dsp:nvSpPr>
      <dsp:spPr>
        <a:xfrm>
          <a:off x="4463042" y="441741"/>
          <a:ext cx="473294" cy="3155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Físico</a:t>
          </a:r>
        </a:p>
      </dsp:txBody>
      <dsp:txXfrm>
        <a:off x="4472284" y="450983"/>
        <a:ext cx="454810" cy="297045"/>
      </dsp:txXfrm>
    </dsp:sp>
    <dsp:sp modelId="{789B4EC4-AF93-4C35-90CE-4CF3A67A2388}">
      <dsp:nvSpPr>
        <dsp:cNvPr id="0" name=""/>
        <dsp:cNvSpPr/>
      </dsp:nvSpPr>
      <dsp:spPr>
        <a:xfrm>
          <a:off x="4238227" y="757271"/>
          <a:ext cx="461462" cy="126211"/>
        </a:xfrm>
        <a:custGeom>
          <a:avLst/>
          <a:gdLst/>
          <a:ahLst/>
          <a:cxnLst/>
          <a:rect l="0" t="0" r="0" b="0"/>
          <a:pathLst>
            <a:path>
              <a:moveTo>
                <a:pt x="461462" y="0"/>
              </a:moveTo>
              <a:lnTo>
                <a:pt x="461462" y="63105"/>
              </a:lnTo>
              <a:lnTo>
                <a:pt x="0" y="63105"/>
              </a:lnTo>
              <a:lnTo>
                <a:pt x="0"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3F1F50-53CC-45F0-B97B-F396CB880164}">
      <dsp:nvSpPr>
        <dsp:cNvPr id="0" name=""/>
        <dsp:cNvSpPr/>
      </dsp:nvSpPr>
      <dsp:spPr>
        <a:xfrm>
          <a:off x="4001579"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Microcontroladores</a:t>
          </a:r>
        </a:p>
      </dsp:txBody>
      <dsp:txXfrm>
        <a:off x="4010821" y="892725"/>
        <a:ext cx="454810" cy="297045"/>
      </dsp:txXfrm>
    </dsp:sp>
    <dsp:sp modelId="{74F97833-5D73-4E4F-A80F-FC9734744822}">
      <dsp:nvSpPr>
        <dsp:cNvPr id="0" name=""/>
        <dsp:cNvSpPr/>
      </dsp:nvSpPr>
      <dsp:spPr>
        <a:xfrm>
          <a:off x="3930585" y="1199012"/>
          <a:ext cx="307641" cy="126211"/>
        </a:xfrm>
        <a:custGeom>
          <a:avLst/>
          <a:gdLst/>
          <a:ahLst/>
          <a:cxnLst/>
          <a:rect l="0" t="0" r="0" b="0"/>
          <a:pathLst>
            <a:path>
              <a:moveTo>
                <a:pt x="307641" y="0"/>
              </a:moveTo>
              <a:lnTo>
                <a:pt x="307641"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8E79D4-0150-4F21-B792-73243A2B92AD}">
      <dsp:nvSpPr>
        <dsp:cNvPr id="0" name=""/>
        <dsp:cNvSpPr/>
      </dsp:nvSpPr>
      <dsp:spPr>
        <a:xfrm>
          <a:off x="3693938"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Nano</a:t>
          </a:r>
        </a:p>
      </dsp:txBody>
      <dsp:txXfrm>
        <a:off x="3703180" y="1334466"/>
        <a:ext cx="454810" cy="297045"/>
      </dsp:txXfrm>
    </dsp:sp>
    <dsp:sp modelId="{C215BDB3-0BF2-4799-8A3B-8FC62D019B71}">
      <dsp:nvSpPr>
        <dsp:cNvPr id="0" name=""/>
        <dsp:cNvSpPr/>
      </dsp:nvSpPr>
      <dsp:spPr>
        <a:xfrm>
          <a:off x="4238227" y="1199012"/>
          <a:ext cx="307641" cy="126211"/>
        </a:xfrm>
        <a:custGeom>
          <a:avLst/>
          <a:gdLst/>
          <a:ahLst/>
          <a:cxnLst/>
          <a:rect l="0" t="0" r="0" b="0"/>
          <a:pathLst>
            <a:path>
              <a:moveTo>
                <a:pt x="0" y="0"/>
              </a:moveTo>
              <a:lnTo>
                <a:pt x="0" y="63105"/>
              </a:lnTo>
              <a:lnTo>
                <a:pt x="307641" y="63105"/>
              </a:lnTo>
              <a:lnTo>
                <a:pt x="307641"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1E6A2B-77F5-4835-A71E-ADBFB661A43B}">
      <dsp:nvSpPr>
        <dsp:cNvPr id="0" name=""/>
        <dsp:cNvSpPr/>
      </dsp:nvSpPr>
      <dsp:spPr>
        <a:xfrm>
          <a:off x="4309221"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Mega</a:t>
          </a:r>
        </a:p>
      </dsp:txBody>
      <dsp:txXfrm>
        <a:off x="4318463" y="1334466"/>
        <a:ext cx="454810" cy="297045"/>
      </dsp:txXfrm>
    </dsp:sp>
    <dsp:sp modelId="{0CF60BD0-FC9A-439D-91BB-CB022353A1D7}">
      <dsp:nvSpPr>
        <dsp:cNvPr id="0" name=""/>
        <dsp:cNvSpPr/>
      </dsp:nvSpPr>
      <dsp:spPr>
        <a:xfrm>
          <a:off x="4699689" y="757271"/>
          <a:ext cx="461462" cy="126211"/>
        </a:xfrm>
        <a:custGeom>
          <a:avLst/>
          <a:gdLst/>
          <a:ahLst/>
          <a:cxnLst/>
          <a:rect l="0" t="0" r="0" b="0"/>
          <a:pathLst>
            <a:path>
              <a:moveTo>
                <a:pt x="0" y="0"/>
              </a:moveTo>
              <a:lnTo>
                <a:pt x="0" y="63105"/>
              </a:lnTo>
              <a:lnTo>
                <a:pt x="461462" y="63105"/>
              </a:lnTo>
              <a:lnTo>
                <a:pt x="461462"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DF0819-5134-496A-AB03-B038EBF77C35}">
      <dsp:nvSpPr>
        <dsp:cNvPr id="0" name=""/>
        <dsp:cNvSpPr/>
      </dsp:nvSpPr>
      <dsp:spPr>
        <a:xfrm>
          <a:off x="4924504"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Microcomputadora</a:t>
          </a:r>
        </a:p>
      </dsp:txBody>
      <dsp:txXfrm>
        <a:off x="4933746" y="892725"/>
        <a:ext cx="454810" cy="297045"/>
      </dsp:txXfrm>
    </dsp:sp>
    <dsp:sp modelId="{AE8B8585-76BB-4F20-A39A-21F89166A5E8}">
      <dsp:nvSpPr>
        <dsp:cNvPr id="0" name=""/>
        <dsp:cNvSpPr/>
      </dsp:nvSpPr>
      <dsp:spPr>
        <a:xfrm>
          <a:off x="5115431" y="1199012"/>
          <a:ext cx="91440" cy="126211"/>
        </a:xfrm>
        <a:custGeom>
          <a:avLst/>
          <a:gdLst/>
          <a:ahLst/>
          <a:cxnLst/>
          <a:rect l="0" t="0" r="0" b="0"/>
          <a:pathLst>
            <a:path>
              <a:moveTo>
                <a:pt x="45720" y="0"/>
              </a:moveTo>
              <a:lnTo>
                <a:pt x="4572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C4F245-3EA5-4722-82E3-609BDEC02EBC}">
      <dsp:nvSpPr>
        <dsp:cNvPr id="0" name=""/>
        <dsp:cNvSpPr/>
      </dsp:nvSpPr>
      <dsp:spPr>
        <a:xfrm>
          <a:off x="4924504"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Raspberry</a:t>
          </a:r>
        </a:p>
      </dsp:txBody>
      <dsp:txXfrm>
        <a:off x="4933746" y="1334466"/>
        <a:ext cx="454810" cy="29704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Cre16</b:Tag>
    <b:SourceType>InternetSite</b:SourceType>
    <b:Guid>{467DDFAB-6BA5-4F6E-8BD8-1F0E3390395B}</b:Guid>
    <b:Author>
      <b:Author>
        <b:NameList>
          <b:Person>
            <b:Last>Enrique</b:Last>
            <b:First>Crespo</b:First>
          </b:Person>
        </b:NameList>
      </b:Author>
    </b:Author>
    <b:Title>Aprendiendo Arduino</b:Title>
    <b:Year>2016</b:Year>
    <b:URL>https://aprendiendoarduino.wordpress.com/</b:URL>
    <b:RefOrder>2</b:RefOrder>
  </b:Source>
  <b:Source>
    <b:Tag>esw</b:Tag>
    <b:SourceType>InternetSite</b:SourceType>
    <b:Guid>{8B0ED048-24E4-4784-8EF8-35BA7E48D780}</b:Guid>
    <b:Title>es.wikipedia.org</b:Title>
    <b:URL>https://es.wikipedia.org/wiki/Raspberry_Pi</b:URL>
    <b:RefOrder>3</b:RefOrder>
  </b:Source>
  <b:Source>
    <b:Tag>htt</b:Tag>
    <b:SourceType>InternetSite</b:SourceType>
    <b:Guid>{9E374E1C-45F5-4754-93B8-D942CB97D632}</b:Guid>
    <b:URL>https://trends.google.com/trends/explore?q=arduino,atmel,microchip%20pic,stm32,cortex%20m</b:URL>
    <b:RefOrder>1</b:RefOrder>
  </b:Source>
</b:Sources>
</file>

<file path=customXml/itemProps1.xml><?xml version="1.0" encoding="utf-8"?>
<ds:datastoreItem xmlns:ds="http://schemas.openxmlformats.org/officeDocument/2006/customXml" ds:itemID="{2384C92D-ECC3-45EB-B4EC-DF6787B8B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8968</TotalTime>
  <Pages>68</Pages>
  <Words>19684</Words>
  <Characters>112203</Characters>
  <Application>Microsoft Office Word</Application>
  <DocSecurity>0</DocSecurity>
  <Lines>935</Lines>
  <Paragraphs>263</Paragraphs>
  <ScaleCrop>false</ScaleCrop>
  <HeadingPairs>
    <vt:vector size="2" baseType="variant">
      <vt:variant>
        <vt:lpstr>Título</vt:lpstr>
      </vt:variant>
      <vt:variant>
        <vt:i4>1</vt:i4>
      </vt:variant>
    </vt:vector>
  </HeadingPairs>
  <TitlesOfParts>
    <vt:vector size="1" baseType="lpstr">
      <vt:lpstr>UNPSJB – Facultad de ingenieria - dit</vt:lpstr>
    </vt:vector>
  </TitlesOfParts>
  <Company/>
  <LinksUpToDate>false</LinksUpToDate>
  <CharactersWithSpaces>131624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UNPSJB – Facultad de ingenieria - dit</dc:title>
  <dc:creator>Mansilla - Schlapp Tutor: Lic. Defossé Nahuel</dc:creator>
  <cp:lastModifiedBy>Damián Mansilla</cp:lastModifiedBy>
  <cp:revision>153</cp:revision>
  <cp:lastPrinted>2017-03-04T17:04:00Z</cp:lastPrinted>
  <dcterms:created xsi:type="dcterms:W3CDTF">2017-03-04T15:40:00Z</dcterms:created>
  <dcterms:modified xsi:type="dcterms:W3CDTF">2018-01-13T20:43:00Z</dcterms:modified>
</cp:coreProperties>
</file>